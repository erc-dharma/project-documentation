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1" w:name="_Hlk19355849"/>
      <w:bookmarkStart w:id="2" w:name="_Toc17811402"/>
      <w:bookmarkStart w:id="3" w:name="_Toc17811457"/>
      <w:bookmarkEnd w:id="1"/>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2"/>
      <w:bookmarkEnd w:id="3"/>
    </w:p>
    <w:p w14:paraId="74ECA0DF" w14:textId="7E141319" w:rsidR="00EF7D34" w:rsidRDefault="00EF7D34" w:rsidP="00606C40">
      <w:pPr>
        <w:pStyle w:val="Frontmatter"/>
      </w:pPr>
      <w:bookmarkStart w:id="4" w:name="_nlm3dlptfwlj" w:colFirst="0" w:colLast="0"/>
      <w:bookmarkStart w:id="5" w:name="_Toc17811404"/>
      <w:bookmarkStart w:id="6" w:name="_Toc17811459"/>
      <w:bookmarkEnd w:id="4"/>
      <w:r w:rsidRPr="002E3853">
        <w:t>Dániel Balogh</w:t>
      </w:r>
      <w:r>
        <w:t xml:space="preserve"> &amp;</w:t>
      </w:r>
      <w:r w:rsidRPr="002E3853">
        <w:t xml:space="preserve"> Arlo Griffiths</w:t>
      </w:r>
      <w:bookmarkEnd w:id="5"/>
      <w:bookmarkEnd w:id="6"/>
    </w:p>
    <w:p w14:paraId="632D91FA" w14:textId="77777777" w:rsidR="00606C40" w:rsidRDefault="00606C40" w:rsidP="00606C40">
      <w:pPr>
        <w:pStyle w:val="Frontmatter"/>
      </w:pPr>
    </w:p>
    <w:p w14:paraId="4977681B" w14:textId="1566A562" w:rsidR="00BE4869" w:rsidRDefault="00AE1A78" w:rsidP="00606C40">
      <w:pPr>
        <w:pStyle w:val="Frontmatter"/>
      </w:pPr>
      <w:bookmarkStart w:id="7" w:name="_Toc17811403"/>
      <w:bookmarkStart w:id="8"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7"/>
      <w:bookmarkEnd w:id="8"/>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9" w:name="_Toc17811405"/>
      <w:bookmarkStart w:id="10" w:name="_Toc17811460"/>
      <w:r>
        <w:lastRenderedPageBreak/>
        <w:t>Contents</w:t>
      </w:r>
      <w:bookmarkEnd w:id="9"/>
      <w:bookmarkEnd w:id="10"/>
    </w:p>
    <w:bookmarkStart w:id="11" w:name="_Toc17811406"/>
    <w:bookmarkStart w:id="12"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246266">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246266">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246266">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246266">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246266">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246266">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246266">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246266">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246266">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246266">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246266">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246266">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246266">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246266">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246266">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246266">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246266">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246266">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246266">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246266">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246266">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246266">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246266">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246266">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246266">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246266">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246266">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246266">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246266">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246266">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246266">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246266">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246266">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246266">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246266">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246266">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246266">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246266">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246266">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246266">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246266">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246266">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246266">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246266">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246266">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246266">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246266">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246266">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246266">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3" w:name="_Toc44587447"/>
      <w:r w:rsidR="00395046" w:rsidRPr="002E3853">
        <w:t>Introduction</w:t>
      </w:r>
      <w:bookmarkEnd w:id="11"/>
      <w:bookmarkEnd w:id="12"/>
      <w:bookmarkEnd w:id="13"/>
    </w:p>
    <w:p w14:paraId="00000013" w14:textId="3E142ACB" w:rsidR="006F3A4A" w:rsidRDefault="00395046" w:rsidP="000605FE">
      <w:pPr>
        <w:pStyle w:val="Cmsor2"/>
        <w:numPr>
          <w:ilvl w:val="1"/>
          <w:numId w:val="16"/>
        </w:numPr>
      </w:pPr>
      <w:bookmarkStart w:id="14" w:name="_Toc17811407"/>
      <w:bookmarkStart w:id="15" w:name="_Toc17811462"/>
      <w:bookmarkStart w:id="16" w:name="_Toc44587448"/>
      <w:r>
        <w:t xml:space="preserve">Version </w:t>
      </w:r>
      <w:bookmarkEnd w:id="14"/>
      <w:bookmarkEnd w:id="15"/>
      <w:r w:rsidR="00D72715">
        <w:t>History</w:t>
      </w:r>
      <w:bookmarkEnd w:id="16"/>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7" w:name="_a9wj7qi56duc" w:colFirst="0" w:colLast="0"/>
      <w:bookmarkStart w:id="18" w:name="_bgl7tnsokoh7" w:colFirst="0" w:colLast="0"/>
      <w:bookmarkStart w:id="19" w:name="_Toc44587449"/>
      <w:bookmarkStart w:id="20" w:name="_Toc17811408"/>
      <w:bookmarkStart w:id="21" w:name="_Toc17811463"/>
      <w:bookmarkEnd w:id="17"/>
      <w:bookmarkEnd w:id="18"/>
      <w:r>
        <w:t>Summary of changes since the last</w:t>
      </w:r>
      <w:r w:rsidR="005A6CF2">
        <w:t xml:space="preserve"> version</w:t>
      </w:r>
      <w:bookmarkEnd w:id="19"/>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2" w:name="_Toc44587450"/>
      <w:r>
        <w:t>Coverage</w:t>
      </w:r>
      <w:bookmarkEnd w:id="20"/>
      <w:bookmarkEnd w:id="21"/>
      <w:bookmarkEnd w:id="22"/>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3"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4" w:author="Dániel Balogh" w:date="2020-08-21T16:03:00Z">
        <w:r w:rsidR="006A0EF1">
          <w:t xml:space="preserve">(on HAL-SHS) </w:t>
        </w:r>
      </w:ins>
      <w:ins w:id="25" w:author="Dániel Balogh" w:date="2020-08-21T16:02:00Z">
        <w:r w:rsidR="006A0EF1" w:rsidRPr="006A0EF1">
          <w:t xml:space="preserve">in </w:t>
        </w:r>
      </w:ins>
      <w:ins w:id="26" w:author="Dániel Balogh" w:date="2020-08-21T16:03:00Z">
        <w:r w:rsidR="006A0EF1">
          <w:t xml:space="preserve">their </w:t>
        </w:r>
      </w:ins>
      <w:ins w:id="27" w:author="Dániel Balogh" w:date="2020-08-21T16:02:00Z">
        <w:r w:rsidR="006A0EF1" w:rsidRPr="006A0EF1">
          <w:t>publication</w:t>
        </w:r>
      </w:ins>
      <w:ins w:id="28" w:author="Dániel Balogh" w:date="2020-08-21T16:03:00Z">
        <w:r w:rsidR="006A0EF1">
          <w:t>s</w:t>
        </w:r>
      </w:ins>
      <w:ins w:id="29" w:author="Dániel Balogh" w:date="2020-08-21T16:02:00Z">
        <w:r w:rsidR="006A0EF1" w:rsidRPr="006A0EF1">
          <w:t>, in order to make clear that the conventions DHARMA proposes are a published standard</w:t>
        </w:r>
      </w:ins>
      <w:ins w:id="30" w:author="Dániel Balogh" w:date="2020-08-21T16:03:00Z">
        <w:r w:rsidR="006A0EF1">
          <w:t>,</w:t>
        </w:r>
      </w:ins>
      <w:ins w:id="31" w:author="Dániel Balogh" w:date="2020-08-21T16:02:00Z">
        <w:r w:rsidR="006A0EF1" w:rsidRPr="006A0EF1">
          <w:t xml:space="preserve"> and to disseminate awareness of this standard</w:t>
        </w:r>
      </w:ins>
      <w:ins w:id="32" w:author="Dániel Balogh" w:date="2020-08-21T16:03:00Z">
        <w:r w:rsidR="006A0EF1">
          <w:t>.</w:t>
        </w:r>
      </w:ins>
    </w:p>
    <w:p w14:paraId="00000017" w14:textId="632A15D2" w:rsidR="006F3A4A" w:rsidRDefault="00395046" w:rsidP="000605FE">
      <w:pPr>
        <w:pStyle w:val="Cmsor2"/>
        <w:numPr>
          <w:ilvl w:val="1"/>
          <w:numId w:val="16"/>
        </w:numPr>
      </w:pPr>
      <w:bookmarkStart w:id="33" w:name="_8zuhy999k8nd" w:colFirst="0" w:colLast="0"/>
      <w:bookmarkStart w:id="34" w:name="_Toc17811409"/>
      <w:bookmarkStart w:id="35" w:name="_Toc17811464"/>
      <w:bookmarkStart w:id="36" w:name="_Toc44587451"/>
      <w:bookmarkEnd w:id="33"/>
      <w:r>
        <w:t>Separation of Transliteration and Encoding</w:t>
      </w:r>
      <w:bookmarkEnd w:id="34"/>
      <w:bookmarkEnd w:id="35"/>
      <w:bookmarkEnd w:id="36"/>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7" w:name="_gl2dmgl6ludx" w:colFirst="0" w:colLast="0"/>
      <w:bookmarkStart w:id="38" w:name="_Ref15635331"/>
      <w:bookmarkStart w:id="39" w:name="_Ref15636593"/>
      <w:bookmarkStart w:id="40" w:name="_Toc17811411"/>
      <w:bookmarkStart w:id="41" w:name="_Toc17811466"/>
      <w:bookmarkStart w:id="42" w:name="_Toc44587452"/>
      <w:bookmarkEnd w:id="37"/>
      <w:r>
        <w:t>Terms and Definitions</w:t>
      </w:r>
      <w:bookmarkEnd w:id="38"/>
      <w:bookmarkEnd w:id="39"/>
      <w:bookmarkEnd w:id="40"/>
      <w:bookmarkEnd w:id="41"/>
      <w:bookmarkEnd w:id="42"/>
    </w:p>
    <w:p w14:paraId="64EBFEA4" w14:textId="10CC0C0C" w:rsidR="0069192C" w:rsidRDefault="0069192C" w:rsidP="000605FE">
      <w:pPr>
        <w:pStyle w:val="Cmsor3"/>
        <w:numPr>
          <w:ilvl w:val="2"/>
          <w:numId w:val="16"/>
        </w:numPr>
      </w:pPr>
      <w:bookmarkStart w:id="43" w:name="_tu7sy79jmkut" w:colFirst="0" w:colLast="0"/>
      <w:bookmarkStart w:id="44" w:name="_Toc44587453"/>
      <w:bookmarkStart w:id="45" w:name="_Toc17811412"/>
      <w:bookmarkStart w:id="46" w:name="_Toc17811467"/>
      <w:bookmarkEnd w:id="43"/>
      <w:r>
        <w:t>Abbreviations</w:t>
      </w:r>
      <w:bookmarkEnd w:id="44"/>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7" w:name="_Toc44587454"/>
      <w:r>
        <w:t xml:space="preserve">Script and its </w:t>
      </w:r>
      <w:r w:rsidR="008969B5">
        <w:t>elements</w:t>
      </w:r>
      <w:bookmarkEnd w:id="45"/>
      <w:bookmarkEnd w:id="46"/>
      <w:bookmarkEnd w:id="47"/>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8" w:name="_e0pbcnpwb4p5" w:colFirst="0" w:colLast="0"/>
      <w:bookmarkStart w:id="49" w:name="_Toc17811413"/>
      <w:bookmarkStart w:id="50" w:name="_Toc17811468"/>
      <w:bookmarkStart w:id="51" w:name="_Toc44587455"/>
      <w:bookmarkEnd w:id="48"/>
      <w:r w:rsidRPr="002E3853">
        <w:t xml:space="preserve">Script </w:t>
      </w:r>
      <w:r w:rsidR="008969B5" w:rsidRPr="002E3853">
        <w:t>conversion</w:t>
      </w:r>
      <w:bookmarkEnd w:id="49"/>
      <w:bookmarkEnd w:id="50"/>
      <w:bookmarkEnd w:id="51"/>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2" w:name="_Toc44587456"/>
      <w:r>
        <w:t>Notation for transliteration and transcription</w:t>
      </w:r>
      <w:bookmarkEnd w:id="52"/>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3" w:name="_57r22m5k1jra" w:colFirst="0" w:colLast="0"/>
      <w:bookmarkStart w:id="54" w:name="_xkwt6pqamcvz" w:colFirst="0" w:colLast="0"/>
      <w:bookmarkStart w:id="55" w:name="_Toc17811414"/>
      <w:bookmarkStart w:id="56" w:name="_Toc17811469"/>
      <w:bookmarkStart w:id="57" w:name="_Toc44587457"/>
      <w:bookmarkEnd w:id="53"/>
      <w:bookmarkEnd w:id="54"/>
      <w:r>
        <w:lastRenderedPageBreak/>
        <w:t>General Principles</w:t>
      </w:r>
      <w:bookmarkEnd w:id="55"/>
      <w:bookmarkEnd w:id="56"/>
      <w:bookmarkEnd w:id="57"/>
    </w:p>
    <w:p w14:paraId="67271325" w14:textId="77777777" w:rsidR="007330FE" w:rsidRDefault="007330FE" w:rsidP="007330FE">
      <w:pPr>
        <w:pStyle w:val="Cmsor2"/>
        <w:numPr>
          <w:ilvl w:val="1"/>
          <w:numId w:val="16"/>
        </w:numPr>
      </w:pPr>
      <w:bookmarkStart w:id="58" w:name="_oiuqq1mop1lk" w:colFirst="0" w:colLast="0"/>
      <w:bookmarkStart w:id="59" w:name="_Toc17811415"/>
      <w:bookmarkStart w:id="60" w:name="_Toc17811470"/>
      <w:bookmarkStart w:id="61" w:name="_Toc44587458"/>
      <w:bookmarkEnd w:id="58"/>
      <w:r>
        <w:t>Character Set and Input Method</w:t>
      </w:r>
      <w:bookmarkEnd w:id="59"/>
      <w:bookmarkEnd w:id="60"/>
      <w:bookmarkEnd w:id="61"/>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2" w:name="_Ref17798779"/>
      <w:bookmarkStart w:id="63" w:name="_Toc17811416"/>
      <w:bookmarkStart w:id="64" w:name="_Toc17811471"/>
      <w:bookmarkStart w:id="65" w:name="_Toc44587459"/>
      <w:r w:rsidRPr="00EA3034">
        <w:lastRenderedPageBreak/>
        <w:t>Transliteration</w:t>
      </w:r>
      <w:bookmarkEnd w:id="62"/>
      <w:bookmarkEnd w:id="63"/>
      <w:bookmarkEnd w:id="64"/>
      <w:r w:rsidR="004530CC">
        <w:t xml:space="preserve"> in Practice</w:t>
      </w:r>
      <w:bookmarkEnd w:id="65"/>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6" w:name="_Toc17811417"/>
      <w:bookmarkStart w:id="67" w:name="_Toc17811472"/>
      <w:bookmarkStart w:id="68" w:name="_Toc44587460"/>
      <w:r>
        <w:t>Strict transliteration</w:t>
      </w:r>
      <w:bookmarkEnd w:id="66"/>
      <w:bookmarkEnd w:id="67"/>
      <w:bookmarkEnd w:id="68"/>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9" w:name="_Toc17811418"/>
      <w:bookmarkStart w:id="70" w:name="_Toc17811473"/>
      <w:bookmarkStart w:id="71" w:name="_Ref38379878"/>
      <w:bookmarkStart w:id="72" w:name="_Toc44587461"/>
      <w:r>
        <w:t>Loose transliteration</w:t>
      </w:r>
      <w:bookmarkEnd w:id="69"/>
      <w:bookmarkEnd w:id="70"/>
      <w:bookmarkEnd w:id="71"/>
      <w:bookmarkEnd w:id="72"/>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3" w:name="_qpap16rwdsff" w:colFirst="0" w:colLast="0"/>
      <w:bookmarkEnd w:id="73"/>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4" w:name="_Toc44587462"/>
      <w:r>
        <w:t>Shorthand</w:t>
      </w:r>
      <w:bookmarkEnd w:id="74"/>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5" w:name="_Toc17811419"/>
      <w:bookmarkStart w:id="76" w:name="_Toc17811474"/>
      <w:bookmarkStart w:id="77" w:name="_Toc44587463"/>
      <w:r>
        <w:t>Transliteration Scheme</w:t>
      </w:r>
      <w:bookmarkEnd w:id="75"/>
      <w:bookmarkEnd w:id="76"/>
      <w:bookmarkEnd w:id="77"/>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8" w:name="_lop6n9htgo3f" w:colFirst="0" w:colLast="0"/>
      <w:bookmarkStart w:id="79" w:name="_Toc17811420"/>
      <w:bookmarkStart w:id="80" w:name="_Toc17811475"/>
      <w:bookmarkStart w:id="81" w:name="_Toc44587464"/>
      <w:bookmarkEnd w:id="78"/>
      <w:r>
        <w:t xml:space="preserve">Case </w:t>
      </w:r>
      <w:r w:rsidR="008969B5">
        <w:t>Sensitivity</w:t>
      </w:r>
      <w:bookmarkEnd w:id="79"/>
      <w:bookmarkEnd w:id="80"/>
      <w:bookmarkEnd w:id="81"/>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2" w:name="_Ref26431293"/>
      <w:bookmarkStart w:id="83" w:name="_Toc44587465"/>
      <w:r>
        <w:t>A note on the use of uppercase for standalone vowels and consonants</w:t>
      </w:r>
      <w:bookmarkEnd w:id="82"/>
      <w:bookmarkEnd w:id="83"/>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4" w:name="_dl6swhvlsuez" w:colFirst="0" w:colLast="0"/>
      <w:bookmarkStart w:id="85" w:name="_Ref15558380"/>
      <w:bookmarkStart w:id="86" w:name="_Toc17811421"/>
      <w:bookmarkStart w:id="87" w:name="_Toc17811476"/>
      <w:bookmarkStart w:id="88" w:name="_Toc44587466"/>
      <w:bookmarkEnd w:id="84"/>
      <w:r>
        <w:t>Disambiguation</w:t>
      </w:r>
      <w:bookmarkEnd w:id="85"/>
      <w:bookmarkEnd w:id="86"/>
      <w:bookmarkEnd w:id="87"/>
      <w:bookmarkEnd w:id="88"/>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9" w:name="_h0qcxcudl6x2" w:colFirst="0" w:colLast="0"/>
      <w:bookmarkStart w:id="90" w:name="_Toc17811422"/>
      <w:bookmarkStart w:id="91" w:name="_Toc17811477"/>
      <w:bookmarkStart w:id="92" w:name="_Toc44587467"/>
      <w:bookmarkEnd w:id="89"/>
      <w:r>
        <w:t>Editorial Additions for Text Analysis</w:t>
      </w:r>
      <w:bookmarkEnd w:id="90"/>
      <w:bookmarkEnd w:id="91"/>
      <w:bookmarkEnd w:id="92"/>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3" w:name="_Ref15564928"/>
      <w:bookmarkStart w:id="94" w:name="_Toc17811423"/>
      <w:bookmarkStart w:id="95" w:name="_Toc17811478"/>
      <w:bookmarkStart w:id="96" w:name="_Toc44587468"/>
      <w:r>
        <w:t xml:space="preserve">Editorial </w:t>
      </w:r>
      <w:r w:rsidR="00AE74DC">
        <w:t>spaces for word segmentation</w:t>
      </w:r>
      <w:bookmarkEnd w:id="93"/>
      <w:bookmarkEnd w:id="94"/>
      <w:bookmarkEnd w:id="95"/>
      <w:bookmarkEnd w:id="96"/>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7" w:name="_Toc17811424"/>
      <w:bookmarkStart w:id="98" w:name="_Toc17811479"/>
      <w:bookmarkStart w:id="99" w:name="_Ref38379352"/>
      <w:bookmarkStart w:id="100" w:name="_Toc44587469"/>
      <w:r w:rsidRPr="002E3853">
        <w:t xml:space="preserve">Editorial </w:t>
      </w:r>
      <w:r w:rsidR="00AE74DC" w:rsidRPr="002E3853">
        <w:t>hyphenation</w:t>
      </w:r>
      <w:bookmarkEnd w:id="97"/>
      <w:bookmarkEnd w:id="98"/>
      <w:bookmarkEnd w:id="99"/>
      <w:bookmarkEnd w:id="100"/>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1" w:name="_Ref15566181"/>
      <w:bookmarkStart w:id="102" w:name="_Toc17811425"/>
      <w:bookmarkStart w:id="103" w:name="_Toc17811480"/>
      <w:bookmarkStart w:id="104" w:name="_Toc44587470"/>
      <w:bookmarkStart w:id="105" w:name="_Ref15564956"/>
      <w:r>
        <w:t xml:space="preserve">Representation of </w:t>
      </w:r>
      <w:r>
        <w:rPr>
          <w:rStyle w:val="Foreign"/>
        </w:rPr>
        <w:t>avagraha</w:t>
      </w:r>
      <w:bookmarkEnd w:id="101"/>
      <w:bookmarkEnd w:id="102"/>
      <w:bookmarkEnd w:id="103"/>
      <w:bookmarkEnd w:id="104"/>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6" w:name="_Ref15565291"/>
      <w:bookmarkStart w:id="107" w:name="_Toc17811426"/>
      <w:bookmarkStart w:id="108" w:name="_Toc17811481"/>
      <w:bookmarkStart w:id="109"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5"/>
      <w:bookmarkEnd w:id="106"/>
      <w:bookmarkEnd w:id="107"/>
      <w:bookmarkEnd w:id="108"/>
      <w:bookmarkEnd w:id="109"/>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10" w:name="_Toc17811427"/>
      <w:bookmarkStart w:id="111" w:name="_Toc17811482"/>
      <w:bookmarkStart w:id="112" w:name="_Toc44587472"/>
      <w:r>
        <w:lastRenderedPageBreak/>
        <w:t>Alphabetic Characters</w:t>
      </w:r>
      <w:bookmarkEnd w:id="110"/>
      <w:bookmarkEnd w:id="111"/>
      <w:bookmarkEnd w:id="112"/>
    </w:p>
    <w:p w14:paraId="0000009C" w14:textId="293DD7BB" w:rsidR="006F3A4A" w:rsidRDefault="00395046" w:rsidP="00AF2BAB">
      <w:pPr>
        <w:pStyle w:val="Cmsor2"/>
        <w:numPr>
          <w:ilvl w:val="1"/>
          <w:numId w:val="16"/>
        </w:numPr>
      </w:pPr>
      <w:bookmarkStart w:id="113" w:name="_941zz4vcrjax" w:colFirst="0" w:colLast="0"/>
      <w:bookmarkStart w:id="114" w:name="_Toc17811428"/>
      <w:bookmarkStart w:id="115" w:name="_Toc17811483"/>
      <w:bookmarkStart w:id="116" w:name="_Ref40104049"/>
      <w:bookmarkStart w:id="117" w:name="_Toc44587473"/>
      <w:bookmarkEnd w:id="113"/>
      <w:r>
        <w:t>Some Special Characters</w:t>
      </w:r>
      <w:bookmarkEnd w:id="114"/>
      <w:bookmarkEnd w:id="115"/>
      <w:bookmarkEnd w:id="116"/>
      <w:bookmarkEnd w:id="117"/>
    </w:p>
    <w:p w14:paraId="32B26460" w14:textId="272C22A4" w:rsidR="00EA1027" w:rsidRDefault="00EA1027" w:rsidP="00877FB8">
      <w:pPr>
        <w:pStyle w:val="Lista"/>
        <w:rPr>
          <w:ins w:id="118" w:author="Dániel Balogh" w:date="2020-08-21T16:32:00Z"/>
        </w:rPr>
      </w:pPr>
      <w:ins w:id="119" w:author="Dániel Balogh" w:date="2020-08-21T16:32:00Z">
        <w:r>
          <w:t xml:space="preserve">STUB, discuss and mention in this section: </w:t>
        </w:r>
      </w:ins>
      <w:ins w:id="120"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1" w:author="Dániel Balogh" w:date="2021-01-29T09:45:00Z"/>
        </w:rPr>
      </w:pPr>
      <w:r>
        <w:t>! transliterations not covered by ISO-15919 will be marked in this section by an initial exclamation mark</w:t>
      </w:r>
    </w:p>
    <w:p w14:paraId="744D1C79" w14:textId="30F9FA0E" w:rsidR="00246266" w:rsidRDefault="00246266" w:rsidP="00246266">
      <w:pPr>
        <w:pStyle w:val="Cmsor3"/>
        <w:numPr>
          <w:ilvl w:val="2"/>
          <w:numId w:val="16"/>
        </w:numPr>
        <w:pPrChange w:id="122" w:author="Dániel Balogh" w:date="2021-01-29T09:45:00Z">
          <w:pPr>
            <w:pStyle w:val="Lista2"/>
          </w:pPr>
        </w:pPrChange>
      </w:pPr>
      <w:ins w:id="123" w:author="Dániel Balogh" w:date="2021-01-29T09:45:00Z">
        <w:r>
          <w:t>Sanskrit and generic</w:t>
        </w:r>
      </w:ins>
      <w:ins w:id="124"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25" w:author="Dániel Balogh" w:date="2021-01-29T09:46:00Z"/>
        </w:rPr>
      </w:pPr>
      <w:ins w:id="126"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27" w:author="Dániel Balogh" w:date="2021-01-29T09:47:00Z"/>
        </w:rPr>
      </w:pPr>
      <w:ins w:id="128"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9"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30" w:author="Dániel Balogh" w:date="2020-11-02T08:57:00Z"/>
          <w:rPrChange w:id="131" w:author="Dániel Balogh" w:date="2020-11-02T08:57:00Z">
            <w:rPr>
              <w:ins w:id="132"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3" w:author="Dániel Balogh" w:date="2020-11-02T08:57:00Z">
          <w:pPr>
            <w:pStyle w:val="Lista3"/>
          </w:pPr>
        </w:pPrChange>
      </w:pPr>
      <w:ins w:id="134" w:author="Dániel Balogh" w:date="2020-11-02T08:57:00Z">
        <w:r>
          <w:t>see §</w:t>
        </w:r>
        <w:r>
          <w:fldChar w:fldCharType="begin"/>
        </w:r>
        <w:r>
          <w:instrText xml:space="preserve"> REF _Ref17810731 \r \h </w:instrText>
        </w:r>
      </w:ins>
      <w:ins w:id="135"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36" w:author="Dániel Balogh" w:date="2021-01-29T09:57:00Z" w:name="move62806656"/>
      <w:moveTo w:id="137" w:author="Dániel Balogh" w:date="2021-01-29T09:57:00Z">
        <w:r w:rsidR="00983601" w:rsidRPr="00983601">
          <w:rPr>
            <w:b/>
            <w:bCs/>
            <w:rPrChange w:id="138" w:author="Dániel Balogh" w:date="2021-01-29T09:57:00Z">
              <w:rPr/>
            </w:rPrChange>
          </w:rPr>
          <w:t xml:space="preserve">barred/dotted variant of </w:t>
        </w:r>
        <w:r w:rsidR="00983601" w:rsidRPr="00983601">
          <w:rPr>
            <w:rStyle w:val="Foreign"/>
            <w:b/>
            <w:bCs/>
            <w:rPrChange w:id="139" w:author="Dániel Balogh" w:date="2021-01-29T09:57:00Z">
              <w:rPr>
                <w:rStyle w:val="Foreign"/>
              </w:rPr>
            </w:rPrChange>
          </w:rPr>
          <w:t>b</w:t>
        </w:r>
      </w:moveTo>
      <w:moveToRangeEnd w:id="136"/>
      <w:ins w:id="140" w:author="Dániel Balogh" w:date="2021-01-29T09:57:00Z">
        <w:r w:rsidR="00983601" w:rsidRPr="000605FE">
          <w:rPr>
            <w:b/>
            <w:bCs/>
          </w:rPr>
          <w:t xml:space="preserve"> </w:t>
        </w:r>
      </w:ins>
      <w:del w:id="141" w:author="Dániel Balogh" w:date="2021-01-29T09:57:00Z">
        <w:r w:rsidRPr="000605FE" w:rsidDel="00983601">
          <w:rPr>
            <w:b/>
            <w:bCs/>
          </w:rPr>
          <w:delText>special signs for</w:delText>
        </w:r>
      </w:del>
      <w:ins w:id="142"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C8395D">
      <w:pPr>
        <w:pStyle w:val="Lista2"/>
        <w:rPr>
          <w:del w:id="143" w:author="Dániel Balogh" w:date="2021-01-29T09:57:00Z"/>
        </w:rPr>
      </w:pPr>
      <w:moveFromRangeStart w:id="144" w:author="Dániel Balogh" w:date="2021-01-29T09:57:00Z" w:name="move62806656"/>
      <w:moveFrom w:id="145" w:author="Dániel Balogh" w:date="2021-01-29T09:57:00Z">
        <w:r w:rsidDel="00983601">
          <w:t xml:space="preserve">barred/dotted variant of </w:t>
        </w:r>
        <w:r w:rsidRPr="004E1D84" w:rsidDel="00983601">
          <w:rPr>
            <w:rStyle w:val="Foreign"/>
          </w:rPr>
          <w:t>b</w:t>
        </w:r>
      </w:moveFrom>
      <w:moveFromRangeEnd w:id="144"/>
    </w:p>
    <w:p w14:paraId="000000C2" w14:textId="77777777" w:rsidR="006F3A4A" w:rsidRDefault="00395046" w:rsidP="00C8395D">
      <w:pPr>
        <w:pStyle w:val="Lista2"/>
        <w:pPrChange w:id="146"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rsidP="00983601">
      <w:pPr>
        <w:pStyle w:val="Lista"/>
        <w:rPr>
          <w:b/>
          <w:bCs/>
          <w:rPrChange w:id="147" w:author="Dániel Balogh" w:date="2021-01-29T09:58:00Z">
            <w:rPr/>
          </w:rPrChange>
        </w:rPr>
        <w:pPrChange w:id="148" w:author="Dániel Balogh" w:date="2021-01-29T09:57:00Z">
          <w:pPr>
            <w:pStyle w:val="Lista2"/>
          </w:pPr>
        </w:pPrChange>
      </w:pPr>
      <w:r w:rsidRPr="00983601">
        <w:rPr>
          <w:rStyle w:val="Foreign"/>
          <w:b/>
          <w:bCs/>
          <w:rPrChange w:id="149" w:author="Dániel Balogh" w:date="2021-01-29T09:58:00Z">
            <w:rPr>
              <w:rStyle w:val="Foreign"/>
            </w:rPr>
          </w:rPrChange>
        </w:rPr>
        <w:t>akṣara</w:t>
      </w:r>
      <w:r w:rsidRPr="00983601">
        <w:rPr>
          <w:b/>
          <w:bCs/>
          <w:rPrChange w:id="150" w:author="Dániel Balogh" w:date="2021-01-29T09:58:00Z">
            <w:rPr/>
          </w:rPrChange>
        </w:rPr>
        <w:t>s with underdot</w:t>
      </w:r>
      <w:ins w:id="151" w:author="Dániel Balogh" w:date="2021-01-29T09:57:00Z">
        <w:r w:rsidR="00983601" w:rsidRPr="00983601">
          <w:rPr>
            <w:b/>
            <w:bCs/>
            <w:rPrChange w:id="152" w:author="Dániel Balogh" w:date="2021-01-29T09:58:00Z">
              <w:rPr/>
            </w:rPrChange>
          </w:rPr>
          <w:t xml:space="preserve"> </w:t>
        </w:r>
        <w:r w:rsidR="00983601" w:rsidRPr="00983601">
          <w:rPr>
            <w:b/>
            <w:bCs/>
          </w:rPr>
          <w:t>in Mon</w:t>
        </w:r>
        <w:r w:rsidR="00983601" w:rsidRPr="00983601">
          <w:rPr>
            <w:b/>
            <w:bCs/>
          </w:rPr>
          <w:t>,</w:t>
        </w:r>
        <w:r w:rsidR="00983601" w:rsidRPr="00983601">
          <w:rPr>
            <w:b/>
            <w:bCs/>
          </w:rPr>
          <w:t xml:space="preserve"> Pyu</w:t>
        </w:r>
        <w:r w:rsidR="00983601" w:rsidRPr="00983601">
          <w:rPr>
            <w:b/>
            <w:bCs/>
          </w:rPr>
          <w:t xml:space="preserve"> and Burmese</w:t>
        </w:r>
      </w:ins>
    </w:p>
    <w:p w14:paraId="000000C4" w14:textId="31873ED9" w:rsidR="006F3A4A" w:rsidRDefault="00395046" w:rsidP="00877FB8">
      <w:pPr>
        <w:pStyle w:val="Lista3"/>
        <w:rPr>
          <w:ins w:id="153"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4" w:author="Dániel Balogh" w:date="2021-01-29T09:58:00Z"/>
          <w:b/>
          <w:bCs/>
          <w:rPrChange w:id="155" w:author="Dániel Balogh" w:date="2021-01-29T09:58:00Z">
            <w:rPr>
              <w:ins w:id="156" w:author="Dániel Balogh" w:date="2021-01-29T09:58:00Z"/>
              <w:i/>
              <w:iCs/>
            </w:rPr>
          </w:rPrChange>
        </w:rPr>
      </w:pPr>
      <w:proofErr w:type="spellStart"/>
      <w:ins w:id="157" w:author="Dániel Balogh" w:date="2021-01-29T09:58:00Z">
        <w:r w:rsidRPr="00983601">
          <w:rPr>
            <w:b/>
            <w:bCs/>
            <w:i/>
            <w:iCs/>
            <w:rPrChange w:id="158"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59" w:author="Dániel Balogh" w:date="2021-01-29T10:02:00Z"/>
        </w:rPr>
      </w:pPr>
      <w:ins w:id="160" w:author="Dániel Balogh" w:date="2021-01-29T09:58:00Z">
        <w:r>
          <w:t>use an asterisk to represent the abbreviation marker, e.g.</w:t>
        </w:r>
      </w:ins>
      <w:ins w:id="161" w:author="Dániel Balogh" w:date="2021-01-29T09:59:00Z">
        <w:r>
          <w:t xml:space="preserve"> </w:t>
        </w:r>
        <w:r w:rsidRPr="00983601">
          <w:rPr>
            <w:rStyle w:val="Foreign"/>
            <w:rPrChange w:id="162" w:author="Dániel Balogh" w:date="2021-01-29T09:59:00Z">
              <w:rPr/>
            </w:rPrChange>
          </w:rPr>
          <w:t>n*</w:t>
        </w:r>
      </w:ins>
      <w:ins w:id="163" w:author="Dániel Balogh" w:date="2021-01-29T09:58:00Z">
        <w:r>
          <w:t xml:space="preserve"> </w:t>
        </w:r>
      </w:ins>
      <w:ins w:id="164" w:author="Dániel Balogh" w:date="2021-01-29T09:59:00Z">
        <w:r>
          <w:t xml:space="preserve">to transliterate </w:t>
        </w:r>
        <w:r w:rsidRPr="00983601">
          <w:rPr>
            <w:rStyle w:val="ForeignBurmeseScript"/>
            <w:rFonts w:hint="cs"/>
            <w:cs/>
            <w:rPrChange w:id="165" w:author="Dániel Balogh" w:date="2021-01-29T10:00:00Z">
              <w:rPr>
                <w:rFonts w:cs="Myanmar Text" w:hint="cs"/>
                <w:cs/>
                <w:lang w:bidi="my-MM"/>
              </w:rPr>
            </w:rPrChange>
          </w:rPr>
          <w:t>၌</w:t>
        </w:r>
        <w:r w:rsidRPr="00983601">
          <w:t xml:space="preserve"> </w:t>
        </w:r>
      </w:ins>
    </w:p>
    <w:p w14:paraId="661BB5F5" w14:textId="37E13E46" w:rsidR="00D70AFB" w:rsidRPr="00D70AFB" w:rsidRDefault="00D70AFB" w:rsidP="00983601">
      <w:pPr>
        <w:pStyle w:val="Lista2"/>
        <w:pPrChange w:id="166" w:author="Dániel Balogh" w:date="2021-01-29T09:58:00Z">
          <w:pPr>
            <w:pStyle w:val="Lista3"/>
          </w:pPr>
        </w:pPrChange>
      </w:pPr>
      <w:ins w:id="167" w:author="Dániel Balogh" w:date="2021-01-29T10:02:00Z">
        <w:r>
          <w:t xml:space="preserve">note that if </w:t>
        </w:r>
      </w:ins>
      <w:ins w:id="168" w:author="Dániel Balogh" w:date="2021-01-29T10:03:00Z">
        <w:r>
          <w:t>you use an asterisk for this purpose, then you must not use asterisks as shorthand for a zero vowel marker (</w:t>
        </w:r>
      </w:ins>
      <w:ins w:id="169" w:author="Dániel Balogh" w:date="2021-01-29T10:05:00Z">
        <w:r>
          <w:t>§</w:t>
        </w:r>
        <w:r>
          <w:fldChar w:fldCharType="begin"/>
        </w:r>
        <w:r>
          <w:instrText xml:space="preserve"> REF _Ref17800758 \r \h </w:instrText>
        </w:r>
      </w:ins>
      <w:r>
        <w:fldChar w:fldCharType="separate"/>
      </w:r>
      <w:ins w:id="170"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1" w:name="_w9lp3wb1umde" w:colFirst="0" w:colLast="0"/>
      <w:bookmarkStart w:id="172" w:name="_Ref17290022"/>
      <w:bookmarkStart w:id="173" w:name="_Toc17811429"/>
      <w:bookmarkStart w:id="174" w:name="_Toc17811484"/>
      <w:bookmarkStart w:id="175" w:name="_Toc44587474"/>
      <w:bookmarkEnd w:id="171"/>
      <w:r w:rsidRPr="002E3853">
        <w:t xml:space="preserve">Long and </w:t>
      </w:r>
      <w:r w:rsidR="008969B5" w:rsidRPr="002E3853">
        <w:t xml:space="preserve">Short </w:t>
      </w:r>
      <w:r w:rsidRPr="002E3853">
        <w:rPr>
          <w:rFonts w:eastAsia="Gentium"/>
        </w:rPr>
        <w:t>e and o</w:t>
      </w:r>
      <w:bookmarkEnd w:id="172"/>
      <w:bookmarkEnd w:id="173"/>
      <w:bookmarkEnd w:id="174"/>
      <w:bookmarkEnd w:id="175"/>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76" w:name="_h0qofzr3l3f2" w:colFirst="0" w:colLast="0"/>
      <w:bookmarkStart w:id="177" w:name="_Toc17811430"/>
      <w:bookmarkStart w:id="178" w:name="_Toc17811485"/>
      <w:bookmarkStart w:id="179" w:name="_Toc44587475"/>
      <w:bookmarkEnd w:id="176"/>
      <w:r>
        <w:t>Special Glyph Forms and Compositions</w:t>
      </w:r>
      <w:bookmarkEnd w:id="177"/>
      <w:bookmarkEnd w:id="178"/>
      <w:bookmarkEnd w:id="179"/>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0"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1"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2" w:name="_y9z6zgvtcr89" w:colFirst="0" w:colLast="0"/>
      <w:bookmarkStart w:id="183" w:name="_Ref15558357"/>
      <w:bookmarkStart w:id="184" w:name="_Toc17811431"/>
      <w:bookmarkStart w:id="185" w:name="_Toc17811486"/>
      <w:bookmarkStart w:id="186" w:name="_Toc44587476"/>
      <w:bookmarkEnd w:id="182"/>
      <w:r>
        <w:t xml:space="preserve">Final consonants </w:t>
      </w:r>
      <w:bookmarkEnd w:id="183"/>
      <w:r w:rsidR="000C3F1F">
        <w:t>as special</w:t>
      </w:r>
      <w:r w:rsidR="00C66106">
        <w:t xml:space="preserve"> simplex characters</w:t>
      </w:r>
      <w:bookmarkEnd w:id="184"/>
      <w:bookmarkEnd w:id="185"/>
      <w:bookmarkEnd w:id="186"/>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87" w:name="_Ref17800758"/>
      <w:bookmarkStart w:id="188" w:name="_Toc17811432"/>
      <w:bookmarkStart w:id="189" w:name="_Toc17811487"/>
      <w:bookmarkStart w:id="190" w:name="_Toc44587477"/>
      <w:r>
        <w:t xml:space="preserve">Final consonants as complex characters </w:t>
      </w:r>
      <w:r w:rsidR="00087C8B">
        <w:t>involving</w:t>
      </w:r>
      <w:r>
        <w:t xml:space="preserve"> a zero vowel marker</w:t>
      </w:r>
      <w:bookmarkEnd w:id="187"/>
      <w:bookmarkEnd w:id="188"/>
      <w:bookmarkEnd w:id="189"/>
      <w:bookmarkEnd w:id="190"/>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1" w:name="_gd5taio96c5" w:colFirst="0" w:colLast="0"/>
      <w:bookmarkStart w:id="192" w:name="_Ref17810730"/>
      <w:bookmarkStart w:id="193" w:name="_Toc17811433"/>
      <w:bookmarkStart w:id="194" w:name="_Toc17811488"/>
      <w:bookmarkStart w:id="195" w:name="_Toc44587478"/>
      <w:bookmarkStart w:id="196" w:name="_Ref15558341"/>
      <w:bookmarkStart w:id="197" w:name="_Ref15561172"/>
      <w:bookmarkEnd w:id="191"/>
      <w:r>
        <w:t xml:space="preserve">Independent vowels as special </w:t>
      </w:r>
      <w:r w:rsidR="000C3F1F">
        <w:t xml:space="preserve">simplex </w:t>
      </w:r>
      <w:r>
        <w:t>characters</w:t>
      </w:r>
      <w:bookmarkEnd w:id="192"/>
      <w:bookmarkEnd w:id="193"/>
      <w:bookmarkEnd w:id="194"/>
      <w:bookmarkEnd w:id="195"/>
      <w:r>
        <w:t xml:space="preserve"> </w:t>
      </w:r>
      <w:bookmarkEnd w:id="196"/>
      <w:bookmarkEnd w:id="197"/>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98" w:name="_Ref17810731"/>
      <w:bookmarkStart w:id="199" w:name="_Toc17811434"/>
      <w:bookmarkStart w:id="200" w:name="_Toc17811489"/>
      <w:bookmarkStart w:id="201" w:name="_Ref22203423"/>
      <w:bookmarkStart w:id="202" w:name="_Ref22208509"/>
      <w:bookmarkStart w:id="203" w:name="_Toc44587479"/>
      <w:r w:rsidRPr="00424A23">
        <w:t xml:space="preserve">Independent vowels as </w:t>
      </w:r>
      <w:r w:rsidR="00087C8B" w:rsidRPr="00424A23">
        <w:t>complex characters involving</w:t>
      </w:r>
      <w:r w:rsidRPr="00424A23">
        <w:t xml:space="preserve"> a “vowel support”</w:t>
      </w:r>
      <w:bookmarkEnd w:id="198"/>
      <w:bookmarkEnd w:id="199"/>
      <w:bookmarkEnd w:id="200"/>
      <w:bookmarkEnd w:id="201"/>
      <w:bookmarkEnd w:id="202"/>
      <w:bookmarkEnd w:id="203"/>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4" w:author="Dániel Balogh" w:date="2020-11-02T08:51:00Z">
              <w:r w:rsidRPr="00731E68">
                <w:rPr>
                  <w:rStyle w:val="Foreign"/>
                </w:rPr>
                <w:t>A</w:t>
              </w:r>
              <w:r w:rsidRPr="007D6365">
                <w:t xml:space="preserve"> with</w:t>
              </w:r>
              <w:r>
                <w:t xml:space="preserve"> </w:t>
              </w:r>
            </w:ins>
            <w:ins w:id="205" w:author="Dániel Balogh" w:date="2020-11-02T08:52:00Z">
              <w:r w:rsidRPr="007D6365">
                <w:rPr>
                  <w:rStyle w:val="Foreign"/>
                  <w:rFonts w:eastAsia="Arial"/>
                </w:rPr>
                <w:t>ə</w:t>
              </w:r>
            </w:ins>
            <w:ins w:id="206"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7"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08"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77777777" w:rsidR="00455844" w:rsidRPr="00731E68" w:rsidRDefault="00455844" w:rsidP="00F14D6A">
            <w:pPr>
              <w:pStyle w:val="Tabletext"/>
              <w:rPr>
                <w:rStyle w:val="Foreign"/>
              </w:rPr>
            </w:pPr>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09" w:author="Dániel Balogh" w:date="2020-11-02T08:51:00Z">
              <w:r w:rsidRPr="00731E68">
                <w:rPr>
                  <w:rStyle w:val="Foreign"/>
                </w:rPr>
                <w:t>A</w:t>
              </w:r>
              <w:r w:rsidRPr="007D6365">
                <w:t xml:space="preserve"> with</w:t>
              </w:r>
              <w:r>
                <w:t xml:space="preserve"> </w:t>
              </w:r>
            </w:ins>
            <w:ins w:id="210" w:author="Dániel Balogh" w:date="2020-11-02T08:52:00Z">
              <w:r w:rsidRPr="007D6365">
                <w:rPr>
                  <w:rStyle w:val="Foreign"/>
                  <w:rFonts w:eastAsia="Arial"/>
                </w:rPr>
                <w:t>ə</w:t>
              </w:r>
            </w:ins>
            <w:ins w:id="211"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2"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3" w:author="Dániel Balogh" w:date="2020-11-02T08:52:00Z">
              <w:r>
                <w:rPr>
                  <w:rStyle w:val="Foreign"/>
                </w:rPr>
                <w:t>q</w:t>
              </w:r>
              <w:r w:rsidRPr="007D6365">
                <w:rPr>
                  <w:rStyle w:val="Foreign"/>
                  <w:rFonts w:eastAsia="Arial"/>
                </w:rPr>
                <w:t>ə</w:t>
              </w:r>
              <w:r>
                <w:rPr>
                  <w:rStyle w:val="Foreign"/>
                  <w:rFonts w:eastAsia="Arial"/>
                </w:rPr>
                <w:t>:</w:t>
              </w:r>
            </w:ins>
            <w:ins w:id="214"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77777777" w:rsidR="00455844" w:rsidRPr="00731E68" w:rsidRDefault="00455844" w:rsidP="00F14D6A">
            <w:pPr>
              <w:pStyle w:val="Tabletext"/>
              <w:rPr>
                <w:rStyle w:val="Foreign"/>
              </w:rPr>
            </w:pP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18" w:name="_ehbz2lfh7tyw" w:colFirst="0" w:colLast="0"/>
      <w:bookmarkStart w:id="219" w:name="_3d3e9odqzwx0" w:colFirst="0" w:colLast="0"/>
      <w:bookmarkStart w:id="220" w:name="_Toc44587480"/>
      <w:bookmarkStart w:id="221" w:name="_Toc17811436"/>
      <w:bookmarkStart w:id="222" w:name="_Toc17811491"/>
      <w:bookmarkStart w:id="223" w:name="_Ref15558460"/>
      <w:bookmarkEnd w:id="218"/>
      <w:bookmarkEnd w:id="219"/>
      <w:r>
        <w:t>Multiple vowel markers</w:t>
      </w:r>
      <w:r w:rsidR="002A4AC3">
        <w:t xml:space="preserve"> within an </w:t>
      </w:r>
      <w:r w:rsidR="002A4AC3" w:rsidRPr="00061C63">
        <w:rPr>
          <w:rStyle w:val="Foreign"/>
        </w:rPr>
        <w:t>akṣara</w:t>
      </w:r>
      <w:bookmarkEnd w:id="220"/>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24" w:name="_Ref15558434"/>
      <w:bookmarkStart w:id="225" w:name="_Toc17811435"/>
      <w:bookmarkStart w:id="226" w:name="_Toc17811490"/>
      <w:bookmarkStart w:id="227" w:name="_Toc44587481"/>
      <w:r>
        <w:t>Repurposed vowel markers</w:t>
      </w:r>
      <w:bookmarkEnd w:id="224"/>
      <w:bookmarkEnd w:id="225"/>
      <w:bookmarkEnd w:id="226"/>
      <w:bookmarkEnd w:id="22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28"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29" w:author="Dániel Balogh" w:date="2020-11-02T09:05:00Z">
          <w:pPr>
            <w:pStyle w:val="Lista2"/>
          </w:pPr>
        </w:pPrChange>
      </w:pPr>
      <w:ins w:id="230"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1" w:author="Dániel Balogh" w:date="2020-11-02T09:06:00Z">
        <w:r>
          <w:t xml:space="preserve">e.g. </w:t>
        </w:r>
      </w:ins>
      <w:ins w:id="232" w:author="Dániel Balogh" w:date="2020-11-02T09:07:00Z">
        <w:r w:rsidRPr="00A17AB9">
          <w:rPr>
            <w:rStyle w:val="Foreign"/>
            <w:rPrChange w:id="233"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34" w:author="Dániel Balogh" w:date="2020-11-02T09:07:00Z">
        <w:r>
          <w:t>3.3.4</w:t>
        </w:r>
        <w:r>
          <w:fldChar w:fldCharType="end"/>
        </w:r>
        <w:r>
          <w:t xml:space="preserve"> about the v</w:t>
        </w:r>
      </w:ins>
      <w:ins w:id="235"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36" w:name="_Toc44587482"/>
      <w:r>
        <w:t>Short vowel written where a corresponding long vowel is expected</w:t>
      </w:r>
      <w:bookmarkEnd w:id="221"/>
      <w:bookmarkEnd w:id="222"/>
      <w:bookmarkEnd w:id="23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37" w:name="_8gpvi1clotas" w:colFirst="0" w:colLast="0"/>
      <w:bookmarkStart w:id="238" w:name="_Ref15558462"/>
      <w:bookmarkStart w:id="239" w:name="_Toc17811439"/>
      <w:bookmarkStart w:id="240" w:name="_Toc17811494"/>
      <w:bookmarkStart w:id="241" w:name="_Ref22719423"/>
      <w:bookmarkStart w:id="242" w:name="_Toc44587483"/>
      <w:bookmarkEnd w:id="223"/>
      <w:bookmarkEnd w:id="237"/>
      <w:r>
        <w:t>U</w:t>
      </w:r>
      <w:r w:rsidR="00395046">
        <w:t xml:space="preserve">nusually composed </w:t>
      </w:r>
      <w:bookmarkEnd w:id="238"/>
      <w:bookmarkEnd w:id="239"/>
      <w:bookmarkEnd w:id="240"/>
      <w:bookmarkEnd w:id="241"/>
      <w:r w:rsidR="006A3DF4">
        <w:t>complex characters</w:t>
      </w:r>
      <w:bookmarkEnd w:id="242"/>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243" w:name="_Ref17795443"/>
      <w:bookmarkStart w:id="244" w:name="_Toc17811440"/>
      <w:bookmarkStart w:id="245" w:name="_Toc17811495"/>
      <w:bookmarkStart w:id="246" w:name="_Toc44587484"/>
      <w:r w:rsidRPr="00424A23">
        <w:t>Characters with alternative or optional phonemic values</w:t>
      </w:r>
      <w:bookmarkEnd w:id="243"/>
      <w:bookmarkEnd w:id="244"/>
      <w:bookmarkEnd w:id="245"/>
      <w:bookmarkEnd w:id="246"/>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47" w:name="_Hlk44319749"/>
      <w:r>
        <w:t>the numeral 2 is used in Old Sundanese to represent the phonemes /</w:t>
      </w:r>
      <w:proofErr w:type="spellStart"/>
      <w:r>
        <w:t>ro</w:t>
      </w:r>
      <w:proofErr w:type="spellEnd"/>
      <w:r>
        <w:t>/</w:t>
      </w:r>
      <w:bookmarkEnd w:id="247"/>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48" w:name="_77xvqqxwsyaq" w:colFirst="0" w:colLast="0"/>
      <w:bookmarkStart w:id="249" w:name="_Ref23844494"/>
      <w:bookmarkStart w:id="250" w:name="_Toc44587485"/>
      <w:bookmarkStart w:id="251" w:name="_Toc17811441"/>
      <w:bookmarkStart w:id="252" w:name="_Toc17811496"/>
      <w:bookmarkEnd w:id="248"/>
      <w:r>
        <w:lastRenderedPageBreak/>
        <w:t>Complex characters split by an intervening feature</w:t>
      </w:r>
      <w:bookmarkEnd w:id="249"/>
      <w:bookmarkEnd w:id="250"/>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375B6A5"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4FC879D6"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6349E765"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253" w:name="_Ref40103880"/>
      <w:bookmarkStart w:id="254" w:name="_Toc44587486"/>
      <w:r>
        <w:t xml:space="preserve">Special forms of </w:t>
      </w:r>
      <w:r>
        <w:rPr>
          <w:rStyle w:val="Foreign"/>
        </w:rPr>
        <w:t>anusvāra</w:t>
      </w:r>
      <w:bookmarkEnd w:id="253"/>
      <w:bookmarkEnd w:id="254"/>
    </w:p>
    <w:p w14:paraId="14A84EE6" w14:textId="11F2E73A"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55159F89" w:rsidR="00DF4B64" w:rsidRDefault="003675EC" w:rsidP="00DF4B64">
      <w:pPr>
        <w:pStyle w:val="Lista2"/>
        <w:rPr>
          <w:ins w:id="255"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256" w:author="Dániel Balogh" w:date="2021-01-29T10:05:00Z">
        <w:r>
          <w:lastRenderedPageBreak/>
          <w:t xml:space="preserve">note that if you use an asterisk for this purpose, then </w:t>
        </w:r>
      </w:ins>
      <w:ins w:id="257" w:author="Dániel Balogh" w:date="2021-01-29T10:06:00Z">
        <w:r>
          <w:t>you are advised not to use</w:t>
        </w:r>
      </w:ins>
      <w:ins w:id="258" w:author="Dániel Balogh" w:date="2021-01-29T10:05:00Z">
        <w:r>
          <w:t xml:space="preserve"> asterisks as shorthand for a zero vowel marker (§</w:t>
        </w:r>
        <w:r>
          <w:fldChar w:fldCharType="begin"/>
        </w:r>
        <w:r>
          <w:instrText xml:space="preserve"> REF _Ref17800758 \r \h </w:instrText>
        </w:r>
        <w:r>
          <w:fldChar w:fldCharType="separate"/>
        </w:r>
        <w:r>
          <w:t>3.3.2</w:t>
        </w:r>
        <w:r>
          <w:fldChar w:fldCharType="end"/>
        </w:r>
        <w:r>
          <w:t>)</w:t>
        </w:r>
      </w:ins>
    </w:p>
    <w:p w14:paraId="00000104" w14:textId="7935FB85" w:rsidR="006F3A4A" w:rsidRDefault="00395046" w:rsidP="00AF2BAB">
      <w:pPr>
        <w:pStyle w:val="Cmsor1"/>
        <w:numPr>
          <w:ilvl w:val="0"/>
          <w:numId w:val="16"/>
        </w:numPr>
      </w:pPr>
      <w:bookmarkStart w:id="259" w:name="_Toc44587487"/>
      <w:r>
        <w:lastRenderedPageBreak/>
        <w:t>Non-alphabetic Characters</w:t>
      </w:r>
      <w:bookmarkEnd w:id="251"/>
      <w:bookmarkEnd w:id="252"/>
      <w:bookmarkEnd w:id="259"/>
    </w:p>
    <w:p w14:paraId="00000105" w14:textId="0CACB230" w:rsidR="006F3A4A" w:rsidRDefault="00395046" w:rsidP="00AF2BAB">
      <w:pPr>
        <w:pStyle w:val="Cmsor2"/>
        <w:numPr>
          <w:ilvl w:val="1"/>
          <w:numId w:val="16"/>
        </w:numPr>
      </w:pPr>
      <w:bookmarkStart w:id="260" w:name="_lskh4nb1o2vy" w:colFirst="0" w:colLast="0"/>
      <w:bookmarkStart w:id="261" w:name="_Toc17811442"/>
      <w:bookmarkStart w:id="262" w:name="_Toc17811497"/>
      <w:bookmarkStart w:id="263" w:name="_Toc44587488"/>
      <w:bookmarkEnd w:id="260"/>
      <w:r>
        <w:t>Numerals</w:t>
      </w:r>
      <w:bookmarkEnd w:id="261"/>
      <w:bookmarkEnd w:id="262"/>
      <w:bookmarkEnd w:id="263"/>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264" w:name="_Toc44587489"/>
      <w:r>
        <w:rPr>
          <w:lang w:eastAsia="en-GB" w:bidi="hi-IN"/>
        </w:rPr>
        <w:t>Numbers denoted by bars</w:t>
      </w:r>
      <w:bookmarkEnd w:id="264"/>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265" w:name="_Ref23770948"/>
      <w:bookmarkStart w:id="266" w:name="_Toc44587490"/>
      <w:r>
        <w:rPr>
          <w:lang w:eastAsia="en-GB" w:bidi="hi-IN"/>
        </w:rPr>
        <w:lastRenderedPageBreak/>
        <w:t>Fractions</w:t>
      </w:r>
      <w:bookmarkEnd w:id="265"/>
      <w:bookmarkEnd w:id="266"/>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267" w:name="_fxkp7m4gvcim" w:colFirst="0" w:colLast="0"/>
      <w:bookmarkStart w:id="268" w:name="_Ref40886489"/>
      <w:bookmarkStart w:id="269" w:name="_Ref40887370"/>
      <w:bookmarkStart w:id="270" w:name="_Toc44587491"/>
      <w:bookmarkStart w:id="271" w:name="_Toc17811443"/>
      <w:bookmarkStart w:id="272" w:name="_Toc17811498"/>
      <w:bookmarkStart w:id="273" w:name="_Ref24531259"/>
      <w:bookmarkEnd w:id="267"/>
      <w:r>
        <w:t>Symbols</w:t>
      </w:r>
      <w:bookmarkEnd w:id="268"/>
      <w:bookmarkEnd w:id="269"/>
      <w:bookmarkEnd w:id="270"/>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274" w:name="_Ref15562528"/>
      <w:bookmarkStart w:id="275" w:name="_Toc17811445"/>
      <w:bookmarkStart w:id="276"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277" w:name="_Toc44587492"/>
      <w:bookmarkEnd w:id="274"/>
      <w:bookmarkEnd w:id="275"/>
      <w:bookmarkEnd w:id="276"/>
      <w:r>
        <w:t>P</w:t>
      </w:r>
      <w:r w:rsidR="00395046">
        <w:t>unctuation</w:t>
      </w:r>
      <w:bookmarkEnd w:id="271"/>
      <w:bookmarkEnd w:id="272"/>
      <w:r w:rsidR="00A10D75">
        <w:t xml:space="preserve"> </w:t>
      </w:r>
      <w:r w:rsidR="00FB3701">
        <w:t>m</w:t>
      </w:r>
      <w:r w:rsidR="00A10D75">
        <w:t>arks</w:t>
      </w:r>
      <w:bookmarkEnd w:id="273"/>
      <w:bookmarkEnd w:id="277"/>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278" w:name="_118t60ako401" w:colFirst="0" w:colLast="0"/>
      <w:bookmarkStart w:id="279" w:name="_Toc17811444"/>
      <w:bookmarkStart w:id="280" w:name="_Toc17811499"/>
      <w:bookmarkStart w:id="281" w:name="_Toc44587493"/>
      <w:bookmarkEnd w:id="278"/>
      <w:r>
        <w:t xml:space="preserve">Space </w:t>
      </w:r>
      <w:r w:rsidR="00FB3701">
        <w:t>f</w:t>
      </w:r>
      <w:r>
        <w:t xml:space="preserve">iller </w:t>
      </w:r>
      <w:r w:rsidR="00FB3701">
        <w:t>s</w:t>
      </w:r>
      <w:r>
        <w:t>igns</w:t>
      </w:r>
      <w:bookmarkEnd w:id="279"/>
      <w:bookmarkEnd w:id="280"/>
      <w:bookmarkEnd w:id="281"/>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282" w:name="_qf594d17lij7" w:colFirst="0" w:colLast="0"/>
      <w:bookmarkStart w:id="283" w:name="_3n6j1rqqfqgj" w:colFirst="0" w:colLast="0"/>
      <w:bookmarkStart w:id="284" w:name="_Toc44587494"/>
      <w:bookmarkStart w:id="285" w:name="_Toc17811446"/>
      <w:bookmarkStart w:id="286" w:name="_Toc17811501"/>
      <w:bookmarkStart w:id="287" w:name="_Ref22719364"/>
      <w:bookmarkEnd w:id="282"/>
      <w:bookmarkEnd w:id="283"/>
      <w:r>
        <w:t>Generic symbols</w:t>
      </w:r>
      <w:bookmarkEnd w:id="284"/>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288" w:name="_Toc44587495"/>
      <w:r>
        <w:t>Space</w:t>
      </w:r>
      <w:bookmarkEnd w:id="285"/>
      <w:bookmarkEnd w:id="286"/>
      <w:bookmarkEnd w:id="287"/>
      <w:bookmarkEnd w:id="288"/>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289" w:name="_3znysh7" w:colFirst="0" w:colLast="0"/>
      <w:bookmarkStart w:id="290" w:name="_3vicsiwxvh94" w:colFirst="0" w:colLast="0"/>
      <w:bookmarkStart w:id="291" w:name="_hv2uvfxl0lay" w:colFirst="0" w:colLast="0"/>
      <w:bookmarkStart w:id="292" w:name="_ql9phuu609jo" w:colFirst="0" w:colLast="0"/>
      <w:bookmarkStart w:id="293" w:name="_Toc17811447"/>
      <w:bookmarkStart w:id="294" w:name="_Toc17811502"/>
      <w:bookmarkStart w:id="295" w:name="_Toc44587496"/>
      <w:bookmarkEnd w:id="289"/>
      <w:bookmarkEnd w:id="290"/>
      <w:bookmarkEnd w:id="291"/>
      <w:bookmarkEnd w:id="292"/>
      <w:r w:rsidRPr="002E3853">
        <w:lastRenderedPageBreak/>
        <w:t>References</w:t>
      </w:r>
      <w:bookmarkEnd w:id="293"/>
      <w:bookmarkEnd w:id="294"/>
      <w:bookmarkEnd w:id="295"/>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2">
        <w:r>
          <w:t xml:space="preserve"> </w:t>
        </w:r>
      </w:hyperlink>
      <w:hyperlink r:id="rId33">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4">
        <w:r>
          <w:t xml:space="preserve"> </w:t>
        </w:r>
      </w:hyperlink>
      <w:hyperlink r:id="rId35">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6"/>
      <w:footerReference w:type="default" r:id="rId37"/>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FE978" w14:textId="77777777" w:rsidR="009078D8" w:rsidRDefault="009078D8">
      <w:r>
        <w:separator/>
      </w:r>
    </w:p>
  </w:endnote>
  <w:endnote w:type="continuationSeparator" w:id="0">
    <w:p w14:paraId="5039203B" w14:textId="77777777" w:rsidR="009078D8" w:rsidRDefault="009078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1C7E3CAA-D2C1-4A95-860F-FA353D005C07}"/>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4221E929-14B2-4D8D-8E07-865426BE1E3D}"/>
    <w:embedBold r:id="rId3" w:fontKey="{1B603343-1FEC-4198-B4F6-82A001D80B17}"/>
    <w:embedItalic r:id="rId4" w:fontKey="{A4444C4B-A0FC-4FD6-A57F-0223284B5543}"/>
    <w:embedBoldItalic r:id="rId5" w:fontKey="{FD9DA471-9F01-4180-A220-4A141F96BDBD}"/>
  </w:font>
  <w:font w:name="Arial Unicode MS">
    <w:panose1 w:val="020B0604020202020204"/>
    <w:charset w:val="80"/>
    <w:family w:val="swiss"/>
    <w:pitch w:val="variable"/>
    <w:sig w:usb0="F7FFAFFF" w:usb1="E9DFFFFF" w:usb2="0000003F" w:usb3="00000000" w:csb0="003F01FF" w:csb1="00000000"/>
    <w:embedRegular r:id="rId6" w:subsetted="1" w:fontKey="{A1398CB5-7FC0-4FA2-BF9B-23CD5F5D13B3}"/>
  </w:font>
  <w:font w:name="Calibri">
    <w:panose1 w:val="020F0502020204030204"/>
    <w:charset w:val="EE"/>
    <w:family w:val="swiss"/>
    <w:pitch w:val="variable"/>
    <w:sig w:usb0="E4002EFF" w:usb1="C000247B" w:usb2="00000009" w:usb3="00000000" w:csb0="000001FF" w:csb1="00000000"/>
    <w:embedRegular r:id="rId7" w:fontKey="{23F1E7D3-2526-42AB-A8D0-C42A6238FDE3}"/>
    <w:embedBold r:id="rId8" w:fontKey="{A9C0C1C7-B3CF-4672-BDC2-F6B68AC47620}"/>
    <w:embedItalic r:id="rId9" w:fontKey="{5C8A3FA4-E795-4C5F-867E-FB51602C1968}"/>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27ED6CB6-FE33-4620-8647-E2E7168AED53}"/>
  </w:font>
  <w:font w:name="Nirmala UI">
    <w:panose1 w:val="020B0502040204020203"/>
    <w:charset w:val="00"/>
    <w:family w:val="swiss"/>
    <w:pitch w:val="variable"/>
    <w:sig w:usb0="80FF8023" w:usb1="0200004A" w:usb2="00000200" w:usb3="00000000" w:csb0="00000001" w:csb1="00000000"/>
    <w:embedRegular r:id="rId11" w:subsetted="1" w:fontKey="{B98A5A14-95D5-4609-9973-7EF22BD52015}"/>
  </w:font>
  <w:font w:name="Noto Sans Balinese">
    <w:panose1 w:val="020B0502040504020204"/>
    <w:charset w:val="00"/>
    <w:family w:val="swiss"/>
    <w:pitch w:val="variable"/>
    <w:sig w:usb0="00000003" w:usb1="00000000" w:usb2="00000000" w:usb3="00000000" w:csb0="00000001" w:csb1="00000000"/>
    <w:embedRegular r:id="rId12" w:subsetted="1" w:fontKey="{8265AECC-6F93-465B-B346-E7DBA8494A28}"/>
  </w:font>
  <w:font w:name="Leelawadee UI">
    <w:panose1 w:val="020B0502040204020203"/>
    <w:charset w:val="00"/>
    <w:family w:val="swiss"/>
    <w:pitch w:val="variable"/>
    <w:sig w:usb0="A3000003" w:usb1="00000000" w:usb2="00010000" w:usb3="00000000" w:csb0="00010101" w:csb1="00000000"/>
    <w:embedRegular r:id="rId13" w:subsetted="1" w:fontKey="{03A19868-6166-440D-8B8E-5E6984BAF177}"/>
  </w:font>
  <w:font w:name="Segoe UI Historic">
    <w:panose1 w:val="020B0502040204020203"/>
    <w:charset w:val="00"/>
    <w:family w:val="swiss"/>
    <w:pitch w:val="variable"/>
    <w:sig w:usb0="800001EF" w:usb1="02000002" w:usb2="0060C080" w:usb3="00000000" w:csb0="00000001" w:csb1="00000000"/>
    <w:embedRegular r:id="rId14" w:fontKey="{E706CDA5-D6B6-4856-B6D2-75359CF43181}"/>
  </w:font>
  <w:font w:name="DaunPenh">
    <w:altName w:val="Calibri"/>
    <w:charset w:val="00"/>
    <w:family w:val="auto"/>
    <w:pitch w:val="variable"/>
    <w:sig w:usb0="80000003" w:usb1="00000000" w:usb2="00010000" w:usb3="00000000" w:csb0="00000001" w:csb1="00000000"/>
    <w:embedRegular r:id="rId15" w:fontKey="{BABAF839-34E6-429D-B185-CF24A62FDA4F}"/>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27C4EF35-D3EB-46F1-8B96-4FB190FA9591}"/>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39B9D425-BE38-4331-8457-2A9DD3245769}"/>
  </w:font>
  <w:font w:name="Segoe UI Symbol">
    <w:panose1 w:val="020B0502040204020203"/>
    <w:charset w:val="00"/>
    <w:family w:val="swiss"/>
    <w:pitch w:val="variable"/>
    <w:sig w:usb0="800001E3" w:usb1="1200FFEF" w:usb2="00040000" w:usb3="00000000" w:csb0="00000001" w:csb1="00000000"/>
    <w:embedRegular r:id="rId18" w:subsetted="1" w:fontKey="{11897422-4C50-40C5-81B1-41867E4B84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EDCAF" w14:textId="63809FB9" w:rsidR="00246266" w:rsidRDefault="0024626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246266" w:rsidRDefault="0024626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218BD9" w14:textId="77777777" w:rsidR="009078D8" w:rsidRDefault="009078D8" w:rsidP="00220199">
      <w:pPr>
        <w:spacing w:line="240" w:lineRule="exact"/>
      </w:pPr>
      <w:r>
        <w:separator/>
      </w:r>
    </w:p>
  </w:footnote>
  <w:footnote w:type="continuationSeparator" w:id="0">
    <w:p w14:paraId="3E2EE54C" w14:textId="77777777" w:rsidR="009078D8" w:rsidRDefault="009078D8">
      <w:r>
        <w:continuationSeparator/>
      </w:r>
    </w:p>
  </w:footnote>
  <w:footnote w:id="1">
    <w:p w14:paraId="1709DBC4" w14:textId="6180056B" w:rsidR="00246266" w:rsidRPr="00445F4C" w:rsidRDefault="00246266">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246266" w:rsidRDefault="00246266"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246266" w:rsidRPr="0091543F" w:rsidRDefault="00246266">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246266" w:rsidRDefault="00246266">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246266" w:rsidRDefault="00246266">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246266" w:rsidRDefault="00246266">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246266" w:rsidRPr="006B3C8A" w:rsidRDefault="00246266">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246266" w:rsidRDefault="00246266"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246266" w:rsidRPr="00DF4B64" w:rsidRDefault="00246266">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246266" w:rsidRPr="006752DC" w:rsidRDefault="00246266"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246266" w:rsidRPr="00731E68" w:rsidRDefault="00246266">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246266" w:rsidRPr="00455844" w:rsidRDefault="00246266" w:rsidP="00A17AB9">
      <w:pPr>
        <w:pStyle w:val="Lbjegyzetszveg"/>
        <w:rPr>
          <w:ins w:id="215" w:author="Dániel Balogh" w:date="2020-11-02T09:08:00Z"/>
          <w:lang w:val="hu-HU"/>
        </w:rPr>
      </w:pPr>
      <w:ins w:id="216"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17" w:author="Dániel Balogh" w:date="2020-11-02T09:08:00Z">
        <w:r>
          <w:fldChar w:fldCharType="separate"/>
        </w:r>
        <w:r>
          <w:t>3.3.6</w:t>
        </w:r>
        <w:r>
          <w:fldChar w:fldCharType="end"/>
        </w:r>
        <w:r>
          <w:t xml:space="preserve"> about the colon as a length marker.</w:t>
        </w:r>
      </w:ins>
    </w:p>
  </w:footnote>
  <w:footnote w:id="13">
    <w:p w14:paraId="7CAF4E77" w14:textId="63B338FE" w:rsidR="00246266" w:rsidRDefault="00246266">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246266" w:rsidRDefault="00246266"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246266" w:rsidRDefault="00246266"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246266" w:rsidRPr="00A232C1" w:rsidRDefault="00246266">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246266" w:rsidRPr="00151579" w:rsidRDefault="00246266">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6C243C62"/>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lvlOverride w:ilvl="0"/>
  </w:num>
  <w:num w:numId="32">
    <w:abstractNumId w:val="20"/>
    <w:lvlOverride w:ilvl="0"/>
  </w:num>
  <w:num w:numId="33">
    <w:abstractNumId w:val="17"/>
    <w:lvlOverride w:ilvl="0"/>
  </w:num>
  <w:num w:numId="34">
    <w:abstractNumId w:val="11"/>
    <w:lvlOverride w:ilvl="0"/>
  </w:num>
  <w:num w:numId="35">
    <w:abstractNumId w:val="19"/>
    <w:lvlOverride w:ilvl="0"/>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ániel Balogh">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337B"/>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46266"/>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246266"/>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246266"/>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46266"/>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246266"/>
    <w:pPr>
      <w:spacing w:before="240"/>
      <w:outlineLvl w:val="3"/>
    </w:pPr>
  </w:style>
  <w:style w:type="paragraph" w:styleId="Cmsor5">
    <w:name w:val="heading 5"/>
    <w:basedOn w:val="Norml"/>
    <w:next w:val="Cmsor3"/>
    <w:link w:val="Cmsor5Char"/>
    <w:uiPriority w:val="4"/>
    <w:qFormat/>
    <w:rsid w:val="00246266"/>
    <w:pPr>
      <w:spacing w:before="120" w:after="60"/>
      <w:outlineLvl w:val="4"/>
    </w:pPr>
    <w:rPr>
      <w:rFonts w:ascii="Tahoma" w:hAnsi="Tahoma"/>
    </w:rPr>
  </w:style>
  <w:style w:type="paragraph" w:styleId="Cmsor6">
    <w:name w:val="heading 6"/>
    <w:basedOn w:val="Norml"/>
    <w:next w:val="Norml"/>
    <w:uiPriority w:val="9"/>
    <w:semiHidden/>
    <w:unhideWhenUsed/>
    <w:qFormat/>
    <w:rsid w:val="00246266"/>
    <w:pPr>
      <w:keepNext/>
      <w:keepLines/>
      <w:spacing w:before="200" w:after="40"/>
      <w:outlineLvl w:val="5"/>
    </w:pPr>
    <w:rPr>
      <w:b/>
      <w:sz w:val="20"/>
      <w:szCs w:val="20"/>
    </w:rPr>
  </w:style>
  <w:style w:type="character" w:default="1" w:styleId="Bekezdsalapbettpusa">
    <w:name w:val="Default Paragraph Font"/>
    <w:uiPriority w:val="1"/>
    <w:unhideWhenUsed/>
    <w:rsid w:val="00246266"/>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46266"/>
  </w:style>
  <w:style w:type="table" w:customStyle="1" w:styleId="TableNormal">
    <w:name w:val="Table Normal"/>
    <w:rsid w:val="00246266"/>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246266"/>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246266"/>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246266"/>
    <w:rPr>
      <w:rFonts w:cs="Mangal"/>
      <w:sz w:val="20"/>
      <w:szCs w:val="18"/>
    </w:rPr>
  </w:style>
  <w:style w:type="character" w:customStyle="1" w:styleId="JegyzetszvegChar">
    <w:name w:val="Jegyzetszöveg Char"/>
    <w:basedOn w:val="Bekezdsalapbettpusa"/>
    <w:link w:val="Jegyzetszveg"/>
    <w:uiPriority w:val="99"/>
    <w:rsid w:val="00246266"/>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246266"/>
    <w:rPr>
      <w:sz w:val="16"/>
      <w:szCs w:val="16"/>
    </w:rPr>
  </w:style>
  <w:style w:type="paragraph" w:styleId="Buborkszveg">
    <w:name w:val="Balloon Text"/>
    <w:basedOn w:val="Norml"/>
    <w:link w:val="BuborkszvegChar"/>
    <w:uiPriority w:val="99"/>
    <w:semiHidden/>
    <w:unhideWhenUsed/>
    <w:rsid w:val="00246266"/>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46266"/>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246266"/>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246266"/>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246266"/>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246266"/>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246266"/>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246266"/>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246266"/>
    <w:rPr>
      <w:rFonts w:ascii="Tahoma" w:eastAsia="Arial Unicode MS" w:hAnsi="Tahoma" w:cs="Arial Unicode MS"/>
      <w:sz w:val="22"/>
      <w:szCs w:val="22"/>
      <w:lang w:eastAsia="en-US" w:bidi="ar-SA"/>
    </w:rPr>
  </w:style>
  <w:style w:type="paragraph" w:styleId="llb">
    <w:name w:val="footer"/>
    <w:basedOn w:val="Norml"/>
    <w:link w:val="llbChar"/>
    <w:uiPriority w:val="24"/>
    <w:rsid w:val="00246266"/>
    <w:pPr>
      <w:tabs>
        <w:tab w:val="center" w:pos="4536"/>
        <w:tab w:val="right" w:pos="9072"/>
      </w:tabs>
    </w:pPr>
  </w:style>
  <w:style w:type="character" w:customStyle="1" w:styleId="llbChar">
    <w:name w:val="Élőláb Char"/>
    <w:basedOn w:val="Bekezdsalapbettpusa"/>
    <w:link w:val="llb"/>
    <w:uiPriority w:val="24"/>
    <w:rsid w:val="00246266"/>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246266"/>
    <w:rPr>
      <w:i/>
      <w:noProof/>
    </w:rPr>
  </w:style>
  <w:style w:type="paragraph" w:styleId="Lista">
    <w:name w:val="List"/>
    <w:basedOn w:val="Norml"/>
    <w:uiPriority w:val="7"/>
    <w:qFormat/>
    <w:rsid w:val="00246266"/>
    <w:pPr>
      <w:keepLines/>
      <w:widowControl/>
      <w:numPr>
        <w:numId w:val="4"/>
      </w:numPr>
    </w:pPr>
  </w:style>
  <w:style w:type="paragraph" w:styleId="Lista2">
    <w:name w:val="List 2"/>
    <w:basedOn w:val="Lista"/>
    <w:uiPriority w:val="7"/>
    <w:rsid w:val="00246266"/>
    <w:pPr>
      <w:numPr>
        <w:ilvl w:val="1"/>
      </w:numPr>
    </w:pPr>
  </w:style>
  <w:style w:type="paragraph" w:styleId="Lista3">
    <w:name w:val="List 3"/>
    <w:basedOn w:val="Lista"/>
    <w:uiPriority w:val="7"/>
    <w:rsid w:val="00246266"/>
    <w:pPr>
      <w:numPr>
        <w:ilvl w:val="2"/>
      </w:numPr>
    </w:pPr>
  </w:style>
  <w:style w:type="paragraph" w:styleId="Lista4">
    <w:name w:val="List 4"/>
    <w:basedOn w:val="Lista"/>
    <w:uiPriority w:val="7"/>
    <w:rsid w:val="00246266"/>
    <w:pPr>
      <w:numPr>
        <w:ilvl w:val="3"/>
      </w:numPr>
    </w:pPr>
  </w:style>
  <w:style w:type="paragraph" w:styleId="Lista5">
    <w:name w:val="List 5"/>
    <w:basedOn w:val="Lista"/>
    <w:uiPriority w:val="7"/>
    <w:rsid w:val="00246266"/>
    <w:pPr>
      <w:numPr>
        <w:ilvl w:val="4"/>
      </w:numPr>
    </w:pPr>
  </w:style>
  <w:style w:type="paragraph" w:styleId="lfej">
    <w:name w:val="header"/>
    <w:basedOn w:val="Norml"/>
    <w:link w:val="lfejChar"/>
    <w:uiPriority w:val="24"/>
    <w:qFormat/>
    <w:rsid w:val="00246266"/>
    <w:pPr>
      <w:tabs>
        <w:tab w:val="center" w:pos="4536"/>
        <w:tab w:val="right" w:pos="9072"/>
      </w:tabs>
    </w:pPr>
  </w:style>
  <w:style w:type="character" w:customStyle="1" w:styleId="lfejChar">
    <w:name w:val="Élőfej Char"/>
    <w:basedOn w:val="Bekezdsalapbettpusa"/>
    <w:link w:val="lfej"/>
    <w:uiPriority w:val="24"/>
    <w:rsid w:val="00246266"/>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246266"/>
    <w:pPr>
      <w:ind w:left="720" w:hanging="720"/>
    </w:pPr>
  </w:style>
  <w:style w:type="character" w:customStyle="1" w:styleId="Code">
    <w:name w:val="Code"/>
    <w:uiPriority w:val="1"/>
    <w:qFormat/>
    <w:rsid w:val="00246266"/>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246266"/>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246266"/>
    <w:rPr>
      <w:vertAlign w:val="superscript"/>
    </w:rPr>
  </w:style>
  <w:style w:type="character" w:customStyle="1" w:styleId="ForeignKannadaScript">
    <w:name w:val="Foreign: KannadaScript"/>
    <w:basedOn w:val="Foreign"/>
    <w:uiPriority w:val="1"/>
    <w:qFormat/>
    <w:rsid w:val="00246266"/>
    <w:rPr>
      <w:rFonts w:ascii="Gentium Plus" w:hAnsi="Gentium Plus" w:cs="Arial Unicode MS"/>
      <w:b w:val="0"/>
      <w:i w:val="0"/>
      <w:noProof/>
    </w:rPr>
  </w:style>
  <w:style w:type="character" w:customStyle="1" w:styleId="ForeignTamilScript">
    <w:name w:val="Foreign: TamilScript"/>
    <w:basedOn w:val="Foreign"/>
    <w:uiPriority w:val="1"/>
    <w:qFormat/>
    <w:rsid w:val="00246266"/>
    <w:rPr>
      <w:rFonts w:ascii="Gentium Plus" w:hAnsi="Gentium Plus" w:cs="Nirmala UI"/>
      <w:b w:val="0"/>
      <w:i w:val="0"/>
      <w:noProof/>
      <w:szCs w:val="24"/>
    </w:rPr>
  </w:style>
  <w:style w:type="character" w:customStyle="1" w:styleId="ForeignBalineseScript">
    <w:name w:val="Foreign: BalineseScript"/>
    <w:basedOn w:val="Foreign"/>
    <w:uiPriority w:val="1"/>
    <w:qFormat/>
    <w:rsid w:val="00246266"/>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246266"/>
    <w:rPr>
      <w:rFonts w:ascii="Leelawadee UI" w:hAnsi="Leelawadee UI" w:cs="Leelawadee UI"/>
      <w:i w:val="0"/>
      <w:noProof/>
    </w:rPr>
  </w:style>
  <w:style w:type="character" w:customStyle="1" w:styleId="ForeignBrahmiScript">
    <w:name w:val="Foreign: BrahmiScript"/>
    <w:basedOn w:val="Foreign"/>
    <w:uiPriority w:val="1"/>
    <w:qFormat/>
    <w:rsid w:val="00246266"/>
    <w:rPr>
      <w:rFonts w:ascii="Segoe UI Historic" w:hAnsi="Segoe UI Historic" w:cs="Segoe UI Historic"/>
      <w:i w:val="0"/>
      <w:noProof/>
    </w:rPr>
  </w:style>
  <w:style w:type="character" w:customStyle="1" w:styleId="ForeignOriyaScript">
    <w:name w:val="Foreign: OriyaScript"/>
    <w:basedOn w:val="Foreign"/>
    <w:uiPriority w:val="1"/>
    <w:qFormat/>
    <w:rsid w:val="00246266"/>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46266"/>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246266"/>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246266"/>
    <w:pPr>
      <w:tabs>
        <w:tab w:val="right" w:pos="851"/>
        <w:tab w:val="left" w:pos="1134"/>
      </w:tabs>
    </w:pPr>
    <w:rPr>
      <w:lang w:eastAsia="en-GB" w:bidi="hi-IN"/>
    </w:rPr>
  </w:style>
  <w:style w:type="character" w:styleId="Hiperhivatkozs">
    <w:name w:val="Hyperlink"/>
    <w:basedOn w:val="Bekezdsalapbettpusa"/>
    <w:uiPriority w:val="99"/>
    <w:unhideWhenUsed/>
    <w:rsid w:val="00246266"/>
    <w:rPr>
      <w:color w:val="0000FF" w:themeColor="hyperlink"/>
      <w:u w:val="single"/>
    </w:rPr>
  </w:style>
  <w:style w:type="character" w:styleId="Feloldatlanmegemlts">
    <w:name w:val="Unresolved Mention"/>
    <w:basedOn w:val="Bekezdsalapbettpusa"/>
    <w:uiPriority w:val="99"/>
    <w:semiHidden/>
    <w:unhideWhenUsed/>
    <w:rsid w:val="00246266"/>
    <w:rPr>
      <w:color w:val="605E5C"/>
      <w:shd w:val="clear" w:color="auto" w:fill="E1DFDD"/>
    </w:rPr>
  </w:style>
  <w:style w:type="character" w:styleId="Mrltotthiperhivatkozs">
    <w:name w:val="FollowedHyperlink"/>
    <w:basedOn w:val="Bekezdsalapbettpusa"/>
    <w:uiPriority w:val="99"/>
    <w:semiHidden/>
    <w:unhideWhenUsed/>
    <w:rsid w:val="00246266"/>
    <w:rPr>
      <w:color w:val="800080" w:themeColor="followedHyperlink"/>
      <w:u w:val="single"/>
    </w:rPr>
  </w:style>
  <w:style w:type="table" w:styleId="Rcsostblzat">
    <w:name w:val="Table Grid"/>
    <w:basedOn w:val="Normltblzat"/>
    <w:uiPriority w:val="39"/>
    <w:rsid w:val="002462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46266"/>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246266"/>
    <w:rPr>
      <w:noProof/>
      <w:position w:val="-10"/>
      <w:lang w:val="en-GB" w:eastAsia="fr-FR"/>
    </w:rPr>
  </w:style>
  <w:style w:type="character" w:customStyle="1" w:styleId="ForeignKhmerScript">
    <w:name w:val="Foreign: KhmerScript"/>
    <w:basedOn w:val="Bekezdsalapbettpusa"/>
    <w:uiPriority w:val="1"/>
    <w:qFormat/>
    <w:rsid w:val="00246266"/>
    <w:rPr>
      <w:rFonts w:ascii="Gentium Plus" w:hAnsi="Gentium Plus" w:cs="DaunPenh"/>
      <w:szCs w:val="36"/>
      <w:lang w:bidi="km-KH"/>
    </w:rPr>
  </w:style>
  <w:style w:type="paragraph" w:styleId="TJ1">
    <w:name w:val="toc 1"/>
    <w:basedOn w:val="Norml"/>
    <w:next w:val="Norml"/>
    <w:uiPriority w:val="39"/>
    <w:unhideWhenUsed/>
    <w:rsid w:val="00246266"/>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46266"/>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246266"/>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246266"/>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246266"/>
    <w:rPr>
      <w:smallCaps/>
      <w:noProof/>
    </w:rPr>
  </w:style>
  <w:style w:type="character" w:customStyle="1" w:styleId="Codeattribute">
    <w:name w:val="Code_attribute"/>
    <w:basedOn w:val="Code"/>
    <w:uiPriority w:val="1"/>
    <w:qFormat/>
    <w:rsid w:val="00246266"/>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246266"/>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246266"/>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246266"/>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246266"/>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246266"/>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246266"/>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246266"/>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246266"/>
    <w:pPr>
      <w:widowControl/>
      <w:numPr>
        <w:numId w:val="30"/>
      </w:numPr>
      <w:spacing w:before="60"/>
      <w:contextualSpacing/>
    </w:pPr>
  </w:style>
  <w:style w:type="character" w:customStyle="1" w:styleId="ForeignTamilGrantha">
    <w:name w:val="Foreign:TamilGrantha"/>
    <w:basedOn w:val="ForeignTamilScript"/>
    <w:uiPriority w:val="1"/>
    <w:qFormat/>
    <w:rsid w:val="00246266"/>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246266"/>
    <w:rPr>
      <w:rFonts w:ascii="Gentium Plus" w:hAnsi="Gentium Plus" w:cs="Arial Unicode MS"/>
      <w:b w:val="0"/>
      <w:i w:val="0"/>
      <w:noProof/>
    </w:rPr>
  </w:style>
  <w:style w:type="character" w:customStyle="1" w:styleId="MetreCode">
    <w:name w:val="MetreCode"/>
    <w:basedOn w:val="Bekezdsalapbettpusa"/>
    <w:uiPriority w:val="1"/>
    <w:qFormat/>
    <w:rsid w:val="00246266"/>
    <w:rPr>
      <w:rFonts w:ascii="Cardo" w:eastAsia="Arial Unicode MS" w:hAnsi="Cardo" w:cs="Arial Unicode MS"/>
      <w:spacing w:val="30"/>
    </w:rPr>
  </w:style>
  <w:style w:type="paragraph" w:customStyle="1" w:styleId="Frontmatter">
    <w:name w:val="Frontmatter"/>
    <w:basedOn w:val="Norml"/>
    <w:qFormat/>
    <w:rsid w:val="00246266"/>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983601"/>
    <w:rPr>
      <w:rFonts w:ascii="Myanmar Text" w:hAnsi="Myanmar Text" w:cs="Myanmar Text"/>
      <w:i w:val="0"/>
      <w:noProof/>
      <w:rPrChange w:id="0" w:author="Dániel Balogh" w:date="2021-01-29T10:00:00Z">
        <w:rPr>
          <w:rFonts w:ascii="Myanmar Text" w:hAnsi="Myanmar Text" w:cs="Myanmar Text"/>
          <w:i/>
          <w:noProof/>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jpeg"/><Relationship Id="rId34" Type="http://schemas.openxmlformats.org/officeDocument/2006/relationships/hyperlink" Target="https://standards.iso.org/ittf/PubliclyAvailableStandards/c069119_ISO_IEC_10646_2017.zip" TargetMode="External"/><Relationship Id="rId7" Type="http://schemas.openxmlformats.org/officeDocument/2006/relationships/endnotes" Target="endnot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www.iso.org/standard/28333.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hyperlink" Target="https://www.iso.org/standard/28333.html"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oter" Target="footer1.xml"/><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03E48-B767-4EE5-9C24-92E2D743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26</TotalTime>
  <Pages>29</Pages>
  <Words>10971</Words>
  <Characters>75704</Characters>
  <Application>Microsoft Office Word</Application>
  <DocSecurity>0</DocSecurity>
  <Lines>630</Lines>
  <Paragraphs>173</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9</cp:revision>
  <cp:lastPrinted>2019-08-29T12:31:00Z</cp:lastPrinted>
  <dcterms:created xsi:type="dcterms:W3CDTF">2020-07-02T09:25:00Z</dcterms:created>
  <dcterms:modified xsi:type="dcterms:W3CDTF">2021-01-29T09:07:00Z</dcterms:modified>
</cp:coreProperties>
</file>