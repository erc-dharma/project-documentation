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9F4EDB">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9F4EDB">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9F4EDB">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9F4EDB">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9F4EDB">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9F4EDB">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9F4EDB">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9F4EDB">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9F4EDB">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9F4EDB">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9F4EDB">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9F4EDB">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9F4EDB">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9F4EDB">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9F4EDB">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9F4EDB">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9F4EDB">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9F4EDB">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9F4EDB">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9F4EDB">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9F4EDB">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9F4EDB">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9F4EDB">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9F4EDB">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9F4EDB">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9F4EDB">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9F4EDB">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9F4EDB">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9F4EDB">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9F4EDB">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9F4EDB">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9F4EDB">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9F4EDB">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9F4EDB">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9F4EDB">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9F4EDB">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9F4EDB">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9F4EDB">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9F4EDB">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9F4EDB">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9F4EDB">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9F4EDB">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9F4EDB">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9F4EDB">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9F4EDB">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9F4EDB">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9F4EDB">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9F4EDB">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9F4EDB">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behavior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Ollett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/t</w:t>
      </w:r>
      <w:r w:rsidR="00653D6F" w:rsidRPr="00653D6F">
        <w:t>ʱ</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(Coulmas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defined as “any conventional mark by which a human being intends to affect the state or behavior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(Coulmas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2" w:name="_57r22m5k1jra" w:colFirst="0" w:colLast="0"/>
      <w:bookmarkStart w:id="53" w:name="_xkwt6pqamcvz" w:colFirst="0" w:colLast="0"/>
      <w:bookmarkStart w:id="54" w:name="_Toc17811414"/>
      <w:bookmarkStart w:id="55" w:name="_Toc17811469"/>
      <w:bookmarkStart w:id="56" w:name="_Toc44587457"/>
      <w:bookmarkEnd w:id="52"/>
      <w:bookmarkEnd w:id="53"/>
      <w:r>
        <w:lastRenderedPageBreak/>
        <w:t>General Principles</w:t>
      </w:r>
      <w:bookmarkEnd w:id="54"/>
      <w:bookmarkEnd w:id="55"/>
      <w:bookmarkEnd w:id="56"/>
    </w:p>
    <w:p w14:paraId="67271325" w14:textId="77777777" w:rsidR="007330FE" w:rsidRDefault="007330FE" w:rsidP="007330FE">
      <w:pPr>
        <w:pStyle w:val="Cmsor2"/>
        <w:numPr>
          <w:ilvl w:val="1"/>
          <w:numId w:val="16"/>
        </w:numPr>
      </w:pPr>
      <w:bookmarkStart w:id="57" w:name="_oiuqq1mop1lk" w:colFirst="0" w:colLast="0"/>
      <w:bookmarkStart w:id="58" w:name="_Toc17811415"/>
      <w:bookmarkStart w:id="59" w:name="_Toc17811470"/>
      <w:bookmarkStart w:id="60" w:name="_Toc44587458"/>
      <w:bookmarkEnd w:id="57"/>
      <w:r>
        <w:t>Character Set and Input Method</w:t>
      </w:r>
      <w:bookmarkEnd w:id="58"/>
      <w:bookmarkEnd w:id="59"/>
      <w:bookmarkEnd w:id="60"/>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1" w:name="_Ref17798779"/>
      <w:bookmarkStart w:id="62" w:name="_Toc17811416"/>
      <w:bookmarkStart w:id="63" w:name="_Toc17811471"/>
      <w:bookmarkStart w:id="64" w:name="_Toc44587459"/>
      <w:r w:rsidRPr="00EA3034">
        <w:lastRenderedPageBreak/>
        <w:t>Transliteration</w:t>
      </w:r>
      <w:bookmarkEnd w:id="61"/>
      <w:bookmarkEnd w:id="62"/>
      <w:bookmarkEnd w:id="63"/>
      <w:r w:rsidR="004530CC">
        <w:t xml:space="preserve"> in Practice</w:t>
      </w:r>
      <w:bookmarkEnd w:id="64"/>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5" w:name="_Toc17811417"/>
      <w:bookmarkStart w:id="66" w:name="_Toc17811472"/>
      <w:bookmarkStart w:id="67" w:name="_Toc44587460"/>
      <w:r>
        <w:t>Strict transliteration</w:t>
      </w:r>
      <w:bookmarkEnd w:id="65"/>
      <w:bookmarkEnd w:id="66"/>
      <w:bookmarkEnd w:id="6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8" w:name="_Toc17811418"/>
      <w:bookmarkStart w:id="69" w:name="_Toc17811473"/>
      <w:bookmarkStart w:id="70" w:name="_Ref38379878"/>
      <w:bookmarkStart w:id="71" w:name="_Toc44587461"/>
      <w:r>
        <w:t>Loose transliteration</w:t>
      </w:r>
      <w:bookmarkEnd w:id="68"/>
      <w:bookmarkEnd w:id="69"/>
      <w:bookmarkEnd w:id="70"/>
      <w:bookmarkEnd w:id="7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where there is a mismatch between script and language (e.g. over- or underspecificity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 xml:space="preserve">(phonologically /wwaŋ/), </w:t>
      </w:r>
      <w:r w:rsidRPr="00EB6868">
        <w:rPr>
          <w:rStyle w:val="Foreign"/>
        </w:rPr>
        <w:t>luraḥ/lurah</w:t>
      </w:r>
      <w:r>
        <w:t xml:space="preserve"> merged into </w:t>
      </w:r>
      <w:r w:rsidRPr="00EB6868">
        <w:rPr>
          <w:rStyle w:val="Foreign"/>
        </w:rPr>
        <w:t>lurah</w:t>
      </w:r>
      <w:r>
        <w:t xml:space="preserve"> (phonologically /lurah/)</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2" w:name="_qpap16rwdsff" w:colFirst="0" w:colLast="0"/>
      <w:bookmarkEnd w:id="72"/>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3" w:name="_Toc44587462"/>
      <w:r>
        <w:t>Shorthand</w:t>
      </w:r>
      <w:bookmarkEnd w:id="7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4" w:name="_Toc17811419"/>
      <w:bookmarkStart w:id="75" w:name="_Toc17811474"/>
      <w:bookmarkStart w:id="76" w:name="_Toc44587463"/>
      <w:r>
        <w:t>Transliteration Scheme</w:t>
      </w:r>
      <w:bookmarkEnd w:id="74"/>
      <w:bookmarkEnd w:id="75"/>
      <w:bookmarkEnd w:id="7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for Kannada, we will align as much as possible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7" w:name="_lop6n9htgo3f" w:colFirst="0" w:colLast="0"/>
      <w:bookmarkStart w:id="78" w:name="_Toc17811420"/>
      <w:bookmarkStart w:id="79" w:name="_Toc17811475"/>
      <w:bookmarkStart w:id="80" w:name="_Toc44587464"/>
      <w:bookmarkEnd w:id="77"/>
      <w:r>
        <w:t xml:space="preserve">Case </w:t>
      </w:r>
      <w:r w:rsidR="008969B5">
        <w:t>Sensitivity</w:t>
      </w:r>
      <w:bookmarkEnd w:id="78"/>
      <w:bookmarkEnd w:id="79"/>
      <w:bookmarkEnd w:id="8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1" w:name="_Ref26431293"/>
      <w:bookmarkStart w:id="82" w:name="_Toc44587465"/>
      <w:r>
        <w:t>A note on the use of uppercase for standalone vowels and consonants</w:t>
      </w:r>
      <w:bookmarkEnd w:id="81"/>
      <w:bookmarkEnd w:id="8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3" w:name="_dl6swhvlsuez" w:colFirst="0" w:colLast="0"/>
      <w:bookmarkStart w:id="84" w:name="_Ref15558380"/>
      <w:bookmarkStart w:id="85" w:name="_Toc17811421"/>
      <w:bookmarkStart w:id="86" w:name="_Toc17811476"/>
      <w:bookmarkStart w:id="87" w:name="_Toc44587466"/>
      <w:bookmarkEnd w:id="83"/>
      <w:r>
        <w:t>Disambiguation</w:t>
      </w:r>
      <w:bookmarkEnd w:id="84"/>
      <w:bookmarkEnd w:id="85"/>
      <w:bookmarkEnd w:id="86"/>
      <w:bookmarkEnd w:id="8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88" w:name="_h0qcxcudl6x2" w:colFirst="0" w:colLast="0"/>
      <w:bookmarkStart w:id="89" w:name="_Toc17811422"/>
      <w:bookmarkStart w:id="90" w:name="_Toc17811477"/>
      <w:bookmarkStart w:id="91" w:name="_Toc44587467"/>
      <w:bookmarkEnd w:id="88"/>
      <w:r>
        <w:t>Editorial Additions for Text Analysis</w:t>
      </w:r>
      <w:bookmarkEnd w:id="89"/>
      <w:bookmarkEnd w:id="90"/>
      <w:bookmarkEnd w:id="9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2" w:name="_Ref15564928"/>
      <w:bookmarkStart w:id="93" w:name="_Toc17811423"/>
      <w:bookmarkStart w:id="94" w:name="_Toc17811478"/>
      <w:bookmarkStart w:id="95" w:name="_Toc44587468"/>
      <w:r>
        <w:t xml:space="preserve">Editorial </w:t>
      </w:r>
      <w:r w:rsidR="00AE74DC">
        <w:t>spaces for word segmentation</w:t>
      </w:r>
      <w:bookmarkEnd w:id="92"/>
      <w:bookmarkEnd w:id="93"/>
      <w:bookmarkEnd w:id="94"/>
      <w:bookmarkEnd w:id="9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overshort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including grammaticalised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r w:rsidRPr="00554F0E">
        <w:rPr>
          <w:rStyle w:val="Foreign"/>
        </w:rPr>
        <w:t>āmreḍita</w:t>
      </w:r>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-(ṅ)ku</w:t>
      </w:r>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-nikaṅ</w:t>
      </w:r>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6" w:name="_Toc17811424"/>
      <w:bookmarkStart w:id="97" w:name="_Toc17811479"/>
      <w:bookmarkStart w:id="98" w:name="_Ref38379352"/>
      <w:bookmarkStart w:id="99" w:name="_Toc44587469"/>
      <w:r w:rsidRPr="002E3853">
        <w:t xml:space="preserve">Editorial </w:t>
      </w:r>
      <w:r w:rsidR="00AE74DC" w:rsidRPr="002E3853">
        <w:t>hyphenation</w:t>
      </w:r>
      <w:bookmarkEnd w:id="96"/>
      <w:bookmarkEnd w:id="97"/>
      <w:bookmarkEnd w:id="98"/>
      <w:bookmarkEnd w:id="9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0" w:name="_Ref15566181"/>
      <w:bookmarkStart w:id="101" w:name="_Toc17811425"/>
      <w:bookmarkStart w:id="102" w:name="_Toc17811480"/>
      <w:bookmarkStart w:id="103" w:name="_Toc44587470"/>
      <w:bookmarkStart w:id="104" w:name="_Ref15564956"/>
      <w:r>
        <w:t xml:space="preserve">Representation of </w:t>
      </w:r>
      <w:r>
        <w:rPr>
          <w:rStyle w:val="Foreign"/>
        </w:rPr>
        <w:t>avagraha</w:t>
      </w:r>
      <w:bookmarkEnd w:id="100"/>
      <w:bookmarkEnd w:id="101"/>
      <w:bookmarkEnd w:id="102"/>
      <w:bookmarkEnd w:id="10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5" w:name="_Ref15565291"/>
      <w:bookmarkStart w:id="106" w:name="_Toc17811426"/>
      <w:bookmarkStart w:id="107" w:name="_Toc17811481"/>
      <w:bookmarkStart w:id="108" w:name="_Toc44587471"/>
      <w:r>
        <w:lastRenderedPageBreak/>
        <w:t xml:space="preserve">Representation of elided overshort final </w:t>
      </w:r>
      <w:r>
        <w:rPr>
          <w:rStyle w:val="Foreign"/>
        </w:rPr>
        <w:t>u</w:t>
      </w:r>
      <w:r>
        <w:t xml:space="preserve"> in Tamil</w:t>
      </w:r>
      <w:bookmarkEnd w:id="104"/>
      <w:bookmarkEnd w:id="105"/>
      <w:bookmarkEnd w:id="106"/>
      <w:bookmarkEnd w:id="107"/>
      <w:bookmarkEnd w:id="10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overshort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overshort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09" w:name="_Toc17811427"/>
      <w:bookmarkStart w:id="110" w:name="_Toc17811482"/>
      <w:bookmarkStart w:id="111" w:name="_Toc44587472"/>
      <w:r>
        <w:lastRenderedPageBreak/>
        <w:t>Alphabetic Characters</w:t>
      </w:r>
      <w:bookmarkEnd w:id="109"/>
      <w:bookmarkEnd w:id="110"/>
      <w:bookmarkEnd w:id="111"/>
    </w:p>
    <w:p w14:paraId="0000009C" w14:textId="293DD7BB" w:rsidR="006F3A4A" w:rsidRDefault="00395046" w:rsidP="00AF2BAB">
      <w:pPr>
        <w:pStyle w:val="Cmsor2"/>
        <w:numPr>
          <w:ilvl w:val="1"/>
          <w:numId w:val="16"/>
        </w:numPr>
      </w:pPr>
      <w:bookmarkStart w:id="112" w:name="_941zz4vcrjax" w:colFirst="0" w:colLast="0"/>
      <w:bookmarkStart w:id="113" w:name="_Toc17811428"/>
      <w:bookmarkStart w:id="114" w:name="_Toc17811483"/>
      <w:bookmarkStart w:id="115" w:name="_Ref40104049"/>
      <w:bookmarkStart w:id="116" w:name="_Toc44587473"/>
      <w:bookmarkEnd w:id="112"/>
      <w:r>
        <w:t>Some Special Characters</w:t>
      </w:r>
      <w:bookmarkEnd w:id="113"/>
      <w:bookmarkEnd w:id="114"/>
      <w:bookmarkEnd w:id="115"/>
      <w:bookmarkEnd w:id="116"/>
    </w:p>
    <w:p w14:paraId="32B26460" w14:textId="272C22A4" w:rsidR="00EA1027" w:rsidRDefault="00EA1027" w:rsidP="00877FB8">
      <w:pPr>
        <w:pStyle w:val="Lista"/>
        <w:rPr>
          <w:ins w:id="117" w:author="Dániel Balogh" w:date="2020-08-21T16:32:00Z"/>
        </w:rPr>
      </w:pPr>
      <w:ins w:id="118" w:author="Dániel Balogh" w:date="2020-08-21T16:32:00Z">
        <w:r>
          <w:t xml:space="preserve">STUB, discuss and mention in this section: </w:t>
        </w:r>
      </w:ins>
      <w:ins w:id="119" w:author="Dániel Balogh" w:date="2020-08-21T16:33:00Z">
        <w:r>
          <w:t xml:space="preserve">substitutes to use in print publication with </w:t>
        </w:r>
        <w:r w:rsidRPr="00EA1027">
          <w:t>publishers unable or unwilling to work with a fully Unicode-compliant font. I am so far aware of difficulties in printing characters with an undercircle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20"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21" w:author="Dániel Balogh" w:date="2021-01-29T09:45:00Z">
          <w:pPr>
            <w:pStyle w:val="Lista2"/>
          </w:pPr>
        </w:pPrChange>
      </w:pPr>
      <w:ins w:id="122" w:author="Dániel Balogh" w:date="2021-01-29T09:45:00Z">
        <w:r>
          <w:t>Sanskrit and generic</w:t>
        </w:r>
      </w:ins>
      <w:ins w:id="123"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r w:rsidRPr="000605FE">
        <w:rPr>
          <w:rStyle w:val="Foreign"/>
          <w:rFonts w:eastAsia="Gentium"/>
          <w:b/>
          <w:bCs/>
        </w:rPr>
        <w:t>candrabindu</w:t>
      </w:r>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Candrabindu)</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Candrabindu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24" w:author="Dániel Balogh" w:date="2021-01-29T09:46:00Z"/>
        </w:rPr>
      </w:pPr>
      <w:ins w:id="125"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26" w:author="Dániel Balogh" w:date="2021-01-29T09:47:00Z"/>
        </w:rPr>
      </w:pPr>
      <w:ins w:id="127"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28"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29" w:author="Dániel Balogh" w:date="2020-11-02T08:57:00Z"/>
          <w:rPrChange w:id="130" w:author="Dániel Balogh" w:date="2020-11-02T08:57:00Z">
            <w:rPr>
              <w:ins w:id="131"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32" w:author="Dániel Balogh" w:date="2020-11-02T08:57:00Z">
          <w:pPr>
            <w:pStyle w:val="Lista3"/>
          </w:pPr>
        </w:pPrChange>
      </w:pPr>
      <w:ins w:id="133" w:author="Dániel Balogh" w:date="2020-11-02T08:57:00Z">
        <w:r>
          <w:t>see §</w:t>
        </w:r>
        <w:r>
          <w:fldChar w:fldCharType="begin"/>
        </w:r>
        <w:r>
          <w:instrText xml:space="preserve"> REF _Ref17810731 \r \h </w:instrText>
        </w:r>
      </w:ins>
      <w:ins w:id="134"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35" w:author="Dániel Balogh" w:date="2021-01-29T09:57:00Z" w:name="move62806656"/>
      <w:moveTo w:id="136" w:author="Dániel Balogh" w:date="2021-01-29T09:57:00Z">
        <w:r w:rsidR="00983601" w:rsidRPr="00983601">
          <w:rPr>
            <w:b/>
            <w:bCs/>
            <w:rPrChange w:id="137" w:author="Dániel Balogh" w:date="2021-01-29T09:57:00Z">
              <w:rPr/>
            </w:rPrChange>
          </w:rPr>
          <w:t xml:space="preserve">barred/dotted variant of </w:t>
        </w:r>
        <w:r w:rsidR="00983601" w:rsidRPr="00983601">
          <w:rPr>
            <w:rStyle w:val="Foreign"/>
            <w:b/>
            <w:bCs/>
            <w:rPrChange w:id="138" w:author="Dániel Balogh" w:date="2021-01-29T09:57:00Z">
              <w:rPr>
                <w:rStyle w:val="Foreign"/>
              </w:rPr>
            </w:rPrChange>
          </w:rPr>
          <w:t>b</w:t>
        </w:r>
      </w:moveTo>
      <w:moveToRangeEnd w:id="135"/>
      <w:ins w:id="139" w:author="Dániel Balogh" w:date="2021-01-29T09:57:00Z">
        <w:r w:rsidR="00983601" w:rsidRPr="000605FE">
          <w:rPr>
            <w:b/>
            <w:bCs/>
          </w:rPr>
          <w:t xml:space="preserve"> </w:t>
        </w:r>
      </w:ins>
      <w:del w:id="140" w:author="Dániel Balogh" w:date="2021-01-29T09:57:00Z">
        <w:r w:rsidRPr="000605FE" w:rsidDel="00983601">
          <w:rPr>
            <w:b/>
            <w:bCs/>
          </w:rPr>
          <w:delText>special signs for</w:delText>
        </w:r>
      </w:del>
      <w:ins w:id="14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42" w:author="Dániel Balogh" w:date="2021-01-29T09:57:00Z"/>
        </w:rPr>
      </w:pPr>
      <w:moveFromRangeStart w:id="143" w:author="Dániel Balogh" w:date="2021-01-29T09:57:00Z" w:name="move62806656"/>
      <w:moveFrom w:id="144" w:author="Dániel Balogh" w:date="2021-01-29T09:57:00Z">
        <w:r w:rsidDel="00983601">
          <w:t xml:space="preserve">barred/dotted variant of </w:t>
        </w:r>
        <w:r w:rsidRPr="004E1D84" w:rsidDel="00983601">
          <w:rPr>
            <w:rStyle w:val="Foreign"/>
          </w:rPr>
          <w:t>b</w:t>
        </w:r>
      </w:moveFrom>
      <w:moveFromRangeEnd w:id="143"/>
    </w:p>
    <w:p w14:paraId="000000C2" w14:textId="77777777" w:rsidR="006F3A4A" w:rsidRDefault="00395046">
      <w:pPr>
        <w:pStyle w:val="Lista2"/>
        <w:pPrChange w:id="145"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46" w:author="Dániel Balogh" w:date="2021-01-29T09:58:00Z">
            <w:rPr/>
          </w:rPrChange>
        </w:rPr>
        <w:pPrChange w:id="147" w:author="Dániel Balogh" w:date="2021-01-29T09:57:00Z">
          <w:pPr>
            <w:pStyle w:val="Lista2"/>
          </w:pPr>
        </w:pPrChange>
      </w:pPr>
      <w:r w:rsidRPr="00983601">
        <w:rPr>
          <w:rStyle w:val="Foreign"/>
          <w:b/>
          <w:bCs/>
          <w:rPrChange w:id="148" w:author="Dániel Balogh" w:date="2021-01-29T09:58:00Z">
            <w:rPr>
              <w:rStyle w:val="Foreign"/>
            </w:rPr>
          </w:rPrChange>
        </w:rPr>
        <w:t>akṣara</w:t>
      </w:r>
      <w:r w:rsidRPr="00983601">
        <w:rPr>
          <w:b/>
          <w:bCs/>
          <w:rPrChange w:id="149" w:author="Dániel Balogh" w:date="2021-01-29T09:58:00Z">
            <w:rPr/>
          </w:rPrChange>
        </w:rPr>
        <w:t>s with underdot</w:t>
      </w:r>
      <w:ins w:id="150" w:author="Dániel Balogh" w:date="2021-01-29T09:57:00Z">
        <w:r w:rsidR="00983601" w:rsidRPr="00983601">
          <w:rPr>
            <w:b/>
            <w:bCs/>
            <w:rPrChange w:id="151"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52"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53" w:author="Dániel Balogh" w:date="2021-01-29T09:58:00Z"/>
          <w:b/>
          <w:bCs/>
          <w:rPrChange w:id="154" w:author="Dániel Balogh" w:date="2021-01-29T09:58:00Z">
            <w:rPr>
              <w:ins w:id="155" w:author="Dániel Balogh" w:date="2021-01-29T09:58:00Z"/>
              <w:i/>
              <w:iCs/>
            </w:rPr>
          </w:rPrChange>
        </w:rPr>
      </w:pPr>
      <w:ins w:id="156" w:author="Dániel Balogh" w:date="2021-01-29T09:58:00Z">
        <w:r w:rsidRPr="00983601">
          <w:rPr>
            <w:b/>
            <w:bCs/>
            <w:i/>
            <w:iCs/>
            <w:rPrChange w:id="157" w:author="Dániel Balogh" w:date="2021-01-29T09:58:00Z">
              <w:rPr>
                <w:i/>
                <w:iCs/>
              </w:rPr>
            </w:rPrChange>
          </w:rPr>
          <w:t>akṣaras</w:t>
        </w:r>
        <w:r>
          <w:rPr>
            <w:b/>
            <w:bCs/>
            <w:i/>
            <w:iCs/>
          </w:rPr>
          <w:t xml:space="preserve"> with abbreviation markers in Burmese</w:t>
        </w:r>
      </w:ins>
    </w:p>
    <w:p w14:paraId="4BA6BB0E" w14:textId="1F644E47" w:rsidR="00983601" w:rsidRDefault="00983601" w:rsidP="00983601">
      <w:pPr>
        <w:pStyle w:val="Lista2"/>
        <w:rPr>
          <w:ins w:id="158" w:author="Dániel Balogh" w:date="2021-01-29T10:02:00Z"/>
        </w:rPr>
      </w:pPr>
      <w:ins w:id="159" w:author="Dániel Balogh" w:date="2021-01-29T09:58:00Z">
        <w:r>
          <w:t>use an asterisk to represent the abbreviation marker, e.g.</w:t>
        </w:r>
      </w:ins>
      <w:ins w:id="160" w:author="Dániel Balogh" w:date="2021-01-29T09:59:00Z">
        <w:r>
          <w:t xml:space="preserve"> </w:t>
        </w:r>
        <w:r w:rsidRPr="00983601">
          <w:rPr>
            <w:rStyle w:val="Foreign"/>
            <w:rPrChange w:id="161" w:author="Dániel Balogh" w:date="2021-01-29T09:59:00Z">
              <w:rPr/>
            </w:rPrChange>
          </w:rPr>
          <w:t>n*</w:t>
        </w:r>
      </w:ins>
      <w:ins w:id="162" w:author="Dániel Balogh" w:date="2021-01-29T09:58:00Z">
        <w:r>
          <w:t xml:space="preserve"> </w:t>
        </w:r>
      </w:ins>
      <w:ins w:id="163" w:author="Dániel Balogh" w:date="2021-01-29T09:59:00Z">
        <w:r>
          <w:t xml:space="preserve">to transliterate </w:t>
        </w:r>
        <w:r w:rsidRPr="00983601">
          <w:rPr>
            <w:rStyle w:val="ForeignBurmeseScript"/>
            <w:rFonts w:hint="cs"/>
            <w:cs/>
            <w:rPrChange w:id="164"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65" w:author="Dániel Balogh" w:date="2021-01-29T09:58:00Z">
          <w:pPr>
            <w:pStyle w:val="Lista3"/>
          </w:pPr>
        </w:pPrChange>
      </w:pPr>
      <w:ins w:id="166" w:author="Dániel Balogh" w:date="2021-01-29T10:02:00Z">
        <w:r>
          <w:t xml:space="preserve">note that if </w:t>
        </w:r>
      </w:ins>
      <w:ins w:id="167" w:author="Dániel Balogh" w:date="2021-01-29T10:03:00Z">
        <w:r>
          <w:t>you use an asterisk for this purpose, then you must not use asterisks as shorthand for a zero vowel marker (</w:t>
        </w:r>
      </w:ins>
      <w:ins w:id="168" w:author="Dániel Balogh" w:date="2021-01-29T10:05:00Z">
        <w:r>
          <w:t>§</w:t>
        </w:r>
        <w:r>
          <w:fldChar w:fldCharType="begin"/>
        </w:r>
        <w:r>
          <w:instrText xml:space="preserve"> REF _Ref17800758 \r \h </w:instrText>
        </w:r>
      </w:ins>
      <w:r>
        <w:fldChar w:fldCharType="separate"/>
      </w:r>
      <w:ins w:id="169"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70" w:name="_w9lp3wb1umde" w:colFirst="0" w:colLast="0"/>
      <w:bookmarkStart w:id="171" w:name="_Ref17290022"/>
      <w:bookmarkStart w:id="172" w:name="_Toc17811429"/>
      <w:bookmarkStart w:id="173" w:name="_Toc17811484"/>
      <w:bookmarkStart w:id="174" w:name="_Toc44587474"/>
      <w:bookmarkEnd w:id="170"/>
      <w:r w:rsidRPr="002E3853">
        <w:t xml:space="preserve">Long and </w:t>
      </w:r>
      <w:r w:rsidR="008969B5" w:rsidRPr="002E3853">
        <w:t xml:space="preserve">Short </w:t>
      </w:r>
      <w:r w:rsidRPr="002E3853">
        <w:rPr>
          <w:rFonts w:eastAsia="Gentium"/>
        </w:rPr>
        <w:t>e and o</w:t>
      </w:r>
      <w:bookmarkEnd w:id="171"/>
      <w:bookmarkEnd w:id="172"/>
      <w:bookmarkEnd w:id="173"/>
      <w:bookmarkEnd w:id="174"/>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75" w:name="_h0qofzr3l3f2" w:colFirst="0" w:colLast="0"/>
      <w:bookmarkStart w:id="176" w:name="_Toc17811430"/>
      <w:bookmarkStart w:id="177" w:name="_Toc17811485"/>
      <w:bookmarkStart w:id="178" w:name="_Toc44587475"/>
      <w:bookmarkEnd w:id="175"/>
      <w:r>
        <w:t>Special Glyph Forms and Compositions</w:t>
      </w:r>
      <w:bookmarkEnd w:id="176"/>
      <w:bookmarkEnd w:id="177"/>
      <w:bookmarkEnd w:id="178"/>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79"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80" w:author="Dániel Balogh" w:date="2020-08-21T16:35:00Z">
        <w:r>
          <w:lastRenderedPageBreak/>
          <w:t>TODO: perhaps in this section, add instructions on C and V or another solution for partially extant akṣaras</w:t>
        </w:r>
      </w:ins>
    </w:p>
    <w:p w14:paraId="000000D3" w14:textId="76BF8AF0" w:rsidR="006F3A4A" w:rsidRDefault="00395046" w:rsidP="00AF2BAB">
      <w:pPr>
        <w:pStyle w:val="Cmsor3"/>
        <w:numPr>
          <w:ilvl w:val="2"/>
          <w:numId w:val="16"/>
        </w:numPr>
      </w:pPr>
      <w:bookmarkStart w:id="181" w:name="_y9z6zgvtcr89" w:colFirst="0" w:colLast="0"/>
      <w:bookmarkStart w:id="182" w:name="_Ref15558357"/>
      <w:bookmarkStart w:id="183" w:name="_Toc17811431"/>
      <w:bookmarkStart w:id="184" w:name="_Toc17811486"/>
      <w:bookmarkStart w:id="185" w:name="_Toc44587476"/>
      <w:bookmarkEnd w:id="181"/>
      <w:r>
        <w:t xml:space="preserve">Final consonants </w:t>
      </w:r>
      <w:bookmarkEnd w:id="182"/>
      <w:r w:rsidR="000C3F1F">
        <w:t>as special</w:t>
      </w:r>
      <w:r w:rsidR="00C66106">
        <w:t xml:space="preserve"> simplex characters</w:t>
      </w:r>
      <w:bookmarkEnd w:id="183"/>
      <w:bookmarkEnd w:id="184"/>
      <w:bookmarkEnd w:id="185"/>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r w:rsidRPr="00270103">
        <w:rPr>
          <w:rStyle w:val="Foreign"/>
        </w:rPr>
        <w:t>virāma</w:t>
      </w:r>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86" w:name="_Ref17800758"/>
      <w:bookmarkStart w:id="187" w:name="_Toc17811432"/>
      <w:bookmarkStart w:id="188" w:name="_Toc17811487"/>
      <w:bookmarkStart w:id="189" w:name="_Toc44587477"/>
      <w:r>
        <w:t xml:space="preserve">Final consonants as complex characters </w:t>
      </w:r>
      <w:r w:rsidR="00087C8B">
        <w:t>involving</w:t>
      </w:r>
      <w:r>
        <w:t xml:space="preserve"> a zero vowel marker</w:t>
      </w:r>
      <w:bookmarkEnd w:id="186"/>
      <w:bookmarkEnd w:id="187"/>
      <w:bookmarkEnd w:id="188"/>
      <w:bookmarkEnd w:id="189"/>
    </w:p>
    <w:p w14:paraId="18D1393C" w14:textId="1746C564" w:rsidR="000C3F1F" w:rsidRDefault="000C3F1F" w:rsidP="000C3F1F">
      <w:pPr>
        <w:pStyle w:val="Lista"/>
      </w:pPr>
      <w:r w:rsidRPr="00087C8B">
        <w:t xml:space="preserve">complex characters involving a regular simplex form and an explicit zero vowel marker </w:t>
      </w:r>
      <w:r>
        <w:t>(</w:t>
      </w:r>
      <w:r w:rsidRPr="00061C63">
        <w:rPr>
          <w:rStyle w:val="Foreign"/>
        </w:rPr>
        <w:t>virāma</w:t>
      </w:r>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90" w:name="_gd5taio96c5" w:colFirst="0" w:colLast="0"/>
      <w:bookmarkStart w:id="191" w:name="_Ref17810730"/>
      <w:bookmarkStart w:id="192" w:name="_Toc17811433"/>
      <w:bookmarkStart w:id="193" w:name="_Toc17811488"/>
      <w:bookmarkStart w:id="194" w:name="_Toc44587478"/>
      <w:bookmarkStart w:id="195" w:name="_Ref15558341"/>
      <w:bookmarkStart w:id="196" w:name="_Ref15561172"/>
      <w:bookmarkEnd w:id="190"/>
      <w:r>
        <w:t xml:space="preserve">Independent vowels as special </w:t>
      </w:r>
      <w:r w:rsidR="000C3F1F">
        <w:t xml:space="preserve">simplex </w:t>
      </w:r>
      <w:r>
        <w:t>characters</w:t>
      </w:r>
      <w:bookmarkEnd w:id="191"/>
      <w:bookmarkEnd w:id="192"/>
      <w:bookmarkEnd w:id="193"/>
      <w:bookmarkEnd w:id="194"/>
      <w:r>
        <w:t xml:space="preserve"> </w:t>
      </w:r>
      <w:bookmarkEnd w:id="195"/>
      <w:bookmarkEnd w:id="196"/>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97" w:name="_Ref17810731"/>
      <w:bookmarkStart w:id="198" w:name="_Toc17811434"/>
      <w:bookmarkStart w:id="199" w:name="_Toc17811489"/>
      <w:bookmarkStart w:id="200" w:name="_Ref22203423"/>
      <w:bookmarkStart w:id="201" w:name="_Ref22208509"/>
      <w:bookmarkStart w:id="202" w:name="_Toc44587479"/>
      <w:r w:rsidRPr="00424A23">
        <w:t xml:space="preserve">Independent vowels as </w:t>
      </w:r>
      <w:r w:rsidR="00087C8B" w:rsidRPr="00424A23">
        <w:t>complex characters involving</w:t>
      </w:r>
      <w:r w:rsidRPr="00424A23">
        <w:t xml:space="preserve"> a “vowel support”</w:t>
      </w:r>
      <w:bookmarkEnd w:id="197"/>
      <w:bookmarkEnd w:id="198"/>
      <w:bookmarkEnd w:id="199"/>
      <w:bookmarkEnd w:id="200"/>
      <w:bookmarkEnd w:id="201"/>
      <w:bookmarkEnd w:id="20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/ʔa/</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/ʔe/</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Khmer/ʔu/</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/ʔi/</w:t>
            </w:r>
          </w:p>
          <w:p w14:paraId="0D5BB86C" w14:textId="77777777" w:rsidR="007D6365" w:rsidRPr="007D6365" w:rsidRDefault="007D6365" w:rsidP="00965FFF">
            <w:pPr>
              <w:pStyle w:val="Tabletext"/>
              <w:keepNext/>
            </w:pPr>
            <w:r w:rsidRPr="007D6365">
              <w:t>Bal. /i/</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/ʔo/</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03" w:author="Dániel Balogh" w:date="2020-11-02T08:51:00Z">
              <w:r w:rsidRPr="00731E68">
                <w:rPr>
                  <w:rStyle w:val="Foreign"/>
                </w:rPr>
                <w:t>A</w:t>
              </w:r>
              <w:r w:rsidRPr="007D6365">
                <w:t xml:space="preserve"> with</w:t>
              </w:r>
              <w:r>
                <w:t xml:space="preserve"> </w:t>
              </w:r>
            </w:ins>
            <w:ins w:id="204" w:author="Dániel Balogh" w:date="2020-11-02T08:52:00Z">
              <w:r w:rsidRPr="007D6365">
                <w:rPr>
                  <w:rStyle w:val="Foreign"/>
                  <w:rFonts w:eastAsia="Arial"/>
                </w:rPr>
                <w:t>ə</w:t>
              </w:r>
            </w:ins>
            <w:ins w:id="205"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06"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07"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77777777" w:rsidR="00455844" w:rsidRPr="00731E68" w:rsidRDefault="00455844" w:rsidP="00F14D6A">
            <w:pPr>
              <w:pStyle w:val="Tabletext"/>
              <w:rPr>
                <w:rStyle w:val="Foreign"/>
              </w:rPr>
            </w:pPr>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08" w:author="Dániel Balogh" w:date="2020-11-02T08:51:00Z">
              <w:r w:rsidRPr="00731E68">
                <w:rPr>
                  <w:rStyle w:val="Foreign"/>
                </w:rPr>
                <w:t>A</w:t>
              </w:r>
              <w:r w:rsidRPr="007D6365">
                <w:t xml:space="preserve"> with</w:t>
              </w:r>
              <w:r>
                <w:t xml:space="preserve"> </w:t>
              </w:r>
            </w:ins>
            <w:ins w:id="209" w:author="Dániel Balogh" w:date="2020-11-02T08:52:00Z">
              <w:r w:rsidRPr="007D6365">
                <w:rPr>
                  <w:rStyle w:val="Foreign"/>
                  <w:rFonts w:eastAsia="Arial"/>
                </w:rPr>
                <w:t>ə</w:t>
              </w:r>
            </w:ins>
            <w:ins w:id="210"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11"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12" w:author="Dániel Balogh" w:date="2020-11-02T08:52:00Z">
              <w:r>
                <w:rPr>
                  <w:rStyle w:val="Foreign"/>
                </w:rPr>
                <w:t>q</w:t>
              </w:r>
              <w:r w:rsidRPr="007D6365">
                <w:rPr>
                  <w:rStyle w:val="Foreign"/>
                  <w:rFonts w:eastAsia="Arial"/>
                </w:rPr>
                <w:t>ə</w:t>
              </w:r>
              <w:r>
                <w:rPr>
                  <w:rStyle w:val="Foreign"/>
                  <w:rFonts w:eastAsia="Arial"/>
                </w:rPr>
                <w:t>:</w:t>
              </w:r>
            </w:ins>
            <w:ins w:id="213"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77777777" w:rsidR="00455844" w:rsidRPr="00731E68" w:rsidRDefault="00455844" w:rsidP="00F14D6A">
            <w:pPr>
              <w:pStyle w:val="Tabletext"/>
              <w:rPr>
                <w:rStyle w:val="Foreign"/>
              </w:rPr>
            </w:pP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.g., Amoghapura can remain Amoghapura,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17" w:name="_ehbz2lfh7tyw" w:colFirst="0" w:colLast="0"/>
      <w:bookmarkStart w:id="218" w:name="_3d3e9odqzwx0" w:colFirst="0" w:colLast="0"/>
      <w:bookmarkStart w:id="219" w:name="_Toc44587480"/>
      <w:bookmarkStart w:id="220" w:name="_Toc17811436"/>
      <w:bookmarkStart w:id="221" w:name="_Toc17811491"/>
      <w:bookmarkStart w:id="222" w:name="_Ref15558460"/>
      <w:bookmarkEnd w:id="217"/>
      <w:bookmarkEnd w:id="218"/>
      <w:r>
        <w:t>Multiple vowel markers</w:t>
      </w:r>
      <w:r w:rsidR="002A4AC3">
        <w:t xml:space="preserve"> within an </w:t>
      </w:r>
      <w:r w:rsidR="002A4AC3" w:rsidRPr="00061C63">
        <w:rPr>
          <w:rStyle w:val="Foreign"/>
        </w:rPr>
        <w:t>akṣara</w:t>
      </w:r>
      <w:bookmarkEnd w:id="219"/>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23" w:name="_Ref15558434"/>
      <w:bookmarkStart w:id="224" w:name="_Toc17811435"/>
      <w:bookmarkStart w:id="225" w:name="_Toc17811490"/>
      <w:bookmarkStart w:id="226" w:name="_Toc44587481"/>
      <w:r>
        <w:t>Repurposed vowel markers</w:t>
      </w:r>
      <w:bookmarkEnd w:id="223"/>
      <w:bookmarkEnd w:id="224"/>
      <w:bookmarkEnd w:id="225"/>
      <w:bookmarkEnd w:id="226"/>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27"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28" w:author="Dániel Balogh" w:date="2020-11-02T09:05:00Z">
          <w:pPr>
            <w:pStyle w:val="Lista2"/>
          </w:pPr>
        </w:pPrChange>
      </w:pPr>
      <w:ins w:id="229"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30" w:author="Dániel Balogh" w:date="2020-11-02T09:06:00Z">
        <w:r>
          <w:t xml:space="preserve">e.g. </w:t>
        </w:r>
      </w:ins>
      <w:ins w:id="231" w:author="Dániel Balogh" w:date="2020-11-02T09:07:00Z">
        <w:r w:rsidRPr="00A17AB9">
          <w:rPr>
            <w:rStyle w:val="Foreign"/>
            <w:rPrChange w:id="232"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33" w:author="Dániel Balogh" w:date="2020-11-02T09:07:00Z">
        <w:r>
          <w:t>3.3.4</w:t>
        </w:r>
        <w:r>
          <w:fldChar w:fldCharType="end"/>
        </w:r>
        <w:r>
          <w:t xml:space="preserve"> about the v</w:t>
        </w:r>
      </w:ins>
      <w:ins w:id="234"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r w:rsidRPr="00CF5492">
        <w:rPr>
          <w:rStyle w:val="Foreign"/>
        </w:rPr>
        <w:t>turut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35" w:name="_Toc44587482"/>
      <w:r>
        <w:t>Short vowel written where a corresponding long vowel is expected</w:t>
      </w:r>
      <w:bookmarkEnd w:id="220"/>
      <w:bookmarkEnd w:id="221"/>
      <w:bookmarkEnd w:id="235"/>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Indonesian vernacular documents, following Damais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36" w:name="_8gpvi1clotas" w:colFirst="0" w:colLast="0"/>
      <w:bookmarkStart w:id="237" w:name="_Ref15558462"/>
      <w:bookmarkStart w:id="238" w:name="_Toc17811439"/>
      <w:bookmarkStart w:id="239" w:name="_Toc17811494"/>
      <w:bookmarkStart w:id="240" w:name="_Ref22719423"/>
      <w:bookmarkStart w:id="241" w:name="_Toc44587483"/>
      <w:bookmarkEnd w:id="222"/>
      <w:bookmarkEnd w:id="236"/>
      <w:r>
        <w:t>U</w:t>
      </w:r>
      <w:r w:rsidR="00395046">
        <w:t xml:space="preserve">nusually composed </w:t>
      </w:r>
      <w:bookmarkEnd w:id="237"/>
      <w:bookmarkEnd w:id="238"/>
      <w:bookmarkEnd w:id="239"/>
      <w:bookmarkEnd w:id="240"/>
      <w:r w:rsidR="006A3DF4">
        <w:t>complex characters</w:t>
      </w:r>
      <w:bookmarkEnd w:id="241"/>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r w:rsidRPr="00061C63">
        <w:rPr>
          <w:rStyle w:val="Foreign"/>
        </w:rPr>
        <w:t>repha</w:t>
      </w:r>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r w:rsidRPr="00D47EDD">
        <w:rPr>
          <w:i/>
          <w:iCs/>
          <w:lang w:eastAsia="en-GB" w:bidi="hi-IN"/>
        </w:rPr>
        <w:t>sarva</w:t>
      </w:r>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r w:rsidRPr="00D47EDD">
        <w:rPr>
          <w:i/>
          <w:iCs/>
          <w:lang w:eastAsia="en-GB" w:bidi="hi-IN"/>
        </w:rPr>
        <w:t>akṣara</w:t>
      </w:r>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r w:rsidRPr="00D47EDD">
        <w:rPr>
          <w:rFonts w:cs="Gentium Plus"/>
          <w:i/>
          <w:iCs/>
          <w:lang w:eastAsia="en-GB" w:bidi="hi-IN"/>
        </w:rPr>
        <w:t>samar</w:t>
      </w:r>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242" w:name="_Ref17795443"/>
      <w:bookmarkStart w:id="243" w:name="_Toc17811440"/>
      <w:bookmarkStart w:id="244" w:name="_Toc17811495"/>
      <w:bookmarkStart w:id="245" w:name="_Toc44587484"/>
      <w:r w:rsidRPr="00424A23">
        <w:t>Characters with alternative or optional phonemic values</w:t>
      </w:r>
      <w:bookmarkEnd w:id="242"/>
      <w:bookmarkEnd w:id="243"/>
      <w:bookmarkEnd w:id="244"/>
      <w:bookmarkEnd w:id="245"/>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46" w:name="_Hlk44319749"/>
      <w:r>
        <w:t>the numeral 2 is used in Old Sundanese to represent the phonemes /ro/</w:t>
      </w:r>
      <w:bookmarkEnd w:id="246"/>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247" w:name="_77xvqqxwsyaq" w:colFirst="0" w:colLast="0"/>
      <w:bookmarkStart w:id="248" w:name="_Ref23844494"/>
      <w:bookmarkStart w:id="249" w:name="_Toc44587485"/>
      <w:bookmarkStart w:id="250" w:name="_Toc17811441"/>
      <w:bookmarkStart w:id="251" w:name="_Toc17811496"/>
      <w:bookmarkEnd w:id="247"/>
      <w:r>
        <w:lastRenderedPageBreak/>
        <w:t>Complex characters split by an intervening feature</w:t>
      </w:r>
      <w:bookmarkEnd w:id="248"/>
      <w:bookmarkEnd w:id="249"/>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6EAFD883" w:rsidR="00761F8E" w:rsidRDefault="000C0543" w:rsidP="00761F8E">
      <w:pPr>
        <w:pStyle w:val="Lista"/>
      </w:pPr>
      <w:ins w:id="252" w:author="Dániel Balogh" w:date="2021-05-26T08:53:00Z">
        <w:r>
          <w:rPr>
            <w:noProof/>
          </w:rPr>
          <w:drawing>
            <wp:anchor distT="0" distB="0" distL="114300" distR="114300" simplePos="0" relativeHeight="251679744" behindDoc="1" locked="0" layoutInCell="1" allowOverlap="1" wp14:anchorId="4E2DB682" wp14:editId="545E1950">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28" r:link="rId29"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r w:rsidRPr="00761F8E">
        <w:rPr>
          <w:rStyle w:val="Foreign"/>
        </w:rPr>
        <w:t>ke</w:t>
      </w:r>
    </w:p>
    <w:p w14:paraId="21924A8B" w14:textId="42A9CC1C"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a"/>
      </w:pPr>
      <w:r>
        <w:t>in the above examples, ignore the dotted circle representing the body associated with dependent vowel signs</w:t>
      </w:r>
    </w:p>
    <w:p w14:paraId="249B5DCD" w14:textId="2F91504A"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a2"/>
        <w:rPr>
          <w:ins w:id="253"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rsidP="000C0543">
      <w:pPr>
        <w:pStyle w:val="Lista3"/>
        <w:pPrChange w:id="254" w:author="Dániel Balogh" w:date="2021-05-26T08:55:00Z">
          <w:pPr>
            <w:pStyle w:val="Lista2"/>
          </w:pPr>
        </w:pPrChange>
      </w:pPr>
      <w:ins w:id="255" w:author="Dániel Balogh" w:date="2021-05-26T08:55:00Z">
        <w:r>
          <w:t>e.g.</w:t>
        </w:r>
      </w:ins>
      <w:ins w:id="256" w:author="Dániel Balogh" w:date="2021-05-26T08:54:00Z">
        <w:r>
          <w:t xml:space="preserve"> </w:t>
        </w:r>
      </w:ins>
      <w:ins w:id="257" w:author="Dániel Balogh" w:date="2021-05-26T08:52:00Z">
        <w:r w:rsidRPr="000C0543">
          <w:rPr>
            <w:i/>
            <w:iCs/>
            <w:rPrChange w:id="258" w:author="Dániel Balogh" w:date="2021-05-26T08:54:00Z">
              <w:rPr/>
            </w:rPrChange>
          </w:rPr>
          <w:t>A⌈</w:t>
        </w:r>
      </w:ins>
      <w:ins w:id="259" w:author="Dániel Balogh" w:date="2021-05-26T08:55:00Z">
        <w:r>
          <w:rPr>
            <w:i/>
            <w:iCs/>
          </w:rPr>
          <w:t>_</w:t>
        </w:r>
      </w:ins>
      <w:ins w:id="260" w:author="Dániel Balogh" w:date="2021-05-26T08:52:00Z">
        <w:r w:rsidRPr="000C0543">
          <w:rPr>
            <w:i/>
            <w:iCs/>
            <w:rPrChange w:id="261" w:author="Dániel Balogh" w:date="2021-05-26T08:54:00Z">
              <w:rPr/>
            </w:rPrChange>
          </w:rPr>
          <w:t>horātri</w:t>
        </w:r>
      </w:ins>
      <w:ins w:id="262" w:author="Dániel Balogh" w:date="2021-05-26T08:55:00Z">
        <w:r>
          <w:t xml:space="preserve"> </w:t>
        </w:r>
      </w:ins>
      <w:ins w:id="263" w:author="Dániel Balogh" w:date="2021-05-26T08:56:00Z">
        <w:r>
          <w:t>for the second line in the above copper-plate image</w:t>
        </w:r>
      </w:ins>
    </w:p>
    <w:p w14:paraId="159876F4" w14:textId="0E6400FC"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Cmsor3"/>
        <w:numPr>
          <w:ilvl w:val="2"/>
          <w:numId w:val="16"/>
        </w:numPr>
      </w:pPr>
      <w:bookmarkStart w:id="264" w:name="_Ref40103880"/>
      <w:bookmarkStart w:id="265" w:name="_Toc44587486"/>
      <w:r>
        <w:t xml:space="preserve">Special forms of </w:t>
      </w:r>
      <w:r>
        <w:rPr>
          <w:rStyle w:val="Foreign"/>
        </w:rPr>
        <w:t>anusvāra</w:t>
      </w:r>
      <w:bookmarkEnd w:id="264"/>
      <w:bookmarkEnd w:id="265"/>
    </w:p>
    <w:p w14:paraId="14A84EE6" w14:textId="704DBE7F"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55159F89" w:rsidR="00DF4B64" w:rsidRDefault="003675EC" w:rsidP="00DF4B64">
      <w:pPr>
        <w:pStyle w:val="Lista2"/>
        <w:rPr>
          <w:ins w:id="266"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267" w:author="Dániel Balogh" w:date="2021-01-29T10:05:00Z">
        <w:r>
          <w:lastRenderedPageBreak/>
          <w:t xml:space="preserve">note that if you use an asterisk for this purpose, then </w:t>
        </w:r>
      </w:ins>
      <w:ins w:id="268" w:author="Dániel Balogh" w:date="2021-01-29T10:06:00Z">
        <w:r>
          <w:t>you are advised not to use</w:t>
        </w:r>
      </w:ins>
      <w:ins w:id="269" w:author="Dániel Balogh" w:date="2021-01-29T10:05:00Z">
        <w:r>
          <w:t xml:space="preserve"> asterisks as shorthand for a zero vowel marker (§</w:t>
        </w:r>
        <w:r>
          <w:fldChar w:fldCharType="begin"/>
        </w:r>
        <w:r>
          <w:instrText xml:space="preserve"> REF _Ref17800758 \r \h </w:instrText>
        </w:r>
      </w:ins>
      <w:ins w:id="270"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271" w:name="_Toc44587487"/>
      <w:r>
        <w:lastRenderedPageBreak/>
        <w:t>Non-alphabetic Characters</w:t>
      </w:r>
      <w:bookmarkEnd w:id="250"/>
      <w:bookmarkEnd w:id="251"/>
      <w:bookmarkEnd w:id="271"/>
    </w:p>
    <w:p w14:paraId="00000105" w14:textId="0CACB230" w:rsidR="006F3A4A" w:rsidRDefault="00395046" w:rsidP="00AF2BAB">
      <w:pPr>
        <w:pStyle w:val="Cmsor2"/>
        <w:numPr>
          <w:ilvl w:val="1"/>
          <w:numId w:val="16"/>
        </w:numPr>
      </w:pPr>
      <w:bookmarkStart w:id="272" w:name="_lskh4nb1o2vy" w:colFirst="0" w:colLast="0"/>
      <w:bookmarkStart w:id="273" w:name="_Toc17811442"/>
      <w:bookmarkStart w:id="274" w:name="_Toc17811497"/>
      <w:bookmarkStart w:id="275" w:name="_Toc44587488"/>
      <w:bookmarkEnd w:id="272"/>
      <w:r>
        <w:t>Numerals</w:t>
      </w:r>
      <w:bookmarkEnd w:id="273"/>
      <w:bookmarkEnd w:id="274"/>
      <w:bookmarkEnd w:id="275"/>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276" w:name="_Toc44587489"/>
      <w:r>
        <w:rPr>
          <w:lang w:eastAsia="en-GB" w:bidi="hi-IN"/>
        </w:rPr>
        <w:t>Numbers denoted by bars</w:t>
      </w:r>
      <w:bookmarkEnd w:id="276"/>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sidRPr="00061C63">
        <w:rPr>
          <w:rStyle w:val="Foreign"/>
        </w:rPr>
        <w:t>daṇḍa</w:t>
      </w:r>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(NB: uppercase i</w:t>
      </w:r>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277" w:name="_Ref23770948"/>
      <w:bookmarkStart w:id="278" w:name="_Toc44587490"/>
      <w:r>
        <w:rPr>
          <w:lang w:eastAsia="en-GB" w:bidi="hi-IN"/>
        </w:rPr>
        <w:lastRenderedPageBreak/>
        <w:t>Fractions</w:t>
      </w:r>
      <w:bookmarkEnd w:id="277"/>
      <w:bookmarkEnd w:id="278"/>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279" w:name="_fxkp7m4gvcim" w:colFirst="0" w:colLast="0"/>
      <w:bookmarkStart w:id="280" w:name="_Ref40886489"/>
      <w:bookmarkStart w:id="281" w:name="_Ref40887370"/>
      <w:bookmarkStart w:id="282" w:name="_Toc44587491"/>
      <w:bookmarkStart w:id="283" w:name="_Toc17811443"/>
      <w:bookmarkStart w:id="284" w:name="_Toc17811498"/>
      <w:bookmarkStart w:id="285" w:name="_Ref24531259"/>
      <w:bookmarkEnd w:id="279"/>
      <w:r>
        <w:t>Symbols</w:t>
      </w:r>
      <w:bookmarkEnd w:id="280"/>
      <w:bookmarkEnd w:id="281"/>
      <w:bookmarkEnd w:id="282"/>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286" w:name="_Ref15562528"/>
      <w:bookmarkStart w:id="287" w:name="_Toc17811445"/>
      <w:bookmarkStart w:id="288"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r w:rsidRPr="00C31E63">
        <w:t xml:space="preserve">handDesc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289" w:name="_Toc44587492"/>
      <w:bookmarkEnd w:id="286"/>
      <w:bookmarkEnd w:id="287"/>
      <w:bookmarkEnd w:id="288"/>
      <w:r>
        <w:t>P</w:t>
      </w:r>
      <w:r w:rsidR="00395046">
        <w:t>unctuation</w:t>
      </w:r>
      <w:bookmarkEnd w:id="283"/>
      <w:bookmarkEnd w:id="284"/>
      <w:r w:rsidR="00A10D75">
        <w:t xml:space="preserve"> </w:t>
      </w:r>
      <w:r w:rsidR="00FB3701">
        <w:t>m</w:t>
      </w:r>
      <w:r w:rsidR="00A10D75">
        <w:t>arks</w:t>
      </w:r>
      <w:bookmarkEnd w:id="285"/>
      <w:bookmarkEnd w:id="289"/>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“danda”)</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r w:rsidRPr="008A6ED9">
        <w:rPr>
          <w:rStyle w:val="Foreign"/>
          <w:rFonts w:eastAsia="Arial"/>
        </w:rPr>
        <w:t>daṇḍa</w:t>
      </w:r>
      <w:r>
        <w:rPr>
          <w:rFonts w:eastAsia="Arial"/>
        </w:rPr>
        <w:t>s</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r w:rsidR="00F0655D">
        <w:t>d</w:t>
      </w:r>
      <w:r>
        <w:t>danda”)</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“dandaOrnate”)</w:t>
      </w:r>
    </w:p>
    <w:p w14:paraId="2E70D1E6" w14:textId="2F2DBB91" w:rsidR="00F0655D" w:rsidRDefault="00F0655D" w:rsidP="00877FB8">
      <w:pPr>
        <w:pStyle w:val="Lista2"/>
      </w:pPr>
      <w:r>
        <w:t>// (two regular slashes): for signs comprised of a double vertical bar with a hook, crossbar or ornamental addition (corresponding to the symbol token “ddandaOrnate”)</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290" w:name="_118t60ako401" w:colFirst="0" w:colLast="0"/>
      <w:bookmarkStart w:id="291" w:name="_Toc17811444"/>
      <w:bookmarkStart w:id="292" w:name="_Toc17811499"/>
      <w:bookmarkStart w:id="293" w:name="_Toc44587493"/>
      <w:bookmarkEnd w:id="290"/>
      <w:r>
        <w:t xml:space="preserve">Space </w:t>
      </w:r>
      <w:r w:rsidR="00FB3701">
        <w:t>f</w:t>
      </w:r>
      <w:r>
        <w:t xml:space="preserve">iller </w:t>
      </w:r>
      <w:r w:rsidR="00FB3701">
        <w:t>s</w:t>
      </w:r>
      <w:r>
        <w:t>igns</w:t>
      </w:r>
      <w:bookmarkEnd w:id="291"/>
      <w:bookmarkEnd w:id="292"/>
      <w:bookmarkEnd w:id="293"/>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§abc</w:t>
      </w:r>
    </w:p>
    <w:p w14:paraId="00000122" w14:textId="42C6F590" w:rsidR="006F3A4A" w:rsidRDefault="00DD618A" w:rsidP="00DD618A">
      <w:pPr>
        <w:pStyle w:val="Lista3"/>
      </w:pPr>
      <w:r>
        <w:t>where “abc”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294" w:name="_qf594d17lij7" w:colFirst="0" w:colLast="0"/>
      <w:bookmarkStart w:id="295" w:name="_3n6j1rqqfqgj" w:colFirst="0" w:colLast="0"/>
      <w:bookmarkStart w:id="296" w:name="_Toc44587494"/>
      <w:bookmarkStart w:id="297" w:name="_Toc17811446"/>
      <w:bookmarkStart w:id="298" w:name="_Toc17811501"/>
      <w:bookmarkStart w:id="299" w:name="_Ref22719364"/>
      <w:bookmarkEnd w:id="294"/>
      <w:bookmarkEnd w:id="295"/>
      <w:r>
        <w:t>Generic symbols</w:t>
      </w:r>
      <w:bookmarkEnd w:id="296"/>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r w:rsidRPr="00061C63">
        <w:rPr>
          <w:rStyle w:val="Foreign"/>
        </w:rPr>
        <w:t>maṅgala</w:t>
      </w:r>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$abc</w:t>
      </w:r>
    </w:p>
    <w:p w14:paraId="7A6906AC" w14:textId="096A168F" w:rsidR="00562774" w:rsidRDefault="00562774" w:rsidP="00562774">
      <w:pPr>
        <w:pStyle w:val="Lista3"/>
      </w:pPr>
      <w:r>
        <w:t xml:space="preserve">where “abc” (any sequence of letters, followed by a space) will be converted into a symbol token in the XML tag </w:t>
      </w:r>
      <w:del w:id="300" w:author="Dániel Balogh" w:date="2021-01-29T15:59:00Z">
        <w:r w:rsidDel="00EE1A12">
          <w:delText>to be added to the § character</w:delText>
        </w:r>
      </w:del>
      <w:ins w:id="301"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02" w:name="_Toc44587495"/>
      <w:r>
        <w:t>Space</w:t>
      </w:r>
      <w:bookmarkEnd w:id="297"/>
      <w:bookmarkEnd w:id="298"/>
      <w:bookmarkEnd w:id="299"/>
      <w:bookmarkEnd w:id="302"/>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03" w:name="_3znysh7" w:colFirst="0" w:colLast="0"/>
      <w:bookmarkStart w:id="304" w:name="_3vicsiwxvh94" w:colFirst="0" w:colLast="0"/>
      <w:bookmarkStart w:id="305" w:name="_hv2uvfxl0lay" w:colFirst="0" w:colLast="0"/>
      <w:bookmarkStart w:id="306" w:name="_ql9phuu609jo" w:colFirst="0" w:colLast="0"/>
      <w:bookmarkStart w:id="307" w:name="_Toc17811447"/>
      <w:bookmarkStart w:id="308" w:name="_Toc17811502"/>
      <w:bookmarkStart w:id="309" w:name="_Toc44587496"/>
      <w:bookmarkEnd w:id="303"/>
      <w:bookmarkEnd w:id="304"/>
      <w:bookmarkEnd w:id="305"/>
      <w:bookmarkEnd w:id="306"/>
      <w:r w:rsidRPr="002E3853">
        <w:lastRenderedPageBreak/>
        <w:t>References</w:t>
      </w:r>
      <w:bookmarkEnd w:id="307"/>
      <w:bookmarkEnd w:id="308"/>
      <w:bookmarkEnd w:id="309"/>
    </w:p>
    <w:p w14:paraId="00000152" w14:textId="77777777" w:rsidR="006F3A4A" w:rsidRDefault="00395046" w:rsidP="00061C63">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r>
        <w:t xml:space="preserve">Coulmas, Florian. 2006. </w:t>
      </w:r>
      <w:r>
        <w:rPr>
          <w:i/>
        </w:rPr>
        <w:t>The Blackwell Encyclopedia of Writing Systems</w:t>
      </w:r>
      <w:r>
        <w:t>. 4th ed. Oxford: Blackwell.</w:t>
      </w:r>
    </w:p>
    <w:p w14:paraId="5087311B" w14:textId="3F108472" w:rsidR="00692741" w:rsidRDefault="00692741" w:rsidP="00061C63">
      <w:pPr>
        <w:pStyle w:val="Irodalomjegyzk"/>
      </w:pPr>
      <w:r w:rsidRPr="00692741">
        <w:t xml:space="preserve">Damais, Louis-Charles. 1955. ‘II. Etudes d’épigraphie indonésienne, IV : Discussion de la date des inscriptions’. </w:t>
      </w:r>
      <w:r w:rsidRPr="00692741">
        <w:rPr>
          <w:i/>
          <w:iCs/>
        </w:rPr>
        <w:t>Bulletin de l’École française d’Extrême-Orient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4">
        <w:r>
          <w:t xml:space="preserve"> </w:t>
        </w:r>
      </w:hyperlink>
      <w:hyperlink r:id="rId35">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6">
        <w:r>
          <w:t xml:space="preserve"> </w:t>
        </w:r>
      </w:hyperlink>
      <w:hyperlink r:id="rId37">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965FFF">
      <w:footerReference w:type="even" r:id="rId38"/>
      <w:footerReference w:type="default" r:id="rId39"/>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541FA" w14:textId="77777777" w:rsidR="009F4EDB" w:rsidRDefault="009F4EDB">
      <w:r>
        <w:separator/>
      </w:r>
    </w:p>
  </w:endnote>
  <w:endnote w:type="continuationSeparator" w:id="0">
    <w:p w14:paraId="4501C9F7" w14:textId="77777777" w:rsidR="009F4EDB" w:rsidRDefault="009F4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embedRegular r:id="rId1" w:subsetted="1" w:fontKey="{3D678AD2-165D-4F75-A403-3AD3BD59FE01}"/>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57769945-F39D-432C-8CF1-4FD149FAADC2}"/>
    <w:embedBold r:id="rId3" w:fontKey="{F9C8CB84-3AA7-44D7-A786-2AFAE948A76E}"/>
    <w:embedItalic r:id="rId4" w:fontKey="{7AD7E5F7-FBB6-4CCD-B13F-1589362A634F}"/>
    <w:embedBoldItalic r:id="rId5" w:fontKey="{01A3FB96-96CF-4536-9681-5FC61EB0920E}"/>
  </w:font>
  <w:font w:name="Arial Unicode MS">
    <w:panose1 w:val="020B0604020202020204"/>
    <w:charset w:val="80"/>
    <w:family w:val="swiss"/>
    <w:pitch w:val="variable"/>
    <w:sig w:usb0="F7FFAFFF" w:usb1="E9DFFFFF" w:usb2="0000003F" w:usb3="00000000" w:csb0="003F01FF" w:csb1="00000000"/>
    <w:embedRegular r:id="rId6" w:subsetted="1" w:fontKey="{46672FEF-19D3-438B-A31F-457FF7D8E263}"/>
  </w:font>
  <w:font w:name="Calibri">
    <w:panose1 w:val="020F0502020204030204"/>
    <w:charset w:val="EE"/>
    <w:family w:val="swiss"/>
    <w:pitch w:val="variable"/>
    <w:sig w:usb0="E4002EFF" w:usb1="C000247B" w:usb2="00000009" w:usb3="00000000" w:csb0="000001FF" w:csb1="00000000"/>
    <w:embedRegular r:id="rId7" w:fontKey="{49032E40-06FA-4D65-BFE7-BCD6ECC5EBC8}"/>
    <w:embedBold r:id="rId8" w:fontKey="{86AEC092-9A1C-4D72-B861-A73FB0F594D6}"/>
    <w:embedItalic r:id="rId9" w:fontKey="{FC3D1F47-A4C7-4ABE-B44D-22E0ECC02406}"/>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0905D616-EF5A-4A6E-841D-0C5B725B9165}"/>
  </w:font>
  <w:font w:name="Nirmala UI">
    <w:panose1 w:val="020B0502040204020203"/>
    <w:charset w:val="00"/>
    <w:family w:val="swiss"/>
    <w:pitch w:val="variable"/>
    <w:sig w:usb0="80FF8023" w:usb1="0200004A" w:usb2="00000200" w:usb3="00000000" w:csb0="00000001" w:csb1="00000000"/>
    <w:embedRegular r:id="rId11" w:subsetted="1" w:fontKey="{81219636-9F96-440A-B169-AC27A5077160}"/>
  </w:font>
  <w:font w:name="Noto Sans Balinese">
    <w:panose1 w:val="020B0502040504020204"/>
    <w:charset w:val="00"/>
    <w:family w:val="swiss"/>
    <w:pitch w:val="variable"/>
    <w:sig w:usb0="00000003" w:usb1="00000000" w:usb2="00000000" w:usb3="00000000" w:csb0="00000001" w:csb1="00000000"/>
    <w:embedRegular r:id="rId12" w:subsetted="1" w:fontKey="{A8F140C5-5FE3-4BC2-92A9-7673CE7512B7}"/>
  </w:font>
  <w:font w:name="Leelawadee UI">
    <w:panose1 w:val="020B0502040204020203"/>
    <w:charset w:val="00"/>
    <w:family w:val="swiss"/>
    <w:pitch w:val="variable"/>
    <w:sig w:usb0="A3000003" w:usb1="00000000" w:usb2="00010000" w:usb3="00000000" w:csb0="00010101" w:csb1="00000000"/>
    <w:embedRegular r:id="rId13" w:subsetted="1" w:fontKey="{05932E77-97B2-4512-A8F8-2A0AECAFACD5}"/>
  </w:font>
  <w:font w:name="Segoe UI Historic">
    <w:panose1 w:val="020B0502040204020203"/>
    <w:charset w:val="00"/>
    <w:family w:val="swiss"/>
    <w:pitch w:val="variable"/>
    <w:sig w:usb0="800001EF" w:usb1="02000002" w:usb2="0060C080" w:usb3="00000000" w:csb0="00000001" w:csb1="00000000"/>
    <w:embedRegular r:id="rId14" w:fontKey="{23A9E8F6-1F3F-499F-BC2C-F9BA611BE6C8}"/>
  </w:font>
  <w:font w:name="DaunPenh">
    <w:altName w:val="Calibri"/>
    <w:charset w:val="00"/>
    <w:family w:val="auto"/>
    <w:pitch w:val="variable"/>
    <w:sig w:usb0="80000003" w:usb1="00000000" w:usb2="00010000" w:usb3="00000000" w:csb0="00000001" w:csb1="00000000"/>
    <w:embedRegular r:id="rId15" w:fontKey="{A9095B51-2D9C-4073-A471-9CE25581816A}"/>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DAADFBD6-6727-4466-8BB0-EF152579CCC6}"/>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156ACB15-CDF1-478E-A0B3-BC534A59B2BD}"/>
  </w:font>
  <w:font w:name="Segoe UI Symbol">
    <w:panose1 w:val="020B0502040204020203"/>
    <w:charset w:val="00"/>
    <w:family w:val="swiss"/>
    <w:pitch w:val="variable"/>
    <w:sig w:usb0="800001E3" w:usb1="1200FFEF" w:usb2="00040000" w:usb3="00000000" w:csb0="00000001" w:csb1="00000000"/>
    <w:embedRegular r:id="rId18" w:subsetted="1" w:fontKey="{29ACE684-EAEF-4A01-BA52-034BBC1F3B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DCAF" w14:textId="63809FB9" w:rsidR="00EE1A12" w:rsidRDefault="00EE1A12">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8" w14:textId="0A099E49" w:rsidR="00EE1A12" w:rsidRDefault="00EE1A12">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C21D6" w14:textId="77777777" w:rsidR="009F4EDB" w:rsidRDefault="009F4EDB" w:rsidP="00220199">
      <w:pPr>
        <w:spacing w:line="240" w:lineRule="exact"/>
      </w:pPr>
      <w:r>
        <w:separator/>
      </w:r>
    </w:p>
  </w:footnote>
  <w:footnote w:type="continuationSeparator" w:id="0">
    <w:p w14:paraId="0EBD6164" w14:textId="77777777" w:rsidR="009F4EDB" w:rsidRDefault="009F4EDB">
      <w:r>
        <w:continuationSeparator/>
      </w:r>
    </w:p>
  </w:footnote>
  <w:footnote w:id="1">
    <w:p w14:paraId="1709DBC4" w14:textId="6180056B" w:rsidR="00EE1A12" w:rsidRPr="00445F4C" w:rsidRDefault="00EE1A12">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EE1A12" w:rsidRDefault="00EE1A12"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EE1A12" w:rsidRPr="0091543F" w:rsidRDefault="00EE1A12">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EE1A12" w:rsidRDefault="00EE1A12">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EE1A12" w:rsidRDefault="00EE1A12">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EE1A12" w:rsidRDefault="00EE1A12">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EE1A12" w:rsidRPr="006B3C8A" w:rsidRDefault="00EE1A12">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EE1A12" w:rsidRDefault="00EE1A12"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9">
    <w:p w14:paraId="0C56AB38" w14:textId="2C00B53A" w:rsidR="00EE1A12" w:rsidRPr="00DF4B64" w:rsidRDefault="00EE1A12">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EE1A12" w:rsidRPr="006752DC" w:rsidRDefault="00EE1A12"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EE1A12" w:rsidRPr="00731E68" w:rsidRDefault="00EE1A12">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EE1A12" w:rsidRPr="00455844" w:rsidRDefault="00EE1A12" w:rsidP="00A17AB9">
      <w:pPr>
        <w:pStyle w:val="Lbjegyzetszveg"/>
        <w:rPr>
          <w:ins w:id="214" w:author="Dániel Balogh" w:date="2020-11-02T09:08:00Z"/>
          <w:lang w:val="hu-HU"/>
        </w:rPr>
      </w:pPr>
      <w:ins w:id="215"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216" w:author="Dániel Balogh" w:date="2020-11-02T09:08:00Z">
        <w:r>
          <w:fldChar w:fldCharType="separate"/>
        </w:r>
        <w:r>
          <w:t>3.3.6</w:t>
        </w:r>
        <w:r>
          <w:fldChar w:fldCharType="end"/>
        </w:r>
        <w:r>
          <w:t xml:space="preserve"> about the colon as a length marker.</w:t>
        </w:r>
      </w:ins>
    </w:p>
  </w:footnote>
  <w:footnote w:id="13">
    <w:p w14:paraId="7CAF4E77" w14:textId="63B338FE" w:rsidR="00EE1A12" w:rsidRDefault="00EE1A12">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4">
    <w:p w14:paraId="175D2F48" w14:textId="405241F8" w:rsidR="00EE1A12" w:rsidRDefault="00EE1A12"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EE1A12" w:rsidRDefault="00EE1A12"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EE1A12" w:rsidRPr="00A232C1" w:rsidRDefault="00EE1A12">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EE1A12" w:rsidRPr="00151579" w:rsidRDefault="00EE1A12">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0"/>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8"/>
  </w:num>
  <w:num w:numId="18">
    <w:abstractNumId w:val="15"/>
  </w:num>
  <w:num w:numId="19">
    <w:abstractNumId w:val="29"/>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6"/>
  </w:num>
  <w:num w:numId="30">
    <w:abstractNumId w:val="10"/>
  </w:num>
  <w:num w:numId="31">
    <w:abstractNumId w:val="14"/>
  </w:num>
  <w:num w:numId="32">
    <w:abstractNumId w:val="20"/>
  </w:num>
  <w:num w:numId="33">
    <w:abstractNumId w:val="17"/>
  </w:num>
  <w:num w:numId="34">
    <w:abstractNumId w:val="11"/>
  </w:num>
  <w:num w:numId="35">
    <w:abstractNumId w:val="19"/>
  </w:num>
  <w:num w:numId="3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saveSubsetFonts/>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447C"/>
    <w:rsid w:val="0089115C"/>
    <w:rsid w:val="00896541"/>
    <w:rsid w:val="008969B5"/>
    <w:rsid w:val="008A0B6C"/>
    <w:rsid w:val="008A6ED9"/>
    <w:rsid w:val="008A79A4"/>
    <w:rsid w:val="008B542F"/>
    <w:rsid w:val="008B56E1"/>
    <w:rsid w:val="008C1317"/>
    <w:rsid w:val="008F5242"/>
    <w:rsid w:val="0090202A"/>
    <w:rsid w:val="009078D8"/>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F46"/>
    <w:rsid w:val="009C0F65"/>
    <w:rsid w:val="009C4809"/>
    <w:rsid w:val="009C5927"/>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C0543"/>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0C0543"/>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0C0543"/>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0C0543"/>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0C0543"/>
    <w:pPr>
      <w:spacing w:before="240"/>
      <w:outlineLvl w:val="3"/>
    </w:pPr>
  </w:style>
  <w:style w:type="paragraph" w:styleId="Cmsor5">
    <w:name w:val="heading 5"/>
    <w:basedOn w:val="Norml"/>
    <w:next w:val="Cmsor3"/>
    <w:link w:val="Cmsor5Char"/>
    <w:uiPriority w:val="4"/>
    <w:qFormat/>
    <w:rsid w:val="000C0543"/>
    <w:pPr>
      <w:spacing w:before="120" w:after="60"/>
      <w:outlineLvl w:val="4"/>
    </w:pPr>
    <w:rPr>
      <w:rFonts w:ascii="Tahoma" w:hAnsi="Tahoma"/>
    </w:rPr>
  </w:style>
  <w:style w:type="paragraph" w:styleId="Cmsor6">
    <w:name w:val="heading 6"/>
    <w:basedOn w:val="Norml"/>
    <w:next w:val="Norml"/>
    <w:uiPriority w:val="9"/>
    <w:semiHidden/>
    <w:unhideWhenUsed/>
    <w:qFormat/>
    <w:rsid w:val="000C0543"/>
    <w:pPr>
      <w:keepNext/>
      <w:keepLines/>
      <w:spacing w:before="200" w:after="40"/>
      <w:outlineLvl w:val="5"/>
    </w:pPr>
    <w:rPr>
      <w:b/>
      <w:sz w:val="20"/>
      <w:szCs w:val="20"/>
    </w:rPr>
  </w:style>
  <w:style w:type="character" w:default="1" w:styleId="Bekezdsalapbettpusa">
    <w:name w:val="Default Paragraph Font"/>
    <w:uiPriority w:val="1"/>
    <w:unhideWhenUsed/>
    <w:rsid w:val="000C054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0C0543"/>
  </w:style>
  <w:style w:type="table" w:customStyle="1" w:styleId="TableNormal">
    <w:name w:val="Table Normal"/>
    <w:rsid w:val="000C0543"/>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0C0543"/>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0C0543"/>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0C0543"/>
    <w:rPr>
      <w:rFonts w:cs="Mangal"/>
      <w:sz w:val="20"/>
      <w:szCs w:val="18"/>
    </w:rPr>
  </w:style>
  <w:style w:type="character" w:customStyle="1" w:styleId="JegyzetszvegChar">
    <w:name w:val="Jegyzetszöveg Char"/>
    <w:basedOn w:val="Bekezdsalapbettpusa"/>
    <w:link w:val="Jegyzetszveg"/>
    <w:uiPriority w:val="99"/>
    <w:rsid w:val="000C0543"/>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0C0543"/>
    <w:rPr>
      <w:sz w:val="16"/>
      <w:szCs w:val="16"/>
    </w:rPr>
  </w:style>
  <w:style w:type="paragraph" w:styleId="Buborkszveg">
    <w:name w:val="Balloon Text"/>
    <w:basedOn w:val="Norml"/>
    <w:link w:val="BuborkszvegChar"/>
    <w:uiPriority w:val="99"/>
    <w:semiHidden/>
    <w:unhideWhenUsed/>
    <w:rsid w:val="000C054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0C0543"/>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0C0543"/>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0C0543"/>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0C0543"/>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0C0543"/>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0C0543"/>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0C0543"/>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0C0543"/>
    <w:rPr>
      <w:rFonts w:ascii="Tahoma" w:eastAsia="Arial Unicode MS" w:hAnsi="Tahoma" w:cs="Arial Unicode MS"/>
      <w:sz w:val="22"/>
      <w:szCs w:val="22"/>
      <w:lang w:eastAsia="en-US" w:bidi="ar-SA"/>
    </w:rPr>
  </w:style>
  <w:style w:type="paragraph" w:styleId="llb">
    <w:name w:val="footer"/>
    <w:basedOn w:val="Norml"/>
    <w:link w:val="llbChar"/>
    <w:uiPriority w:val="24"/>
    <w:rsid w:val="000C0543"/>
    <w:pPr>
      <w:tabs>
        <w:tab w:val="center" w:pos="4536"/>
        <w:tab w:val="right" w:pos="9072"/>
      </w:tabs>
    </w:pPr>
  </w:style>
  <w:style w:type="character" w:customStyle="1" w:styleId="llbChar">
    <w:name w:val="Élőláb Char"/>
    <w:basedOn w:val="Bekezdsalapbettpusa"/>
    <w:link w:val="llb"/>
    <w:uiPriority w:val="24"/>
    <w:rsid w:val="000C0543"/>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0C0543"/>
    <w:rPr>
      <w:i/>
      <w:noProof/>
    </w:rPr>
  </w:style>
  <w:style w:type="paragraph" w:styleId="Lista">
    <w:name w:val="List"/>
    <w:basedOn w:val="Norml"/>
    <w:uiPriority w:val="7"/>
    <w:qFormat/>
    <w:rsid w:val="000C0543"/>
    <w:pPr>
      <w:keepLines/>
      <w:widowControl/>
      <w:numPr>
        <w:numId w:val="4"/>
      </w:numPr>
    </w:pPr>
  </w:style>
  <w:style w:type="paragraph" w:styleId="Lista2">
    <w:name w:val="List 2"/>
    <w:basedOn w:val="Lista"/>
    <w:uiPriority w:val="7"/>
    <w:rsid w:val="000C0543"/>
    <w:pPr>
      <w:numPr>
        <w:ilvl w:val="1"/>
      </w:numPr>
    </w:pPr>
  </w:style>
  <w:style w:type="paragraph" w:styleId="Lista3">
    <w:name w:val="List 3"/>
    <w:basedOn w:val="Lista"/>
    <w:uiPriority w:val="7"/>
    <w:rsid w:val="000C0543"/>
    <w:pPr>
      <w:numPr>
        <w:ilvl w:val="2"/>
      </w:numPr>
    </w:pPr>
  </w:style>
  <w:style w:type="paragraph" w:styleId="Lista4">
    <w:name w:val="List 4"/>
    <w:basedOn w:val="Lista"/>
    <w:uiPriority w:val="7"/>
    <w:rsid w:val="000C0543"/>
    <w:pPr>
      <w:numPr>
        <w:ilvl w:val="3"/>
      </w:numPr>
    </w:pPr>
  </w:style>
  <w:style w:type="paragraph" w:styleId="Lista5">
    <w:name w:val="List 5"/>
    <w:basedOn w:val="Lista"/>
    <w:uiPriority w:val="7"/>
    <w:rsid w:val="000C0543"/>
    <w:pPr>
      <w:numPr>
        <w:ilvl w:val="4"/>
      </w:numPr>
    </w:pPr>
  </w:style>
  <w:style w:type="paragraph" w:styleId="lfej">
    <w:name w:val="header"/>
    <w:basedOn w:val="Norml"/>
    <w:link w:val="lfejChar"/>
    <w:uiPriority w:val="24"/>
    <w:qFormat/>
    <w:rsid w:val="000C0543"/>
    <w:pPr>
      <w:tabs>
        <w:tab w:val="center" w:pos="4536"/>
        <w:tab w:val="right" w:pos="9072"/>
      </w:tabs>
    </w:pPr>
  </w:style>
  <w:style w:type="character" w:customStyle="1" w:styleId="lfejChar">
    <w:name w:val="Élőfej Char"/>
    <w:basedOn w:val="Bekezdsalapbettpusa"/>
    <w:link w:val="lfej"/>
    <w:uiPriority w:val="24"/>
    <w:rsid w:val="000C0543"/>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0C0543"/>
    <w:pPr>
      <w:ind w:left="720" w:hanging="720"/>
    </w:pPr>
  </w:style>
  <w:style w:type="character" w:customStyle="1" w:styleId="Code">
    <w:name w:val="Code"/>
    <w:uiPriority w:val="1"/>
    <w:qFormat/>
    <w:rsid w:val="000C0543"/>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0C0543"/>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0C0543"/>
    <w:rPr>
      <w:vertAlign w:val="superscript"/>
    </w:rPr>
  </w:style>
  <w:style w:type="character" w:customStyle="1" w:styleId="ForeignKannadaScript">
    <w:name w:val="Foreign: KannadaScript"/>
    <w:basedOn w:val="Foreign"/>
    <w:uiPriority w:val="1"/>
    <w:qFormat/>
    <w:rsid w:val="000C0543"/>
    <w:rPr>
      <w:rFonts w:ascii="Gentium Plus" w:hAnsi="Gentium Plus" w:cs="Arial Unicode MS"/>
      <w:b w:val="0"/>
      <w:i w:val="0"/>
      <w:noProof/>
    </w:rPr>
  </w:style>
  <w:style w:type="character" w:customStyle="1" w:styleId="ForeignTamilScript">
    <w:name w:val="Foreign: TamilScript"/>
    <w:basedOn w:val="Foreign"/>
    <w:uiPriority w:val="1"/>
    <w:qFormat/>
    <w:rsid w:val="000C0543"/>
    <w:rPr>
      <w:rFonts w:ascii="Gentium Plus" w:hAnsi="Gentium Plus" w:cs="Nirmala UI"/>
      <w:b w:val="0"/>
      <w:i w:val="0"/>
      <w:noProof/>
      <w:szCs w:val="24"/>
    </w:rPr>
  </w:style>
  <w:style w:type="character" w:customStyle="1" w:styleId="ForeignBalineseScript">
    <w:name w:val="Foreign: BalineseScript"/>
    <w:basedOn w:val="Foreign"/>
    <w:uiPriority w:val="1"/>
    <w:qFormat/>
    <w:rsid w:val="000C0543"/>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0C0543"/>
    <w:rPr>
      <w:rFonts w:ascii="Leelawadee UI" w:hAnsi="Leelawadee UI" w:cs="Leelawadee UI"/>
      <w:i w:val="0"/>
      <w:noProof/>
    </w:rPr>
  </w:style>
  <w:style w:type="character" w:customStyle="1" w:styleId="ForeignBrahmiScript">
    <w:name w:val="Foreign: BrahmiScript"/>
    <w:basedOn w:val="Foreign"/>
    <w:uiPriority w:val="1"/>
    <w:qFormat/>
    <w:rsid w:val="000C0543"/>
    <w:rPr>
      <w:rFonts w:ascii="Segoe UI Historic" w:hAnsi="Segoe UI Historic" w:cs="Segoe UI Historic"/>
      <w:i w:val="0"/>
      <w:noProof/>
    </w:rPr>
  </w:style>
  <w:style w:type="character" w:customStyle="1" w:styleId="ForeignOriyaScript">
    <w:name w:val="Foreign: OriyaScript"/>
    <w:basedOn w:val="Foreign"/>
    <w:uiPriority w:val="1"/>
    <w:qFormat/>
    <w:rsid w:val="000C0543"/>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0C0543"/>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0C054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0C0543"/>
    <w:pPr>
      <w:tabs>
        <w:tab w:val="right" w:pos="851"/>
        <w:tab w:val="left" w:pos="1134"/>
      </w:tabs>
    </w:pPr>
    <w:rPr>
      <w:lang w:eastAsia="en-GB" w:bidi="hi-IN"/>
    </w:rPr>
  </w:style>
  <w:style w:type="character" w:styleId="Hiperhivatkozs">
    <w:name w:val="Hyperlink"/>
    <w:basedOn w:val="Bekezdsalapbettpusa"/>
    <w:uiPriority w:val="99"/>
    <w:unhideWhenUsed/>
    <w:rsid w:val="000C0543"/>
    <w:rPr>
      <w:color w:val="0000FF" w:themeColor="hyperlink"/>
      <w:u w:val="single"/>
    </w:rPr>
  </w:style>
  <w:style w:type="character" w:styleId="Feloldatlanmegemlts">
    <w:name w:val="Unresolved Mention"/>
    <w:basedOn w:val="Bekezdsalapbettpusa"/>
    <w:uiPriority w:val="99"/>
    <w:semiHidden/>
    <w:unhideWhenUsed/>
    <w:rsid w:val="000C0543"/>
    <w:rPr>
      <w:color w:val="605E5C"/>
      <w:shd w:val="clear" w:color="auto" w:fill="E1DFDD"/>
    </w:rPr>
  </w:style>
  <w:style w:type="character" w:styleId="Mrltotthiperhivatkozs">
    <w:name w:val="FollowedHyperlink"/>
    <w:basedOn w:val="Bekezdsalapbettpusa"/>
    <w:uiPriority w:val="99"/>
    <w:semiHidden/>
    <w:unhideWhenUsed/>
    <w:rsid w:val="000C0543"/>
    <w:rPr>
      <w:color w:val="800080" w:themeColor="followedHyperlink"/>
      <w:u w:val="single"/>
    </w:rPr>
  </w:style>
  <w:style w:type="table" w:styleId="Rcsostblzat">
    <w:name w:val="Table Grid"/>
    <w:basedOn w:val="Normltblzat"/>
    <w:uiPriority w:val="39"/>
    <w:rsid w:val="000C0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0C0543"/>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0C0543"/>
    <w:rPr>
      <w:noProof/>
      <w:position w:val="-10"/>
      <w:lang w:val="en-GB" w:eastAsia="fr-FR"/>
    </w:rPr>
  </w:style>
  <w:style w:type="character" w:customStyle="1" w:styleId="ForeignKhmerScript">
    <w:name w:val="Foreign: KhmerScript"/>
    <w:basedOn w:val="Bekezdsalapbettpusa"/>
    <w:uiPriority w:val="1"/>
    <w:qFormat/>
    <w:rsid w:val="000C0543"/>
    <w:rPr>
      <w:rFonts w:ascii="Gentium Plus" w:hAnsi="Gentium Plus" w:cs="DaunPenh"/>
      <w:szCs w:val="36"/>
      <w:lang w:bidi="km-KH"/>
    </w:rPr>
  </w:style>
  <w:style w:type="paragraph" w:styleId="TJ1">
    <w:name w:val="toc 1"/>
    <w:basedOn w:val="Norml"/>
    <w:next w:val="Norml"/>
    <w:uiPriority w:val="39"/>
    <w:unhideWhenUsed/>
    <w:rsid w:val="000C054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0C0543"/>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0C0543"/>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0C0543"/>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0C0543"/>
    <w:rPr>
      <w:smallCaps/>
      <w:noProof/>
    </w:rPr>
  </w:style>
  <w:style w:type="character" w:customStyle="1" w:styleId="Codeattribute">
    <w:name w:val="Code_attribute"/>
    <w:basedOn w:val="Code"/>
    <w:uiPriority w:val="1"/>
    <w:qFormat/>
    <w:rsid w:val="000C0543"/>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0C0543"/>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0C0543"/>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0C0543"/>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0C0543"/>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0C0543"/>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0C0543"/>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0C0543"/>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0C0543"/>
    <w:pPr>
      <w:widowControl/>
      <w:numPr>
        <w:numId w:val="30"/>
      </w:numPr>
      <w:spacing w:before="60"/>
      <w:contextualSpacing/>
    </w:pPr>
  </w:style>
  <w:style w:type="character" w:customStyle="1" w:styleId="ForeignTamilGrantha">
    <w:name w:val="Foreign:TamilGrantha"/>
    <w:basedOn w:val="ForeignTamilScript"/>
    <w:uiPriority w:val="1"/>
    <w:qFormat/>
    <w:rsid w:val="000C0543"/>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0C0543"/>
    <w:rPr>
      <w:rFonts w:ascii="Gentium Plus" w:hAnsi="Gentium Plus" w:cs="Arial Unicode MS"/>
      <w:b w:val="0"/>
      <w:i w:val="0"/>
      <w:noProof/>
    </w:rPr>
  </w:style>
  <w:style w:type="character" w:customStyle="1" w:styleId="MetreCode">
    <w:name w:val="MetreCode"/>
    <w:basedOn w:val="Bekezdsalapbettpusa"/>
    <w:uiPriority w:val="1"/>
    <w:qFormat/>
    <w:rsid w:val="000C0543"/>
    <w:rPr>
      <w:rFonts w:ascii="Cardo" w:eastAsia="Arial Unicode MS" w:hAnsi="Cardo" w:cs="Arial Unicode MS"/>
      <w:spacing w:val="30"/>
    </w:rPr>
  </w:style>
  <w:style w:type="paragraph" w:customStyle="1" w:styleId="Frontmatter">
    <w:name w:val="Frontmatter"/>
    <w:basedOn w:val="Norml"/>
    <w:qFormat/>
    <w:rsid w:val="000C0543"/>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0C0543"/>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image" Target="media/image9.jpeg"/><Relationship Id="rId34" Type="http://schemas.openxmlformats.org/officeDocument/2006/relationships/hyperlink" Target="https://www.iso.org/standard/28333.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cid:7FF003FC-AD44-408E-97ED-9E9C27A21448@home"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standards.iso.org/ittf/PubliclyAvailableStandards/c069119_ISO_IEC_10646_2017.zi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standards.iso.org/ittf/PubliclyAvailableStandards/c069119_ISO_IEC_10646_2017.zip" TargetMode="External"/><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7.jpeg"/><Relationship Id="rId35" Type="http://schemas.openxmlformats.org/officeDocument/2006/relationships/hyperlink" Target="https://www.iso.org/standard/28333.html"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03E48-B767-4EE5-9C24-92E2D743A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86</TotalTime>
  <Pages>29</Pages>
  <Words>10983</Words>
  <Characters>75784</Characters>
  <Application>Microsoft Office Word</Application>
  <DocSecurity>0</DocSecurity>
  <Lines>631</Lines>
  <Paragraphs>173</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11</cp:revision>
  <cp:lastPrinted>2019-08-29T12:31:00Z</cp:lastPrinted>
  <dcterms:created xsi:type="dcterms:W3CDTF">2020-07-02T09:25:00Z</dcterms:created>
  <dcterms:modified xsi:type="dcterms:W3CDTF">2021-05-26T06:56:00Z</dcterms:modified>
</cp:coreProperties>
</file>