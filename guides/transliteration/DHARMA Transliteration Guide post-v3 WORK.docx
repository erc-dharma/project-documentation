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10A5411E" w14:textId="0235D385" w:rsidR="0046192A" w:rsidRDefault="00D41D26">
      <w:pPr>
        <w:pStyle w:val="TJ1"/>
        <w:rPr>
          <w:rFonts w:asciiTheme="minorHAnsi" w:eastAsiaTheme="minorEastAsia" w:hAnsiTheme="minorHAnsi" w:cstheme="minorBidi"/>
          <w:b w:val="0"/>
          <w:noProof/>
          <w:szCs w:val="20"/>
          <w:lang w:eastAsia="zh-TW"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4587447" w:history="1">
        <w:r w:rsidR="0046192A" w:rsidRPr="00492AF7">
          <w:rPr>
            <w:rStyle w:val="Hiperhivatkozs"/>
            <w:noProof/>
          </w:rPr>
          <w:t>1.</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Introduction</w:t>
        </w:r>
        <w:r w:rsidR="0046192A">
          <w:rPr>
            <w:noProof/>
            <w:webHidden/>
          </w:rPr>
          <w:tab/>
        </w:r>
        <w:r w:rsidR="0046192A">
          <w:rPr>
            <w:noProof/>
            <w:webHidden/>
          </w:rPr>
          <w:fldChar w:fldCharType="begin"/>
        </w:r>
        <w:r w:rsidR="0046192A">
          <w:rPr>
            <w:noProof/>
            <w:webHidden/>
          </w:rPr>
          <w:instrText xml:space="preserve"> PAGEREF _Toc44587447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EBFD8F7" w14:textId="3376EB1D" w:rsidR="0046192A" w:rsidRDefault="00455844">
      <w:pPr>
        <w:pStyle w:val="TJ2"/>
        <w:rPr>
          <w:rFonts w:asciiTheme="minorHAnsi" w:eastAsiaTheme="minorEastAsia" w:hAnsiTheme="minorHAnsi" w:cstheme="minorBidi"/>
          <w:noProof/>
          <w:sz w:val="22"/>
          <w:szCs w:val="20"/>
          <w:lang w:eastAsia="zh-TW" w:bidi="hi-IN"/>
        </w:rPr>
      </w:pPr>
      <w:hyperlink w:anchor="_Toc44587448" w:history="1">
        <w:r w:rsidR="0046192A" w:rsidRPr="00492AF7">
          <w:rPr>
            <w:rStyle w:val="Hiperhivatkozs"/>
            <w:noProof/>
          </w:rPr>
          <w:t>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Version History</w:t>
        </w:r>
        <w:r w:rsidR="0046192A">
          <w:rPr>
            <w:noProof/>
            <w:webHidden/>
          </w:rPr>
          <w:tab/>
        </w:r>
        <w:r w:rsidR="0046192A">
          <w:rPr>
            <w:noProof/>
            <w:webHidden/>
          </w:rPr>
          <w:fldChar w:fldCharType="begin"/>
        </w:r>
        <w:r w:rsidR="0046192A">
          <w:rPr>
            <w:noProof/>
            <w:webHidden/>
          </w:rPr>
          <w:instrText xml:space="preserve"> PAGEREF _Toc44587448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10F356FF" w14:textId="02B2EEF2" w:rsidR="0046192A" w:rsidRDefault="00455844">
      <w:pPr>
        <w:pStyle w:val="TJ3"/>
        <w:rPr>
          <w:rFonts w:asciiTheme="minorHAnsi" w:eastAsiaTheme="minorEastAsia" w:hAnsiTheme="minorHAnsi" w:cstheme="minorBidi"/>
          <w:noProof/>
          <w:sz w:val="22"/>
          <w:szCs w:val="20"/>
          <w:lang w:eastAsia="zh-TW" w:bidi="hi-IN"/>
        </w:rPr>
      </w:pPr>
      <w:hyperlink w:anchor="_Toc44587449" w:history="1">
        <w:r w:rsidR="0046192A" w:rsidRPr="00492AF7">
          <w:rPr>
            <w:rStyle w:val="Hiperhivatkozs"/>
            <w:noProof/>
          </w:rPr>
          <w:t>1.1.1.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Summary of changes since the last version</w:t>
        </w:r>
        <w:r w:rsidR="0046192A">
          <w:rPr>
            <w:noProof/>
            <w:webHidden/>
          </w:rPr>
          <w:tab/>
        </w:r>
        <w:r w:rsidR="0046192A">
          <w:rPr>
            <w:noProof/>
            <w:webHidden/>
          </w:rPr>
          <w:fldChar w:fldCharType="begin"/>
        </w:r>
        <w:r w:rsidR="0046192A">
          <w:rPr>
            <w:noProof/>
            <w:webHidden/>
          </w:rPr>
          <w:instrText xml:space="preserve"> PAGEREF _Toc44587449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25D3140" w14:textId="0901FB2E" w:rsidR="0046192A" w:rsidRDefault="00455844">
      <w:pPr>
        <w:pStyle w:val="TJ2"/>
        <w:rPr>
          <w:rFonts w:asciiTheme="minorHAnsi" w:eastAsiaTheme="minorEastAsia" w:hAnsiTheme="minorHAnsi" w:cstheme="minorBidi"/>
          <w:noProof/>
          <w:sz w:val="22"/>
          <w:szCs w:val="20"/>
          <w:lang w:eastAsia="zh-TW" w:bidi="hi-IN"/>
        </w:rPr>
      </w:pPr>
      <w:hyperlink w:anchor="_Toc44587450" w:history="1">
        <w:r w:rsidR="0046192A" w:rsidRPr="00492AF7">
          <w:rPr>
            <w:rStyle w:val="Hiperhivatkozs"/>
            <w:noProof/>
          </w:rPr>
          <w:t>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Coverage</w:t>
        </w:r>
        <w:r w:rsidR="0046192A">
          <w:rPr>
            <w:noProof/>
            <w:webHidden/>
          </w:rPr>
          <w:tab/>
        </w:r>
        <w:r w:rsidR="0046192A">
          <w:rPr>
            <w:noProof/>
            <w:webHidden/>
          </w:rPr>
          <w:fldChar w:fldCharType="begin"/>
        </w:r>
        <w:r w:rsidR="0046192A">
          <w:rPr>
            <w:noProof/>
            <w:webHidden/>
          </w:rPr>
          <w:instrText xml:space="preserve"> PAGEREF _Toc44587450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C37626E" w14:textId="299C1738" w:rsidR="0046192A" w:rsidRDefault="00455844">
      <w:pPr>
        <w:pStyle w:val="TJ2"/>
        <w:rPr>
          <w:rFonts w:asciiTheme="minorHAnsi" w:eastAsiaTheme="minorEastAsia" w:hAnsiTheme="minorHAnsi" w:cstheme="minorBidi"/>
          <w:noProof/>
          <w:sz w:val="22"/>
          <w:szCs w:val="20"/>
          <w:lang w:eastAsia="zh-TW" w:bidi="hi-IN"/>
        </w:rPr>
      </w:pPr>
      <w:hyperlink w:anchor="_Toc44587451" w:history="1">
        <w:r w:rsidR="0046192A" w:rsidRPr="00492AF7">
          <w:rPr>
            <w:rStyle w:val="Hiperhivatkozs"/>
            <w:noProof/>
          </w:rPr>
          <w:t>1.3.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Separation of Transliteration and Encoding</w:t>
        </w:r>
        <w:r w:rsidR="0046192A">
          <w:rPr>
            <w:noProof/>
            <w:webHidden/>
          </w:rPr>
          <w:tab/>
        </w:r>
        <w:r w:rsidR="0046192A">
          <w:rPr>
            <w:noProof/>
            <w:webHidden/>
          </w:rPr>
          <w:fldChar w:fldCharType="begin"/>
        </w:r>
        <w:r w:rsidR="0046192A">
          <w:rPr>
            <w:noProof/>
            <w:webHidden/>
          </w:rPr>
          <w:instrText xml:space="preserve"> PAGEREF _Toc44587451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3C7EB4D" w14:textId="2A63136E" w:rsidR="0046192A" w:rsidRDefault="00455844">
      <w:pPr>
        <w:pStyle w:val="TJ2"/>
        <w:rPr>
          <w:rFonts w:asciiTheme="minorHAnsi" w:eastAsiaTheme="minorEastAsia" w:hAnsiTheme="minorHAnsi" w:cstheme="minorBidi"/>
          <w:noProof/>
          <w:sz w:val="22"/>
          <w:szCs w:val="20"/>
          <w:lang w:eastAsia="zh-TW" w:bidi="hi-IN"/>
        </w:rPr>
      </w:pPr>
      <w:hyperlink w:anchor="_Toc44587452" w:history="1">
        <w:r w:rsidR="0046192A" w:rsidRPr="00492AF7">
          <w:rPr>
            <w:rStyle w:val="Hiperhivatkozs"/>
            <w:noProof/>
          </w:rPr>
          <w:t>1.4.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Terms and Definitions</w:t>
        </w:r>
        <w:r w:rsidR="0046192A">
          <w:rPr>
            <w:noProof/>
            <w:webHidden/>
          </w:rPr>
          <w:tab/>
        </w:r>
        <w:r w:rsidR="0046192A">
          <w:rPr>
            <w:noProof/>
            <w:webHidden/>
          </w:rPr>
          <w:fldChar w:fldCharType="begin"/>
        </w:r>
        <w:r w:rsidR="0046192A">
          <w:rPr>
            <w:noProof/>
            <w:webHidden/>
          </w:rPr>
          <w:instrText xml:space="preserve"> PAGEREF _Toc44587452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079AE4E8" w14:textId="65B8DEE1" w:rsidR="0046192A" w:rsidRDefault="00455844">
      <w:pPr>
        <w:pStyle w:val="TJ3"/>
        <w:rPr>
          <w:rFonts w:asciiTheme="minorHAnsi" w:eastAsiaTheme="minorEastAsia" w:hAnsiTheme="minorHAnsi" w:cstheme="minorBidi"/>
          <w:noProof/>
          <w:sz w:val="22"/>
          <w:szCs w:val="20"/>
          <w:lang w:eastAsia="zh-TW" w:bidi="hi-IN"/>
        </w:rPr>
      </w:pPr>
      <w:hyperlink w:anchor="_Toc44587453" w:history="1">
        <w:r w:rsidR="0046192A" w:rsidRPr="00492AF7">
          <w:rPr>
            <w:rStyle w:val="Hiperhivatkozs"/>
            <w:noProof/>
          </w:rPr>
          <w:t>1.4.1.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Abbreviations</w:t>
        </w:r>
        <w:r w:rsidR="0046192A">
          <w:rPr>
            <w:noProof/>
            <w:webHidden/>
          </w:rPr>
          <w:tab/>
        </w:r>
        <w:r w:rsidR="0046192A">
          <w:rPr>
            <w:noProof/>
            <w:webHidden/>
          </w:rPr>
          <w:fldChar w:fldCharType="begin"/>
        </w:r>
        <w:r w:rsidR="0046192A">
          <w:rPr>
            <w:noProof/>
            <w:webHidden/>
          </w:rPr>
          <w:instrText xml:space="preserve"> PAGEREF _Toc44587453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5C4C5C64" w14:textId="655FE3BB" w:rsidR="0046192A" w:rsidRDefault="00455844">
      <w:pPr>
        <w:pStyle w:val="TJ3"/>
        <w:rPr>
          <w:rFonts w:asciiTheme="minorHAnsi" w:eastAsiaTheme="minorEastAsia" w:hAnsiTheme="minorHAnsi" w:cstheme="minorBidi"/>
          <w:noProof/>
          <w:sz w:val="22"/>
          <w:szCs w:val="20"/>
          <w:lang w:eastAsia="zh-TW" w:bidi="hi-IN"/>
        </w:rPr>
      </w:pPr>
      <w:hyperlink w:anchor="_Toc44587454" w:history="1">
        <w:r w:rsidR="0046192A" w:rsidRPr="00492AF7">
          <w:rPr>
            <w:rStyle w:val="Hiperhivatkozs"/>
            <w:noProof/>
          </w:rPr>
          <w:t>1.4.2.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and its elements</w:t>
        </w:r>
        <w:r w:rsidR="0046192A">
          <w:rPr>
            <w:noProof/>
            <w:webHidden/>
          </w:rPr>
          <w:tab/>
        </w:r>
        <w:r w:rsidR="0046192A">
          <w:rPr>
            <w:noProof/>
            <w:webHidden/>
          </w:rPr>
          <w:fldChar w:fldCharType="begin"/>
        </w:r>
        <w:r w:rsidR="0046192A">
          <w:rPr>
            <w:noProof/>
            <w:webHidden/>
          </w:rPr>
          <w:instrText xml:space="preserve"> PAGEREF _Toc44587454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7881466F" w14:textId="4D2585A6" w:rsidR="0046192A" w:rsidRDefault="00455844">
      <w:pPr>
        <w:pStyle w:val="TJ3"/>
        <w:rPr>
          <w:rFonts w:asciiTheme="minorHAnsi" w:eastAsiaTheme="minorEastAsia" w:hAnsiTheme="minorHAnsi" w:cstheme="minorBidi"/>
          <w:noProof/>
          <w:sz w:val="22"/>
          <w:szCs w:val="20"/>
          <w:lang w:eastAsia="zh-TW" w:bidi="hi-IN"/>
        </w:rPr>
      </w:pPr>
      <w:hyperlink w:anchor="_Toc44587455" w:history="1">
        <w:r w:rsidR="0046192A" w:rsidRPr="00492AF7">
          <w:rPr>
            <w:rStyle w:val="Hiperhivatkozs"/>
            <w:noProof/>
          </w:rPr>
          <w:t>1.4.3.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conversion</w:t>
        </w:r>
        <w:r w:rsidR="0046192A">
          <w:rPr>
            <w:noProof/>
            <w:webHidden/>
          </w:rPr>
          <w:tab/>
        </w:r>
        <w:r w:rsidR="0046192A">
          <w:rPr>
            <w:noProof/>
            <w:webHidden/>
          </w:rPr>
          <w:fldChar w:fldCharType="begin"/>
        </w:r>
        <w:r w:rsidR="0046192A">
          <w:rPr>
            <w:noProof/>
            <w:webHidden/>
          </w:rPr>
          <w:instrText xml:space="preserve"> PAGEREF _Toc44587455 \h </w:instrText>
        </w:r>
        <w:r w:rsidR="0046192A">
          <w:rPr>
            <w:noProof/>
            <w:webHidden/>
          </w:rPr>
        </w:r>
        <w:r w:rsidR="0046192A">
          <w:rPr>
            <w:noProof/>
            <w:webHidden/>
          </w:rPr>
          <w:fldChar w:fldCharType="separate"/>
        </w:r>
        <w:r w:rsidR="0046192A">
          <w:rPr>
            <w:noProof/>
            <w:webHidden/>
          </w:rPr>
          <w:t>5</w:t>
        </w:r>
        <w:r w:rsidR="0046192A">
          <w:rPr>
            <w:noProof/>
            <w:webHidden/>
          </w:rPr>
          <w:fldChar w:fldCharType="end"/>
        </w:r>
      </w:hyperlink>
    </w:p>
    <w:p w14:paraId="127815ED" w14:textId="102F1175" w:rsidR="0046192A" w:rsidRDefault="00455844">
      <w:pPr>
        <w:pStyle w:val="TJ3"/>
        <w:rPr>
          <w:rFonts w:asciiTheme="minorHAnsi" w:eastAsiaTheme="minorEastAsia" w:hAnsiTheme="minorHAnsi" w:cstheme="minorBidi"/>
          <w:noProof/>
          <w:sz w:val="22"/>
          <w:szCs w:val="20"/>
          <w:lang w:eastAsia="zh-TW" w:bidi="hi-IN"/>
        </w:rPr>
      </w:pPr>
      <w:hyperlink w:anchor="_Toc44587456" w:history="1">
        <w:r w:rsidR="0046192A" w:rsidRPr="00492AF7">
          <w:rPr>
            <w:rStyle w:val="Hiperhivatkozs"/>
            <w:noProof/>
          </w:rPr>
          <w:t>1.4.4.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Notation for transliteration and transcription</w:t>
        </w:r>
        <w:r w:rsidR="0046192A">
          <w:rPr>
            <w:noProof/>
            <w:webHidden/>
          </w:rPr>
          <w:tab/>
        </w:r>
        <w:r w:rsidR="0046192A">
          <w:rPr>
            <w:noProof/>
            <w:webHidden/>
          </w:rPr>
          <w:fldChar w:fldCharType="begin"/>
        </w:r>
        <w:r w:rsidR="0046192A">
          <w:rPr>
            <w:noProof/>
            <w:webHidden/>
          </w:rPr>
          <w:instrText xml:space="preserve"> PAGEREF _Toc44587456 \h </w:instrText>
        </w:r>
        <w:r w:rsidR="0046192A">
          <w:rPr>
            <w:noProof/>
            <w:webHidden/>
          </w:rPr>
        </w:r>
        <w:r w:rsidR="0046192A">
          <w:rPr>
            <w:noProof/>
            <w:webHidden/>
          </w:rPr>
          <w:fldChar w:fldCharType="separate"/>
        </w:r>
        <w:r w:rsidR="0046192A">
          <w:rPr>
            <w:noProof/>
            <w:webHidden/>
          </w:rPr>
          <w:t>6</w:t>
        </w:r>
        <w:r w:rsidR="0046192A">
          <w:rPr>
            <w:noProof/>
            <w:webHidden/>
          </w:rPr>
          <w:fldChar w:fldCharType="end"/>
        </w:r>
      </w:hyperlink>
    </w:p>
    <w:p w14:paraId="23EDD37B" w14:textId="13CAA9DF" w:rsidR="0046192A" w:rsidRDefault="00455844">
      <w:pPr>
        <w:pStyle w:val="TJ1"/>
        <w:rPr>
          <w:rFonts w:asciiTheme="minorHAnsi" w:eastAsiaTheme="minorEastAsia" w:hAnsiTheme="minorHAnsi" w:cstheme="minorBidi"/>
          <w:b w:val="0"/>
          <w:noProof/>
          <w:szCs w:val="20"/>
          <w:lang w:eastAsia="zh-TW" w:bidi="hi-IN"/>
        </w:rPr>
      </w:pPr>
      <w:hyperlink w:anchor="_Toc44587457" w:history="1">
        <w:r w:rsidR="0046192A" w:rsidRPr="00492AF7">
          <w:rPr>
            <w:rStyle w:val="Hiperhivatkozs"/>
            <w:noProof/>
          </w:rPr>
          <w:t>2.</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General Principles</w:t>
        </w:r>
        <w:r w:rsidR="0046192A">
          <w:rPr>
            <w:noProof/>
            <w:webHidden/>
          </w:rPr>
          <w:tab/>
        </w:r>
        <w:r w:rsidR="0046192A">
          <w:rPr>
            <w:noProof/>
            <w:webHidden/>
          </w:rPr>
          <w:fldChar w:fldCharType="begin"/>
        </w:r>
        <w:r w:rsidR="0046192A">
          <w:rPr>
            <w:noProof/>
            <w:webHidden/>
          </w:rPr>
          <w:instrText xml:space="preserve"> PAGEREF _Toc44587457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75D6D9DE" w14:textId="11F63292" w:rsidR="0046192A" w:rsidRDefault="00455844">
      <w:pPr>
        <w:pStyle w:val="TJ2"/>
        <w:rPr>
          <w:rFonts w:asciiTheme="minorHAnsi" w:eastAsiaTheme="minorEastAsia" w:hAnsiTheme="minorHAnsi" w:cstheme="minorBidi"/>
          <w:noProof/>
          <w:sz w:val="22"/>
          <w:szCs w:val="20"/>
          <w:lang w:eastAsia="zh-TW" w:bidi="hi-IN"/>
        </w:rPr>
      </w:pPr>
      <w:hyperlink w:anchor="_Toc44587458" w:history="1">
        <w:r w:rsidR="0046192A" w:rsidRPr="00492AF7">
          <w:rPr>
            <w:rStyle w:val="Hiperhivatkozs"/>
            <w:noProof/>
          </w:rPr>
          <w:t>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 Set and Input Method</w:t>
        </w:r>
        <w:r w:rsidR="0046192A">
          <w:rPr>
            <w:noProof/>
            <w:webHidden/>
          </w:rPr>
          <w:tab/>
        </w:r>
        <w:r w:rsidR="0046192A">
          <w:rPr>
            <w:noProof/>
            <w:webHidden/>
          </w:rPr>
          <w:fldChar w:fldCharType="begin"/>
        </w:r>
        <w:r w:rsidR="0046192A">
          <w:rPr>
            <w:noProof/>
            <w:webHidden/>
          </w:rPr>
          <w:instrText xml:space="preserve"> PAGEREF _Toc44587458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4E70FEBA" w14:textId="43FC5E55" w:rsidR="0046192A" w:rsidRDefault="00455844">
      <w:pPr>
        <w:pStyle w:val="TJ2"/>
        <w:rPr>
          <w:rFonts w:asciiTheme="minorHAnsi" w:eastAsiaTheme="minorEastAsia" w:hAnsiTheme="minorHAnsi" w:cstheme="minorBidi"/>
          <w:noProof/>
          <w:sz w:val="22"/>
          <w:szCs w:val="20"/>
          <w:lang w:eastAsia="zh-TW" w:bidi="hi-IN"/>
        </w:rPr>
      </w:pPr>
      <w:hyperlink w:anchor="_Toc44587459" w:history="1">
        <w:r w:rsidR="0046192A" w:rsidRPr="00492AF7">
          <w:rPr>
            <w:rStyle w:val="Hiperhivatkozs"/>
            <w:noProof/>
          </w:rPr>
          <w:t>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in Practice</w:t>
        </w:r>
        <w:r w:rsidR="0046192A">
          <w:rPr>
            <w:noProof/>
            <w:webHidden/>
          </w:rPr>
          <w:tab/>
        </w:r>
        <w:r w:rsidR="0046192A">
          <w:rPr>
            <w:noProof/>
            <w:webHidden/>
          </w:rPr>
          <w:fldChar w:fldCharType="begin"/>
        </w:r>
        <w:r w:rsidR="0046192A">
          <w:rPr>
            <w:noProof/>
            <w:webHidden/>
          </w:rPr>
          <w:instrText xml:space="preserve"> PAGEREF _Toc44587459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5FE900C2" w14:textId="13C53635" w:rsidR="0046192A" w:rsidRDefault="00455844">
      <w:pPr>
        <w:pStyle w:val="TJ3"/>
        <w:rPr>
          <w:rFonts w:asciiTheme="minorHAnsi" w:eastAsiaTheme="minorEastAsia" w:hAnsiTheme="minorHAnsi" w:cstheme="minorBidi"/>
          <w:noProof/>
          <w:sz w:val="22"/>
          <w:szCs w:val="20"/>
          <w:lang w:eastAsia="zh-TW" w:bidi="hi-IN"/>
        </w:rPr>
      </w:pPr>
      <w:hyperlink w:anchor="_Toc44587460" w:history="1">
        <w:r w:rsidR="0046192A" w:rsidRPr="00492AF7">
          <w:rPr>
            <w:rStyle w:val="Hiperhivatkozs"/>
            <w:noProof/>
          </w:rPr>
          <w:t>2.2.1.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Strict transliteration</w:t>
        </w:r>
        <w:r w:rsidR="0046192A">
          <w:rPr>
            <w:noProof/>
            <w:webHidden/>
          </w:rPr>
          <w:tab/>
        </w:r>
        <w:r w:rsidR="0046192A">
          <w:rPr>
            <w:noProof/>
            <w:webHidden/>
          </w:rPr>
          <w:fldChar w:fldCharType="begin"/>
        </w:r>
        <w:r w:rsidR="0046192A">
          <w:rPr>
            <w:noProof/>
            <w:webHidden/>
          </w:rPr>
          <w:instrText xml:space="preserve"> PAGEREF _Toc44587460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8CEEE7E" w14:textId="6ED1E245" w:rsidR="0046192A" w:rsidRDefault="00455844">
      <w:pPr>
        <w:pStyle w:val="TJ3"/>
        <w:rPr>
          <w:rFonts w:asciiTheme="minorHAnsi" w:eastAsiaTheme="minorEastAsia" w:hAnsiTheme="minorHAnsi" w:cstheme="minorBidi"/>
          <w:noProof/>
          <w:sz w:val="22"/>
          <w:szCs w:val="20"/>
          <w:lang w:eastAsia="zh-TW" w:bidi="hi-IN"/>
        </w:rPr>
      </w:pPr>
      <w:hyperlink w:anchor="_Toc44587461" w:history="1">
        <w:r w:rsidR="0046192A" w:rsidRPr="00492AF7">
          <w:rPr>
            <w:rStyle w:val="Hiperhivatkozs"/>
            <w:noProof/>
          </w:rPr>
          <w:t>2.2.2.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Loose transliteration</w:t>
        </w:r>
        <w:r w:rsidR="0046192A">
          <w:rPr>
            <w:noProof/>
            <w:webHidden/>
          </w:rPr>
          <w:tab/>
        </w:r>
        <w:r w:rsidR="0046192A">
          <w:rPr>
            <w:noProof/>
            <w:webHidden/>
          </w:rPr>
          <w:fldChar w:fldCharType="begin"/>
        </w:r>
        <w:r w:rsidR="0046192A">
          <w:rPr>
            <w:noProof/>
            <w:webHidden/>
          </w:rPr>
          <w:instrText xml:space="preserve"> PAGEREF _Toc44587461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5A00D5A" w14:textId="7C3D4B89" w:rsidR="0046192A" w:rsidRDefault="00455844">
      <w:pPr>
        <w:pStyle w:val="TJ3"/>
        <w:rPr>
          <w:rFonts w:asciiTheme="minorHAnsi" w:eastAsiaTheme="minorEastAsia" w:hAnsiTheme="minorHAnsi" w:cstheme="minorBidi"/>
          <w:noProof/>
          <w:sz w:val="22"/>
          <w:szCs w:val="20"/>
          <w:lang w:eastAsia="zh-TW" w:bidi="hi-IN"/>
        </w:rPr>
      </w:pPr>
      <w:hyperlink w:anchor="_Toc44587462" w:history="1">
        <w:r w:rsidR="0046192A" w:rsidRPr="00492AF7">
          <w:rPr>
            <w:rStyle w:val="Hiperhivatkozs"/>
            <w:noProof/>
          </w:rPr>
          <w:t>2.2.3.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Shorthand</w:t>
        </w:r>
        <w:r w:rsidR="0046192A">
          <w:rPr>
            <w:noProof/>
            <w:webHidden/>
          </w:rPr>
          <w:tab/>
        </w:r>
        <w:r w:rsidR="0046192A">
          <w:rPr>
            <w:noProof/>
            <w:webHidden/>
          </w:rPr>
          <w:fldChar w:fldCharType="begin"/>
        </w:r>
        <w:r w:rsidR="0046192A">
          <w:rPr>
            <w:noProof/>
            <w:webHidden/>
          </w:rPr>
          <w:instrText xml:space="preserve"> PAGEREF _Toc44587462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682CE44C" w14:textId="332821ED" w:rsidR="0046192A" w:rsidRDefault="00455844">
      <w:pPr>
        <w:pStyle w:val="TJ2"/>
        <w:rPr>
          <w:rFonts w:asciiTheme="minorHAnsi" w:eastAsiaTheme="minorEastAsia" w:hAnsiTheme="minorHAnsi" w:cstheme="minorBidi"/>
          <w:noProof/>
          <w:sz w:val="22"/>
          <w:szCs w:val="20"/>
          <w:lang w:eastAsia="zh-TW" w:bidi="hi-IN"/>
        </w:rPr>
      </w:pPr>
      <w:hyperlink w:anchor="_Toc44587463" w:history="1">
        <w:r w:rsidR="0046192A" w:rsidRPr="00492AF7">
          <w:rPr>
            <w:rStyle w:val="Hiperhivatkozs"/>
            <w:noProof/>
          </w:rPr>
          <w:t>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Scheme</w:t>
        </w:r>
        <w:r w:rsidR="0046192A">
          <w:rPr>
            <w:noProof/>
            <w:webHidden/>
          </w:rPr>
          <w:tab/>
        </w:r>
        <w:r w:rsidR="0046192A">
          <w:rPr>
            <w:noProof/>
            <w:webHidden/>
          </w:rPr>
          <w:fldChar w:fldCharType="begin"/>
        </w:r>
        <w:r w:rsidR="0046192A">
          <w:rPr>
            <w:noProof/>
            <w:webHidden/>
          </w:rPr>
          <w:instrText xml:space="preserve"> PAGEREF _Toc44587463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F3711" w14:textId="102540C1" w:rsidR="0046192A" w:rsidRDefault="00455844">
      <w:pPr>
        <w:pStyle w:val="TJ2"/>
        <w:rPr>
          <w:rFonts w:asciiTheme="minorHAnsi" w:eastAsiaTheme="minorEastAsia" w:hAnsiTheme="minorHAnsi" w:cstheme="minorBidi"/>
          <w:noProof/>
          <w:sz w:val="22"/>
          <w:szCs w:val="20"/>
          <w:lang w:eastAsia="zh-TW" w:bidi="hi-IN"/>
        </w:rPr>
      </w:pPr>
      <w:hyperlink w:anchor="_Toc44587464" w:history="1">
        <w:r w:rsidR="0046192A" w:rsidRPr="00492AF7">
          <w:rPr>
            <w:rStyle w:val="Hiperhivatkozs"/>
            <w:noProof/>
          </w:rPr>
          <w:t>2.4.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Case Sensitivity</w:t>
        </w:r>
        <w:r w:rsidR="0046192A">
          <w:rPr>
            <w:noProof/>
            <w:webHidden/>
          </w:rPr>
          <w:tab/>
        </w:r>
        <w:r w:rsidR="0046192A">
          <w:rPr>
            <w:noProof/>
            <w:webHidden/>
          </w:rPr>
          <w:fldChar w:fldCharType="begin"/>
        </w:r>
        <w:r w:rsidR="0046192A">
          <w:rPr>
            <w:noProof/>
            <w:webHidden/>
          </w:rPr>
          <w:instrText xml:space="preserve"> PAGEREF _Toc44587464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03988" w14:textId="1704B6E1" w:rsidR="0046192A" w:rsidRDefault="00455844">
      <w:pPr>
        <w:pStyle w:val="TJ3"/>
        <w:rPr>
          <w:rFonts w:asciiTheme="minorHAnsi" w:eastAsiaTheme="minorEastAsia" w:hAnsiTheme="minorHAnsi" w:cstheme="minorBidi"/>
          <w:noProof/>
          <w:sz w:val="22"/>
          <w:szCs w:val="20"/>
          <w:lang w:eastAsia="zh-TW" w:bidi="hi-IN"/>
        </w:rPr>
      </w:pPr>
      <w:hyperlink w:anchor="_Toc44587465" w:history="1">
        <w:r w:rsidR="0046192A" w:rsidRPr="00492AF7">
          <w:rPr>
            <w:rStyle w:val="Hiperhivatkozs"/>
            <w:noProof/>
          </w:rPr>
          <w:t>2.4.1.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 note on the use of uppercase for standalone vowels and consonants</w:t>
        </w:r>
        <w:r w:rsidR="0046192A">
          <w:rPr>
            <w:noProof/>
            <w:webHidden/>
          </w:rPr>
          <w:tab/>
        </w:r>
        <w:r w:rsidR="0046192A">
          <w:rPr>
            <w:noProof/>
            <w:webHidden/>
          </w:rPr>
          <w:fldChar w:fldCharType="begin"/>
        </w:r>
        <w:r w:rsidR="0046192A">
          <w:rPr>
            <w:noProof/>
            <w:webHidden/>
          </w:rPr>
          <w:instrText xml:space="preserve"> PAGEREF _Toc44587465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5E1BCC47" w14:textId="38EFDFF9" w:rsidR="0046192A" w:rsidRDefault="00455844">
      <w:pPr>
        <w:pStyle w:val="TJ2"/>
        <w:rPr>
          <w:rFonts w:asciiTheme="minorHAnsi" w:eastAsiaTheme="minorEastAsia" w:hAnsiTheme="minorHAnsi" w:cstheme="minorBidi"/>
          <w:noProof/>
          <w:sz w:val="22"/>
          <w:szCs w:val="20"/>
          <w:lang w:eastAsia="zh-TW" w:bidi="hi-IN"/>
        </w:rPr>
      </w:pPr>
      <w:hyperlink w:anchor="_Toc44587466" w:history="1">
        <w:r w:rsidR="0046192A" w:rsidRPr="00492AF7">
          <w:rPr>
            <w:rStyle w:val="Hiperhivatkozs"/>
            <w:noProof/>
          </w:rPr>
          <w:t>2.5.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Disambiguation</w:t>
        </w:r>
        <w:r w:rsidR="0046192A">
          <w:rPr>
            <w:noProof/>
            <w:webHidden/>
          </w:rPr>
          <w:tab/>
        </w:r>
        <w:r w:rsidR="0046192A">
          <w:rPr>
            <w:noProof/>
            <w:webHidden/>
          </w:rPr>
          <w:fldChar w:fldCharType="begin"/>
        </w:r>
        <w:r w:rsidR="0046192A">
          <w:rPr>
            <w:noProof/>
            <w:webHidden/>
          </w:rPr>
          <w:instrText xml:space="preserve"> PAGEREF _Toc44587466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6B78B0A2" w14:textId="1B475121" w:rsidR="0046192A" w:rsidRDefault="00455844">
      <w:pPr>
        <w:pStyle w:val="TJ2"/>
        <w:rPr>
          <w:rFonts w:asciiTheme="minorHAnsi" w:eastAsiaTheme="minorEastAsia" w:hAnsiTheme="minorHAnsi" w:cstheme="minorBidi"/>
          <w:noProof/>
          <w:sz w:val="22"/>
          <w:szCs w:val="20"/>
          <w:lang w:eastAsia="zh-TW" w:bidi="hi-IN"/>
        </w:rPr>
      </w:pPr>
      <w:hyperlink w:anchor="_Toc44587467" w:history="1">
        <w:r w:rsidR="0046192A" w:rsidRPr="00492AF7">
          <w:rPr>
            <w:rStyle w:val="Hiperhivatkozs"/>
            <w:noProof/>
          </w:rPr>
          <w:t>2.6.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Additions for Text Analysis</w:t>
        </w:r>
        <w:r w:rsidR="0046192A">
          <w:rPr>
            <w:noProof/>
            <w:webHidden/>
          </w:rPr>
          <w:tab/>
        </w:r>
        <w:r w:rsidR="0046192A">
          <w:rPr>
            <w:noProof/>
            <w:webHidden/>
          </w:rPr>
          <w:fldChar w:fldCharType="begin"/>
        </w:r>
        <w:r w:rsidR="0046192A">
          <w:rPr>
            <w:noProof/>
            <w:webHidden/>
          </w:rPr>
          <w:instrText xml:space="preserve"> PAGEREF _Toc44587467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101D25D3" w14:textId="11D699A0" w:rsidR="0046192A" w:rsidRDefault="00455844">
      <w:pPr>
        <w:pStyle w:val="TJ3"/>
        <w:rPr>
          <w:rFonts w:asciiTheme="minorHAnsi" w:eastAsiaTheme="minorEastAsia" w:hAnsiTheme="minorHAnsi" w:cstheme="minorBidi"/>
          <w:noProof/>
          <w:sz w:val="22"/>
          <w:szCs w:val="20"/>
          <w:lang w:eastAsia="zh-TW" w:bidi="hi-IN"/>
        </w:rPr>
      </w:pPr>
      <w:hyperlink w:anchor="_Toc44587468" w:history="1">
        <w:r w:rsidR="0046192A" w:rsidRPr="00492AF7">
          <w:rPr>
            <w:rStyle w:val="Hiperhivatkozs"/>
            <w:noProof/>
          </w:rPr>
          <w:t>2.6.1.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spaces for word segmentation</w:t>
        </w:r>
        <w:r w:rsidR="0046192A">
          <w:rPr>
            <w:noProof/>
            <w:webHidden/>
          </w:rPr>
          <w:tab/>
        </w:r>
        <w:r w:rsidR="0046192A">
          <w:rPr>
            <w:noProof/>
            <w:webHidden/>
          </w:rPr>
          <w:fldChar w:fldCharType="begin"/>
        </w:r>
        <w:r w:rsidR="0046192A">
          <w:rPr>
            <w:noProof/>
            <w:webHidden/>
          </w:rPr>
          <w:instrText xml:space="preserve"> PAGEREF _Toc44587468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4940C394" w14:textId="0457F46D" w:rsidR="0046192A" w:rsidRDefault="00455844">
      <w:pPr>
        <w:pStyle w:val="TJ3"/>
        <w:rPr>
          <w:rFonts w:asciiTheme="minorHAnsi" w:eastAsiaTheme="minorEastAsia" w:hAnsiTheme="minorHAnsi" w:cstheme="minorBidi"/>
          <w:noProof/>
          <w:sz w:val="22"/>
          <w:szCs w:val="20"/>
          <w:lang w:eastAsia="zh-TW" w:bidi="hi-IN"/>
        </w:rPr>
      </w:pPr>
      <w:hyperlink w:anchor="_Toc44587469" w:history="1">
        <w:r w:rsidR="0046192A" w:rsidRPr="00492AF7">
          <w:rPr>
            <w:rStyle w:val="Hiperhivatkozs"/>
            <w:noProof/>
          </w:rPr>
          <w:t>2.6.2.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hyphenation</w:t>
        </w:r>
        <w:r w:rsidR="0046192A">
          <w:rPr>
            <w:noProof/>
            <w:webHidden/>
          </w:rPr>
          <w:tab/>
        </w:r>
        <w:r w:rsidR="0046192A">
          <w:rPr>
            <w:noProof/>
            <w:webHidden/>
          </w:rPr>
          <w:fldChar w:fldCharType="begin"/>
        </w:r>
        <w:r w:rsidR="0046192A">
          <w:rPr>
            <w:noProof/>
            <w:webHidden/>
          </w:rPr>
          <w:instrText xml:space="preserve"> PAGEREF _Toc44587469 \h </w:instrText>
        </w:r>
        <w:r w:rsidR="0046192A">
          <w:rPr>
            <w:noProof/>
            <w:webHidden/>
          </w:rPr>
        </w:r>
        <w:r w:rsidR="0046192A">
          <w:rPr>
            <w:noProof/>
            <w:webHidden/>
          </w:rPr>
          <w:fldChar w:fldCharType="separate"/>
        </w:r>
        <w:r w:rsidR="0046192A">
          <w:rPr>
            <w:noProof/>
            <w:webHidden/>
          </w:rPr>
          <w:t>12</w:t>
        </w:r>
        <w:r w:rsidR="0046192A">
          <w:rPr>
            <w:noProof/>
            <w:webHidden/>
          </w:rPr>
          <w:fldChar w:fldCharType="end"/>
        </w:r>
      </w:hyperlink>
    </w:p>
    <w:p w14:paraId="549BD9E2" w14:textId="28C57C55" w:rsidR="0046192A" w:rsidRDefault="00455844">
      <w:pPr>
        <w:pStyle w:val="TJ3"/>
        <w:rPr>
          <w:rFonts w:asciiTheme="minorHAnsi" w:eastAsiaTheme="minorEastAsia" w:hAnsiTheme="minorHAnsi" w:cstheme="minorBidi"/>
          <w:noProof/>
          <w:sz w:val="22"/>
          <w:szCs w:val="20"/>
          <w:lang w:eastAsia="zh-TW" w:bidi="hi-IN"/>
        </w:rPr>
      </w:pPr>
      <w:hyperlink w:anchor="_Toc44587470" w:history="1">
        <w:r w:rsidR="0046192A" w:rsidRPr="00492AF7">
          <w:rPr>
            <w:rStyle w:val="Hiperhivatkozs"/>
            <w:noProof/>
          </w:rPr>
          <w:t>2.6.3.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w:t>
        </w:r>
        <w:r w:rsidR="0046192A" w:rsidRPr="00492AF7">
          <w:rPr>
            <w:rStyle w:val="Hiperhivatkozs"/>
            <w:i/>
            <w:noProof/>
          </w:rPr>
          <w:t>avagraha</w:t>
        </w:r>
        <w:r w:rsidR="0046192A">
          <w:rPr>
            <w:noProof/>
            <w:webHidden/>
          </w:rPr>
          <w:tab/>
        </w:r>
        <w:r w:rsidR="0046192A">
          <w:rPr>
            <w:noProof/>
            <w:webHidden/>
          </w:rPr>
          <w:fldChar w:fldCharType="begin"/>
        </w:r>
        <w:r w:rsidR="0046192A">
          <w:rPr>
            <w:noProof/>
            <w:webHidden/>
          </w:rPr>
          <w:instrText xml:space="preserve"> PAGEREF _Toc44587470 \h </w:instrText>
        </w:r>
        <w:r w:rsidR="0046192A">
          <w:rPr>
            <w:noProof/>
            <w:webHidden/>
          </w:rPr>
        </w:r>
        <w:r w:rsidR="0046192A">
          <w:rPr>
            <w:noProof/>
            <w:webHidden/>
          </w:rPr>
          <w:fldChar w:fldCharType="separate"/>
        </w:r>
        <w:r w:rsidR="0046192A">
          <w:rPr>
            <w:noProof/>
            <w:webHidden/>
          </w:rPr>
          <w:t>13</w:t>
        </w:r>
        <w:r w:rsidR="0046192A">
          <w:rPr>
            <w:noProof/>
            <w:webHidden/>
          </w:rPr>
          <w:fldChar w:fldCharType="end"/>
        </w:r>
      </w:hyperlink>
    </w:p>
    <w:p w14:paraId="7A029A20" w14:textId="132A0054" w:rsidR="0046192A" w:rsidRDefault="00455844">
      <w:pPr>
        <w:pStyle w:val="TJ3"/>
        <w:rPr>
          <w:rFonts w:asciiTheme="minorHAnsi" w:eastAsiaTheme="minorEastAsia" w:hAnsiTheme="minorHAnsi" w:cstheme="minorBidi"/>
          <w:noProof/>
          <w:sz w:val="22"/>
          <w:szCs w:val="20"/>
          <w:lang w:eastAsia="zh-TW" w:bidi="hi-IN"/>
        </w:rPr>
      </w:pPr>
      <w:hyperlink w:anchor="_Toc44587471" w:history="1">
        <w:r w:rsidR="0046192A" w:rsidRPr="00492AF7">
          <w:rPr>
            <w:rStyle w:val="Hiperhivatkozs"/>
            <w:noProof/>
          </w:rPr>
          <w:t>2.6.4.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elided overshort final </w:t>
        </w:r>
        <w:r w:rsidR="0046192A" w:rsidRPr="00492AF7">
          <w:rPr>
            <w:rStyle w:val="Hiperhivatkozs"/>
            <w:i/>
            <w:noProof/>
          </w:rPr>
          <w:t>u</w:t>
        </w:r>
        <w:r w:rsidR="0046192A" w:rsidRPr="00492AF7">
          <w:rPr>
            <w:rStyle w:val="Hiperhivatkozs"/>
            <w:noProof/>
          </w:rPr>
          <w:t xml:space="preserve"> in Tamil</w:t>
        </w:r>
        <w:r w:rsidR="0046192A">
          <w:rPr>
            <w:noProof/>
            <w:webHidden/>
          </w:rPr>
          <w:tab/>
        </w:r>
        <w:r w:rsidR="0046192A">
          <w:rPr>
            <w:noProof/>
            <w:webHidden/>
          </w:rPr>
          <w:fldChar w:fldCharType="begin"/>
        </w:r>
        <w:r w:rsidR="0046192A">
          <w:rPr>
            <w:noProof/>
            <w:webHidden/>
          </w:rPr>
          <w:instrText xml:space="preserve"> PAGEREF _Toc44587471 \h </w:instrText>
        </w:r>
        <w:r w:rsidR="0046192A">
          <w:rPr>
            <w:noProof/>
            <w:webHidden/>
          </w:rPr>
        </w:r>
        <w:r w:rsidR="0046192A">
          <w:rPr>
            <w:noProof/>
            <w:webHidden/>
          </w:rPr>
          <w:fldChar w:fldCharType="separate"/>
        </w:r>
        <w:r w:rsidR="0046192A">
          <w:rPr>
            <w:noProof/>
            <w:webHidden/>
          </w:rPr>
          <w:t>14</w:t>
        </w:r>
        <w:r w:rsidR="0046192A">
          <w:rPr>
            <w:noProof/>
            <w:webHidden/>
          </w:rPr>
          <w:fldChar w:fldCharType="end"/>
        </w:r>
      </w:hyperlink>
    </w:p>
    <w:p w14:paraId="50DFB476" w14:textId="4506C65B" w:rsidR="0046192A" w:rsidRDefault="00455844">
      <w:pPr>
        <w:pStyle w:val="TJ1"/>
        <w:rPr>
          <w:rFonts w:asciiTheme="minorHAnsi" w:eastAsiaTheme="minorEastAsia" w:hAnsiTheme="minorHAnsi" w:cstheme="minorBidi"/>
          <w:b w:val="0"/>
          <w:noProof/>
          <w:szCs w:val="20"/>
          <w:lang w:eastAsia="zh-TW" w:bidi="hi-IN"/>
        </w:rPr>
      </w:pPr>
      <w:hyperlink w:anchor="_Toc44587472" w:history="1">
        <w:r w:rsidR="0046192A" w:rsidRPr="00492AF7">
          <w:rPr>
            <w:rStyle w:val="Hiperhivatkozs"/>
            <w:noProof/>
          </w:rPr>
          <w:t>3.</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Alphabetic Characters</w:t>
        </w:r>
        <w:r w:rsidR="0046192A">
          <w:rPr>
            <w:noProof/>
            <w:webHidden/>
          </w:rPr>
          <w:tab/>
        </w:r>
        <w:r w:rsidR="0046192A">
          <w:rPr>
            <w:noProof/>
            <w:webHidden/>
          </w:rPr>
          <w:fldChar w:fldCharType="begin"/>
        </w:r>
        <w:r w:rsidR="0046192A">
          <w:rPr>
            <w:noProof/>
            <w:webHidden/>
          </w:rPr>
          <w:instrText xml:space="preserve"> PAGEREF _Toc44587472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311AF001" w14:textId="4E3D10A8" w:rsidR="0046192A" w:rsidRDefault="00455844">
      <w:pPr>
        <w:pStyle w:val="TJ2"/>
        <w:rPr>
          <w:rFonts w:asciiTheme="minorHAnsi" w:eastAsiaTheme="minorEastAsia" w:hAnsiTheme="minorHAnsi" w:cstheme="minorBidi"/>
          <w:noProof/>
          <w:sz w:val="22"/>
          <w:szCs w:val="20"/>
          <w:lang w:eastAsia="zh-TW" w:bidi="hi-IN"/>
        </w:rPr>
      </w:pPr>
      <w:hyperlink w:anchor="_Toc44587473" w:history="1">
        <w:r w:rsidR="0046192A" w:rsidRPr="00492AF7">
          <w:rPr>
            <w:rStyle w:val="Hiperhivatkozs"/>
            <w:noProof/>
          </w:rPr>
          <w:t>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Some Special Characters</w:t>
        </w:r>
        <w:r w:rsidR="0046192A">
          <w:rPr>
            <w:noProof/>
            <w:webHidden/>
          </w:rPr>
          <w:tab/>
        </w:r>
        <w:r w:rsidR="0046192A">
          <w:rPr>
            <w:noProof/>
            <w:webHidden/>
          </w:rPr>
          <w:fldChar w:fldCharType="begin"/>
        </w:r>
        <w:r w:rsidR="0046192A">
          <w:rPr>
            <w:noProof/>
            <w:webHidden/>
          </w:rPr>
          <w:instrText xml:space="preserve"> PAGEREF _Toc44587473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717627BC" w14:textId="1283D994" w:rsidR="0046192A" w:rsidRDefault="00455844">
      <w:pPr>
        <w:pStyle w:val="TJ2"/>
        <w:rPr>
          <w:rFonts w:asciiTheme="minorHAnsi" w:eastAsiaTheme="minorEastAsia" w:hAnsiTheme="minorHAnsi" w:cstheme="minorBidi"/>
          <w:noProof/>
          <w:sz w:val="22"/>
          <w:szCs w:val="20"/>
          <w:lang w:eastAsia="zh-TW" w:bidi="hi-IN"/>
        </w:rPr>
      </w:pPr>
      <w:hyperlink w:anchor="_Toc44587474" w:history="1">
        <w:r w:rsidR="0046192A" w:rsidRPr="00492AF7">
          <w:rPr>
            <w:rStyle w:val="Hiperhivatkozs"/>
            <w:noProof/>
          </w:rPr>
          <w:t>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Long and Short </w:t>
        </w:r>
        <w:r w:rsidR="0046192A" w:rsidRPr="00492AF7">
          <w:rPr>
            <w:rStyle w:val="Hiperhivatkozs"/>
            <w:rFonts w:eastAsia="Gentium"/>
            <w:noProof/>
          </w:rPr>
          <w:t>e and o</w:t>
        </w:r>
        <w:r w:rsidR="0046192A">
          <w:rPr>
            <w:noProof/>
            <w:webHidden/>
          </w:rPr>
          <w:tab/>
        </w:r>
        <w:r w:rsidR="0046192A">
          <w:rPr>
            <w:noProof/>
            <w:webHidden/>
          </w:rPr>
          <w:fldChar w:fldCharType="begin"/>
        </w:r>
        <w:r w:rsidR="0046192A">
          <w:rPr>
            <w:noProof/>
            <w:webHidden/>
          </w:rPr>
          <w:instrText xml:space="preserve"> PAGEREF _Toc44587474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5CDF3B2D" w14:textId="6EB0D9DC" w:rsidR="0046192A" w:rsidRDefault="00455844">
      <w:pPr>
        <w:pStyle w:val="TJ2"/>
        <w:rPr>
          <w:rFonts w:asciiTheme="minorHAnsi" w:eastAsiaTheme="minorEastAsia" w:hAnsiTheme="minorHAnsi" w:cstheme="minorBidi"/>
          <w:noProof/>
          <w:sz w:val="22"/>
          <w:szCs w:val="20"/>
          <w:lang w:eastAsia="zh-TW" w:bidi="hi-IN"/>
        </w:rPr>
      </w:pPr>
      <w:hyperlink w:anchor="_Toc44587475" w:history="1">
        <w:r w:rsidR="0046192A" w:rsidRPr="00492AF7">
          <w:rPr>
            <w:rStyle w:val="Hiperhivatkozs"/>
            <w:noProof/>
          </w:rPr>
          <w:t>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Special Glyph Forms and Compositions</w:t>
        </w:r>
        <w:r w:rsidR="0046192A">
          <w:rPr>
            <w:noProof/>
            <w:webHidden/>
          </w:rPr>
          <w:tab/>
        </w:r>
        <w:r w:rsidR="0046192A">
          <w:rPr>
            <w:noProof/>
            <w:webHidden/>
          </w:rPr>
          <w:fldChar w:fldCharType="begin"/>
        </w:r>
        <w:r w:rsidR="0046192A">
          <w:rPr>
            <w:noProof/>
            <w:webHidden/>
          </w:rPr>
          <w:instrText xml:space="preserve"> PAGEREF _Toc44587475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7AEE0C21" w14:textId="2E678D94" w:rsidR="0046192A" w:rsidRDefault="00455844">
      <w:pPr>
        <w:pStyle w:val="TJ3"/>
        <w:rPr>
          <w:rFonts w:asciiTheme="minorHAnsi" w:eastAsiaTheme="minorEastAsia" w:hAnsiTheme="minorHAnsi" w:cstheme="minorBidi"/>
          <w:noProof/>
          <w:sz w:val="22"/>
          <w:szCs w:val="20"/>
          <w:lang w:eastAsia="zh-TW" w:bidi="hi-IN"/>
        </w:rPr>
      </w:pPr>
      <w:hyperlink w:anchor="_Toc44587476" w:history="1">
        <w:r w:rsidR="0046192A" w:rsidRPr="00492AF7">
          <w:rPr>
            <w:rStyle w:val="Hiperhivatkozs"/>
            <w:noProof/>
          </w:rPr>
          <w:t>3.3.1.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special simplex characters</w:t>
        </w:r>
        <w:r w:rsidR="0046192A">
          <w:rPr>
            <w:noProof/>
            <w:webHidden/>
          </w:rPr>
          <w:tab/>
        </w:r>
        <w:r w:rsidR="0046192A">
          <w:rPr>
            <w:noProof/>
            <w:webHidden/>
          </w:rPr>
          <w:fldChar w:fldCharType="begin"/>
        </w:r>
        <w:r w:rsidR="0046192A">
          <w:rPr>
            <w:noProof/>
            <w:webHidden/>
          </w:rPr>
          <w:instrText xml:space="preserve"> PAGEREF _Toc44587476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19544594" w14:textId="3E87F4E8" w:rsidR="0046192A" w:rsidRDefault="00455844">
      <w:pPr>
        <w:pStyle w:val="TJ3"/>
        <w:rPr>
          <w:rFonts w:asciiTheme="minorHAnsi" w:eastAsiaTheme="minorEastAsia" w:hAnsiTheme="minorHAnsi" w:cstheme="minorBidi"/>
          <w:noProof/>
          <w:sz w:val="22"/>
          <w:szCs w:val="20"/>
          <w:lang w:eastAsia="zh-TW" w:bidi="hi-IN"/>
        </w:rPr>
      </w:pPr>
      <w:hyperlink w:anchor="_Toc44587477" w:history="1">
        <w:r w:rsidR="0046192A" w:rsidRPr="00492AF7">
          <w:rPr>
            <w:rStyle w:val="Hiperhivatkozs"/>
            <w:noProof/>
          </w:rPr>
          <w:t>3.3.2.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complex characters involving a zero vowel marker</w:t>
        </w:r>
        <w:r w:rsidR="0046192A">
          <w:rPr>
            <w:noProof/>
            <w:webHidden/>
          </w:rPr>
          <w:tab/>
        </w:r>
        <w:r w:rsidR="0046192A">
          <w:rPr>
            <w:noProof/>
            <w:webHidden/>
          </w:rPr>
          <w:fldChar w:fldCharType="begin"/>
        </w:r>
        <w:r w:rsidR="0046192A">
          <w:rPr>
            <w:noProof/>
            <w:webHidden/>
          </w:rPr>
          <w:instrText xml:space="preserve"> PAGEREF _Toc44587477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50FDEE58" w14:textId="0D41F8A4" w:rsidR="0046192A" w:rsidRDefault="00455844">
      <w:pPr>
        <w:pStyle w:val="TJ3"/>
        <w:rPr>
          <w:rFonts w:asciiTheme="minorHAnsi" w:eastAsiaTheme="minorEastAsia" w:hAnsiTheme="minorHAnsi" w:cstheme="minorBidi"/>
          <w:noProof/>
          <w:sz w:val="22"/>
          <w:szCs w:val="20"/>
          <w:lang w:eastAsia="zh-TW" w:bidi="hi-IN"/>
        </w:rPr>
      </w:pPr>
      <w:hyperlink w:anchor="_Toc44587478" w:history="1">
        <w:r w:rsidR="0046192A" w:rsidRPr="00492AF7">
          <w:rPr>
            <w:rStyle w:val="Hiperhivatkozs"/>
            <w:noProof/>
          </w:rPr>
          <w:t>3.3.3.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special simplex characters</w:t>
        </w:r>
        <w:r w:rsidR="0046192A">
          <w:rPr>
            <w:noProof/>
            <w:webHidden/>
          </w:rPr>
          <w:tab/>
        </w:r>
        <w:r w:rsidR="0046192A">
          <w:rPr>
            <w:noProof/>
            <w:webHidden/>
          </w:rPr>
          <w:fldChar w:fldCharType="begin"/>
        </w:r>
        <w:r w:rsidR="0046192A">
          <w:rPr>
            <w:noProof/>
            <w:webHidden/>
          </w:rPr>
          <w:instrText xml:space="preserve"> PAGEREF _Toc44587478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38AD8CEC" w14:textId="24D69B76" w:rsidR="0046192A" w:rsidRDefault="00455844">
      <w:pPr>
        <w:pStyle w:val="TJ3"/>
        <w:rPr>
          <w:rFonts w:asciiTheme="minorHAnsi" w:eastAsiaTheme="minorEastAsia" w:hAnsiTheme="minorHAnsi" w:cstheme="minorBidi"/>
          <w:noProof/>
          <w:sz w:val="22"/>
          <w:szCs w:val="20"/>
          <w:lang w:eastAsia="zh-TW" w:bidi="hi-IN"/>
        </w:rPr>
      </w:pPr>
      <w:hyperlink w:anchor="_Toc44587479" w:history="1">
        <w:r w:rsidR="0046192A" w:rsidRPr="00492AF7">
          <w:rPr>
            <w:rStyle w:val="Hiperhivatkozs"/>
            <w:noProof/>
          </w:rPr>
          <w:t>3.3.4.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complex characters involving a “vowel support”</w:t>
        </w:r>
        <w:r w:rsidR="0046192A">
          <w:rPr>
            <w:noProof/>
            <w:webHidden/>
          </w:rPr>
          <w:tab/>
        </w:r>
        <w:r w:rsidR="0046192A">
          <w:rPr>
            <w:noProof/>
            <w:webHidden/>
          </w:rPr>
          <w:fldChar w:fldCharType="begin"/>
        </w:r>
        <w:r w:rsidR="0046192A">
          <w:rPr>
            <w:noProof/>
            <w:webHidden/>
          </w:rPr>
          <w:instrText xml:space="preserve"> PAGEREF _Toc44587479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7504033C" w14:textId="7AC0A193" w:rsidR="0046192A" w:rsidRDefault="00455844">
      <w:pPr>
        <w:pStyle w:val="TJ3"/>
        <w:rPr>
          <w:rFonts w:asciiTheme="minorHAnsi" w:eastAsiaTheme="minorEastAsia" w:hAnsiTheme="minorHAnsi" w:cstheme="minorBidi"/>
          <w:noProof/>
          <w:sz w:val="22"/>
          <w:szCs w:val="20"/>
          <w:lang w:eastAsia="zh-TW" w:bidi="hi-IN"/>
        </w:rPr>
      </w:pPr>
      <w:hyperlink w:anchor="_Toc44587480" w:history="1">
        <w:r w:rsidR="0046192A" w:rsidRPr="00492AF7">
          <w:rPr>
            <w:rStyle w:val="Hiperhivatkozs"/>
            <w:noProof/>
          </w:rPr>
          <w:t>3.3.5.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Multiple vowel markers within an </w:t>
        </w:r>
        <w:r w:rsidR="0046192A" w:rsidRPr="00492AF7">
          <w:rPr>
            <w:rStyle w:val="Hiperhivatkozs"/>
            <w:i/>
            <w:noProof/>
          </w:rPr>
          <w:t>akṣara</w:t>
        </w:r>
        <w:r w:rsidR="0046192A">
          <w:rPr>
            <w:noProof/>
            <w:webHidden/>
          </w:rPr>
          <w:tab/>
        </w:r>
        <w:r w:rsidR="0046192A">
          <w:rPr>
            <w:noProof/>
            <w:webHidden/>
          </w:rPr>
          <w:fldChar w:fldCharType="begin"/>
        </w:r>
        <w:r w:rsidR="0046192A">
          <w:rPr>
            <w:noProof/>
            <w:webHidden/>
          </w:rPr>
          <w:instrText xml:space="preserve"> PAGEREF _Toc44587480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35FD1C45" w14:textId="61CF16F2" w:rsidR="0046192A" w:rsidRDefault="00455844">
      <w:pPr>
        <w:pStyle w:val="TJ3"/>
        <w:rPr>
          <w:rFonts w:asciiTheme="minorHAnsi" w:eastAsiaTheme="minorEastAsia" w:hAnsiTheme="minorHAnsi" w:cstheme="minorBidi"/>
          <w:noProof/>
          <w:sz w:val="22"/>
          <w:szCs w:val="20"/>
          <w:lang w:eastAsia="zh-TW" w:bidi="hi-IN"/>
        </w:rPr>
      </w:pPr>
      <w:hyperlink w:anchor="_Toc44587481" w:history="1">
        <w:r w:rsidR="0046192A" w:rsidRPr="00492AF7">
          <w:rPr>
            <w:rStyle w:val="Hiperhivatkozs"/>
            <w:noProof/>
          </w:rPr>
          <w:t>3.3.6.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Repurposed vowel markers</w:t>
        </w:r>
        <w:r w:rsidR="0046192A">
          <w:rPr>
            <w:noProof/>
            <w:webHidden/>
          </w:rPr>
          <w:tab/>
        </w:r>
        <w:r w:rsidR="0046192A">
          <w:rPr>
            <w:noProof/>
            <w:webHidden/>
          </w:rPr>
          <w:fldChar w:fldCharType="begin"/>
        </w:r>
        <w:r w:rsidR="0046192A">
          <w:rPr>
            <w:noProof/>
            <w:webHidden/>
          </w:rPr>
          <w:instrText xml:space="preserve"> PAGEREF _Toc44587481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4A324620" w14:textId="634FFCCE" w:rsidR="0046192A" w:rsidRDefault="00455844">
      <w:pPr>
        <w:pStyle w:val="TJ3"/>
        <w:rPr>
          <w:rFonts w:asciiTheme="minorHAnsi" w:eastAsiaTheme="minorEastAsia" w:hAnsiTheme="minorHAnsi" w:cstheme="minorBidi"/>
          <w:noProof/>
          <w:sz w:val="22"/>
          <w:szCs w:val="20"/>
          <w:lang w:eastAsia="zh-TW" w:bidi="hi-IN"/>
        </w:rPr>
      </w:pPr>
      <w:hyperlink w:anchor="_Toc44587482" w:history="1">
        <w:r w:rsidR="0046192A" w:rsidRPr="00492AF7">
          <w:rPr>
            <w:rStyle w:val="Hiperhivatkozs"/>
            <w:noProof/>
          </w:rPr>
          <w:t>3.3.7.</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 vowel written where a corresponding long vowel is expected</w:t>
        </w:r>
        <w:r w:rsidR="0046192A">
          <w:rPr>
            <w:noProof/>
            <w:webHidden/>
          </w:rPr>
          <w:tab/>
        </w:r>
        <w:r w:rsidR="0046192A">
          <w:rPr>
            <w:noProof/>
            <w:webHidden/>
          </w:rPr>
          <w:fldChar w:fldCharType="begin"/>
        </w:r>
        <w:r w:rsidR="0046192A">
          <w:rPr>
            <w:noProof/>
            <w:webHidden/>
          </w:rPr>
          <w:instrText xml:space="preserve"> PAGEREF _Toc44587482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05B92946" w14:textId="02F7C99A" w:rsidR="0046192A" w:rsidRDefault="00455844">
      <w:pPr>
        <w:pStyle w:val="TJ3"/>
        <w:rPr>
          <w:rFonts w:asciiTheme="minorHAnsi" w:eastAsiaTheme="minorEastAsia" w:hAnsiTheme="minorHAnsi" w:cstheme="minorBidi"/>
          <w:noProof/>
          <w:sz w:val="22"/>
          <w:szCs w:val="20"/>
          <w:lang w:eastAsia="zh-TW" w:bidi="hi-IN"/>
        </w:rPr>
      </w:pPr>
      <w:hyperlink w:anchor="_Toc44587483" w:history="1">
        <w:r w:rsidR="0046192A" w:rsidRPr="00492AF7">
          <w:rPr>
            <w:rStyle w:val="Hiperhivatkozs"/>
            <w:noProof/>
          </w:rPr>
          <w:t>3.3.8.</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Unusually composed complex characters</w:t>
        </w:r>
        <w:r w:rsidR="0046192A">
          <w:rPr>
            <w:noProof/>
            <w:webHidden/>
          </w:rPr>
          <w:tab/>
        </w:r>
        <w:r w:rsidR="0046192A">
          <w:rPr>
            <w:noProof/>
            <w:webHidden/>
          </w:rPr>
          <w:fldChar w:fldCharType="begin"/>
        </w:r>
        <w:r w:rsidR="0046192A">
          <w:rPr>
            <w:noProof/>
            <w:webHidden/>
          </w:rPr>
          <w:instrText xml:space="preserve"> PAGEREF _Toc44587483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2B710845" w14:textId="7F2858F8" w:rsidR="0046192A" w:rsidRDefault="00455844">
      <w:pPr>
        <w:pStyle w:val="TJ3"/>
        <w:rPr>
          <w:rFonts w:asciiTheme="minorHAnsi" w:eastAsiaTheme="minorEastAsia" w:hAnsiTheme="minorHAnsi" w:cstheme="minorBidi"/>
          <w:noProof/>
          <w:sz w:val="22"/>
          <w:szCs w:val="20"/>
          <w:lang w:eastAsia="zh-TW" w:bidi="hi-IN"/>
        </w:rPr>
      </w:pPr>
      <w:hyperlink w:anchor="_Toc44587484" w:history="1">
        <w:r w:rsidR="0046192A" w:rsidRPr="00492AF7">
          <w:rPr>
            <w:rStyle w:val="Hiperhivatkozs"/>
            <w:noProof/>
          </w:rPr>
          <w:t>3.3.9.</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Characters with alternative or optional phonemic values</w:t>
        </w:r>
        <w:r w:rsidR="0046192A">
          <w:rPr>
            <w:noProof/>
            <w:webHidden/>
          </w:rPr>
          <w:tab/>
        </w:r>
        <w:r w:rsidR="0046192A">
          <w:rPr>
            <w:noProof/>
            <w:webHidden/>
          </w:rPr>
          <w:fldChar w:fldCharType="begin"/>
        </w:r>
        <w:r w:rsidR="0046192A">
          <w:rPr>
            <w:noProof/>
            <w:webHidden/>
          </w:rPr>
          <w:instrText xml:space="preserve"> PAGEREF _Toc44587484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2A570E7E" w14:textId="359D1615" w:rsidR="0046192A" w:rsidRDefault="00455844">
      <w:pPr>
        <w:pStyle w:val="TJ3"/>
        <w:rPr>
          <w:rFonts w:asciiTheme="minorHAnsi" w:eastAsiaTheme="minorEastAsia" w:hAnsiTheme="minorHAnsi" w:cstheme="minorBidi"/>
          <w:noProof/>
          <w:sz w:val="22"/>
          <w:szCs w:val="20"/>
          <w:lang w:eastAsia="zh-TW" w:bidi="hi-IN"/>
        </w:rPr>
      </w:pPr>
      <w:hyperlink w:anchor="_Toc44587485" w:history="1">
        <w:r w:rsidR="0046192A" w:rsidRPr="00492AF7">
          <w:rPr>
            <w:rStyle w:val="Hiperhivatkozs"/>
            <w:noProof/>
          </w:rPr>
          <w:t>3.3.10.</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Complex characters split by an intervening feature</w:t>
        </w:r>
        <w:r w:rsidR="0046192A">
          <w:rPr>
            <w:noProof/>
            <w:webHidden/>
          </w:rPr>
          <w:tab/>
        </w:r>
        <w:r w:rsidR="0046192A">
          <w:rPr>
            <w:noProof/>
            <w:webHidden/>
          </w:rPr>
          <w:fldChar w:fldCharType="begin"/>
        </w:r>
        <w:r w:rsidR="0046192A">
          <w:rPr>
            <w:noProof/>
            <w:webHidden/>
          </w:rPr>
          <w:instrText xml:space="preserve"> PAGEREF _Toc44587485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68D3BFED" w14:textId="49F5666E" w:rsidR="0046192A" w:rsidRDefault="00455844">
      <w:pPr>
        <w:pStyle w:val="TJ3"/>
        <w:rPr>
          <w:rFonts w:asciiTheme="minorHAnsi" w:eastAsiaTheme="minorEastAsia" w:hAnsiTheme="minorHAnsi" w:cstheme="minorBidi"/>
          <w:noProof/>
          <w:sz w:val="22"/>
          <w:szCs w:val="20"/>
          <w:lang w:eastAsia="zh-TW" w:bidi="hi-IN"/>
        </w:rPr>
      </w:pPr>
      <w:hyperlink w:anchor="_Toc44587486" w:history="1">
        <w:r w:rsidR="0046192A" w:rsidRPr="00492AF7">
          <w:rPr>
            <w:rStyle w:val="Hiperhivatkozs"/>
            <w:noProof/>
          </w:rPr>
          <w:t>3.3.11.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Special forms of </w:t>
        </w:r>
        <w:r w:rsidR="0046192A" w:rsidRPr="00492AF7">
          <w:rPr>
            <w:rStyle w:val="Hiperhivatkozs"/>
            <w:i/>
            <w:noProof/>
          </w:rPr>
          <w:t>anusvāra</w:t>
        </w:r>
        <w:r w:rsidR="0046192A">
          <w:rPr>
            <w:noProof/>
            <w:webHidden/>
          </w:rPr>
          <w:tab/>
        </w:r>
        <w:r w:rsidR="0046192A">
          <w:rPr>
            <w:noProof/>
            <w:webHidden/>
          </w:rPr>
          <w:fldChar w:fldCharType="begin"/>
        </w:r>
        <w:r w:rsidR="0046192A">
          <w:rPr>
            <w:noProof/>
            <w:webHidden/>
          </w:rPr>
          <w:instrText xml:space="preserve"> PAGEREF _Toc44587486 \h </w:instrText>
        </w:r>
        <w:r w:rsidR="0046192A">
          <w:rPr>
            <w:noProof/>
            <w:webHidden/>
          </w:rPr>
        </w:r>
        <w:r w:rsidR="0046192A">
          <w:rPr>
            <w:noProof/>
            <w:webHidden/>
          </w:rPr>
          <w:fldChar w:fldCharType="separate"/>
        </w:r>
        <w:r w:rsidR="0046192A">
          <w:rPr>
            <w:noProof/>
            <w:webHidden/>
          </w:rPr>
          <w:t>22</w:t>
        </w:r>
        <w:r w:rsidR="0046192A">
          <w:rPr>
            <w:noProof/>
            <w:webHidden/>
          </w:rPr>
          <w:fldChar w:fldCharType="end"/>
        </w:r>
      </w:hyperlink>
    </w:p>
    <w:p w14:paraId="1E76E43B" w14:textId="29D0C59A" w:rsidR="0046192A" w:rsidRDefault="00455844">
      <w:pPr>
        <w:pStyle w:val="TJ1"/>
        <w:rPr>
          <w:rFonts w:asciiTheme="minorHAnsi" w:eastAsiaTheme="minorEastAsia" w:hAnsiTheme="minorHAnsi" w:cstheme="minorBidi"/>
          <w:b w:val="0"/>
          <w:noProof/>
          <w:szCs w:val="20"/>
          <w:lang w:eastAsia="zh-TW" w:bidi="hi-IN"/>
        </w:rPr>
      </w:pPr>
      <w:hyperlink w:anchor="_Toc44587487" w:history="1">
        <w:r w:rsidR="0046192A" w:rsidRPr="00492AF7">
          <w:rPr>
            <w:rStyle w:val="Hiperhivatkozs"/>
            <w:noProof/>
          </w:rPr>
          <w:t>4.</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Non-alphabetic Characters</w:t>
        </w:r>
        <w:r w:rsidR="0046192A">
          <w:rPr>
            <w:noProof/>
            <w:webHidden/>
          </w:rPr>
          <w:tab/>
        </w:r>
        <w:r w:rsidR="0046192A">
          <w:rPr>
            <w:noProof/>
            <w:webHidden/>
          </w:rPr>
          <w:fldChar w:fldCharType="begin"/>
        </w:r>
        <w:r w:rsidR="0046192A">
          <w:rPr>
            <w:noProof/>
            <w:webHidden/>
          </w:rPr>
          <w:instrText xml:space="preserve"> PAGEREF _Toc44587487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521E6BF2" w14:textId="38A011CB" w:rsidR="0046192A" w:rsidRDefault="00455844">
      <w:pPr>
        <w:pStyle w:val="TJ2"/>
        <w:rPr>
          <w:rFonts w:asciiTheme="minorHAnsi" w:eastAsiaTheme="minorEastAsia" w:hAnsiTheme="minorHAnsi" w:cstheme="minorBidi"/>
          <w:noProof/>
          <w:sz w:val="22"/>
          <w:szCs w:val="20"/>
          <w:lang w:eastAsia="zh-TW" w:bidi="hi-IN"/>
        </w:rPr>
      </w:pPr>
      <w:hyperlink w:anchor="_Toc44587488" w:history="1">
        <w:r w:rsidR="0046192A" w:rsidRPr="00492AF7">
          <w:rPr>
            <w:rStyle w:val="Hiperhivatkozs"/>
            <w:noProof/>
          </w:rPr>
          <w:t>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Numerals</w:t>
        </w:r>
        <w:r w:rsidR="0046192A">
          <w:rPr>
            <w:noProof/>
            <w:webHidden/>
          </w:rPr>
          <w:tab/>
        </w:r>
        <w:r w:rsidR="0046192A">
          <w:rPr>
            <w:noProof/>
            <w:webHidden/>
          </w:rPr>
          <w:fldChar w:fldCharType="begin"/>
        </w:r>
        <w:r w:rsidR="0046192A">
          <w:rPr>
            <w:noProof/>
            <w:webHidden/>
          </w:rPr>
          <w:instrText xml:space="preserve"> PAGEREF _Toc44587488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74200BD0" w14:textId="37C990DD" w:rsidR="0046192A" w:rsidRDefault="00455844">
      <w:pPr>
        <w:pStyle w:val="TJ3"/>
        <w:rPr>
          <w:rFonts w:asciiTheme="minorHAnsi" w:eastAsiaTheme="minorEastAsia" w:hAnsiTheme="minorHAnsi" w:cstheme="minorBidi"/>
          <w:noProof/>
          <w:sz w:val="22"/>
          <w:szCs w:val="20"/>
          <w:lang w:eastAsia="zh-TW" w:bidi="hi-IN"/>
        </w:rPr>
      </w:pPr>
      <w:hyperlink w:anchor="_Toc44587489" w:history="1">
        <w:r w:rsidR="0046192A" w:rsidRPr="00492AF7">
          <w:rPr>
            <w:rStyle w:val="Hiperhivatkozs"/>
            <w:noProof/>
            <w:lang w:eastAsia="en-GB"/>
          </w:rPr>
          <w:t>4.1.1.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Numbers denoted by bars</w:t>
        </w:r>
        <w:r w:rsidR="0046192A">
          <w:rPr>
            <w:noProof/>
            <w:webHidden/>
          </w:rPr>
          <w:tab/>
        </w:r>
        <w:r w:rsidR="0046192A">
          <w:rPr>
            <w:noProof/>
            <w:webHidden/>
          </w:rPr>
          <w:fldChar w:fldCharType="begin"/>
        </w:r>
        <w:r w:rsidR="0046192A">
          <w:rPr>
            <w:noProof/>
            <w:webHidden/>
          </w:rPr>
          <w:instrText xml:space="preserve"> PAGEREF _Toc44587489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0C720FCB" w14:textId="57C560B6" w:rsidR="0046192A" w:rsidRDefault="00455844">
      <w:pPr>
        <w:pStyle w:val="TJ3"/>
        <w:rPr>
          <w:rFonts w:asciiTheme="minorHAnsi" w:eastAsiaTheme="minorEastAsia" w:hAnsiTheme="minorHAnsi" w:cstheme="minorBidi"/>
          <w:noProof/>
          <w:sz w:val="22"/>
          <w:szCs w:val="20"/>
          <w:lang w:eastAsia="zh-TW" w:bidi="hi-IN"/>
        </w:rPr>
      </w:pPr>
      <w:hyperlink w:anchor="_Toc44587490" w:history="1">
        <w:r w:rsidR="0046192A" w:rsidRPr="00492AF7">
          <w:rPr>
            <w:rStyle w:val="Hiperhivatkozs"/>
            <w:noProof/>
            <w:lang w:eastAsia="en-GB"/>
          </w:rPr>
          <w:t>4.1.2.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Fractions</w:t>
        </w:r>
        <w:r w:rsidR="0046192A">
          <w:rPr>
            <w:noProof/>
            <w:webHidden/>
          </w:rPr>
          <w:tab/>
        </w:r>
        <w:r w:rsidR="0046192A">
          <w:rPr>
            <w:noProof/>
            <w:webHidden/>
          </w:rPr>
          <w:fldChar w:fldCharType="begin"/>
        </w:r>
        <w:r w:rsidR="0046192A">
          <w:rPr>
            <w:noProof/>
            <w:webHidden/>
          </w:rPr>
          <w:instrText xml:space="preserve"> PAGEREF _Toc44587490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D4A183" w14:textId="3398393D" w:rsidR="0046192A" w:rsidRDefault="00455844">
      <w:pPr>
        <w:pStyle w:val="TJ2"/>
        <w:rPr>
          <w:rFonts w:asciiTheme="minorHAnsi" w:eastAsiaTheme="minorEastAsia" w:hAnsiTheme="minorHAnsi" w:cstheme="minorBidi"/>
          <w:noProof/>
          <w:sz w:val="22"/>
          <w:szCs w:val="20"/>
          <w:lang w:eastAsia="zh-TW" w:bidi="hi-IN"/>
        </w:rPr>
      </w:pPr>
      <w:hyperlink w:anchor="_Toc44587491" w:history="1">
        <w:r w:rsidR="0046192A" w:rsidRPr="00492AF7">
          <w:rPr>
            <w:rStyle w:val="Hiperhivatkozs"/>
            <w:noProof/>
          </w:rPr>
          <w:t>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Symbols</w:t>
        </w:r>
        <w:r w:rsidR="0046192A">
          <w:rPr>
            <w:noProof/>
            <w:webHidden/>
          </w:rPr>
          <w:tab/>
        </w:r>
        <w:r w:rsidR="0046192A">
          <w:rPr>
            <w:noProof/>
            <w:webHidden/>
          </w:rPr>
          <w:fldChar w:fldCharType="begin"/>
        </w:r>
        <w:r w:rsidR="0046192A">
          <w:rPr>
            <w:noProof/>
            <w:webHidden/>
          </w:rPr>
          <w:instrText xml:space="preserve"> PAGEREF _Toc44587491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44CC00" w14:textId="21E1D277" w:rsidR="0046192A" w:rsidRDefault="00455844">
      <w:pPr>
        <w:pStyle w:val="TJ3"/>
        <w:rPr>
          <w:rFonts w:asciiTheme="minorHAnsi" w:eastAsiaTheme="minorEastAsia" w:hAnsiTheme="minorHAnsi" w:cstheme="minorBidi"/>
          <w:noProof/>
          <w:sz w:val="22"/>
          <w:szCs w:val="20"/>
          <w:lang w:eastAsia="zh-TW" w:bidi="hi-IN"/>
        </w:rPr>
      </w:pPr>
      <w:hyperlink w:anchor="_Toc44587492" w:history="1">
        <w:r w:rsidR="0046192A" w:rsidRPr="00492AF7">
          <w:rPr>
            <w:rStyle w:val="Hiperhivatkozs"/>
            <w:noProof/>
          </w:rPr>
          <w:t>4.2.1.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Punctuation marks</w:t>
        </w:r>
        <w:r w:rsidR="0046192A">
          <w:rPr>
            <w:noProof/>
            <w:webHidden/>
          </w:rPr>
          <w:tab/>
        </w:r>
        <w:r w:rsidR="0046192A">
          <w:rPr>
            <w:noProof/>
            <w:webHidden/>
          </w:rPr>
          <w:fldChar w:fldCharType="begin"/>
        </w:r>
        <w:r w:rsidR="0046192A">
          <w:rPr>
            <w:noProof/>
            <w:webHidden/>
          </w:rPr>
          <w:instrText xml:space="preserve"> PAGEREF _Toc44587492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052D254" w14:textId="02958414" w:rsidR="0046192A" w:rsidRDefault="00455844">
      <w:pPr>
        <w:pStyle w:val="TJ3"/>
        <w:rPr>
          <w:rFonts w:asciiTheme="minorHAnsi" w:eastAsiaTheme="minorEastAsia" w:hAnsiTheme="minorHAnsi" w:cstheme="minorBidi"/>
          <w:noProof/>
          <w:sz w:val="22"/>
          <w:szCs w:val="20"/>
          <w:lang w:eastAsia="zh-TW" w:bidi="hi-IN"/>
        </w:rPr>
      </w:pPr>
      <w:hyperlink w:anchor="_Toc44587493" w:history="1">
        <w:r w:rsidR="0046192A" w:rsidRPr="00492AF7">
          <w:rPr>
            <w:rStyle w:val="Hiperhivatkozs"/>
            <w:noProof/>
          </w:rPr>
          <w:t>4.2.2.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 filler signs</w:t>
        </w:r>
        <w:r w:rsidR="0046192A">
          <w:rPr>
            <w:noProof/>
            <w:webHidden/>
          </w:rPr>
          <w:tab/>
        </w:r>
        <w:r w:rsidR="0046192A">
          <w:rPr>
            <w:noProof/>
            <w:webHidden/>
          </w:rPr>
          <w:fldChar w:fldCharType="begin"/>
        </w:r>
        <w:r w:rsidR="0046192A">
          <w:rPr>
            <w:noProof/>
            <w:webHidden/>
          </w:rPr>
          <w:instrText xml:space="preserve"> PAGEREF _Toc44587493 \h </w:instrText>
        </w:r>
        <w:r w:rsidR="0046192A">
          <w:rPr>
            <w:noProof/>
            <w:webHidden/>
          </w:rPr>
        </w:r>
        <w:r w:rsidR="0046192A">
          <w:rPr>
            <w:noProof/>
            <w:webHidden/>
          </w:rPr>
          <w:fldChar w:fldCharType="separate"/>
        </w:r>
        <w:r w:rsidR="0046192A">
          <w:rPr>
            <w:noProof/>
            <w:webHidden/>
          </w:rPr>
          <w:t>25</w:t>
        </w:r>
        <w:r w:rsidR="0046192A">
          <w:rPr>
            <w:noProof/>
            <w:webHidden/>
          </w:rPr>
          <w:fldChar w:fldCharType="end"/>
        </w:r>
      </w:hyperlink>
    </w:p>
    <w:p w14:paraId="045B8815" w14:textId="2A3897AA" w:rsidR="0046192A" w:rsidRDefault="00455844">
      <w:pPr>
        <w:pStyle w:val="TJ3"/>
        <w:rPr>
          <w:rFonts w:asciiTheme="minorHAnsi" w:eastAsiaTheme="minorEastAsia" w:hAnsiTheme="minorHAnsi" w:cstheme="minorBidi"/>
          <w:noProof/>
          <w:sz w:val="22"/>
          <w:szCs w:val="20"/>
          <w:lang w:eastAsia="zh-TW" w:bidi="hi-IN"/>
        </w:rPr>
      </w:pPr>
      <w:hyperlink w:anchor="_Toc44587494" w:history="1">
        <w:r w:rsidR="0046192A" w:rsidRPr="00492AF7">
          <w:rPr>
            <w:rStyle w:val="Hiperhivatkozs"/>
            <w:noProof/>
          </w:rPr>
          <w:t>4.2.3.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Generic symbols</w:t>
        </w:r>
        <w:r w:rsidR="0046192A">
          <w:rPr>
            <w:noProof/>
            <w:webHidden/>
          </w:rPr>
          <w:tab/>
        </w:r>
        <w:r w:rsidR="0046192A">
          <w:rPr>
            <w:noProof/>
            <w:webHidden/>
          </w:rPr>
          <w:fldChar w:fldCharType="begin"/>
        </w:r>
        <w:r w:rsidR="0046192A">
          <w:rPr>
            <w:noProof/>
            <w:webHidden/>
          </w:rPr>
          <w:instrText xml:space="preserve"> PAGEREF _Toc44587494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6803D82" w14:textId="3DBBE73B" w:rsidR="0046192A" w:rsidRDefault="00455844">
      <w:pPr>
        <w:pStyle w:val="TJ2"/>
        <w:rPr>
          <w:rFonts w:asciiTheme="minorHAnsi" w:eastAsiaTheme="minorEastAsia" w:hAnsiTheme="minorHAnsi" w:cstheme="minorBidi"/>
          <w:noProof/>
          <w:sz w:val="22"/>
          <w:szCs w:val="20"/>
          <w:lang w:eastAsia="zh-TW" w:bidi="hi-IN"/>
        </w:rPr>
      </w:pPr>
      <w:hyperlink w:anchor="_Toc44587495" w:history="1">
        <w:r w:rsidR="0046192A" w:rsidRPr="00492AF7">
          <w:rPr>
            <w:rStyle w:val="Hiperhivatkozs"/>
            <w:noProof/>
          </w:rPr>
          <w:t>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w:t>
        </w:r>
        <w:r w:rsidR="0046192A">
          <w:rPr>
            <w:noProof/>
            <w:webHidden/>
          </w:rPr>
          <w:tab/>
        </w:r>
        <w:r w:rsidR="0046192A">
          <w:rPr>
            <w:noProof/>
            <w:webHidden/>
          </w:rPr>
          <w:fldChar w:fldCharType="begin"/>
        </w:r>
        <w:r w:rsidR="0046192A">
          <w:rPr>
            <w:noProof/>
            <w:webHidden/>
          </w:rPr>
          <w:instrText xml:space="preserve"> PAGEREF _Toc44587495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0C48F0F" w14:textId="34DC2068" w:rsidR="0046192A" w:rsidRDefault="00455844">
      <w:pPr>
        <w:pStyle w:val="TJ1"/>
        <w:rPr>
          <w:rFonts w:asciiTheme="minorHAnsi" w:eastAsiaTheme="minorEastAsia" w:hAnsiTheme="minorHAnsi" w:cstheme="minorBidi"/>
          <w:b w:val="0"/>
          <w:noProof/>
          <w:szCs w:val="20"/>
          <w:lang w:eastAsia="zh-TW" w:bidi="hi-IN"/>
        </w:rPr>
      </w:pPr>
      <w:hyperlink w:anchor="_Toc44587496" w:history="1">
        <w:r w:rsidR="0046192A" w:rsidRPr="00492AF7">
          <w:rPr>
            <w:rStyle w:val="Hiperhivatkozs"/>
            <w:noProof/>
          </w:rPr>
          <w:t>References</w:t>
        </w:r>
        <w:r w:rsidR="0046192A">
          <w:rPr>
            <w:noProof/>
            <w:webHidden/>
          </w:rPr>
          <w:tab/>
        </w:r>
        <w:r w:rsidR="0046192A">
          <w:rPr>
            <w:noProof/>
            <w:webHidden/>
          </w:rPr>
          <w:fldChar w:fldCharType="begin"/>
        </w:r>
        <w:r w:rsidR="0046192A">
          <w:rPr>
            <w:noProof/>
            <w:webHidden/>
          </w:rPr>
          <w:instrText xml:space="preserve"> PAGEREF _Toc44587496 \h </w:instrText>
        </w:r>
        <w:r w:rsidR="0046192A">
          <w:rPr>
            <w:noProof/>
            <w:webHidden/>
          </w:rPr>
        </w:r>
        <w:r w:rsidR="0046192A">
          <w:rPr>
            <w:noProof/>
            <w:webHidden/>
          </w:rPr>
          <w:fldChar w:fldCharType="separate"/>
        </w:r>
        <w:r w:rsidR="0046192A">
          <w:rPr>
            <w:noProof/>
            <w:webHidden/>
          </w:rPr>
          <w:t>27</w:t>
        </w:r>
        <w:r w:rsidR="0046192A">
          <w:rPr>
            <w:noProof/>
            <w:webHidden/>
          </w:rPr>
          <w:fldChar w:fldCharType="end"/>
        </w:r>
      </w:hyperlink>
    </w:p>
    <w:p w14:paraId="00000006" w14:textId="205C513C"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45874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4587448"/>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4587449"/>
      <w:bookmarkStart w:id="19" w:name="_Toc17811408"/>
      <w:bookmarkStart w:id="20" w:name="_Toc17811463"/>
      <w:bookmarkEnd w:id="16"/>
      <w:bookmarkEnd w:id="17"/>
      <w:r>
        <w:t>Summary of changes since the last</w:t>
      </w:r>
      <w:r w:rsidR="005A6CF2">
        <w:t xml:space="preserve"> version</w:t>
      </w:r>
      <w:bookmarkEnd w:id="18"/>
    </w:p>
    <w:p w14:paraId="7C73E475" w14:textId="35C2C24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46192A">
        <w:t>2.4.1</w:t>
      </w:r>
      <w:r>
        <w:fldChar w:fldCharType="end"/>
      </w:r>
      <w:r>
        <w:t>)</w:t>
      </w:r>
    </w:p>
    <w:p w14:paraId="6CE70C10" w14:textId="40C3E8AB"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46192A">
        <w:t>3.3.10</w:t>
      </w:r>
      <w:r w:rsidR="00701577">
        <w:fldChar w:fldCharType="end"/>
      </w:r>
      <w:r>
        <w:t xml:space="preserve"> on </w:t>
      </w:r>
      <w:r w:rsidRPr="00BA59A4">
        <w:rPr>
          <w:i/>
          <w:iCs/>
        </w:rPr>
        <w:t>Complex characters split by an intervening feature</w:t>
      </w:r>
    </w:p>
    <w:p w14:paraId="61F9E55B" w14:textId="1589CC15"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46192A">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46192A">
        <w:t>3.3.6</w:t>
      </w:r>
      <w:r>
        <w:fldChar w:fldCharType="end"/>
      </w:r>
      <w:r>
        <w:t>)</w:t>
      </w:r>
    </w:p>
    <w:p w14:paraId="254B9F38" w14:textId="2201280D"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46192A">
        <w:t>3.3.8</w:t>
      </w:r>
      <w:r>
        <w:fldChar w:fldCharType="end"/>
      </w:r>
      <w:r>
        <w:t>) including Tamil ligatures</w:t>
      </w:r>
      <w:r w:rsidR="00650DB1">
        <w:t xml:space="preserve"> and varying reading modes of superscript </w:t>
      </w:r>
      <w:r w:rsidR="00650DB1" w:rsidRPr="00650DB1">
        <w:rPr>
          <w:rStyle w:val="Foreign"/>
        </w:rPr>
        <w:t>r</w:t>
      </w:r>
    </w:p>
    <w:p w14:paraId="44F7E4C8" w14:textId="06DEEE20"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46192A">
        <w:t>4.1.2</w:t>
      </w:r>
      <w:r>
        <w:fldChar w:fldCharType="end"/>
      </w:r>
      <w:r>
        <w:t>)</w:t>
      </w:r>
    </w:p>
    <w:p w14:paraId="1C72398D" w14:textId="18775BED"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46192A">
        <w:t>3.3.2</w:t>
      </w:r>
      <w:r>
        <w:fldChar w:fldCharType="end"/>
      </w:r>
      <w:r>
        <w:t>)</w:t>
      </w:r>
    </w:p>
    <w:p w14:paraId="0EB1E7E8" w14:textId="5FFDA14F"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46192A">
        <w:t>3.3.11</w:t>
      </w:r>
      <w:r>
        <w:fldChar w:fldCharType="end"/>
      </w:r>
      <w:r>
        <w:t>), including the Javanese/Balinese form with an additional stroke</w:t>
      </w:r>
    </w:p>
    <w:p w14:paraId="45539FDB" w14:textId="5DCBEFAD"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46192A">
        <w:t>4.2</w:t>
      </w:r>
      <w:r>
        <w:fldChar w:fldCharType="end"/>
      </w:r>
      <w:r>
        <w:t>)</w:t>
      </w:r>
    </w:p>
    <w:p w14:paraId="00000015" w14:textId="617F13DE" w:rsidR="006F3A4A" w:rsidRDefault="00395046" w:rsidP="000605FE">
      <w:pPr>
        <w:pStyle w:val="Cmsor2"/>
        <w:numPr>
          <w:ilvl w:val="1"/>
          <w:numId w:val="16"/>
        </w:numPr>
      </w:pPr>
      <w:bookmarkStart w:id="21" w:name="_Toc44587450"/>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25B13F72"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46192A">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44587451"/>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44587452"/>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44587453"/>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Pr>
          <w:rStyle w:val="Lbjegyzet-hivatkozs"/>
        </w:rPr>
        <w:footnoteReference w:id="3"/>
      </w:r>
    </w:p>
    <w:p w14:paraId="0000001C" w14:textId="08137AFD" w:rsidR="006F3A4A" w:rsidRDefault="00395046" w:rsidP="000605FE">
      <w:pPr>
        <w:pStyle w:val="Cmsor3"/>
        <w:numPr>
          <w:ilvl w:val="2"/>
          <w:numId w:val="16"/>
        </w:numPr>
      </w:pPr>
      <w:bookmarkStart w:id="46" w:name="_Toc44587454"/>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lastRenderedPageBreak/>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lastRenderedPageBreak/>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47" w:name="_e0pbcnpwb4p5" w:colFirst="0" w:colLast="0"/>
      <w:bookmarkStart w:id="48" w:name="_Toc17811413"/>
      <w:bookmarkStart w:id="49" w:name="_Toc17811468"/>
      <w:bookmarkStart w:id="50" w:name="_Toc44587455"/>
      <w:bookmarkEnd w:id="47"/>
      <w:r w:rsidRPr="002E3853">
        <w:t xml:space="preserve">Script </w:t>
      </w:r>
      <w:r w:rsidR="008969B5" w:rsidRPr="002E3853">
        <w:t>conversion</w:t>
      </w:r>
      <w:bookmarkEnd w:id="48"/>
      <w:bookmarkEnd w:id="49"/>
      <w:bookmarkEnd w:id="5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1" w:name="_Toc44587456"/>
      <w:r>
        <w:t>Notation for transliteration and transcription</w:t>
      </w:r>
      <w:bookmarkEnd w:id="5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52" w:name="_57r22m5k1jra" w:colFirst="0" w:colLast="0"/>
      <w:bookmarkStart w:id="53" w:name="_xkwt6pqamcvz" w:colFirst="0" w:colLast="0"/>
      <w:bookmarkStart w:id="54" w:name="_Toc17811414"/>
      <w:bookmarkStart w:id="55" w:name="_Toc17811469"/>
      <w:bookmarkStart w:id="56" w:name="_Toc44587457"/>
      <w:bookmarkEnd w:id="52"/>
      <w:bookmarkEnd w:id="53"/>
      <w:r>
        <w:lastRenderedPageBreak/>
        <w:t>General Principles</w:t>
      </w:r>
      <w:bookmarkEnd w:id="54"/>
      <w:bookmarkEnd w:id="55"/>
      <w:bookmarkEnd w:id="56"/>
    </w:p>
    <w:p w14:paraId="67271325" w14:textId="77777777" w:rsidR="007330FE" w:rsidRDefault="007330FE" w:rsidP="007330FE">
      <w:pPr>
        <w:pStyle w:val="Cmsor2"/>
        <w:numPr>
          <w:ilvl w:val="1"/>
          <w:numId w:val="16"/>
        </w:numPr>
      </w:pPr>
      <w:bookmarkStart w:id="57" w:name="_oiuqq1mop1lk" w:colFirst="0" w:colLast="0"/>
      <w:bookmarkStart w:id="58" w:name="_Toc17811415"/>
      <w:bookmarkStart w:id="59" w:name="_Toc17811470"/>
      <w:bookmarkStart w:id="60" w:name="_Toc44587458"/>
      <w:bookmarkEnd w:id="57"/>
      <w:r>
        <w:t>Character Set and Input Method</w:t>
      </w:r>
      <w:bookmarkEnd w:id="58"/>
      <w:bookmarkEnd w:id="59"/>
      <w:bookmarkEnd w:id="60"/>
    </w:p>
    <w:p w14:paraId="611654E5" w14:textId="1B35260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6101661C"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0DB73284"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819AC79"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61" w:name="_Ref17798779"/>
      <w:bookmarkStart w:id="62" w:name="_Toc17811416"/>
      <w:bookmarkStart w:id="63" w:name="_Toc17811471"/>
      <w:bookmarkStart w:id="64" w:name="_Toc44587459"/>
      <w:r w:rsidRPr="00EA3034">
        <w:lastRenderedPageBreak/>
        <w:t>Transliteration</w:t>
      </w:r>
      <w:bookmarkEnd w:id="61"/>
      <w:bookmarkEnd w:id="62"/>
      <w:bookmarkEnd w:id="63"/>
      <w:r w:rsidR="004530CC">
        <w:t xml:space="preserve"> in Practice</w:t>
      </w:r>
      <w:bookmarkEnd w:id="6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65" w:name="_Toc17811417"/>
      <w:bookmarkStart w:id="66" w:name="_Toc17811472"/>
      <w:bookmarkStart w:id="67" w:name="_Toc44587460"/>
      <w:r>
        <w:t>Strict transliteration</w:t>
      </w:r>
      <w:bookmarkEnd w:id="65"/>
      <w:bookmarkEnd w:id="66"/>
      <w:bookmarkEnd w:id="6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6F071C84"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46192A">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46192A">
        <w:t>3.2</w:t>
      </w:r>
      <w:r w:rsidR="004561A2">
        <w:fldChar w:fldCharType="end"/>
      </w:r>
      <w:r w:rsidR="004561A2">
        <w:t>)</w:t>
      </w:r>
    </w:p>
    <w:p w14:paraId="128BDDB4" w14:textId="214BD28B"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68" w:name="_Toc17811418"/>
      <w:bookmarkStart w:id="69" w:name="_Toc17811473"/>
      <w:bookmarkStart w:id="70" w:name="_Ref38379878"/>
      <w:bookmarkStart w:id="71" w:name="_Toc44587461"/>
      <w:r>
        <w:t>Loose transliteration</w:t>
      </w:r>
      <w:bookmarkEnd w:id="68"/>
      <w:bookmarkEnd w:id="69"/>
      <w:bookmarkEnd w:id="70"/>
      <w:bookmarkEnd w:id="7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72" w:name="_qpap16rwdsff" w:colFirst="0" w:colLast="0"/>
      <w:bookmarkEnd w:id="72"/>
      <w:r>
        <w:t>disambiguation</w:t>
      </w:r>
      <w:r w:rsidR="00357EDF">
        <w:t xml:space="preserve"> where a language uses one feature of a writing system to represent more than one phonological feature, e.g.</w:t>
      </w:r>
    </w:p>
    <w:p w14:paraId="4D08A373" w14:textId="3EC23AB2"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73" w:name="_Toc44587462"/>
      <w:r>
        <w:t>Shorthand</w:t>
      </w:r>
      <w:bookmarkEnd w:id="73"/>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74" w:name="_Toc17811419"/>
      <w:bookmarkStart w:id="75" w:name="_Toc17811474"/>
      <w:bookmarkStart w:id="76" w:name="_Toc44587463"/>
      <w:r>
        <w:t>Transliteration Scheme</w:t>
      </w:r>
      <w:bookmarkEnd w:id="74"/>
      <w:bookmarkEnd w:id="75"/>
      <w:bookmarkEnd w:id="76"/>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 xml:space="preserve">the standard, published as a pamphlet, is accessible in the form of a pdf file in the PDF Library on </w:t>
      </w:r>
      <w:proofErr w:type="spellStart"/>
      <w:r>
        <w:t>Sharedocs</w:t>
      </w:r>
      <w:proofErr w:type="spellEnd"/>
      <w:r w:rsidR="00A60DFF">
        <w:rPr>
          <w:rStyle w:val="Lbjegyzet-hivatkozs"/>
        </w:rPr>
        <w:footnoteReference w:id="6"/>
      </w:r>
    </w:p>
    <w:p w14:paraId="00000076" w14:textId="0E862D77"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77" w:name="_lop6n9htgo3f" w:colFirst="0" w:colLast="0"/>
      <w:bookmarkStart w:id="78" w:name="_Toc17811420"/>
      <w:bookmarkStart w:id="79" w:name="_Toc17811475"/>
      <w:bookmarkStart w:id="80" w:name="_Toc44587464"/>
      <w:bookmarkEnd w:id="77"/>
      <w:r>
        <w:t xml:space="preserve">Case </w:t>
      </w:r>
      <w:r w:rsidR="008969B5">
        <w:t>Sensitivity</w:t>
      </w:r>
      <w:bookmarkEnd w:id="78"/>
      <w:bookmarkEnd w:id="79"/>
      <w:bookmarkEnd w:id="8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3A47FBD"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46192A">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46192A">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09B1F7B0"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46192A">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81" w:name="_Ref26431293"/>
      <w:bookmarkStart w:id="82" w:name="_Toc44587465"/>
      <w:r>
        <w:t>A note on the use of uppercase for standalone vowels and consonants</w:t>
      </w:r>
      <w:bookmarkEnd w:id="81"/>
      <w:bookmarkEnd w:id="8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BC3E66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46192A">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83" w:name="_dl6swhvlsuez" w:colFirst="0" w:colLast="0"/>
      <w:bookmarkStart w:id="84" w:name="_Ref15558380"/>
      <w:bookmarkStart w:id="85" w:name="_Toc17811421"/>
      <w:bookmarkStart w:id="86" w:name="_Toc17811476"/>
      <w:bookmarkStart w:id="87" w:name="_Toc44587466"/>
      <w:bookmarkEnd w:id="83"/>
      <w:r>
        <w:t>Disambiguation</w:t>
      </w:r>
      <w:bookmarkEnd w:id="84"/>
      <w:bookmarkEnd w:id="85"/>
      <w:bookmarkEnd w:id="86"/>
      <w:bookmarkEnd w:id="87"/>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5D8AB5B" w:rsidR="00F454D2" w:rsidRDefault="006B3C8A" w:rsidP="006B3C8A">
      <w:pPr>
        <w:pStyle w:val="Lista2"/>
      </w:pPr>
      <w:r>
        <w:t>however, our strict transliteration system</w:t>
      </w:r>
      <w:r>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46192A">
        <w:t>3.3.3</w:t>
      </w:r>
      <w:r>
        <w:fldChar w:fldCharType="end"/>
      </w:r>
      <w:r>
        <w:t xml:space="preserve"> and </w:t>
      </w:r>
      <w:r>
        <w:fldChar w:fldCharType="begin"/>
      </w:r>
      <w:r>
        <w:instrText xml:space="preserve"> REF _Ref22203423 \r \h </w:instrText>
      </w:r>
      <w:r>
        <w:fldChar w:fldCharType="separate"/>
      </w:r>
      <w:r w:rsidR="0046192A">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7BFF7B07"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46192A">
        <w:t>3.3.6</w:t>
      </w:r>
      <w:r w:rsidR="008B56E1">
        <w:fldChar w:fldCharType="end"/>
      </w:r>
      <w:r w:rsidR="008B56E1">
        <w:t>)</w:t>
      </w:r>
    </w:p>
    <w:p w14:paraId="386C223F" w14:textId="08AAB1B8" w:rsidR="00AE74DC" w:rsidRDefault="00AE74DC" w:rsidP="00AE74DC">
      <w:pPr>
        <w:pStyle w:val="Cmsor2"/>
        <w:numPr>
          <w:ilvl w:val="1"/>
          <w:numId w:val="16"/>
        </w:numPr>
      </w:pPr>
      <w:bookmarkStart w:id="88" w:name="_h0qcxcudl6x2" w:colFirst="0" w:colLast="0"/>
      <w:bookmarkStart w:id="89" w:name="_Toc17811422"/>
      <w:bookmarkStart w:id="90" w:name="_Toc17811477"/>
      <w:bookmarkStart w:id="91" w:name="_Toc44587467"/>
      <w:bookmarkEnd w:id="88"/>
      <w:r>
        <w:t>Editorial Additions for Text Analysis</w:t>
      </w:r>
      <w:bookmarkEnd w:id="89"/>
      <w:bookmarkEnd w:id="90"/>
      <w:bookmarkEnd w:id="91"/>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92" w:name="_Ref15564928"/>
      <w:bookmarkStart w:id="93" w:name="_Toc17811423"/>
      <w:bookmarkStart w:id="94" w:name="_Toc17811478"/>
      <w:bookmarkStart w:id="95" w:name="_Toc44587468"/>
      <w:r>
        <w:t xml:space="preserve">Editorial </w:t>
      </w:r>
      <w:r w:rsidR="00AE74DC">
        <w:t>spaces for word segmentation</w:t>
      </w:r>
      <w:bookmarkEnd w:id="92"/>
      <w:bookmarkEnd w:id="93"/>
      <w:bookmarkEnd w:id="94"/>
      <w:bookmarkEnd w:id="95"/>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43C89C41"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46192A">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96" w:name="_Toc17811424"/>
      <w:bookmarkStart w:id="97" w:name="_Toc17811479"/>
      <w:bookmarkStart w:id="98" w:name="_Ref38379352"/>
      <w:bookmarkStart w:id="99" w:name="_Toc44587469"/>
      <w:r w:rsidRPr="002E3853">
        <w:t xml:space="preserve">Editorial </w:t>
      </w:r>
      <w:r w:rsidR="00AE74DC" w:rsidRPr="002E3853">
        <w:t>hyphenation</w:t>
      </w:r>
      <w:bookmarkEnd w:id="96"/>
      <w:bookmarkEnd w:id="97"/>
      <w:bookmarkEnd w:id="98"/>
      <w:bookmarkEnd w:id="99"/>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00" w:name="_Ref15566181"/>
      <w:bookmarkStart w:id="101" w:name="_Toc17811425"/>
      <w:bookmarkStart w:id="102" w:name="_Toc17811480"/>
      <w:bookmarkStart w:id="103" w:name="_Toc44587470"/>
      <w:bookmarkStart w:id="104" w:name="_Ref15564956"/>
      <w:r>
        <w:t xml:space="preserve">Representation of </w:t>
      </w:r>
      <w:r>
        <w:rPr>
          <w:rStyle w:val="Foreign"/>
        </w:rPr>
        <w:t>avagraha</w:t>
      </w:r>
      <w:bookmarkEnd w:id="100"/>
      <w:bookmarkEnd w:id="101"/>
      <w:bookmarkEnd w:id="102"/>
      <w:bookmarkEnd w:id="103"/>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041DEE4F"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46192A">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D0BCE62"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46192A">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05" w:name="_Ref15565291"/>
      <w:bookmarkStart w:id="106" w:name="_Toc17811426"/>
      <w:bookmarkStart w:id="107" w:name="_Toc17811481"/>
      <w:bookmarkStart w:id="108" w:name="_Toc44587471"/>
      <w:r>
        <w:lastRenderedPageBreak/>
        <w:t xml:space="preserve">Representation of elided </w:t>
      </w:r>
      <w:proofErr w:type="spellStart"/>
      <w:r>
        <w:t>overshort</w:t>
      </w:r>
      <w:proofErr w:type="spellEnd"/>
      <w:r>
        <w:t xml:space="preserve"> final </w:t>
      </w:r>
      <w:r>
        <w:rPr>
          <w:rStyle w:val="Foreign"/>
        </w:rPr>
        <w:t>u</w:t>
      </w:r>
      <w:r>
        <w:t xml:space="preserve"> in Tamil</w:t>
      </w:r>
      <w:bookmarkEnd w:id="104"/>
      <w:bookmarkEnd w:id="105"/>
      <w:bookmarkEnd w:id="106"/>
      <w:bookmarkEnd w:id="107"/>
      <w:bookmarkEnd w:id="108"/>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78A0E3F"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46192A">
        <w:t>2.6.3</w:t>
      </w:r>
      <w:r>
        <w:fldChar w:fldCharType="end"/>
      </w:r>
      <w:r>
        <w:t>)</w:t>
      </w:r>
    </w:p>
    <w:p w14:paraId="1D729209" w14:textId="07F633E8"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46192A">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09" w:name="_Toc17811427"/>
      <w:bookmarkStart w:id="110" w:name="_Toc17811482"/>
      <w:bookmarkStart w:id="111" w:name="_Toc44587472"/>
      <w:r>
        <w:lastRenderedPageBreak/>
        <w:t>Alphabetic Characters</w:t>
      </w:r>
      <w:bookmarkEnd w:id="109"/>
      <w:bookmarkEnd w:id="110"/>
      <w:bookmarkEnd w:id="111"/>
    </w:p>
    <w:p w14:paraId="0000009C" w14:textId="293DD7BB" w:rsidR="006F3A4A" w:rsidRDefault="00395046" w:rsidP="00AF2BAB">
      <w:pPr>
        <w:pStyle w:val="Cmsor2"/>
        <w:numPr>
          <w:ilvl w:val="1"/>
          <w:numId w:val="16"/>
        </w:numPr>
      </w:pPr>
      <w:bookmarkStart w:id="112" w:name="_941zz4vcrjax" w:colFirst="0" w:colLast="0"/>
      <w:bookmarkStart w:id="113" w:name="_Toc17811428"/>
      <w:bookmarkStart w:id="114" w:name="_Toc17811483"/>
      <w:bookmarkStart w:id="115" w:name="_Ref40104049"/>
      <w:bookmarkStart w:id="116" w:name="_Toc44587473"/>
      <w:bookmarkEnd w:id="112"/>
      <w:r>
        <w:t>Some Special Characters</w:t>
      </w:r>
      <w:bookmarkEnd w:id="113"/>
      <w:bookmarkEnd w:id="114"/>
      <w:bookmarkEnd w:id="115"/>
      <w:bookmarkEnd w:id="116"/>
    </w:p>
    <w:p w14:paraId="32B26460" w14:textId="272C22A4" w:rsidR="00EA1027" w:rsidRDefault="00EA1027" w:rsidP="00877FB8">
      <w:pPr>
        <w:pStyle w:val="Lista"/>
        <w:rPr>
          <w:ins w:id="117" w:author="Dániel Balogh" w:date="2020-08-21T16:32:00Z"/>
        </w:rPr>
      </w:pPr>
      <w:ins w:id="118" w:author="Dániel Balogh" w:date="2020-08-21T16:32:00Z">
        <w:r>
          <w:t xml:space="preserve">STUB, discuss and mention in this section: </w:t>
        </w:r>
      </w:ins>
      <w:ins w:id="119"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20"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16BF78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46192A">
        <w:rPr>
          <w:rFonts w:eastAsia="Arial"/>
        </w:rPr>
        <w:t>3.3.6</w:t>
      </w:r>
      <w:r w:rsidR="00EC1916" w:rsidRPr="00A51E20">
        <w:rPr>
          <w:rFonts w:eastAsia="Arial"/>
        </w:rPr>
        <w:fldChar w:fldCharType="end"/>
      </w:r>
      <w:r w:rsidRPr="00A51E20">
        <w:rPr>
          <w:rFonts w:eastAsia="Arial"/>
        </w:rPr>
        <w:t>) in strict transliteration</w:t>
      </w:r>
    </w:p>
    <w:p w14:paraId="000000BC" w14:textId="2E1D91B6" w:rsidR="006F3A4A" w:rsidRPr="00455844" w:rsidRDefault="00395046" w:rsidP="005C4890">
      <w:pPr>
        <w:pStyle w:val="Lista3"/>
        <w:rPr>
          <w:ins w:id="121" w:author="Dániel Balogh" w:date="2020-11-02T08:57:00Z"/>
          <w:rPrChange w:id="122" w:author="Dániel Balogh" w:date="2020-11-02T08:57:00Z">
            <w:rPr>
              <w:ins w:id="123" w:author="Dániel Balogh" w:date="2020-11-02T08:57:00Z"/>
              <w:rFonts w:eastAsia="Arial"/>
            </w:rPr>
          </w:rPrChange>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EE83F56" w:rsidR="00455844" w:rsidRDefault="00455844" w:rsidP="00455844">
      <w:pPr>
        <w:pStyle w:val="Lista2"/>
        <w:pPrChange w:id="124" w:author="Dániel Balogh" w:date="2020-11-02T08:57:00Z">
          <w:pPr>
            <w:pStyle w:val="Lista3"/>
          </w:pPr>
        </w:pPrChange>
      </w:pPr>
      <w:ins w:id="125" w:author="Dániel Balogh" w:date="2020-11-02T08:57:00Z">
        <w:r>
          <w:lastRenderedPageBreak/>
          <w:t>see §</w:t>
        </w:r>
        <w:r>
          <w:fldChar w:fldCharType="begin"/>
        </w:r>
        <w:r>
          <w:instrText xml:space="preserve"> REF _Ref17810731 \r \h </w:instrText>
        </w:r>
        <w:r>
          <w:fldChar w:fldCharType="separate"/>
        </w:r>
        <w:r>
          <w:t>3.</w:t>
        </w:r>
        <w:r>
          <w:t>3</w:t>
        </w:r>
        <w:r>
          <w:t>.4</w:t>
        </w:r>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7190E46"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46192A">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26" w:name="_w9lp3wb1umde" w:colFirst="0" w:colLast="0"/>
      <w:bookmarkStart w:id="127" w:name="_Ref17290022"/>
      <w:bookmarkStart w:id="128" w:name="_Toc17811429"/>
      <w:bookmarkStart w:id="129" w:name="_Toc17811484"/>
      <w:bookmarkStart w:id="130" w:name="_Toc44587474"/>
      <w:bookmarkEnd w:id="126"/>
      <w:r w:rsidRPr="002E3853">
        <w:t xml:space="preserve">Long and </w:t>
      </w:r>
      <w:r w:rsidR="008969B5" w:rsidRPr="002E3853">
        <w:t xml:space="preserve">Short </w:t>
      </w:r>
      <w:r w:rsidRPr="002E3853">
        <w:rPr>
          <w:rFonts w:eastAsia="Gentium"/>
        </w:rPr>
        <w:t>e and o</w:t>
      </w:r>
      <w:bookmarkEnd w:id="127"/>
      <w:bookmarkEnd w:id="128"/>
      <w:bookmarkEnd w:id="129"/>
      <w:bookmarkEnd w:id="130"/>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31" w:name="_h0qofzr3l3f2" w:colFirst="0" w:colLast="0"/>
      <w:bookmarkStart w:id="132" w:name="_Toc17811430"/>
      <w:bookmarkStart w:id="133" w:name="_Toc17811485"/>
      <w:bookmarkStart w:id="134" w:name="_Toc44587475"/>
      <w:bookmarkEnd w:id="131"/>
      <w:r>
        <w:t>Special Glyph Forms and Compositions</w:t>
      </w:r>
      <w:bookmarkEnd w:id="132"/>
      <w:bookmarkEnd w:id="133"/>
      <w:bookmarkEnd w:id="134"/>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35"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8"/>
      </w:r>
    </w:p>
    <w:p w14:paraId="3922F6E0" w14:textId="1C6BB926" w:rsidR="00EA1027" w:rsidRDefault="00EA1027" w:rsidP="008764EC">
      <w:pPr>
        <w:pStyle w:val="Lista"/>
      </w:pPr>
      <w:ins w:id="136" w:author="Dániel Balogh" w:date="2020-08-21T16:35:00Z">
        <w:r>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137" w:name="_y9z6zgvtcr89" w:colFirst="0" w:colLast="0"/>
      <w:bookmarkStart w:id="138" w:name="_Ref15558357"/>
      <w:bookmarkStart w:id="139" w:name="_Toc17811431"/>
      <w:bookmarkStart w:id="140" w:name="_Toc17811486"/>
      <w:bookmarkStart w:id="141" w:name="_Toc44587476"/>
      <w:bookmarkEnd w:id="137"/>
      <w:r>
        <w:t xml:space="preserve">Final consonants </w:t>
      </w:r>
      <w:bookmarkEnd w:id="138"/>
      <w:r w:rsidR="000C3F1F">
        <w:t>as special</w:t>
      </w:r>
      <w:r w:rsidR="00C66106">
        <w:t xml:space="preserve"> simplex characters</w:t>
      </w:r>
      <w:bookmarkEnd w:id="139"/>
      <w:bookmarkEnd w:id="140"/>
      <w:bookmarkEnd w:id="141"/>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1E0D7B46" w:rsidR="002054AE" w:rsidRDefault="002054AE" w:rsidP="00087C8B">
      <w:pPr>
        <w:pStyle w:val="Lista"/>
      </w:pPr>
      <w:r>
        <w:lastRenderedPageBreak/>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46192A">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42" w:name="_Ref17800758"/>
      <w:bookmarkStart w:id="143" w:name="_Toc17811432"/>
      <w:bookmarkStart w:id="144" w:name="_Toc17811487"/>
      <w:bookmarkStart w:id="145" w:name="_Toc44587477"/>
      <w:r>
        <w:t xml:space="preserve">Final consonants as complex characters </w:t>
      </w:r>
      <w:r w:rsidR="00087C8B">
        <w:t>involving</w:t>
      </w:r>
      <w:r>
        <w:t xml:space="preserve"> a zero vowel marker</w:t>
      </w:r>
      <w:bookmarkEnd w:id="142"/>
      <w:bookmarkEnd w:id="143"/>
      <w:bookmarkEnd w:id="144"/>
      <w:bookmarkEnd w:id="145"/>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38ACF01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46192A">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46" w:name="_gd5taio96c5" w:colFirst="0" w:colLast="0"/>
      <w:bookmarkStart w:id="147" w:name="_Ref17810730"/>
      <w:bookmarkStart w:id="148" w:name="_Toc17811433"/>
      <w:bookmarkStart w:id="149" w:name="_Toc17811488"/>
      <w:bookmarkStart w:id="150" w:name="_Toc44587478"/>
      <w:bookmarkStart w:id="151" w:name="_Ref15558341"/>
      <w:bookmarkStart w:id="152" w:name="_Ref15561172"/>
      <w:bookmarkEnd w:id="146"/>
      <w:r>
        <w:t xml:space="preserve">Independent vowels as special </w:t>
      </w:r>
      <w:r w:rsidR="000C3F1F">
        <w:t xml:space="preserve">simplex </w:t>
      </w:r>
      <w:r>
        <w:t>characters</w:t>
      </w:r>
      <w:bookmarkEnd w:id="147"/>
      <w:bookmarkEnd w:id="148"/>
      <w:bookmarkEnd w:id="149"/>
      <w:bookmarkEnd w:id="150"/>
      <w:r>
        <w:t xml:space="preserve"> </w:t>
      </w:r>
      <w:bookmarkEnd w:id="151"/>
      <w:bookmarkEnd w:id="152"/>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53" w:name="_Ref17810731"/>
      <w:bookmarkStart w:id="154" w:name="_Toc17811434"/>
      <w:bookmarkStart w:id="155" w:name="_Toc17811489"/>
      <w:bookmarkStart w:id="156" w:name="_Ref22203423"/>
      <w:bookmarkStart w:id="157" w:name="_Ref22208509"/>
      <w:bookmarkStart w:id="158" w:name="_Toc44587479"/>
      <w:r w:rsidRPr="00424A23">
        <w:t xml:space="preserve">Independent vowels as </w:t>
      </w:r>
      <w:r w:rsidR="00087C8B" w:rsidRPr="00424A23">
        <w:t>complex characters involving</w:t>
      </w:r>
      <w:r w:rsidRPr="00424A23">
        <w:t xml:space="preserve"> a “vowel support”</w:t>
      </w:r>
      <w:bookmarkEnd w:id="153"/>
      <w:bookmarkEnd w:id="154"/>
      <w:bookmarkEnd w:id="155"/>
      <w:bookmarkEnd w:id="156"/>
      <w:bookmarkEnd w:id="157"/>
      <w:bookmarkEnd w:id="158"/>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lastRenderedPageBreak/>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12BFDB35"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46192A">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159" w:author="Dániel Balogh" w:date="2020-11-02T08:51:00Z">
              <w:r w:rsidRPr="00731E68">
                <w:rPr>
                  <w:rStyle w:val="Foreign"/>
                </w:rPr>
                <w:t>A</w:t>
              </w:r>
              <w:r w:rsidRPr="007D6365">
                <w:t xml:space="preserve"> with</w:t>
              </w:r>
              <w:r>
                <w:t xml:space="preserve"> </w:t>
              </w:r>
            </w:ins>
            <w:ins w:id="160" w:author="Dániel Balogh" w:date="2020-11-02T08:52:00Z">
              <w:r w:rsidRPr="007D6365">
                <w:rPr>
                  <w:rStyle w:val="Foreign"/>
                  <w:rFonts w:eastAsia="Arial"/>
                </w:rPr>
                <w:t>ə</w:t>
              </w:r>
            </w:ins>
            <w:ins w:id="161"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rFonts w:hint="cs"/>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162"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163"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77777777" w:rsidR="00455844" w:rsidRPr="00731E68" w:rsidRDefault="00455844" w:rsidP="00F14D6A">
            <w:pPr>
              <w:pStyle w:val="Tabletext"/>
              <w:rPr>
                <w:rStyle w:val="Foreign"/>
              </w:rPr>
            </w:pPr>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164" w:author="Dániel Balogh" w:date="2020-11-02T08:51:00Z">
              <w:r w:rsidRPr="00731E68">
                <w:rPr>
                  <w:rStyle w:val="Foreign"/>
                </w:rPr>
                <w:t>A</w:t>
              </w:r>
              <w:r w:rsidRPr="007D6365">
                <w:t xml:space="preserve"> with</w:t>
              </w:r>
              <w:r>
                <w:t xml:space="preserve"> </w:t>
              </w:r>
            </w:ins>
            <w:ins w:id="165" w:author="Dániel Balogh" w:date="2020-11-02T08:52:00Z">
              <w:r w:rsidRPr="007D6365">
                <w:rPr>
                  <w:rStyle w:val="Foreign"/>
                  <w:rFonts w:eastAsia="Arial"/>
                </w:rPr>
                <w:t>ə</w:t>
              </w:r>
            </w:ins>
            <w:ins w:id="166"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rFonts w:hint="cs"/>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167"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168" w:author="Dániel Balogh" w:date="2020-11-02T08:52:00Z">
              <w:r>
                <w:rPr>
                  <w:rStyle w:val="Foreign"/>
                </w:rPr>
                <w:t>q</w:t>
              </w:r>
              <w:r w:rsidRPr="007D6365">
                <w:rPr>
                  <w:rStyle w:val="Foreign"/>
                  <w:rFonts w:eastAsia="Arial"/>
                </w:rPr>
                <w:t>ə</w:t>
              </w:r>
              <w:r>
                <w:rPr>
                  <w:rStyle w:val="Foreign"/>
                  <w:rFonts w:eastAsia="Arial"/>
                </w:rPr>
                <w:t>:</w:t>
              </w:r>
            </w:ins>
            <w:ins w:id="169" w:author="Dániel Balogh" w:date="2020-11-02T09:08:00Z">
              <w:r w:rsidR="00A17AB9">
                <w:rPr>
                  <w:rStyle w:val="Lbjegyzet-hivatkozs"/>
                </w:rPr>
                <w:t xml:space="preserve"> </w:t>
              </w:r>
              <w:r w:rsidR="00A17AB9">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77777777" w:rsidR="00455844" w:rsidRPr="00731E68" w:rsidRDefault="00455844" w:rsidP="00F14D6A">
            <w:pPr>
              <w:pStyle w:val="Tabletext"/>
              <w:rPr>
                <w:rStyle w:val="Foreign"/>
              </w:rPr>
            </w:pP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72" w:name="_ehbz2lfh7tyw" w:colFirst="0" w:colLast="0"/>
      <w:bookmarkStart w:id="173" w:name="_3d3e9odqzwx0" w:colFirst="0" w:colLast="0"/>
      <w:bookmarkStart w:id="174" w:name="_Toc44587480"/>
      <w:bookmarkStart w:id="175" w:name="_Toc17811436"/>
      <w:bookmarkStart w:id="176" w:name="_Toc17811491"/>
      <w:bookmarkStart w:id="177" w:name="_Ref15558460"/>
      <w:bookmarkEnd w:id="172"/>
      <w:bookmarkEnd w:id="173"/>
      <w:r>
        <w:t>Multiple vowel markers</w:t>
      </w:r>
      <w:r w:rsidR="002A4AC3">
        <w:t xml:space="preserve"> within an </w:t>
      </w:r>
      <w:r w:rsidR="002A4AC3" w:rsidRPr="00061C63">
        <w:rPr>
          <w:rStyle w:val="Foreign"/>
        </w:rPr>
        <w:t>akṣara</w:t>
      </w:r>
      <w:bookmarkEnd w:id="174"/>
    </w:p>
    <w:p w14:paraId="26980648" w14:textId="5FC4F392" w:rsidR="002A4AC3" w:rsidRDefault="002A4AC3" w:rsidP="002A4AC3">
      <w:pPr>
        <w:pStyle w:val="Lista"/>
        <w:rPr>
          <w:rFonts w:eastAsia="Tahoma"/>
        </w:rPr>
      </w:pPr>
      <w:r>
        <w:rPr>
          <w:rFonts w:eastAsia="Tahoma"/>
        </w:rPr>
        <w:t>multiple vowel markers may be used deliberately</w:t>
      </w:r>
      <w:r w:rsidR="003E2786">
        <w:rPr>
          <w:rFonts w:eastAsia="Tahoma"/>
        </w:rPr>
        <w:t xml:space="preserve"> in the original</w:t>
      </w:r>
    </w:p>
    <w:p w14:paraId="75485A7B" w14:textId="47EA353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46192A">
        <w:rPr>
          <w:rFonts w:eastAsia="Tahoma"/>
        </w:rPr>
        <w:t>3.3.6</w:t>
      </w:r>
      <w:r>
        <w:rPr>
          <w:rFonts w:eastAsia="Tahoma"/>
        </w:rPr>
        <w:fldChar w:fldCharType="end"/>
      </w:r>
      <w:r>
        <w:rPr>
          <w:rFonts w:eastAsia="Tahoma"/>
        </w:rPr>
        <w:t>)</w:t>
      </w:r>
    </w:p>
    <w:p w14:paraId="2BA38578" w14:textId="696EE7E8"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w:t>
      </w:r>
      <w:r w:rsidR="003E2786">
        <w:rPr>
          <w:rFonts w:eastAsia="Tahoma"/>
        </w:rPr>
        <w:t>4.5.1</w:t>
      </w:r>
      <w:r>
        <w:rPr>
          <w:rFonts w:eastAsia="Tahoma"/>
        </w:rPr>
        <w:t>)</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2C857B09"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w:t>
      </w:r>
      <w:r w:rsidR="003E2786">
        <w:rPr>
          <w:rFonts w:eastAsia="Tahoma"/>
        </w:rPr>
        <w:t>4.5.3</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078A9724"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46192A">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178" w:name="_Ref15558434"/>
      <w:bookmarkStart w:id="179" w:name="_Toc17811435"/>
      <w:bookmarkStart w:id="180" w:name="_Toc17811490"/>
      <w:bookmarkStart w:id="181" w:name="_Toc44587481"/>
      <w:r>
        <w:t>Repurposed vowel markers</w:t>
      </w:r>
      <w:bookmarkEnd w:id="178"/>
      <w:bookmarkEnd w:id="179"/>
      <w:bookmarkEnd w:id="180"/>
      <w:bookmarkEnd w:id="181"/>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182" w:author="Dániel Balogh" w:date="2020-11-02T09:05:00Z"/>
          <w:rFonts w:eastAsia="Tahoma"/>
        </w:rPr>
      </w:pPr>
      <w:r>
        <w:rPr>
          <w:rFonts w:eastAsia="Tahoma"/>
        </w:rPr>
        <w:lastRenderedPageBreak/>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0F1634DC" w:rsidR="00A17AB9" w:rsidRDefault="00A17AB9" w:rsidP="00A17AB9">
      <w:pPr>
        <w:pStyle w:val="Lista3"/>
        <w:pPrChange w:id="183" w:author="Dániel Balogh" w:date="2020-11-02T09:05:00Z">
          <w:pPr>
            <w:pStyle w:val="Lista2"/>
          </w:pPr>
        </w:pPrChange>
      </w:pPr>
      <w:ins w:id="184"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185" w:author="Dániel Balogh" w:date="2020-11-02T09:06:00Z">
        <w:r>
          <w:t xml:space="preserve">e.g. </w:t>
        </w:r>
      </w:ins>
      <w:ins w:id="186" w:author="Dániel Balogh" w:date="2020-11-02T09:07:00Z">
        <w:r w:rsidRPr="00A17AB9">
          <w:rPr>
            <w:rStyle w:val="Foreign"/>
            <w:rPrChange w:id="187" w:author="Dániel Balogh" w:date="2020-11-02T09:07:00Z">
              <w:rPr/>
            </w:rPrChange>
          </w:rPr>
          <w:t>qə:bni pilaṁ</w:t>
        </w:r>
        <w:r>
          <w:t xml:space="preserve"> for the image on the right (see also §</w:t>
        </w:r>
        <w:r>
          <w:fldChar w:fldCharType="begin"/>
        </w:r>
        <w:r>
          <w:instrText xml:space="preserve"> REF _Ref17810731 \r \h </w:instrText>
        </w:r>
      </w:ins>
      <w:r>
        <w:fldChar w:fldCharType="separate"/>
      </w:r>
      <w:ins w:id="188" w:author="Dániel Balogh" w:date="2020-11-02T09:07:00Z">
        <w:r>
          <w:t>3.3.4</w:t>
        </w:r>
        <w:r>
          <w:fldChar w:fldCharType="end"/>
        </w:r>
        <w:r>
          <w:t xml:space="preserve"> about the v</w:t>
        </w:r>
      </w:ins>
      <w:ins w:id="189"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C592A25">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50B10A11">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35E7AD04">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7CDFB059"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190" w:name="_Toc44587482"/>
      <w:r>
        <w:t>Short vowel written where a corresponding long vowel is expected</w:t>
      </w:r>
      <w:bookmarkEnd w:id="175"/>
      <w:bookmarkEnd w:id="176"/>
      <w:bookmarkEnd w:id="190"/>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000000FE" w14:textId="6E059935" w:rsidR="006F3A4A" w:rsidRDefault="00452A24" w:rsidP="00AF2BAB">
      <w:pPr>
        <w:pStyle w:val="Cmsor3"/>
        <w:numPr>
          <w:ilvl w:val="2"/>
          <w:numId w:val="16"/>
        </w:numPr>
      </w:pPr>
      <w:bookmarkStart w:id="191" w:name="_8gpvi1clotas" w:colFirst="0" w:colLast="0"/>
      <w:bookmarkStart w:id="192" w:name="_Ref15558462"/>
      <w:bookmarkStart w:id="193" w:name="_Toc17811439"/>
      <w:bookmarkStart w:id="194" w:name="_Toc17811494"/>
      <w:bookmarkStart w:id="195" w:name="_Ref22719423"/>
      <w:bookmarkStart w:id="196" w:name="_Toc44587483"/>
      <w:bookmarkEnd w:id="177"/>
      <w:bookmarkEnd w:id="191"/>
      <w:r>
        <w:t>U</w:t>
      </w:r>
      <w:r w:rsidR="00395046">
        <w:t xml:space="preserve">nusually composed </w:t>
      </w:r>
      <w:bookmarkEnd w:id="192"/>
      <w:bookmarkEnd w:id="193"/>
      <w:bookmarkEnd w:id="194"/>
      <w:bookmarkEnd w:id="195"/>
      <w:r w:rsidR="006A3DF4">
        <w:t>complex characters</w:t>
      </w:r>
      <w:bookmarkEnd w:id="196"/>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a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07972BA6" w:rsidR="006F48BA" w:rsidRDefault="00A9279C" w:rsidP="002149A1">
      <w:pPr>
        <w:pStyle w:val="Lista2"/>
      </w:pPr>
      <w:r>
        <w:t>this notation will be auto-converted to markup (</w:t>
      </w:r>
      <w:r w:rsidR="006E4835">
        <w:t>EGD</w:t>
      </w:r>
      <w:r>
        <w:t xml:space="preserve"> §</w:t>
      </w:r>
      <w:r w:rsidR="003E2786">
        <w:t>4.1.1</w:t>
      </w:r>
      <w:r>
        <w:t>)</w:t>
      </w:r>
    </w:p>
    <w:p w14:paraId="000000FF" w14:textId="1AFC8F76" w:rsidR="006F3A4A" w:rsidRDefault="005849D0" w:rsidP="00877FB8">
      <w:pPr>
        <w:pStyle w:val="Lista"/>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04D58AE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46192A">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lastRenderedPageBreak/>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97" w:name="_Ref17795443"/>
      <w:bookmarkStart w:id="198" w:name="_Toc17811440"/>
      <w:bookmarkStart w:id="199" w:name="_Toc17811495"/>
      <w:bookmarkStart w:id="200" w:name="_Toc44587484"/>
      <w:r w:rsidRPr="00424A23">
        <w:t>Characters with alternative or optional phonemic values</w:t>
      </w:r>
      <w:bookmarkEnd w:id="197"/>
      <w:bookmarkEnd w:id="198"/>
      <w:bookmarkEnd w:id="199"/>
      <w:bookmarkEnd w:id="200"/>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201" w:name="_Hlk44319749"/>
      <w:r>
        <w:t>the numeral 2 is used in Old Sundanese to represent the phonemes /</w:t>
      </w:r>
      <w:proofErr w:type="spellStart"/>
      <w:r>
        <w:t>ro</w:t>
      </w:r>
      <w:proofErr w:type="spellEnd"/>
      <w:r>
        <w:t>/</w:t>
      </w:r>
      <w:bookmarkEnd w:id="201"/>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4"/>
      </w:r>
    </w:p>
    <w:p w14:paraId="29F4047C" w14:textId="1E8BB491" w:rsidR="00193D2B" w:rsidRPr="00424A23" w:rsidRDefault="00193D2B" w:rsidP="00193D2B">
      <w:pPr>
        <w:pStyle w:val="Cmsor3"/>
        <w:numPr>
          <w:ilvl w:val="2"/>
          <w:numId w:val="16"/>
        </w:numPr>
        <w:ind w:left="993" w:hanging="993"/>
      </w:pPr>
      <w:bookmarkStart w:id="202" w:name="_77xvqqxwsyaq" w:colFirst="0" w:colLast="0"/>
      <w:bookmarkStart w:id="203" w:name="_Ref23844494"/>
      <w:bookmarkStart w:id="204" w:name="_Toc44587485"/>
      <w:bookmarkStart w:id="205" w:name="_Toc17811441"/>
      <w:bookmarkStart w:id="206" w:name="_Toc17811496"/>
      <w:bookmarkEnd w:id="202"/>
      <w:r>
        <w:lastRenderedPageBreak/>
        <w:t>Complex characters split by an intervening feature</w:t>
      </w:r>
      <w:bookmarkEnd w:id="203"/>
      <w:bookmarkEnd w:id="204"/>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5375B6A5" w:rsidR="00503BDB" w:rsidRDefault="00503BDB" w:rsidP="00503BDB">
      <w:pPr>
        <w:pStyle w:val="Lista2"/>
      </w:pPr>
      <w:r>
        <w:t xml:space="preserve">line break: </w:t>
      </w:r>
      <w:r w:rsidR="006E4835">
        <w:t>EGD</w:t>
      </w:r>
      <w:r>
        <w:t xml:space="preserve"> §</w:t>
      </w:r>
      <w:r w:rsidR="0092703C">
        <w:t>3.2.1</w:t>
      </w:r>
      <w:r>
        <w:t xml:space="preserve"> </w:t>
      </w:r>
      <w:r w:rsidR="00697D8B">
        <w:t>(if you are not using XML tags,</w:t>
      </w:r>
      <w:r>
        <w:t xml:space="preserve"> start a new line in the e-text</w:t>
      </w:r>
      <w:r w:rsidR="00697D8B">
        <w:t>)</w:t>
      </w:r>
    </w:p>
    <w:p w14:paraId="6B622A05" w14:textId="4FC879D6" w:rsidR="00503BDB" w:rsidRDefault="00503BDB" w:rsidP="00503BDB">
      <w:pPr>
        <w:pStyle w:val="Lista2"/>
      </w:pPr>
      <w:r>
        <w:t xml:space="preserve">space </w:t>
      </w:r>
      <w:r w:rsidR="00F15723">
        <w:t xml:space="preserve">imposed by </w:t>
      </w:r>
      <w:r>
        <w:t xml:space="preserve">a physical feature of the support: </w:t>
      </w:r>
      <w:r w:rsidR="006E4835">
        <w:t>EGD</w:t>
      </w:r>
      <w:r>
        <w:t xml:space="preserve"> §</w:t>
      </w:r>
      <w:r w:rsidR="0092703C">
        <w:t>4.3.5 to §4.3.8</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46192A">
        <w:t>4.2.3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6349E765" w:rsidR="00503BDB" w:rsidRDefault="00503BDB" w:rsidP="00761F8E">
      <w:pPr>
        <w:pStyle w:val="Lista"/>
      </w:pPr>
      <w:r>
        <w:t xml:space="preserve">see also </w:t>
      </w:r>
      <w:r w:rsidR="006E4835">
        <w:t>EGD</w:t>
      </w:r>
      <w:r w:rsidR="00F741F1">
        <w:t xml:space="preserve"> </w:t>
      </w:r>
      <w:r>
        <w:t>§</w:t>
      </w:r>
      <w:r w:rsidR="0092703C">
        <w:t xml:space="preserve">4.1.4 </w:t>
      </w:r>
      <w:r>
        <w:t xml:space="preserve">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3E81F0A3"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1DC54443" w:rsidR="00DF4B64" w:rsidRDefault="00DF4B64" w:rsidP="00DF4B64">
      <w:pPr>
        <w:pStyle w:val="Cmsor3"/>
        <w:numPr>
          <w:ilvl w:val="2"/>
          <w:numId w:val="16"/>
        </w:numPr>
      </w:pPr>
      <w:bookmarkStart w:id="207" w:name="_Ref40103880"/>
      <w:bookmarkStart w:id="208" w:name="_Toc44587486"/>
      <w:r>
        <w:t xml:space="preserve">Special forms of </w:t>
      </w:r>
      <w:r>
        <w:rPr>
          <w:rStyle w:val="Foreign"/>
        </w:rPr>
        <w:t>anusvāra</w:t>
      </w:r>
      <w:bookmarkEnd w:id="207"/>
      <w:bookmarkEnd w:id="208"/>
    </w:p>
    <w:p w14:paraId="14A84EE6" w14:textId="11F2E73A" w:rsidR="00DF4B64" w:rsidRDefault="00DF4B64" w:rsidP="00DF4B64">
      <w:pPr>
        <w:pStyle w:val="Lista"/>
      </w:pPr>
      <w:r>
        <w:t>as per §</w:t>
      </w:r>
      <w:r>
        <w:fldChar w:fldCharType="begin"/>
      </w:r>
      <w:r>
        <w:instrText xml:space="preserve"> REF _Ref40104049 \r \h </w:instrText>
      </w:r>
      <w:r>
        <w:fldChar w:fldCharType="separate"/>
      </w:r>
      <w:r w:rsidR="0046192A">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01B214B4" w:rsidR="00DF4B64" w:rsidRDefault="003675EC" w:rsidP="00DF4B64">
      <w:pPr>
        <w:pStyle w:val="Lista2"/>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00000104" w14:textId="7935FB85" w:rsidR="006F3A4A" w:rsidRDefault="00395046" w:rsidP="00AF2BAB">
      <w:pPr>
        <w:pStyle w:val="Cmsor1"/>
        <w:numPr>
          <w:ilvl w:val="0"/>
          <w:numId w:val="16"/>
        </w:numPr>
      </w:pPr>
      <w:bookmarkStart w:id="209" w:name="_Toc44587487"/>
      <w:r>
        <w:lastRenderedPageBreak/>
        <w:t>Non-alphabetic Characters</w:t>
      </w:r>
      <w:bookmarkEnd w:id="205"/>
      <w:bookmarkEnd w:id="206"/>
      <w:bookmarkEnd w:id="209"/>
    </w:p>
    <w:p w14:paraId="00000105" w14:textId="0CACB230" w:rsidR="006F3A4A" w:rsidRDefault="00395046" w:rsidP="00AF2BAB">
      <w:pPr>
        <w:pStyle w:val="Cmsor2"/>
        <w:numPr>
          <w:ilvl w:val="1"/>
          <w:numId w:val="16"/>
        </w:numPr>
      </w:pPr>
      <w:bookmarkStart w:id="210" w:name="_lskh4nb1o2vy" w:colFirst="0" w:colLast="0"/>
      <w:bookmarkStart w:id="211" w:name="_Toc17811442"/>
      <w:bookmarkStart w:id="212" w:name="_Toc17811497"/>
      <w:bookmarkStart w:id="213" w:name="_Toc44587488"/>
      <w:bookmarkEnd w:id="210"/>
      <w:r>
        <w:t>Numerals</w:t>
      </w:r>
      <w:bookmarkEnd w:id="211"/>
      <w:bookmarkEnd w:id="212"/>
      <w:bookmarkEnd w:id="213"/>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64FB944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46192A">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214" w:name="_Toc44587489"/>
      <w:r>
        <w:rPr>
          <w:lang w:eastAsia="en-GB" w:bidi="hi-IN"/>
        </w:rPr>
        <w:t>Numbers denoted by bars</w:t>
      </w:r>
      <w:bookmarkEnd w:id="214"/>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215" w:name="_Ref23770948"/>
      <w:bookmarkStart w:id="216" w:name="_Toc44587490"/>
      <w:r>
        <w:rPr>
          <w:lang w:eastAsia="en-GB" w:bidi="hi-IN"/>
        </w:rPr>
        <w:lastRenderedPageBreak/>
        <w:t>Fractions</w:t>
      </w:r>
      <w:bookmarkEnd w:id="215"/>
      <w:bookmarkEnd w:id="216"/>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217" w:name="_fxkp7m4gvcim" w:colFirst="0" w:colLast="0"/>
      <w:bookmarkStart w:id="218" w:name="_Ref40886489"/>
      <w:bookmarkStart w:id="219" w:name="_Ref40887370"/>
      <w:bookmarkStart w:id="220" w:name="_Toc44587491"/>
      <w:bookmarkStart w:id="221" w:name="_Toc17811443"/>
      <w:bookmarkStart w:id="222" w:name="_Toc17811498"/>
      <w:bookmarkStart w:id="223" w:name="_Ref24531259"/>
      <w:bookmarkEnd w:id="217"/>
      <w:r>
        <w:t>Symbols</w:t>
      </w:r>
      <w:bookmarkEnd w:id="218"/>
      <w:bookmarkEnd w:id="219"/>
      <w:bookmarkEnd w:id="220"/>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224" w:name="_Ref15562528"/>
      <w:bookmarkStart w:id="225" w:name="_Toc17811445"/>
      <w:bookmarkStart w:id="226"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227" w:name="_Toc44587492"/>
      <w:bookmarkEnd w:id="224"/>
      <w:bookmarkEnd w:id="225"/>
      <w:bookmarkEnd w:id="226"/>
      <w:r>
        <w:t>P</w:t>
      </w:r>
      <w:r w:rsidR="00395046">
        <w:t>unctuation</w:t>
      </w:r>
      <w:bookmarkEnd w:id="221"/>
      <w:bookmarkEnd w:id="222"/>
      <w:r w:rsidR="00A10D75">
        <w:t xml:space="preserve"> </w:t>
      </w:r>
      <w:r w:rsidR="00FB3701">
        <w:t>m</w:t>
      </w:r>
      <w:r w:rsidR="00A10D75">
        <w:t>arks</w:t>
      </w:r>
      <w:bookmarkEnd w:id="223"/>
      <w:bookmarkEnd w:id="227"/>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64B86AF9"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228" w:name="_118t60ako401" w:colFirst="0" w:colLast="0"/>
      <w:bookmarkStart w:id="229" w:name="_Toc17811444"/>
      <w:bookmarkStart w:id="230" w:name="_Toc17811499"/>
      <w:bookmarkStart w:id="231" w:name="_Toc44587493"/>
      <w:bookmarkEnd w:id="228"/>
      <w:r>
        <w:t xml:space="preserve">Space </w:t>
      </w:r>
      <w:r w:rsidR="00FB3701">
        <w:t>f</w:t>
      </w:r>
      <w:r>
        <w:t xml:space="preserve">iller </w:t>
      </w:r>
      <w:r w:rsidR="00FB3701">
        <w:t>s</w:t>
      </w:r>
      <w:r>
        <w:t>igns</w:t>
      </w:r>
      <w:bookmarkEnd w:id="229"/>
      <w:bookmarkEnd w:id="230"/>
      <w:bookmarkEnd w:id="231"/>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435226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232" w:name="_qf594d17lij7" w:colFirst="0" w:colLast="0"/>
      <w:bookmarkStart w:id="233" w:name="_3n6j1rqqfqgj" w:colFirst="0" w:colLast="0"/>
      <w:bookmarkStart w:id="234" w:name="_Toc44587494"/>
      <w:bookmarkStart w:id="235" w:name="_Toc17811446"/>
      <w:bookmarkStart w:id="236" w:name="_Toc17811501"/>
      <w:bookmarkStart w:id="237" w:name="_Ref22719364"/>
      <w:bookmarkEnd w:id="232"/>
      <w:bookmarkEnd w:id="233"/>
      <w:r>
        <w:t>Generic symbols</w:t>
      </w:r>
      <w:bookmarkEnd w:id="234"/>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05B95AC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77777777" w:rsidR="00562774" w:rsidRDefault="00562774" w:rsidP="00562774">
      <w:pPr>
        <w:pStyle w:val="Lista3"/>
      </w:pPr>
      <w:r>
        <w:t>where “</w:t>
      </w:r>
      <w:proofErr w:type="spellStart"/>
      <w:r>
        <w:t>abc</w:t>
      </w:r>
      <w:proofErr w:type="spellEnd"/>
      <w:r>
        <w:t>” (any sequence of letters, followed by a space) will be converted into a symbol token in the XML tag to be added to the § character</w:t>
      </w:r>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238" w:name="_Toc44587495"/>
      <w:r>
        <w:t>Space</w:t>
      </w:r>
      <w:bookmarkEnd w:id="235"/>
      <w:bookmarkEnd w:id="236"/>
      <w:bookmarkEnd w:id="237"/>
      <w:bookmarkEnd w:id="238"/>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239" w:name="_3znysh7" w:colFirst="0" w:colLast="0"/>
      <w:bookmarkStart w:id="240" w:name="_3vicsiwxvh94" w:colFirst="0" w:colLast="0"/>
      <w:bookmarkStart w:id="241" w:name="_hv2uvfxl0lay" w:colFirst="0" w:colLast="0"/>
      <w:bookmarkStart w:id="242" w:name="_ql9phuu609jo" w:colFirst="0" w:colLast="0"/>
      <w:bookmarkStart w:id="243" w:name="_Toc17811447"/>
      <w:bookmarkStart w:id="244" w:name="_Toc17811502"/>
      <w:bookmarkStart w:id="245" w:name="_Toc44587496"/>
      <w:bookmarkEnd w:id="239"/>
      <w:bookmarkEnd w:id="240"/>
      <w:bookmarkEnd w:id="241"/>
      <w:bookmarkEnd w:id="242"/>
      <w:r w:rsidRPr="002E3853">
        <w:lastRenderedPageBreak/>
        <w:t>References</w:t>
      </w:r>
      <w:bookmarkEnd w:id="243"/>
      <w:bookmarkEnd w:id="244"/>
      <w:bookmarkEnd w:id="245"/>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396AF6DD"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2">
        <w:r>
          <w:t xml:space="preserve"> </w:t>
        </w:r>
      </w:hyperlink>
      <w:hyperlink r:id="rId33">
        <w:r>
          <w:rPr>
            <w:color w:val="1155CC"/>
            <w:u w:val="single"/>
          </w:rPr>
          <w:t>https://www.iso.org/standard/28333.html</w:t>
        </w:r>
      </w:hyperlink>
      <w:r>
        <w:t>.</w:t>
      </w:r>
    </w:p>
    <w:p w14:paraId="00000155" w14:textId="62EBE9C8"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4">
        <w:r>
          <w:t xml:space="preserve"> </w:t>
        </w:r>
      </w:hyperlink>
      <w:hyperlink r:id="rId35">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965FFF">
      <w:footerReference w:type="even" r:id="rId36"/>
      <w:footerReference w:type="default" r:id="rId37"/>
      <w:pgSz w:w="11906" w:h="16838" w:code="9"/>
      <w:pgMar w:top="1134" w:right="1134" w:bottom="1134" w:left="1134"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CB7461" w14:textId="77777777" w:rsidR="001C3181" w:rsidRDefault="001C3181">
      <w:r>
        <w:separator/>
      </w:r>
    </w:p>
  </w:endnote>
  <w:endnote w:type="continuationSeparator" w:id="0">
    <w:p w14:paraId="10F3DAF6" w14:textId="77777777" w:rsidR="001C3181" w:rsidRDefault="001C31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EE"/>
    <w:family w:val="auto"/>
    <w:pitch w:val="variable"/>
    <w:sig w:usb0="E00000FF" w:usb1="00000003" w:usb2="00000000" w:usb3="00000000" w:csb0="0000001B" w:csb1="00000000"/>
    <w:embedRegular r:id="rId1" w:subsetted="1" w:fontKey="{FD8950A5-3D89-4283-AAAB-DF695E2861BE}"/>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3FD2BE92-ACAC-4876-919B-2E0E8332F82D}"/>
    <w:embedBold r:id="rId3" w:fontKey="{5DDC75A0-81F2-4DD1-9CDF-2429B262408C}"/>
    <w:embedItalic r:id="rId4" w:fontKey="{0BF486AB-C7AC-48A4-A714-8839CB915BBB}"/>
    <w:embedBoldItalic r:id="rId5" w:fontKey="{84C9594D-E7FA-4299-AFB5-565A9E0C166D}"/>
  </w:font>
  <w:font w:name="Arial Unicode MS">
    <w:panose1 w:val="020B0604020202020204"/>
    <w:charset w:val="80"/>
    <w:family w:val="swiss"/>
    <w:pitch w:val="variable"/>
    <w:sig w:usb0="F7FFAFFF" w:usb1="E9DFFFFF" w:usb2="0000003F" w:usb3="00000000" w:csb0="003F01FF" w:csb1="00000000"/>
    <w:embedRegular r:id="rId6" w:subsetted="1" w:fontKey="{FFF78AA0-0C46-4F92-A285-36936E9D3D8D}"/>
  </w:font>
  <w:font w:name="Calibri">
    <w:panose1 w:val="020F0502020204030204"/>
    <w:charset w:val="EE"/>
    <w:family w:val="swiss"/>
    <w:pitch w:val="variable"/>
    <w:sig w:usb0="E4002EFF" w:usb1="C000247B" w:usb2="00000009" w:usb3="00000000" w:csb0="000001FF" w:csb1="00000000"/>
    <w:embedRegular r:id="rId7" w:fontKey="{7CAAE10E-CAD8-4B41-8F46-94BE139EBCBF}"/>
    <w:embedBold r:id="rId8" w:fontKey="{51D5E88C-6565-407D-B47E-1D7323C64C62}"/>
    <w:embedItalic r:id="rId9" w:fontKey="{D4430001-611E-4510-B70A-15C7B4AB7008}"/>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embedRegular r:id="rId10" w:subsetted="1" w:fontKey="{46676D52-7567-4E89-B626-C227F02284FF}"/>
  </w:font>
  <w:font w:name="Nirmala UI">
    <w:panose1 w:val="020B0502040204020203"/>
    <w:charset w:val="00"/>
    <w:family w:val="swiss"/>
    <w:pitch w:val="variable"/>
    <w:sig w:usb0="80FF8023" w:usb1="0200004A" w:usb2="00000200" w:usb3="00000000" w:csb0="00000001" w:csb1="00000000"/>
    <w:embedRegular r:id="rId11" w:subsetted="1" w:fontKey="{5D0335A0-B328-45F9-A2E5-7C8528A5ACB2}"/>
  </w:font>
  <w:font w:name="Noto Sans Balinese">
    <w:panose1 w:val="020B0502040504020204"/>
    <w:charset w:val="00"/>
    <w:family w:val="swiss"/>
    <w:pitch w:val="variable"/>
    <w:sig w:usb0="00000003" w:usb1="00000000" w:usb2="00000000" w:usb3="00000000" w:csb0="00000001" w:csb1="00000000"/>
    <w:embedRegular r:id="rId12" w:subsetted="1" w:fontKey="{58296B12-3361-40D8-95F3-43BB4CF30535}"/>
  </w:font>
  <w:font w:name="Leelawadee UI">
    <w:panose1 w:val="020B0502040204020203"/>
    <w:charset w:val="00"/>
    <w:family w:val="swiss"/>
    <w:pitch w:val="variable"/>
    <w:sig w:usb0="A3000003" w:usb1="00000000" w:usb2="00010000" w:usb3="00000000" w:csb0="00010101" w:csb1="00000000"/>
    <w:embedRegular r:id="rId13" w:subsetted="1" w:fontKey="{6CC19864-50DB-4B0C-A24D-C2806E508132}"/>
  </w:font>
  <w:font w:name="Segoe UI Historic">
    <w:panose1 w:val="020B0502040204020203"/>
    <w:charset w:val="00"/>
    <w:family w:val="swiss"/>
    <w:pitch w:val="variable"/>
    <w:sig w:usb0="800001EF" w:usb1="02000002" w:usb2="0060C080" w:usb3="00000000" w:csb0="00000001" w:csb1="00000000"/>
    <w:embedRegular r:id="rId14" w:fontKey="{8C18EF49-5EED-45E2-A4B7-06318D0FB0CD}"/>
  </w:font>
  <w:font w:name="DaunPenh">
    <w:altName w:val="Calibri"/>
    <w:charset w:val="00"/>
    <w:family w:val="auto"/>
    <w:pitch w:val="variable"/>
    <w:sig w:usb0="80000003" w:usb1="00000000" w:usb2="00010000" w:usb3="00000000" w:csb0="00000001" w:csb1="00000000"/>
    <w:embedRegular r:id="rId15" w:fontKey="{D69B09F2-FD82-42CE-B60A-F0B2FE5EE166}"/>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EE"/>
    <w:family w:val="roman"/>
    <w:pitch w:val="variable"/>
    <w:sig w:usb0="E40008FF" w:usb1="5201E0FB" w:usb2="04608000" w:usb3="00000000" w:csb0="000000BB"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6" w:subsetted="1" w:fontKey="{52D49CF1-8B88-4F24-B9DF-7D14C833F7BC}"/>
  </w:font>
  <w:font w:name="Segoe UI Symbol">
    <w:panose1 w:val="020B0502040204020203"/>
    <w:charset w:val="00"/>
    <w:family w:val="swiss"/>
    <w:pitch w:val="variable"/>
    <w:sig w:usb0="800001E3" w:usb1="1200FFEF" w:usb2="00040000" w:usb3="00000000" w:csb0="00000001" w:csb1="00000000"/>
    <w:embedRegular r:id="rId17" w:subsetted="1" w:fontKey="{0D422D18-C00B-4435-A729-000FDB886E4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EDCAF" w14:textId="63809FB9" w:rsidR="00455844" w:rsidRDefault="00455844">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58" w14:textId="0A099E49" w:rsidR="00455844" w:rsidRDefault="00455844">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A31E14" w14:textId="77777777" w:rsidR="001C3181" w:rsidRDefault="001C3181" w:rsidP="00220199">
      <w:pPr>
        <w:spacing w:line="240" w:lineRule="exact"/>
      </w:pPr>
      <w:r>
        <w:separator/>
      </w:r>
    </w:p>
  </w:footnote>
  <w:footnote w:type="continuationSeparator" w:id="0">
    <w:p w14:paraId="1EA8E756" w14:textId="77777777" w:rsidR="001C3181" w:rsidRDefault="001C3181">
      <w:r>
        <w:continuationSeparator/>
      </w:r>
    </w:p>
  </w:footnote>
  <w:footnote w:id="1">
    <w:p w14:paraId="1709DBC4" w14:textId="6180056B" w:rsidR="00455844" w:rsidRPr="00445F4C" w:rsidRDefault="00455844">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455844" w:rsidRDefault="00455844"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5829BFB4" w14:textId="4BF3718C" w:rsidR="00455844" w:rsidRPr="0091543F" w:rsidRDefault="00455844">
      <w:pPr>
        <w:pStyle w:val="Lbjegyzetszveg"/>
        <w:rPr>
          <w:lang w:val="hu-HU"/>
        </w:rPr>
      </w:pPr>
      <w:r>
        <w:tab/>
      </w:r>
      <w:r>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455844" w:rsidRDefault="00455844">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455844" w:rsidRDefault="00455844">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4A424540" w:rsidR="00455844" w:rsidRDefault="00455844">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455844" w:rsidRPr="006B3C8A" w:rsidRDefault="00455844">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455844" w:rsidRDefault="00455844"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§4.1.2) to encode the relative positions of certain character components, if you consider it necessary to do so.</w:t>
      </w:r>
    </w:p>
  </w:footnote>
  <w:footnote w:id="9">
    <w:p w14:paraId="0C56AB38" w14:textId="2C00B53A" w:rsidR="00455844" w:rsidRPr="00DF4B64" w:rsidRDefault="00455844">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10">
    <w:p w14:paraId="51C75E1B" w14:textId="687225F2" w:rsidR="00455844" w:rsidRPr="006752DC" w:rsidRDefault="00455844" w:rsidP="007D6365">
      <w:pPr>
        <w:pStyle w:val="Lbjegyzetszveg"/>
      </w:pPr>
      <w:r>
        <w:tab/>
      </w:r>
      <w:r>
        <w:rPr>
          <w:rStyle w:val="Lbjegyzet-hivatkozs"/>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w:t>
      </w:r>
      <w:proofErr w:type="spellStart"/>
      <w:r>
        <w:t>Sasak</w:t>
      </w:r>
      <w:proofErr w:type="spellEnd"/>
      <w:r>
        <w:t xml:space="preserve">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455844" w:rsidRPr="00731E68" w:rsidRDefault="00455844">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2D9B3C87" w:rsidR="00A17AB9" w:rsidRPr="00455844" w:rsidRDefault="00A17AB9" w:rsidP="00A17AB9">
      <w:pPr>
        <w:pStyle w:val="Lbjegyzetszveg"/>
        <w:rPr>
          <w:ins w:id="170" w:author="Dániel Balogh" w:date="2020-11-02T09:08:00Z"/>
          <w:lang w:val="hu-HU"/>
        </w:rPr>
      </w:pPr>
      <w:ins w:id="171" w:author="Dániel Balogh" w:date="2020-11-02T09:08:00Z">
        <w:r>
          <w:tab/>
        </w:r>
        <w:r>
          <w:rPr>
            <w:rStyle w:val="Lbjegyzet-hivatkozs"/>
          </w:rPr>
          <w:footnoteRef/>
        </w:r>
        <w:r w:rsidRPr="00455844">
          <w:tab/>
        </w:r>
        <w:r>
          <w:t xml:space="preserve">See also </w:t>
        </w:r>
        <w:r>
          <w:fldChar w:fldCharType="begin"/>
        </w:r>
        <w:r>
          <w:instrText xml:space="preserve"> REF _Ref15558434 \r \h </w:instrText>
        </w:r>
        <w:r>
          <w:fldChar w:fldCharType="separate"/>
        </w:r>
        <w:r>
          <w:t>3.3.6</w:t>
        </w:r>
        <w:r>
          <w:fldChar w:fldCharType="end"/>
        </w:r>
        <w:r>
          <w:t xml:space="preserve"> about the colon as a length marker.</w:t>
        </w:r>
      </w:ins>
    </w:p>
  </w:footnote>
  <w:footnote w:id="13">
    <w:p w14:paraId="7CAF4E77" w14:textId="63B338FE" w:rsidR="00455844" w:rsidRDefault="00455844">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4">
    <w:p w14:paraId="175D2F48" w14:textId="405241F8" w:rsidR="00455844" w:rsidRDefault="00455844"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455844" w:rsidRDefault="00455844" w:rsidP="00A232C1">
      <w:pPr>
        <w:pStyle w:val="Lbjegyzetszveg"/>
      </w:pPr>
      <w:r>
        <w:tab/>
      </w:r>
      <w:r>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455844" w:rsidRPr="00A232C1" w:rsidRDefault="00455844">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455844" w:rsidRPr="00151579" w:rsidRDefault="00455844">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7"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6"/>
  </w:num>
  <w:num w:numId="2">
    <w:abstractNumId w:val="29"/>
  </w:num>
  <w:num w:numId="3">
    <w:abstractNumId w:val="21"/>
  </w:num>
  <w:num w:numId="4">
    <w:abstractNumId w:val="16"/>
  </w:num>
  <w:num w:numId="5">
    <w:abstractNumId w:val="2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2"/>
  </w:num>
  <w:num w:numId="17">
    <w:abstractNumId w:val="27"/>
  </w:num>
  <w:num w:numId="18">
    <w:abstractNumId w:val="15"/>
  </w:num>
  <w:num w:numId="19">
    <w:abstractNumId w:val="28"/>
  </w:num>
  <w:num w:numId="20">
    <w:abstractNumId w:val="23"/>
  </w:num>
  <w:num w:numId="21">
    <w:abstractNumId w:val="18"/>
  </w:num>
  <w:num w:numId="22">
    <w:abstractNumId w:val="12"/>
  </w:num>
  <w:num w:numId="23">
    <w:abstractNumId w:val="14"/>
    <w:lvlOverride w:ilvl="0"/>
  </w:num>
  <w:num w:numId="24">
    <w:abstractNumId w:val="20"/>
    <w:lvlOverride w:ilvl="0"/>
  </w:num>
  <w:num w:numId="25">
    <w:abstractNumId w:val="17"/>
    <w:lvlOverride w:ilvl="0"/>
  </w:num>
  <w:num w:numId="26">
    <w:abstractNumId w:val="13"/>
  </w:num>
  <w:num w:numId="27">
    <w:abstractNumId w:val="11"/>
    <w:lvlOverride w:ilvl="0"/>
  </w:num>
  <w:num w:numId="28">
    <w:abstractNumId w:val="19"/>
    <w:lvlOverride w:ilvl="0"/>
  </w:num>
  <w:num w:numId="29">
    <w:abstractNumId w:val="25"/>
  </w:num>
  <w:num w:numId="30">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ániel Balogh">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6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3F1F"/>
    <w:rsid w:val="000C5768"/>
    <w:rsid w:val="000C5BEB"/>
    <w:rsid w:val="000D003C"/>
    <w:rsid w:val="000D396B"/>
    <w:rsid w:val="000D68E6"/>
    <w:rsid w:val="000E68BA"/>
    <w:rsid w:val="000F1A55"/>
    <w:rsid w:val="000F1DBB"/>
    <w:rsid w:val="000F49D9"/>
    <w:rsid w:val="00101134"/>
    <w:rsid w:val="00110160"/>
    <w:rsid w:val="001137E0"/>
    <w:rsid w:val="00116577"/>
    <w:rsid w:val="001277FF"/>
    <w:rsid w:val="00133A68"/>
    <w:rsid w:val="00151579"/>
    <w:rsid w:val="00172602"/>
    <w:rsid w:val="00177A96"/>
    <w:rsid w:val="00193D2B"/>
    <w:rsid w:val="001944CA"/>
    <w:rsid w:val="00197F85"/>
    <w:rsid w:val="001A2E03"/>
    <w:rsid w:val="001A7861"/>
    <w:rsid w:val="001B22C0"/>
    <w:rsid w:val="001C0FDE"/>
    <w:rsid w:val="001C3181"/>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4A9"/>
    <w:rsid w:val="00251660"/>
    <w:rsid w:val="00260DB7"/>
    <w:rsid w:val="00264C16"/>
    <w:rsid w:val="00264F8C"/>
    <w:rsid w:val="00270103"/>
    <w:rsid w:val="002706C5"/>
    <w:rsid w:val="00274189"/>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5046"/>
    <w:rsid w:val="00395D3B"/>
    <w:rsid w:val="00395EC1"/>
    <w:rsid w:val="0039663A"/>
    <w:rsid w:val="003B2755"/>
    <w:rsid w:val="003B7021"/>
    <w:rsid w:val="003D571E"/>
    <w:rsid w:val="003E2786"/>
    <w:rsid w:val="003E4F1D"/>
    <w:rsid w:val="003E55E5"/>
    <w:rsid w:val="003E7CBF"/>
    <w:rsid w:val="003F52E0"/>
    <w:rsid w:val="00403EBA"/>
    <w:rsid w:val="004063E4"/>
    <w:rsid w:val="00411D4C"/>
    <w:rsid w:val="00412FE7"/>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E2CA9"/>
    <w:rsid w:val="005E2CD5"/>
    <w:rsid w:val="005E3735"/>
    <w:rsid w:val="005F121D"/>
    <w:rsid w:val="005F4CCD"/>
    <w:rsid w:val="006028ED"/>
    <w:rsid w:val="00606C40"/>
    <w:rsid w:val="006157E1"/>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0EF1"/>
    <w:rsid w:val="006A3DF4"/>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3CFC"/>
    <w:rsid w:val="007B0AA7"/>
    <w:rsid w:val="007B48C2"/>
    <w:rsid w:val="007B7E9C"/>
    <w:rsid w:val="007C770C"/>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447C"/>
    <w:rsid w:val="0089115C"/>
    <w:rsid w:val="00896541"/>
    <w:rsid w:val="008969B5"/>
    <w:rsid w:val="008A0B6C"/>
    <w:rsid w:val="008A6ED9"/>
    <w:rsid w:val="008A79A4"/>
    <w:rsid w:val="008B542F"/>
    <w:rsid w:val="008B56E1"/>
    <w:rsid w:val="008C1317"/>
    <w:rsid w:val="008F5242"/>
    <w:rsid w:val="0090202A"/>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BA5"/>
    <w:rsid w:val="009B0FB3"/>
    <w:rsid w:val="009B48CB"/>
    <w:rsid w:val="009B6F46"/>
    <w:rsid w:val="009C0F65"/>
    <w:rsid w:val="009C4809"/>
    <w:rsid w:val="009C5927"/>
    <w:rsid w:val="009D159E"/>
    <w:rsid w:val="009D29A2"/>
    <w:rsid w:val="009D7946"/>
    <w:rsid w:val="009E0044"/>
    <w:rsid w:val="009E2888"/>
    <w:rsid w:val="009E3A04"/>
    <w:rsid w:val="009F6E98"/>
    <w:rsid w:val="00A06AE9"/>
    <w:rsid w:val="00A0765A"/>
    <w:rsid w:val="00A10D75"/>
    <w:rsid w:val="00A17611"/>
    <w:rsid w:val="00A17AB9"/>
    <w:rsid w:val="00A232C1"/>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2BAB"/>
    <w:rsid w:val="00B15999"/>
    <w:rsid w:val="00B2222F"/>
    <w:rsid w:val="00B41CFC"/>
    <w:rsid w:val="00B4305F"/>
    <w:rsid w:val="00B60E19"/>
    <w:rsid w:val="00B74874"/>
    <w:rsid w:val="00B75CD0"/>
    <w:rsid w:val="00BA3034"/>
    <w:rsid w:val="00BA3112"/>
    <w:rsid w:val="00BA59A4"/>
    <w:rsid w:val="00BA5C8C"/>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0BDB"/>
    <w:rsid w:val="00CA2E78"/>
    <w:rsid w:val="00CC4157"/>
    <w:rsid w:val="00CD0679"/>
    <w:rsid w:val="00CD3A51"/>
    <w:rsid w:val="00CD57AC"/>
    <w:rsid w:val="00CE1989"/>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562A"/>
    <w:rsid w:val="00DA73B1"/>
    <w:rsid w:val="00DB26EB"/>
    <w:rsid w:val="00DB595F"/>
    <w:rsid w:val="00DC203B"/>
    <w:rsid w:val="00DD46A7"/>
    <w:rsid w:val="00DD618A"/>
    <w:rsid w:val="00DD6CD2"/>
    <w:rsid w:val="00DE6FD8"/>
    <w:rsid w:val="00DE7543"/>
    <w:rsid w:val="00DF337B"/>
    <w:rsid w:val="00DF3FE0"/>
    <w:rsid w:val="00DF4B64"/>
    <w:rsid w:val="00DF6FE9"/>
    <w:rsid w:val="00E13068"/>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A1027"/>
    <w:rsid w:val="00EA3034"/>
    <w:rsid w:val="00EB0810"/>
    <w:rsid w:val="00EB39F2"/>
    <w:rsid w:val="00EB5F4D"/>
    <w:rsid w:val="00EB6868"/>
    <w:rsid w:val="00EC1916"/>
    <w:rsid w:val="00EC32E7"/>
    <w:rsid w:val="00EC4229"/>
    <w:rsid w:val="00EE76D7"/>
    <w:rsid w:val="00EF7D34"/>
    <w:rsid w:val="00F0655D"/>
    <w:rsid w:val="00F13063"/>
    <w:rsid w:val="00F1306D"/>
    <w:rsid w:val="00F13625"/>
    <w:rsid w:val="00F14D6A"/>
    <w:rsid w:val="00F15723"/>
    <w:rsid w:val="00F22A4A"/>
    <w:rsid w:val="00F409F6"/>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455844"/>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455844"/>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455844"/>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455844"/>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455844"/>
    <w:pPr>
      <w:spacing w:before="240"/>
      <w:outlineLvl w:val="3"/>
    </w:pPr>
  </w:style>
  <w:style w:type="paragraph" w:styleId="Cmsor5">
    <w:name w:val="heading 5"/>
    <w:basedOn w:val="Norml"/>
    <w:next w:val="Cmsor3"/>
    <w:link w:val="Cmsor5Char"/>
    <w:uiPriority w:val="4"/>
    <w:qFormat/>
    <w:rsid w:val="00455844"/>
    <w:pPr>
      <w:spacing w:before="120" w:after="60"/>
      <w:outlineLvl w:val="4"/>
    </w:pPr>
    <w:rPr>
      <w:rFonts w:ascii="Tahoma" w:hAnsi="Tahoma"/>
    </w:rPr>
  </w:style>
  <w:style w:type="paragraph" w:styleId="Cmsor6">
    <w:name w:val="heading 6"/>
    <w:basedOn w:val="Norml"/>
    <w:next w:val="Norml"/>
    <w:uiPriority w:val="9"/>
    <w:semiHidden/>
    <w:unhideWhenUsed/>
    <w:qFormat/>
    <w:rsid w:val="00455844"/>
    <w:pPr>
      <w:keepNext/>
      <w:keepLines/>
      <w:spacing w:before="200" w:after="40"/>
      <w:outlineLvl w:val="5"/>
    </w:pPr>
    <w:rPr>
      <w:b/>
      <w:sz w:val="20"/>
      <w:szCs w:val="20"/>
    </w:rPr>
  </w:style>
  <w:style w:type="character" w:default="1" w:styleId="Bekezdsalapbettpusa">
    <w:name w:val="Default Paragraph Font"/>
    <w:uiPriority w:val="1"/>
    <w:unhideWhenUsed/>
    <w:rsid w:val="00455844"/>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455844"/>
  </w:style>
  <w:style w:type="table" w:customStyle="1" w:styleId="TableNormal">
    <w:name w:val="Table Normal"/>
    <w:rsid w:val="00455844"/>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455844"/>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455844"/>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455844"/>
    <w:rPr>
      <w:rFonts w:cs="Mangal"/>
      <w:sz w:val="20"/>
      <w:szCs w:val="18"/>
    </w:rPr>
  </w:style>
  <w:style w:type="character" w:customStyle="1" w:styleId="JegyzetszvegChar">
    <w:name w:val="Jegyzetszöveg Char"/>
    <w:basedOn w:val="Bekezdsalapbettpusa"/>
    <w:link w:val="Jegyzetszveg"/>
    <w:uiPriority w:val="99"/>
    <w:rsid w:val="00455844"/>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455844"/>
    <w:rPr>
      <w:sz w:val="16"/>
      <w:szCs w:val="16"/>
    </w:rPr>
  </w:style>
  <w:style w:type="paragraph" w:styleId="Buborkszveg">
    <w:name w:val="Balloon Text"/>
    <w:basedOn w:val="Norml"/>
    <w:link w:val="BuborkszvegChar"/>
    <w:uiPriority w:val="99"/>
    <w:semiHidden/>
    <w:unhideWhenUsed/>
    <w:rsid w:val="00455844"/>
    <w:rPr>
      <w:rFonts w:ascii="Segoe UI" w:hAnsi="Segoe UI" w:cs="Mangal"/>
      <w:sz w:val="18"/>
      <w:szCs w:val="16"/>
    </w:rPr>
  </w:style>
  <w:style w:type="character" w:customStyle="1" w:styleId="BuborkszvegChar">
    <w:name w:val="Buborékszöveg Char"/>
    <w:basedOn w:val="Bekezdsalapbettpusa"/>
    <w:link w:val="Buborkszveg"/>
    <w:uiPriority w:val="99"/>
    <w:semiHidden/>
    <w:rsid w:val="00455844"/>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455844"/>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455844"/>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455844"/>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455844"/>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455844"/>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455844"/>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455844"/>
    <w:rPr>
      <w:rFonts w:ascii="Tahoma" w:eastAsia="Arial Unicode MS" w:hAnsi="Tahoma" w:cs="Arial Unicode MS"/>
      <w:sz w:val="22"/>
      <w:szCs w:val="22"/>
      <w:lang w:eastAsia="en-US" w:bidi="ar-SA"/>
    </w:rPr>
  </w:style>
  <w:style w:type="paragraph" w:styleId="llb">
    <w:name w:val="footer"/>
    <w:basedOn w:val="Norml"/>
    <w:link w:val="llbChar"/>
    <w:uiPriority w:val="24"/>
    <w:rsid w:val="00455844"/>
    <w:pPr>
      <w:tabs>
        <w:tab w:val="center" w:pos="4536"/>
        <w:tab w:val="right" w:pos="9072"/>
      </w:tabs>
    </w:pPr>
  </w:style>
  <w:style w:type="character" w:customStyle="1" w:styleId="llbChar">
    <w:name w:val="Élőláb Char"/>
    <w:basedOn w:val="Bekezdsalapbettpusa"/>
    <w:link w:val="llb"/>
    <w:uiPriority w:val="24"/>
    <w:rsid w:val="00455844"/>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455844"/>
    <w:rPr>
      <w:i/>
      <w:noProof/>
    </w:rPr>
  </w:style>
  <w:style w:type="paragraph" w:styleId="Lista">
    <w:name w:val="List"/>
    <w:basedOn w:val="Norml"/>
    <w:uiPriority w:val="7"/>
    <w:qFormat/>
    <w:rsid w:val="00455844"/>
    <w:pPr>
      <w:keepLines/>
      <w:widowControl/>
      <w:numPr>
        <w:numId w:val="4"/>
      </w:numPr>
    </w:pPr>
  </w:style>
  <w:style w:type="paragraph" w:styleId="Lista2">
    <w:name w:val="List 2"/>
    <w:basedOn w:val="Lista"/>
    <w:uiPriority w:val="7"/>
    <w:rsid w:val="00455844"/>
    <w:pPr>
      <w:numPr>
        <w:ilvl w:val="1"/>
      </w:numPr>
    </w:pPr>
  </w:style>
  <w:style w:type="paragraph" w:styleId="Lista3">
    <w:name w:val="List 3"/>
    <w:basedOn w:val="Lista"/>
    <w:uiPriority w:val="7"/>
    <w:rsid w:val="00455844"/>
    <w:pPr>
      <w:numPr>
        <w:ilvl w:val="2"/>
      </w:numPr>
    </w:pPr>
  </w:style>
  <w:style w:type="paragraph" w:styleId="Lista4">
    <w:name w:val="List 4"/>
    <w:basedOn w:val="Lista"/>
    <w:uiPriority w:val="7"/>
    <w:rsid w:val="00455844"/>
    <w:pPr>
      <w:numPr>
        <w:ilvl w:val="3"/>
      </w:numPr>
    </w:pPr>
  </w:style>
  <w:style w:type="paragraph" w:styleId="Lista5">
    <w:name w:val="List 5"/>
    <w:basedOn w:val="Lista"/>
    <w:uiPriority w:val="7"/>
    <w:rsid w:val="00455844"/>
    <w:pPr>
      <w:numPr>
        <w:ilvl w:val="4"/>
      </w:numPr>
    </w:pPr>
  </w:style>
  <w:style w:type="paragraph" w:styleId="lfej">
    <w:name w:val="header"/>
    <w:basedOn w:val="Norml"/>
    <w:link w:val="lfejChar"/>
    <w:uiPriority w:val="24"/>
    <w:qFormat/>
    <w:rsid w:val="00455844"/>
    <w:pPr>
      <w:tabs>
        <w:tab w:val="center" w:pos="4536"/>
        <w:tab w:val="right" w:pos="9072"/>
      </w:tabs>
    </w:pPr>
  </w:style>
  <w:style w:type="character" w:customStyle="1" w:styleId="lfejChar">
    <w:name w:val="Élőfej Char"/>
    <w:basedOn w:val="Bekezdsalapbettpusa"/>
    <w:link w:val="lfej"/>
    <w:uiPriority w:val="24"/>
    <w:rsid w:val="00455844"/>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455844"/>
    <w:pPr>
      <w:ind w:left="720" w:hanging="720"/>
    </w:pPr>
  </w:style>
  <w:style w:type="character" w:customStyle="1" w:styleId="Code">
    <w:name w:val="Code"/>
    <w:uiPriority w:val="1"/>
    <w:qFormat/>
    <w:rsid w:val="00455844"/>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455844"/>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455844"/>
    <w:rPr>
      <w:vertAlign w:val="superscript"/>
    </w:rPr>
  </w:style>
  <w:style w:type="character" w:customStyle="1" w:styleId="ForeignKannadaScript">
    <w:name w:val="Foreign: KannadaScript"/>
    <w:basedOn w:val="Foreign"/>
    <w:uiPriority w:val="1"/>
    <w:qFormat/>
    <w:rsid w:val="00455844"/>
    <w:rPr>
      <w:rFonts w:ascii="Gentium Plus" w:hAnsi="Gentium Plus" w:cs="Arial Unicode MS"/>
      <w:b w:val="0"/>
      <w:i w:val="0"/>
      <w:noProof/>
    </w:rPr>
  </w:style>
  <w:style w:type="character" w:customStyle="1" w:styleId="ForeignTamilScript">
    <w:name w:val="Foreign: TamilScript"/>
    <w:basedOn w:val="Foreign"/>
    <w:uiPriority w:val="1"/>
    <w:qFormat/>
    <w:rsid w:val="00455844"/>
    <w:rPr>
      <w:rFonts w:ascii="Gentium Plus" w:hAnsi="Gentium Plus" w:cs="Nirmala UI"/>
      <w:b w:val="0"/>
      <w:i w:val="0"/>
      <w:noProof/>
      <w:szCs w:val="24"/>
    </w:rPr>
  </w:style>
  <w:style w:type="character" w:customStyle="1" w:styleId="ForeignBalineseScript">
    <w:name w:val="Foreign: BalineseScript"/>
    <w:basedOn w:val="Foreign"/>
    <w:uiPriority w:val="1"/>
    <w:qFormat/>
    <w:rsid w:val="00455844"/>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455844"/>
    <w:rPr>
      <w:rFonts w:ascii="Leelawadee UI" w:hAnsi="Leelawadee UI" w:cs="Leelawadee UI"/>
      <w:i w:val="0"/>
      <w:noProof/>
    </w:rPr>
  </w:style>
  <w:style w:type="character" w:customStyle="1" w:styleId="ForeignBrahmiScript">
    <w:name w:val="Foreign: BrahmiScript"/>
    <w:basedOn w:val="Foreign"/>
    <w:uiPriority w:val="1"/>
    <w:qFormat/>
    <w:rsid w:val="00455844"/>
    <w:rPr>
      <w:rFonts w:ascii="Segoe UI Historic" w:hAnsi="Segoe UI Historic" w:cs="Segoe UI Historic"/>
      <w:i w:val="0"/>
      <w:noProof/>
    </w:rPr>
  </w:style>
  <w:style w:type="character" w:customStyle="1" w:styleId="ForeignOriyaScript">
    <w:name w:val="Foreign: OriyaScript"/>
    <w:basedOn w:val="Foreign"/>
    <w:uiPriority w:val="1"/>
    <w:qFormat/>
    <w:rsid w:val="00455844"/>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455844"/>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455844"/>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455844"/>
    <w:pPr>
      <w:tabs>
        <w:tab w:val="right" w:pos="851"/>
        <w:tab w:val="left" w:pos="1134"/>
      </w:tabs>
    </w:pPr>
    <w:rPr>
      <w:lang w:eastAsia="en-GB" w:bidi="hi-IN"/>
    </w:rPr>
  </w:style>
  <w:style w:type="character" w:styleId="Hiperhivatkozs">
    <w:name w:val="Hyperlink"/>
    <w:basedOn w:val="Bekezdsalapbettpusa"/>
    <w:uiPriority w:val="99"/>
    <w:unhideWhenUsed/>
    <w:rsid w:val="00455844"/>
    <w:rPr>
      <w:color w:val="0000FF" w:themeColor="hyperlink"/>
      <w:u w:val="single"/>
    </w:rPr>
  </w:style>
  <w:style w:type="character" w:styleId="Feloldatlanmegemlts">
    <w:name w:val="Unresolved Mention"/>
    <w:basedOn w:val="Bekezdsalapbettpusa"/>
    <w:uiPriority w:val="99"/>
    <w:semiHidden/>
    <w:unhideWhenUsed/>
    <w:rsid w:val="00455844"/>
    <w:rPr>
      <w:color w:val="605E5C"/>
      <w:shd w:val="clear" w:color="auto" w:fill="E1DFDD"/>
    </w:rPr>
  </w:style>
  <w:style w:type="character" w:styleId="Mrltotthiperhivatkozs">
    <w:name w:val="FollowedHyperlink"/>
    <w:basedOn w:val="Bekezdsalapbettpusa"/>
    <w:uiPriority w:val="99"/>
    <w:semiHidden/>
    <w:unhideWhenUsed/>
    <w:rsid w:val="00455844"/>
    <w:rPr>
      <w:color w:val="800080" w:themeColor="followedHyperlink"/>
      <w:u w:val="single"/>
    </w:rPr>
  </w:style>
  <w:style w:type="table" w:styleId="Rcsostblzat">
    <w:name w:val="Table Grid"/>
    <w:basedOn w:val="Normltblzat"/>
    <w:uiPriority w:val="39"/>
    <w:rsid w:val="004558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455844"/>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455844"/>
    <w:rPr>
      <w:noProof/>
      <w:position w:val="-10"/>
      <w:lang w:val="en-GB" w:eastAsia="fr-FR"/>
    </w:rPr>
  </w:style>
  <w:style w:type="character" w:customStyle="1" w:styleId="ForeignKhmerScript">
    <w:name w:val="Foreign: KhmerScript"/>
    <w:basedOn w:val="Bekezdsalapbettpusa"/>
    <w:uiPriority w:val="1"/>
    <w:qFormat/>
    <w:rsid w:val="00455844"/>
    <w:rPr>
      <w:rFonts w:ascii="Gentium Plus" w:hAnsi="Gentium Plus" w:cs="DaunPenh"/>
      <w:szCs w:val="36"/>
      <w:lang w:bidi="km-KH"/>
    </w:rPr>
  </w:style>
  <w:style w:type="paragraph" w:styleId="TJ1">
    <w:name w:val="toc 1"/>
    <w:basedOn w:val="Norml"/>
    <w:next w:val="Norml"/>
    <w:uiPriority w:val="39"/>
    <w:unhideWhenUsed/>
    <w:rsid w:val="00455844"/>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455844"/>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455844"/>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455844"/>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455844"/>
    <w:rPr>
      <w:smallCaps/>
      <w:noProof/>
    </w:rPr>
  </w:style>
  <w:style w:type="character" w:customStyle="1" w:styleId="Codeattribute">
    <w:name w:val="Code_attribute"/>
    <w:basedOn w:val="Code"/>
    <w:uiPriority w:val="1"/>
    <w:qFormat/>
    <w:rsid w:val="00455844"/>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455844"/>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455844"/>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455844"/>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455844"/>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455844"/>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455844"/>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455844"/>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455844"/>
    <w:pPr>
      <w:widowControl/>
      <w:numPr>
        <w:numId w:val="30"/>
      </w:numPr>
      <w:spacing w:before="60"/>
      <w:contextualSpacing/>
    </w:pPr>
  </w:style>
  <w:style w:type="character" w:customStyle="1" w:styleId="ForeignTamilGrantha">
    <w:name w:val="Foreign:TamilGrantha"/>
    <w:basedOn w:val="ForeignTamilScript"/>
    <w:uiPriority w:val="1"/>
    <w:qFormat/>
    <w:rsid w:val="00455844"/>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455844"/>
    <w:rPr>
      <w:rFonts w:ascii="Gentium Plus" w:hAnsi="Gentium Plus" w:cs="Arial Unicode MS"/>
      <w:b w:val="0"/>
      <w:i w:val="0"/>
      <w:noProof/>
    </w:rPr>
  </w:style>
  <w:style w:type="character" w:customStyle="1" w:styleId="MetreCode">
    <w:name w:val="MetreCode"/>
    <w:basedOn w:val="Bekezdsalapbettpusa"/>
    <w:uiPriority w:val="1"/>
    <w:qFormat/>
    <w:rsid w:val="00455844"/>
    <w:rPr>
      <w:rFonts w:ascii="Cardo" w:eastAsia="Arial Unicode MS" w:hAnsi="Cardo" w:cs="Arial Unicode MS"/>
      <w:spacing w:val="30"/>
    </w:rPr>
  </w:style>
  <w:style w:type="paragraph" w:customStyle="1" w:styleId="Frontmatter">
    <w:name w:val="Frontmatter"/>
    <w:basedOn w:val="Norml"/>
    <w:qFormat/>
    <w:rsid w:val="00455844"/>
    <w:pPr>
      <w:spacing w:line="360" w:lineRule="exact"/>
      <w:jc w:val="center"/>
    </w:pPr>
    <w:rPr>
      <w:rFonts w:ascii="Calibri" w:hAnsi="Calibr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6.jpeg"/><Relationship Id="rId26" Type="http://schemas.openxmlformats.org/officeDocument/2006/relationships/image" Target="media/image14.png"/><Relationship Id="rId39" Type="http://schemas.microsoft.com/office/2011/relationships/people" Target="people.xml"/><Relationship Id="rId21" Type="http://schemas.openxmlformats.org/officeDocument/2006/relationships/image" Target="media/image9.jpeg"/><Relationship Id="rId34" Type="http://schemas.openxmlformats.org/officeDocument/2006/relationships/hyperlink" Target="https://standards.iso.org/ittf/PubliclyAvailableStandards/c069119_ISO_IEC_10646_2017.zip" TargetMode="External"/><Relationship Id="rId7" Type="http://schemas.openxmlformats.org/officeDocument/2006/relationships/endnotes" Target="endnotes.xml"/><Relationship Id="rId12" Type="http://schemas.openxmlformats.org/officeDocument/2006/relationships/hyperlink" Target="https://www.google.com/get/noto/"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www.iso.org/standard/28333.html"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ware.sil.org/gentium/" TargetMode="External"/><Relationship Id="rId24" Type="http://schemas.openxmlformats.org/officeDocument/2006/relationships/image" Target="media/image12.png"/><Relationship Id="rId32" Type="http://schemas.openxmlformats.org/officeDocument/2006/relationships/hyperlink" Target="https://www.iso.org/standard/28333.html"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footer" Target="footer1.xml"/><Relationship Id="rId10" Type="http://schemas.openxmlformats.org/officeDocument/2006/relationships/hyperlink" Target="https://www.unicode.org/standard/standard.html" TargetMode="External"/><Relationship Id="rId19" Type="http://schemas.openxmlformats.org/officeDocument/2006/relationships/image" Target="media/image7.jpe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hyperlink" Target="https://standards.iso.org/ittf/PubliclyAvailableStandards/c069119_ISO_IEC_10646_2017.zip" TargetMode="External"/><Relationship Id="rId8" Type="http://schemas.openxmlformats.org/officeDocument/2006/relationships/image" Target="media/image1.emf"/><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F94757-57C2-4590-B520-422CC527F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63</TotalTime>
  <Pages>28</Pages>
  <Words>10894</Words>
  <Characters>75169</Characters>
  <Application>Microsoft Office Word</Application>
  <DocSecurity>0</DocSecurity>
  <Lines>626</Lines>
  <Paragraphs>171</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85892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6</cp:revision>
  <cp:lastPrinted>2019-08-29T12:31:00Z</cp:lastPrinted>
  <dcterms:created xsi:type="dcterms:W3CDTF">2020-07-02T09:25:00Z</dcterms:created>
  <dcterms:modified xsi:type="dcterms:W3CDTF">2020-11-02T08:13:00Z</dcterms:modified>
</cp:coreProperties>
</file>