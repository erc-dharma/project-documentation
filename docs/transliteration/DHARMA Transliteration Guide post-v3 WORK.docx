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Titre"/>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Titre"/>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M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Lienhypertexte"/>
            <w:noProof/>
          </w:rPr>
          <w:t>1.</w:t>
        </w:r>
        <w:r w:rsidR="0046192A">
          <w:rPr>
            <w:rFonts w:asciiTheme="minorHAnsi" w:eastAsiaTheme="minorEastAsia" w:hAnsiTheme="minorHAnsi" w:cstheme="minorBidi"/>
            <w:b w:val="0"/>
            <w:noProof/>
            <w:szCs w:val="20"/>
            <w:lang w:eastAsia="zh-TW" w:bidi="hi-IN"/>
          </w:rPr>
          <w:tab/>
        </w:r>
        <w:r w:rsidR="0046192A" w:rsidRPr="00492AF7">
          <w:rPr>
            <w:rStyle w:val="Lienhypertexte"/>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4B0F2A">
      <w:pPr>
        <w:pStyle w:val="TM2"/>
        <w:rPr>
          <w:rFonts w:asciiTheme="minorHAnsi" w:eastAsiaTheme="minorEastAsia" w:hAnsiTheme="minorHAnsi" w:cstheme="minorBidi"/>
          <w:noProof/>
          <w:sz w:val="22"/>
          <w:szCs w:val="20"/>
          <w:lang w:eastAsia="zh-TW" w:bidi="hi-IN"/>
        </w:rPr>
      </w:pPr>
      <w:hyperlink w:anchor="_Toc44587448" w:history="1">
        <w:r w:rsidR="0046192A" w:rsidRPr="00492AF7">
          <w:rPr>
            <w:rStyle w:val="Lienhypertexte"/>
            <w:noProof/>
          </w:rPr>
          <w:t>1.1.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4B0F2A">
      <w:pPr>
        <w:pStyle w:val="TM3"/>
        <w:rPr>
          <w:rFonts w:asciiTheme="minorHAnsi" w:eastAsiaTheme="minorEastAsia" w:hAnsiTheme="minorHAnsi" w:cstheme="minorBidi"/>
          <w:noProof/>
          <w:sz w:val="22"/>
          <w:szCs w:val="20"/>
          <w:lang w:eastAsia="zh-TW" w:bidi="hi-IN"/>
        </w:rPr>
      </w:pPr>
      <w:hyperlink w:anchor="_Toc44587449" w:history="1">
        <w:r w:rsidR="0046192A" w:rsidRPr="00492AF7">
          <w:rPr>
            <w:rStyle w:val="Lienhypertexte"/>
            <w:noProof/>
          </w:rPr>
          <w:t>1.1.1.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4B0F2A">
      <w:pPr>
        <w:pStyle w:val="TM2"/>
        <w:rPr>
          <w:rFonts w:asciiTheme="minorHAnsi" w:eastAsiaTheme="minorEastAsia" w:hAnsiTheme="minorHAnsi" w:cstheme="minorBidi"/>
          <w:noProof/>
          <w:sz w:val="22"/>
          <w:szCs w:val="20"/>
          <w:lang w:eastAsia="zh-TW" w:bidi="hi-IN"/>
        </w:rPr>
      </w:pPr>
      <w:hyperlink w:anchor="_Toc44587450" w:history="1">
        <w:r w:rsidR="0046192A" w:rsidRPr="00492AF7">
          <w:rPr>
            <w:rStyle w:val="Lienhypertexte"/>
            <w:noProof/>
          </w:rPr>
          <w:t>1.2.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4B0F2A">
      <w:pPr>
        <w:pStyle w:val="TM2"/>
        <w:rPr>
          <w:rFonts w:asciiTheme="minorHAnsi" w:eastAsiaTheme="minorEastAsia" w:hAnsiTheme="minorHAnsi" w:cstheme="minorBidi"/>
          <w:noProof/>
          <w:sz w:val="22"/>
          <w:szCs w:val="20"/>
          <w:lang w:eastAsia="zh-TW" w:bidi="hi-IN"/>
        </w:rPr>
      </w:pPr>
      <w:hyperlink w:anchor="_Toc44587451" w:history="1">
        <w:r w:rsidR="0046192A" w:rsidRPr="00492AF7">
          <w:rPr>
            <w:rStyle w:val="Lienhypertexte"/>
            <w:noProof/>
          </w:rPr>
          <w:t>1.3.</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4B0F2A">
      <w:pPr>
        <w:pStyle w:val="TM2"/>
        <w:rPr>
          <w:rFonts w:asciiTheme="minorHAnsi" w:eastAsiaTheme="minorEastAsia" w:hAnsiTheme="minorHAnsi" w:cstheme="minorBidi"/>
          <w:noProof/>
          <w:sz w:val="22"/>
          <w:szCs w:val="20"/>
          <w:lang w:eastAsia="zh-TW" w:bidi="hi-IN"/>
        </w:rPr>
      </w:pPr>
      <w:hyperlink w:anchor="_Toc44587452" w:history="1">
        <w:r w:rsidR="0046192A" w:rsidRPr="00492AF7">
          <w:rPr>
            <w:rStyle w:val="Lienhypertexte"/>
            <w:noProof/>
          </w:rPr>
          <w:t>1.4.</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4B0F2A">
      <w:pPr>
        <w:pStyle w:val="TM3"/>
        <w:rPr>
          <w:rFonts w:asciiTheme="minorHAnsi" w:eastAsiaTheme="minorEastAsia" w:hAnsiTheme="minorHAnsi" w:cstheme="minorBidi"/>
          <w:noProof/>
          <w:sz w:val="22"/>
          <w:szCs w:val="20"/>
          <w:lang w:eastAsia="zh-TW" w:bidi="hi-IN"/>
        </w:rPr>
      </w:pPr>
      <w:hyperlink w:anchor="_Toc44587453" w:history="1">
        <w:r w:rsidR="0046192A" w:rsidRPr="00492AF7">
          <w:rPr>
            <w:rStyle w:val="Lienhypertexte"/>
            <w:noProof/>
          </w:rPr>
          <w:t>1.4.1.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4B0F2A">
      <w:pPr>
        <w:pStyle w:val="TM3"/>
        <w:rPr>
          <w:rFonts w:asciiTheme="minorHAnsi" w:eastAsiaTheme="minorEastAsia" w:hAnsiTheme="minorHAnsi" w:cstheme="minorBidi"/>
          <w:noProof/>
          <w:sz w:val="22"/>
          <w:szCs w:val="20"/>
          <w:lang w:eastAsia="zh-TW" w:bidi="hi-IN"/>
        </w:rPr>
      </w:pPr>
      <w:hyperlink w:anchor="_Toc44587454" w:history="1">
        <w:r w:rsidR="0046192A" w:rsidRPr="00492AF7">
          <w:rPr>
            <w:rStyle w:val="Lienhypertexte"/>
            <w:noProof/>
          </w:rPr>
          <w:t>1.4.2.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4B0F2A">
      <w:pPr>
        <w:pStyle w:val="TM3"/>
        <w:rPr>
          <w:rFonts w:asciiTheme="minorHAnsi" w:eastAsiaTheme="minorEastAsia" w:hAnsiTheme="minorHAnsi" w:cstheme="minorBidi"/>
          <w:noProof/>
          <w:sz w:val="22"/>
          <w:szCs w:val="20"/>
          <w:lang w:eastAsia="zh-TW" w:bidi="hi-IN"/>
        </w:rPr>
      </w:pPr>
      <w:hyperlink w:anchor="_Toc44587455" w:history="1">
        <w:r w:rsidR="0046192A" w:rsidRPr="00492AF7">
          <w:rPr>
            <w:rStyle w:val="Lienhypertexte"/>
            <w:noProof/>
          </w:rPr>
          <w:t>1.4.3.</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4B0F2A">
      <w:pPr>
        <w:pStyle w:val="TM3"/>
        <w:rPr>
          <w:rFonts w:asciiTheme="minorHAnsi" w:eastAsiaTheme="minorEastAsia" w:hAnsiTheme="minorHAnsi" w:cstheme="minorBidi"/>
          <w:noProof/>
          <w:sz w:val="22"/>
          <w:szCs w:val="20"/>
          <w:lang w:eastAsia="zh-TW" w:bidi="hi-IN"/>
        </w:rPr>
      </w:pPr>
      <w:hyperlink w:anchor="_Toc44587456" w:history="1">
        <w:r w:rsidR="0046192A" w:rsidRPr="00492AF7">
          <w:rPr>
            <w:rStyle w:val="Lienhypertexte"/>
            <w:noProof/>
          </w:rPr>
          <w:t>1.4.4.</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4B0F2A">
      <w:pPr>
        <w:pStyle w:val="TM1"/>
        <w:rPr>
          <w:rFonts w:asciiTheme="minorHAnsi" w:eastAsiaTheme="minorEastAsia" w:hAnsiTheme="minorHAnsi" w:cstheme="minorBidi"/>
          <w:b w:val="0"/>
          <w:noProof/>
          <w:szCs w:val="20"/>
          <w:lang w:eastAsia="zh-TW" w:bidi="hi-IN"/>
        </w:rPr>
      </w:pPr>
      <w:hyperlink w:anchor="_Toc44587457" w:history="1">
        <w:r w:rsidR="0046192A" w:rsidRPr="00492AF7">
          <w:rPr>
            <w:rStyle w:val="Lienhypertexte"/>
            <w:noProof/>
          </w:rPr>
          <w:t>2.</w:t>
        </w:r>
        <w:r w:rsidR="0046192A">
          <w:rPr>
            <w:rFonts w:asciiTheme="minorHAnsi" w:eastAsiaTheme="minorEastAsia" w:hAnsiTheme="minorHAnsi" w:cstheme="minorBidi"/>
            <w:b w:val="0"/>
            <w:noProof/>
            <w:szCs w:val="20"/>
            <w:lang w:eastAsia="zh-TW" w:bidi="hi-IN"/>
          </w:rPr>
          <w:tab/>
        </w:r>
        <w:r w:rsidR="0046192A" w:rsidRPr="00492AF7">
          <w:rPr>
            <w:rStyle w:val="Lienhypertexte"/>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4B0F2A">
      <w:pPr>
        <w:pStyle w:val="TM2"/>
        <w:rPr>
          <w:rFonts w:asciiTheme="minorHAnsi" w:eastAsiaTheme="minorEastAsia" w:hAnsiTheme="minorHAnsi" w:cstheme="minorBidi"/>
          <w:noProof/>
          <w:sz w:val="22"/>
          <w:szCs w:val="20"/>
          <w:lang w:eastAsia="zh-TW" w:bidi="hi-IN"/>
        </w:rPr>
      </w:pPr>
      <w:hyperlink w:anchor="_Toc44587458" w:history="1">
        <w:r w:rsidR="0046192A" w:rsidRPr="00492AF7">
          <w:rPr>
            <w:rStyle w:val="Lienhypertexte"/>
            <w:noProof/>
          </w:rPr>
          <w:t>2.1.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4B0F2A">
      <w:pPr>
        <w:pStyle w:val="TM2"/>
        <w:rPr>
          <w:rFonts w:asciiTheme="minorHAnsi" w:eastAsiaTheme="minorEastAsia" w:hAnsiTheme="minorHAnsi" w:cstheme="minorBidi"/>
          <w:noProof/>
          <w:sz w:val="22"/>
          <w:szCs w:val="20"/>
          <w:lang w:eastAsia="zh-TW" w:bidi="hi-IN"/>
        </w:rPr>
      </w:pPr>
      <w:hyperlink w:anchor="_Toc44587459" w:history="1">
        <w:r w:rsidR="0046192A" w:rsidRPr="00492AF7">
          <w:rPr>
            <w:rStyle w:val="Lienhypertexte"/>
            <w:noProof/>
          </w:rPr>
          <w:t>2.2.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4B0F2A">
      <w:pPr>
        <w:pStyle w:val="TM3"/>
        <w:rPr>
          <w:rFonts w:asciiTheme="minorHAnsi" w:eastAsiaTheme="minorEastAsia" w:hAnsiTheme="minorHAnsi" w:cstheme="minorBidi"/>
          <w:noProof/>
          <w:sz w:val="22"/>
          <w:szCs w:val="20"/>
          <w:lang w:eastAsia="zh-TW" w:bidi="hi-IN"/>
        </w:rPr>
      </w:pPr>
      <w:hyperlink w:anchor="_Toc44587460" w:history="1">
        <w:r w:rsidR="0046192A" w:rsidRPr="00492AF7">
          <w:rPr>
            <w:rStyle w:val="Lienhypertexte"/>
            <w:noProof/>
          </w:rPr>
          <w:t>2.2.1.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4B0F2A">
      <w:pPr>
        <w:pStyle w:val="TM3"/>
        <w:rPr>
          <w:rFonts w:asciiTheme="minorHAnsi" w:eastAsiaTheme="minorEastAsia" w:hAnsiTheme="minorHAnsi" w:cstheme="minorBidi"/>
          <w:noProof/>
          <w:sz w:val="22"/>
          <w:szCs w:val="20"/>
          <w:lang w:eastAsia="zh-TW" w:bidi="hi-IN"/>
        </w:rPr>
      </w:pPr>
      <w:hyperlink w:anchor="_Toc44587461" w:history="1">
        <w:r w:rsidR="0046192A" w:rsidRPr="00492AF7">
          <w:rPr>
            <w:rStyle w:val="Lienhypertexte"/>
            <w:noProof/>
          </w:rPr>
          <w:t>2.2.2.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4B0F2A">
      <w:pPr>
        <w:pStyle w:val="TM3"/>
        <w:rPr>
          <w:rFonts w:asciiTheme="minorHAnsi" w:eastAsiaTheme="minorEastAsia" w:hAnsiTheme="minorHAnsi" w:cstheme="minorBidi"/>
          <w:noProof/>
          <w:sz w:val="22"/>
          <w:szCs w:val="20"/>
          <w:lang w:eastAsia="zh-TW" w:bidi="hi-IN"/>
        </w:rPr>
      </w:pPr>
      <w:hyperlink w:anchor="_Toc44587462" w:history="1">
        <w:r w:rsidR="0046192A" w:rsidRPr="00492AF7">
          <w:rPr>
            <w:rStyle w:val="Lienhypertexte"/>
            <w:noProof/>
          </w:rPr>
          <w:t>2.2.3.</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4B0F2A">
      <w:pPr>
        <w:pStyle w:val="TM2"/>
        <w:rPr>
          <w:rFonts w:asciiTheme="minorHAnsi" w:eastAsiaTheme="minorEastAsia" w:hAnsiTheme="minorHAnsi" w:cstheme="minorBidi"/>
          <w:noProof/>
          <w:sz w:val="22"/>
          <w:szCs w:val="20"/>
          <w:lang w:eastAsia="zh-TW" w:bidi="hi-IN"/>
        </w:rPr>
      </w:pPr>
      <w:hyperlink w:anchor="_Toc44587463" w:history="1">
        <w:r w:rsidR="0046192A" w:rsidRPr="00492AF7">
          <w:rPr>
            <w:rStyle w:val="Lienhypertexte"/>
            <w:noProof/>
          </w:rPr>
          <w:t>2.3.</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4B0F2A">
      <w:pPr>
        <w:pStyle w:val="TM2"/>
        <w:rPr>
          <w:rFonts w:asciiTheme="minorHAnsi" w:eastAsiaTheme="minorEastAsia" w:hAnsiTheme="minorHAnsi" w:cstheme="minorBidi"/>
          <w:noProof/>
          <w:sz w:val="22"/>
          <w:szCs w:val="20"/>
          <w:lang w:eastAsia="zh-TW" w:bidi="hi-IN"/>
        </w:rPr>
      </w:pPr>
      <w:hyperlink w:anchor="_Toc44587464" w:history="1">
        <w:r w:rsidR="0046192A" w:rsidRPr="00492AF7">
          <w:rPr>
            <w:rStyle w:val="Lienhypertexte"/>
            <w:noProof/>
          </w:rPr>
          <w:t>2.4.</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4B0F2A">
      <w:pPr>
        <w:pStyle w:val="TM3"/>
        <w:rPr>
          <w:rFonts w:asciiTheme="minorHAnsi" w:eastAsiaTheme="minorEastAsia" w:hAnsiTheme="minorHAnsi" w:cstheme="minorBidi"/>
          <w:noProof/>
          <w:sz w:val="22"/>
          <w:szCs w:val="20"/>
          <w:lang w:eastAsia="zh-TW" w:bidi="hi-IN"/>
        </w:rPr>
      </w:pPr>
      <w:hyperlink w:anchor="_Toc44587465" w:history="1">
        <w:r w:rsidR="0046192A" w:rsidRPr="00492AF7">
          <w:rPr>
            <w:rStyle w:val="Lienhypertexte"/>
            <w:noProof/>
          </w:rPr>
          <w:t>2.4.1.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4B0F2A">
      <w:pPr>
        <w:pStyle w:val="TM2"/>
        <w:rPr>
          <w:rFonts w:asciiTheme="minorHAnsi" w:eastAsiaTheme="minorEastAsia" w:hAnsiTheme="minorHAnsi" w:cstheme="minorBidi"/>
          <w:noProof/>
          <w:sz w:val="22"/>
          <w:szCs w:val="20"/>
          <w:lang w:eastAsia="zh-TW" w:bidi="hi-IN"/>
        </w:rPr>
      </w:pPr>
      <w:hyperlink w:anchor="_Toc44587466" w:history="1">
        <w:r w:rsidR="0046192A" w:rsidRPr="00492AF7">
          <w:rPr>
            <w:rStyle w:val="Lienhypertexte"/>
            <w:noProof/>
          </w:rPr>
          <w:t>2.5.</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4B0F2A">
      <w:pPr>
        <w:pStyle w:val="TM2"/>
        <w:rPr>
          <w:rFonts w:asciiTheme="minorHAnsi" w:eastAsiaTheme="minorEastAsia" w:hAnsiTheme="minorHAnsi" w:cstheme="minorBidi"/>
          <w:noProof/>
          <w:sz w:val="22"/>
          <w:szCs w:val="20"/>
          <w:lang w:eastAsia="zh-TW" w:bidi="hi-IN"/>
        </w:rPr>
      </w:pPr>
      <w:hyperlink w:anchor="_Toc44587467" w:history="1">
        <w:r w:rsidR="0046192A" w:rsidRPr="00492AF7">
          <w:rPr>
            <w:rStyle w:val="Lienhypertexte"/>
            <w:noProof/>
          </w:rPr>
          <w:t>2.6.</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4B0F2A">
      <w:pPr>
        <w:pStyle w:val="TM3"/>
        <w:rPr>
          <w:rFonts w:asciiTheme="minorHAnsi" w:eastAsiaTheme="minorEastAsia" w:hAnsiTheme="minorHAnsi" w:cstheme="minorBidi"/>
          <w:noProof/>
          <w:sz w:val="22"/>
          <w:szCs w:val="20"/>
          <w:lang w:eastAsia="zh-TW" w:bidi="hi-IN"/>
        </w:rPr>
      </w:pPr>
      <w:hyperlink w:anchor="_Toc44587468" w:history="1">
        <w:r w:rsidR="0046192A" w:rsidRPr="00492AF7">
          <w:rPr>
            <w:rStyle w:val="Lienhypertexte"/>
            <w:noProof/>
          </w:rPr>
          <w:t>2.6.1.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4B0F2A">
      <w:pPr>
        <w:pStyle w:val="TM3"/>
        <w:rPr>
          <w:rFonts w:asciiTheme="minorHAnsi" w:eastAsiaTheme="minorEastAsia" w:hAnsiTheme="minorHAnsi" w:cstheme="minorBidi"/>
          <w:noProof/>
          <w:sz w:val="22"/>
          <w:szCs w:val="20"/>
          <w:lang w:eastAsia="zh-TW" w:bidi="hi-IN"/>
        </w:rPr>
      </w:pPr>
      <w:hyperlink w:anchor="_Toc44587469" w:history="1">
        <w:r w:rsidR="0046192A" w:rsidRPr="00492AF7">
          <w:rPr>
            <w:rStyle w:val="Lienhypertexte"/>
            <w:noProof/>
          </w:rPr>
          <w:t>2.6.2.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4B0F2A">
      <w:pPr>
        <w:pStyle w:val="TM3"/>
        <w:rPr>
          <w:rFonts w:asciiTheme="minorHAnsi" w:eastAsiaTheme="minorEastAsia" w:hAnsiTheme="minorHAnsi" w:cstheme="minorBidi"/>
          <w:noProof/>
          <w:sz w:val="22"/>
          <w:szCs w:val="20"/>
          <w:lang w:eastAsia="zh-TW" w:bidi="hi-IN"/>
        </w:rPr>
      </w:pPr>
      <w:hyperlink w:anchor="_Toc44587470" w:history="1">
        <w:r w:rsidR="0046192A" w:rsidRPr="00492AF7">
          <w:rPr>
            <w:rStyle w:val="Lienhypertexte"/>
            <w:noProof/>
          </w:rPr>
          <w:t>2.6.3.</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 xml:space="preserve">Representation of </w:t>
        </w:r>
        <w:r w:rsidR="0046192A" w:rsidRPr="00492AF7">
          <w:rPr>
            <w:rStyle w:val="Lienhypertexte"/>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4B0F2A">
      <w:pPr>
        <w:pStyle w:val="TM3"/>
        <w:rPr>
          <w:rFonts w:asciiTheme="minorHAnsi" w:eastAsiaTheme="minorEastAsia" w:hAnsiTheme="minorHAnsi" w:cstheme="minorBidi"/>
          <w:noProof/>
          <w:sz w:val="22"/>
          <w:szCs w:val="20"/>
          <w:lang w:eastAsia="zh-TW" w:bidi="hi-IN"/>
        </w:rPr>
      </w:pPr>
      <w:hyperlink w:anchor="_Toc44587471" w:history="1">
        <w:r w:rsidR="0046192A" w:rsidRPr="00492AF7">
          <w:rPr>
            <w:rStyle w:val="Lienhypertexte"/>
            <w:noProof/>
          </w:rPr>
          <w:t>2.6.4.</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 xml:space="preserve">Representation of elided overshort final </w:t>
        </w:r>
        <w:r w:rsidR="0046192A" w:rsidRPr="00492AF7">
          <w:rPr>
            <w:rStyle w:val="Lienhypertexte"/>
            <w:i/>
            <w:noProof/>
          </w:rPr>
          <w:t>u</w:t>
        </w:r>
        <w:r w:rsidR="0046192A" w:rsidRPr="00492AF7">
          <w:rPr>
            <w:rStyle w:val="Lienhypertexte"/>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4B0F2A">
      <w:pPr>
        <w:pStyle w:val="TM1"/>
        <w:rPr>
          <w:rFonts w:asciiTheme="minorHAnsi" w:eastAsiaTheme="minorEastAsia" w:hAnsiTheme="minorHAnsi" w:cstheme="minorBidi"/>
          <w:b w:val="0"/>
          <w:noProof/>
          <w:szCs w:val="20"/>
          <w:lang w:eastAsia="zh-TW" w:bidi="hi-IN"/>
        </w:rPr>
      </w:pPr>
      <w:hyperlink w:anchor="_Toc44587472" w:history="1">
        <w:r w:rsidR="0046192A" w:rsidRPr="00492AF7">
          <w:rPr>
            <w:rStyle w:val="Lienhypertexte"/>
            <w:noProof/>
          </w:rPr>
          <w:t>3.</w:t>
        </w:r>
        <w:r w:rsidR="0046192A">
          <w:rPr>
            <w:rFonts w:asciiTheme="minorHAnsi" w:eastAsiaTheme="minorEastAsia" w:hAnsiTheme="minorHAnsi" w:cstheme="minorBidi"/>
            <w:b w:val="0"/>
            <w:noProof/>
            <w:szCs w:val="20"/>
            <w:lang w:eastAsia="zh-TW" w:bidi="hi-IN"/>
          </w:rPr>
          <w:tab/>
        </w:r>
        <w:r w:rsidR="0046192A" w:rsidRPr="00492AF7">
          <w:rPr>
            <w:rStyle w:val="Lienhypertexte"/>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4B0F2A">
      <w:pPr>
        <w:pStyle w:val="TM2"/>
        <w:rPr>
          <w:rFonts w:asciiTheme="minorHAnsi" w:eastAsiaTheme="minorEastAsia" w:hAnsiTheme="minorHAnsi" w:cstheme="minorBidi"/>
          <w:noProof/>
          <w:sz w:val="22"/>
          <w:szCs w:val="20"/>
          <w:lang w:eastAsia="zh-TW" w:bidi="hi-IN"/>
        </w:rPr>
      </w:pPr>
      <w:hyperlink w:anchor="_Toc44587473" w:history="1">
        <w:r w:rsidR="0046192A" w:rsidRPr="00492AF7">
          <w:rPr>
            <w:rStyle w:val="Lienhypertexte"/>
            <w:noProof/>
          </w:rPr>
          <w:t>3.1.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4B0F2A">
      <w:pPr>
        <w:pStyle w:val="TM2"/>
        <w:rPr>
          <w:rFonts w:asciiTheme="minorHAnsi" w:eastAsiaTheme="minorEastAsia" w:hAnsiTheme="minorHAnsi" w:cstheme="minorBidi"/>
          <w:noProof/>
          <w:sz w:val="22"/>
          <w:szCs w:val="20"/>
          <w:lang w:eastAsia="zh-TW" w:bidi="hi-IN"/>
        </w:rPr>
      </w:pPr>
      <w:hyperlink w:anchor="_Toc44587474" w:history="1">
        <w:r w:rsidR="0046192A" w:rsidRPr="00492AF7">
          <w:rPr>
            <w:rStyle w:val="Lienhypertexte"/>
            <w:noProof/>
          </w:rPr>
          <w:t>3.2.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 xml:space="preserve">Long and Short </w:t>
        </w:r>
        <w:r w:rsidR="0046192A" w:rsidRPr="00492AF7">
          <w:rPr>
            <w:rStyle w:val="Lienhypertexte"/>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4B0F2A">
      <w:pPr>
        <w:pStyle w:val="TM2"/>
        <w:rPr>
          <w:rFonts w:asciiTheme="minorHAnsi" w:eastAsiaTheme="minorEastAsia" w:hAnsiTheme="minorHAnsi" w:cstheme="minorBidi"/>
          <w:noProof/>
          <w:sz w:val="22"/>
          <w:szCs w:val="20"/>
          <w:lang w:eastAsia="zh-TW" w:bidi="hi-IN"/>
        </w:rPr>
      </w:pPr>
      <w:hyperlink w:anchor="_Toc44587475" w:history="1">
        <w:r w:rsidR="0046192A" w:rsidRPr="00492AF7">
          <w:rPr>
            <w:rStyle w:val="Lienhypertexte"/>
            <w:noProof/>
          </w:rPr>
          <w:t>3.3.</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4B0F2A">
      <w:pPr>
        <w:pStyle w:val="TM3"/>
        <w:rPr>
          <w:rFonts w:asciiTheme="minorHAnsi" w:eastAsiaTheme="minorEastAsia" w:hAnsiTheme="minorHAnsi" w:cstheme="minorBidi"/>
          <w:noProof/>
          <w:sz w:val="22"/>
          <w:szCs w:val="20"/>
          <w:lang w:eastAsia="zh-TW" w:bidi="hi-IN"/>
        </w:rPr>
      </w:pPr>
      <w:hyperlink w:anchor="_Toc44587476" w:history="1">
        <w:r w:rsidR="0046192A" w:rsidRPr="00492AF7">
          <w:rPr>
            <w:rStyle w:val="Lienhypertexte"/>
            <w:noProof/>
          </w:rPr>
          <w:t>3.3.1.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4B0F2A">
      <w:pPr>
        <w:pStyle w:val="TM3"/>
        <w:rPr>
          <w:rFonts w:asciiTheme="minorHAnsi" w:eastAsiaTheme="minorEastAsia" w:hAnsiTheme="minorHAnsi" w:cstheme="minorBidi"/>
          <w:noProof/>
          <w:sz w:val="22"/>
          <w:szCs w:val="20"/>
          <w:lang w:eastAsia="zh-TW" w:bidi="hi-IN"/>
        </w:rPr>
      </w:pPr>
      <w:hyperlink w:anchor="_Toc44587477" w:history="1">
        <w:r w:rsidR="0046192A" w:rsidRPr="00492AF7">
          <w:rPr>
            <w:rStyle w:val="Lienhypertexte"/>
            <w:noProof/>
          </w:rPr>
          <w:t>3.3.2.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4B0F2A">
      <w:pPr>
        <w:pStyle w:val="TM3"/>
        <w:rPr>
          <w:rFonts w:asciiTheme="minorHAnsi" w:eastAsiaTheme="minorEastAsia" w:hAnsiTheme="minorHAnsi" w:cstheme="minorBidi"/>
          <w:noProof/>
          <w:sz w:val="22"/>
          <w:szCs w:val="20"/>
          <w:lang w:eastAsia="zh-TW" w:bidi="hi-IN"/>
        </w:rPr>
      </w:pPr>
      <w:hyperlink w:anchor="_Toc44587478" w:history="1">
        <w:r w:rsidR="0046192A" w:rsidRPr="00492AF7">
          <w:rPr>
            <w:rStyle w:val="Lienhypertexte"/>
            <w:noProof/>
          </w:rPr>
          <w:t>3.3.3.</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4B0F2A">
      <w:pPr>
        <w:pStyle w:val="TM3"/>
        <w:rPr>
          <w:rFonts w:asciiTheme="minorHAnsi" w:eastAsiaTheme="minorEastAsia" w:hAnsiTheme="minorHAnsi" w:cstheme="minorBidi"/>
          <w:noProof/>
          <w:sz w:val="22"/>
          <w:szCs w:val="20"/>
          <w:lang w:eastAsia="zh-TW" w:bidi="hi-IN"/>
        </w:rPr>
      </w:pPr>
      <w:hyperlink w:anchor="_Toc44587479" w:history="1">
        <w:r w:rsidR="0046192A" w:rsidRPr="00492AF7">
          <w:rPr>
            <w:rStyle w:val="Lienhypertexte"/>
            <w:noProof/>
          </w:rPr>
          <w:t>3.3.4.</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4B0F2A">
      <w:pPr>
        <w:pStyle w:val="TM3"/>
        <w:rPr>
          <w:rFonts w:asciiTheme="minorHAnsi" w:eastAsiaTheme="minorEastAsia" w:hAnsiTheme="minorHAnsi" w:cstheme="minorBidi"/>
          <w:noProof/>
          <w:sz w:val="22"/>
          <w:szCs w:val="20"/>
          <w:lang w:eastAsia="zh-TW" w:bidi="hi-IN"/>
        </w:rPr>
      </w:pPr>
      <w:hyperlink w:anchor="_Toc44587480" w:history="1">
        <w:r w:rsidR="0046192A" w:rsidRPr="00492AF7">
          <w:rPr>
            <w:rStyle w:val="Lienhypertexte"/>
            <w:noProof/>
          </w:rPr>
          <w:t>3.3.5.</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 xml:space="preserve">Multiple vowel markers within an </w:t>
        </w:r>
        <w:r w:rsidR="0046192A" w:rsidRPr="00492AF7">
          <w:rPr>
            <w:rStyle w:val="Lienhypertexte"/>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4B0F2A">
      <w:pPr>
        <w:pStyle w:val="TM3"/>
        <w:rPr>
          <w:rFonts w:asciiTheme="minorHAnsi" w:eastAsiaTheme="minorEastAsia" w:hAnsiTheme="minorHAnsi" w:cstheme="minorBidi"/>
          <w:noProof/>
          <w:sz w:val="22"/>
          <w:szCs w:val="20"/>
          <w:lang w:eastAsia="zh-TW" w:bidi="hi-IN"/>
        </w:rPr>
      </w:pPr>
      <w:hyperlink w:anchor="_Toc44587481" w:history="1">
        <w:r w:rsidR="0046192A" w:rsidRPr="00492AF7">
          <w:rPr>
            <w:rStyle w:val="Lienhypertexte"/>
            <w:noProof/>
          </w:rPr>
          <w:t>3.3.6.</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4B0F2A">
      <w:pPr>
        <w:pStyle w:val="TM3"/>
        <w:rPr>
          <w:rFonts w:asciiTheme="minorHAnsi" w:eastAsiaTheme="minorEastAsia" w:hAnsiTheme="minorHAnsi" w:cstheme="minorBidi"/>
          <w:noProof/>
          <w:sz w:val="22"/>
          <w:szCs w:val="20"/>
          <w:lang w:eastAsia="zh-TW" w:bidi="hi-IN"/>
        </w:rPr>
      </w:pPr>
      <w:hyperlink w:anchor="_Toc44587482" w:history="1">
        <w:r w:rsidR="0046192A" w:rsidRPr="00492AF7">
          <w:rPr>
            <w:rStyle w:val="Lienhypertexte"/>
            <w:noProof/>
          </w:rPr>
          <w:t>3.3.7.</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4B0F2A">
      <w:pPr>
        <w:pStyle w:val="TM3"/>
        <w:rPr>
          <w:rFonts w:asciiTheme="minorHAnsi" w:eastAsiaTheme="minorEastAsia" w:hAnsiTheme="minorHAnsi" w:cstheme="minorBidi"/>
          <w:noProof/>
          <w:sz w:val="22"/>
          <w:szCs w:val="20"/>
          <w:lang w:eastAsia="zh-TW" w:bidi="hi-IN"/>
        </w:rPr>
      </w:pPr>
      <w:hyperlink w:anchor="_Toc44587483" w:history="1">
        <w:r w:rsidR="0046192A" w:rsidRPr="00492AF7">
          <w:rPr>
            <w:rStyle w:val="Lienhypertexte"/>
            <w:noProof/>
          </w:rPr>
          <w:t>3.3.8.</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4B0F2A">
      <w:pPr>
        <w:pStyle w:val="TM3"/>
        <w:rPr>
          <w:rFonts w:asciiTheme="minorHAnsi" w:eastAsiaTheme="minorEastAsia" w:hAnsiTheme="minorHAnsi" w:cstheme="minorBidi"/>
          <w:noProof/>
          <w:sz w:val="22"/>
          <w:szCs w:val="20"/>
          <w:lang w:eastAsia="zh-TW" w:bidi="hi-IN"/>
        </w:rPr>
      </w:pPr>
      <w:hyperlink w:anchor="_Toc44587484" w:history="1">
        <w:r w:rsidR="0046192A" w:rsidRPr="00492AF7">
          <w:rPr>
            <w:rStyle w:val="Lienhypertexte"/>
            <w:noProof/>
          </w:rPr>
          <w:t>3.3.9.</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4B0F2A">
      <w:pPr>
        <w:pStyle w:val="TM3"/>
        <w:rPr>
          <w:rFonts w:asciiTheme="minorHAnsi" w:eastAsiaTheme="minorEastAsia" w:hAnsiTheme="minorHAnsi" w:cstheme="minorBidi"/>
          <w:noProof/>
          <w:sz w:val="22"/>
          <w:szCs w:val="20"/>
          <w:lang w:eastAsia="zh-TW" w:bidi="hi-IN"/>
        </w:rPr>
      </w:pPr>
      <w:hyperlink w:anchor="_Toc44587485" w:history="1">
        <w:r w:rsidR="0046192A" w:rsidRPr="00492AF7">
          <w:rPr>
            <w:rStyle w:val="Lienhypertexte"/>
            <w:noProof/>
          </w:rPr>
          <w:t>3.3.10.</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4B0F2A">
      <w:pPr>
        <w:pStyle w:val="TM3"/>
        <w:rPr>
          <w:rFonts w:asciiTheme="minorHAnsi" w:eastAsiaTheme="minorEastAsia" w:hAnsiTheme="minorHAnsi" w:cstheme="minorBidi"/>
          <w:noProof/>
          <w:sz w:val="22"/>
          <w:szCs w:val="20"/>
          <w:lang w:eastAsia="zh-TW" w:bidi="hi-IN"/>
        </w:rPr>
      </w:pPr>
      <w:hyperlink w:anchor="_Toc44587486" w:history="1">
        <w:r w:rsidR="0046192A" w:rsidRPr="00492AF7">
          <w:rPr>
            <w:rStyle w:val="Lienhypertexte"/>
            <w:noProof/>
          </w:rPr>
          <w:t>3.3.11.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 xml:space="preserve">Special forms of </w:t>
        </w:r>
        <w:r w:rsidR="0046192A" w:rsidRPr="00492AF7">
          <w:rPr>
            <w:rStyle w:val="Lienhypertexte"/>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4B0F2A">
      <w:pPr>
        <w:pStyle w:val="TM1"/>
        <w:rPr>
          <w:rFonts w:asciiTheme="minorHAnsi" w:eastAsiaTheme="minorEastAsia" w:hAnsiTheme="minorHAnsi" w:cstheme="minorBidi"/>
          <w:b w:val="0"/>
          <w:noProof/>
          <w:szCs w:val="20"/>
          <w:lang w:eastAsia="zh-TW" w:bidi="hi-IN"/>
        </w:rPr>
      </w:pPr>
      <w:hyperlink w:anchor="_Toc44587487" w:history="1">
        <w:r w:rsidR="0046192A" w:rsidRPr="00492AF7">
          <w:rPr>
            <w:rStyle w:val="Lienhypertexte"/>
            <w:noProof/>
          </w:rPr>
          <w:t>4.</w:t>
        </w:r>
        <w:r w:rsidR="0046192A">
          <w:rPr>
            <w:rFonts w:asciiTheme="minorHAnsi" w:eastAsiaTheme="minorEastAsia" w:hAnsiTheme="minorHAnsi" w:cstheme="minorBidi"/>
            <w:b w:val="0"/>
            <w:noProof/>
            <w:szCs w:val="20"/>
            <w:lang w:eastAsia="zh-TW" w:bidi="hi-IN"/>
          </w:rPr>
          <w:tab/>
        </w:r>
        <w:r w:rsidR="0046192A" w:rsidRPr="00492AF7">
          <w:rPr>
            <w:rStyle w:val="Lienhypertexte"/>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4B0F2A">
      <w:pPr>
        <w:pStyle w:val="TM2"/>
        <w:rPr>
          <w:rFonts w:asciiTheme="minorHAnsi" w:eastAsiaTheme="minorEastAsia" w:hAnsiTheme="minorHAnsi" w:cstheme="minorBidi"/>
          <w:noProof/>
          <w:sz w:val="22"/>
          <w:szCs w:val="20"/>
          <w:lang w:eastAsia="zh-TW" w:bidi="hi-IN"/>
        </w:rPr>
      </w:pPr>
      <w:hyperlink w:anchor="_Toc44587488" w:history="1">
        <w:r w:rsidR="0046192A" w:rsidRPr="00492AF7">
          <w:rPr>
            <w:rStyle w:val="Lienhypertexte"/>
            <w:noProof/>
          </w:rPr>
          <w:t>4.1.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4B0F2A">
      <w:pPr>
        <w:pStyle w:val="TM3"/>
        <w:rPr>
          <w:rFonts w:asciiTheme="minorHAnsi" w:eastAsiaTheme="minorEastAsia" w:hAnsiTheme="minorHAnsi" w:cstheme="minorBidi"/>
          <w:noProof/>
          <w:sz w:val="22"/>
          <w:szCs w:val="20"/>
          <w:lang w:eastAsia="zh-TW" w:bidi="hi-IN"/>
        </w:rPr>
      </w:pPr>
      <w:hyperlink w:anchor="_Toc44587489" w:history="1">
        <w:r w:rsidR="0046192A" w:rsidRPr="00492AF7">
          <w:rPr>
            <w:rStyle w:val="Lienhypertexte"/>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4B0F2A">
      <w:pPr>
        <w:pStyle w:val="TM3"/>
        <w:rPr>
          <w:rFonts w:asciiTheme="minorHAnsi" w:eastAsiaTheme="minorEastAsia" w:hAnsiTheme="minorHAnsi" w:cstheme="minorBidi"/>
          <w:noProof/>
          <w:sz w:val="22"/>
          <w:szCs w:val="20"/>
          <w:lang w:eastAsia="zh-TW" w:bidi="hi-IN"/>
        </w:rPr>
      </w:pPr>
      <w:hyperlink w:anchor="_Toc44587490" w:history="1">
        <w:r w:rsidR="0046192A" w:rsidRPr="00492AF7">
          <w:rPr>
            <w:rStyle w:val="Lienhypertexte"/>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4B0F2A">
      <w:pPr>
        <w:pStyle w:val="TM2"/>
        <w:rPr>
          <w:rFonts w:asciiTheme="minorHAnsi" w:eastAsiaTheme="minorEastAsia" w:hAnsiTheme="minorHAnsi" w:cstheme="minorBidi"/>
          <w:noProof/>
          <w:sz w:val="22"/>
          <w:szCs w:val="20"/>
          <w:lang w:eastAsia="zh-TW" w:bidi="hi-IN"/>
        </w:rPr>
      </w:pPr>
      <w:hyperlink w:anchor="_Toc44587491" w:history="1">
        <w:r w:rsidR="0046192A" w:rsidRPr="00492AF7">
          <w:rPr>
            <w:rStyle w:val="Lienhypertexte"/>
            <w:noProof/>
          </w:rPr>
          <w:t>4.2.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4B0F2A">
      <w:pPr>
        <w:pStyle w:val="TM3"/>
        <w:rPr>
          <w:rFonts w:asciiTheme="minorHAnsi" w:eastAsiaTheme="minorEastAsia" w:hAnsiTheme="minorHAnsi" w:cstheme="minorBidi"/>
          <w:noProof/>
          <w:sz w:val="22"/>
          <w:szCs w:val="20"/>
          <w:lang w:eastAsia="zh-TW" w:bidi="hi-IN"/>
        </w:rPr>
      </w:pPr>
      <w:hyperlink w:anchor="_Toc44587492" w:history="1">
        <w:r w:rsidR="0046192A" w:rsidRPr="00492AF7">
          <w:rPr>
            <w:rStyle w:val="Lienhypertexte"/>
            <w:noProof/>
          </w:rPr>
          <w:t>4.2.1.</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4B0F2A">
      <w:pPr>
        <w:pStyle w:val="TM3"/>
        <w:rPr>
          <w:rFonts w:asciiTheme="minorHAnsi" w:eastAsiaTheme="minorEastAsia" w:hAnsiTheme="minorHAnsi" w:cstheme="minorBidi"/>
          <w:noProof/>
          <w:sz w:val="22"/>
          <w:szCs w:val="20"/>
          <w:lang w:eastAsia="zh-TW" w:bidi="hi-IN"/>
        </w:rPr>
      </w:pPr>
      <w:hyperlink w:anchor="_Toc44587493" w:history="1">
        <w:r w:rsidR="0046192A" w:rsidRPr="00492AF7">
          <w:rPr>
            <w:rStyle w:val="Lienhypertexte"/>
            <w:noProof/>
          </w:rPr>
          <w:t>4.2.2.</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4B0F2A">
      <w:pPr>
        <w:pStyle w:val="TM3"/>
        <w:rPr>
          <w:rFonts w:asciiTheme="minorHAnsi" w:eastAsiaTheme="minorEastAsia" w:hAnsiTheme="minorHAnsi" w:cstheme="minorBidi"/>
          <w:noProof/>
          <w:sz w:val="22"/>
          <w:szCs w:val="20"/>
          <w:lang w:eastAsia="zh-TW" w:bidi="hi-IN"/>
        </w:rPr>
      </w:pPr>
      <w:hyperlink w:anchor="_Toc44587494" w:history="1">
        <w:r w:rsidR="0046192A" w:rsidRPr="00492AF7">
          <w:rPr>
            <w:rStyle w:val="Lienhypertexte"/>
            <w:noProof/>
          </w:rPr>
          <w:t>4.2.3.</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4B0F2A">
      <w:pPr>
        <w:pStyle w:val="TM2"/>
        <w:rPr>
          <w:rFonts w:asciiTheme="minorHAnsi" w:eastAsiaTheme="minorEastAsia" w:hAnsiTheme="minorHAnsi" w:cstheme="minorBidi"/>
          <w:noProof/>
          <w:sz w:val="22"/>
          <w:szCs w:val="20"/>
          <w:lang w:eastAsia="zh-TW" w:bidi="hi-IN"/>
        </w:rPr>
      </w:pPr>
      <w:hyperlink w:anchor="_Toc44587495" w:history="1">
        <w:r w:rsidR="0046192A" w:rsidRPr="00492AF7">
          <w:rPr>
            <w:rStyle w:val="Lienhypertexte"/>
            <w:noProof/>
          </w:rPr>
          <w:t>4.3.</w:t>
        </w:r>
        <w:r w:rsidR="0046192A">
          <w:rPr>
            <w:rFonts w:asciiTheme="minorHAnsi" w:eastAsiaTheme="minorEastAsia" w:hAnsiTheme="minorHAnsi" w:cstheme="minorBidi"/>
            <w:noProof/>
            <w:sz w:val="22"/>
            <w:szCs w:val="20"/>
            <w:lang w:eastAsia="zh-TW" w:bidi="hi-IN"/>
          </w:rPr>
          <w:tab/>
        </w:r>
        <w:r w:rsidR="0046192A" w:rsidRPr="00492AF7">
          <w:rPr>
            <w:rStyle w:val="Lienhypertexte"/>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4B0F2A">
      <w:pPr>
        <w:pStyle w:val="TM1"/>
        <w:rPr>
          <w:rFonts w:asciiTheme="minorHAnsi" w:eastAsiaTheme="minorEastAsia" w:hAnsiTheme="minorHAnsi" w:cstheme="minorBidi"/>
          <w:b w:val="0"/>
          <w:noProof/>
          <w:szCs w:val="20"/>
          <w:lang w:eastAsia="zh-TW" w:bidi="hi-IN"/>
        </w:rPr>
      </w:pPr>
      <w:hyperlink w:anchor="_Toc44587496" w:history="1">
        <w:r w:rsidR="0046192A" w:rsidRPr="00492AF7">
          <w:rPr>
            <w:rStyle w:val="Lienhypertexte"/>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Titre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Titre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Appelnotedebasdep"/>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Titre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e"/>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e"/>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e"/>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e"/>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e"/>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e"/>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e"/>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e"/>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Titre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Titre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Appelnotedebasdep"/>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Titre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Titre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Appelnotedebasdep"/>
        </w:rPr>
        <w:footnoteReference w:id="3"/>
      </w:r>
    </w:p>
    <w:p w14:paraId="0000001C" w14:textId="08137AFD" w:rsidR="006F3A4A" w:rsidRDefault="00395046" w:rsidP="000605FE">
      <w:pPr>
        <w:pStyle w:val="Titre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e"/>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e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e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e"/>
      </w:pPr>
      <w:r>
        <w:t>in the usage of this Guide,</w:t>
      </w:r>
    </w:p>
    <w:p w14:paraId="00000021" w14:textId="77777777" w:rsidR="006F3A4A" w:rsidRDefault="00395046" w:rsidP="00877FB8">
      <w:pPr>
        <w:pStyle w:val="Liste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e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e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e"/>
      </w:pPr>
      <w:r>
        <w:t xml:space="preserve">the term </w:t>
      </w:r>
      <w:r w:rsidRPr="00061C63">
        <w:rPr>
          <w:b/>
          <w:bCs/>
        </w:rPr>
        <w:t>character</w:t>
      </w:r>
      <w:r>
        <w:t xml:space="preserve"> may be defined in several ways</w:t>
      </w:r>
    </w:p>
    <w:p w14:paraId="00000025" w14:textId="77777777" w:rsidR="006F3A4A" w:rsidRDefault="00395046" w:rsidP="00877FB8">
      <w:pPr>
        <w:pStyle w:val="Liste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e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e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e4"/>
      </w:pPr>
      <w:r>
        <w:t>some phonemes are represented in some writing systems by a combination of several characters, e.g.</w:t>
      </w:r>
    </w:p>
    <w:p w14:paraId="76466E6E" w14:textId="65AE7078" w:rsidR="00653D6F" w:rsidRDefault="00395046" w:rsidP="00653D6F">
      <w:pPr>
        <w:pStyle w:val="Liste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e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e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e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e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e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e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e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e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e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e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e4"/>
      </w:pPr>
      <w:r>
        <w:t>numeral signs are definitely characters</w:t>
      </w:r>
    </w:p>
    <w:p w14:paraId="00000033" w14:textId="77777777" w:rsidR="006F3A4A" w:rsidRDefault="00395046" w:rsidP="00877FB8">
      <w:pPr>
        <w:pStyle w:val="Liste4"/>
      </w:pPr>
      <w:r>
        <w:t>punctuation signs and other symbols used in written text are arguably characters, and we prefer to include them in the scope of the term</w:t>
      </w:r>
    </w:p>
    <w:p w14:paraId="00000034" w14:textId="77777777" w:rsidR="006F3A4A" w:rsidRDefault="00395046" w:rsidP="00877FB8">
      <w:pPr>
        <w:pStyle w:val="Liste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e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w:t>
      </w:r>
      <w:proofErr w:type="spellStart"/>
      <w:r>
        <w:t>s.v.</w:t>
      </w:r>
      <w:proofErr w:type="spellEnd"/>
      <w:r>
        <w:t>)</w:t>
      </w:r>
      <w:r w:rsidR="00FA7086">
        <w:rPr>
          <w:rStyle w:val="Appelnotedebasdep"/>
        </w:rPr>
        <w:footnoteReference w:id="4"/>
      </w:r>
    </w:p>
    <w:p w14:paraId="00000037" w14:textId="77777777" w:rsidR="006F3A4A" w:rsidRPr="00061C63" w:rsidRDefault="00395046" w:rsidP="00877FB8">
      <w:pPr>
        <w:pStyle w:val="Liste"/>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e2"/>
      </w:pPr>
      <w:r>
        <w:t>this technical definition is not something we need to use regularly, but it is good to be aware that this definition of a character includes:</w:t>
      </w:r>
    </w:p>
    <w:p w14:paraId="00000039" w14:textId="77777777" w:rsidR="006F3A4A" w:rsidRDefault="00395046" w:rsidP="00877FB8">
      <w:pPr>
        <w:pStyle w:val="Liste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e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e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w:t>
      </w:r>
      <w:proofErr w:type="gramStart"/>
      <w:r>
        <w:t>instance</w:t>
      </w:r>
      <w:proofErr w:type="gramEnd"/>
      <w:r>
        <w:t xml:space="preserve"> in Indic scripts</w:t>
      </w:r>
    </w:p>
    <w:p w14:paraId="0000003C" w14:textId="2F007A30" w:rsidR="006F3A4A" w:rsidRDefault="00395046" w:rsidP="00877FB8">
      <w:pPr>
        <w:pStyle w:val="Liste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e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e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e3"/>
      </w:pPr>
      <w:proofErr w:type="gramStart"/>
      <w:r>
        <w:t>thus</w:t>
      </w:r>
      <w:proofErr w:type="gramEnd"/>
      <w:r>
        <w:t xml:space="preserve">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e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e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e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w:t>
      </w:r>
      <w:proofErr w:type="spellStart"/>
      <w:r>
        <w:t>s.v.</w:t>
      </w:r>
      <w:proofErr w:type="spellEnd"/>
      <w:r>
        <w:t>)</w:t>
      </w:r>
    </w:p>
    <w:p w14:paraId="00000043" w14:textId="77777777" w:rsidR="006F3A4A" w:rsidRDefault="00395046" w:rsidP="00877FB8">
      <w:pPr>
        <w:pStyle w:val="Liste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e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e"/>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e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proofErr w:type="gramStart"/>
      <w:r w:rsidR="00C66106">
        <w:t>zero vowel</w:t>
      </w:r>
      <w:proofErr w:type="gramEnd"/>
      <w:r w:rsidR="00C66106">
        <w:t xml:space="preserve">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e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proofErr w:type="gramStart"/>
      <w:r w:rsidR="00C66106">
        <w:t>zero vowel</w:t>
      </w:r>
      <w:proofErr w:type="gramEnd"/>
      <w:r w:rsidR="00C66106">
        <w:t xml:space="preserve">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e2"/>
      </w:pPr>
      <w:r>
        <w:t>when no distinction between character and glyph is required, “component” may be used on its own to refer to these entities</w:t>
      </w:r>
    </w:p>
    <w:p w14:paraId="00000049" w14:textId="70DF3F48" w:rsidR="006F3A4A" w:rsidRDefault="00395046" w:rsidP="009413DD">
      <w:pPr>
        <w:pStyle w:val="Liste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e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e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e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e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Titre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e"/>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e"/>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e"/>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e"/>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e"/>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e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e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e"/>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Titre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 xml:space="preserve">We presume team members will rarely have need to offer phonetic </w:t>
      </w:r>
      <w:proofErr w:type="gramStart"/>
      <w:r w:rsidRPr="00FA7086">
        <w:rPr>
          <w:lang w:eastAsia="en-GB" w:bidi="hi-IN"/>
        </w:rPr>
        <w:t>transcription, but</w:t>
      </w:r>
      <w:proofErr w:type="gramEnd"/>
      <w:r w:rsidRPr="00FA7086">
        <w:rPr>
          <w:lang w:eastAsia="en-GB" w:bidi="hi-IN"/>
        </w:rPr>
        <w:t xml:space="preserve">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Titre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Titre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e"/>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e2"/>
      </w:pPr>
      <w:r>
        <w:t>never a custom/legacy encoding (i.e. one that turns into gobbledygook if you change the font to a Unicode font for the same script)</w:t>
      </w:r>
    </w:p>
    <w:p w14:paraId="62012AD4" w14:textId="77777777" w:rsidR="007330FE" w:rsidRDefault="007330FE" w:rsidP="007330FE">
      <w:pPr>
        <w:pStyle w:val="Liste"/>
      </w:pPr>
      <w:r>
        <w:t>wherever available, type using Unicode precomposed characters</w:t>
      </w:r>
    </w:p>
    <w:p w14:paraId="61D50053" w14:textId="77777777" w:rsidR="007330FE" w:rsidRDefault="007330FE" w:rsidP="007330FE">
      <w:pPr>
        <w:pStyle w:val="Liste2"/>
      </w:pPr>
      <w:r>
        <w:t xml:space="preserve">e.g. for </w:t>
      </w:r>
      <w:r w:rsidRPr="004E1D84">
        <w:rPr>
          <w:rStyle w:val="Foreign"/>
        </w:rPr>
        <w:t>ā</w:t>
      </w:r>
      <w:r>
        <w:t xml:space="preserve"> use the Unicode character </w:t>
      </w:r>
      <w:r w:rsidRPr="00927D3F">
        <w:rPr>
          <w:rStyle w:val="Code"/>
        </w:rPr>
        <w:t>U+0101</w:t>
      </w:r>
      <w:r>
        <w:t xml:space="preserve"> Latin Small Letter A </w:t>
      </w:r>
      <w:proofErr w:type="gramStart"/>
      <w:r>
        <w:t>With</w:t>
      </w:r>
      <w:proofErr w:type="gramEnd"/>
      <w:r>
        <w:t xml:space="preserve">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e"/>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e"/>
      </w:pPr>
      <w:r>
        <w:t>the font you use in your texts is irrelevant so long as it is Unicode-compliant</w:t>
      </w:r>
    </w:p>
    <w:p w14:paraId="10B54D0B" w14:textId="77777777" w:rsidR="007330FE" w:rsidRDefault="007330FE" w:rsidP="007330FE">
      <w:pPr>
        <w:pStyle w:val="Liste2"/>
      </w:pPr>
      <w:r>
        <w:t xml:space="preserve">freely available fonts supporting all or nearly all of the special characters we require include: </w:t>
      </w:r>
    </w:p>
    <w:p w14:paraId="16595579" w14:textId="6101661C" w:rsidR="007330FE" w:rsidRDefault="007330FE" w:rsidP="007330FE">
      <w:pPr>
        <w:pStyle w:val="Liste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e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e3"/>
      </w:pPr>
      <w:r>
        <w:t>several of the fonts shipped with Windows 10, e.g. Times New Roman, Tahoma, Calibri</w:t>
      </w:r>
    </w:p>
    <w:p w14:paraId="3801E826" w14:textId="77777777" w:rsidR="007330FE" w:rsidRDefault="007330FE" w:rsidP="007330FE">
      <w:pPr>
        <w:pStyle w:val="Liste3"/>
      </w:pPr>
      <w:r>
        <w:t>several of the fonts shipped with Mac OS, e.g. Times New Roman, Arial, Calibri</w:t>
      </w:r>
    </w:p>
    <w:p w14:paraId="3C33D930" w14:textId="77777777" w:rsidR="007330FE" w:rsidRDefault="007330FE" w:rsidP="007330FE">
      <w:pPr>
        <w:pStyle w:val="Liste2"/>
      </w:pPr>
      <w:r>
        <w:t xml:space="preserve">you probably already have a favourite keyboard layout to access the special characters you need in your work </w:t>
      </w:r>
    </w:p>
    <w:p w14:paraId="2C1FE90B" w14:textId="457866BF" w:rsidR="007330FE" w:rsidRDefault="007330FE" w:rsidP="007330FE">
      <w:pPr>
        <w:pStyle w:val="Liste2"/>
      </w:pPr>
      <w:r>
        <w:t>if not, and you are a Mac user, you may want to try the layouts Easy Unicode or ABC Extended (formerly US Extended)</w:t>
      </w:r>
    </w:p>
    <w:p w14:paraId="6A7A08F7" w14:textId="4819AC79" w:rsidR="00692741" w:rsidRDefault="00692741" w:rsidP="00692741">
      <w:pPr>
        <w:pStyle w:val="Liste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Lienhypertexte"/>
          </w:rPr>
          <w:t>http://bombay.indology.info/software/fonts/induni/index.html</w:t>
        </w:r>
      </w:hyperlink>
    </w:p>
    <w:p w14:paraId="5F3C2655" w14:textId="77777777" w:rsidR="007330FE" w:rsidRPr="00270103" w:rsidRDefault="007330FE" w:rsidP="007330FE">
      <w:pPr>
        <w:pStyle w:val="Liste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e3"/>
      </w:pPr>
      <w:r>
        <w:t>assign a shortcut key or sequence to the inaccessible characters in your editing software</w:t>
      </w:r>
    </w:p>
    <w:p w14:paraId="4A69BCB6" w14:textId="77777777" w:rsidR="007330FE" w:rsidRDefault="007330FE" w:rsidP="007330FE">
      <w:pPr>
        <w:pStyle w:val="Liste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e3"/>
      </w:pPr>
      <w:r>
        <w:t>insert them from a table of available characters</w:t>
      </w:r>
    </w:p>
    <w:p w14:paraId="2D914ECA" w14:textId="77777777" w:rsidR="007330FE" w:rsidRDefault="007330FE" w:rsidP="007330FE">
      <w:pPr>
        <w:pStyle w:val="Liste4"/>
      </w:pPr>
      <w:r>
        <w:t>in MS Office, use Insert Symbol</w:t>
      </w:r>
    </w:p>
    <w:p w14:paraId="3A887140" w14:textId="77777777" w:rsidR="007330FE" w:rsidRDefault="007330FE" w:rsidP="007330FE">
      <w:pPr>
        <w:pStyle w:val="Liste4"/>
      </w:pPr>
      <w:r>
        <w:t>on Mac OS (systemwide), use the Character Table</w:t>
      </w:r>
    </w:p>
    <w:p w14:paraId="1F6D843C" w14:textId="77777777" w:rsidR="007330FE" w:rsidRPr="00270103" w:rsidRDefault="007330FE" w:rsidP="007330FE">
      <w:pPr>
        <w:pStyle w:val="Liste3"/>
        <w:rPr>
          <w:rFonts w:eastAsia="Arial"/>
        </w:rPr>
      </w:pPr>
      <w:r>
        <w:t>use Unicode codes to enter special characters</w:t>
      </w:r>
    </w:p>
    <w:p w14:paraId="4776BF6C" w14:textId="77777777" w:rsidR="007330FE" w:rsidRDefault="007330FE" w:rsidP="007330FE">
      <w:pPr>
        <w:pStyle w:val="Liste4"/>
      </w:pPr>
      <w:r>
        <w:t>in MS Office you can type the code, then press ALT + x to convert the code into the corresponding character</w:t>
      </w:r>
    </w:p>
    <w:p w14:paraId="319A72F8" w14:textId="77777777" w:rsidR="007330FE" w:rsidRDefault="007330FE" w:rsidP="007330FE">
      <w:pPr>
        <w:pStyle w:val="Liste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e4"/>
        <w:rPr>
          <w:rFonts w:eastAsia="Arial"/>
        </w:rPr>
      </w:pPr>
      <w:r>
        <w:t>on Mac OS (systemwide), you need to enable Unicode Hex Input in Language Preferences</w:t>
      </w:r>
    </w:p>
    <w:p w14:paraId="6C587CBB" w14:textId="17F11E51" w:rsidR="007330FE" w:rsidRPr="00DF3FE0" w:rsidRDefault="007330FE" w:rsidP="007330FE">
      <w:pPr>
        <w:pStyle w:val="Liste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e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e4"/>
      </w:pPr>
      <w:r>
        <w:t>do not use that particular sign for any other purpose than representing the character you cannot type</w:t>
      </w:r>
    </w:p>
    <w:p w14:paraId="7D5A01FC" w14:textId="77777777" w:rsidR="007330FE" w:rsidRDefault="007330FE" w:rsidP="007330FE">
      <w:pPr>
        <w:pStyle w:val="Liste4"/>
      </w:pPr>
      <w:r>
        <w:t xml:space="preserve">make clear note of what you are doing, so your custom character can then be </w:t>
      </w:r>
      <w:proofErr w:type="gramStart"/>
      <w:r>
        <w:t>auto-converted</w:t>
      </w:r>
      <w:proofErr w:type="gramEnd"/>
      <w:r>
        <w:t xml:space="preserve"> to the correct one</w:t>
      </w:r>
    </w:p>
    <w:p w14:paraId="2DA96C30" w14:textId="30F72BC4" w:rsidR="00C23754" w:rsidRDefault="007330FE" w:rsidP="00C23754">
      <w:pPr>
        <w:pStyle w:val="Liste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Titre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e"/>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e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Titre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e"/>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e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e"/>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e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Titre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e"/>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Appelnotedebasdep"/>
        </w:rPr>
        <w:footnoteReference w:id="5"/>
      </w:r>
      <w:r w:rsidRPr="00E767AD">
        <w:t>) is a</w:t>
      </w:r>
      <w:r>
        <w:t>cceptable and recommended, primarily in the following situations</w:t>
      </w:r>
    </w:p>
    <w:p w14:paraId="386DBE5E" w14:textId="1DAE0E62" w:rsidR="00E767AD" w:rsidRDefault="00E767AD" w:rsidP="00E767AD">
      <w:pPr>
        <w:pStyle w:val="Liste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e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e"/>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e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e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e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e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e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e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e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e3"/>
      </w:pPr>
      <w:r>
        <w:t>normalisation of orthography, e.g.</w:t>
      </w:r>
    </w:p>
    <w:p w14:paraId="7A734A22" w14:textId="41FC6012" w:rsidR="00C23754" w:rsidRDefault="00D15DA8" w:rsidP="00C23754">
      <w:pPr>
        <w:pStyle w:val="Liste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e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e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Titre3"/>
        <w:numPr>
          <w:ilvl w:val="2"/>
          <w:numId w:val="16"/>
        </w:numPr>
      </w:pPr>
      <w:bookmarkStart w:id="73" w:name="_Toc44587462"/>
      <w:r>
        <w:t>Shorthand</w:t>
      </w:r>
      <w:bookmarkEnd w:id="73"/>
    </w:p>
    <w:p w14:paraId="232EFB47" w14:textId="3D97CC63" w:rsidR="004530CC" w:rsidRDefault="004530CC" w:rsidP="004530CC">
      <w:pPr>
        <w:pStyle w:val="Liste"/>
      </w:pPr>
      <w:r>
        <w:t>some subsections of this guide offer methods we call “shorthand”</w:t>
      </w:r>
    </w:p>
    <w:p w14:paraId="66EC93B4" w14:textId="5D9BD5F6" w:rsidR="004530CC" w:rsidRDefault="004530CC" w:rsidP="004530CC">
      <w:pPr>
        <w:pStyle w:val="Liste"/>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e2"/>
      </w:pPr>
      <w:r>
        <w:t>certain Unicode characters that are not readily accessible on many keyboards</w:t>
      </w:r>
      <w:r w:rsidR="00EC32E7">
        <w:t xml:space="preserve"> (“shorthand transliteration”)</w:t>
      </w:r>
    </w:p>
    <w:p w14:paraId="33FC0265" w14:textId="65BDD4F6" w:rsidR="00E720FE" w:rsidRDefault="00E720FE" w:rsidP="004530CC">
      <w:pPr>
        <w:pStyle w:val="Liste2"/>
      </w:pPr>
      <w:r>
        <w:t xml:space="preserve">certain character features that we encode in </w:t>
      </w:r>
      <w:proofErr w:type="gramStart"/>
      <w:r>
        <w:t>XML</w:t>
      </w:r>
      <w:proofErr w:type="gramEnd"/>
      <w:r>
        <w:t xml:space="preserve"> but which cannot be represented by our transliteration scheme</w:t>
      </w:r>
      <w:r w:rsidR="00EC32E7">
        <w:t xml:space="preserve"> (“shorthand markup”)</w:t>
      </w:r>
    </w:p>
    <w:p w14:paraId="5B253DFF" w14:textId="551A6243" w:rsidR="00E720FE" w:rsidRDefault="00E720FE" w:rsidP="00E720FE">
      <w:pPr>
        <w:pStyle w:val="Liste"/>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e"/>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e"/>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Titre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e"/>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 xml:space="preserve">all languages written in an </w:t>
      </w:r>
      <w:proofErr w:type="gramStart"/>
      <w:r>
        <w:t>Indic  script</w:t>
      </w:r>
      <w:proofErr w:type="gramEnd"/>
    </w:p>
    <w:p w14:paraId="00000075" w14:textId="12FAFFFF" w:rsidR="006F3A4A" w:rsidRPr="00270103" w:rsidRDefault="00395046" w:rsidP="00061C63">
      <w:pPr>
        <w:pStyle w:val="Liste2"/>
      </w:pPr>
      <w:r>
        <w:t>the standard, published as a pamphlet, is accessible in the form of a pdf file in the PDF Library on Sharedocs</w:t>
      </w:r>
      <w:r w:rsidR="00A60DFF">
        <w:rPr>
          <w:rStyle w:val="Appelnotedebasdep"/>
        </w:rPr>
        <w:footnoteReference w:id="6"/>
      </w:r>
    </w:p>
    <w:p w14:paraId="00000076" w14:textId="0E862D77" w:rsidR="006F3A4A" w:rsidRDefault="00395046" w:rsidP="00061C63">
      <w:pPr>
        <w:pStyle w:val="Liste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e"/>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e"/>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e"/>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Titre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e"/>
        <w:rPr>
          <w:rFonts w:eastAsia="Arial"/>
        </w:rPr>
      </w:pPr>
      <w:r>
        <w:t>in general principle (as per ISO-15919 Rule 8.1.1), our transliteration is case insensitive</w:t>
      </w:r>
    </w:p>
    <w:p w14:paraId="00000088" w14:textId="63A47FBD" w:rsidR="006F3A4A" w:rsidRDefault="00395046" w:rsidP="00061C63">
      <w:pPr>
        <w:pStyle w:val="Liste"/>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e2"/>
      </w:pPr>
      <w:r>
        <w:t>this distinction may in some cases be redundant, but it can be particularly useful</w:t>
      </w:r>
    </w:p>
    <w:p w14:paraId="0000008A" w14:textId="3BD860E3" w:rsidR="006F3A4A" w:rsidRDefault="00395046" w:rsidP="00061C63">
      <w:pPr>
        <w:pStyle w:val="Liste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e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e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e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e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e"/>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e2"/>
      </w:pPr>
      <w:r>
        <w:t>the initials of proper names, and</w:t>
      </w:r>
    </w:p>
    <w:p w14:paraId="287127F1" w14:textId="77777777" w:rsidR="00A51E20" w:rsidRDefault="00A51E20" w:rsidP="00A51E20">
      <w:pPr>
        <w:pStyle w:val="Liste2"/>
      </w:pPr>
      <w:r>
        <w:t>the beginnings of paragraphs, sentences, metrical units, etc.</w:t>
      </w:r>
    </w:p>
    <w:p w14:paraId="63B6F94D" w14:textId="7A019D00" w:rsidR="00DA4B8B" w:rsidRDefault="00DA4B8B" w:rsidP="00DA4B8B">
      <w:pPr>
        <w:pStyle w:val="Titre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e"/>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e2"/>
      </w:pPr>
      <w:r>
        <w:t>the principal investigators have agreed to discontinue using that notation, so henceforth it should not be used in XML files</w:t>
      </w:r>
    </w:p>
    <w:p w14:paraId="08CA5DD7" w14:textId="3440F599" w:rsidR="004E3446" w:rsidRPr="00C748CB" w:rsidRDefault="00DA4B8B" w:rsidP="00DA4B8B">
      <w:pPr>
        <w:pStyle w:val="Liste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e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e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e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e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e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e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Titre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e"/>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e"/>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e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e"/>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e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e2"/>
      </w:pPr>
      <w:r>
        <w:t>however, our strict transliteration system</w:t>
      </w:r>
      <w:r>
        <w:rPr>
          <w:rStyle w:val="Appelnotedebasdep"/>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e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e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Titre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e"/>
      </w:pPr>
      <w:r>
        <w:t>as a general rule, do not add anything to your transliteration that is not already present in the original text</w:t>
      </w:r>
    </w:p>
    <w:p w14:paraId="581A8C53" w14:textId="6B99D923" w:rsidR="00AE74DC" w:rsidRDefault="003125C7" w:rsidP="00AE74DC">
      <w:pPr>
        <w:pStyle w:val="Liste"/>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e"/>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Titre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e"/>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e"/>
      </w:pPr>
      <w:r>
        <w:t xml:space="preserve">emphatically, </w:t>
      </w:r>
      <w:r w:rsidRPr="00C62BB2">
        <w:rPr>
          <w:b/>
          <w:bCs/>
        </w:rPr>
        <w:t>do add spaces</w:t>
      </w:r>
    </w:p>
    <w:p w14:paraId="292E16C7" w14:textId="195C4CC5" w:rsidR="00061C63" w:rsidRDefault="00061C63" w:rsidP="00877FB8">
      <w:pPr>
        <w:pStyle w:val="Liste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e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e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e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e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e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e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e3"/>
      </w:pPr>
      <w:r>
        <w:t>including non-standard sandhi and orthographic practice, e.g.</w:t>
      </w:r>
    </w:p>
    <w:p w14:paraId="58091B8D" w14:textId="77777777" w:rsidR="00061C63" w:rsidRDefault="00061C63" w:rsidP="00877FB8">
      <w:pPr>
        <w:pStyle w:val="Liste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e4"/>
      </w:pPr>
      <w:r>
        <w:t xml:space="preserve">Sanskrit </w:t>
      </w:r>
      <w:r w:rsidRPr="004F551F">
        <w:rPr>
          <w:rStyle w:val="Foreign"/>
        </w:rPr>
        <w:t>dīnārair ddaśabhiḥ</w:t>
      </w:r>
    </w:p>
    <w:p w14:paraId="02CF2AAC" w14:textId="77777777" w:rsidR="00061C63" w:rsidRDefault="00061C63" w:rsidP="00877FB8">
      <w:pPr>
        <w:pStyle w:val="Liste4"/>
      </w:pPr>
      <w:r>
        <w:t xml:space="preserve">Old Javanese </w:t>
      </w:r>
      <w:r w:rsidRPr="00C62BB2">
        <w:rPr>
          <w:rStyle w:val="Foreign"/>
        </w:rPr>
        <w:t>darpaṇa ryy avakta</w:t>
      </w:r>
    </w:p>
    <w:p w14:paraId="162C5F1C" w14:textId="77777777" w:rsidR="006C73EF" w:rsidRDefault="00061C63" w:rsidP="00877FB8">
      <w:pPr>
        <w:pStyle w:val="Liste2"/>
      </w:pPr>
      <w:r>
        <w:t xml:space="preserve">before an </w:t>
      </w:r>
      <w:r w:rsidRPr="004E1D84">
        <w:rPr>
          <w:rStyle w:val="Foreign"/>
        </w:rPr>
        <w:t>avagraha</w:t>
      </w:r>
      <w:r>
        <w:t>, unless it occurs within a compound</w:t>
      </w:r>
    </w:p>
    <w:p w14:paraId="60A4BFDB" w14:textId="48F444B2" w:rsidR="00061C63" w:rsidRDefault="006C73EF" w:rsidP="006C73EF">
      <w:pPr>
        <w:pStyle w:val="Liste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e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e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e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e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e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e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e"/>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e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e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e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e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e2"/>
      </w:pPr>
      <w:r w:rsidRPr="00554F0E">
        <w:lastRenderedPageBreak/>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e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e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e"/>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e2"/>
      </w:pPr>
      <w:r w:rsidRPr="000C5BEB">
        <w:rPr>
          <w:rStyle w:val="Foreign"/>
        </w:rPr>
        <w:t>lamvoṣṭha dedamita mahādeva guṇṭhaka ity evam-ādibhyo</w:t>
      </w:r>
    </w:p>
    <w:p w14:paraId="6D919AA6" w14:textId="26D7C9F0" w:rsidR="000C5BEB" w:rsidRPr="00692177" w:rsidRDefault="00692177" w:rsidP="000C5BEB">
      <w:pPr>
        <w:pStyle w:val="Liste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Titre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e"/>
      </w:pPr>
      <w:r>
        <w:t>editorial hyphens may be optionally added for the following purposes</w:t>
      </w:r>
    </w:p>
    <w:p w14:paraId="2C95B025" w14:textId="006667E2" w:rsidR="00061C63" w:rsidRDefault="00D426FE" w:rsidP="00D426FE">
      <w:pPr>
        <w:pStyle w:val="Liste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e3"/>
      </w:pPr>
      <w:r>
        <w:t>such segmentation need not be exhaustive</w:t>
      </w:r>
    </w:p>
    <w:p w14:paraId="468358D7" w14:textId="728A73C0" w:rsidR="00D426FE" w:rsidRDefault="00D426FE" w:rsidP="00793C1F">
      <w:pPr>
        <w:pStyle w:val="Liste4"/>
      </w:pPr>
      <w:r>
        <w:t>feel free to hyphenate only long or difficult compounds and leave others intact</w:t>
      </w:r>
    </w:p>
    <w:p w14:paraId="7FDE2501" w14:textId="118832FF" w:rsidR="00690924" w:rsidRDefault="00690924" w:rsidP="00D426FE">
      <w:pPr>
        <w:pStyle w:val="Liste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e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e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e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e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e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e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e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e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e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e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e"/>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e"/>
      </w:pPr>
      <w:r w:rsidRPr="00076637">
        <w:t>some</w:t>
      </w:r>
      <w:r>
        <w:t xml:space="preserve"> examples of Tamil hyphenation:</w:t>
      </w:r>
    </w:p>
    <w:p w14:paraId="6503D8AC" w14:textId="72382DEC" w:rsidR="00076637" w:rsidRDefault="00200C63" w:rsidP="00200C63">
      <w:pPr>
        <w:pStyle w:val="Liste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e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e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e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e"/>
      </w:pPr>
      <w:r w:rsidRPr="00554F0E">
        <w:t>some examples of Old Javanese hyphenation:</w:t>
      </w:r>
    </w:p>
    <w:p w14:paraId="6E6886BF" w14:textId="60C975CE" w:rsidR="00554F0E" w:rsidRPr="001944CA" w:rsidRDefault="00554F0E" w:rsidP="00554F0E">
      <w:pPr>
        <w:pStyle w:val="Liste2"/>
        <w:rPr>
          <w:rStyle w:val="Foreign"/>
        </w:rPr>
      </w:pPr>
      <w:r w:rsidRPr="001944CA">
        <w:rPr>
          <w:rStyle w:val="Foreign"/>
        </w:rPr>
        <w:t>vulu-vulu</w:t>
      </w:r>
    </w:p>
    <w:p w14:paraId="3B064CD7" w14:textId="7DAF7EF4" w:rsidR="00554F0E" w:rsidRPr="00554F0E" w:rsidRDefault="00554F0E" w:rsidP="00554F0E">
      <w:pPr>
        <w:pStyle w:val="Liste2"/>
      </w:pPr>
      <w:r w:rsidRPr="001944CA">
        <w:rPr>
          <w:rStyle w:val="Foreign"/>
        </w:rPr>
        <w:lastRenderedPageBreak/>
        <w:t>tahi tikus</w:t>
      </w:r>
      <w:r w:rsidRPr="00554F0E">
        <w:t xml:space="preserve"> &gt; </w:t>
      </w:r>
      <w:r w:rsidRPr="001944CA">
        <w:rPr>
          <w:rStyle w:val="Foreign"/>
        </w:rPr>
        <w:t>manahi-tikusa</w:t>
      </w:r>
    </w:p>
    <w:p w14:paraId="7BBEACE4" w14:textId="25AFB26B" w:rsidR="00554F0E" w:rsidRPr="00485BE6" w:rsidRDefault="00485BE6" w:rsidP="00485BE6">
      <w:pPr>
        <w:pStyle w:val="Liste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e"/>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e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e2"/>
      </w:pPr>
      <w:r>
        <w:t>if you are not adding any markup, please use the character ¬ (</w:t>
      </w:r>
      <w:r w:rsidRPr="0048794B">
        <w:rPr>
          <w:rStyle w:val="Code"/>
        </w:rPr>
        <w:t>U+00AC</w:t>
      </w:r>
      <w:r>
        <w:t xml:space="preserve"> Not Sign; do not use a hyphen), which will be </w:t>
      </w:r>
      <w:proofErr w:type="gramStart"/>
      <w:r>
        <w:t>auto-converted</w:t>
      </w:r>
      <w:proofErr w:type="gramEnd"/>
      <w:r>
        <w:t xml:space="preserve"> into the proper markup</w:t>
      </w:r>
    </w:p>
    <w:p w14:paraId="524749A8" w14:textId="77777777" w:rsidR="007718F9" w:rsidRDefault="00061C63" w:rsidP="007718F9">
      <w:pPr>
        <w:pStyle w:val="Liste"/>
      </w:pPr>
      <w:r>
        <w:t xml:space="preserve">if you </w:t>
      </w:r>
      <w:r w:rsidRPr="007718F9">
        <w:t>use hyphens for editorial compound analysis, and</w:t>
      </w:r>
    </w:p>
    <w:p w14:paraId="0C6DF4CB" w14:textId="5C7A1367" w:rsidR="007718F9" w:rsidRDefault="00061C63" w:rsidP="007718F9">
      <w:pPr>
        <w:pStyle w:val="Liste2"/>
      </w:pPr>
      <w:r w:rsidRPr="007718F9">
        <w:rPr>
          <w:b/>
          <w:bCs/>
        </w:rPr>
        <w:t>a physical line break</w:t>
      </w:r>
      <w:r>
        <w:t xml:space="preserve"> coincides with such a hyphen, then</w:t>
      </w:r>
    </w:p>
    <w:p w14:paraId="6A223E5A" w14:textId="01DC46D4" w:rsidR="007718F9" w:rsidRDefault="007718F9" w:rsidP="007718F9">
      <w:pPr>
        <w:pStyle w:val="Liste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e3"/>
      </w:pPr>
      <w:r>
        <w:t>then put the editorial hyphen at the beginning of the new line</w:t>
      </w:r>
    </w:p>
    <w:p w14:paraId="3C589758" w14:textId="32C0D30E" w:rsidR="007718F9" w:rsidRDefault="007718F9" w:rsidP="007718F9">
      <w:pPr>
        <w:pStyle w:val="Liste2"/>
      </w:pPr>
      <w:r w:rsidRPr="007718F9">
        <w:rPr>
          <w:b/>
          <w:bCs/>
        </w:rPr>
        <w:t>a verse line break</w:t>
      </w:r>
      <w:r>
        <w:t xml:space="preserve"> coincides with such a hyphen, then</w:t>
      </w:r>
    </w:p>
    <w:p w14:paraId="2DB2EF86" w14:textId="3917938D" w:rsidR="007718F9" w:rsidRDefault="007718F9" w:rsidP="007718F9">
      <w:pPr>
        <w:pStyle w:val="Liste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e3"/>
      </w:pPr>
      <w:r>
        <w:t>then put the editorial hyphen at the beginning of the new line</w:t>
      </w:r>
    </w:p>
    <w:p w14:paraId="0972BC6C" w14:textId="3B713D4B" w:rsidR="00553A75" w:rsidRPr="00553A75" w:rsidRDefault="00553A75" w:rsidP="00AE74DC">
      <w:pPr>
        <w:pStyle w:val="Titre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e"/>
      </w:pPr>
      <w:r>
        <w:t xml:space="preserve">use the </w:t>
      </w:r>
      <w:proofErr w:type="gramStart"/>
      <w:r>
        <w:t>transliteration ’</w:t>
      </w:r>
      <w:proofErr w:type="gramEnd"/>
      <w:r>
        <w:t xml:space="preserve"> (right single quote) to represent any original </w:t>
      </w:r>
      <w:r w:rsidRPr="00026151">
        <w:rPr>
          <w:rStyle w:val="Foreign"/>
        </w:rPr>
        <w:t>avagraha</w:t>
      </w:r>
      <w:r>
        <w:t xml:space="preserve"> in your text</w:t>
      </w:r>
    </w:p>
    <w:p w14:paraId="5F360520" w14:textId="07423BC8" w:rsidR="009D159E" w:rsidRDefault="009D159E" w:rsidP="009D159E">
      <w:pPr>
        <w:pStyle w:val="Liste2"/>
      </w:pPr>
      <w:r>
        <w:t>alternatively, you may use the shorthand ' (plain apostrophe) if this is easier for you to type</w:t>
      </w:r>
    </w:p>
    <w:p w14:paraId="3ECF71CE" w14:textId="77777777" w:rsidR="0024296F" w:rsidRDefault="00026151" w:rsidP="0024296F">
      <w:pPr>
        <w:pStyle w:val="Liste"/>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e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e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e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e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e"/>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e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w:t>
      </w:r>
      <w:proofErr w:type="gramStart"/>
      <w:r w:rsidR="009D159E">
        <w:t>shorthand</w:t>
      </w:r>
      <w:r>
        <w:t xml:space="preserve"> ’</w:t>
      </w:r>
      <w:proofErr w:type="gramEnd"/>
      <w:r>
        <w:t xml:space="preserve">!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e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e"/>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e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e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Titre3"/>
        <w:numPr>
          <w:ilvl w:val="2"/>
          <w:numId w:val="16"/>
        </w:numPr>
      </w:pPr>
      <w:bookmarkStart w:id="105" w:name="_Ref15565291"/>
      <w:bookmarkStart w:id="106" w:name="_Toc17811426"/>
      <w:bookmarkStart w:id="107" w:name="_Toc17811481"/>
      <w:bookmarkStart w:id="108"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e"/>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e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e"/>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e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e"/>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e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Titre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Titre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e"/>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e"/>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e2"/>
        <w:rPr>
          <w:ins w:id="120" w:author="Dániel Balogh" w:date="2021-01-29T09:45:00Z"/>
        </w:rPr>
      </w:pPr>
      <w:r>
        <w:t>! transliterations not covered by ISO-15919 will be marked in this section by an initial exclamation mark</w:t>
      </w:r>
    </w:p>
    <w:p w14:paraId="744D1C79" w14:textId="30F9FA0E" w:rsidR="00246266" w:rsidRDefault="00246266">
      <w:pPr>
        <w:pStyle w:val="Titre3"/>
        <w:numPr>
          <w:ilvl w:val="2"/>
          <w:numId w:val="16"/>
        </w:numPr>
        <w:pPrChange w:id="121" w:author="Dániel Balogh" w:date="2021-01-29T09:45:00Z">
          <w:pPr>
            <w:pStyle w:val="Liste2"/>
          </w:pPr>
        </w:pPrChange>
      </w:pPr>
      <w:ins w:id="122" w:author="Dániel Balogh" w:date="2021-01-29T09:45:00Z">
        <w:r>
          <w:t>Sanskrit and generic</w:t>
        </w:r>
      </w:ins>
      <w:ins w:id="123" w:author="Dániel Balogh" w:date="2021-01-29T09:46:00Z">
        <w:r>
          <w:t xml:space="preserve"> characters</w:t>
        </w:r>
      </w:ins>
    </w:p>
    <w:p w14:paraId="06130FE2" w14:textId="1A2521A0" w:rsidR="006D7B32" w:rsidRPr="006D7B32" w:rsidRDefault="006D7B32" w:rsidP="00877FB8">
      <w:pPr>
        <w:pStyle w:val="Liste"/>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e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e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e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e"/>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e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w:t>
      </w:r>
      <w:proofErr w:type="gramStart"/>
      <w:r>
        <w:t>a  ̐</w:t>
      </w:r>
      <w:proofErr w:type="gramEnd"/>
      <w:r>
        <w:t xml:space="preserve">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e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e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e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e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e"/>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e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e"/>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e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Titre3"/>
        <w:numPr>
          <w:ilvl w:val="2"/>
          <w:numId w:val="16"/>
        </w:numPr>
        <w:rPr>
          <w:ins w:id="124" w:author="Dániel Balogh" w:date="2021-01-29T09:46:00Z"/>
        </w:rPr>
      </w:pPr>
      <w:ins w:id="125" w:author="Dániel Balogh" w:date="2021-01-29T09:46:00Z">
        <w:r>
          <w:t>Characters for Dravidian languages</w:t>
        </w:r>
      </w:ins>
    </w:p>
    <w:p w14:paraId="000000AE" w14:textId="0CBFA50B" w:rsidR="006F3A4A" w:rsidRPr="00671E5F" w:rsidRDefault="00395046" w:rsidP="00877FB8">
      <w:pPr>
        <w:pStyle w:val="Liste"/>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e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e"/>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e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e"/>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e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e"/>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e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Titre3"/>
        <w:numPr>
          <w:ilvl w:val="2"/>
          <w:numId w:val="16"/>
        </w:numPr>
        <w:rPr>
          <w:ins w:id="126" w:author="Dániel Balogh" w:date="2021-01-29T09:47:00Z"/>
        </w:rPr>
      </w:pPr>
      <w:ins w:id="127" w:author="Dániel Balogh" w:date="2021-01-29T09:47:00Z">
        <w:r>
          <w:t>Characters for Southeast Asian languages</w:t>
        </w:r>
      </w:ins>
    </w:p>
    <w:p w14:paraId="000000B6" w14:textId="151DFC81" w:rsidR="006F3A4A" w:rsidRDefault="00395046" w:rsidP="00877FB8">
      <w:pPr>
        <w:pStyle w:val="Liste"/>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e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e"/>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e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8"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e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e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e3"/>
        <w:rPr>
          <w:ins w:id="129" w:author="Dániel Balogh" w:date="2020-11-02T08:57:00Z"/>
          <w:rPrChange w:id="130" w:author="Dániel Balogh" w:date="2020-11-02T08:57:00Z">
            <w:rPr>
              <w:ins w:id="131"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e2"/>
        <w:pPrChange w:id="132" w:author="Dániel Balogh" w:date="2020-11-02T08:57:00Z">
          <w:pPr>
            <w:pStyle w:val="Liste3"/>
          </w:pPr>
        </w:pPrChange>
      </w:pPr>
      <w:ins w:id="133" w:author="Dániel Balogh" w:date="2020-11-02T08:57:00Z">
        <w:r>
          <w:t>see §</w:t>
        </w:r>
        <w:r>
          <w:fldChar w:fldCharType="begin"/>
        </w:r>
        <w:r>
          <w:instrText xml:space="preserve"> REF _Ref17810731 \r \h </w:instrText>
        </w:r>
      </w:ins>
      <w:ins w:id="134"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e"/>
      </w:pPr>
      <w:r>
        <w:t xml:space="preserve">! </w:t>
      </w:r>
      <w:r w:rsidRPr="000605FE">
        <w:rPr>
          <w:b/>
          <w:bCs/>
        </w:rPr>
        <w:t xml:space="preserve">Khmer (and </w:t>
      </w:r>
      <w:proofErr w:type="gramStart"/>
      <w:r w:rsidRPr="000605FE">
        <w:rPr>
          <w:b/>
          <w:bCs/>
        </w:rPr>
        <w:t>Mon-Burmese</w:t>
      </w:r>
      <w:proofErr w:type="gramEnd"/>
      <w:r w:rsidRPr="000605FE">
        <w:rPr>
          <w:b/>
          <w:bCs/>
        </w:rPr>
        <w:t xml:space="preserv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e2"/>
      </w:pPr>
      <w:r w:rsidRPr="004E1D84">
        <w:rPr>
          <w:rStyle w:val="Foreign"/>
        </w:rPr>
        <w:t>q</w:t>
      </w:r>
      <w:r>
        <w:t xml:space="preserve"> (the Latin letter q)</w:t>
      </w:r>
    </w:p>
    <w:p w14:paraId="000000BF" w14:textId="37190E46" w:rsidR="006F3A4A" w:rsidRDefault="00395046" w:rsidP="00877FB8">
      <w:pPr>
        <w:pStyle w:val="Liste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e"/>
      </w:pPr>
      <w:r>
        <w:t xml:space="preserve">! </w:t>
      </w:r>
      <w:moveToRangeStart w:id="135" w:author="Dániel Balogh" w:date="2021-01-29T09:57:00Z" w:name="move62806656"/>
      <w:moveTo w:id="136" w:author="Dániel Balogh" w:date="2021-01-29T09:57:00Z">
        <w:r w:rsidR="00983601" w:rsidRPr="00983601">
          <w:rPr>
            <w:b/>
            <w:bCs/>
            <w:rPrChange w:id="137" w:author="Dániel Balogh" w:date="2021-01-29T09:57:00Z">
              <w:rPr/>
            </w:rPrChange>
          </w:rPr>
          <w:t xml:space="preserve">barred/dotted variant of </w:t>
        </w:r>
        <w:r w:rsidR="00983601" w:rsidRPr="00983601">
          <w:rPr>
            <w:rStyle w:val="Foreign"/>
            <w:b/>
            <w:bCs/>
            <w:rPrChange w:id="138" w:author="Dániel Balogh" w:date="2021-01-29T09:57:00Z">
              <w:rPr>
                <w:rStyle w:val="Foreign"/>
              </w:rPr>
            </w:rPrChange>
          </w:rPr>
          <w:t>b</w:t>
        </w:r>
      </w:moveTo>
      <w:moveToRangeEnd w:id="135"/>
      <w:ins w:id="139" w:author="Dániel Balogh" w:date="2021-01-29T09:57:00Z">
        <w:r w:rsidR="00983601" w:rsidRPr="000605FE">
          <w:rPr>
            <w:b/>
            <w:bCs/>
          </w:rPr>
          <w:t xml:space="preserve"> </w:t>
        </w:r>
      </w:ins>
      <w:del w:id="140" w:author="Dániel Balogh" w:date="2021-01-29T09:57:00Z">
        <w:r w:rsidRPr="000605FE" w:rsidDel="00983601">
          <w:rPr>
            <w:b/>
            <w:bCs/>
          </w:rPr>
          <w:delText>special signs for</w:delText>
        </w:r>
      </w:del>
      <w:ins w:id="14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e2"/>
        <w:rPr>
          <w:del w:id="142" w:author="Dániel Balogh" w:date="2021-01-29T09:57:00Z"/>
        </w:rPr>
      </w:pPr>
      <w:moveFromRangeStart w:id="143" w:author="Dániel Balogh" w:date="2021-01-29T09:57:00Z" w:name="move62806656"/>
      <w:moveFrom w:id="144" w:author="Dániel Balogh" w:date="2021-01-29T09:57:00Z">
        <w:r w:rsidDel="00983601">
          <w:t xml:space="preserve">barred/dotted variant of </w:t>
        </w:r>
        <w:r w:rsidRPr="004E1D84" w:rsidDel="00983601">
          <w:rPr>
            <w:rStyle w:val="Foreign"/>
          </w:rPr>
          <w:t>b</w:t>
        </w:r>
      </w:moveFrom>
      <w:moveFromRangeEnd w:id="143"/>
    </w:p>
    <w:p w14:paraId="000000C2" w14:textId="77777777" w:rsidR="006F3A4A" w:rsidRDefault="00395046">
      <w:pPr>
        <w:pStyle w:val="Liste2"/>
        <w:pPrChange w:id="145" w:author="Dániel Balogh" w:date="2021-01-29T09:57:00Z">
          <w:pPr>
            <w:pStyle w:val="Liste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e"/>
        <w:rPr>
          <w:b/>
          <w:bCs/>
          <w:rPrChange w:id="146" w:author="Dániel Balogh" w:date="2021-01-29T09:58:00Z">
            <w:rPr/>
          </w:rPrChange>
        </w:rPr>
        <w:pPrChange w:id="147" w:author="Dániel Balogh" w:date="2021-01-29T09:57:00Z">
          <w:pPr>
            <w:pStyle w:val="Liste2"/>
          </w:pPr>
        </w:pPrChange>
      </w:pPr>
      <w:r w:rsidRPr="00983601">
        <w:rPr>
          <w:rStyle w:val="Foreign"/>
          <w:b/>
          <w:bCs/>
          <w:rPrChange w:id="148" w:author="Dániel Balogh" w:date="2021-01-29T09:58:00Z">
            <w:rPr>
              <w:rStyle w:val="Foreign"/>
            </w:rPr>
          </w:rPrChange>
        </w:rPr>
        <w:t>akṣara</w:t>
      </w:r>
      <w:r w:rsidRPr="00983601">
        <w:rPr>
          <w:b/>
          <w:bCs/>
          <w:rPrChange w:id="149" w:author="Dániel Balogh" w:date="2021-01-29T09:58:00Z">
            <w:rPr/>
          </w:rPrChange>
        </w:rPr>
        <w:t>s with underdot</w:t>
      </w:r>
      <w:ins w:id="150" w:author="Dániel Balogh" w:date="2021-01-29T09:57:00Z">
        <w:r w:rsidR="00983601" w:rsidRPr="00983601">
          <w:rPr>
            <w:b/>
            <w:bCs/>
            <w:rPrChange w:id="151"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e3"/>
        <w:rPr>
          <w:ins w:id="152"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e"/>
        <w:rPr>
          <w:ins w:id="153" w:author="Dániel Balogh" w:date="2021-01-29T09:58:00Z"/>
          <w:b/>
          <w:bCs/>
          <w:rPrChange w:id="154" w:author="Dániel Balogh" w:date="2021-01-29T09:58:00Z">
            <w:rPr>
              <w:ins w:id="155" w:author="Dániel Balogh" w:date="2021-01-29T09:58:00Z"/>
              <w:i/>
              <w:iCs/>
            </w:rPr>
          </w:rPrChange>
        </w:rPr>
      </w:pPr>
      <w:proofErr w:type="spellStart"/>
      <w:ins w:id="156" w:author="Dániel Balogh" w:date="2021-01-29T09:58:00Z">
        <w:r w:rsidRPr="00983601">
          <w:rPr>
            <w:b/>
            <w:bCs/>
            <w:i/>
            <w:iCs/>
            <w:rPrChange w:id="157"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e2"/>
        <w:rPr>
          <w:ins w:id="158" w:author="Dániel Balogh" w:date="2021-01-29T10:02:00Z"/>
        </w:rPr>
      </w:pPr>
      <w:ins w:id="159" w:author="Dániel Balogh" w:date="2021-01-29T09:58:00Z">
        <w:r>
          <w:t>use an asterisk to represent the abbreviation marker, e.g.</w:t>
        </w:r>
      </w:ins>
      <w:ins w:id="160" w:author="Dániel Balogh" w:date="2021-01-29T09:59:00Z">
        <w:r>
          <w:t xml:space="preserve"> </w:t>
        </w:r>
        <w:r w:rsidRPr="00983601">
          <w:rPr>
            <w:rStyle w:val="Foreign"/>
            <w:rPrChange w:id="161" w:author="Dániel Balogh" w:date="2021-01-29T09:59:00Z">
              <w:rPr/>
            </w:rPrChange>
          </w:rPr>
          <w:t>n*</w:t>
        </w:r>
      </w:ins>
      <w:ins w:id="162" w:author="Dániel Balogh" w:date="2021-01-29T09:58:00Z">
        <w:r>
          <w:t xml:space="preserve"> </w:t>
        </w:r>
      </w:ins>
      <w:ins w:id="163" w:author="Dániel Balogh" w:date="2021-01-29T09:59:00Z">
        <w:r>
          <w:t xml:space="preserve">to transliterate </w:t>
        </w:r>
        <w:r w:rsidRPr="00983601">
          <w:rPr>
            <w:rStyle w:val="ForeignBurmeseScript"/>
            <w:rFonts w:hint="cs"/>
            <w:cs/>
            <w:rPrChange w:id="164"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e2"/>
        <w:pPrChange w:id="165" w:author="Dániel Balogh" w:date="2021-01-29T09:58:00Z">
          <w:pPr>
            <w:pStyle w:val="Liste3"/>
          </w:pPr>
        </w:pPrChange>
      </w:pPr>
      <w:ins w:id="166" w:author="Dániel Balogh" w:date="2021-01-29T10:02:00Z">
        <w:r>
          <w:t xml:space="preserve">note that if </w:t>
        </w:r>
      </w:ins>
      <w:ins w:id="167" w:author="Dániel Balogh" w:date="2021-01-29T10:03:00Z">
        <w:r>
          <w:t xml:space="preserve">you use an asterisk for this purpose, then you must not use asterisks as shorthand for a </w:t>
        </w:r>
        <w:proofErr w:type="gramStart"/>
        <w:r>
          <w:t>zero vowel</w:t>
        </w:r>
        <w:proofErr w:type="gramEnd"/>
        <w:r>
          <w:t xml:space="preserve"> marker (</w:t>
        </w:r>
      </w:ins>
      <w:ins w:id="168" w:author="Dániel Balogh" w:date="2021-01-29T10:05:00Z">
        <w:r>
          <w:t>§</w:t>
        </w:r>
        <w:r>
          <w:fldChar w:fldCharType="begin"/>
        </w:r>
        <w:r>
          <w:instrText xml:space="preserve"> REF _Ref17800758 \r \h </w:instrText>
        </w:r>
      </w:ins>
      <w:r>
        <w:fldChar w:fldCharType="separate"/>
      </w:r>
      <w:ins w:id="169" w:author="Dániel Balogh" w:date="2021-01-29T10:05:00Z">
        <w:r>
          <w:t>3.3.2</w:t>
        </w:r>
        <w:r>
          <w:fldChar w:fldCharType="end"/>
        </w:r>
        <w:r>
          <w:t>)</w:t>
        </w:r>
      </w:ins>
    </w:p>
    <w:p w14:paraId="000000C5" w14:textId="6639254B" w:rsidR="006F3A4A" w:rsidRPr="002E3853" w:rsidRDefault="00395046" w:rsidP="00AF2BAB">
      <w:pPr>
        <w:pStyle w:val="Titre2"/>
        <w:numPr>
          <w:ilvl w:val="1"/>
          <w:numId w:val="16"/>
        </w:numPr>
      </w:pPr>
      <w:bookmarkStart w:id="170" w:name="_w9lp3wb1umde" w:colFirst="0" w:colLast="0"/>
      <w:bookmarkStart w:id="171" w:name="_Ref17290022"/>
      <w:bookmarkStart w:id="172" w:name="_Toc17811429"/>
      <w:bookmarkStart w:id="173" w:name="_Toc17811484"/>
      <w:bookmarkStart w:id="174" w:name="_Toc44587474"/>
      <w:bookmarkEnd w:id="170"/>
      <w:r w:rsidRPr="002E3853">
        <w:t xml:space="preserve">Long and </w:t>
      </w:r>
      <w:r w:rsidR="008969B5" w:rsidRPr="002E3853">
        <w:t xml:space="preserve">Short </w:t>
      </w:r>
      <w:r w:rsidRPr="002E3853">
        <w:rPr>
          <w:rFonts w:eastAsia="Gentium"/>
        </w:rPr>
        <w:t>e and o</w:t>
      </w:r>
      <w:bookmarkEnd w:id="171"/>
      <w:bookmarkEnd w:id="172"/>
      <w:bookmarkEnd w:id="173"/>
      <w:bookmarkEnd w:id="174"/>
    </w:p>
    <w:p w14:paraId="000000C6" w14:textId="77777777" w:rsidR="006F3A4A" w:rsidRDefault="00395046" w:rsidP="00877FB8">
      <w:pPr>
        <w:pStyle w:val="Liste"/>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e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e"/>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e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e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e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e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Titre2"/>
        <w:numPr>
          <w:ilvl w:val="1"/>
          <w:numId w:val="16"/>
        </w:numPr>
      </w:pPr>
      <w:bookmarkStart w:id="175" w:name="_h0qofzr3l3f2" w:colFirst="0" w:colLast="0"/>
      <w:bookmarkStart w:id="176" w:name="_Toc17811430"/>
      <w:bookmarkStart w:id="177" w:name="_Toc17811485"/>
      <w:bookmarkStart w:id="178" w:name="_Toc44587475"/>
      <w:bookmarkEnd w:id="175"/>
      <w:r>
        <w:t>Special Glyph Forms and Compositions</w:t>
      </w:r>
      <w:bookmarkEnd w:id="176"/>
      <w:bookmarkEnd w:id="177"/>
      <w:bookmarkEnd w:id="178"/>
    </w:p>
    <w:p w14:paraId="000000CE" w14:textId="77777777" w:rsidR="006F3A4A" w:rsidRDefault="00395046" w:rsidP="00877FB8">
      <w:pPr>
        <w:pStyle w:val="Liste"/>
      </w:pPr>
      <w:r>
        <w:t>ideally, transliteration would not be concerned with what allograph is used in a particular instance to represent a particular grapheme</w:t>
      </w:r>
    </w:p>
    <w:p w14:paraId="000000CF" w14:textId="3E7A614A" w:rsidR="006F3A4A" w:rsidRDefault="00395046" w:rsidP="00877FB8">
      <w:pPr>
        <w:pStyle w:val="Liste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e"/>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e"/>
      </w:pPr>
      <w:r>
        <w:t xml:space="preserve">certain further distinctions set out in the following subsections may be optionally made using markup or a shorthand notation that will be </w:t>
      </w:r>
      <w:proofErr w:type="gramStart"/>
      <w:r>
        <w:t>auto-converted</w:t>
      </w:r>
      <w:proofErr w:type="gramEnd"/>
      <w:r>
        <w:t xml:space="preserve"> to markup</w:t>
      </w:r>
    </w:p>
    <w:p w14:paraId="000000D2" w14:textId="6339BD60" w:rsidR="006F3A4A" w:rsidRDefault="00395046" w:rsidP="008764EC">
      <w:pPr>
        <w:pStyle w:val="Liste"/>
        <w:rPr>
          <w:ins w:id="179"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Appelnotedebasdep"/>
        </w:rPr>
        <w:footnoteReference w:id="8"/>
      </w:r>
    </w:p>
    <w:p w14:paraId="3922F6E0" w14:textId="1C6BB926" w:rsidR="00EA1027" w:rsidRDefault="00EA1027" w:rsidP="008764EC">
      <w:pPr>
        <w:pStyle w:val="Liste"/>
      </w:pPr>
      <w:ins w:id="180"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Titre3"/>
        <w:numPr>
          <w:ilvl w:val="2"/>
          <w:numId w:val="16"/>
        </w:numPr>
      </w:pPr>
      <w:bookmarkStart w:id="181" w:name="_y9z6zgvtcr89" w:colFirst="0" w:colLast="0"/>
      <w:bookmarkStart w:id="182" w:name="_Ref15558357"/>
      <w:bookmarkStart w:id="183" w:name="_Toc17811431"/>
      <w:bookmarkStart w:id="184" w:name="_Toc17811486"/>
      <w:bookmarkStart w:id="185" w:name="_Toc44587476"/>
      <w:bookmarkEnd w:id="181"/>
      <w:r>
        <w:t xml:space="preserve">Final consonants </w:t>
      </w:r>
      <w:bookmarkEnd w:id="182"/>
      <w:r w:rsidR="000C3F1F">
        <w:t>as special</w:t>
      </w:r>
      <w:r w:rsidR="00C66106">
        <w:t xml:space="preserve"> simplex characters</w:t>
      </w:r>
      <w:bookmarkEnd w:id="183"/>
      <w:bookmarkEnd w:id="184"/>
      <w:bookmarkEnd w:id="185"/>
    </w:p>
    <w:p w14:paraId="52BCB385" w14:textId="2C3FE45D" w:rsidR="006B3C8A" w:rsidRDefault="00395046" w:rsidP="00C748CB">
      <w:pPr>
        <w:pStyle w:val="Liste"/>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e"/>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e"/>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e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Titre3"/>
        <w:numPr>
          <w:ilvl w:val="2"/>
          <w:numId w:val="16"/>
        </w:numPr>
      </w:pPr>
      <w:bookmarkStart w:id="186" w:name="_Ref17800758"/>
      <w:bookmarkStart w:id="187" w:name="_Toc17811432"/>
      <w:bookmarkStart w:id="188" w:name="_Toc17811487"/>
      <w:bookmarkStart w:id="189" w:name="_Toc44587477"/>
      <w:r>
        <w:t xml:space="preserve">Final consonants as complex characters </w:t>
      </w:r>
      <w:r w:rsidR="00087C8B">
        <w:t>involving</w:t>
      </w:r>
      <w:r>
        <w:t xml:space="preserve"> a </w:t>
      </w:r>
      <w:proofErr w:type="gramStart"/>
      <w:r>
        <w:t>zero vowel</w:t>
      </w:r>
      <w:proofErr w:type="gramEnd"/>
      <w:r>
        <w:t xml:space="preserve"> marker</w:t>
      </w:r>
      <w:bookmarkEnd w:id="186"/>
      <w:bookmarkEnd w:id="187"/>
      <w:bookmarkEnd w:id="188"/>
      <w:bookmarkEnd w:id="189"/>
    </w:p>
    <w:p w14:paraId="18D1393C" w14:textId="1746C564" w:rsidR="000C3F1F" w:rsidRDefault="000C3F1F" w:rsidP="000C3F1F">
      <w:pPr>
        <w:pStyle w:val="Liste"/>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e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e3"/>
      </w:pPr>
      <w:r>
        <w:t xml:space="preserve">if you have difficulty typing this sign, optionally use an asterisk * </w:t>
      </w:r>
      <w:r w:rsidR="006C73EF">
        <w:t>as shorthand</w:t>
      </w:r>
      <w:r>
        <w:t>;</w:t>
      </w:r>
      <w:r w:rsidR="00DF4B64">
        <w:rPr>
          <w:rStyle w:val="Appelnotedebasdep"/>
        </w:rPr>
        <w:footnoteReference w:id="9"/>
      </w:r>
      <w:r>
        <w:t xml:space="preserve"> this will be replaced later on with the middle dot</w:t>
      </w:r>
    </w:p>
    <w:p w14:paraId="7368A393" w14:textId="5EF3AE15" w:rsidR="000C3F1F" w:rsidRDefault="000C3F1F" w:rsidP="00087C8B">
      <w:pPr>
        <w:pStyle w:val="Liste"/>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e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e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e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e"/>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Titre3"/>
        <w:numPr>
          <w:ilvl w:val="2"/>
          <w:numId w:val="16"/>
        </w:numPr>
      </w:pPr>
      <w:bookmarkStart w:id="190" w:name="_gd5taio96c5" w:colFirst="0" w:colLast="0"/>
      <w:bookmarkStart w:id="191" w:name="_Ref17810730"/>
      <w:bookmarkStart w:id="192" w:name="_Toc17811433"/>
      <w:bookmarkStart w:id="193" w:name="_Toc17811488"/>
      <w:bookmarkStart w:id="194" w:name="_Toc44587478"/>
      <w:bookmarkStart w:id="195" w:name="_Ref15558341"/>
      <w:bookmarkStart w:id="196" w:name="_Ref15561172"/>
      <w:bookmarkEnd w:id="190"/>
      <w:r>
        <w:t xml:space="preserve">Independent vowels as special </w:t>
      </w:r>
      <w:r w:rsidR="000C3F1F">
        <w:t xml:space="preserve">simplex </w:t>
      </w:r>
      <w:r>
        <w:t>characters</w:t>
      </w:r>
      <w:bookmarkEnd w:id="191"/>
      <w:bookmarkEnd w:id="192"/>
      <w:bookmarkEnd w:id="193"/>
      <w:bookmarkEnd w:id="194"/>
      <w:r>
        <w:t xml:space="preserve"> </w:t>
      </w:r>
      <w:bookmarkEnd w:id="195"/>
      <w:bookmarkEnd w:id="196"/>
    </w:p>
    <w:p w14:paraId="000000E2" w14:textId="7575693A" w:rsidR="006F3A4A" w:rsidRDefault="00087C8B" w:rsidP="00877FB8">
      <w:pPr>
        <w:pStyle w:val="Liste"/>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e2"/>
      </w:pPr>
      <w:r>
        <w:t>type a corresponding uppercase Latin consonant, e.g. A</w:t>
      </w:r>
    </w:p>
    <w:p w14:paraId="000000E3" w14:textId="68BBE6C0" w:rsidR="006F3A4A" w:rsidRDefault="00087C8B" w:rsidP="00087C8B">
      <w:pPr>
        <w:pStyle w:val="Liste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e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Titre3"/>
        <w:numPr>
          <w:ilvl w:val="2"/>
          <w:numId w:val="16"/>
        </w:numPr>
      </w:pPr>
      <w:bookmarkStart w:id="197" w:name="_Ref17810731"/>
      <w:bookmarkStart w:id="198" w:name="_Toc17811434"/>
      <w:bookmarkStart w:id="199" w:name="_Toc17811489"/>
      <w:bookmarkStart w:id="200" w:name="_Ref22203423"/>
      <w:bookmarkStart w:id="201" w:name="_Ref22208509"/>
      <w:bookmarkStart w:id="202" w:name="_Toc44587479"/>
      <w:r w:rsidRPr="00424A23">
        <w:t xml:space="preserve">Independent vowels as </w:t>
      </w:r>
      <w:r w:rsidR="00087C8B" w:rsidRPr="00424A23">
        <w:t>complex characters involving</w:t>
      </w:r>
      <w:r w:rsidRPr="00424A23">
        <w:t xml:space="preserve"> a “vowel support”</w:t>
      </w:r>
      <w:bookmarkEnd w:id="197"/>
      <w:bookmarkEnd w:id="198"/>
      <w:bookmarkEnd w:id="199"/>
      <w:bookmarkEnd w:id="200"/>
      <w:bookmarkEnd w:id="201"/>
      <w:bookmarkEnd w:id="202"/>
    </w:p>
    <w:p w14:paraId="7DB3B0B3" w14:textId="67F0B69F" w:rsidR="007D6365" w:rsidRPr="007D6365" w:rsidRDefault="007D6365" w:rsidP="007D6365">
      <w:pPr>
        <w:pStyle w:val="Liste"/>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e2"/>
      </w:pPr>
      <w:r w:rsidRPr="007D6365">
        <w:lastRenderedPageBreak/>
        <w:t xml:space="preserve">the character used in such cases as a “vowel support” may represent a glottal stop, or be only a </w:t>
      </w:r>
      <w:proofErr w:type="gramStart"/>
      <w:r w:rsidRPr="007D6365">
        <w:t>zero consonant</w:t>
      </w:r>
      <w:proofErr w:type="gramEnd"/>
      <w:r w:rsidRPr="007D6365">
        <w:t xml:space="preserve"> sign, serving no other function than to permit the notation of a vowel</w:t>
      </w:r>
    </w:p>
    <w:p w14:paraId="0EE14938" w14:textId="06A745E9" w:rsidR="007D6365" w:rsidRPr="007D6365" w:rsidRDefault="007D6365" w:rsidP="007D6365">
      <w:pPr>
        <w:pStyle w:val="Liste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e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e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Appelnotedebasdep"/>
        </w:rPr>
        <w:footnoteReference w:id="10"/>
      </w:r>
    </w:p>
    <w:p w14:paraId="56C9C138" w14:textId="2B5E6FD6" w:rsidR="007D6365" w:rsidRPr="007D6365" w:rsidRDefault="007D6365" w:rsidP="007D6365">
      <w:pPr>
        <w:pStyle w:val="Liste"/>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e"/>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e"/>
      </w:pPr>
      <w:r w:rsidRPr="007D6365">
        <w:t>in short,</w:t>
      </w:r>
    </w:p>
    <w:p w14:paraId="330D09EA" w14:textId="16E45C87" w:rsidR="00B74874" w:rsidRDefault="00B74874" w:rsidP="00DE7543">
      <w:pPr>
        <w:pStyle w:val="Liste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e3"/>
      </w:pPr>
      <w:r w:rsidRPr="007D6365">
        <w:t>(1) when it enters into a ligature with another consonant,</w:t>
      </w:r>
    </w:p>
    <w:p w14:paraId="7531305C" w14:textId="77777777" w:rsidR="00B74874" w:rsidRDefault="007D6365" w:rsidP="00B74874">
      <w:pPr>
        <w:pStyle w:val="Liste3"/>
      </w:pPr>
      <w:r w:rsidRPr="007D6365">
        <w:t>(2) when a vowel marker is attached to it, or</w:t>
      </w:r>
    </w:p>
    <w:p w14:paraId="681F1DA5" w14:textId="77777777" w:rsidR="00B74874" w:rsidRDefault="007D6365" w:rsidP="00B74874">
      <w:pPr>
        <w:pStyle w:val="Liste3"/>
      </w:pPr>
      <w:r w:rsidRPr="007D6365">
        <w:t>(3) when it enters into a ligature with another consonant and a vowel marker is attached to the ligature,</w:t>
      </w:r>
    </w:p>
    <w:p w14:paraId="2F918F7F" w14:textId="101DF3D0" w:rsidR="007D6365" w:rsidRPr="00B74874" w:rsidRDefault="007D6365" w:rsidP="00B74874">
      <w:pPr>
        <w:pStyle w:val="Liste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e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e"/>
      </w:pPr>
      <w:r>
        <w:t>h</w:t>
      </w:r>
      <w:r w:rsidR="007D6365" w:rsidRPr="007D6365">
        <w:t>ere is an overview of how to transliterate relevant cases from Khmer script</w:t>
      </w:r>
    </w:p>
    <w:p w14:paraId="34942F1A" w14:textId="77777777" w:rsidR="007D6365" w:rsidRPr="007D6365" w:rsidRDefault="007D6365" w:rsidP="00B74874">
      <w:pPr>
        <w:pStyle w:val="Liste2"/>
      </w:pPr>
      <w:r w:rsidRPr="007D6365">
        <w:t>1. Simplex “independent vowel” characters</w:t>
      </w:r>
    </w:p>
    <w:p w14:paraId="33DFC566" w14:textId="6EB164CB" w:rsidR="007D6365" w:rsidRPr="007D6365" w:rsidRDefault="007D6365" w:rsidP="00B74874">
      <w:pPr>
        <w:pStyle w:val="Liste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e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e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e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e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e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e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e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e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e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e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e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Appelnotedebasdep"/>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w:t>
            </w:r>
            <w:proofErr w:type="gramStart"/>
            <w:r w:rsidRPr="00731E68">
              <w:rPr>
                <w:rStyle w:val="Foreign"/>
              </w:rPr>
              <w:t>a </w:t>
            </w:r>
            <w:r w:rsidRPr="00731E68">
              <w:t xml:space="preserve"> or</w:t>
            </w:r>
            <w:proofErr w:type="gramEnd"/>
            <w:r w:rsidRPr="00731E68">
              <w:t xml:space="preserve">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3" w:author="Dániel Balogh" w:date="2020-11-02T08:51:00Z">
              <w:r w:rsidRPr="00731E68">
                <w:rPr>
                  <w:rStyle w:val="Foreign"/>
                </w:rPr>
                <w:t>A</w:t>
              </w:r>
              <w:r w:rsidRPr="007D6365">
                <w:t xml:space="preserve"> with</w:t>
              </w:r>
              <w:r>
                <w:t xml:space="preserve"> </w:t>
              </w:r>
            </w:ins>
            <w:ins w:id="204" w:author="Dániel Balogh" w:date="2020-11-02T08:52:00Z">
              <w:r w:rsidRPr="007D6365">
                <w:rPr>
                  <w:rStyle w:val="Foreign"/>
                  <w:rFonts w:eastAsia="Arial"/>
                </w:rPr>
                <w:t>ə</w:t>
              </w:r>
            </w:ins>
            <w:ins w:id="205"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07"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08" w:author="Arlo Griffiths" w:date="2021-10-12T07:08:00Z">
              <w:r>
                <w:rPr>
                  <w:rStyle w:val="Foreign"/>
                </w:rPr>
                <w:t>ə</w:t>
              </w:r>
            </w:ins>
            <w:ins w:id="209"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10" w:author="Dániel Balogh" w:date="2020-11-02T08:51:00Z">
              <w:r w:rsidRPr="00731E68">
                <w:rPr>
                  <w:rStyle w:val="Foreign"/>
                </w:rPr>
                <w:t>A</w:t>
              </w:r>
              <w:r w:rsidRPr="007D6365">
                <w:t xml:space="preserve"> with</w:t>
              </w:r>
              <w:r>
                <w:t xml:space="preserve"> </w:t>
              </w:r>
            </w:ins>
            <w:ins w:id="211" w:author="Dániel Balogh" w:date="2020-11-02T08:52:00Z">
              <w:r w:rsidRPr="007D6365">
                <w:rPr>
                  <w:rStyle w:val="Foreign"/>
                  <w:rFonts w:eastAsia="Arial"/>
                </w:rPr>
                <w:t>ə</w:t>
              </w:r>
            </w:ins>
            <w:ins w:id="212"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3"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4" w:author="Dániel Balogh" w:date="2020-11-02T08:52:00Z">
              <w:r>
                <w:rPr>
                  <w:rStyle w:val="Foreign"/>
                </w:rPr>
                <w:t>q</w:t>
              </w:r>
              <w:r w:rsidRPr="007D6365">
                <w:rPr>
                  <w:rStyle w:val="Foreign"/>
                  <w:rFonts w:eastAsia="Arial"/>
                </w:rPr>
                <w:t>ə</w:t>
              </w:r>
              <w:r>
                <w:rPr>
                  <w:rStyle w:val="Foreign"/>
                  <w:rFonts w:eastAsia="Arial"/>
                </w:rPr>
                <w:t>:</w:t>
              </w:r>
            </w:ins>
            <w:ins w:id="215" w:author="Dániel Balogh" w:date="2020-11-02T09:08:00Z">
              <w:r w:rsidR="00A17AB9">
                <w:rPr>
                  <w:rStyle w:val="Appelnotedebasdep"/>
                </w:rPr>
                <w:t xml:space="preserve"> </w:t>
              </w:r>
              <w:r w:rsidR="00A17AB9">
                <w:rPr>
                  <w:rStyle w:val="Appelnotedebasdep"/>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19" w:author="Arlo Griffiths" w:date="2021-10-12T07:08:00Z">
              <w:r>
                <w:rPr>
                  <w:rStyle w:val="Foreign"/>
                </w:rPr>
                <w:t>ə̄</w:t>
              </w:r>
            </w:ins>
            <w:ins w:id="220" w:author="Arlo Griffiths" w:date="2021-10-12T07:13:00Z">
              <w:r w:rsidR="006B02C0">
                <w:rPr>
                  <w:rStyle w:val="Foreign"/>
                </w:rPr>
                <w:t xml:space="preserve">  Ə̄</w:t>
              </w:r>
            </w:ins>
          </w:p>
        </w:tc>
      </w:tr>
    </w:tbl>
    <w:p w14:paraId="27E437CF" w14:textId="77777777" w:rsidR="00731E68" w:rsidRDefault="00731E68" w:rsidP="007D6365">
      <w:pPr>
        <w:pStyle w:val="Liste"/>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e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e3"/>
      </w:pPr>
      <w:r w:rsidRPr="007D6365">
        <w:t>(1) that this name would have been pronounced by Khmer speakers with an initial glottal stop and</w:t>
      </w:r>
    </w:p>
    <w:p w14:paraId="0B998237" w14:textId="02041D72" w:rsidR="007D6365" w:rsidRPr="007D6365" w:rsidRDefault="007D6365" w:rsidP="00731E68">
      <w:pPr>
        <w:pStyle w:val="Liste3"/>
      </w:pPr>
      <w:r w:rsidRPr="007D6365">
        <w:t xml:space="preserve">(2) that you would transcribe the same initial syllable as </w:t>
      </w:r>
      <w:r w:rsidRPr="00731E68">
        <w:rPr>
          <w:rStyle w:val="Foreign"/>
        </w:rPr>
        <w:t>’a/qa</w:t>
      </w:r>
      <w:r w:rsidRPr="007D6365">
        <w:t xml:space="preserve"> </w:t>
      </w:r>
      <w:proofErr w:type="gramStart"/>
      <w:r w:rsidRPr="007D6365">
        <w:t xml:space="preserve">or  </w:t>
      </w:r>
      <w:r w:rsidRPr="00731E68">
        <w:rPr>
          <w:rStyle w:val="Foreign"/>
        </w:rPr>
        <w:t>’</w:t>
      </w:r>
      <w:proofErr w:type="gramEnd"/>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Titre3"/>
        <w:numPr>
          <w:ilvl w:val="2"/>
          <w:numId w:val="16"/>
        </w:numPr>
      </w:pPr>
      <w:bookmarkStart w:id="221" w:name="_ehbz2lfh7tyw" w:colFirst="0" w:colLast="0"/>
      <w:bookmarkStart w:id="222" w:name="_3d3e9odqzwx0" w:colFirst="0" w:colLast="0"/>
      <w:bookmarkStart w:id="223" w:name="_Toc44587480"/>
      <w:bookmarkStart w:id="224" w:name="_Toc17811436"/>
      <w:bookmarkStart w:id="225" w:name="_Toc17811491"/>
      <w:bookmarkStart w:id="226" w:name="_Ref15558460"/>
      <w:bookmarkEnd w:id="221"/>
      <w:bookmarkEnd w:id="222"/>
      <w:r>
        <w:t>Multiple vowel markers</w:t>
      </w:r>
      <w:r w:rsidR="002A4AC3">
        <w:t xml:space="preserve"> within an </w:t>
      </w:r>
      <w:r w:rsidR="002A4AC3" w:rsidRPr="00061C63">
        <w:rPr>
          <w:rStyle w:val="Foreign"/>
        </w:rPr>
        <w:t>akṣara</w:t>
      </w:r>
      <w:bookmarkEnd w:id="223"/>
    </w:p>
    <w:p w14:paraId="26980648" w14:textId="5FC4F392" w:rsidR="002A4AC3" w:rsidRDefault="002A4AC3" w:rsidP="002A4AC3">
      <w:pPr>
        <w:pStyle w:val="Liste"/>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e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e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e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e"/>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e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e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e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e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Titre3"/>
        <w:numPr>
          <w:ilvl w:val="2"/>
          <w:numId w:val="16"/>
        </w:numPr>
      </w:pPr>
      <w:bookmarkStart w:id="227" w:name="_Ref15558434"/>
      <w:bookmarkStart w:id="228" w:name="_Toc17811435"/>
      <w:bookmarkStart w:id="229" w:name="_Toc17811490"/>
      <w:bookmarkStart w:id="230" w:name="_Toc44587481"/>
      <w:r>
        <w:t>Repurposed vowel markers</w:t>
      </w:r>
      <w:bookmarkEnd w:id="227"/>
      <w:bookmarkEnd w:id="228"/>
      <w:bookmarkEnd w:id="229"/>
      <w:bookmarkEnd w:id="230"/>
    </w:p>
    <w:p w14:paraId="2EF3220B" w14:textId="77777777" w:rsidR="002A4AC3" w:rsidRDefault="002A4AC3" w:rsidP="002A4AC3">
      <w:pPr>
        <w:pStyle w:val="Liste"/>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e2"/>
        <w:rPr>
          <w:ins w:id="231"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e3"/>
        <w:pPrChange w:id="232" w:author="Dániel Balogh" w:date="2020-11-02T09:05:00Z">
          <w:pPr>
            <w:pStyle w:val="Liste2"/>
          </w:pPr>
        </w:pPrChange>
      </w:pPr>
      <w:ins w:id="233"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4" w:author="Dániel Balogh" w:date="2020-11-02T09:06:00Z">
        <w:r>
          <w:t xml:space="preserve">e.g. </w:t>
        </w:r>
      </w:ins>
      <w:ins w:id="235" w:author="Dániel Balogh" w:date="2020-11-02T09:07:00Z">
        <w:r w:rsidRPr="00A17AB9">
          <w:rPr>
            <w:rStyle w:val="Foreign"/>
            <w:rPrChange w:id="236"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37" w:author="Dániel Balogh" w:date="2020-11-02T09:07:00Z">
        <w:r>
          <w:t>3.3.4</w:t>
        </w:r>
        <w:r>
          <w:fldChar w:fldCharType="end"/>
        </w:r>
        <w:r>
          <w:t xml:space="preserve"> about the v</w:t>
        </w:r>
      </w:ins>
      <w:ins w:id="238" w:author="Dániel Balogh" w:date="2020-11-02T09:08:00Z">
        <w:r>
          <w:t>owel support)</w:t>
        </w:r>
      </w:ins>
    </w:p>
    <w:p w14:paraId="4F0EB226" w14:textId="61B0F456" w:rsidR="002A4AC3" w:rsidRDefault="002A4AC3" w:rsidP="002A4AC3">
      <w:pPr>
        <w:pStyle w:val="Liste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e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e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e"/>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e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e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Titre3"/>
        <w:numPr>
          <w:ilvl w:val="2"/>
          <w:numId w:val="16"/>
        </w:numPr>
      </w:pPr>
      <w:bookmarkStart w:id="239" w:name="_Toc44587482"/>
      <w:r>
        <w:t>Short vowel written where a corresponding long vowel is expected</w:t>
      </w:r>
      <w:bookmarkEnd w:id="224"/>
      <w:bookmarkEnd w:id="225"/>
      <w:bookmarkEnd w:id="239"/>
    </w:p>
    <w:p w14:paraId="4792AB0B" w14:textId="41277738" w:rsidR="003419D1" w:rsidRDefault="003419D1" w:rsidP="003419D1">
      <w:pPr>
        <w:pStyle w:val="Liste"/>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e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e"/>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e"/>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Titre3"/>
        <w:numPr>
          <w:ilvl w:val="2"/>
          <w:numId w:val="16"/>
        </w:numPr>
      </w:pPr>
      <w:bookmarkStart w:id="240" w:name="_8gpvi1clotas" w:colFirst="0" w:colLast="0"/>
      <w:bookmarkStart w:id="241" w:name="_Ref15558462"/>
      <w:bookmarkStart w:id="242" w:name="_Toc17811439"/>
      <w:bookmarkStart w:id="243" w:name="_Toc17811494"/>
      <w:bookmarkStart w:id="244" w:name="_Ref22719423"/>
      <w:bookmarkStart w:id="245" w:name="_Toc44587483"/>
      <w:bookmarkEnd w:id="226"/>
      <w:bookmarkEnd w:id="240"/>
      <w:r>
        <w:t>U</w:t>
      </w:r>
      <w:r w:rsidR="00395046">
        <w:t xml:space="preserve">nusually composed </w:t>
      </w:r>
      <w:bookmarkEnd w:id="241"/>
      <w:bookmarkEnd w:id="242"/>
      <w:bookmarkEnd w:id="243"/>
      <w:bookmarkEnd w:id="244"/>
      <w:r w:rsidR="006A3DF4">
        <w:t>complex characters</w:t>
      </w:r>
      <w:bookmarkEnd w:id="245"/>
    </w:p>
    <w:p w14:paraId="325F795C" w14:textId="5A8296DD" w:rsidR="00795CDF" w:rsidRDefault="00795CDF" w:rsidP="005E2CA9">
      <w:pPr>
        <w:pStyle w:val="Liste"/>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e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e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e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e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e2"/>
      </w:pPr>
      <w:r>
        <w:t xml:space="preserve">this notation will be </w:t>
      </w:r>
      <w:proofErr w:type="gramStart"/>
      <w:r>
        <w:t>auto-converted</w:t>
      </w:r>
      <w:proofErr w:type="gramEnd"/>
      <w:r>
        <w:t xml:space="preserve"> to markup (</w:t>
      </w:r>
      <w:r w:rsidR="006E4835">
        <w:t>EGD</w:t>
      </w:r>
      <w:r>
        <w:t xml:space="preserve"> §</w:t>
      </w:r>
      <w:r w:rsidR="003E2786">
        <w:t>4.1.1</w:t>
      </w:r>
      <w:r>
        <w:t>)</w:t>
      </w:r>
    </w:p>
    <w:p w14:paraId="000000FF" w14:textId="1AFC8F76" w:rsidR="006F3A4A" w:rsidRDefault="005849D0" w:rsidP="00877FB8">
      <w:pPr>
        <w:pStyle w:val="Liste"/>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e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e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e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e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e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e"/>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e2"/>
      </w:pPr>
      <w:r>
        <w:t>namely</w:t>
      </w:r>
    </w:p>
    <w:p w14:paraId="0E75FE74" w14:textId="42A10EF5" w:rsidR="00D47EDD" w:rsidRPr="00D47EDD" w:rsidRDefault="00D47EDD" w:rsidP="001B22C0">
      <w:pPr>
        <w:pStyle w:val="Liste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e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e2"/>
      </w:pPr>
      <w:r>
        <w:t>then this fact must be noted in your commentary to the text, including a specification of which mode is the default (dominant) one for that text</w:t>
      </w:r>
    </w:p>
    <w:p w14:paraId="213196F0" w14:textId="702A247E" w:rsidR="001B22C0" w:rsidRDefault="001B22C0" w:rsidP="00D47EDD">
      <w:pPr>
        <w:pStyle w:val="Liste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e"/>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e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e3"/>
        <w:rPr>
          <w:rStyle w:val="Foreign"/>
        </w:rPr>
      </w:pPr>
      <w:ins w:id="246"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e3"/>
        <w:rPr>
          <w:ins w:id="247"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e3"/>
      </w:pPr>
      <w:ins w:id="248" w:author="Dániel Balogh" w:date="2021-05-27T10:43:00Z">
        <w:r>
          <w:t xml:space="preserve">e.g. </w:t>
        </w:r>
        <w:r w:rsidRPr="00DF08BC">
          <w:rPr>
            <w:rStyle w:val="Foreign"/>
            <w:rPrChange w:id="249" w:author="Dániel Balogh" w:date="2021-05-27T10:43:00Z">
              <w:rPr/>
            </w:rPrChange>
          </w:rPr>
          <w:t>Ina=rpaṇakan·</w:t>
        </w:r>
        <w:r>
          <w:t xml:space="preserve"> for the example on the right</w:t>
        </w:r>
      </w:ins>
    </w:p>
    <w:p w14:paraId="766BEC32" w14:textId="3E33CA52" w:rsidR="006F48BA" w:rsidRDefault="006A3DF4" w:rsidP="008764EC">
      <w:pPr>
        <w:pStyle w:val="Liste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w:t>
      </w:r>
      <w:proofErr w:type="gramStart"/>
      <w:r w:rsidR="001B22C0">
        <w:t>explicitness</w:t>
      </w:r>
      <w:proofErr w:type="gramEnd"/>
      <w:r w:rsidR="001B22C0">
        <w:t xml:space="preserve">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e"/>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e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proofErr w:type="gramStart"/>
      <w:r w:rsidR="00C7308E">
        <w:t xml:space="preserve">zero </w:t>
      </w:r>
      <w:r>
        <w:t>vowel</w:t>
      </w:r>
      <w:proofErr w:type="gramEnd"/>
      <w:r>
        <w:t xml:space="preserve"> marker or a dependent vowel)</w:t>
      </w:r>
    </w:p>
    <w:p w14:paraId="1DB50107" w14:textId="61926E67" w:rsidR="006A3DF4" w:rsidRDefault="006A3DF4" w:rsidP="006A3DF4">
      <w:pPr>
        <w:pStyle w:val="Liste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Titre3"/>
        <w:numPr>
          <w:ilvl w:val="2"/>
          <w:numId w:val="16"/>
        </w:numPr>
        <w:ind w:left="993" w:hanging="993"/>
      </w:pPr>
      <w:bookmarkStart w:id="250" w:name="_Ref17795443"/>
      <w:bookmarkStart w:id="251" w:name="_Toc17811440"/>
      <w:bookmarkStart w:id="252" w:name="_Toc17811495"/>
      <w:bookmarkStart w:id="253" w:name="_Toc44587484"/>
      <w:r w:rsidRPr="00424A23">
        <w:t>Characters with alternative or optional phonemic values</w:t>
      </w:r>
      <w:bookmarkEnd w:id="250"/>
      <w:bookmarkEnd w:id="251"/>
      <w:bookmarkEnd w:id="252"/>
      <w:bookmarkEnd w:id="253"/>
    </w:p>
    <w:p w14:paraId="1DB56D1C" w14:textId="7A146D3A" w:rsidR="000F1DBB" w:rsidRDefault="000F1DBB" w:rsidP="000F1DBB">
      <w:pPr>
        <w:pStyle w:val="Liste"/>
      </w:pPr>
      <w:r>
        <w:t>some writing systems may use certain glyphs to represent more than one phoneme or sequence of phonemes, or may use a non-alphabetic character in an alphabetic function</w:t>
      </w:r>
      <w:r w:rsidR="00B15999">
        <w:rPr>
          <w:rStyle w:val="Appelnotedebasdep"/>
        </w:rPr>
        <w:footnoteReference w:id="13"/>
      </w:r>
    </w:p>
    <w:p w14:paraId="2D1B4337" w14:textId="1FF6A821" w:rsidR="00017EA1" w:rsidRDefault="00B15999" w:rsidP="00017EA1">
      <w:pPr>
        <w:pStyle w:val="Liste2"/>
      </w:pPr>
      <w:r w:rsidRPr="00B15999">
        <w:rPr>
          <w:b/>
          <w:bCs/>
        </w:rPr>
        <w:t>in strict transliteration</w:t>
      </w:r>
      <w:r>
        <w:t>, always prioritise the primary value of such glyphs</w:t>
      </w:r>
    </w:p>
    <w:p w14:paraId="75FA6313" w14:textId="59E83C80" w:rsidR="00B15999" w:rsidRDefault="00B15999" w:rsidP="00017EA1">
      <w:pPr>
        <w:pStyle w:val="Liste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e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e"/>
      </w:pPr>
      <w:r>
        <w:t>some specific examples:</w:t>
      </w:r>
    </w:p>
    <w:p w14:paraId="1F7980F0" w14:textId="50FD1F8D" w:rsidR="000F1DBB" w:rsidRPr="006E78DA" w:rsidRDefault="000F1DBB" w:rsidP="00743B8C">
      <w:pPr>
        <w:pStyle w:val="Liste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e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e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e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e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e2"/>
      </w:pPr>
      <w:r>
        <w:t xml:space="preserve">when </w:t>
      </w:r>
      <w:bookmarkStart w:id="254" w:name="_Hlk44319749"/>
      <w:r>
        <w:t>the numeral 2 is used in Old Sundanese to represent the phonemes /</w:t>
      </w:r>
      <w:proofErr w:type="spellStart"/>
      <w:r>
        <w:t>ro</w:t>
      </w:r>
      <w:proofErr w:type="spellEnd"/>
      <w:r>
        <w:t>/</w:t>
      </w:r>
      <w:bookmarkEnd w:id="254"/>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e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proofErr w:type="gramStart"/>
      <w:r w:rsidRPr="00743B8C">
        <w:rPr>
          <w:rStyle w:val="Foreign"/>
        </w:rPr>
        <w:t>·</w:t>
      </w:r>
      <w:r>
        <w:rPr>
          <w:i/>
          <w:lang w:val="en-US"/>
        </w:rPr>
        <w:t xml:space="preserve"> </w:t>
      </w:r>
      <w:r>
        <w:rPr>
          <w:lang w:val="en-US"/>
        </w:rPr>
        <w:t>;</w:t>
      </w:r>
      <w:proofErr w:type="gramEnd"/>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Appelnotedebasdep"/>
        </w:rPr>
        <w:footnoteReference w:id="14"/>
      </w:r>
    </w:p>
    <w:p w14:paraId="29F4047C" w14:textId="1E8BB491" w:rsidR="00193D2B" w:rsidRPr="00424A23" w:rsidRDefault="00193D2B" w:rsidP="00193D2B">
      <w:pPr>
        <w:pStyle w:val="Titre3"/>
        <w:numPr>
          <w:ilvl w:val="2"/>
          <w:numId w:val="16"/>
        </w:numPr>
        <w:ind w:left="993" w:hanging="993"/>
      </w:pPr>
      <w:bookmarkStart w:id="255" w:name="_77xvqqxwsyaq" w:colFirst="0" w:colLast="0"/>
      <w:bookmarkStart w:id="256" w:name="_Ref23844494"/>
      <w:bookmarkStart w:id="257" w:name="_Toc44587485"/>
      <w:bookmarkStart w:id="258" w:name="_Toc17811441"/>
      <w:bookmarkStart w:id="259" w:name="_Toc17811496"/>
      <w:bookmarkEnd w:id="255"/>
      <w:r>
        <w:lastRenderedPageBreak/>
        <w:t>Complex characters split by an intervening feature</w:t>
      </w:r>
      <w:bookmarkEnd w:id="256"/>
      <w:bookmarkEnd w:id="257"/>
    </w:p>
    <w:p w14:paraId="481DDDDC" w14:textId="66B16A75" w:rsidR="00C34CBB" w:rsidRDefault="00A47461" w:rsidP="00193D2B">
      <w:pPr>
        <w:pStyle w:val="Liste"/>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e"/>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e"/>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e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e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e2"/>
      </w:pPr>
      <w:r>
        <w:t xml:space="preserve">if you have difficulty entering these characters, you can instead use [[ </w:t>
      </w:r>
      <w:proofErr w:type="gramStart"/>
      <w:r>
        <w:t>and ]</w:t>
      </w:r>
      <w:proofErr w:type="gramEnd"/>
      <w:r>
        <w:t>] respectively, which will be automatically converted to the above special characters</w:t>
      </w:r>
    </w:p>
    <w:p w14:paraId="0B290A21" w14:textId="6EAFD883" w:rsidR="00761F8E" w:rsidRDefault="000C0543" w:rsidP="00761F8E">
      <w:pPr>
        <w:pStyle w:val="Liste"/>
      </w:pPr>
      <w:ins w:id="260"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e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e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e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e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e"/>
      </w:pPr>
      <w:r>
        <w:t>in the above examples, ignore the dotted circle representing the body associated with dependent vowel signs</w:t>
      </w:r>
    </w:p>
    <w:p w14:paraId="249B5DCD" w14:textId="2F91504A" w:rsidR="00503BDB" w:rsidRDefault="00503BDB" w:rsidP="00761F8E">
      <w:pPr>
        <w:pStyle w:val="Liste"/>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e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e2"/>
        <w:rPr>
          <w:ins w:id="261"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e3"/>
        <w:pPrChange w:id="262" w:author="Dániel Balogh" w:date="2021-05-26T08:55:00Z">
          <w:pPr>
            <w:pStyle w:val="Liste2"/>
          </w:pPr>
        </w:pPrChange>
      </w:pPr>
      <w:ins w:id="263" w:author="Dániel Balogh" w:date="2021-05-26T08:55:00Z">
        <w:r>
          <w:t>e.g.</w:t>
        </w:r>
      </w:ins>
      <w:ins w:id="264" w:author="Dániel Balogh" w:date="2021-05-26T08:54:00Z">
        <w:r>
          <w:t xml:space="preserve"> </w:t>
        </w:r>
      </w:ins>
      <w:ins w:id="265" w:author="Dániel Balogh" w:date="2021-05-26T08:52:00Z">
        <w:r w:rsidRPr="000C0543">
          <w:rPr>
            <w:i/>
            <w:iCs/>
            <w:rPrChange w:id="266" w:author="Dániel Balogh" w:date="2021-05-26T08:54:00Z">
              <w:rPr/>
            </w:rPrChange>
          </w:rPr>
          <w:t>A⌈</w:t>
        </w:r>
      </w:ins>
      <w:ins w:id="267" w:author="Dániel Balogh" w:date="2021-05-26T08:55:00Z">
        <w:r>
          <w:rPr>
            <w:i/>
            <w:iCs/>
          </w:rPr>
          <w:t>_</w:t>
        </w:r>
      </w:ins>
      <w:proofErr w:type="spellStart"/>
      <w:ins w:id="268" w:author="Dániel Balogh" w:date="2021-05-26T08:52:00Z">
        <w:r w:rsidRPr="000C0543">
          <w:rPr>
            <w:i/>
            <w:iCs/>
            <w:rPrChange w:id="269" w:author="Dániel Balogh" w:date="2021-05-26T08:54:00Z">
              <w:rPr/>
            </w:rPrChange>
          </w:rPr>
          <w:t>horātri</w:t>
        </w:r>
      </w:ins>
      <w:proofErr w:type="spellEnd"/>
      <w:ins w:id="270" w:author="Dániel Balogh" w:date="2021-05-26T08:55:00Z">
        <w:r>
          <w:t xml:space="preserve"> </w:t>
        </w:r>
      </w:ins>
      <w:ins w:id="271" w:author="Dániel Balogh" w:date="2021-05-26T08:56:00Z">
        <w:r>
          <w:t>for the second line in the above copper-plate image</w:t>
        </w:r>
      </w:ins>
    </w:p>
    <w:p w14:paraId="159876F4" w14:textId="0E6400FC" w:rsidR="001F07C4" w:rsidRDefault="001F07C4" w:rsidP="00761F8E">
      <w:pPr>
        <w:pStyle w:val="Liste"/>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e"/>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e"/>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e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Titre3"/>
        <w:numPr>
          <w:ilvl w:val="2"/>
          <w:numId w:val="16"/>
        </w:numPr>
      </w:pPr>
      <w:bookmarkStart w:id="272" w:name="_Ref40103880"/>
      <w:bookmarkStart w:id="273" w:name="_Toc44587486"/>
      <w:r>
        <w:t xml:space="preserve">Special forms of </w:t>
      </w:r>
      <w:r>
        <w:rPr>
          <w:rStyle w:val="Foreign"/>
        </w:rPr>
        <w:t>anusvāra</w:t>
      </w:r>
      <w:bookmarkEnd w:id="272"/>
      <w:bookmarkEnd w:id="273"/>
    </w:p>
    <w:p w14:paraId="14A84EE6" w14:textId="704DBE7F" w:rsidR="00DF4B64" w:rsidRDefault="00DF4B64" w:rsidP="00DF4B64">
      <w:pPr>
        <w:pStyle w:val="Liste"/>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e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e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e2"/>
      </w:pPr>
      <w:r w:rsidRPr="004E1D84">
        <w:rPr>
          <w:rStyle w:val="Foreign"/>
        </w:rPr>
        <w:t>m̃</w:t>
      </w:r>
      <w:r>
        <w:t xml:space="preserve"> for the Cam </w:t>
      </w:r>
      <w:r>
        <w:rPr>
          <w:rStyle w:val="Foreign"/>
        </w:rPr>
        <w:t>anusvāra-candra</w:t>
      </w:r>
    </w:p>
    <w:p w14:paraId="3B017715" w14:textId="3BA793CD" w:rsidR="00DF4B64" w:rsidRDefault="00DF4B64" w:rsidP="00DF4B64">
      <w:pPr>
        <w:pStyle w:val="Liste"/>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e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55159F89" w:rsidR="00DF4B64" w:rsidRDefault="003675EC" w:rsidP="00DF4B64">
      <w:pPr>
        <w:pStyle w:val="Liste2"/>
        <w:rPr>
          <w:ins w:id="274" w:author="Dániel Balogh" w:date="2021-01-29T10:05:00Z"/>
        </w:rPr>
      </w:pPr>
      <w:r>
        <w:rPr>
          <w:noProof/>
        </w:rPr>
        <w:lastRenderedPageBreak/>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e2"/>
      </w:pPr>
      <w:ins w:id="275" w:author="Dániel Balogh" w:date="2021-01-29T10:05:00Z">
        <w:r>
          <w:t xml:space="preserve">note that if you use an asterisk for this purpose, then </w:t>
        </w:r>
      </w:ins>
      <w:ins w:id="276" w:author="Dániel Balogh" w:date="2021-01-29T10:06:00Z">
        <w:r>
          <w:t>you are advised not to use</w:t>
        </w:r>
      </w:ins>
      <w:ins w:id="277" w:author="Dániel Balogh" w:date="2021-01-29T10:05:00Z">
        <w:r>
          <w:t xml:space="preserve"> asterisks as shorthand for a </w:t>
        </w:r>
        <w:proofErr w:type="gramStart"/>
        <w:r>
          <w:t>zero vowel</w:t>
        </w:r>
        <w:proofErr w:type="gramEnd"/>
        <w:r>
          <w:t xml:space="preserve"> marker (§</w:t>
        </w:r>
        <w:r>
          <w:fldChar w:fldCharType="begin"/>
        </w:r>
        <w:r>
          <w:instrText xml:space="preserve"> REF _Ref17800758 \r \h </w:instrText>
        </w:r>
      </w:ins>
      <w:ins w:id="278" w:author="Dániel Balogh" w:date="2021-01-29T10:05:00Z">
        <w:r>
          <w:fldChar w:fldCharType="separate"/>
        </w:r>
        <w:r>
          <w:t>3.3.2</w:t>
        </w:r>
        <w:r>
          <w:fldChar w:fldCharType="end"/>
        </w:r>
        <w:r>
          <w:t>)</w:t>
        </w:r>
      </w:ins>
    </w:p>
    <w:p w14:paraId="00000104" w14:textId="7935FB85" w:rsidR="006F3A4A" w:rsidRDefault="00395046" w:rsidP="00AF2BAB">
      <w:pPr>
        <w:pStyle w:val="Titre1"/>
        <w:numPr>
          <w:ilvl w:val="0"/>
          <w:numId w:val="16"/>
        </w:numPr>
      </w:pPr>
      <w:bookmarkStart w:id="279" w:name="_Toc44587487"/>
      <w:r>
        <w:lastRenderedPageBreak/>
        <w:t>Non-alphabetic Characters</w:t>
      </w:r>
      <w:bookmarkEnd w:id="258"/>
      <w:bookmarkEnd w:id="259"/>
      <w:bookmarkEnd w:id="279"/>
    </w:p>
    <w:p w14:paraId="00000105" w14:textId="0CACB230" w:rsidR="006F3A4A" w:rsidRDefault="00395046" w:rsidP="00AF2BAB">
      <w:pPr>
        <w:pStyle w:val="Titre2"/>
        <w:numPr>
          <w:ilvl w:val="1"/>
          <w:numId w:val="16"/>
        </w:numPr>
      </w:pPr>
      <w:bookmarkStart w:id="280" w:name="_lskh4nb1o2vy" w:colFirst="0" w:colLast="0"/>
      <w:bookmarkStart w:id="281" w:name="_Toc17811442"/>
      <w:bookmarkStart w:id="282" w:name="_Toc17811497"/>
      <w:bookmarkStart w:id="283" w:name="_Toc44587488"/>
      <w:bookmarkEnd w:id="280"/>
      <w:r>
        <w:t>Numerals</w:t>
      </w:r>
      <w:bookmarkEnd w:id="281"/>
      <w:bookmarkEnd w:id="282"/>
      <w:bookmarkEnd w:id="283"/>
    </w:p>
    <w:p w14:paraId="00000106" w14:textId="1A672585" w:rsidR="006F3A4A" w:rsidRDefault="00395046" w:rsidP="00877FB8">
      <w:pPr>
        <w:pStyle w:val="Liste"/>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e"/>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w:t>
      </w:r>
      <w:proofErr w:type="spellStart"/>
      <w:r>
        <w:t>markup</w:t>
      </w:r>
      <w:proofErr w:type="spellEnd"/>
      <w:r>
        <w:t xml:space="preserve"> to indicate the fact that several transliterated characters together represent a single original character</w:t>
      </w:r>
    </w:p>
    <w:p w14:paraId="3EE87DD7" w14:textId="07E63674" w:rsidR="00EC32E7" w:rsidRDefault="00EC32E7" w:rsidP="00EC32E7">
      <w:pPr>
        <w:pStyle w:val="Liste2"/>
      </w:pPr>
      <w:r>
        <w:t>this markup is ideally in the form of XML tags as per EGD §</w:t>
      </w:r>
      <w:r w:rsidR="0092703C">
        <w:t>4.2.2</w:t>
      </w:r>
    </w:p>
    <w:p w14:paraId="02110CDC" w14:textId="272E63E0" w:rsidR="00EC32E7" w:rsidRDefault="00EC32E7" w:rsidP="00EC32E7">
      <w:pPr>
        <w:pStyle w:val="Liste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Appelnotedebasdep"/>
        </w:rPr>
        <w:footnoteReference w:id="15"/>
      </w:r>
    </w:p>
    <w:p w14:paraId="06A69A2B" w14:textId="2A8A4A03" w:rsidR="00C6610F" w:rsidRDefault="00A232C1" w:rsidP="00A232C1">
      <w:pPr>
        <w:pStyle w:val="Liste"/>
      </w:pPr>
      <w:r>
        <w:t>for integers 10 and above, written as a single original character,</w:t>
      </w:r>
    </w:p>
    <w:p w14:paraId="00000107" w14:textId="5D17FBE6" w:rsidR="006F3A4A" w:rsidRDefault="00395046" w:rsidP="00C6610F">
      <w:pPr>
        <w:pStyle w:val="Liste2"/>
      </w:pPr>
      <w:r>
        <w:t>type a + sign after each transliterated number sequence of two or more Arabic</w:t>
      </w:r>
      <w:r w:rsidR="00AA2FAD">
        <w:t xml:space="preserve"> </w:t>
      </w:r>
      <w:r>
        <w:t>numerals that represents a single numeral character in the original</w:t>
      </w:r>
      <w:r w:rsidR="00A232C1">
        <w:rPr>
          <w:rStyle w:val="Appelnotedebasdep"/>
        </w:rPr>
        <w:footnoteReference w:id="16"/>
      </w:r>
    </w:p>
    <w:p w14:paraId="063E2BBB" w14:textId="002C6A2D" w:rsidR="00C6610F" w:rsidRDefault="00C6610F" w:rsidP="00C6610F">
      <w:pPr>
        <w:pStyle w:val="Liste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e2"/>
        <w:rPr>
          <w:lang w:eastAsia="en-GB" w:bidi="hi-IN"/>
        </w:rPr>
      </w:pPr>
      <w:r>
        <w:rPr>
          <w:lang w:eastAsia="en-GB" w:bidi="hi-IN"/>
        </w:rPr>
        <w:t>for example:</w:t>
      </w:r>
    </w:p>
    <w:p w14:paraId="2FD3EB75" w14:textId="5F824B33" w:rsidR="00C6610F" w:rsidRDefault="00C6610F" w:rsidP="00C6610F">
      <w:pPr>
        <w:pStyle w:val="Liste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e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e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e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e4"/>
      </w:pPr>
      <w:r w:rsidRPr="00DA562A">
        <w:t>1000+ 8 100+ 3 10+</w:t>
      </w:r>
      <w:r>
        <w:t xml:space="preserve"> means “1830” written in Tamil notation as 1000 (plus) 8 (times) 100 (plus) 3 (times) 10</w:t>
      </w:r>
    </w:p>
    <w:p w14:paraId="667068C5" w14:textId="07A78677" w:rsidR="00D424B0" w:rsidRDefault="00395046" w:rsidP="00877FB8">
      <w:pPr>
        <w:pStyle w:val="Liste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e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e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e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Titre3"/>
        <w:numPr>
          <w:ilvl w:val="2"/>
          <w:numId w:val="16"/>
        </w:numPr>
        <w:rPr>
          <w:lang w:eastAsia="en-GB" w:bidi="hi-IN"/>
        </w:rPr>
      </w:pPr>
      <w:bookmarkStart w:id="284" w:name="_Toc44587489"/>
      <w:r>
        <w:rPr>
          <w:lang w:eastAsia="en-GB" w:bidi="hi-IN"/>
        </w:rPr>
        <w:t>Numbers denoted by bars</w:t>
      </w:r>
      <w:bookmarkEnd w:id="284"/>
    </w:p>
    <w:p w14:paraId="5AD8215D" w14:textId="21E6FB66" w:rsidR="00AA2FAD" w:rsidRDefault="00AA2FAD" w:rsidP="00AA2FAD">
      <w:pPr>
        <w:pStyle w:val="Liste"/>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e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e2"/>
      </w:pPr>
      <w:r>
        <w:t>type a + sign after the last I</w:t>
      </w:r>
      <w:r w:rsidR="00A232C1">
        <w:t xml:space="preserve"> as shorthand markup</w:t>
      </w:r>
    </w:p>
    <w:p w14:paraId="4FF86C23" w14:textId="77777777" w:rsidR="00AA2FAD" w:rsidRPr="0092261C" w:rsidRDefault="00AA2FAD" w:rsidP="00AA2FAD">
      <w:pPr>
        <w:pStyle w:val="Liste3"/>
        <w:rPr>
          <w:rFonts w:ascii="Arial" w:hAnsi="Arial" w:cs="Arial"/>
          <w:lang w:eastAsia="en-GB" w:bidi="hi-IN"/>
        </w:rPr>
      </w:pPr>
      <w:r w:rsidRPr="0092261C">
        <w:rPr>
          <w:lang w:eastAsia="en-GB" w:bidi="hi-IN"/>
        </w:rPr>
        <w:t xml:space="preserve">note that unlike regular numerals, the + sign must be used in this case even after a single I </w:t>
      </w:r>
      <w:proofErr w:type="gramStart"/>
      <w:r w:rsidRPr="0092261C">
        <w:rPr>
          <w:lang w:eastAsia="en-GB" w:bidi="hi-IN"/>
        </w:rPr>
        <w:t>representing</w:t>
      </w:r>
      <w:proofErr w:type="gramEnd"/>
      <w:r w:rsidRPr="0092261C">
        <w:rPr>
          <w:lang w:eastAsia="en-GB" w:bidi="hi-IN"/>
        </w:rPr>
        <w:t xml:space="preserve"> the numeral 1</w:t>
      </w:r>
    </w:p>
    <w:p w14:paraId="172AAA68" w14:textId="6656F51B" w:rsidR="00AA2FAD" w:rsidRPr="00AA2FAD" w:rsidRDefault="00AA2FAD" w:rsidP="00AA2FAD">
      <w:pPr>
        <w:pStyle w:val="Liste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Titre3"/>
        <w:numPr>
          <w:ilvl w:val="2"/>
          <w:numId w:val="16"/>
        </w:numPr>
        <w:rPr>
          <w:lang w:eastAsia="en-GB" w:bidi="hi-IN"/>
        </w:rPr>
      </w:pPr>
      <w:bookmarkStart w:id="285" w:name="_Ref23770948"/>
      <w:bookmarkStart w:id="286" w:name="_Toc44587490"/>
      <w:r>
        <w:rPr>
          <w:lang w:eastAsia="en-GB" w:bidi="hi-IN"/>
        </w:rPr>
        <w:lastRenderedPageBreak/>
        <w:t>Fractions</w:t>
      </w:r>
      <w:bookmarkEnd w:id="285"/>
      <w:bookmarkEnd w:id="286"/>
    </w:p>
    <w:p w14:paraId="0D61EA2C" w14:textId="7EEAA741" w:rsidR="000434A5" w:rsidRDefault="000434A5" w:rsidP="005F4CCD">
      <w:pPr>
        <w:pStyle w:val="Liste"/>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e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e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e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e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e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e"/>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Appelnotedebasdep"/>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e2"/>
      </w:pPr>
      <w:r>
        <w:t>e.g. 1/8+ to transliterate a numeral sign meaning “one eighth”</w:t>
      </w:r>
    </w:p>
    <w:p w14:paraId="6B310F34" w14:textId="6997514C" w:rsidR="002903BC" w:rsidRDefault="00AA2FAD" w:rsidP="00AA2FAD">
      <w:pPr>
        <w:pStyle w:val="Liste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e"/>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Titre2"/>
        <w:numPr>
          <w:ilvl w:val="1"/>
          <w:numId w:val="16"/>
        </w:numPr>
      </w:pPr>
      <w:bookmarkStart w:id="287" w:name="_fxkp7m4gvcim" w:colFirst="0" w:colLast="0"/>
      <w:bookmarkStart w:id="288" w:name="_Ref40886489"/>
      <w:bookmarkStart w:id="289" w:name="_Ref40887370"/>
      <w:bookmarkStart w:id="290" w:name="_Toc44587491"/>
      <w:bookmarkStart w:id="291" w:name="_Toc17811443"/>
      <w:bookmarkStart w:id="292" w:name="_Toc17811498"/>
      <w:bookmarkStart w:id="293" w:name="_Ref24531259"/>
      <w:bookmarkEnd w:id="287"/>
      <w:r>
        <w:t>Symbols</w:t>
      </w:r>
      <w:bookmarkEnd w:id="288"/>
      <w:bookmarkEnd w:id="289"/>
      <w:bookmarkEnd w:id="290"/>
    </w:p>
    <w:p w14:paraId="693F83FB" w14:textId="5779A7D7" w:rsidR="00500227" w:rsidRPr="00500227" w:rsidRDefault="00500227" w:rsidP="00500227">
      <w:pPr>
        <w:pStyle w:val="Liste"/>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e"/>
      </w:pPr>
      <w:bookmarkStart w:id="294" w:name="_Ref15562528"/>
      <w:bookmarkStart w:id="295" w:name="_Toc17811445"/>
      <w:bookmarkStart w:id="296"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e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e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e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e"/>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e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e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Titre3"/>
        <w:numPr>
          <w:ilvl w:val="2"/>
          <w:numId w:val="16"/>
        </w:numPr>
      </w:pPr>
      <w:bookmarkStart w:id="297" w:name="_Toc44587492"/>
      <w:bookmarkEnd w:id="294"/>
      <w:bookmarkEnd w:id="295"/>
      <w:bookmarkEnd w:id="296"/>
      <w:r>
        <w:t>P</w:t>
      </w:r>
      <w:r w:rsidR="00395046">
        <w:t>unctuation</w:t>
      </w:r>
      <w:bookmarkEnd w:id="291"/>
      <w:bookmarkEnd w:id="292"/>
      <w:r w:rsidR="00A10D75">
        <w:t xml:space="preserve"> </w:t>
      </w:r>
      <w:r w:rsidR="00FB3701">
        <w:t>m</w:t>
      </w:r>
      <w:r w:rsidR="00A10D75">
        <w:t>arks</w:t>
      </w:r>
      <w:bookmarkEnd w:id="293"/>
      <w:bookmarkEnd w:id="297"/>
    </w:p>
    <w:p w14:paraId="1826C026" w14:textId="31BC073D" w:rsidR="002B3C04" w:rsidRDefault="002B3C04" w:rsidP="002B3C04">
      <w:pPr>
        <w:pStyle w:val="Liste"/>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e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e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e3"/>
      </w:pPr>
      <w:r>
        <w:t>whose primary function is to segment the text into sentences, clauses, list items or metrical units</w:t>
      </w:r>
    </w:p>
    <w:p w14:paraId="6DBD464D" w14:textId="77777777" w:rsidR="002B3C04" w:rsidRDefault="002B3C04" w:rsidP="002B3C04">
      <w:pPr>
        <w:pStyle w:val="Liste3"/>
      </w:pPr>
      <w:r>
        <w:t>which occur repeatedly in the body of a single text</w:t>
      </w:r>
    </w:p>
    <w:p w14:paraId="113EE3DF" w14:textId="77777777" w:rsidR="002B3C04" w:rsidRDefault="002B3C04" w:rsidP="002B3C04">
      <w:pPr>
        <w:pStyle w:val="Liste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e3"/>
      </w:pPr>
      <w:r>
        <w:t>whose shape is figural or complexly ornamental, and is not derived from one of the simple basic shapes used for punctuation</w:t>
      </w:r>
    </w:p>
    <w:p w14:paraId="2B8788D6" w14:textId="77777777" w:rsidR="002B3C04" w:rsidRDefault="002B3C04" w:rsidP="002B3C04">
      <w:pPr>
        <w:pStyle w:val="Liste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e3"/>
      </w:pPr>
      <w:r>
        <w:t>which occur only once per text or once per major section of text</w:t>
      </w:r>
    </w:p>
    <w:p w14:paraId="330FAF27" w14:textId="576BC3D3" w:rsidR="00A10D75" w:rsidRDefault="00395046" w:rsidP="00877FB8">
      <w:pPr>
        <w:pStyle w:val="Liste"/>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e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e"/>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e2"/>
      </w:pPr>
      <w:r>
        <w:t xml:space="preserve">1. </w:t>
      </w:r>
      <w:r w:rsidR="004530CC">
        <w:t>at</w:t>
      </w:r>
      <w:r>
        <w:t xml:space="preserve"> the level of transliteration</w:t>
      </w:r>
      <w:r w:rsidR="006C2801">
        <w:t xml:space="preserve">, </w:t>
      </w:r>
      <w:r>
        <w:t xml:space="preserve">by the dedicated </w:t>
      </w:r>
      <w:proofErr w:type="gramStart"/>
      <w:r>
        <w:t>character .</w:t>
      </w:r>
      <w:proofErr w:type="gramEnd"/>
      <w:r>
        <w:t xml:space="preserve">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e2"/>
      </w:pPr>
      <w:r>
        <w:t>2. at the level of XML encoding, with a relatively simple classification of their shapes</w:t>
      </w:r>
    </w:p>
    <w:p w14:paraId="0BB7FFA4" w14:textId="1A8C8C83" w:rsidR="004530CC" w:rsidRDefault="004530CC" w:rsidP="004530CC">
      <w:pPr>
        <w:pStyle w:val="Liste2"/>
      </w:pPr>
      <w:r>
        <w:t xml:space="preserve">3. at the level of human-readable metadata, </w:t>
      </w:r>
      <w:r w:rsidR="006C2801">
        <w:t>in additional human-readable detail</w:t>
      </w:r>
    </w:p>
    <w:p w14:paraId="55EFF57E" w14:textId="1CF738EF" w:rsidR="004530CC" w:rsidRDefault="004530CC" w:rsidP="004530CC">
      <w:pPr>
        <w:pStyle w:val="Liste"/>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e2"/>
      </w:pPr>
      <w:r>
        <w:t>all of the following shorthand characters should be followed by a space in transliteration, but not preceded by one</w:t>
      </w:r>
    </w:p>
    <w:p w14:paraId="00000113" w14:textId="31033C41" w:rsidR="006F3A4A" w:rsidRPr="00CA0BDB" w:rsidRDefault="00395046" w:rsidP="00877FB8">
      <w:pPr>
        <w:pStyle w:val="Liste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e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e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e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e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e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e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e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e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Titre3"/>
        <w:numPr>
          <w:ilvl w:val="2"/>
          <w:numId w:val="16"/>
        </w:numPr>
      </w:pPr>
      <w:bookmarkStart w:id="298" w:name="_118t60ako401" w:colFirst="0" w:colLast="0"/>
      <w:bookmarkStart w:id="299" w:name="_Toc17811444"/>
      <w:bookmarkStart w:id="300" w:name="_Toc17811499"/>
      <w:bookmarkStart w:id="301" w:name="_Toc44587493"/>
      <w:bookmarkEnd w:id="298"/>
      <w:r>
        <w:t xml:space="preserve">Space </w:t>
      </w:r>
      <w:r w:rsidR="00FB3701">
        <w:t>f</w:t>
      </w:r>
      <w:r>
        <w:t xml:space="preserve">iller </w:t>
      </w:r>
      <w:r w:rsidR="00FB3701">
        <w:t>s</w:t>
      </w:r>
      <w:r>
        <w:t>igns</w:t>
      </w:r>
      <w:bookmarkEnd w:id="299"/>
      <w:bookmarkEnd w:id="300"/>
      <w:bookmarkEnd w:id="301"/>
    </w:p>
    <w:p w14:paraId="71FC14D1" w14:textId="4A3149AD" w:rsidR="006C2801" w:rsidRDefault="006C2801" w:rsidP="006C2801">
      <w:pPr>
        <w:pStyle w:val="Liste"/>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e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e"/>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e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e2"/>
      </w:pPr>
      <w:r>
        <w:t>2. at the level of XML encoding, with a relatively simple classification of their shapes</w:t>
      </w:r>
    </w:p>
    <w:p w14:paraId="52EA38E3" w14:textId="77777777" w:rsidR="006C2801" w:rsidRDefault="006C2801" w:rsidP="006C2801">
      <w:pPr>
        <w:pStyle w:val="Liste2"/>
      </w:pPr>
      <w:r>
        <w:t>3. at the level of human-readable metadata, in additional human-readable detail</w:t>
      </w:r>
    </w:p>
    <w:p w14:paraId="6A796F95" w14:textId="54DF51D5" w:rsidR="00DD618A" w:rsidRDefault="00DD618A" w:rsidP="00877FB8">
      <w:pPr>
        <w:pStyle w:val="Liste"/>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e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e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e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Titre3"/>
        <w:numPr>
          <w:ilvl w:val="2"/>
          <w:numId w:val="16"/>
        </w:numPr>
      </w:pPr>
      <w:bookmarkStart w:id="302" w:name="_qf594d17lij7" w:colFirst="0" w:colLast="0"/>
      <w:bookmarkStart w:id="303" w:name="_3n6j1rqqfqgj" w:colFirst="0" w:colLast="0"/>
      <w:bookmarkStart w:id="304" w:name="_Toc44587494"/>
      <w:bookmarkStart w:id="305" w:name="_Toc17811446"/>
      <w:bookmarkStart w:id="306" w:name="_Toc17811501"/>
      <w:bookmarkStart w:id="307" w:name="_Ref22719364"/>
      <w:bookmarkEnd w:id="302"/>
      <w:bookmarkEnd w:id="303"/>
      <w:r>
        <w:t>Generic symbols</w:t>
      </w:r>
      <w:bookmarkEnd w:id="304"/>
    </w:p>
    <w:p w14:paraId="7C9E42D0" w14:textId="1CD6AE6A" w:rsidR="00466DF5" w:rsidRDefault="006C2801" w:rsidP="00466DF5">
      <w:pPr>
        <w:pStyle w:val="Liste"/>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e"/>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e"/>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e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e"/>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e2"/>
      </w:pPr>
      <w:r>
        <w:t>as tokens, using $</w:t>
      </w:r>
      <w:proofErr w:type="spellStart"/>
      <w:r>
        <w:t>abc</w:t>
      </w:r>
      <w:proofErr w:type="spellEnd"/>
    </w:p>
    <w:p w14:paraId="7A6906AC" w14:textId="096A168F" w:rsidR="00562774" w:rsidRDefault="00562774" w:rsidP="00562774">
      <w:pPr>
        <w:pStyle w:val="Liste3"/>
      </w:pPr>
      <w:r>
        <w:t>where “</w:t>
      </w:r>
      <w:proofErr w:type="spellStart"/>
      <w:r>
        <w:t>abc</w:t>
      </w:r>
      <w:proofErr w:type="spellEnd"/>
      <w:r>
        <w:t xml:space="preserve">” (any sequence of letters, followed by a space) will be converted into a symbol token in the XML tag </w:t>
      </w:r>
      <w:del w:id="308" w:author="Dániel Balogh" w:date="2021-01-29T15:59:00Z">
        <w:r w:rsidDel="00EE1A12">
          <w:delText>to be added to the § character</w:delText>
        </w:r>
      </w:del>
      <w:ins w:id="309" w:author="Dániel Balogh" w:date="2021-01-29T15:59:00Z">
        <w:r w:rsidR="00EE1A12">
          <w:t>representing the symbol</w:t>
        </w:r>
      </w:ins>
    </w:p>
    <w:p w14:paraId="7035186B" w14:textId="5D9B46FA" w:rsidR="00466DF5" w:rsidRDefault="00562774" w:rsidP="00562774">
      <w:pPr>
        <w:pStyle w:val="Liste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Titre2"/>
        <w:numPr>
          <w:ilvl w:val="1"/>
          <w:numId w:val="16"/>
        </w:numPr>
      </w:pPr>
      <w:bookmarkStart w:id="310" w:name="_Toc44587495"/>
      <w:r>
        <w:t>Space</w:t>
      </w:r>
      <w:bookmarkEnd w:id="305"/>
      <w:bookmarkEnd w:id="306"/>
      <w:bookmarkEnd w:id="307"/>
      <w:bookmarkEnd w:id="310"/>
    </w:p>
    <w:p w14:paraId="52F0A196" w14:textId="73A0B66F" w:rsidR="00B2222F" w:rsidRDefault="00B2222F" w:rsidP="00877FB8">
      <w:pPr>
        <w:pStyle w:val="Liste"/>
      </w:pPr>
      <w:r>
        <w:t>spaces in your text must be encoded in XML as per EGD §</w:t>
      </w:r>
      <w:r w:rsidR="00834A19">
        <w:t>4.3</w:t>
      </w:r>
    </w:p>
    <w:p w14:paraId="0000012B" w14:textId="088BFE82" w:rsidR="006F3A4A" w:rsidRDefault="00B2222F" w:rsidP="00DD618A">
      <w:pPr>
        <w:pStyle w:val="Liste"/>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e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e"/>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Titre1"/>
      </w:pPr>
      <w:bookmarkStart w:id="311" w:name="_3znysh7" w:colFirst="0" w:colLast="0"/>
      <w:bookmarkStart w:id="312" w:name="_3vicsiwxvh94" w:colFirst="0" w:colLast="0"/>
      <w:bookmarkStart w:id="313" w:name="_hv2uvfxl0lay" w:colFirst="0" w:colLast="0"/>
      <w:bookmarkStart w:id="314" w:name="_ql9phuu609jo" w:colFirst="0" w:colLast="0"/>
      <w:bookmarkStart w:id="315" w:name="_Toc17811447"/>
      <w:bookmarkStart w:id="316" w:name="_Toc17811502"/>
      <w:bookmarkStart w:id="317" w:name="_Toc44587496"/>
      <w:bookmarkEnd w:id="311"/>
      <w:bookmarkEnd w:id="312"/>
      <w:bookmarkEnd w:id="313"/>
      <w:bookmarkEnd w:id="314"/>
      <w:r w:rsidRPr="002E3853">
        <w:lastRenderedPageBreak/>
        <w:t>References</w:t>
      </w:r>
      <w:bookmarkEnd w:id="315"/>
      <w:bookmarkEnd w:id="316"/>
      <w:bookmarkEnd w:id="317"/>
    </w:p>
    <w:p w14:paraId="00000152" w14:textId="77777777" w:rsidR="006F3A4A" w:rsidRDefault="00395046" w:rsidP="00061C63">
      <w:pPr>
        <w:pStyle w:val="Bibliographie"/>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Bibliographie"/>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Bibliographie"/>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w:t>
      </w:r>
      <w:proofErr w:type="gramStart"/>
      <w:r w:rsidRPr="00692741">
        <w:t>IV :</w:t>
      </w:r>
      <w:proofErr w:type="gramEnd"/>
      <w:r w:rsidRPr="00692741">
        <w:t xml:space="preserve">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Bibliographie"/>
      </w:pPr>
      <w:r>
        <w:t>ISO15919:2001 = International Standard ISO 15919. Information and Documentation — Transliteration of Devanagari and Related Indic Scripts into Latin Characters. Geneva: International Organization for Standardization.</w:t>
      </w:r>
      <w:hyperlink r:id="rId35">
        <w:r>
          <w:t xml:space="preserve"> </w:t>
        </w:r>
      </w:hyperlink>
      <w:hyperlink r:id="rId36">
        <w:r>
          <w:rPr>
            <w:color w:val="1155CC"/>
            <w:u w:val="single"/>
          </w:rPr>
          <w:t>https://www.iso.org/standard/28333.html</w:t>
        </w:r>
      </w:hyperlink>
      <w:r>
        <w:t>.</w:t>
      </w:r>
    </w:p>
    <w:p w14:paraId="00000155" w14:textId="62EBE9C8" w:rsidR="006F3A4A" w:rsidRDefault="00395046" w:rsidP="00061C63">
      <w:pPr>
        <w:pStyle w:val="Bibliographie"/>
      </w:pPr>
      <w:r>
        <w:t xml:space="preserve">ISO/IEC 10646:2017(E) = </w:t>
      </w:r>
      <w:r>
        <w:rPr>
          <w:i/>
        </w:rPr>
        <w:t>International Standard ISO/IEC 10646.  Information Technology — Universal Coded Character Set (UCS)</w:t>
      </w:r>
      <w:r>
        <w:t>. 5th ed. Geneva: International Organization for Standardization.</w:t>
      </w:r>
      <w:hyperlink r:id="rId37">
        <w:r>
          <w:t xml:space="preserve"> </w:t>
        </w:r>
      </w:hyperlink>
      <w:hyperlink r:id="rId38">
        <w:r>
          <w:rPr>
            <w:color w:val="1155CC"/>
            <w:u w:val="single"/>
          </w:rPr>
          <w:t>https://standards.iso.org/ittf/PubliclyAvailableStandards/c069119_ISO_IEC_10646_2017.zip</w:t>
        </w:r>
      </w:hyperlink>
      <w:r>
        <w:t>.</w:t>
      </w:r>
    </w:p>
    <w:p w14:paraId="00000156" w14:textId="10C19105" w:rsidR="006F3A4A" w:rsidRDefault="00395046" w:rsidP="00061C63">
      <w:pPr>
        <w:pStyle w:val="Bibliographie"/>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Bibliographie"/>
      </w:pPr>
      <w:proofErr w:type="spellStart"/>
      <w:r>
        <w:t>Wellisch</w:t>
      </w:r>
      <w:proofErr w:type="spellEnd"/>
      <w:r>
        <w:t>, Hans H. 1978. The Conversion of Scripts—Its Nature, History, and Utilization. New York: Wiley.</w:t>
      </w:r>
    </w:p>
    <w:sectPr w:rsidR="006F3A4A" w:rsidSect="00965FFF">
      <w:footerReference w:type="even" r:id="rId39"/>
      <w:footerReference w:type="default" r:id="rId40"/>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919AF2" w14:textId="77777777" w:rsidR="004B0F2A" w:rsidRDefault="004B0F2A">
      <w:r>
        <w:separator/>
      </w:r>
    </w:p>
  </w:endnote>
  <w:endnote w:type="continuationSeparator" w:id="0">
    <w:p w14:paraId="136A5B43" w14:textId="77777777" w:rsidR="004B0F2A" w:rsidRDefault="004B0F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E2DD1F53-2376-4646-9A7D-F499E9BB2655}"/>
    <w:embedItalic r:id="rId2" w:subsetted="1" w:fontKey="{13957842-80BD-154B-9C3A-271D206D37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B0604020202020204"/>
    <w:charset w:val="00"/>
    <w:family w:val="auto"/>
    <w:pitch w:val="variable"/>
    <w:sig w:usb0="E00000FF" w:usb1="00000003" w:usb2="00000000" w:usb3="00000000" w:csb0="0000001B" w:csb1="00000000"/>
  </w:font>
  <w:font w:name="MS Mincho">
    <w:altName w:val="ＭＳ 明朝"/>
    <w:panose1 w:val="02020609040205080304"/>
    <w:charset w:val="80"/>
    <w:family w:val="modern"/>
    <w:pitch w:val="fixed"/>
    <w:sig w:usb0="E00002FF" w:usb1="6AC7FDFB" w:usb2="08000012" w:usb3="00000000" w:csb0="0002009F" w:csb1="00000000"/>
  </w:font>
  <w:font w:name="Gentium Plus">
    <w:panose1 w:val="020B0604020202020204"/>
    <w:charset w:val="00"/>
    <w:family w:val="auto"/>
    <w:pitch w:val="variable"/>
    <w:sig w:usb0="E00002FF" w:usb1="5200E1FB" w:usb2="02000029" w:usb3="00000000" w:csb0="0000019F" w:csb1="00000000"/>
    <w:embedRegular r:id="rId4" w:fontKey="{036D7913-B970-8746-8A26-31DC77D6860C}"/>
    <w:embedBold r:id="rId5" w:fontKey="{C7639C5E-8E92-D641-869F-8A6EE321F224}"/>
    <w:embedItalic r:id="rId6" w:fontKey="{42883854-2282-B748-80D4-2A759CBECC58}"/>
    <w:embedBoldItalic r:id="rId7" w:fontKey="{6E411E50-A662-F543-854E-FCB9139BB94B}"/>
  </w:font>
  <w:font w:name="Arial Unicode MS">
    <w:panose1 w:val="020B0604020202020204"/>
    <w:charset w:val="80"/>
    <w:family w:val="swiss"/>
    <w:pitch w:val="variable"/>
    <w:sig w:usb0="F7FFAFFF" w:usb1="E9DFFFFF" w:usb2="0000003F" w:usb3="00000000" w:csb0="003F01FF" w:csb1="00000000"/>
    <w:embedRegular r:id="rId8" w:subsetted="1" w:fontKey="{D896D808-6B02-E14F-AEBE-DFA464EC3859}"/>
  </w:font>
  <w:font w:name="Calibri">
    <w:panose1 w:val="020F0502020204030204"/>
    <w:charset w:val="00"/>
    <w:family w:val="swiss"/>
    <w:pitch w:val="variable"/>
    <w:sig w:usb0="E0002AFF" w:usb1="C000247B" w:usb2="00000009" w:usb3="00000000" w:csb0="000001FF" w:csb1="00000000"/>
    <w:embedRegular r:id="rId9" w:fontKey="{E78F76D8-E444-7B49-AEED-BE55E46EBC9F}"/>
    <w:embedBold r:id="rId10" w:fontKey="{6E91CCB9-4A41-7546-879F-CFA449F64809}"/>
    <w:embedItalic r:id="rId11" w:fontKey="{621345D0-A820-C545-BA5F-0CEA66DB409B}"/>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pitch w:val="variable"/>
    <w:sig w:usb0="0000A003" w:usb1="00000000" w:usb2="00000000" w:usb3="00000000" w:csb0="00000001"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embedRegular r:id="rId12" w:subsetted="1" w:fontKey="{C919A3B3-1289-1D42-86BA-240100A885F6}"/>
  </w:font>
  <w:font w:name="Nirmala UI">
    <w:panose1 w:val="020B0502040204020203"/>
    <w:charset w:val="00"/>
    <w:family w:val="swiss"/>
    <w:pitch w:val="variable"/>
    <w:sig w:usb0="80FF8023" w:usb1="0000004A" w:usb2="00000200" w:usb3="00000000" w:csb0="00000001" w:csb1="00000000"/>
    <w:embedRegular r:id="rId13" w:subsetted="1" w:fontKey="{FB59178D-435C-634C-B39A-D729169E6CE9}"/>
  </w:font>
  <w:font w:name="Noto Sans Balinese">
    <w:panose1 w:val="020B0502040504020204"/>
    <w:charset w:val="00"/>
    <w:family w:val="swiss"/>
    <w:pitch w:val="variable"/>
    <w:sig w:usb0="00000003" w:usb1="00000000" w:usb2="00000000" w:usb3="00000000" w:csb0="00000001" w:csb1="00000000"/>
    <w:embedRegular r:id="rId14" w:subsetted="1" w:fontKey="{DABBC2ED-1F73-4641-AADC-3FA22AB977E9}"/>
  </w:font>
  <w:font w:name="Leelawadee UI">
    <w:panose1 w:val="020B0502040204020203"/>
    <w:charset w:val="DE"/>
    <w:family w:val="swiss"/>
    <w:pitch w:val="variable"/>
    <w:sig w:usb0="83000003" w:usb1="00000000" w:usb2="00010000" w:usb3="00000000" w:csb0="00010101" w:csb1="00000000"/>
    <w:embedRegular r:id="rId15" w:subsetted="1" w:fontKey="{194E8450-3C2D-6A48-9B74-9A7C87F32AED}"/>
  </w:font>
  <w:font w:name="Segoe UI Historic">
    <w:panose1 w:val="020B0502040204020203"/>
    <w:charset w:val="00"/>
    <w:family w:val="swiss"/>
    <w:pitch w:val="variable"/>
    <w:sig w:usb0="800001EF" w:usb1="02000002" w:usb2="0060C080" w:usb3="00000000" w:csb0="00000001" w:csb1="00000000"/>
    <w:embedRegular r:id="rId16" w:fontKey="{DB1EED96-C2E0-CB49-A1D1-AFEB4DD9D8FE}"/>
  </w:font>
  <w:font w:name="DaunPenh">
    <w:panose1 w:val="01010101010101010101"/>
    <w:charset w:val="00"/>
    <w:family w:val="auto"/>
    <w:pitch w:val="variable"/>
    <w:sig w:usb0="80000003" w:usb1="00000000" w:usb2="00010000" w:usb3="00000000" w:csb0="00000001" w:csb1="00000000"/>
    <w:embedRegular r:id="rId17" w:subsetted="1" w:fontKey="{98BB7070-518A-0840-ADD2-72CD40073AD2}"/>
  </w:font>
  <w:font w:name="Noto Sans Grantha">
    <w:altName w:val="Mangal"/>
    <w:panose1 w:val="020B0502040504020204"/>
    <w:charset w:val="00"/>
    <w:family w:val="swiss"/>
    <w:pitch w:val="variable"/>
    <w:sig w:usb0="80108003" w:usb1="02002004" w:usb2="00000000" w:usb3="00000000" w:csb0="00000001" w:csb1="00000000"/>
  </w:font>
  <w:font w:name="Cardo">
    <w:altName w:val="Calibri"/>
    <w:panose1 w:val="020B0604020202020204"/>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8" w:subsetted="1" w:fontKey="{C33033A7-26AD-3047-824F-57EE3C0BADEF}"/>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9" w:subsetted="1" w:fontKey="{952EBD82-A146-E847-90D3-F4AA8D83D531}"/>
  </w:font>
  <w:font w:name="Segoe UI Symbol">
    <w:panose1 w:val="020B0502040204020203"/>
    <w:charset w:val="00"/>
    <w:family w:val="swiss"/>
    <w:pitch w:val="variable"/>
    <w:sig w:usb0="800001E3" w:usb1="1200FFEF" w:usb2="00040000" w:usb3="00000000" w:csb0="00000001" w:csb1="00000000"/>
    <w:embedRegular r:id="rId20" w:subsetted="1" w:fontKey="{2AE4B5EF-E3E2-9C40-A921-53DA61C180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EDCAF" w14:textId="63809FB9" w:rsidR="00B60AF1" w:rsidRDefault="00B60AF1">
    <w:pPr>
      <w:pStyle w:val="Pieddepage"/>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C700D8" w14:textId="77777777" w:rsidR="004B0F2A" w:rsidRDefault="004B0F2A" w:rsidP="00220199">
      <w:pPr>
        <w:spacing w:line="240" w:lineRule="exact"/>
      </w:pPr>
      <w:r>
        <w:separator/>
      </w:r>
    </w:p>
  </w:footnote>
  <w:footnote w:type="continuationSeparator" w:id="0">
    <w:p w14:paraId="759B40D1" w14:textId="77777777" w:rsidR="004B0F2A" w:rsidRDefault="004B0F2A">
      <w:r>
        <w:continuationSeparator/>
      </w:r>
    </w:p>
  </w:footnote>
  <w:footnote w:id="1">
    <w:p w14:paraId="1709DBC4" w14:textId="6180056B" w:rsidR="00B60AF1" w:rsidRPr="00445F4C" w:rsidRDefault="00B60AF1">
      <w:pPr>
        <w:pStyle w:val="Notedebasdepage"/>
        <w:rPr>
          <w:lang w:val="hu-HU"/>
        </w:rPr>
      </w:pPr>
      <w:r>
        <w:tab/>
      </w:r>
      <w:r>
        <w:rPr>
          <w:rStyle w:val="Appelnotedebasdep"/>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Notedebasdepage"/>
      </w:pPr>
      <w:r>
        <w:tab/>
      </w:r>
      <w:r w:rsidRPr="00061C63">
        <w:rPr>
          <w:rStyle w:val="Appelnotedebasdep"/>
        </w:rPr>
        <w:footnoteRef/>
      </w:r>
      <w:r>
        <w:tab/>
        <w:t>We follow the TEI Guidelines in using the terms ‘markup’ and ‘encoding’ as interchangeable synonyms.</w:t>
      </w:r>
    </w:p>
  </w:footnote>
  <w:footnote w:id="3">
    <w:p w14:paraId="5829BFB4" w14:textId="4BF3718C" w:rsidR="00B60AF1" w:rsidRPr="0091543F" w:rsidRDefault="00B60AF1">
      <w:pPr>
        <w:pStyle w:val="Notedebasdepage"/>
        <w:rPr>
          <w:lang w:val="hu-HU"/>
        </w:rPr>
      </w:pPr>
      <w:r>
        <w:tab/>
      </w:r>
      <w:r>
        <w:rPr>
          <w:rStyle w:val="Appelnotedebasdep"/>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Notedebasdepage"/>
      </w:pPr>
      <w:r>
        <w:tab/>
      </w:r>
      <w:r>
        <w:rPr>
          <w:rStyle w:val="Appelnotedebasdep"/>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Notedebasdepage"/>
      </w:pPr>
      <w:r>
        <w:tab/>
      </w:r>
      <w:r>
        <w:rPr>
          <w:rStyle w:val="Appelnotedebasdep"/>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Notedebasdepage"/>
      </w:pPr>
      <w:r>
        <w:tab/>
      </w:r>
      <w:r>
        <w:rPr>
          <w:rStyle w:val="Appelnotedebasdep"/>
        </w:rPr>
        <w:footnoteRef/>
      </w:r>
      <w:r>
        <w:tab/>
      </w:r>
      <w:hyperlink r:id="rId1" w:history="1">
        <w:r w:rsidRPr="00B54A0B">
          <w:rPr>
            <w:rStyle w:val="Lienhypertexte"/>
          </w:rPr>
          <w:t>https://sharedocs.huma-num.fr/wl/?id=3y8R1K48Budcn6HjZdWcQV88xooR66kv</w:t>
        </w:r>
      </w:hyperlink>
    </w:p>
  </w:footnote>
  <w:footnote w:id="7">
    <w:p w14:paraId="44A2BFDA" w14:textId="5DA554CC" w:rsidR="00B60AF1" w:rsidRPr="006B3C8A" w:rsidRDefault="00B60AF1">
      <w:pPr>
        <w:pStyle w:val="Notedebasdepage"/>
      </w:pPr>
      <w:r>
        <w:tab/>
      </w:r>
      <w:r>
        <w:rPr>
          <w:rStyle w:val="Appelnotedebasdep"/>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Notedebasdepage"/>
        <w:ind w:hanging="113"/>
      </w:pPr>
      <w:r>
        <w:rPr>
          <w:rStyle w:val="Appelnotedebasdep"/>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w:t>
      </w:r>
      <w:proofErr w:type="spellStart"/>
      <w:r>
        <w:t>markup</w:t>
      </w:r>
      <w:proofErr w:type="spellEnd"/>
      <w:r>
        <w:t xml:space="preserve"> (EGD §4.1.2) to encode the relative positions of certain character components, if you consider it necessary to do so.</w:t>
      </w:r>
    </w:p>
  </w:footnote>
  <w:footnote w:id="9">
    <w:p w14:paraId="0C56AB38" w14:textId="2C00B53A" w:rsidR="00B60AF1" w:rsidRPr="00DF4B64" w:rsidRDefault="00B60AF1">
      <w:pPr>
        <w:pStyle w:val="Notedebasdepage"/>
        <w:rPr>
          <w:lang w:val="hu-HU"/>
        </w:rPr>
      </w:pPr>
      <w:r>
        <w:tab/>
      </w:r>
      <w:r>
        <w:rPr>
          <w:rStyle w:val="Appelnotedebasdep"/>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Notedebasdepage"/>
      </w:pPr>
      <w:r>
        <w:tab/>
      </w:r>
      <w:r>
        <w:rPr>
          <w:rStyle w:val="Appelnotedebasdep"/>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Notedebasdepage"/>
        <w:rPr>
          <w:lang w:val="hu-HU"/>
        </w:rPr>
      </w:pPr>
      <w:r>
        <w:tab/>
      </w:r>
      <w:r>
        <w:rPr>
          <w:rStyle w:val="Appelnotedebasdep"/>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Notedebasdepage"/>
        <w:rPr>
          <w:ins w:id="216" w:author="Dániel Balogh" w:date="2020-11-02T09:08:00Z"/>
          <w:lang w:val="hu-HU"/>
        </w:rPr>
      </w:pPr>
      <w:ins w:id="217" w:author="Dániel Balogh" w:date="2020-11-02T09:08:00Z">
        <w:r>
          <w:tab/>
        </w:r>
        <w:r>
          <w:rPr>
            <w:rStyle w:val="Appelnotedebasdep"/>
          </w:rPr>
          <w:footnoteRef/>
        </w:r>
        <w:r w:rsidRPr="00455844">
          <w:tab/>
        </w:r>
        <w:r>
          <w:t xml:space="preserve">See also </w:t>
        </w:r>
        <w:r>
          <w:fldChar w:fldCharType="begin"/>
        </w:r>
        <w:r>
          <w:instrText xml:space="preserve"> REF _Ref15558434 \r \h </w:instrText>
        </w:r>
      </w:ins>
      <w:ins w:id="218"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Notedebasdepage"/>
      </w:pPr>
      <w:r>
        <w:tab/>
      </w:r>
      <w:r>
        <w:rPr>
          <w:rStyle w:val="Appelnotedebasdep"/>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Notedebasdepage"/>
      </w:pPr>
      <w:r>
        <w:tab/>
      </w:r>
      <w:r>
        <w:rPr>
          <w:rStyle w:val="Appelnotedebasdep"/>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w:t>
      </w:r>
      <w:proofErr w:type="spellStart"/>
      <w:r>
        <w:t xml:space="preserve">to </w:t>
      </w:r>
      <w:r w:rsidRPr="00E237B8">
        <w:rPr>
          <w:rStyle w:val="Foreign"/>
        </w:rPr>
        <w:t>n</w:t>
      </w:r>
      <w:proofErr w:type="spellEnd"/>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Notedebasdepage"/>
      </w:pPr>
      <w:r>
        <w:tab/>
      </w:r>
      <w:r>
        <w:rPr>
          <w:rStyle w:val="Appelnotedebasdep"/>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Notedebasdepage"/>
        <w:rPr>
          <w:lang w:val="hu-HU"/>
        </w:rPr>
      </w:pPr>
      <w:r>
        <w:tab/>
      </w:r>
      <w:r>
        <w:rPr>
          <w:rStyle w:val="Appelnotedebasdep"/>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Notedebasdepage"/>
        <w:rPr>
          <w:lang w:val="hu-HU"/>
        </w:rPr>
      </w:pPr>
      <w:r>
        <w:tab/>
      </w:r>
      <w:r>
        <w:rPr>
          <w:rStyle w:val="Appelnotedebasdep"/>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e"/>
      <w:lvlText w:val="–"/>
      <w:lvlJc w:val="left"/>
      <w:pPr>
        <w:ind w:left="170" w:hanging="170"/>
      </w:pPr>
      <w:rPr>
        <w:rFonts w:ascii="Arial" w:hAnsi="Arial" w:hint="default"/>
      </w:rPr>
    </w:lvl>
    <w:lvl w:ilvl="1">
      <w:start w:val="1"/>
      <w:numFmt w:val="bullet"/>
      <w:pStyle w:val="Liste2"/>
      <w:lvlText w:val="–"/>
      <w:lvlJc w:val="left"/>
      <w:pPr>
        <w:ind w:left="340" w:hanging="170"/>
      </w:pPr>
      <w:rPr>
        <w:rFonts w:ascii="Arial" w:hAnsi="Arial" w:hint="default"/>
      </w:rPr>
    </w:lvl>
    <w:lvl w:ilvl="2">
      <w:start w:val="1"/>
      <w:numFmt w:val="bullet"/>
      <w:pStyle w:val="Liste3"/>
      <w:lvlText w:val="–"/>
      <w:lvlJc w:val="left"/>
      <w:pPr>
        <w:ind w:left="510" w:hanging="170"/>
      </w:pPr>
      <w:rPr>
        <w:rFonts w:ascii="Arial" w:hAnsi="Arial" w:hint="default"/>
      </w:rPr>
    </w:lvl>
    <w:lvl w:ilvl="3">
      <w:start w:val="1"/>
      <w:numFmt w:val="bullet"/>
      <w:pStyle w:val="Liste4"/>
      <w:lvlText w:val="–"/>
      <w:lvlJc w:val="left"/>
      <w:pPr>
        <w:ind w:left="680" w:hanging="170"/>
      </w:pPr>
      <w:rPr>
        <w:rFonts w:ascii="Arial" w:hAnsi="Arial" w:hint="default"/>
      </w:rPr>
    </w:lvl>
    <w:lvl w:ilvl="4">
      <w:start w:val="1"/>
      <w:numFmt w:val="bullet"/>
      <w:pStyle w:val="Liste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ániel Balogh">
    <w15:presenceInfo w15:providerId="Windows Live" w15:userId="0c42d6f28f3e04dc"/>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saveSubsetFonts/>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AF1"/>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Titre1">
    <w:name w:val="heading 1"/>
    <w:basedOn w:val="Normal"/>
    <w:next w:val="Normal"/>
    <w:link w:val="Titre1Car"/>
    <w:uiPriority w:val="4"/>
    <w:qFormat/>
    <w:rsid w:val="00B60AF1"/>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Titre2">
    <w:name w:val="heading 2"/>
    <w:basedOn w:val="Titre1"/>
    <w:next w:val="Normal"/>
    <w:link w:val="Titre2Car"/>
    <w:uiPriority w:val="4"/>
    <w:qFormat/>
    <w:rsid w:val="00B60AF1"/>
    <w:pPr>
      <w:pageBreakBefore w:val="0"/>
      <w:tabs>
        <w:tab w:val="left" w:pos="567"/>
      </w:tabs>
      <w:jc w:val="left"/>
      <w:outlineLvl w:val="1"/>
    </w:pPr>
    <w:rPr>
      <w:b w:val="0"/>
      <w:bCs w:val="0"/>
      <w:sz w:val="28"/>
      <w:szCs w:val="26"/>
    </w:rPr>
  </w:style>
  <w:style w:type="paragraph" w:styleId="Titre3">
    <w:name w:val="heading 3"/>
    <w:basedOn w:val="Titre1"/>
    <w:next w:val="Normal"/>
    <w:link w:val="Titre3Car"/>
    <w:uiPriority w:val="4"/>
    <w:qFormat/>
    <w:rsid w:val="00B60AF1"/>
    <w:pPr>
      <w:pageBreakBefore w:val="0"/>
      <w:tabs>
        <w:tab w:val="left" w:pos="709"/>
      </w:tabs>
      <w:spacing w:before="120"/>
      <w:jc w:val="left"/>
      <w:outlineLvl w:val="2"/>
    </w:pPr>
    <w:rPr>
      <w:b w:val="0"/>
      <w:bCs w:val="0"/>
      <w:sz w:val="24"/>
      <w:szCs w:val="24"/>
    </w:rPr>
  </w:style>
  <w:style w:type="paragraph" w:styleId="Titre4">
    <w:name w:val="heading 4"/>
    <w:basedOn w:val="Titre3"/>
    <w:next w:val="Normal"/>
    <w:link w:val="Titre4Car"/>
    <w:uiPriority w:val="4"/>
    <w:qFormat/>
    <w:rsid w:val="00B60AF1"/>
    <w:pPr>
      <w:spacing w:before="240"/>
      <w:outlineLvl w:val="3"/>
    </w:pPr>
  </w:style>
  <w:style w:type="paragraph" w:styleId="Titre5">
    <w:name w:val="heading 5"/>
    <w:basedOn w:val="Normal"/>
    <w:next w:val="Titre3"/>
    <w:link w:val="Titre5Car"/>
    <w:uiPriority w:val="4"/>
    <w:qFormat/>
    <w:rsid w:val="00B60AF1"/>
    <w:pPr>
      <w:spacing w:before="120" w:after="60"/>
      <w:outlineLvl w:val="4"/>
    </w:pPr>
    <w:rPr>
      <w:rFonts w:ascii="Tahoma" w:hAnsi="Tahoma"/>
    </w:rPr>
  </w:style>
  <w:style w:type="paragraph" w:styleId="Titre6">
    <w:name w:val="heading 6"/>
    <w:basedOn w:val="Normal"/>
    <w:next w:val="Normal"/>
    <w:uiPriority w:val="9"/>
    <w:semiHidden/>
    <w:unhideWhenUsed/>
    <w:qFormat/>
    <w:rsid w:val="00B60AF1"/>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rsid w:val="00B60AF1"/>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Titre">
    <w:name w:val="Title"/>
    <w:basedOn w:val="Normal"/>
    <w:link w:val="TitreCar"/>
    <w:uiPriority w:val="9"/>
    <w:qFormat/>
    <w:rsid w:val="00B60AF1"/>
    <w:pPr>
      <w:pageBreakBefore/>
      <w:spacing w:after="240" w:line="240" w:lineRule="auto"/>
      <w:jc w:val="center"/>
      <w:outlineLvl w:val="0"/>
    </w:pPr>
    <w:rPr>
      <w:rFonts w:ascii="Calibri" w:hAnsi="Calibri"/>
      <w:b/>
      <w:bCs/>
      <w:kern w:val="28"/>
      <w:sz w:val="96"/>
      <w:szCs w:val="32"/>
    </w:rPr>
  </w:style>
  <w:style w:type="paragraph" w:styleId="Sous-titre">
    <w:name w:val="Subtitle"/>
    <w:basedOn w:val="Normal"/>
    <w:link w:val="Sous-titreCar"/>
    <w:uiPriority w:val="9"/>
    <w:qFormat/>
    <w:rsid w:val="00B60AF1"/>
    <w:pPr>
      <w:spacing w:before="480" w:after="240" w:line="240" w:lineRule="auto"/>
      <w:jc w:val="center"/>
      <w:outlineLvl w:val="1"/>
    </w:pPr>
    <w:rPr>
      <w:rFonts w:ascii="Calibri" w:hAnsi="Calibri"/>
      <w:sz w:val="28"/>
      <w:szCs w:val="26"/>
    </w:rPr>
  </w:style>
  <w:style w:type="paragraph" w:styleId="Commentaire">
    <w:name w:val="annotation text"/>
    <w:basedOn w:val="Normal"/>
    <w:link w:val="CommentaireCar"/>
    <w:uiPriority w:val="99"/>
    <w:unhideWhenUsed/>
    <w:rsid w:val="00B60AF1"/>
    <w:rPr>
      <w:rFonts w:cs="Mangal"/>
      <w:sz w:val="20"/>
      <w:szCs w:val="18"/>
    </w:rPr>
  </w:style>
  <w:style w:type="character" w:customStyle="1" w:styleId="CommentaireCar">
    <w:name w:val="Commentaire Car"/>
    <w:basedOn w:val="Policepardfaut"/>
    <w:link w:val="Commentaire"/>
    <w:uiPriority w:val="99"/>
    <w:rsid w:val="00B60AF1"/>
    <w:rPr>
      <w:rFonts w:ascii="Gentium Plus" w:eastAsia="Arial Unicode MS" w:hAnsi="Gentium Plus" w:cs="Mangal"/>
      <w:sz w:val="20"/>
      <w:szCs w:val="18"/>
      <w:lang w:eastAsia="en-US" w:bidi="ar-SA"/>
    </w:rPr>
  </w:style>
  <w:style w:type="character" w:styleId="Marquedecommentaire">
    <w:name w:val="annotation reference"/>
    <w:basedOn w:val="Policepardfaut"/>
    <w:uiPriority w:val="99"/>
    <w:semiHidden/>
    <w:unhideWhenUsed/>
    <w:rsid w:val="00B60AF1"/>
    <w:rPr>
      <w:sz w:val="16"/>
      <w:szCs w:val="16"/>
    </w:rPr>
  </w:style>
  <w:style w:type="paragraph" w:styleId="Textedebulles">
    <w:name w:val="Balloon Text"/>
    <w:basedOn w:val="Normal"/>
    <w:link w:val="TextedebullesCar"/>
    <w:uiPriority w:val="99"/>
    <w:semiHidden/>
    <w:unhideWhenUsed/>
    <w:rsid w:val="00B60AF1"/>
    <w:rPr>
      <w:rFonts w:ascii="Segoe UI" w:hAnsi="Segoe UI" w:cs="Mangal"/>
      <w:sz w:val="18"/>
      <w:szCs w:val="16"/>
    </w:rPr>
  </w:style>
  <w:style w:type="character" w:customStyle="1" w:styleId="TextedebullesCar">
    <w:name w:val="Texte de bulles Car"/>
    <w:basedOn w:val="Policepardfaut"/>
    <w:link w:val="Textedebulles"/>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Policepardfaut"/>
    <w:link w:val="Sous-titre"/>
    <w:uiPriority w:val="9"/>
    <w:rsid w:val="00B60AF1"/>
    <w:rPr>
      <w:rFonts w:ascii="Calibri" w:eastAsia="Arial Unicode MS" w:hAnsi="Calibri" w:cs="Arial Unicode MS"/>
      <w:sz w:val="28"/>
      <w:szCs w:val="26"/>
      <w:lang w:eastAsia="en-US" w:bidi="ar-SA"/>
    </w:rPr>
  </w:style>
  <w:style w:type="character" w:customStyle="1" w:styleId="TitreCar">
    <w:name w:val="Titre Car"/>
    <w:basedOn w:val="Policepardfaut"/>
    <w:link w:val="Titre"/>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Policepardfaut"/>
    <w:link w:val="Titre1"/>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Policepardfaut"/>
    <w:link w:val="Titre2"/>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Policepardfaut"/>
    <w:link w:val="Titre3"/>
    <w:uiPriority w:val="4"/>
    <w:rsid w:val="00B60AF1"/>
    <w:rPr>
      <w:rFonts w:ascii="Calibri" w:eastAsia="Arial Unicode MS" w:hAnsi="Calibri" w:cs="Arial Unicode MS"/>
      <w:kern w:val="32"/>
      <w:lang w:eastAsia="en-US" w:bidi="ar-SA"/>
    </w:rPr>
  </w:style>
  <w:style w:type="character" w:customStyle="1" w:styleId="Titre4Car">
    <w:name w:val="Titre 4 Car"/>
    <w:basedOn w:val="Policepardfaut"/>
    <w:link w:val="Titre4"/>
    <w:uiPriority w:val="4"/>
    <w:rsid w:val="00B60AF1"/>
    <w:rPr>
      <w:rFonts w:ascii="Calibri" w:eastAsia="Arial Unicode MS" w:hAnsi="Calibri" w:cs="Arial Unicode MS"/>
      <w:kern w:val="32"/>
      <w:lang w:eastAsia="en-US" w:bidi="ar-SA"/>
    </w:rPr>
  </w:style>
  <w:style w:type="character" w:customStyle="1" w:styleId="Titre5Car">
    <w:name w:val="Titre 5 Car"/>
    <w:basedOn w:val="Policepardfaut"/>
    <w:link w:val="Titre5"/>
    <w:uiPriority w:val="4"/>
    <w:rsid w:val="00B60AF1"/>
    <w:rPr>
      <w:rFonts w:ascii="Tahoma" w:eastAsia="Arial Unicode MS" w:hAnsi="Tahoma" w:cs="Arial Unicode MS"/>
      <w:sz w:val="22"/>
      <w:szCs w:val="22"/>
      <w:lang w:eastAsia="en-US" w:bidi="ar-SA"/>
    </w:rPr>
  </w:style>
  <w:style w:type="paragraph" w:styleId="Pieddepage">
    <w:name w:val="footer"/>
    <w:basedOn w:val="Normal"/>
    <w:link w:val="PieddepageCar"/>
    <w:uiPriority w:val="24"/>
    <w:rsid w:val="00B60AF1"/>
    <w:pPr>
      <w:tabs>
        <w:tab w:val="center" w:pos="4536"/>
        <w:tab w:val="right" w:pos="9072"/>
      </w:tabs>
    </w:pPr>
  </w:style>
  <w:style w:type="character" w:customStyle="1" w:styleId="PieddepageCar">
    <w:name w:val="Pied de page Car"/>
    <w:basedOn w:val="Policepardfaut"/>
    <w:link w:val="Pieddepage"/>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Policepardfaut"/>
    <w:uiPriority w:val="1"/>
    <w:rsid w:val="00B60AF1"/>
    <w:rPr>
      <w:i/>
      <w:noProof/>
    </w:rPr>
  </w:style>
  <w:style w:type="paragraph" w:styleId="Liste">
    <w:name w:val="List"/>
    <w:basedOn w:val="Normal"/>
    <w:uiPriority w:val="7"/>
    <w:qFormat/>
    <w:rsid w:val="00B60AF1"/>
    <w:pPr>
      <w:keepLines/>
      <w:widowControl/>
      <w:numPr>
        <w:numId w:val="4"/>
      </w:numPr>
    </w:pPr>
  </w:style>
  <w:style w:type="paragraph" w:styleId="Liste2">
    <w:name w:val="List 2"/>
    <w:basedOn w:val="Liste"/>
    <w:uiPriority w:val="7"/>
    <w:rsid w:val="00B60AF1"/>
    <w:pPr>
      <w:numPr>
        <w:ilvl w:val="1"/>
      </w:numPr>
    </w:pPr>
  </w:style>
  <w:style w:type="paragraph" w:styleId="Liste3">
    <w:name w:val="List 3"/>
    <w:basedOn w:val="Liste"/>
    <w:uiPriority w:val="7"/>
    <w:rsid w:val="00B60AF1"/>
    <w:pPr>
      <w:numPr>
        <w:ilvl w:val="2"/>
      </w:numPr>
    </w:pPr>
  </w:style>
  <w:style w:type="paragraph" w:styleId="Liste4">
    <w:name w:val="List 4"/>
    <w:basedOn w:val="Liste"/>
    <w:uiPriority w:val="7"/>
    <w:rsid w:val="00B60AF1"/>
    <w:pPr>
      <w:numPr>
        <w:ilvl w:val="3"/>
      </w:numPr>
    </w:pPr>
  </w:style>
  <w:style w:type="paragraph" w:styleId="Liste5">
    <w:name w:val="List 5"/>
    <w:basedOn w:val="Liste"/>
    <w:uiPriority w:val="7"/>
    <w:rsid w:val="00B60AF1"/>
    <w:pPr>
      <w:numPr>
        <w:ilvl w:val="4"/>
      </w:numPr>
    </w:pPr>
  </w:style>
  <w:style w:type="paragraph" w:styleId="En-tte">
    <w:name w:val="header"/>
    <w:basedOn w:val="Normal"/>
    <w:link w:val="En-tteCar"/>
    <w:uiPriority w:val="24"/>
    <w:qFormat/>
    <w:rsid w:val="00B60AF1"/>
    <w:pPr>
      <w:tabs>
        <w:tab w:val="center" w:pos="4536"/>
        <w:tab w:val="right" w:pos="9072"/>
      </w:tabs>
    </w:pPr>
  </w:style>
  <w:style w:type="character" w:customStyle="1" w:styleId="En-tteCar">
    <w:name w:val="En-tête Car"/>
    <w:basedOn w:val="Policepardfaut"/>
    <w:link w:val="En-tte"/>
    <w:uiPriority w:val="24"/>
    <w:rsid w:val="00B60AF1"/>
    <w:rPr>
      <w:rFonts w:ascii="Gentium Plus" w:eastAsia="Arial Unicode MS" w:hAnsi="Gentium Plus" w:cs="Arial Unicode MS"/>
      <w:sz w:val="22"/>
      <w:szCs w:val="22"/>
      <w:lang w:eastAsia="en-US" w:bidi="ar-SA"/>
    </w:rPr>
  </w:style>
  <w:style w:type="paragraph" w:styleId="Bibliographie">
    <w:name w:val="Bibliography"/>
    <w:aliases w:val="Bibliography"/>
    <w:basedOn w:val="Normal"/>
    <w:uiPriority w:val="37"/>
    <w:unhideWhenUsed/>
    <w:rsid w:val="00B60AF1"/>
    <w:pPr>
      <w:ind w:left="720" w:hanging="720"/>
    </w:pPr>
  </w:style>
  <w:style w:type="character" w:customStyle="1" w:styleId="Code">
    <w:name w:val="Code"/>
    <w:uiPriority w:val="1"/>
    <w:qFormat/>
    <w:rsid w:val="00B60AF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Policepardfaut"/>
    <w:uiPriority w:val="1"/>
    <w:qFormat/>
    <w:rsid w:val="00F409F6"/>
    <w:rPr>
      <w:rFonts w:ascii="Tahoma" w:hAnsi="Tahoma"/>
      <w:noProof/>
      <w:color w:val="00B050"/>
      <w:sz w:val="20"/>
      <w:lang w:val="en-GB"/>
    </w:rPr>
  </w:style>
  <w:style w:type="paragraph" w:styleId="Notedebasdepage">
    <w:name w:val="footnote text"/>
    <w:basedOn w:val="Normal"/>
    <w:link w:val="NotedebasdepageCar"/>
    <w:uiPriority w:val="99"/>
    <w:unhideWhenUsed/>
    <w:rsid w:val="00B60AF1"/>
    <w:pPr>
      <w:tabs>
        <w:tab w:val="right" w:pos="227"/>
        <w:tab w:val="left" w:pos="284"/>
      </w:tabs>
      <w:spacing w:line="220" w:lineRule="exact"/>
      <w:ind w:left="284" w:hanging="284"/>
    </w:pPr>
    <w:rPr>
      <w:sz w:val="18"/>
      <w:szCs w:val="16"/>
    </w:rPr>
  </w:style>
  <w:style w:type="character" w:styleId="Appelnotedebasdep">
    <w:name w:val="footnote reference"/>
    <w:basedOn w:val="Policepardfaut"/>
    <w:uiPriority w:val="99"/>
    <w:unhideWhenUsed/>
    <w:rsid w:val="00B60AF1"/>
    <w:rPr>
      <w:vertAlign w:val="superscript"/>
    </w:rPr>
  </w:style>
  <w:style w:type="character" w:customStyle="1" w:styleId="ForeignKannadaScript">
    <w:name w:val="Foreign: KannadaScript"/>
    <w:basedOn w:val="Foreign"/>
    <w:uiPriority w:val="1"/>
    <w:qFormat/>
    <w:rsid w:val="00B60AF1"/>
    <w:rPr>
      <w:rFonts w:ascii="Gentium Plus" w:hAnsi="Gentium Plus" w:cs="Arial Unicode MS"/>
      <w:b w:val="0"/>
      <w:i w:val="0"/>
      <w:noProof/>
    </w:rPr>
  </w:style>
  <w:style w:type="character" w:customStyle="1" w:styleId="ForeignTamilScript">
    <w:name w:val="Foreign: TamilScript"/>
    <w:basedOn w:val="Foreign"/>
    <w:uiPriority w:val="1"/>
    <w:qFormat/>
    <w:rsid w:val="00B60AF1"/>
    <w:rPr>
      <w:rFonts w:ascii="Gentium Plus" w:hAnsi="Gentium Plus" w:cs="Nirmala UI"/>
      <w:b w:val="0"/>
      <w:i w:val="0"/>
      <w:noProof/>
      <w:szCs w:val="24"/>
    </w:rPr>
  </w:style>
  <w:style w:type="character" w:customStyle="1" w:styleId="ForeignBalineseScript">
    <w:name w:val="Foreign: BalineseScript"/>
    <w:basedOn w:val="Foreign"/>
    <w:uiPriority w:val="1"/>
    <w:qFormat/>
    <w:rsid w:val="00B60AF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B60AF1"/>
    <w:rPr>
      <w:rFonts w:ascii="Leelawadee UI" w:hAnsi="Leelawadee UI" w:cs="Leelawadee UI"/>
      <w:i w:val="0"/>
      <w:noProof/>
    </w:rPr>
  </w:style>
  <w:style w:type="character" w:customStyle="1" w:styleId="ForeignBrahmiScript">
    <w:name w:val="Foreign: BrahmiScript"/>
    <w:basedOn w:val="Foreign"/>
    <w:uiPriority w:val="1"/>
    <w:qFormat/>
    <w:rsid w:val="00B60AF1"/>
    <w:rPr>
      <w:rFonts w:ascii="Segoe UI Historic" w:hAnsi="Segoe UI Historic" w:cs="Segoe UI Historic"/>
      <w:i w:val="0"/>
      <w:noProof/>
    </w:rPr>
  </w:style>
  <w:style w:type="character" w:customStyle="1" w:styleId="ForeignOriyaScript">
    <w:name w:val="Foreign: OriyaScript"/>
    <w:basedOn w:val="Foreign"/>
    <w:uiPriority w:val="1"/>
    <w:qFormat/>
    <w:rsid w:val="00B60AF1"/>
    <w:rPr>
      <w:rFonts w:ascii="Arial Unicode MS" w:hAnsi="Arial Unicode MS" w:cs="Nirmala UI"/>
      <w:i w:val="0"/>
      <w:noProof/>
    </w:rPr>
  </w:style>
  <w:style w:type="character" w:customStyle="1" w:styleId="NotedebasdepageCar">
    <w:name w:val="Note de bas de page Car"/>
    <w:basedOn w:val="Policepardfaut"/>
    <w:link w:val="Notedebasdepage"/>
    <w:uiPriority w:val="99"/>
    <w:rsid w:val="00B60AF1"/>
    <w:rPr>
      <w:rFonts w:ascii="Gentium Plus" w:eastAsia="Arial Unicode MS" w:hAnsi="Gentium Plus" w:cs="Arial Unicode MS"/>
      <w:sz w:val="18"/>
      <w:szCs w:val="16"/>
      <w:lang w:eastAsia="en-US" w:bidi="ar-SA"/>
    </w:rPr>
  </w:style>
  <w:style w:type="paragraph" w:styleId="NormalWeb">
    <w:name w:val="Normal (Web)"/>
    <w:basedOn w:val="Normal"/>
    <w:uiPriority w:val="99"/>
    <w:semiHidden/>
    <w:unhideWhenUsed/>
    <w:rsid w:val="00B60AF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al"/>
    <w:qFormat/>
    <w:rsid w:val="00B60AF1"/>
    <w:pPr>
      <w:tabs>
        <w:tab w:val="right" w:pos="851"/>
        <w:tab w:val="left" w:pos="1134"/>
      </w:tabs>
    </w:pPr>
    <w:rPr>
      <w:lang w:eastAsia="en-GB" w:bidi="hi-IN"/>
    </w:rPr>
  </w:style>
  <w:style w:type="character" w:styleId="Lienhypertexte">
    <w:name w:val="Hyperlink"/>
    <w:basedOn w:val="Policepardfaut"/>
    <w:uiPriority w:val="99"/>
    <w:unhideWhenUsed/>
    <w:rsid w:val="00B60AF1"/>
    <w:rPr>
      <w:color w:val="0000FF" w:themeColor="hyperlink"/>
      <w:u w:val="single"/>
    </w:rPr>
  </w:style>
  <w:style w:type="character" w:styleId="Mentionnonrsolue">
    <w:name w:val="Unresolved Mention"/>
    <w:basedOn w:val="Policepardfaut"/>
    <w:uiPriority w:val="99"/>
    <w:semiHidden/>
    <w:unhideWhenUsed/>
    <w:rsid w:val="00B60AF1"/>
    <w:rPr>
      <w:color w:val="605E5C"/>
      <w:shd w:val="clear" w:color="auto" w:fill="E1DFDD"/>
    </w:rPr>
  </w:style>
  <w:style w:type="character" w:styleId="Lienhypertextesuivivisit">
    <w:name w:val="FollowedHyperlink"/>
    <w:basedOn w:val="Policepardfaut"/>
    <w:uiPriority w:val="99"/>
    <w:semiHidden/>
    <w:unhideWhenUsed/>
    <w:rsid w:val="00B60AF1"/>
    <w:rPr>
      <w:color w:val="800080" w:themeColor="followedHyperlink"/>
      <w:u w:val="single"/>
    </w:rPr>
  </w:style>
  <w:style w:type="table" w:styleId="Grilledutableau">
    <w:name w:val="Table Grid"/>
    <w:basedOn w:val="TableauNormal"/>
    <w:uiPriority w:val="39"/>
    <w:rsid w:val="00B60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al"/>
    <w:qFormat/>
    <w:rsid w:val="00B60AF1"/>
    <w:pPr>
      <w:spacing w:line="240" w:lineRule="auto"/>
    </w:pPr>
    <w:rPr>
      <w:rFonts w:ascii="Calibri" w:hAnsi="Calibri"/>
      <w:sz w:val="20"/>
      <w:szCs w:val="20"/>
    </w:rPr>
  </w:style>
  <w:style w:type="character" w:customStyle="1" w:styleId="ImageInsetSundanese">
    <w:name w:val="ImageInsetSundanese"/>
    <w:basedOn w:val="Policepardfaut"/>
    <w:uiPriority w:val="1"/>
    <w:qFormat/>
    <w:rsid w:val="00B60AF1"/>
    <w:rPr>
      <w:noProof/>
      <w:position w:val="-10"/>
      <w:lang w:val="en-GB" w:eastAsia="fr-FR"/>
    </w:rPr>
  </w:style>
  <w:style w:type="character" w:customStyle="1" w:styleId="ForeignKhmerScript">
    <w:name w:val="Foreign: KhmerScript"/>
    <w:basedOn w:val="Policepardfaut"/>
    <w:uiPriority w:val="1"/>
    <w:qFormat/>
    <w:rsid w:val="00B60AF1"/>
    <w:rPr>
      <w:rFonts w:ascii="Gentium Plus" w:hAnsi="Gentium Plus" w:cs="DaunPenh"/>
      <w:szCs w:val="36"/>
      <w:lang w:bidi="km-KH"/>
    </w:rPr>
  </w:style>
  <w:style w:type="paragraph" w:styleId="TM1">
    <w:name w:val="toc 1"/>
    <w:basedOn w:val="Normal"/>
    <w:next w:val="Normal"/>
    <w:uiPriority w:val="39"/>
    <w:unhideWhenUsed/>
    <w:rsid w:val="00B60AF1"/>
    <w:pPr>
      <w:pBdr>
        <w:bottom w:val="single" w:sz="12" w:space="1" w:color="auto"/>
      </w:pBdr>
      <w:tabs>
        <w:tab w:val="left" w:pos="284"/>
        <w:tab w:val="right" w:pos="9639"/>
      </w:tabs>
      <w:spacing w:before="60" w:line="240" w:lineRule="exact"/>
    </w:pPr>
    <w:rPr>
      <w:rFonts w:ascii="Calibri" w:hAnsi="Calibri"/>
      <w:b/>
    </w:rPr>
  </w:style>
  <w:style w:type="paragraph" w:styleId="TM2">
    <w:name w:val="toc 2"/>
    <w:basedOn w:val="Normal"/>
    <w:next w:val="Normal"/>
    <w:uiPriority w:val="39"/>
    <w:unhideWhenUsed/>
    <w:rsid w:val="00B60AF1"/>
    <w:pPr>
      <w:tabs>
        <w:tab w:val="left" w:pos="567"/>
        <w:tab w:val="right" w:leader="dot" w:pos="9639"/>
      </w:tabs>
      <w:spacing w:line="220" w:lineRule="exact"/>
      <w:ind w:left="284"/>
    </w:pPr>
    <w:rPr>
      <w:rFonts w:asciiTheme="majorHAnsi" w:hAnsiTheme="majorHAnsi"/>
      <w:sz w:val="18"/>
      <w:szCs w:val="18"/>
    </w:rPr>
  </w:style>
  <w:style w:type="paragraph" w:styleId="TM3">
    <w:name w:val="toc 3"/>
    <w:basedOn w:val="Normal"/>
    <w:next w:val="Normal"/>
    <w:uiPriority w:val="39"/>
    <w:unhideWhenUsed/>
    <w:rsid w:val="00B60AF1"/>
    <w:pPr>
      <w:tabs>
        <w:tab w:val="left" w:pos="1418"/>
        <w:tab w:val="right" w:pos="9639"/>
      </w:tabs>
      <w:spacing w:line="220" w:lineRule="exact"/>
      <w:ind w:left="567"/>
    </w:pPr>
    <w:rPr>
      <w:rFonts w:asciiTheme="majorHAnsi" w:hAnsiTheme="majorHAnsi"/>
      <w:sz w:val="18"/>
    </w:rPr>
  </w:style>
  <w:style w:type="paragraph" w:styleId="Rvision">
    <w:name w:val="Revision"/>
    <w:hidden/>
    <w:uiPriority w:val="99"/>
    <w:semiHidden/>
    <w:rsid w:val="00B60AF1"/>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Policepardfaut"/>
    <w:uiPriority w:val="1"/>
    <w:rsid w:val="00B60AF1"/>
    <w:rPr>
      <w:smallCaps/>
      <w:noProof/>
    </w:rPr>
  </w:style>
  <w:style w:type="character" w:customStyle="1" w:styleId="Codeattribute">
    <w:name w:val="Code_attribute"/>
    <w:basedOn w:val="Code"/>
    <w:uiPriority w:val="1"/>
    <w:qFormat/>
    <w:rsid w:val="00B60AF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B60AF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B60AF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B60AF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B60AF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Lgende">
    <w:name w:val="caption"/>
    <w:basedOn w:val="Normal"/>
    <w:next w:val="Normal"/>
    <w:uiPriority w:val="35"/>
    <w:unhideWhenUsed/>
    <w:qFormat/>
    <w:rsid w:val="00B60AF1"/>
    <w:pPr>
      <w:keepNext/>
      <w:spacing w:before="40" w:after="40" w:line="240" w:lineRule="auto"/>
      <w:jc w:val="center"/>
    </w:pPr>
    <w:rPr>
      <w:rFonts w:ascii="Calibri" w:hAnsi="Calibri"/>
      <w:b/>
      <w:iCs/>
      <w:sz w:val="18"/>
      <w:szCs w:val="18"/>
    </w:rPr>
  </w:style>
  <w:style w:type="table" w:customStyle="1" w:styleId="CodeSampleTable">
    <w:name w:val="CodeSampleTable"/>
    <w:basedOn w:val="TableauNormal"/>
    <w:uiPriority w:val="99"/>
    <w:rsid w:val="00B60AF1"/>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al"/>
    <w:qFormat/>
    <w:rsid w:val="00B60AF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B60AF1"/>
    <w:pPr>
      <w:widowControl/>
      <w:numPr>
        <w:numId w:val="30"/>
      </w:numPr>
      <w:spacing w:before="60"/>
      <w:contextualSpacing/>
    </w:pPr>
  </w:style>
  <w:style w:type="character" w:customStyle="1" w:styleId="ForeignTamilGrantha">
    <w:name w:val="Foreign:TamilGrantha"/>
    <w:basedOn w:val="ForeignTamilScript"/>
    <w:uiPriority w:val="1"/>
    <w:qFormat/>
    <w:rsid w:val="00B60AF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B60AF1"/>
    <w:rPr>
      <w:rFonts w:ascii="Gentium Plus" w:hAnsi="Gentium Plus" w:cs="Arial Unicode MS"/>
      <w:b w:val="0"/>
      <w:i w:val="0"/>
      <w:noProof/>
    </w:rPr>
  </w:style>
  <w:style w:type="character" w:customStyle="1" w:styleId="MetreCode">
    <w:name w:val="MetreCode"/>
    <w:basedOn w:val="Policepardfaut"/>
    <w:uiPriority w:val="1"/>
    <w:qFormat/>
    <w:rsid w:val="00B60AF1"/>
    <w:rPr>
      <w:rFonts w:ascii="Cardo" w:eastAsia="Arial Unicode MS" w:hAnsi="Cardo" w:cs="Arial Unicode MS"/>
      <w:spacing w:val="30"/>
    </w:rPr>
  </w:style>
  <w:style w:type="paragraph" w:customStyle="1" w:styleId="Frontmatter">
    <w:name w:val="Frontmatter"/>
    <w:basedOn w:val="Normal"/>
    <w:qFormat/>
    <w:rsid w:val="00B60AF1"/>
    <w:pPr>
      <w:spacing w:line="360" w:lineRule="exact"/>
      <w:jc w:val="center"/>
    </w:pPr>
    <w:rPr>
      <w:rFonts w:ascii="Calibri" w:hAnsi="Calibri"/>
      <w:sz w:val="28"/>
      <w:szCs w:val="28"/>
    </w:rPr>
  </w:style>
  <w:style w:type="paragraph" w:styleId="Objetducommentaire">
    <w:name w:val="annotation subject"/>
    <w:basedOn w:val="Commentaire"/>
    <w:next w:val="Commentaire"/>
    <w:link w:val="ObjetducommentaireCar"/>
    <w:uiPriority w:val="99"/>
    <w:semiHidden/>
    <w:unhideWhenUsed/>
    <w:rsid w:val="00616D54"/>
    <w:pPr>
      <w:spacing w:line="240" w:lineRule="auto"/>
    </w:pPr>
    <w:rPr>
      <w:rFonts w:cs="Arial Unicode MS"/>
      <w:b/>
      <w:bCs/>
      <w:szCs w:val="20"/>
    </w:rPr>
  </w:style>
  <w:style w:type="character" w:customStyle="1" w:styleId="ObjetducommentaireCar">
    <w:name w:val="Objet du commentaire Car"/>
    <w:basedOn w:val="CommentaireCar"/>
    <w:link w:val="Objetducommentaire"/>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B60AF1"/>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1.jpe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standards.iso.org/ittf/PubliclyAvailableStandards/c069119_ISO_IEC_10646_2017.zip"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www.iso.org/standard/28333.html" TargetMode="External"/><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cid:7FF003FC-AD44-408E-97ED-9E9C27A21448@home" TargetMode="External"/><Relationship Id="rId35" Type="http://schemas.openxmlformats.org/officeDocument/2006/relationships/hyperlink" Target="https://www.iso.org/standard/28333.html" TargetMode="External"/><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hyperlink" Target="https://standards.iso.org/ittf/PubliclyAvailableStandards/c069119_ISO_IEC_10646_2017.z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91E6F-66A5-D641-AD8A-5729EAA0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C:\GoogleDrive\Handy stuff\Templates\DHARMA guide.dotx</Template>
  <TotalTime>5</TotalTime>
  <Pages>29</Pages>
  <Words>13195</Words>
  <Characters>73631</Characters>
  <Application>Microsoft Office Word</Application>
  <DocSecurity>0</DocSecurity>
  <Lines>1008</Lines>
  <Paragraphs>80</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Arlo Griffiths</cp:lastModifiedBy>
  <cp:revision>15</cp:revision>
  <cp:lastPrinted>2019-08-29T12:31:00Z</cp:lastPrinted>
  <dcterms:created xsi:type="dcterms:W3CDTF">2020-07-02T09:25:00Z</dcterms:created>
  <dcterms:modified xsi:type="dcterms:W3CDTF">2021-10-12T06:14:00Z</dcterms:modified>
</cp:coreProperties>
</file>