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lastRenderedPageBreak/>
        <w:t>Contents</w:t>
      </w:r>
      <w:bookmarkEnd w:id="8"/>
      <w:bookmarkEnd w:id="9"/>
    </w:p>
    <w:bookmarkStart w:id="10" w:name="_Toc17811406"/>
    <w:bookmarkStart w:id="11" w:name="_Toc17811461"/>
    <w:p w14:paraId="10A5411E" w14:textId="0235D385" w:rsidR="0046192A" w:rsidRDefault="00D41D26">
      <w:pPr>
        <w:pStyle w:val="TJ1"/>
        <w:rPr>
          <w:rFonts w:asciiTheme="minorHAnsi" w:eastAsiaTheme="minorEastAsia" w:hAnsiTheme="minorHAnsi" w:cstheme="minorBidi"/>
          <w:b w:val="0"/>
          <w:noProof/>
          <w:szCs w:val="20"/>
          <w:lang w:eastAsia="zh-TW"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4587447" w:history="1">
        <w:r w:rsidR="0046192A" w:rsidRPr="00492AF7">
          <w:rPr>
            <w:rStyle w:val="Hiperhivatkozs"/>
            <w:noProof/>
          </w:rPr>
          <w:t>1.</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Introduction</w:t>
        </w:r>
        <w:r w:rsidR="0046192A">
          <w:rPr>
            <w:noProof/>
            <w:webHidden/>
          </w:rPr>
          <w:tab/>
        </w:r>
        <w:r w:rsidR="0046192A">
          <w:rPr>
            <w:noProof/>
            <w:webHidden/>
          </w:rPr>
          <w:fldChar w:fldCharType="begin"/>
        </w:r>
        <w:r w:rsidR="0046192A">
          <w:rPr>
            <w:noProof/>
            <w:webHidden/>
          </w:rPr>
          <w:instrText xml:space="preserve"> PAGEREF _Toc44587447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EBFD8F7" w14:textId="3376EB1D" w:rsidR="0046192A" w:rsidRDefault="00000000">
      <w:pPr>
        <w:pStyle w:val="TJ2"/>
        <w:rPr>
          <w:rFonts w:asciiTheme="minorHAnsi" w:eastAsiaTheme="minorEastAsia" w:hAnsiTheme="minorHAnsi" w:cstheme="minorBidi"/>
          <w:noProof/>
          <w:sz w:val="22"/>
          <w:szCs w:val="20"/>
          <w:lang w:eastAsia="zh-TW" w:bidi="hi-IN"/>
        </w:rPr>
      </w:pPr>
      <w:hyperlink w:anchor="_Toc44587448" w:history="1">
        <w:r w:rsidR="0046192A" w:rsidRPr="00492AF7">
          <w:rPr>
            <w:rStyle w:val="Hiperhivatkozs"/>
            <w:noProof/>
          </w:rPr>
          <w:t>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Version History</w:t>
        </w:r>
        <w:r w:rsidR="0046192A">
          <w:rPr>
            <w:noProof/>
            <w:webHidden/>
          </w:rPr>
          <w:tab/>
        </w:r>
        <w:r w:rsidR="0046192A">
          <w:rPr>
            <w:noProof/>
            <w:webHidden/>
          </w:rPr>
          <w:fldChar w:fldCharType="begin"/>
        </w:r>
        <w:r w:rsidR="0046192A">
          <w:rPr>
            <w:noProof/>
            <w:webHidden/>
          </w:rPr>
          <w:instrText xml:space="preserve"> PAGEREF _Toc44587448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10F356FF" w14:textId="02B2EEF2" w:rsidR="0046192A" w:rsidRDefault="00000000">
      <w:pPr>
        <w:pStyle w:val="TJ3"/>
        <w:rPr>
          <w:rFonts w:asciiTheme="minorHAnsi" w:eastAsiaTheme="minorEastAsia" w:hAnsiTheme="minorHAnsi" w:cstheme="minorBidi"/>
          <w:noProof/>
          <w:sz w:val="22"/>
          <w:szCs w:val="20"/>
          <w:lang w:eastAsia="zh-TW" w:bidi="hi-IN"/>
        </w:rPr>
      </w:pPr>
      <w:hyperlink w:anchor="_Toc44587449" w:history="1">
        <w:r w:rsidR="0046192A" w:rsidRPr="00492AF7">
          <w:rPr>
            <w:rStyle w:val="Hiperhivatkozs"/>
            <w:noProof/>
          </w:rPr>
          <w:t>1.1.1.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Summary of changes since the last version</w:t>
        </w:r>
        <w:r w:rsidR="0046192A">
          <w:rPr>
            <w:noProof/>
            <w:webHidden/>
          </w:rPr>
          <w:tab/>
        </w:r>
        <w:r w:rsidR="0046192A">
          <w:rPr>
            <w:noProof/>
            <w:webHidden/>
          </w:rPr>
          <w:fldChar w:fldCharType="begin"/>
        </w:r>
        <w:r w:rsidR="0046192A">
          <w:rPr>
            <w:noProof/>
            <w:webHidden/>
          </w:rPr>
          <w:instrText xml:space="preserve"> PAGEREF _Toc44587449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25D3140" w14:textId="0901FB2E" w:rsidR="0046192A" w:rsidRDefault="00000000">
      <w:pPr>
        <w:pStyle w:val="TJ2"/>
        <w:rPr>
          <w:rFonts w:asciiTheme="minorHAnsi" w:eastAsiaTheme="minorEastAsia" w:hAnsiTheme="minorHAnsi" w:cstheme="minorBidi"/>
          <w:noProof/>
          <w:sz w:val="22"/>
          <w:szCs w:val="20"/>
          <w:lang w:eastAsia="zh-TW" w:bidi="hi-IN"/>
        </w:rPr>
      </w:pPr>
      <w:hyperlink w:anchor="_Toc44587450" w:history="1">
        <w:r w:rsidR="0046192A" w:rsidRPr="00492AF7">
          <w:rPr>
            <w:rStyle w:val="Hiperhivatkozs"/>
            <w:noProof/>
          </w:rPr>
          <w:t>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Coverage</w:t>
        </w:r>
        <w:r w:rsidR="0046192A">
          <w:rPr>
            <w:noProof/>
            <w:webHidden/>
          </w:rPr>
          <w:tab/>
        </w:r>
        <w:r w:rsidR="0046192A">
          <w:rPr>
            <w:noProof/>
            <w:webHidden/>
          </w:rPr>
          <w:fldChar w:fldCharType="begin"/>
        </w:r>
        <w:r w:rsidR="0046192A">
          <w:rPr>
            <w:noProof/>
            <w:webHidden/>
          </w:rPr>
          <w:instrText xml:space="preserve"> PAGEREF _Toc44587450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C37626E" w14:textId="299C1738" w:rsidR="0046192A" w:rsidRDefault="00000000">
      <w:pPr>
        <w:pStyle w:val="TJ2"/>
        <w:rPr>
          <w:rFonts w:asciiTheme="minorHAnsi" w:eastAsiaTheme="minorEastAsia" w:hAnsiTheme="minorHAnsi" w:cstheme="minorBidi"/>
          <w:noProof/>
          <w:sz w:val="22"/>
          <w:szCs w:val="20"/>
          <w:lang w:eastAsia="zh-TW" w:bidi="hi-IN"/>
        </w:rPr>
      </w:pPr>
      <w:hyperlink w:anchor="_Toc44587451" w:history="1">
        <w:r w:rsidR="0046192A" w:rsidRPr="00492AF7">
          <w:rPr>
            <w:rStyle w:val="Hiperhivatkozs"/>
            <w:noProof/>
          </w:rPr>
          <w:t>1.3.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Separation of Transliteration and Encoding</w:t>
        </w:r>
        <w:r w:rsidR="0046192A">
          <w:rPr>
            <w:noProof/>
            <w:webHidden/>
          </w:rPr>
          <w:tab/>
        </w:r>
        <w:r w:rsidR="0046192A">
          <w:rPr>
            <w:noProof/>
            <w:webHidden/>
          </w:rPr>
          <w:fldChar w:fldCharType="begin"/>
        </w:r>
        <w:r w:rsidR="0046192A">
          <w:rPr>
            <w:noProof/>
            <w:webHidden/>
          </w:rPr>
          <w:instrText xml:space="preserve"> PAGEREF _Toc44587451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3C7EB4D" w14:textId="2A63136E" w:rsidR="0046192A" w:rsidRDefault="00000000">
      <w:pPr>
        <w:pStyle w:val="TJ2"/>
        <w:rPr>
          <w:rFonts w:asciiTheme="minorHAnsi" w:eastAsiaTheme="minorEastAsia" w:hAnsiTheme="minorHAnsi" w:cstheme="minorBidi"/>
          <w:noProof/>
          <w:sz w:val="22"/>
          <w:szCs w:val="20"/>
          <w:lang w:eastAsia="zh-TW" w:bidi="hi-IN"/>
        </w:rPr>
      </w:pPr>
      <w:hyperlink w:anchor="_Toc44587452" w:history="1">
        <w:r w:rsidR="0046192A" w:rsidRPr="00492AF7">
          <w:rPr>
            <w:rStyle w:val="Hiperhivatkozs"/>
            <w:noProof/>
          </w:rPr>
          <w:t>1.4.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Terms and Definitions</w:t>
        </w:r>
        <w:r w:rsidR="0046192A">
          <w:rPr>
            <w:noProof/>
            <w:webHidden/>
          </w:rPr>
          <w:tab/>
        </w:r>
        <w:r w:rsidR="0046192A">
          <w:rPr>
            <w:noProof/>
            <w:webHidden/>
          </w:rPr>
          <w:fldChar w:fldCharType="begin"/>
        </w:r>
        <w:r w:rsidR="0046192A">
          <w:rPr>
            <w:noProof/>
            <w:webHidden/>
          </w:rPr>
          <w:instrText xml:space="preserve"> PAGEREF _Toc44587452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079AE4E8" w14:textId="65B8DEE1" w:rsidR="0046192A" w:rsidRDefault="00000000">
      <w:pPr>
        <w:pStyle w:val="TJ3"/>
        <w:rPr>
          <w:rFonts w:asciiTheme="minorHAnsi" w:eastAsiaTheme="minorEastAsia" w:hAnsiTheme="minorHAnsi" w:cstheme="minorBidi"/>
          <w:noProof/>
          <w:sz w:val="22"/>
          <w:szCs w:val="20"/>
          <w:lang w:eastAsia="zh-TW" w:bidi="hi-IN"/>
        </w:rPr>
      </w:pPr>
      <w:hyperlink w:anchor="_Toc44587453" w:history="1">
        <w:r w:rsidR="0046192A" w:rsidRPr="00492AF7">
          <w:rPr>
            <w:rStyle w:val="Hiperhivatkozs"/>
            <w:noProof/>
          </w:rPr>
          <w:t>1.4.1.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Abbreviations</w:t>
        </w:r>
        <w:r w:rsidR="0046192A">
          <w:rPr>
            <w:noProof/>
            <w:webHidden/>
          </w:rPr>
          <w:tab/>
        </w:r>
        <w:r w:rsidR="0046192A">
          <w:rPr>
            <w:noProof/>
            <w:webHidden/>
          </w:rPr>
          <w:fldChar w:fldCharType="begin"/>
        </w:r>
        <w:r w:rsidR="0046192A">
          <w:rPr>
            <w:noProof/>
            <w:webHidden/>
          </w:rPr>
          <w:instrText xml:space="preserve"> PAGEREF _Toc44587453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5C4C5C64" w14:textId="655FE3BB" w:rsidR="0046192A" w:rsidRDefault="00000000">
      <w:pPr>
        <w:pStyle w:val="TJ3"/>
        <w:rPr>
          <w:rFonts w:asciiTheme="minorHAnsi" w:eastAsiaTheme="minorEastAsia" w:hAnsiTheme="minorHAnsi" w:cstheme="minorBidi"/>
          <w:noProof/>
          <w:sz w:val="22"/>
          <w:szCs w:val="20"/>
          <w:lang w:eastAsia="zh-TW" w:bidi="hi-IN"/>
        </w:rPr>
      </w:pPr>
      <w:hyperlink w:anchor="_Toc44587454" w:history="1">
        <w:r w:rsidR="0046192A" w:rsidRPr="00492AF7">
          <w:rPr>
            <w:rStyle w:val="Hiperhivatkozs"/>
            <w:noProof/>
          </w:rPr>
          <w:t>1.4.2.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and its elements</w:t>
        </w:r>
        <w:r w:rsidR="0046192A">
          <w:rPr>
            <w:noProof/>
            <w:webHidden/>
          </w:rPr>
          <w:tab/>
        </w:r>
        <w:r w:rsidR="0046192A">
          <w:rPr>
            <w:noProof/>
            <w:webHidden/>
          </w:rPr>
          <w:fldChar w:fldCharType="begin"/>
        </w:r>
        <w:r w:rsidR="0046192A">
          <w:rPr>
            <w:noProof/>
            <w:webHidden/>
          </w:rPr>
          <w:instrText xml:space="preserve"> PAGEREF _Toc44587454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7881466F" w14:textId="4D2585A6" w:rsidR="0046192A" w:rsidRDefault="00000000">
      <w:pPr>
        <w:pStyle w:val="TJ3"/>
        <w:rPr>
          <w:rFonts w:asciiTheme="minorHAnsi" w:eastAsiaTheme="minorEastAsia" w:hAnsiTheme="minorHAnsi" w:cstheme="minorBidi"/>
          <w:noProof/>
          <w:sz w:val="22"/>
          <w:szCs w:val="20"/>
          <w:lang w:eastAsia="zh-TW" w:bidi="hi-IN"/>
        </w:rPr>
      </w:pPr>
      <w:hyperlink w:anchor="_Toc44587455" w:history="1">
        <w:r w:rsidR="0046192A" w:rsidRPr="00492AF7">
          <w:rPr>
            <w:rStyle w:val="Hiperhivatkozs"/>
            <w:noProof/>
          </w:rPr>
          <w:t>1.4.3.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conversion</w:t>
        </w:r>
        <w:r w:rsidR="0046192A">
          <w:rPr>
            <w:noProof/>
            <w:webHidden/>
          </w:rPr>
          <w:tab/>
        </w:r>
        <w:r w:rsidR="0046192A">
          <w:rPr>
            <w:noProof/>
            <w:webHidden/>
          </w:rPr>
          <w:fldChar w:fldCharType="begin"/>
        </w:r>
        <w:r w:rsidR="0046192A">
          <w:rPr>
            <w:noProof/>
            <w:webHidden/>
          </w:rPr>
          <w:instrText xml:space="preserve"> PAGEREF _Toc44587455 \h </w:instrText>
        </w:r>
        <w:r w:rsidR="0046192A">
          <w:rPr>
            <w:noProof/>
            <w:webHidden/>
          </w:rPr>
        </w:r>
        <w:r w:rsidR="0046192A">
          <w:rPr>
            <w:noProof/>
            <w:webHidden/>
          </w:rPr>
          <w:fldChar w:fldCharType="separate"/>
        </w:r>
        <w:r w:rsidR="0046192A">
          <w:rPr>
            <w:noProof/>
            <w:webHidden/>
          </w:rPr>
          <w:t>5</w:t>
        </w:r>
        <w:r w:rsidR="0046192A">
          <w:rPr>
            <w:noProof/>
            <w:webHidden/>
          </w:rPr>
          <w:fldChar w:fldCharType="end"/>
        </w:r>
      </w:hyperlink>
    </w:p>
    <w:p w14:paraId="127815ED" w14:textId="102F1175" w:rsidR="0046192A" w:rsidRDefault="00000000">
      <w:pPr>
        <w:pStyle w:val="TJ3"/>
        <w:rPr>
          <w:rFonts w:asciiTheme="minorHAnsi" w:eastAsiaTheme="minorEastAsia" w:hAnsiTheme="minorHAnsi" w:cstheme="minorBidi"/>
          <w:noProof/>
          <w:sz w:val="22"/>
          <w:szCs w:val="20"/>
          <w:lang w:eastAsia="zh-TW" w:bidi="hi-IN"/>
        </w:rPr>
      </w:pPr>
      <w:hyperlink w:anchor="_Toc44587456" w:history="1">
        <w:r w:rsidR="0046192A" w:rsidRPr="00492AF7">
          <w:rPr>
            <w:rStyle w:val="Hiperhivatkozs"/>
            <w:noProof/>
          </w:rPr>
          <w:t>1.4.4.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Notation for transliteration and transcription</w:t>
        </w:r>
        <w:r w:rsidR="0046192A">
          <w:rPr>
            <w:noProof/>
            <w:webHidden/>
          </w:rPr>
          <w:tab/>
        </w:r>
        <w:r w:rsidR="0046192A">
          <w:rPr>
            <w:noProof/>
            <w:webHidden/>
          </w:rPr>
          <w:fldChar w:fldCharType="begin"/>
        </w:r>
        <w:r w:rsidR="0046192A">
          <w:rPr>
            <w:noProof/>
            <w:webHidden/>
          </w:rPr>
          <w:instrText xml:space="preserve"> PAGEREF _Toc44587456 \h </w:instrText>
        </w:r>
        <w:r w:rsidR="0046192A">
          <w:rPr>
            <w:noProof/>
            <w:webHidden/>
          </w:rPr>
        </w:r>
        <w:r w:rsidR="0046192A">
          <w:rPr>
            <w:noProof/>
            <w:webHidden/>
          </w:rPr>
          <w:fldChar w:fldCharType="separate"/>
        </w:r>
        <w:r w:rsidR="0046192A">
          <w:rPr>
            <w:noProof/>
            <w:webHidden/>
          </w:rPr>
          <w:t>6</w:t>
        </w:r>
        <w:r w:rsidR="0046192A">
          <w:rPr>
            <w:noProof/>
            <w:webHidden/>
          </w:rPr>
          <w:fldChar w:fldCharType="end"/>
        </w:r>
      </w:hyperlink>
    </w:p>
    <w:p w14:paraId="23EDD37B" w14:textId="13CAA9DF" w:rsidR="0046192A" w:rsidRDefault="00000000">
      <w:pPr>
        <w:pStyle w:val="TJ1"/>
        <w:rPr>
          <w:rFonts w:asciiTheme="minorHAnsi" w:eastAsiaTheme="minorEastAsia" w:hAnsiTheme="minorHAnsi" w:cstheme="minorBidi"/>
          <w:b w:val="0"/>
          <w:noProof/>
          <w:szCs w:val="20"/>
          <w:lang w:eastAsia="zh-TW" w:bidi="hi-IN"/>
        </w:rPr>
      </w:pPr>
      <w:hyperlink w:anchor="_Toc44587457" w:history="1">
        <w:r w:rsidR="0046192A" w:rsidRPr="00492AF7">
          <w:rPr>
            <w:rStyle w:val="Hiperhivatkozs"/>
            <w:noProof/>
          </w:rPr>
          <w:t>2.</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General Principles</w:t>
        </w:r>
        <w:r w:rsidR="0046192A">
          <w:rPr>
            <w:noProof/>
            <w:webHidden/>
          </w:rPr>
          <w:tab/>
        </w:r>
        <w:r w:rsidR="0046192A">
          <w:rPr>
            <w:noProof/>
            <w:webHidden/>
          </w:rPr>
          <w:fldChar w:fldCharType="begin"/>
        </w:r>
        <w:r w:rsidR="0046192A">
          <w:rPr>
            <w:noProof/>
            <w:webHidden/>
          </w:rPr>
          <w:instrText xml:space="preserve"> PAGEREF _Toc44587457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75D6D9DE" w14:textId="11F63292" w:rsidR="0046192A" w:rsidRDefault="00000000">
      <w:pPr>
        <w:pStyle w:val="TJ2"/>
        <w:rPr>
          <w:rFonts w:asciiTheme="minorHAnsi" w:eastAsiaTheme="minorEastAsia" w:hAnsiTheme="minorHAnsi" w:cstheme="minorBidi"/>
          <w:noProof/>
          <w:sz w:val="22"/>
          <w:szCs w:val="20"/>
          <w:lang w:eastAsia="zh-TW" w:bidi="hi-IN"/>
        </w:rPr>
      </w:pPr>
      <w:hyperlink w:anchor="_Toc44587458" w:history="1">
        <w:r w:rsidR="0046192A" w:rsidRPr="00492AF7">
          <w:rPr>
            <w:rStyle w:val="Hiperhivatkozs"/>
            <w:noProof/>
          </w:rPr>
          <w:t>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 Set and Input Method</w:t>
        </w:r>
        <w:r w:rsidR="0046192A">
          <w:rPr>
            <w:noProof/>
            <w:webHidden/>
          </w:rPr>
          <w:tab/>
        </w:r>
        <w:r w:rsidR="0046192A">
          <w:rPr>
            <w:noProof/>
            <w:webHidden/>
          </w:rPr>
          <w:fldChar w:fldCharType="begin"/>
        </w:r>
        <w:r w:rsidR="0046192A">
          <w:rPr>
            <w:noProof/>
            <w:webHidden/>
          </w:rPr>
          <w:instrText xml:space="preserve"> PAGEREF _Toc44587458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4E70FEBA" w14:textId="43FC5E55" w:rsidR="0046192A" w:rsidRDefault="00000000">
      <w:pPr>
        <w:pStyle w:val="TJ2"/>
        <w:rPr>
          <w:rFonts w:asciiTheme="minorHAnsi" w:eastAsiaTheme="minorEastAsia" w:hAnsiTheme="minorHAnsi" w:cstheme="minorBidi"/>
          <w:noProof/>
          <w:sz w:val="22"/>
          <w:szCs w:val="20"/>
          <w:lang w:eastAsia="zh-TW" w:bidi="hi-IN"/>
        </w:rPr>
      </w:pPr>
      <w:hyperlink w:anchor="_Toc44587459" w:history="1">
        <w:r w:rsidR="0046192A" w:rsidRPr="00492AF7">
          <w:rPr>
            <w:rStyle w:val="Hiperhivatkozs"/>
            <w:noProof/>
          </w:rPr>
          <w:t>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in Practice</w:t>
        </w:r>
        <w:r w:rsidR="0046192A">
          <w:rPr>
            <w:noProof/>
            <w:webHidden/>
          </w:rPr>
          <w:tab/>
        </w:r>
        <w:r w:rsidR="0046192A">
          <w:rPr>
            <w:noProof/>
            <w:webHidden/>
          </w:rPr>
          <w:fldChar w:fldCharType="begin"/>
        </w:r>
        <w:r w:rsidR="0046192A">
          <w:rPr>
            <w:noProof/>
            <w:webHidden/>
          </w:rPr>
          <w:instrText xml:space="preserve"> PAGEREF _Toc44587459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5FE900C2" w14:textId="13C53635" w:rsidR="0046192A" w:rsidRDefault="00000000">
      <w:pPr>
        <w:pStyle w:val="TJ3"/>
        <w:rPr>
          <w:rFonts w:asciiTheme="minorHAnsi" w:eastAsiaTheme="minorEastAsia" w:hAnsiTheme="minorHAnsi" w:cstheme="minorBidi"/>
          <w:noProof/>
          <w:sz w:val="22"/>
          <w:szCs w:val="20"/>
          <w:lang w:eastAsia="zh-TW" w:bidi="hi-IN"/>
        </w:rPr>
      </w:pPr>
      <w:hyperlink w:anchor="_Toc44587460" w:history="1">
        <w:r w:rsidR="0046192A" w:rsidRPr="00492AF7">
          <w:rPr>
            <w:rStyle w:val="Hiperhivatkozs"/>
            <w:noProof/>
          </w:rPr>
          <w:t>2.2.1.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Strict transliteration</w:t>
        </w:r>
        <w:r w:rsidR="0046192A">
          <w:rPr>
            <w:noProof/>
            <w:webHidden/>
          </w:rPr>
          <w:tab/>
        </w:r>
        <w:r w:rsidR="0046192A">
          <w:rPr>
            <w:noProof/>
            <w:webHidden/>
          </w:rPr>
          <w:fldChar w:fldCharType="begin"/>
        </w:r>
        <w:r w:rsidR="0046192A">
          <w:rPr>
            <w:noProof/>
            <w:webHidden/>
          </w:rPr>
          <w:instrText xml:space="preserve"> PAGEREF _Toc44587460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8CEEE7E" w14:textId="6ED1E245" w:rsidR="0046192A" w:rsidRDefault="00000000">
      <w:pPr>
        <w:pStyle w:val="TJ3"/>
        <w:rPr>
          <w:rFonts w:asciiTheme="minorHAnsi" w:eastAsiaTheme="minorEastAsia" w:hAnsiTheme="minorHAnsi" w:cstheme="minorBidi"/>
          <w:noProof/>
          <w:sz w:val="22"/>
          <w:szCs w:val="20"/>
          <w:lang w:eastAsia="zh-TW" w:bidi="hi-IN"/>
        </w:rPr>
      </w:pPr>
      <w:hyperlink w:anchor="_Toc44587461" w:history="1">
        <w:r w:rsidR="0046192A" w:rsidRPr="00492AF7">
          <w:rPr>
            <w:rStyle w:val="Hiperhivatkozs"/>
            <w:noProof/>
          </w:rPr>
          <w:t>2.2.2.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Loose transliteration</w:t>
        </w:r>
        <w:r w:rsidR="0046192A">
          <w:rPr>
            <w:noProof/>
            <w:webHidden/>
          </w:rPr>
          <w:tab/>
        </w:r>
        <w:r w:rsidR="0046192A">
          <w:rPr>
            <w:noProof/>
            <w:webHidden/>
          </w:rPr>
          <w:fldChar w:fldCharType="begin"/>
        </w:r>
        <w:r w:rsidR="0046192A">
          <w:rPr>
            <w:noProof/>
            <w:webHidden/>
          </w:rPr>
          <w:instrText xml:space="preserve"> PAGEREF _Toc44587461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5A00D5A" w14:textId="7C3D4B89" w:rsidR="0046192A" w:rsidRDefault="00000000">
      <w:pPr>
        <w:pStyle w:val="TJ3"/>
        <w:rPr>
          <w:rFonts w:asciiTheme="minorHAnsi" w:eastAsiaTheme="minorEastAsia" w:hAnsiTheme="minorHAnsi" w:cstheme="minorBidi"/>
          <w:noProof/>
          <w:sz w:val="22"/>
          <w:szCs w:val="20"/>
          <w:lang w:eastAsia="zh-TW" w:bidi="hi-IN"/>
        </w:rPr>
      </w:pPr>
      <w:hyperlink w:anchor="_Toc44587462" w:history="1">
        <w:r w:rsidR="0046192A" w:rsidRPr="00492AF7">
          <w:rPr>
            <w:rStyle w:val="Hiperhivatkozs"/>
            <w:noProof/>
          </w:rPr>
          <w:t>2.2.3.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Shorthand</w:t>
        </w:r>
        <w:r w:rsidR="0046192A">
          <w:rPr>
            <w:noProof/>
            <w:webHidden/>
          </w:rPr>
          <w:tab/>
        </w:r>
        <w:r w:rsidR="0046192A">
          <w:rPr>
            <w:noProof/>
            <w:webHidden/>
          </w:rPr>
          <w:fldChar w:fldCharType="begin"/>
        </w:r>
        <w:r w:rsidR="0046192A">
          <w:rPr>
            <w:noProof/>
            <w:webHidden/>
          </w:rPr>
          <w:instrText xml:space="preserve"> PAGEREF _Toc44587462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682CE44C" w14:textId="332821ED" w:rsidR="0046192A" w:rsidRDefault="00000000">
      <w:pPr>
        <w:pStyle w:val="TJ2"/>
        <w:rPr>
          <w:rFonts w:asciiTheme="minorHAnsi" w:eastAsiaTheme="minorEastAsia" w:hAnsiTheme="minorHAnsi" w:cstheme="minorBidi"/>
          <w:noProof/>
          <w:sz w:val="22"/>
          <w:szCs w:val="20"/>
          <w:lang w:eastAsia="zh-TW" w:bidi="hi-IN"/>
        </w:rPr>
      </w:pPr>
      <w:hyperlink w:anchor="_Toc44587463" w:history="1">
        <w:r w:rsidR="0046192A" w:rsidRPr="00492AF7">
          <w:rPr>
            <w:rStyle w:val="Hiperhivatkozs"/>
            <w:noProof/>
          </w:rPr>
          <w:t>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Scheme</w:t>
        </w:r>
        <w:r w:rsidR="0046192A">
          <w:rPr>
            <w:noProof/>
            <w:webHidden/>
          </w:rPr>
          <w:tab/>
        </w:r>
        <w:r w:rsidR="0046192A">
          <w:rPr>
            <w:noProof/>
            <w:webHidden/>
          </w:rPr>
          <w:fldChar w:fldCharType="begin"/>
        </w:r>
        <w:r w:rsidR="0046192A">
          <w:rPr>
            <w:noProof/>
            <w:webHidden/>
          </w:rPr>
          <w:instrText xml:space="preserve"> PAGEREF _Toc44587463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F3711" w14:textId="102540C1" w:rsidR="0046192A" w:rsidRDefault="00000000">
      <w:pPr>
        <w:pStyle w:val="TJ2"/>
        <w:rPr>
          <w:rFonts w:asciiTheme="minorHAnsi" w:eastAsiaTheme="minorEastAsia" w:hAnsiTheme="minorHAnsi" w:cstheme="minorBidi"/>
          <w:noProof/>
          <w:sz w:val="22"/>
          <w:szCs w:val="20"/>
          <w:lang w:eastAsia="zh-TW" w:bidi="hi-IN"/>
        </w:rPr>
      </w:pPr>
      <w:hyperlink w:anchor="_Toc44587464" w:history="1">
        <w:r w:rsidR="0046192A" w:rsidRPr="00492AF7">
          <w:rPr>
            <w:rStyle w:val="Hiperhivatkozs"/>
            <w:noProof/>
          </w:rPr>
          <w:t>2.4.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Case Sensitivity</w:t>
        </w:r>
        <w:r w:rsidR="0046192A">
          <w:rPr>
            <w:noProof/>
            <w:webHidden/>
          </w:rPr>
          <w:tab/>
        </w:r>
        <w:r w:rsidR="0046192A">
          <w:rPr>
            <w:noProof/>
            <w:webHidden/>
          </w:rPr>
          <w:fldChar w:fldCharType="begin"/>
        </w:r>
        <w:r w:rsidR="0046192A">
          <w:rPr>
            <w:noProof/>
            <w:webHidden/>
          </w:rPr>
          <w:instrText xml:space="preserve"> PAGEREF _Toc44587464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03988" w14:textId="1704B6E1" w:rsidR="0046192A" w:rsidRDefault="00000000">
      <w:pPr>
        <w:pStyle w:val="TJ3"/>
        <w:rPr>
          <w:rFonts w:asciiTheme="minorHAnsi" w:eastAsiaTheme="minorEastAsia" w:hAnsiTheme="minorHAnsi" w:cstheme="minorBidi"/>
          <w:noProof/>
          <w:sz w:val="22"/>
          <w:szCs w:val="20"/>
          <w:lang w:eastAsia="zh-TW" w:bidi="hi-IN"/>
        </w:rPr>
      </w:pPr>
      <w:hyperlink w:anchor="_Toc44587465" w:history="1">
        <w:r w:rsidR="0046192A" w:rsidRPr="00492AF7">
          <w:rPr>
            <w:rStyle w:val="Hiperhivatkozs"/>
            <w:noProof/>
          </w:rPr>
          <w:t>2.4.1.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 note on the use of uppercase for standalone vowels and consonants</w:t>
        </w:r>
        <w:r w:rsidR="0046192A">
          <w:rPr>
            <w:noProof/>
            <w:webHidden/>
          </w:rPr>
          <w:tab/>
        </w:r>
        <w:r w:rsidR="0046192A">
          <w:rPr>
            <w:noProof/>
            <w:webHidden/>
          </w:rPr>
          <w:fldChar w:fldCharType="begin"/>
        </w:r>
        <w:r w:rsidR="0046192A">
          <w:rPr>
            <w:noProof/>
            <w:webHidden/>
          </w:rPr>
          <w:instrText xml:space="preserve"> PAGEREF _Toc44587465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5E1BCC47" w14:textId="38EFDFF9" w:rsidR="0046192A" w:rsidRDefault="00000000">
      <w:pPr>
        <w:pStyle w:val="TJ2"/>
        <w:rPr>
          <w:rFonts w:asciiTheme="minorHAnsi" w:eastAsiaTheme="minorEastAsia" w:hAnsiTheme="minorHAnsi" w:cstheme="minorBidi"/>
          <w:noProof/>
          <w:sz w:val="22"/>
          <w:szCs w:val="20"/>
          <w:lang w:eastAsia="zh-TW" w:bidi="hi-IN"/>
        </w:rPr>
      </w:pPr>
      <w:hyperlink w:anchor="_Toc44587466" w:history="1">
        <w:r w:rsidR="0046192A" w:rsidRPr="00492AF7">
          <w:rPr>
            <w:rStyle w:val="Hiperhivatkozs"/>
            <w:noProof/>
          </w:rPr>
          <w:t>2.5.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Disambiguation</w:t>
        </w:r>
        <w:r w:rsidR="0046192A">
          <w:rPr>
            <w:noProof/>
            <w:webHidden/>
          </w:rPr>
          <w:tab/>
        </w:r>
        <w:r w:rsidR="0046192A">
          <w:rPr>
            <w:noProof/>
            <w:webHidden/>
          </w:rPr>
          <w:fldChar w:fldCharType="begin"/>
        </w:r>
        <w:r w:rsidR="0046192A">
          <w:rPr>
            <w:noProof/>
            <w:webHidden/>
          </w:rPr>
          <w:instrText xml:space="preserve"> PAGEREF _Toc44587466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6B78B0A2" w14:textId="1B475121" w:rsidR="0046192A" w:rsidRDefault="00000000">
      <w:pPr>
        <w:pStyle w:val="TJ2"/>
        <w:rPr>
          <w:rFonts w:asciiTheme="minorHAnsi" w:eastAsiaTheme="minorEastAsia" w:hAnsiTheme="minorHAnsi" w:cstheme="minorBidi"/>
          <w:noProof/>
          <w:sz w:val="22"/>
          <w:szCs w:val="20"/>
          <w:lang w:eastAsia="zh-TW" w:bidi="hi-IN"/>
        </w:rPr>
      </w:pPr>
      <w:hyperlink w:anchor="_Toc44587467" w:history="1">
        <w:r w:rsidR="0046192A" w:rsidRPr="00492AF7">
          <w:rPr>
            <w:rStyle w:val="Hiperhivatkozs"/>
            <w:noProof/>
          </w:rPr>
          <w:t>2.6.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Additions for Text Analysis</w:t>
        </w:r>
        <w:r w:rsidR="0046192A">
          <w:rPr>
            <w:noProof/>
            <w:webHidden/>
          </w:rPr>
          <w:tab/>
        </w:r>
        <w:r w:rsidR="0046192A">
          <w:rPr>
            <w:noProof/>
            <w:webHidden/>
          </w:rPr>
          <w:fldChar w:fldCharType="begin"/>
        </w:r>
        <w:r w:rsidR="0046192A">
          <w:rPr>
            <w:noProof/>
            <w:webHidden/>
          </w:rPr>
          <w:instrText xml:space="preserve"> PAGEREF _Toc44587467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101D25D3" w14:textId="11D699A0" w:rsidR="0046192A" w:rsidRDefault="00000000">
      <w:pPr>
        <w:pStyle w:val="TJ3"/>
        <w:rPr>
          <w:rFonts w:asciiTheme="minorHAnsi" w:eastAsiaTheme="minorEastAsia" w:hAnsiTheme="minorHAnsi" w:cstheme="minorBidi"/>
          <w:noProof/>
          <w:sz w:val="22"/>
          <w:szCs w:val="20"/>
          <w:lang w:eastAsia="zh-TW" w:bidi="hi-IN"/>
        </w:rPr>
      </w:pPr>
      <w:hyperlink w:anchor="_Toc44587468" w:history="1">
        <w:r w:rsidR="0046192A" w:rsidRPr="00492AF7">
          <w:rPr>
            <w:rStyle w:val="Hiperhivatkozs"/>
            <w:noProof/>
          </w:rPr>
          <w:t>2.6.1.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spaces for word segmentation</w:t>
        </w:r>
        <w:r w:rsidR="0046192A">
          <w:rPr>
            <w:noProof/>
            <w:webHidden/>
          </w:rPr>
          <w:tab/>
        </w:r>
        <w:r w:rsidR="0046192A">
          <w:rPr>
            <w:noProof/>
            <w:webHidden/>
          </w:rPr>
          <w:fldChar w:fldCharType="begin"/>
        </w:r>
        <w:r w:rsidR="0046192A">
          <w:rPr>
            <w:noProof/>
            <w:webHidden/>
          </w:rPr>
          <w:instrText xml:space="preserve"> PAGEREF _Toc44587468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4940C394" w14:textId="0457F46D" w:rsidR="0046192A" w:rsidRDefault="00000000">
      <w:pPr>
        <w:pStyle w:val="TJ3"/>
        <w:rPr>
          <w:rFonts w:asciiTheme="minorHAnsi" w:eastAsiaTheme="minorEastAsia" w:hAnsiTheme="minorHAnsi" w:cstheme="minorBidi"/>
          <w:noProof/>
          <w:sz w:val="22"/>
          <w:szCs w:val="20"/>
          <w:lang w:eastAsia="zh-TW" w:bidi="hi-IN"/>
        </w:rPr>
      </w:pPr>
      <w:hyperlink w:anchor="_Toc44587469" w:history="1">
        <w:r w:rsidR="0046192A" w:rsidRPr="00492AF7">
          <w:rPr>
            <w:rStyle w:val="Hiperhivatkozs"/>
            <w:noProof/>
          </w:rPr>
          <w:t>2.6.2.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hyphenation</w:t>
        </w:r>
        <w:r w:rsidR="0046192A">
          <w:rPr>
            <w:noProof/>
            <w:webHidden/>
          </w:rPr>
          <w:tab/>
        </w:r>
        <w:r w:rsidR="0046192A">
          <w:rPr>
            <w:noProof/>
            <w:webHidden/>
          </w:rPr>
          <w:fldChar w:fldCharType="begin"/>
        </w:r>
        <w:r w:rsidR="0046192A">
          <w:rPr>
            <w:noProof/>
            <w:webHidden/>
          </w:rPr>
          <w:instrText xml:space="preserve"> PAGEREF _Toc44587469 \h </w:instrText>
        </w:r>
        <w:r w:rsidR="0046192A">
          <w:rPr>
            <w:noProof/>
            <w:webHidden/>
          </w:rPr>
        </w:r>
        <w:r w:rsidR="0046192A">
          <w:rPr>
            <w:noProof/>
            <w:webHidden/>
          </w:rPr>
          <w:fldChar w:fldCharType="separate"/>
        </w:r>
        <w:r w:rsidR="0046192A">
          <w:rPr>
            <w:noProof/>
            <w:webHidden/>
          </w:rPr>
          <w:t>12</w:t>
        </w:r>
        <w:r w:rsidR="0046192A">
          <w:rPr>
            <w:noProof/>
            <w:webHidden/>
          </w:rPr>
          <w:fldChar w:fldCharType="end"/>
        </w:r>
      </w:hyperlink>
    </w:p>
    <w:p w14:paraId="549BD9E2" w14:textId="28C57C55" w:rsidR="0046192A" w:rsidRDefault="00000000">
      <w:pPr>
        <w:pStyle w:val="TJ3"/>
        <w:rPr>
          <w:rFonts w:asciiTheme="minorHAnsi" w:eastAsiaTheme="minorEastAsia" w:hAnsiTheme="minorHAnsi" w:cstheme="minorBidi"/>
          <w:noProof/>
          <w:sz w:val="22"/>
          <w:szCs w:val="20"/>
          <w:lang w:eastAsia="zh-TW" w:bidi="hi-IN"/>
        </w:rPr>
      </w:pPr>
      <w:hyperlink w:anchor="_Toc44587470" w:history="1">
        <w:r w:rsidR="0046192A" w:rsidRPr="00492AF7">
          <w:rPr>
            <w:rStyle w:val="Hiperhivatkozs"/>
            <w:noProof/>
          </w:rPr>
          <w:t>2.6.3.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w:t>
        </w:r>
        <w:r w:rsidR="0046192A" w:rsidRPr="00492AF7">
          <w:rPr>
            <w:rStyle w:val="Hiperhivatkozs"/>
            <w:i/>
            <w:noProof/>
          </w:rPr>
          <w:t>avagraha</w:t>
        </w:r>
        <w:r w:rsidR="0046192A">
          <w:rPr>
            <w:noProof/>
            <w:webHidden/>
          </w:rPr>
          <w:tab/>
        </w:r>
        <w:r w:rsidR="0046192A">
          <w:rPr>
            <w:noProof/>
            <w:webHidden/>
          </w:rPr>
          <w:fldChar w:fldCharType="begin"/>
        </w:r>
        <w:r w:rsidR="0046192A">
          <w:rPr>
            <w:noProof/>
            <w:webHidden/>
          </w:rPr>
          <w:instrText xml:space="preserve"> PAGEREF _Toc44587470 \h </w:instrText>
        </w:r>
        <w:r w:rsidR="0046192A">
          <w:rPr>
            <w:noProof/>
            <w:webHidden/>
          </w:rPr>
        </w:r>
        <w:r w:rsidR="0046192A">
          <w:rPr>
            <w:noProof/>
            <w:webHidden/>
          </w:rPr>
          <w:fldChar w:fldCharType="separate"/>
        </w:r>
        <w:r w:rsidR="0046192A">
          <w:rPr>
            <w:noProof/>
            <w:webHidden/>
          </w:rPr>
          <w:t>13</w:t>
        </w:r>
        <w:r w:rsidR="0046192A">
          <w:rPr>
            <w:noProof/>
            <w:webHidden/>
          </w:rPr>
          <w:fldChar w:fldCharType="end"/>
        </w:r>
      </w:hyperlink>
    </w:p>
    <w:p w14:paraId="7A029A20" w14:textId="132A0054" w:rsidR="0046192A" w:rsidRDefault="00000000">
      <w:pPr>
        <w:pStyle w:val="TJ3"/>
        <w:rPr>
          <w:rFonts w:asciiTheme="minorHAnsi" w:eastAsiaTheme="minorEastAsia" w:hAnsiTheme="minorHAnsi" w:cstheme="minorBidi"/>
          <w:noProof/>
          <w:sz w:val="22"/>
          <w:szCs w:val="20"/>
          <w:lang w:eastAsia="zh-TW" w:bidi="hi-IN"/>
        </w:rPr>
      </w:pPr>
      <w:hyperlink w:anchor="_Toc44587471" w:history="1">
        <w:r w:rsidR="0046192A" w:rsidRPr="00492AF7">
          <w:rPr>
            <w:rStyle w:val="Hiperhivatkozs"/>
            <w:noProof/>
          </w:rPr>
          <w:t>2.6.4.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elided overshort final </w:t>
        </w:r>
        <w:r w:rsidR="0046192A" w:rsidRPr="00492AF7">
          <w:rPr>
            <w:rStyle w:val="Hiperhivatkozs"/>
            <w:i/>
            <w:noProof/>
          </w:rPr>
          <w:t>u</w:t>
        </w:r>
        <w:r w:rsidR="0046192A" w:rsidRPr="00492AF7">
          <w:rPr>
            <w:rStyle w:val="Hiperhivatkozs"/>
            <w:noProof/>
          </w:rPr>
          <w:t xml:space="preserve"> in Tamil</w:t>
        </w:r>
        <w:r w:rsidR="0046192A">
          <w:rPr>
            <w:noProof/>
            <w:webHidden/>
          </w:rPr>
          <w:tab/>
        </w:r>
        <w:r w:rsidR="0046192A">
          <w:rPr>
            <w:noProof/>
            <w:webHidden/>
          </w:rPr>
          <w:fldChar w:fldCharType="begin"/>
        </w:r>
        <w:r w:rsidR="0046192A">
          <w:rPr>
            <w:noProof/>
            <w:webHidden/>
          </w:rPr>
          <w:instrText xml:space="preserve"> PAGEREF _Toc44587471 \h </w:instrText>
        </w:r>
        <w:r w:rsidR="0046192A">
          <w:rPr>
            <w:noProof/>
            <w:webHidden/>
          </w:rPr>
        </w:r>
        <w:r w:rsidR="0046192A">
          <w:rPr>
            <w:noProof/>
            <w:webHidden/>
          </w:rPr>
          <w:fldChar w:fldCharType="separate"/>
        </w:r>
        <w:r w:rsidR="0046192A">
          <w:rPr>
            <w:noProof/>
            <w:webHidden/>
          </w:rPr>
          <w:t>14</w:t>
        </w:r>
        <w:r w:rsidR="0046192A">
          <w:rPr>
            <w:noProof/>
            <w:webHidden/>
          </w:rPr>
          <w:fldChar w:fldCharType="end"/>
        </w:r>
      </w:hyperlink>
    </w:p>
    <w:p w14:paraId="50DFB476" w14:textId="4506C65B" w:rsidR="0046192A" w:rsidRDefault="00000000">
      <w:pPr>
        <w:pStyle w:val="TJ1"/>
        <w:rPr>
          <w:rFonts w:asciiTheme="minorHAnsi" w:eastAsiaTheme="minorEastAsia" w:hAnsiTheme="minorHAnsi" w:cstheme="minorBidi"/>
          <w:b w:val="0"/>
          <w:noProof/>
          <w:szCs w:val="20"/>
          <w:lang w:eastAsia="zh-TW" w:bidi="hi-IN"/>
        </w:rPr>
      </w:pPr>
      <w:hyperlink w:anchor="_Toc44587472" w:history="1">
        <w:r w:rsidR="0046192A" w:rsidRPr="00492AF7">
          <w:rPr>
            <w:rStyle w:val="Hiperhivatkozs"/>
            <w:noProof/>
          </w:rPr>
          <w:t>3.</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Alphabetic Characters</w:t>
        </w:r>
        <w:r w:rsidR="0046192A">
          <w:rPr>
            <w:noProof/>
            <w:webHidden/>
          </w:rPr>
          <w:tab/>
        </w:r>
        <w:r w:rsidR="0046192A">
          <w:rPr>
            <w:noProof/>
            <w:webHidden/>
          </w:rPr>
          <w:fldChar w:fldCharType="begin"/>
        </w:r>
        <w:r w:rsidR="0046192A">
          <w:rPr>
            <w:noProof/>
            <w:webHidden/>
          </w:rPr>
          <w:instrText xml:space="preserve"> PAGEREF _Toc44587472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311AF001" w14:textId="4E3D10A8" w:rsidR="0046192A" w:rsidRDefault="00000000">
      <w:pPr>
        <w:pStyle w:val="TJ2"/>
        <w:rPr>
          <w:rFonts w:asciiTheme="minorHAnsi" w:eastAsiaTheme="minorEastAsia" w:hAnsiTheme="minorHAnsi" w:cstheme="minorBidi"/>
          <w:noProof/>
          <w:sz w:val="22"/>
          <w:szCs w:val="20"/>
          <w:lang w:eastAsia="zh-TW" w:bidi="hi-IN"/>
        </w:rPr>
      </w:pPr>
      <w:hyperlink w:anchor="_Toc44587473" w:history="1">
        <w:r w:rsidR="0046192A" w:rsidRPr="00492AF7">
          <w:rPr>
            <w:rStyle w:val="Hiperhivatkozs"/>
            <w:noProof/>
          </w:rPr>
          <w:t>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Some Special Characters</w:t>
        </w:r>
        <w:r w:rsidR="0046192A">
          <w:rPr>
            <w:noProof/>
            <w:webHidden/>
          </w:rPr>
          <w:tab/>
        </w:r>
        <w:r w:rsidR="0046192A">
          <w:rPr>
            <w:noProof/>
            <w:webHidden/>
          </w:rPr>
          <w:fldChar w:fldCharType="begin"/>
        </w:r>
        <w:r w:rsidR="0046192A">
          <w:rPr>
            <w:noProof/>
            <w:webHidden/>
          </w:rPr>
          <w:instrText xml:space="preserve"> PAGEREF _Toc44587473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717627BC" w14:textId="1283D994" w:rsidR="0046192A" w:rsidRDefault="00000000">
      <w:pPr>
        <w:pStyle w:val="TJ2"/>
        <w:rPr>
          <w:rFonts w:asciiTheme="minorHAnsi" w:eastAsiaTheme="minorEastAsia" w:hAnsiTheme="minorHAnsi" w:cstheme="minorBidi"/>
          <w:noProof/>
          <w:sz w:val="22"/>
          <w:szCs w:val="20"/>
          <w:lang w:eastAsia="zh-TW" w:bidi="hi-IN"/>
        </w:rPr>
      </w:pPr>
      <w:hyperlink w:anchor="_Toc44587474" w:history="1">
        <w:r w:rsidR="0046192A" w:rsidRPr="00492AF7">
          <w:rPr>
            <w:rStyle w:val="Hiperhivatkozs"/>
            <w:noProof/>
          </w:rPr>
          <w:t>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Long and Short </w:t>
        </w:r>
        <w:r w:rsidR="0046192A" w:rsidRPr="00492AF7">
          <w:rPr>
            <w:rStyle w:val="Hiperhivatkozs"/>
            <w:rFonts w:eastAsia="Gentium"/>
            <w:noProof/>
          </w:rPr>
          <w:t>e and o</w:t>
        </w:r>
        <w:r w:rsidR="0046192A">
          <w:rPr>
            <w:noProof/>
            <w:webHidden/>
          </w:rPr>
          <w:tab/>
        </w:r>
        <w:r w:rsidR="0046192A">
          <w:rPr>
            <w:noProof/>
            <w:webHidden/>
          </w:rPr>
          <w:fldChar w:fldCharType="begin"/>
        </w:r>
        <w:r w:rsidR="0046192A">
          <w:rPr>
            <w:noProof/>
            <w:webHidden/>
          </w:rPr>
          <w:instrText xml:space="preserve"> PAGEREF _Toc44587474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5CDF3B2D" w14:textId="6EB0D9DC" w:rsidR="0046192A" w:rsidRDefault="00000000">
      <w:pPr>
        <w:pStyle w:val="TJ2"/>
        <w:rPr>
          <w:rFonts w:asciiTheme="minorHAnsi" w:eastAsiaTheme="minorEastAsia" w:hAnsiTheme="minorHAnsi" w:cstheme="minorBidi"/>
          <w:noProof/>
          <w:sz w:val="22"/>
          <w:szCs w:val="20"/>
          <w:lang w:eastAsia="zh-TW" w:bidi="hi-IN"/>
        </w:rPr>
      </w:pPr>
      <w:hyperlink w:anchor="_Toc44587475" w:history="1">
        <w:r w:rsidR="0046192A" w:rsidRPr="00492AF7">
          <w:rPr>
            <w:rStyle w:val="Hiperhivatkozs"/>
            <w:noProof/>
          </w:rPr>
          <w:t>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Special Glyph Forms and Compositions</w:t>
        </w:r>
        <w:r w:rsidR="0046192A">
          <w:rPr>
            <w:noProof/>
            <w:webHidden/>
          </w:rPr>
          <w:tab/>
        </w:r>
        <w:r w:rsidR="0046192A">
          <w:rPr>
            <w:noProof/>
            <w:webHidden/>
          </w:rPr>
          <w:fldChar w:fldCharType="begin"/>
        </w:r>
        <w:r w:rsidR="0046192A">
          <w:rPr>
            <w:noProof/>
            <w:webHidden/>
          </w:rPr>
          <w:instrText xml:space="preserve"> PAGEREF _Toc44587475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7AEE0C21" w14:textId="2E678D94" w:rsidR="0046192A" w:rsidRDefault="00000000">
      <w:pPr>
        <w:pStyle w:val="TJ3"/>
        <w:rPr>
          <w:rFonts w:asciiTheme="minorHAnsi" w:eastAsiaTheme="minorEastAsia" w:hAnsiTheme="minorHAnsi" w:cstheme="minorBidi"/>
          <w:noProof/>
          <w:sz w:val="22"/>
          <w:szCs w:val="20"/>
          <w:lang w:eastAsia="zh-TW" w:bidi="hi-IN"/>
        </w:rPr>
      </w:pPr>
      <w:hyperlink w:anchor="_Toc44587476" w:history="1">
        <w:r w:rsidR="0046192A" w:rsidRPr="00492AF7">
          <w:rPr>
            <w:rStyle w:val="Hiperhivatkozs"/>
            <w:noProof/>
          </w:rPr>
          <w:t>3.3.1.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special simplex characters</w:t>
        </w:r>
        <w:r w:rsidR="0046192A">
          <w:rPr>
            <w:noProof/>
            <w:webHidden/>
          </w:rPr>
          <w:tab/>
        </w:r>
        <w:r w:rsidR="0046192A">
          <w:rPr>
            <w:noProof/>
            <w:webHidden/>
          </w:rPr>
          <w:fldChar w:fldCharType="begin"/>
        </w:r>
        <w:r w:rsidR="0046192A">
          <w:rPr>
            <w:noProof/>
            <w:webHidden/>
          </w:rPr>
          <w:instrText xml:space="preserve"> PAGEREF _Toc44587476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19544594" w14:textId="3E87F4E8" w:rsidR="0046192A" w:rsidRDefault="00000000">
      <w:pPr>
        <w:pStyle w:val="TJ3"/>
        <w:rPr>
          <w:rFonts w:asciiTheme="minorHAnsi" w:eastAsiaTheme="minorEastAsia" w:hAnsiTheme="minorHAnsi" w:cstheme="minorBidi"/>
          <w:noProof/>
          <w:sz w:val="22"/>
          <w:szCs w:val="20"/>
          <w:lang w:eastAsia="zh-TW" w:bidi="hi-IN"/>
        </w:rPr>
      </w:pPr>
      <w:hyperlink w:anchor="_Toc44587477" w:history="1">
        <w:r w:rsidR="0046192A" w:rsidRPr="00492AF7">
          <w:rPr>
            <w:rStyle w:val="Hiperhivatkozs"/>
            <w:noProof/>
          </w:rPr>
          <w:t>3.3.2.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complex characters involving a zero vowel marker</w:t>
        </w:r>
        <w:r w:rsidR="0046192A">
          <w:rPr>
            <w:noProof/>
            <w:webHidden/>
          </w:rPr>
          <w:tab/>
        </w:r>
        <w:r w:rsidR="0046192A">
          <w:rPr>
            <w:noProof/>
            <w:webHidden/>
          </w:rPr>
          <w:fldChar w:fldCharType="begin"/>
        </w:r>
        <w:r w:rsidR="0046192A">
          <w:rPr>
            <w:noProof/>
            <w:webHidden/>
          </w:rPr>
          <w:instrText xml:space="preserve"> PAGEREF _Toc44587477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50FDEE58" w14:textId="0D41F8A4" w:rsidR="0046192A" w:rsidRDefault="00000000">
      <w:pPr>
        <w:pStyle w:val="TJ3"/>
        <w:rPr>
          <w:rFonts w:asciiTheme="minorHAnsi" w:eastAsiaTheme="minorEastAsia" w:hAnsiTheme="minorHAnsi" w:cstheme="minorBidi"/>
          <w:noProof/>
          <w:sz w:val="22"/>
          <w:szCs w:val="20"/>
          <w:lang w:eastAsia="zh-TW" w:bidi="hi-IN"/>
        </w:rPr>
      </w:pPr>
      <w:hyperlink w:anchor="_Toc44587478" w:history="1">
        <w:r w:rsidR="0046192A" w:rsidRPr="00492AF7">
          <w:rPr>
            <w:rStyle w:val="Hiperhivatkozs"/>
            <w:noProof/>
          </w:rPr>
          <w:t>3.3.3.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special simplex characters</w:t>
        </w:r>
        <w:r w:rsidR="0046192A">
          <w:rPr>
            <w:noProof/>
            <w:webHidden/>
          </w:rPr>
          <w:tab/>
        </w:r>
        <w:r w:rsidR="0046192A">
          <w:rPr>
            <w:noProof/>
            <w:webHidden/>
          </w:rPr>
          <w:fldChar w:fldCharType="begin"/>
        </w:r>
        <w:r w:rsidR="0046192A">
          <w:rPr>
            <w:noProof/>
            <w:webHidden/>
          </w:rPr>
          <w:instrText xml:space="preserve"> PAGEREF _Toc44587478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38AD8CEC" w14:textId="24D69B76" w:rsidR="0046192A" w:rsidRDefault="00000000">
      <w:pPr>
        <w:pStyle w:val="TJ3"/>
        <w:rPr>
          <w:rFonts w:asciiTheme="minorHAnsi" w:eastAsiaTheme="minorEastAsia" w:hAnsiTheme="minorHAnsi" w:cstheme="minorBidi"/>
          <w:noProof/>
          <w:sz w:val="22"/>
          <w:szCs w:val="20"/>
          <w:lang w:eastAsia="zh-TW" w:bidi="hi-IN"/>
        </w:rPr>
      </w:pPr>
      <w:hyperlink w:anchor="_Toc44587479" w:history="1">
        <w:r w:rsidR="0046192A" w:rsidRPr="00492AF7">
          <w:rPr>
            <w:rStyle w:val="Hiperhivatkozs"/>
            <w:noProof/>
          </w:rPr>
          <w:t>3.3.4.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complex characters involving a “vowel support”</w:t>
        </w:r>
        <w:r w:rsidR="0046192A">
          <w:rPr>
            <w:noProof/>
            <w:webHidden/>
          </w:rPr>
          <w:tab/>
        </w:r>
        <w:r w:rsidR="0046192A">
          <w:rPr>
            <w:noProof/>
            <w:webHidden/>
          </w:rPr>
          <w:fldChar w:fldCharType="begin"/>
        </w:r>
        <w:r w:rsidR="0046192A">
          <w:rPr>
            <w:noProof/>
            <w:webHidden/>
          </w:rPr>
          <w:instrText xml:space="preserve"> PAGEREF _Toc44587479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7504033C" w14:textId="7AC0A193" w:rsidR="0046192A" w:rsidRDefault="00000000">
      <w:pPr>
        <w:pStyle w:val="TJ3"/>
        <w:rPr>
          <w:rFonts w:asciiTheme="minorHAnsi" w:eastAsiaTheme="minorEastAsia" w:hAnsiTheme="minorHAnsi" w:cstheme="minorBidi"/>
          <w:noProof/>
          <w:sz w:val="22"/>
          <w:szCs w:val="20"/>
          <w:lang w:eastAsia="zh-TW" w:bidi="hi-IN"/>
        </w:rPr>
      </w:pPr>
      <w:hyperlink w:anchor="_Toc44587480" w:history="1">
        <w:r w:rsidR="0046192A" w:rsidRPr="00492AF7">
          <w:rPr>
            <w:rStyle w:val="Hiperhivatkozs"/>
            <w:noProof/>
          </w:rPr>
          <w:t>3.3.5.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Multiple vowel markers within an </w:t>
        </w:r>
        <w:r w:rsidR="0046192A" w:rsidRPr="00492AF7">
          <w:rPr>
            <w:rStyle w:val="Hiperhivatkozs"/>
            <w:i/>
            <w:noProof/>
          </w:rPr>
          <w:t>akṣara</w:t>
        </w:r>
        <w:r w:rsidR="0046192A">
          <w:rPr>
            <w:noProof/>
            <w:webHidden/>
          </w:rPr>
          <w:tab/>
        </w:r>
        <w:r w:rsidR="0046192A">
          <w:rPr>
            <w:noProof/>
            <w:webHidden/>
          </w:rPr>
          <w:fldChar w:fldCharType="begin"/>
        </w:r>
        <w:r w:rsidR="0046192A">
          <w:rPr>
            <w:noProof/>
            <w:webHidden/>
          </w:rPr>
          <w:instrText xml:space="preserve"> PAGEREF _Toc44587480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35FD1C45" w14:textId="61CF16F2" w:rsidR="0046192A" w:rsidRDefault="00000000">
      <w:pPr>
        <w:pStyle w:val="TJ3"/>
        <w:rPr>
          <w:rFonts w:asciiTheme="minorHAnsi" w:eastAsiaTheme="minorEastAsia" w:hAnsiTheme="minorHAnsi" w:cstheme="minorBidi"/>
          <w:noProof/>
          <w:sz w:val="22"/>
          <w:szCs w:val="20"/>
          <w:lang w:eastAsia="zh-TW" w:bidi="hi-IN"/>
        </w:rPr>
      </w:pPr>
      <w:hyperlink w:anchor="_Toc44587481" w:history="1">
        <w:r w:rsidR="0046192A" w:rsidRPr="00492AF7">
          <w:rPr>
            <w:rStyle w:val="Hiperhivatkozs"/>
            <w:noProof/>
          </w:rPr>
          <w:t>3.3.6.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Repurposed vowel markers</w:t>
        </w:r>
        <w:r w:rsidR="0046192A">
          <w:rPr>
            <w:noProof/>
            <w:webHidden/>
          </w:rPr>
          <w:tab/>
        </w:r>
        <w:r w:rsidR="0046192A">
          <w:rPr>
            <w:noProof/>
            <w:webHidden/>
          </w:rPr>
          <w:fldChar w:fldCharType="begin"/>
        </w:r>
        <w:r w:rsidR="0046192A">
          <w:rPr>
            <w:noProof/>
            <w:webHidden/>
          </w:rPr>
          <w:instrText xml:space="preserve"> PAGEREF _Toc44587481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4A324620" w14:textId="634FFCCE" w:rsidR="0046192A" w:rsidRDefault="00000000">
      <w:pPr>
        <w:pStyle w:val="TJ3"/>
        <w:rPr>
          <w:rFonts w:asciiTheme="minorHAnsi" w:eastAsiaTheme="minorEastAsia" w:hAnsiTheme="minorHAnsi" w:cstheme="minorBidi"/>
          <w:noProof/>
          <w:sz w:val="22"/>
          <w:szCs w:val="20"/>
          <w:lang w:eastAsia="zh-TW" w:bidi="hi-IN"/>
        </w:rPr>
      </w:pPr>
      <w:hyperlink w:anchor="_Toc44587482" w:history="1">
        <w:r w:rsidR="0046192A" w:rsidRPr="00492AF7">
          <w:rPr>
            <w:rStyle w:val="Hiperhivatkozs"/>
            <w:noProof/>
          </w:rPr>
          <w:t>3.3.7.</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 vowel written where a corresponding long vowel is expected</w:t>
        </w:r>
        <w:r w:rsidR="0046192A">
          <w:rPr>
            <w:noProof/>
            <w:webHidden/>
          </w:rPr>
          <w:tab/>
        </w:r>
        <w:r w:rsidR="0046192A">
          <w:rPr>
            <w:noProof/>
            <w:webHidden/>
          </w:rPr>
          <w:fldChar w:fldCharType="begin"/>
        </w:r>
        <w:r w:rsidR="0046192A">
          <w:rPr>
            <w:noProof/>
            <w:webHidden/>
          </w:rPr>
          <w:instrText xml:space="preserve"> PAGEREF _Toc44587482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05B92946" w14:textId="02F7C99A" w:rsidR="0046192A" w:rsidRDefault="00000000">
      <w:pPr>
        <w:pStyle w:val="TJ3"/>
        <w:rPr>
          <w:rFonts w:asciiTheme="minorHAnsi" w:eastAsiaTheme="minorEastAsia" w:hAnsiTheme="minorHAnsi" w:cstheme="minorBidi"/>
          <w:noProof/>
          <w:sz w:val="22"/>
          <w:szCs w:val="20"/>
          <w:lang w:eastAsia="zh-TW" w:bidi="hi-IN"/>
        </w:rPr>
      </w:pPr>
      <w:hyperlink w:anchor="_Toc44587483" w:history="1">
        <w:r w:rsidR="0046192A" w:rsidRPr="00492AF7">
          <w:rPr>
            <w:rStyle w:val="Hiperhivatkozs"/>
            <w:noProof/>
          </w:rPr>
          <w:t>3.3.8.</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Unusually composed complex characters</w:t>
        </w:r>
        <w:r w:rsidR="0046192A">
          <w:rPr>
            <w:noProof/>
            <w:webHidden/>
          </w:rPr>
          <w:tab/>
        </w:r>
        <w:r w:rsidR="0046192A">
          <w:rPr>
            <w:noProof/>
            <w:webHidden/>
          </w:rPr>
          <w:fldChar w:fldCharType="begin"/>
        </w:r>
        <w:r w:rsidR="0046192A">
          <w:rPr>
            <w:noProof/>
            <w:webHidden/>
          </w:rPr>
          <w:instrText xml:space="preserve"> PAGEREF _Toc44587483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2B710845" w14:textId="7F2858F8" w:rsidR="0046192A" w:rsidRDefault="00000000">
      <w:pPr>
        <w:pStyle w:val="TJ3"/>
        <w:rPr>
          <w:rFonts w:asciiTheme="minorHAnsi" w:eastAsiaTheme="minorEastAsia" w:hAnsiTheme="minorHAnsi" w:cstheme="minorBidi"/>
          <w:noProof/>
          <w:sz w:val="22"/>
          <w:szCs w:val="20"/>
          <w:lang w:eastAsia="zh-TW" w:bidi="hi-IN"/>
        </w:rPr>
      </w:pPr>
      <w:hyperlink w:anchor="_Toc44587484" w:history="1">
        <w:r w:rsidR="0046192A" w:rsidRPr="00492AF7">
          <w:rPr>
            <w:rStyle w:val="Hiperhivatkozs"/>
            <w:noProof/>
          </w:rPr>
          <w:t>3.3.9.</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Characters with alternative or optional phonemic values</w:t>
        </w:r>
        <w:r w:rsidR="0046192A">
          <w:rPr>
            <w:noProof/>
            <w:webHidden/>
          </w:rPr>
          <w:tab/>
        </w:r>
        <w:r w:rsidR="0046192A">
          <w:rPr>
            <w:noProof/>
            <w:webHidden/>
          </w:rPr>
          <w:fldChar w:fldCharType="begin"/>
        </w:r>
        <w:r w:rsidR="0046192A">
          <w:rPr>
            <w:noProof/>
            <w:webHidden/>
          </w:rPr>
          <w:instrText xml:space="preserve"> PAGEREF _Toc44587484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2A570E7E" w14:textId="359D1615" w:rsidR="0046192A" w:rsidRDefault="00000000">
      <w:pPr>
        <w:pStyle w:val="TJ3"/>
        <w:rPr>
          <w:rFonts w:asciiTheme="minorHAnsi" w:eastAsiaTheme="minorEastAsia" w:hAnsiTheme="minorHAnsi" w:cstheme="minorBidi"/>
          <w:noProof/>
          <w:sz w:val="22"/>
          <w:szCs w:val="20"/>
          <w:lang w:eastAsia="zh-TW" w:bidi="hi-IN"/>
        </w:rPr>
      </w:pPr>
      <w:hyperlink w:anchor="_Toc44587485" w:history="1">
        <w:r w:rsidR="0046192A" w:rsidRPr="00492AF7">
          <w:rPr>
            <w:rStyle w:val="Hiperhivatkozs"/>
            <w:noProof/>
          </w:rPr>
          <w:t>3.3.10.</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Complex characters split by an intervening feature</w:t>
        </w:r>
        <w:r w:rsidR="0046192A">
          <w:rPr>
            <w:noProof/>
            <w:webHidden/>
          </w:rPr>
          <w:tab/>
        </w:r>
        <w:r w:rsidR="0046192A">
          <w:rPr>
            <w:noProof/>
            <w:webHidden/>
          </w:rPr>
          <w:fldChar w:fldCharType="begin"/>
        </w:r>
        <w:r w:rsidR="0046192A">
          <w:rPr>
            <w:noProof/>
            <w:webHidden/>
          </w:rPr>
          <w:instrText xml:space="preserve"> PAGEREF _Toc44587485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68D3BFED" w14:textId="49F5666E" w:rsidR="0046192A" w:rsidRDefault="00000000">
      <w:pPr>
        <w:pStyle w:val="TJ3"/>
        <w:rPr>
          <w:rFonts w:asciiTheme="minorHAnsi" w:eastAsiaTheme="minorEastAsia" w:hAnsiTheme="minorHAnsi" w:cstheme="minorBidi"/>
          <w:noProof/>
          <w:sz w:val="22"/>
          <w:szCs w:val="20"/>
          <w:lang w:eastAsia="zh-TW" w:bidi="hi-IN"/>
        </w:rPr>
      </w:pPr>
      <w:hyperlink w:anchor="_Toc44587486" w:history="1">
        <w:r w:rsidR="0046192A" w:rsidRPr="00492AF7">
          <w:rPr>
            <w:rStyle w:val="Hiperhivatkozs"/>
            <w:noProof/>
          </w:rPr>
          <w:t>3.3.11.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Special forms of </w:t>
        </w:r>
        <w:r w:rsidR="0046192A" w:rsidRPr="00492AF7">
          <w:rPr>
            <w:rStyle w:val="Hiperhivatkozs"/>
            <w:i/>
            <w:noProof/>
          </w:rPr>
          <w:t>anusvāra</w:t>
        </w:r>
        <w:r w:rsidR="0046192A">
          <w:rPr>
            <w:noProof/>
            <w:webHidden/>
          </w:rPr>
          <w:tab/>
        </w:r>
        <w:r w:rsidR="0046192A">
          <w:rPr>
            <w:noProof/>
            <w:webHidden/>
          </w:rPr>
          <w:fldChar w:fldCharType="begin"/>
        </w:r>
        <w:r w:rsidR="0046192A">
          <w:rPr>
            <w:noProof/>
            <w:webHidden/>
          </w:rPr>
          <w:instrText xml:space="preserve"> PAGEREF _Toc44587486 \h </w:instrText>
        </w:r>
        <w:r w:rsidR="0046192A">
          <w:rPr>
            <w:noProof/>
            <w:webHidden/>
          </w:rPr>
        </w:r>
        <w:r w:rsidR="0046192A">
          <w:rPr>
            <w:noProof/>
            <w:webHidden/>
          </w:rPr>
          <w:fldChar w:fldCharType="separate"/>
        </w:r>
        <w:r w:rsidR="0046192A">
          <w:rPr>
            <w:noProof/>
            <w:webHidden/>
          </w:rPr>
          <w:t>22</w:t>
        </w:r>
        <w:r w:rsidR="0046192A">
          <w:rPr>
            <w:noProof/>
            <w:webHidden/>
          </w:rPr>
          <w:fldChar w:fldCharType="end"/>
        </w:r>
      </w:hyperlink>
    </w:p>
    <w:p w14:paraId="1E76E43B" w14:textId="29D0C59A" w:rsidR="0046192A" w:rsidRDefault="00000000">
      <w:pPr>
        <w:pStyle w:val="TJ1"/>
        <w:rPr>
          <w:rFonts w:asciiTheme="minorHAnsi" w:eastAsiaTheme="minorEastAsia" w:hAnsiTheme="minorHAnsi" w:cstheme="minorBidi"/>
          <w:b w:val="0"/>
          <w:noProof/>
          <w:szCs w:val="20"/>
          <w:lang w:eastAsia="zh-TW" w:bidi="hi-IN"/>
        </w:rPr>
      </w:pPr>
      <w:hyperlink w:anchor="_Toc44587487" w:history="1">
        <w:r w:rsidR="0046192A" w:rsidRPr="00492AF7">
          <w:rPr>
            <w:rStyle w:val="Hiperhivatkozs"/>
            <w:noProof/>
          </w:rPr>
          <w:t>4.</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Non-alphabetic Characters</w:t>
        </w:r>
        <w:r w:rsidR="0046192A">
          <w:rPr>
            <w:noProof/>
            <w:webHidden/>
          </w:rPr>
          <w:tab/>
        </w:r>
        <w:r w:rsidR="0046192A">
          <w:rPr>
            <w:noProof/>
            <w:webHidden/>
          </w:rPr>
          <w:fldChar w:fldCharType="begin"/>
        </w:r>
        <w:r w:rsidR="0046192A">
          <w:rPr>
            <w:noProof/>
            <w:webHidden/>
          </w:rPr>
          <w:instrText xml:space="preserve"> PAGEREF _Toc44587487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521E6BF2" w14:textId="38A011CB" w:rsidR="0046192A" w:rsidRDefault="00000000">
      <w:pPr>
        <w:pStyle w:val="TJ2"/>
        <w:rPr>
          <w:rFonts w:asciiTheme="minorHAnsi" w:eastAsiaTheme="minorEastAsia" w:hAnsiTheme="minorHAnsi" w:cstheme="minorBidi"/>
          <w:noProof/>
          <w:sz w:val="22"/>
          <w:szCs w:val="20"/>
          <w:lang w:eastAsia="zh-TW" w:bidi="hi-IN"/>
        </w:rPr>
      </w:pPr>
      <w:hyperlink w:anchor="_Toc44587488" w:history="1">
        <w:r w:rsidR="0046192A" w:rsidRPr="00492AF7">
          <w:rPr>
            <w:rStyle w:val="Hiperhivatkozs"/>
            <w:noProof/>
          </w:rPr>
          <w:t>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Numerals</w:t>
        </w:r>
        <w:r w:rsidR="0046192A">
          <w:rPr>
            <w:noProof/>
            <w:webHidden/>
          </w:rPr>
          <w:tab/>
        </w:r>
        <w:r w:rsidR="0046192A">
          <w:rPr>
            <w:noProof/>
            <w:webHidden/>
          </w:rPr>
          <w:fldChar w:fldCharType="begin"/>
        </w:r>
        <w:r w:rsidR="0046192A">
          <w:rPr>
            <w:noProof/>
            <w:webHidden/>
          </w:rPr>
          <w:instrText xml:space="preserve"> PAGEREF _Toc44587488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74200BD0" w14:textId="37C990DD" w:rsidR="0046192A" w:rsidRDefault="00000000">
      <w:pPr>
        <w:pStyle w:val="TJ3"/>
        <w:rPr>
          <w:rFonts w:asciiTheme="minorHAnsi" w:eastAsiaTheme="minorEastAsia" w:hAnsiTheme="minorHAnsi" w:cstheme="minorBidi"/>
          <w:noProof/>
          <w:sz w:val="22"/>
          <w:szCs w:val="20"/>
          <w:lang w:eastAsia="zh-TW" w:bidi="hi-IN"/>
        </w:rPr>
      </w:pPr>
      <w:hyperlink w:anchor="_Toc44587489" w:history="1">
        <w:r w:rsidR="0046192A" w:rsidRPr="00492AF7">
          <w:rPr>
            <w:rStyle w:val="Hiperhivatkozs"/>
            <w:noProof/>
            <w:lang w:eastAsia="en-GB"/>
          </w:rPr>
          <w:t>4.1.1.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Numbers denoted by bars</w:t>
        </w:r>
        <w:r w:rsidR="0046192A">
          <w:rPr>
            <w:noProof/>
            <w:webHidden/>
          </w:rPr>
          <w:tab/>
        </w:r>
        <w:r w:rsidR="0046192A">
          <w:rPr>
            <w:noProof/>
            <w:webHidden/>
          </w:rPr>
          <w:fldChar w:fldCharType="begin"/>
        </w:r>
        <w:r w:rsidR="0046192A">
          <w:rPr>
            <w:noProof/>
            <w:webHidden/>
          </w:rPr>
          <w:instrText xml:space="preserve"> PAGEREF _Toc44587489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0C720FCB" w14:textId="57C560B6" w:rsidR="0046192A" w:rsidRDefault="00000000">
      <w:pPr>
        <w:pStyle w:val="TJ3"/>
        <w:rPr>
          <w:rFonts w:asciiTheme="minorHAnsi" w:eastAsiaTheme="minorEastAsia" w:hAnsiTheme="minorHAnsi" w:cstheme="minorBidi"/>
          <w:noProof/>
          <w:sz w:val="22"/>
          <w:szCs w:val="20"/>
          <w:lang w:eastAsia="zh-TW" w:bidi="hi-IN"/>
        </w:rPr>
      </w:pPr>
      <w:hyperlink w:anchor="_Toc44587490" w:history="1">
        <w:r w:rsidR="0046192A" w:rsidRPr="00492AF7">
          <w:rPr>
            <w:rStyle w:val="Hiperhivatkozs"/>
            <w:noProof/>
            <w:lang w:eastAsia="en-GB"/>
          </w:rPr>
          <w:t>4.1.2.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Fractions</w:t>
        </w:r>
        <w:r w:rsidR="0046192A">
          <w:rPr>
            <w:noProof/>
            <w:webHidden/>
          </w:rPr>
          <w:tab/>
        </w:r>
        <w:r w:rsidR="0046192A">
          <w:rPr>
            <w:noProof/>
            <w:webHidden/>
          </w:rPr>
          <w:fldChar w:fldCharType="begin"/>
        </w:r>
        <w:r w:rsidR="0046192A">
          <w:rPr>
            <w:noProof/>
            <w:webHidden/>
          </w:rPr>
          <w:instrText xml:space="preserve"> PAGEREF _Toc44587490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D4A183" w14:textId="3398393D" w:rsidR="0046192A" w:rsidRDefault="00000000">
      <w:pPr>
        <w:pStyle w:val="TJ2"/>
        <w:rPr>
          <w:rFonts w:asciiTheme="minorHAnsi" w:eastAsiaTheme="minorEastAsia" w:hAnsiTheme="minorHAnsi" w:cstheme="minorBidi"/>
          <w:noProof/>
          <w:sz w:val="22"/>
          <w:szCs w:val="20"/>
          <w:lang w:eastAsia="zh-TW" w:bidi="hi-IN"/>
        </w:rPr>
      </w:pPr>
      <w:hyperlink w:anchor="_Toc44587491" w:history="1">
        <w:r w:rsidR="0046192A" w:rsidRPr="00492AF7">
          <w:rPr>
            <w:rStyle w:val="Hiperhivatkozs"/>
            <w:noProof/>
          </w:rPr>
          <w:t>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Symbols</w:t>
        </w:r>
        <w:r w:rsidR="0046192A">
          <w:rPr>
            <w:noProof/>
            <w:webHidden/>
          </w:rPr>
          <w:tab/>
        </w:r>
        <w:r w:rsidR="0046192A">
          <w:rPr>
            <w:noProof/>
            <w:webHidden/>
          </w:rPr>
          <w:fldChar w:fldCharType="begin"/>
        </w:r>
        <w:r w:rsidR="0046192A">
          <w:rPr>
            <w:noProof/>
            <w:webHidden/>
          </w:rPr>
          <w:instrText xml:space="preserve"> PAGEREF _Toc44587491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44CC00" w14:textId="21E1D277" w:rsidR="0046192A" w:rsidRDefault="00000000">
      <w:pPr>
        <w:pStyle w:val="TJ3"/>
        <w:rPr>
          <w:rFonts w:asciiTheme="minorHAnsi" w:eastAsiaTheme="minorEastAsia" w:hAnsiTheme="minorHAnsi" w:cstheme="minorBidi"/>
          <w:noProof/>
          <w:sz w:val="22"/>
          <w:szCs w:val="20"/>
          <w:lang w:eastAsia="zh-TW" w:bidi="hi-IN"/>
        </w:rPr>
      </w:pPr>
      <w:hyperlink w:anchor="_Toc44587492" w:history="1">
        <w:r w:rsidR="0046192A" w:rsidRPr="00492AF7">
          <w:rPr>
            <w:rStyle w:val="Hiperhivatkozs"/>
            <w:noProof/>
          </w:rPr>
          <w:t>4.2.1.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Punctuation marks</w:t>
        </w:r>
        <w:r w:rsidR="0046192A">
          <w:rPr>
            <w:noProof/>
            <w:webHidden/>
          </w:rPr>
          <w:tab/>
        </w:r>
        <w:r w:rsidR="0046192A">
          <w:rPr>
            <w:noProof/>
            <w:webHidden/>
          </w:rPr>
          <w:fldChar w:fldCharType="begin"/>
        </w:r>
        <w:r w:rsidR="0046192A">
          <w:rPr>
            <w:noProof/>
            <w:webHidden/>
          </w:rPr>
          <w:instrText xml:space="preserve"> PAGEREF _Toc44587492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052D254" w14:textId="02958414" w:rsidR="0046192A" w:rsidRDefault="00000000">
      <w:pPr>
        <w:pStyle w:val="TJ3"/>
        <w:rPr>
          <w:rFonts w:asciiTheme="minorHAnsi" w:eastAsiaTheme="minorEastAsia" w:hAnsiTheme="minorHAnsi" w:cstheme="minorBidi"/>
          <w:noProof/>
          <w:sz w:val="22"/>
          <w:szCs w:val="20"/>
          <w:lang w:eastAsia="zh-TW" w:bidi="hi-IN"/>
        </w:rPr>
      </w:pPr>
      <w:hyperlink w:anchor="_Toc44587493" w:history="1">
        <w:r w:rsidR="0046192A" w:rsidRPr="00492AF7">
          <w:rPr>
            <w:rStyle w:val="Hiperhivatkozs"/>
            <w:noProof/>
          </w:rPr>
          <w:t>4.2.2.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 filler signs</w:t>
        </w:r>
        <w:r w:rsidR="0046192A">
          <w:rPr>
            <w:noProof/>
            <w:webHidden/>
          </w:rPr>
          <w:tab/>
        </w:r>
        <w:r w:rsidR="0046192A">
          <w:rPr>
            <w:noProof/>
            <w:webHidden/>
          </w:rPr>
          <w:fldChar w:fldCharType="begin"/>
        </w:r>
        <w:r w:rsidR="0046192A">
          <w:rPr>
            <w:noProof/>
            <w:webHidden/>
          </w:rPr>
          <w:instrText xml:space="preserve"> PAGEREF _Toc44587493 \h </w:instrText>
        </w:r>
        <w:r w:rsidR="0046192A">
          <w:rPr>
            <w:noProof/>
            <w:webHidden/>
          </w:rPr>
        </w:r>
        <w:r w:rsidR="0046192A">
          <w:rPr>
            <w:noProof/>
            <w:webHidden/>
          </w:rPr>
          <w:fldChar w:fldCharType="separate"/>
        </w:r>
        <w:r w:rsidR="0046192A">
          <w:rPr>
            <w:noProof/>
            <w:webHidden/>
          </w:rPr>
          <w:t>25</w:t>
        </w:r>
        <w:r w:rsidR="0046192A">
          <w:rPr>
            <w:noProof/>
            <w:webHidden/>
          </w:rPr>
          <w:fldChar w:fldCharType="end"/>
        </w:r>
      </w:hyperlink>
    </w:p>
    <w:p w14:paraId="045B8815" w14:textId="2A3897AA" w:rsidR="0046192A" w:rsidRDefault="00000000">
      <w:pPr>
        <w:pStyle w:val="TJ3"/>
        <w:rPr>
          <w:rFonts w:asciiTheme="minorHAnsi" w:eastAsiaTheme="minorEastAsia" w:hAnsiTheme="minorHAnsi" w:cstheme="minorBidi"/>
          <w:noProof/>
          <w:sz w:val="22"/>
          <w:szCs w:val="20"/>
          <w:lang w:eastAsia="zh-TW" w:bidi="hi-IN"/>
        </w:rPr>
      </w:pPr>
      <w:hyperlink w:anchor="_Toc44587494" w:history="1">
        <w:r w:rsidR="0046192A" w:rsidRPr="00492AF7">
          <w:rPr>
            <w:rStyle w:val="Hiperhivatkozs"/>
            <w:noProof/>
          </w:rPr>
          <w:t>4.2.3.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Generic symbols</w:t>
        </w:r>
        <w:r w:rsidR="0046192A">
          <w:rPr>
            <w:noProof/>
            <w:webHidden/>
          </w:rPr>
          <w:tab/>
        </w:r>
        <w:r w:rsidR="0046192A">
          <w:rPr>
            <w:noProof/>
            <w:webHidden/>
          </w:rPr>
          <w:fldChar w:fldCharType="begin"/>
        </w:r>
        <w:r w:rsidR="0046192A">
          <w:rPr>
            <w:noProof/>
            <w:webHidden/>
          </w:rPr>
          <w:instrText xml:space="preserve"> PAGEREF _Toc44587494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6803D82" w14:textId="3DBBE73B" w:rsidR="0046192A" w:rsidRDefault="00000000">
      <w:pPr>
        <w:pStyle w:val="TJ2"/>
        <w:rPr>
          <w:rFonts w:asciiTheme="minorHAnsi" w:eastAsiaTheme="minorEastAsia" w:hAnsiTheme="minorHAnsi" w:cstheme="minorBidi"/>
          <w:noProof/>
          <w:sz w:val="22"/>
          <w:szCs w:val="20"/>
          <w:lang w:eastAsia="zh-TW" w:bidi="hi-IN"/>
        </w:rPr>
      </w:pPr>
      <w:hyperlink w:anchor="_Toc44587495" w:history="1">
        <w:r w:rsidR="0046192A" w:rsidRPr="00492AF7">
          <w:rPr>
            <w:rStyle w:val="Hiperhivatkozs"/>
            <w:noProof/>
          </w:rPr>
          <w:t>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w:t>
        </w:r>
        <w:r w:rsidR="0046192A">
          <w:rPr>
            <w:noProof/>
            <w:webHidden/>
          </w:rPr>
          <w:tab/>
        </w:r>
        <w:r w:rsidR="0046192A">
          <w:rPr>
            <w:noProof/>
            <w:webHidden/>
          </w:rPr>
          <w:fldChar w:fldCharType="begin"/>
        </w:r>
        <w:r w:rsidR="0046192A">
          <w:rPr>
            <w:noProof/>
            <w:webHidden/>
          </w:rPr>
          <w:instrText xml:space="preserve"> PAGEREF _Toc44587495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0C48F0F" w14:textId="34DC2068" w:rsidR="0046192A" w:rsidRDefault="00000000">
      <w:pPr>
        <w:pStyle w:val="TJ1"/>
        <w:rPr>
          <w:rFonts w:asciiTheme="minorHAnsi" w:eastAsiaTheme="minorEastAsia" w:hAnsiTheme="minorHAnsi" w:cstheme="minorBidi"/>
          <w:b w:val="0"/>
          <w:noProof/>
          <w:szCs w:val="20"/>
          <w:lang w:eastAsia="zh-TW" w:bidi="hi-IN"/>
        </w:rPr>
      </w:pPr>
      <w:hyperlink w:anchor="_Toc44587496" w:history="1">
        <w:r w:rsidR="0046192A" w:rsidRPr="00492AF7">
          <w:rPr>
            <w:rStyle w:val="Hiperhivatkozs"/>
            <w:noProof/>
          </w:rPr>
          <w:t>References</w:t>
        </w:r>
        <w:r w:rsidR="0046192A">
          <w:rPr>
            <w:noProof/>
            <w:webHidden/>
          </w:rPr>
          <w:tab/>
        </w:r>
        <w:r w:rsidR="0046192A">
          <w:rPr>
            <w:noProof/>
            <w:webHidden/>
          </w:rPr>
          <w:fldChar w:fldCharType="begin"/>
        </w:r>
        <w:r w:rsidR="0046192A">
          <w:rPr>
            <w:noProof/>
            <w:webHidden/>
          </w:rPr>
          <w:instrText xml:space="preserve"> PAGEREF _Toc44587496 \h </w:instrText>
        </w:r>
        <w:r w:rsidR="0046192A">
          <w:rPr>
            <w:noProof/>
            <w:webHidden/>
          </w:rPr>
        </w:r>
        <w:r w:rsidR="0046192A">
          <w:rPr>
            <w:noProof/>
            <w:webHidden/>
          </w:rPr>
          <w:fldChar w:fldCharType="separate"/>
        </w:r>
        <w:r w:rsidR="0046192A">
          <w:rPr>
            <w:noProof/>
            <w:webHidden/>
          </w:rPr>
          <w:t>27</w:t>
        </w:r>
        <w:r w:rsidR="0046192A">
          <w:rPr>
            <w:noProof/>
            <w:webHidden/>
          </w:rPr>
          <w:fldChar w:fldCharType="end"/>
        </w:r>
      </w:hyperlink>
    </w:p>
    <w:p w14:paraId="00000006" w14:textId="205C513C"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44587447"/>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44587448"/>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Pr>
                <w:rStyle w:val="Lbjegyzet-hivatkozs"/>
                <w:lang w:eastAsia="zh-TW" w:bidi="hi-IN"/>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44587449"/>
      <w:bookmarkStart w:id="19" w:name="_Toc17811408"/>
      <w:bookmarkStart w:id="20" w:name="_Toc17811463"/>
      <w:bookmarkEnd w:id="16"/>
      <w:bookmarkEnd w:id="17"/>
      <w:r>
        <w:t>Summary of changes since the last</w:t>
      </w:r>
      <w:r w:rsidR="005A6CF2">
        <w:t xml:space="preserve"> version</w:t>
      </w:r>
      <w:bookmarkEnd w:id="18"/>
    </w:p>
    <w:p w14:paraId="7C73E475" w14:textId="35C2C24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46192A">
        <w:t>2.4.1</w:t>
      </w:r>
      <w:r>
        <w:fldChar w:fldCharType="end"/>
      </w:r>
      <w:r>
        <w:t>)</w:t>
      </w:r>
    </w:p>
    <w:p w14:paraId="6CE70C10" w14:textId="40C3E8AB"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46192A">
        <w:t>3.3.10</w:t>
      </w:r>
      <w:r w:rsidR="00701577">
        <w:fldChar w:fldCharType="end"/>
      </w:r>
      <w:r>
        <w:t xml:space="preserve"> on </w:t>
      </w:r>
      <w:r w:rsidRPr="00BA59A4">
        <w:rPr>
          <w:i/>
          <w:iCs/>
        </w:rPr>
        <w:t>Complex characters split by an intervening feature</w:t>
      </w:r>
    </w:p>
    <w:p w14:paraId="61F9E55B" w14:textId="1589CC15"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46192A">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46192A">
        <w:t>3.3.6</w:t>
      </w:r>
      <w:r>
        <w:fldChar w:fldCharType="end"/>
      </w:r>
      <w:r>
        <w:t>)</w:t>
      </w:r>
    </w:p>
    <w:p w14:paraId="254B9F38" w14:textId="2201280D"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46192A">
        <w:t>3.3.8</w:t>
      </w:r>
      <w:r>
        <w:fldChar w:fldCharType="end"/>
      </w:r>
      <w:r>
        <w:t>) including Tamil ligatures</w:t>
      </w:r>
      <w:r w:rsidR="00650DB1">
        <w:t xml:space="preserve"> and varying reading modes of superscript </w:t>
      </w:r>
      <w:r w:rsidR="00650DB1" w:rsidRPr="00650DB1">
        <w:rPr>
          <w:rStyle w:val="Foreign"/>
        </w:rPr>
        <w:t>r</w:t>
      </w:r>
    </w:p>
    <w:p w14:paraId="44F7E4C8" w14:textId="06DEEE20"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46192A">
        <w:t>4.1.2</w:t>
      </w:r>
      <w:r>
        <w:fldChar w:fldCharType="end"/>
      </w:r>
      <w:r>
        <w:t>)</w:t>
      </w:r>
    </w:p>
    <w:p w14:paraId="1C72398D" w14:textId="18775BED"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46192A">
        <w:t>3.3.2</w:t>
      </w:r>
      <w:r>
        <w:fldChar w:fldCharType="end"/>
      </w:r>
      <w:r>
        <w:t>)</w:t>
      </w:r>
    </w:p>
    <w:p w14:paraId="0EB1E7E8" w14:textId="5FFDA14F"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46192A">
        <w:t>3.3.11</w:t>
      </w:r>
      <w:r>
        <w:fldChar w:fldCharType="end"/>
      </w:r>
      <w:r>
        <w:t>), including the Javanese/Balinese form with an additional stroke</w:t>
      </w:r>
    </w:p>
    <w:p w14:paraId="45539FDB" w14:textId="5DCBEFAD"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46192A">
        <w:t>4.2</w:t>
      </w:r>
      <w:r>
        <w:fldChar w:fldCharType="end"/>
      </w:r>
      <w:r>
        <w:t>)</w:t>
      </w:r>
    </w:p>
    <w:p w14:paraId="00000015" w14:textId="617F13DE" w:rsidR="006F3A4A" w:rsidRDefault="00395046" w:rsidP="000605FE">
      <w:pPr>
        <w:pStyle w:val="Cmsor2"/>
        <w:numPr>
          <w:ilvl w:val="1"/>
          <w:numId w:val="16"/>
        </w:numPr>
      </w:pPr>
      <w:bookmarkStart w:id="21" w:name="_Toc44587450"/>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25B13F72"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46192A">
        <w:t>2.2</w:t>
      </w:r>
      <w:r w:rsidR="00EB0810">
        <w:fldChar w:fldCharType="end"/>
      </w:r>
      <w:r w:rsidRPr="00FA3EA1">
        <w:t xml:space="preserve"> gives some further pointers on what features of the transliteration system can be ignored outside diplomatic editions.</w:t>
      </w:r>
      <w:ins w:id="22"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3" w:author="Dániel Balogh" w:date="2020-08-21T16:03:00Z">
        <w:r w:rsidR="006A0EF1">
          <w:t xml:space="preserve">(on HAL-SHS) </w:t>
        </w:r>
      </w:ins>
      <w:ins w:id="24" w:author="Dániel Balogh" w:date="2020-08-21T16:02:00Z">
        <w:r w:rsidR="006A0EF1" w:rsidRPr="006A0EF1">
          <w:t xml:space="preserve">in </w:t>
        </w:r>
      </w:ins>
      <w:ins w:id="25" w:author="Dániel Balogh" w:date="2020-08-21T16:03:00Z">
        <w:r w:rsidR="006A0EF1">
          <w:t xml:space="preserve">their </w:t>
        </w:r>
      </w:ins>
      <w:ins w:id="26" w:author="Dániel Balogh" w:date="2020-08-21T16:02:00Z">
        <w:r w:rsidR="006A0EF1" w:rsidRPr="006A0EF1">
          <w:t>publication</w:t>
        </w:r>
      </w:ins>
      <w:ins w:id="27" w:author="Dániel Balogh" w:date="2020-08-21T16:03:00Z">
        <w:r w:rsidR="006A0EF1">
          <w:t>s</w:t>
        </w:r>
      </w:ins>
      <w:ins w:id="28" w:author="Dániel Balogh" w:date="2020-08-21T16:02:00Z">
        <w:r w:rsidR="006A0EF1" w:rsidRPr="006A0EF1">
          <w:t>, in order to make clear that the conventions DHARMA proposes are a published standard</w:t>
        </w:r>
      </w:ins>
      <w:ins w:id="29" w:author="Dániel Balogh" w:date="2020-08-21T16:03:00Z">
        <w:r w:rsidR="006A0EF1">
          <w:t>,</w:t>
        </w:r>
      </w:ins>
      <w:ins w:id="30" w:author="Dániel Balogh" w:date="2020-08-21T16:02:00Z">
        <w:r w:rsidR="006A0EF1" w:rsidRPr="006A0EF1">
          <w:t xml:space="preserve"> and to disseminate awareness of this standard</w:t>
        </w:r>
      </w:ins>
      <w:ins w:id="31" w:author="Dániel Balogh" w:date="2020-08-21T16:03:00Z">
        <w:r w:rsidR="006A0EF1">
          <w:t>.</w:t>
        </w:r>
      </w:ins>
    </w:p>
    <w:p w14:paraId="00000017" w14:textId="632A15D2" w:rsidR="006F3A4A" w:rsidRDefault="00395046" w:rsidP="000605FE">
      <w:pPr>
        <w:pStyle w:val="Cmsor2"/>
        <w:numPr>
          <w:ilvl w:val="1"/>
          <w:numId w:val="16"/>
        </w:numPr>
      </w:pPr>
      <w:bookmarkStart w:id="32" w:name="_8zuhy999k8nd" w:colFirst="0" w:colLast="0"/>
      <w:bookmarkStart w:id="33" w:name="_Toc17811409"/>
      <w:bookmarkStart w:id="34" w:name="_Toc17811464"/>
      <w:bookmarkStart w:id="35" w:name="_Toc44587451"/>
      <w:bookmarkEnd w:id="32"/>
      <w:r>
        <w:t>Separation of Transliteration and Encoding</w:t>
      </w:r>
      <w:bookmarkEnd w:id="33"/>
      <w:bookmarkEnd w:id="34"/>
      <w:bookmarkEnd w:id="3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w:t>
      </w:r>
      <w:r>
        <w:lastRenderedPageBreak/>
        <w:t>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6" w:name="_gl2dmgl6ludx" w:colFirst="0" w:colLast="0"/>
      <w:bookmarkStart w:id="37" w:name="_Ref15635331"/>
      <w:bookmarkStart w:id="38" w:name="_Ref15636593"/>
      <w:bookmarkStart w:id="39" w:name="_Toc17811411"/>
      <w:bookmarkStart w:id="40" w:name="_Toc17811466"/>
      <w:bookmarkStart w:id="41" w:name="_Toc44587452"/>
      <w:bookmarkEnd w:id="36"/>
      <w:r>
        <w:t>Terms and Definitions</w:t>
      </w:r>
      <w:bookmarkEnd w:id="37"/>
      <w:bookmarkEnd w:id="38"/>
      <w:bookmarkEnd w:id="39"/>
      <w:bookmarkEnd w:id="40"/>
      <w:bookmarkEnd w:id="41"/>
    </w:p>
    <w:p w14:paraId="64EBFEA4" w14:textId="10CC0C0C" w:rsidR="0069192C" w:rsidRDefault="0069192C" w:rsidP="000605FE">
      <w:pPr>
        <w:pStyle w:val="Cmsor3"/>
        <w:numPr>
          <w:ilvl w:val="2"/>
          <w:numId w:val="16"/>
        </w:numPr>
      </w:pPr>
      <w:bookmarkStart w:id="42" w:name="_tu7sy79jmkut" w:colFirst="0" w:colLast="0"/>
      <w:bookmarkStart w:id="43" w:name="_Toc44587453"/>
      <w:bookmarkStart w:id="44" w:name="_Toc17811412"/>
      <w:bookmarkStart w:id="45" w:name="_Toc17811467"/>
      <w:bookmarkEnd w:id="42"/>
      <w:r>
        <w:t>Abbreviations</w:t>
      </w:r>
      <w:bookmarkEnd w:id="4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Pr>
          <w:rStyle w:val="Lbjegyzet-hivatkozs"/>
        </w:rPr>
        <w:footnoteReference w:id="3"/>
      </w:r>
    </w:p>
    <w:p w14:paraId="0000001C" w14:textId="08137AFD" w:rsidR="006F3A4A" w:rsidRDefault="00395046" w:rsidP="000605FE">
      <w:pPr>
        <w:pStyle w:val="Cmsor3"/>
        <w:numPr>
          <w:ilvl w:val="2"/>
          <w:numId w:val="16"/>
        </w:numPr>
      </w:pPr>
      <w:bookmarkStart w:id="46" w:name="_Toc44587454"/>
      <w:r>
        <w:t xml:space="preserve">Script and its </w:t>
      </w:r>
      <w:r w:rsidR="008969B5">
        <w:t>elements</w:t>
      </w:r>
      <w:bookmarkEnd w:id="44"/>
      <w:bookmarkEnd w:id="45"/>
      <w:bookmarkEnd w:id="4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(Wellisch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Brāhmī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Wellisch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lastRenderedPageBreak/>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lastRenderedPageBreak/>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(Wellisch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47" w:name="_e0pbcnpwb4p5" w:colFirst="0" w:colLast="0"/>
      <w:bookmarkStart w:id="48" w:name="_Toc17811413"/>
      <w:bookmarkStart w:id="49" w:name="_Toc17811468"/>
      <w:bookmarkStart w:id="50" w:name="_Toc44587455"/>
      <w:bookmarkEnd w:id="47"/>
      <w:r w:rsidRPr="002E3853">
        <w:t xml:space="preserve">Script </w:t>
      </w:r>
      <w:r w:rsidR="008969B5" w:rsidRPr="002E3853">
        <w:t>conversion</w:t>
      </w:r>
      <w:bookmarkEnd w:id="48"/>
      <w:bookmarkEnd w:id="49"/>
      <w:bookmarkEnd w:id="5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(Wellisch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51" w:name="_Toc44587456"/>
      <w:r>
        <w:t>Notation for transliteration and transcription</w:t>
      </w:r>
      <w:bookmarkEnd w:id="5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15637ACF"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w:t>
      </w:r>
      <w:ins w:id="52" w:author="Dániel Balogh [2]" w:date="2022-06-09T09:36:00Z">
        <w:r w:rsidR="00BE1291">
          <w:rPr>
            <w:lang w:eastAsia="en-GB" w:bidi="hi-IN"/>
          </w:rPr>
          <w:t>,</w:t>
        </w:r>
      </w:ins>
      <w:r w:rsidRPr="00FA7086">
        <w:rPr>
          <w:lang w:eastAsia="en-GB" w:bidi="hi-IN"/>
        </w:rPr>
        <w:t xml:space="preserve">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53" w:name="_57r22m5k1jra" w:colFirst="0" w:colLast="0"/>
      <w:bookmarkStart w:id="54" w:name="_xkwt6pqamcvz" w:colFirst="0" w:colLast="0"/>
      <w:bookmarkStart w:id="55" w:name="_Toc17811414"/>
      <w:bookmarkStart w:id="56" w:name="_Toc17811469"/>
      <w:bookmarkStart w:id="57" w:name="_Toc44587457"/>
      <w:bookmarkEnd w:id="53"/>
      <w:bookmarkEnd w:id="54"/>
      <w:r>
        <w:lastRenderedPageBreak/>
        <w:t>General Principles</w:t>
      </w:r>
      <w:bookmarkEnd w:id="55"/>
      <w:bookmarkEnd w:id="56"/>
      <w:bookmarkEnd w:id="57"/>
    </w:p>
    <w:p w14:paraId="67271325" w14:textId="77777777" w:rsidR="007330FE" w:rsidRDefault="007330FE" w:rsidP="007330FE">
      <w:pPr>
        <w:pStyle w:val="Cmsor2"/>
        <w:numPr>
          <w:ilvl w:val="1"/>
          <w:numId w:val="16"/>
        </w:numPr>
      </w:pPr>
      <w:bookmarkStart w:id="58" w:name="_oiuqq1mop1lk" w:colFirst="0" w:colLast="0"/>
      <w:bookmarkStart w:id="59" w:name="_Toc17811415"/>
      <w:bookmarkStart w:id="60" w:name="_Toc17811470"/>
      <w:bookmarkStart w:id="61" w:name="_Toc44587458"/>
      <w:bookmarkEnd w:id="58"/>
      <w:r>
        <w:t>Character Set and Input Method</w:t>
      </w:r>
      <w:bookmarkEnd w:id="59"/>
      <w:bookmarkEnd w:id="60"/>
      <w:bookmarkEnd w:id="61"/>
    </w:p>
    <w:p w14:paraId="611654E5" w14:textId="1B35260C"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6101661C"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0DB73284"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819AC79"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62" w:name="_Ref17798779"/>
      <w:bookmarkStart w:id="63" w:name="_Toc17811416"/>
      <w:bookmarkStart w:id="64" w:name="_Toc17811471"/>
      <w:bookmarkStart w:id="65" w:name="_Toc44587459"/>
      <w:r w:rsidRPr="00EA3034">
        <w:lastRenderedPageBreak/>
        <w:t>Transliteration</w:t>
      </w:r>
      <w:bookmarkEnd w:id="62"/>
      <w:bookmarkEnd w:id="63"/>
      <w:bookmarkEnd w:id="64"/>
      <w:r w:rsidR="004530CC">
        <w:t xml:space="preserve"> in Practice</w:t>
      </w:r>
      <w:bookmarkEnd w:id="65"/>
    </w:p>
    <w:p w14:paraId="638272DA" w14:textId="7D4FB93F" w:rsidR="00A563C6" w:rsidRDefault="00011E37" w:rsidP="00A563C6">
      <w:pPr>
        <w:pStyle w:val="Lista"/>
      </w:pPr>
      <w:r>
        <w:t>a</w:t>
      </w:r>
      <w:r w:rsidR="00A563C6">
        <w:t xml:space="preserve">s Wellisch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66" w:name="_Toc17811417"/>
      <w:bookmarkStart w:id="67" w:name="_Toc17811472"/>
      <w:bookmarkStart w:id="68" w:name="_Toc44587460"/>
      <w:r>
        <w:t>Strict transliteration</w:t>
      </w:r>
      <w:bookmarkEnd w:id="66"/>
      <w:bookmarkEnd w:id="67"/>
      <w:bookmarkEnd w:id="68"/>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6F071C84"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46192A">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46192A">
        <w:t>3.2</w:t>
      </w:r>
      <w:r w:rsidR="004561A2">
        <w:fldChar w:fldCharType="end"/>
      </w:r>
      <w:r w:rsidR="004561A2">
        <w:t>)</w:t>
      </w:r>
    </w:p>
    <w:p w14:paraId="128BDDB4" w14:textId="214BD28B"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69" w:name="_Toc17811418"/>
      <w:bookmarkStart w:id="70" w:name="_Toc17811473"/>
      <w:bookmarkStart w:id="71" w:name="_Ref38379878"/>
      <w:bookmarkStart w:id="72" w:name="_Toc44587461"/>
      <w:r>
        <w:t>Loose transliteration</w:t>
      </w:r>
      <w:bookmarkEnd w:id="69"/>
      <w:bookmarkEnd w:id="70"/>
      <w:bookmarkEnd w:id="71"/>
      <w:bookmarkEnd w:id="72"/>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73" w:name="_qpap16rwdsff" w:colFirst="0" w:colLast="0"/>
      <w:bookmarkEnd w:id="73"/>
      <w:r>
        <w:t>disambiguation</w:t>
      </w:r>
      <w:r w:rsidR="00357EDF">
        <w:t xml:space="preserve"> where a language uses one feature of a writing system to represent more than one phonological feature, e.g.</w:t>
      </w:r>
    </w:p>
    <w:p w14:paraId="4D08A373" w14:textId="3EC23AB2"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74" w:name="_Toc44587462"/>
      <w:r>
        <w:t>Shorthand</w:t>
      </w:r>
      <w:bookmarkEnd w:id="74"/>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75" w:name="_Toc17811419"/>
      <w:bookmarkStart w:id="76" w:name="_Toc17811474"/>
      <w:bookmarkStart w:id="77" w:name="_Toc44587463"/>
      <w:r>
        <w:t>Transliteration Scheme</w:t>
      </w:r>
      <w:bookmarkEnd w:id="75"/>
      <w:bookmarkEnd w:id="76"/>
      <w:bookmarkEnd w:id="77"/>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the standard, published as a pamphlet, is accessible in the form of a pdf file in the PDF Library on Sharedocs</w:t>
      </w:r>
      <w:r w:rsidR="00A60DFF">
        <w:rPr>
          <w:rStyle w:val="Lbjegyzet-hivatkozs"/>
        </w:rPr>
        <w:footnoteReference w:id="6"/>
      </w:r>
    </w:p>
    <w:p w14:paraId="00000076" w14:textId="0E862D77"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0594D7AA" w:rsidR="002F3FCF" w:rsidRDefault="002F3FCF" w:rsidP="00061C63">
      <w:pPr>
        <w:pStyle w:val="Lista"/>
      </w:pPr>
      <w:r w:rsidRPr="002F3FCF">
        <w:t>for Kannada, we will align as much as possible</w:t>
      </w:r>
      <w:ins w:id="78" w:author="Dániel Balogh [2]" w:date="2022-07-07T14:52:00Z">
        <w:r w:rsidR="00F80B14">
          <w:t xml:space="preserve"> with</w:t>
        </w:r>
      </w:ins>
      <w:r w:rsidRPr="002F3FCF">
        <w:t xml:space="preserv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79" w:name="_lop6n9htgo3f" w:colFirst="0" w:colLast="0"/>
      <w:bookmarkStart w:id="80" w:name="_Toc17811420"/>
      <w:bookmarkStart w:id="81" w:name="_Toc17811475"/>
      <w:bookmarkStart w:id="82" w:name="_Toc44587464"/>
      <w:bookmarkEnd w:id="79"/>
      <w:r>
        <w:t xml:space="preserve">Case </w:t>
      </w:r>
      <w:r w:rsidR="008969B5">
        <w:t>Sensitivity</w:t>
      </w:r>
      <w:bookmarkEnd w:id="80"/>
      <w:bookmarkEnd w:id="81"/>
      <w:bookmarkEnd w:id="82"/>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3A47FBD"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46192A">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46192A">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09B1F7B0"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46192A">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83" w:name="_Ref26431293"/>
      <w:bookmarkStart w:id="84" w:name="_Toc44587465"/>
      <w:r>
        <w:t>A note on the use of uppercase for standalone vowels and consonants</w:t>
      </w:r>
      <w:bookmarkEnd w:id="83"/>
      <w:bookmarkEnd w:id="84"/>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BC3E660"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46192A">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85" w:name="_dl6swhvlsuez" w:colFirst="0" w:colLast="0"/>
      <w:bookmarkStart w:id="86" w:name="_Ref15558380"/>
      <w:bookmarkStart w:id="87" w:name="_Toc17811421"/>
      <w:bookmarkStart w:id="88" w:name="_Toc17811476"/>
      <w:bookmarkStart w:id="89" w:name="_Toc44587466"/>
      <w:bookmarkEnd w:id="85"/>
      <w:r>
        <w:t>Disambiguation</w:t>
      </w:r>
      <w:bookmarkEnd w:id="86"/>
      <w:bookmarkEnd w:id="87"/>
      <w:bookmarkEnd w:id="88"/>
      <w:bookmarkEnd w:id="89"/>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5D8AB5B" w:rsidR="00F454D2" w:rsidRDefault="006B3C8A" w:rsidP="006B3C8A">
      <w:pPr>
        <w:pStyle w:val="Lista2"/>
      </w:pPr>
      <w:r>
        <w:t>however, our strict transliteration system</w:t>
      </w:r>
      <w:r>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46192A">
        <w:t>3.3.3</w:t>
      </w:r>
      <w:r>
        <w:fldChar w:fldCharType="end"/>
      </w:r>
      <w:r>
        <w:t xml:space="preserve"> and </w:t>
      </w:r>
      <w:r>
        <w:fldChar w:fldCharType="begin"/>
      </w:r>
      <w:r>
        <w:instrText xml:space="preserve"> REF _Ref22203423 \r \h </w:instrText>
      </w:r>
      <w:r>
        <w:fldChar w:fldCharType="separate"/>
      </w:r>
      <w:r w:rsidR="0046192A">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7BFF7B07"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46192A">
        <w:t>3.3.6</w:t>
      </w:r>
      <w:r w:rsidR="008B56E1">
        <w:fldChar w:fldCharType="end"/>
      </w:r>
      <w:r w:rsidR="008B56E1">
        <w:t>)</w:t>
      </w:r>
    </w:p>
    <w:p w14:paraId="386C223F" w14:textId="08AAB1B8" w:rsidR="00AE74DC" w:rsidRDefault="00AE74DC" w:rsidP="00AE74DC">
      <w:pPr>
        <w:pStyle w:val="Cmsor2"/>
        <w:numPr>
          <w:ilvl w:val="1"/>
          <w:numId w:val="16"/>
        </w:numPr>
      </w:pPr>
      <w:bookmarkStart w:id="90" w:name="_h0qcxcudl6x2" w:colFirst="0" w:colLast="0"/>
      <w:bookmarkStart w:id="91" w:name="_Toc17811422"/>
      <w:bookmarkStart w:id="92" w:name="_Toc17811477"/>
      <w:bookmarkStart w:id="93" w:name="_Toc44587467"/>
      <w:bookmarkEnd w:id="90"/>
      <w:r>
        <w:t>Editorial Additions for Text Analysis</w:t>
      </w:r>
      <w:bookmarkEnd w:id="91"/>
      <w:bookmarkEnd w:id="92"/>
      <w:bookmarkEnd w:id="93"/>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94" w:name="_Ref15564928"/>
      <w:bookmarkStart w:id="95" w:name="_Toc17811423"/>
      <w:bookmarkStart w:id="96" w:name="_Toc17811478"/>
      <w:bookmarkStart w:id="97" w:name="_Toc44587468"/>
      <w:r>
        <w:t xml:space="preserve">Editorial </w:t>
      </w:r>
      <w:r w:rsidR="00AE74DC">
        <w:t>spaces for word segmentation</w:t>
      </w:r>
      <w:bookmarkEnd w:id="94"/>
      <w:bookmarkEnd w:id="95"/>
      <w:bookmarkEnd w:id="96"/>
      <w:bookmarkEnd w:id="97"/>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43C89C41"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46192A">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98" w:name="_Toc17811424"/>
      <w:bookmarkStart w:id="99" w:name="_Toc17811479"/>
      <w:bookmarkStart w:id="100" w:name="_Ref38379352"/>
      <w:bookmarkStart w:id="101" w:name="_Toc44587469"/>
      <w:r w:rsidRPr="002E3853">
        <w:t xml:space="preserve">Editorial </w:t>
      </w:r>
      <w:r w:rsidR="00AE74DC" w:rsidRPr="002E3853">
        <w:t>hyphenation</w:t>
      </w:r>
      <w:bookmarkEnd w:id="98"/>
      <w:bookmarkEnd w:id="99"/>
      <w:bookmarkEnd w:id="100"/>
      <w:bookmarkEnd w:id="101"/>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proofErr w:type="spellStart"/>
      <w:r w:rsidRPr="00690924">
        <w:t>Jayasiṁha</w:t>
      </w:r>
      <w:proofErr w:type="spellEnd"/>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02" w:name="_Ref15566181"/>
      <w:bookmarkStart w:id="103" w:name="_Toc17811425"/>
      <w:bookmarkStart w:id="104" w:name="_Toc17811480"/>
      <w:bookmarkStart w:id="105" w:name="_Toc44587470"/>
      <w:bookmarkStart w:id="106" w:name="_Ref15564956"/>
      <w:r>
        <w:t xml:space="preserve">Representation of </w:t>
      </w:r>
      <w:r>
        <w:rPr>
          <w:rStyle w:val="Foreign"/>
        </w:rPr>
        <w:t>avagraha</w:t>
      </w:r>
      <w:bookmarkEnd w:id="102"/>
      <w:bookmarkEnd w:id="103"/>
      <w:bookmarkEnd w:id="104"/>
      <w:bookmarkEnd w:id="105"/>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041DEE4F"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46192A">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D0BCE62"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46192A">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07" w:name="_Ref15565291"/>
      <w:bookmarkStart w:id="108" w:name="_Toc17811426"/>
      <w:bookmarkStart w:id="109" w:name="_Toc17811481"/>
      <w:bookmarkStart w:id="110" w:name="_Toc44587471"/>
      <w:r>
        <w:lastRenderedPageBreak/>
        <w:t xml:space="preserve">Representation of elided </w:t>
      </w:r>
      <w:proofErr w:type="spellStart"/>
      <w:r>
        <w:t>overshort</w:t>
      </w:r>
      <w:proofErr w:type="spellEnd"/>
      <w:r>
        <w:t xml:space="preserve"> final </w:t>
      </w:r>
      <w:r>
        <w:rPr>
          <w:rStyle w:val="Foreign"/>
        </w:rPr>
        <w:t>u</w:t>
      </w:r>
      <w:r>
        <w:t xml:space="preserve"> in Tamil</w:t>
      </w:r>
      <w:bookmarkEnd w:id="106"/>
      <w:bookmarkEnd w:id="107"/>
      <w:bookmarkEnd w:id="108"/>
      <w:bookmarkEnd w:id="109"/>
      <w:bookmarkEnd w:id="110"/>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78A0E3F"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46192A">
        <w:t>2.6.3</w:t>
      </w:r>
      <w:r>
        <w:fldChar w:fldCharType="end"/>
      </w:r>
      <w:r>
        <w:t>)</w:t>
      </w:r>
    </w:p>
    <w:p w14:paraId="1D729209" w14:textId="07F633E8"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46192A">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11" w:name="_Toc17811427"/>
      <w:bookmarkStart w:id="112" w:name="_Toc17811482"/>
      <w:bookmarkStart w:id="113" w:name="_Toc44587472"/>
      <w:r>
        <w:lastRenderedPageBreak/>
        <w:t>Alphabetic Characters</w:t>
      </w:r>
      <w:bookmarkEnd w:id="111"/>
      <w:bookmarkEnd w:id="112"/>
      <w:bookmarkEnd w:id="113"/>
    </w:p>
    <w:p w14:paraId="0000009C" w14:textId="293DD7BB" w:rsidR="006F3A4A" w:rsidRDefault="00395046" w:rsidP="00AF2BAB">
      <w:pPr>
        <w:pStyle w:val="Cmsor2"/>
        <w:numPr>
          <w:ilvl w:val="1"/>
          <w:numId w:val="16"/>
        </w:numPr>
      </w:pPr>
      <w:bookmarkStart w:id="114" w:name="_941zz4vcrjax" w:colFirst="0" w:colLast="0"/>
      <w:bookmarkStart w:id="115" w:name="_Toc17811428"/>
      <w:bookmarkStart w:id="116" w:name="_Toc17811483"/>
      <w:bookmarkStart w:id="117" w:name="_Ref40104049"/>
      <w:bookmarkStart w:id="118" w:name="_Toc44587473"/>
      <w:bookmarkEnd w:id="114"/>
      <w:r>
        <w:t>Some Special Characters</w:t>
      </w:r>
      <w:bookmarkEnd w:id="115"/>
      <w:bookmarkEnd w:id="116"/>
      <w:bookmarkEnd w:id="117"/>
      <w:bookmarkEnd w:id="118"/>
    </w:p>
    <w:p w14:paraId="32B26460" w14:textId="272C22A4" w:rsidR="00EA1027" w:rsidRDefault="00EA1027" w:rsidP="00877FB8">
      <w:pPr>
        <w:pStyle w:val="Lista"/>
        <w:rPr>
          <w:ins w:id="119" w:author="Dániel Balogh" w:date="2020-08-21T16:32:00Z"/>
        </w:rPr>
      </w:pPr>
      <w:ins w:id="120" w:author="Dániel Balogh" w:date="2020-08-21T16:32:00Z">
        <w:r>
          <w:t xml:space="preserve">STUB, discuss and mention in this section: </w:t>
        </w:r>
      </w:ins>
      <w:ins w:id="121" w:author="Dániel Balogh" w:date="2020-08-21T16:33:00Z">
        <w:r>
          <w:t xml:space="preserve">substitutes to use in print publication with </w:t>
        </w:r>
        <w:r w:rsidRPr="00EA1027">
          <w:t xml:space="preserve">publishers unable or unwilling to work with a fully Unicode-compliant font. I am so far aware of difficulties in printing characters with an </w:t>
        </w:r>
        <w:proofErr w:type="spellStart"/>
        <w:r w:rsidRPr="00EA1027">
          <w:t>undercircle</w:t>
        </w:r>
        <w:proofErr w:type="spellEnd"/>
        <w:r w:rsidRPr="00EA1027">
          <w:t xml:space="preserv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E03D69C" w:rsidR="006F3A4A" w:rsidRDefault="00395046" w:rsidP="00877FB8">
      <w:pPr>
        <w:pStyle w:val="Lista2"/>
        <w:rPr>
          <w:ins w:id="122" w:author="Dániel Balogh" w:date="2021-01-29T09:45:00Z"/>
        </w:rPr>
      </w:pPr>
      <w:r>
        <w:t>! transliterations not covered by ISO-15919 will be marked in this section by an initial exclamation mark</w:t>
      </w:r>
    </w:p>
    <w:p w14:paraId="744D1C79" w14:textId="30F9FA0E" w:rsidR="00246266" w:rsidRDefault="00246266">
      <w:pPr>
        <w:pStyle w:val="Cmsor3"/>
        <w:numPr>
          <w:ilvl w:val="2"/>
          <w:numId w:val="16"/>
        </w:numPr>
        <w:pPrChange w:id="123" w:author="Dániel Balogh" w:date="2021-01-29T09:45:00Z">
          <w:pPr>
            <w:pStyle w:val="Lista2"/>
          </w:pPr>
        </w:pPrChange>
      </w:pPr>
      <w:ins w:id="124" w:author="Dániel Balogh" w:date="2021-01-29T09:45:00Z">
        <w:r>
          <w:t>Sanskrit and generic</w:t>
        </w:r>
      </w:ins>
      <w:ins w:id="125" w:author="Dániel Balogh" w:date="2021-01-29T09:46:00Z">
        <w:r>
          <w:t xml:space="preserve"> characters</w:t>
        </w:r>
      </w:ins>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051D8D14" w:rsidR="006D7B32" w:rsidRDefault="006D7B32" w:rsidP="006D7B32">
      <w:pPr>
        <w:pStyle w:val="Lista2"/>
        <w:rPr>
          <w:rFonts w:eastAsia="Arial"/>
        </w:rPr>
      </w:pPr>
      <w:del w:id="126" w:author="Dániel Balogh" w:date="2023-04-17T11:36:00Z">
        <w:r w:rsidDel="00F139A7">
          <w:rPr>
            <w:rFonts w:eastAsia="Arial"/>
          </w:rPr>
          <w:delText xml:space="preserve">these </w:delText>
        </w:r>
      </w:del>
      <w:ins w:id="127" w:author="Dániel Balogh" w:date="2023-04-17T11:36:00Z">
        <w:r w:rsidR="00F139A7">
          <w:rPr>
            <w:rFonts w:eastAsia="Arial"/>
          </w:rPr>
          <w:t xml:space="preserve">the characters </w:t>
        </w:r>
        <w:r w:rsidR="00F139A7" w:rsidRPr="00F139A7">
          <w:rPr>
            <w:rStyle w:val="Foreign"/>
            <w:rPrChange w:id="128" w:author="Dániel Balogh" w:date="2023-04-17T11:36:00Z">
              <w:rPr>
                <w:noProof/>
              </w:rPr>
            </w:rPrChange>
          </w:rPr>
          <w:t>r̥</w:t>
        </w:r>
        <w:r w:rsidR="00F139A7">
          <w:rPr>
            <w:noProof/>
          </w:rPr>
          <w:t xml:space="preserve">, </w:t>
        </w:r>
        <w:r w:rsidR="00F139A7" w:rsidRPr="00F139A7">
          <w:rPr>
            <w:rStyle w:val="Foreign"/>
            <w:rPrChange w:id="129" w:author="Dániel Balogh" w:date="2023-04-17T11:36:00Z">
              <w:rPr/>
            </w:rPrChange>
          </w:rPr>
          <w:t>r̥̄</w:t>
        </w:r>
        <w:r w:rsidR="00F139A7">
          <w:t xml:space="preserve"> and </w:t>
        </w:r>
        <w:r w:rsidR="00F139A7" w:rsidRPr="00485BE6">
          <w:rPr>
            <w:rStyle w:val="Foreign"/>
          </w:rPr>
          <w:t>l̥</w:t>
        </w:r>
        <w:r w:rsidR="00F139A7">
          <w:rPr>
            <w:rFonts w:eastAsia="Arial"/>
          </w:rPr>
          <w:t xml:space="preserve"> </w:t>
        </w:r>
      </w:ins>
      <w:r>
        <w:rPr>
          <w:rFonts w:eastAsia="Arial"/>
        </w:rPr>
        <w:t xml:space="preserve">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3AC8703F" w14:textId="36D06567" w:rsidR="00246266" w:rsidRDefault="00246266" w:rsidP="00246266">
      <w:pPr>
        <w:pStyle w:val="Cmsor3"/>
        <w:numPr>
          <w:ilvl w:val="2"/>
          <w:numId w:val="16"/>
        </w:numPr>
        <w:rPr>
          <w:ins w:id="130" w:author="Dániel Balogh" w:date="2021-01-29T09:46:00Z"/>
        </w:rPr>
      </w:pPr>
      <w:ins w:id="131" w:author="Dániel Balogh" w:date="2021-01-29T09:46:00Z">
        <w:r>
          <w:t>Characters for Dravidian languages</w:t>
        </w:r>
      </w:ins>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678B9A53" w14:textId="4FBB9B35" w:rsidR="00246266" w:rsidRDefault="00246266" w:rsidP="00246266">
      <w:pPr>
        <w:pStyle w:val="Cmsor3"/>
        <w:numPr>
          <w:ilvl w:val="2"/>
          <w:numId w:val="16"/>
        </w:numPr>
        <w:rPr>
          <w:ins w:id="132" w:author="Dániel Balogh" w:date="2021-01-29T09:47:00Z"/>
        </w:rPr>
      </w:pPr>
      <w:ins w:id="133" w:author="Dániel Balogh" w:date="2021-01-29T09:47:00Z">
        <w:r>
          <w:t>Characters for Southeast Asian languages</w:t>
        </w:r>
      </w:ins>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34"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16BF78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46192A">
        <w:rPr>
          <w:rFonts w:eastAsia="Arial"/>
        </w:rPr>
        <w:t>3.3.6</w:t>
      </w:r>
      <w:r w:rsidR="00EC1916" w:rsidRPr="00A51E20">
        <w:rPr>
          <w:rFonts w:eastAsia="Arial"/>
        </w:rPr>
        <w:fldChar w:fldCharType="end"/>
      </w:r>
      <w:r w:rsidRPr="00A51E20">
        <w:rPr>
          <w:rFonts w:eastAsia="Arial"/>
        </w:rPr>
        <w:t>) in strict transliteration</w:t>
      </w:r>
    </w:p>
    <w:p w14:paraId="000000BC" w14:textId="2E1D91B6" w:rsidR="006F3A4A" w:rsidRPr="00455844" w:rsidRDefault="00395046" w:rsidP="005C4890">
      <w:pPr>
        <w:pStyle w:val="Lista3"/>
        <w:rPr>
          <w:ins w:id="135" w:author="Dániel Balogh" w:date="2020-11-02T08:57:00Z"/>
          <w:rPrChange w:id="136" w:author="Dániel Balogh" w:date="2020-11-02T08:57:00Z">
            <w:rPr>
              <w:ins w:id="137" w:author="Dániel Balogh" w:date="2020-11-02T08:57:00Z"/>
              <w:rFonts w:eastAsia="Arial"/>
            </w:rPr>
          </w:rPrChange>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EE83F56" w:rsidR="00455844" w:rsidRDefault="00455844">
      <w:pPr>
        <w:pStyle w:val="Lista2"/>
        <w:pPrChange w:id="138" w:author="Dániel Balogh" w:date="2020-11-02T08:57:00Z">
          <w:pPr>
            <w:pStyle w:val="Lista3"/>
          </w:pPr>
        </w:pPrChange>
      </w:pPr>
      <w:ins w:id="139" w:author="Dániel Balogh" w:date="2020-11-02T08:57:00Z">
        <w:r>
          <w:t>see §</w:t>
        </w:r>
        <w:r>
          <w:fldChar w:fldCharType="begin"/>
        </w:r>
        <w:r>
          <w:instrText xml:space="preserve"> REF _Ref17810731 \r \h </w:instrText>
        </w:r>
      </w:ins>
      <w:ins w:id="140" w:author="Dániel Balogh" w:date="2020-11-02T08:57:00Z">
        <w:r>
          <w:fldChar w:fldCharType="separate"/>
        </w:r>
        <w:r>
          <w:t>3.3.4</w:t>
        </w:r>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7190E46"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46192A">
        <w:t>3.3.4</w:t>
      </w:r>
      <w:r w:rsidR="008A0B6C">
        <w:fldChar w:fldCharType="end"/>
      </w:r>
      <w:r w:rsidR="008A0B6C">
        <w:t xml:space="preserve"> </w:t>
      </w:r>
      <w:r>
        <w:t>about the representation of independent vowels</w:t>
      </w:r>
      <w:r w:rsidR="008A0B6C">
        <w:t xml:space="preserve"> involving this character component</w:t>
      </w:r>
    </w:p>
    <w:p w14:paraId="000000C0" w14:textId="496C2334" w:rsidR="006F3A4A" w:rsidRDefault="00395046" w:rsidP="00877FB8">
      <w:pPr>
        <w:pStyle w:val="Lista"/>
      </w:pPr>
      <w:r>
        <w:t xml:space="preserve">! </w:t>
      </w:r>
      <w:moveToRangeStart w:id="141" w:author="Dániel Balogh" w:date="2021-01-29T09:57:00Z" w:name="move62806656"/>
      <w:moveTo w:id="142" w:author="Dániel Balogh" w:date="2021-01-29T09:57:00Z">
        <w:r w:rsidR="00983601" w:rsidRPr="00983601">
          <w:rPr>
            <w:b/>
            <w:bCs/>
            <w:rPrChange w:id="143" w:author="Dániel Balogh" w:date="2021-01-29T09:57:00Z">
              <w:rPr/>
            </w:rPrChange>
          </w:rPr>
          <w:t xml:space="preserve">barred/dotted variant of </w:t>
        </w:r>
        <w:r w:rsidR="00983601" w:rsidRPr="00983601">
          <w:rPr>
            <w:rStyle w:val="Foreign"/>
            <w:b/>
            <w:bCs/>
            <w:rPrChange w:id="144" w:author="Dániel Balogh" w:date="2021-01-29T09:57:00Z">
              <w:rPr>
                <w:rStyle w:val="Foreign"/>
              </w:rPr>
            </w:rPrChange>
          </w:rPr>
          <w:t>b</w:t>
        </w:r>
      </w:moveTo>
      <w:moveToRangeEnd w:id="141"/>
      <w:ins w:id="145" w:author="Dániel Balogh" w:date="2021-01-29T09:57:00Z">
        <w:r w:rsidR="00983601" w:rsidRPr="000605FE">
          <w:rPr>
            <w:b/>
            <w:bCs/>
          </w:rPr>
          <w:t xml:space="preserve"> </w:t>
        </w:r>
      </w:ins>
      <w:del w:id="146" w:author="Dániel Balogh" w:date="2021-01-29T09:57:00Z">
        <w:r w:rsidRPr="000605FE" w:rsidDel="00983601">
          <w:rPr>
            <w:b/>
            <w:bCs/>
          </w:rPr>
          <w:delText>special signs for</w:delText>
        </w:r>
      </w:del>
      <w:ins w:id="147" w:author="Dániel Balogh" w:date="2021-01-29T09:57:00Z">
        <w:r w:rsidR="00983601">
          <w:rPr>
            <w:b/>
            <w:bCs/>
          </w:rPr>
          <w:t>in</w:t>
        </w:r>
      </w:ins>
      <w:r w:rsidRPr="000605FE">
        <w:rPr>
          <w:b/>
          <w:bCs/>
        </w:rPr>
        <w:t xml:space="preserve"> Mon and Pyu</w:t>
      </w:r>
      <w:r>
        <w:t>:</w:t>
      </w:r>
    </w:p>
    <w:p w14:paraId="000000C1" w14:textId="7ED0260E" w:rsidR="006F3A4A" w:rsidDel="00983601" w:rsidRDefault="00395046" w:rsidP="00EE1A12">
      <w:pPr>
        <w:pStyle w:val="Lista2"/>
        <w:rPr>
          <w:del w:id="148" w:author="Dániel Balogh" w:date="2021-01-29T09:57:00Z"/>
        </w:rPr>
      </w:pPr>
      <w:moveFromRangeStart w:id="149" w:author="Dániel Balogh" w:date="2021-01-29T09:57:00Z" w:name="move62806656"/>
      <w:moveFrom w:id="150" w:author="Dániel Balogh" w:date="2021-01-29T09:57:00Z">
        <w:r w:rsidDel="00983601">
          <w:t xml:space="preserve">barred/dotted variant of </w:t>
        </w:r>
        <w:r w:rsidRPr="004E1D84" w:rsidDel="00983601">
          <w:rPr>
            <w:rStyle w:val="Foreign"/>
          </w:rPr>
          <w:t>b</w:t>
        </w:r>
      </w:moveFrom>
      <w:moveFromRangeEnd w:id="149"/>
    </w:p>
    <w:p w14:paraId="000000C2" w14:textId="77777777" w:rsidR="006F3A4A" w:rsidRDefault="00395046">
      <w:pPr>
        <w:pStyle w:val="Lista2"/>
        <w:pPrChange w:id="151" w:author="Dániel Balogh" w:date="2021-01-29T09:57:00Z">
          <w:pPr>
            <w:pStyle w:val="Lista3"/>
          </w:pPr>
        </w:pPrChange>
      </w:pPr>
      <w:r w:rsidRPr="00270103">
        <w:rPr>
          <w:rStyle w:val="Foreign"/>
        </w:rPr>
        <w:t>ḅ</w:t>
      </w:r>
      <w:r>
        <w:t xml:space="preserve"> (</w:t>
      </w:r>
      <w:r w:rsidRPr="0048794B">
        <w:rPr>
          <w:rStyle w:val="Code"/>
        </w:rPr>
        <w:t>U+1E05</w:t>
      </w:r>
      <w:r>
        <w:t xml:space="preserve"> Latin Small Letter B with Dot Below)</w:t>
      </w:r>
    </w:p>
    <w:p w14:paraId="000000C3" w14:textId="698BC165" w:rsidR="006F3A4A" w:rsidRPr="00983601" w:rsidRDefault="00395046">
      <w:pPr>
        <w:pStyle w:val="Lista"/>
        <w:rPr>
          <w:b/>
          <w:bCs/>
          <w:rPrChange w:id="152" w:author="Dániel Balogh" w:date="2021-01-29T09:58:00Z">
            <w:rPr/>
          </w:rPrChange>
        </w:rPr>
        <w:pPrChange w:id="153" w:author="Dániel Balogh" w:date="2021-01-29T09:57:00Z">
          <w:pPr>
            <w:pStyle w:val="Lista2"/>
          </w:pPr>
        </w:pPrChange>
      </w:pPr>
      <w:r w:rsidRPr="00983601">
        <w:rPr>
          <w:rStyle w:val="Foreign"/>
          <w:b/>
          <w:bCs/>
          <w:rPrChange w:id="154" w:author="Dániel Balogh" w:date="2021-01-29T09:58:00Z">
            <w:rPr>
              <w:rStyle w:val="Foreign"/>
            </w:rPr>
          </w:rPrChange>
        </w:rPr>
        <w:t>akṣara</w:t>
      </w:r>
      <w:r w:rsidRPr="00983601">
        <w:rPr>
          <w:b/>
          <w:bCs/>
          <w:rPrChange w:id="155" w:author="Dániel Balogh" w:date="2021-01-29T09:58:00Z">
            <w:rPr/>
          </w:rPrChange>
        </w:rPr>
        <w:t>s with underdot</w:t>
      </w:r>
      <w:ins w:id="156" w:author="Dániel Balogh" w:date="2021-01-29T09:57:00Z">
        <w:r w:rsidR="00983601" w:rsidRPr="00983601">
          <w:rPr>
            <w:b/>
            <w:bCs/>
            <w:rPrChange w:id="157" w:author="Dániel Balogh" w:date="2021-01-29T09:58:00Z">
              <w:rPr/>
            </w:rPrChange>
          </w:rPr>
          <w:t xml:space="preserve"> </w:t>
        </w:r>
        <w:r w:rsidR="00983601" w:rsidRPr="00983601">
          <w:rPr>
            <w:b/>
            <w:bCs/>
          </w:rPr>
          <w:t>in Mon, Pyu and Burmese</w:t>
        </w:r>
      </w:ins>
    </w:p>
    <w:p w14:paraId="000000C4" w14:textId="31873ED9" w:rsidR="006F3A4A" w:rsidRDefault="00395046" w:rsidP="00877FB8">
      <w:pPr>
        <w:pStyle w:val="Lista3"/>
        <w:rPr>
          <w:ins w:id="158" w:author="Dániel Balogh" w:date="2021-01-29T09:58:00Z"/>
        </w:rPr>
      </w:pPr>
      <w:r w:rsidRPr="00270103">
        <w:rPr>
          <w:rStyle w:val="Foreign"/>
        </w:rPr>
        <w:t>ṃ</w:t>
      </w:r>
      <w:r>
        <w:t xml:space="preserve"> (</w:t>
      </w:r>
      <w:r w:rsidRPr="0048794B">
        <w:rPr>
          <w:rStyle w:val="Code"/>
        </w:rPr>
        <w:t>U+1E43</w:t>
      </w:r>
      <w:r>
        <w:t xml:space="preserve"> Latin Small Letter M with Dot Below)</w:t>
      </w:r>
    </w:p>
    <w:p w14:paraId="2C82C7AD" w14:textId="60377C41" w:rsidR="00983601" w:rsidRPr="00983601" w:rsidRDefault="00983601" w:rsidP="00983601">
      <w:pPr>
        <w:pStyle w:val="Lista"/>
        <w:rPr>
          <w:ins w:id="159" w:author="Dániel Balogh" w:date="2021-01-29T09:58:00Z"/>
          <w:b/>
          <w:bCs/>
          <w:rPrChange w:id="160" w:author="Dániel Balogh" w:date="2021-01-29T09:58:00Z">
            <w:rPr>
              <w:ins w:id="161" w:author="Dániel Balogh" w:date="2021-01-29T09:58:00Z"/>
              <w:i/>
              <w:iCs/>
            </w:rPr>
          </w:rPrChange>
        </w:rPr>
      </w:pPr>
      <w:proofErr w:type="spellStart"/>
      <w:ins w:id="162" w:author="Dániel Balogh" w:date="2021-01-29T09:58:00Z">
        <w:r w:rsidRPr="00983601">
          <w:rPr>
            <w:b/>
            <w:bCs/>
            <w:i/>
            <w:iCs/>
            <w:rPrChange w:id="163" w:author="Dániel Balogh" w:date="2021-01-29T09:58:00Z">
              <w:rPr>
                <w:i/>
                <w:iCs/>
              </w:rPr>
            </w:rPrChange>
          </w:rPr>
          <w:t>akṣaras</w:t>
        </w:r>
        <w:proofErr w:type="spellEnd"/>
        <w:r>
          <w:rPr>
            <w:b/>
            <w:bCs/>
            <w:i/>
            <w:iCs/>
          </w:rPr>
          <w:t xml:space="preserve"> with abbreviation markers in Burmese</w:t>
        </w:r>
      </w:ins>
    </w:p>
    <w:p w14:paraId="4BA6BB0E" w14:textId="1F644E47" w:rsidR="00983601" w:rsidRDefault="00983601" w:rsidP="00983601">
      <w:pPr>
        <w:pStyle w:val="Lista2"/>
        <w:rPr>
          <w:ins w:id="164" w:author="Dániel Balogh" w:date="2021-01-29T10:02:00Z"/>
        </w:rPr>
      </w:pPr>
      <w:ins w:id="165" w:author="Dániel Balogh" w:date="2021-01-29T09:58:00Z">
        <w:r>
          <w:t>use an asterisk to represent the abbreviation marker, e.g.</w:t>
        </w:r>
      </w:ins>
      <w:ins w:id="166" w:author="Dániel Balogh" w:date="2021-01-29T09:59:00Z">
        <w:r>
          <w:t xml:space="preserve"> </w:t>
        </w:r>
        <w:r w:rsidRPr="00983601">
          <w:rPr>
            <w:rStyle w:val="Foreign"/>
            <w:rPrChange w:id="167" w:author="Dániel Balogh" w:date="2021-01-29T09:59:00Z">
              <w:rPr/>
            </w:rPrChange>
          </w:rPr>
          <w:t>n*</w:t>
        </w:r>
      </w:ins>
      <w:ins w:id="168" w:author="Dániel Balogh" w:date="2021-01-29T09:58:00Z">
        <w:r>
          <w:t xml:space="preserve"> </w:t>
        </w:r>
      </w:ins>
      <w:ins w:id="169" w:author="Dániel Balogh" w:date="2021-01-29T09:59:00Z">
        <w:r>
          <w:t xml:space="preserve">to transliterate </w:t>
        </w:r>
        <w:r w:rsidRPr="00983601">
          <w:rPr>
            <w:rStyle w:val="ForeignBurmeseScript"/>
            <w:rFonts w:hint="cs"/>
            <w:cs/>
            <w:rPrChange w:id="170" w:author="Dániel Balogh" w:date="2021-01-29T10:00:00Z">
              <w:rPr>
                <w:rFonts w:cs="Myanmar Text" w:hint="cs"/>
                <w:cs/>
                <w:lang w:bidi="my-MM"/>
              </w:rPr>
            </w:rPrChange>
          </w:rPr>
          <w:t>၌</w:t>
        </w:r>
        <w:r w:rsidRPr="00983601">
          <w:t xml:space="preserve"> </w:t>
        </w:r>
      </w:ins>
    </w:p>
    <w:p w14:paraId="661BB5F5" w14:textId="37E13E46" w:rsidR="00D70AFB" w:rsidRPr="00D70AFB" w:rsidRDefault="00D70AFB">
      <w:pPr>
        <w:pStyle w:val="Lista2"/>
        <w:pPrChange w:id="171" w:author="Dániel Balogh" w:date="2021-01-29T09:58:00Z">
          <w:pPr>
            <w:pStyle w:val="Lista3"/>
          </w:pPr>
        </w:pPrChange>
      </w:pPr>
      <w:ins w:id="172" w:author="Dániel Balogh" w:date="2021-01-29T10:02:00Z">
        <w:r>
          <w:t xml:space="preserve">note that if </w:t>
        </w:r>
      </w:ins>
      <w:ins w:id="173" w:author="Dániel Balogh" w:date="2021-01-29T10:03:00Z">
        <w:r>
          <w:t>you use an asterisk for this purpose, then you must not use asterisks as shorthand for a zero vowel marker (</w:t>
        </w:r>
      </w:ins>
      <w:ins w:id="174" w:author="Dániel Balogh" w:date="2021-01-29T10:05:00Z">
        <w:r>
          <w:t>§</w:t>
        </w:r>
        <w:r>
          <w:fldChar w:fldCharType="begin"/>
        </w:r>
        <w:r>
          <w:instrText xml:space="preserve"> REF _Ref17800758 \r \h </w:instrText>
        </w:r>
      </w:ins>
      <w:r>
        <w:fldChar w:fldCharType="separate"/>
      </w:r>
      <w:ins w:id="175" w:author="Dániel Balogh" w:date="2021-01-29T10:05:00Z">
        <w:r>
          <w:t>3.3.2</w:t>
        </w:r>
        <w:r>
          <w:fldChar w:fldCharType="end"/>
        </w:r>
        <w:r>
          <w:t>)</w:t>
        </w:r>
      </w:ins>
    </w:p>
    <w:p w14:paraId="000000C5" w14:textId="6639254B" w:rsidR="006F3A4A" w:rsidRPr="002E3853" w:rsidRDefault="00395046" w:rsidP="00AF2BAB">
      <w:pPr>
        <w:pStyle w:val="Cmsor2"/>
        <w:numPr>
          <w:ilvl w:val="1"/>
          <w:numId w:val="16"/>
        </w:numPr>
      </w:pPr>
      <w:bookmarkStart w:id="176" w:name="_w9lp3wb1umde" w:colFirst="0" w:colLast="0"/>
      <w:bookmarkStart w:id="177" w:name="_Ref17290022"/>
      <w:bookmarkStart w:id="178" w:name="_Toc17811429"/>
      <w:bookmarkStart w:id="179" w:name="_Toc17811484"/>
      <w:bookmarkStart w:id="180" w:name="_Toc44587474"/>
      <w:bookmarkEnd w:id="176"/>
      <w:r w:rsidRPr="002E3853">
        <w:t xml:space="preserve">Long and </w:t>
      </w:r>
      <w:r w:rsidR="008969B5" w:rsidRPr="002E3853">
        <w:t xml:space="preserve">Short </w:t>
      </w:r>
      <w:r w:rsidRPr="002E3853">
        <w:rPr>
          <w:rFonts w:eastAsia="Gentium"/>
        </w:rPr>
        <w:t>e and o</w:t>
      </w:r>
      <w:bookmarkEnd w:id="177"/>
      <w:bookmarkEnd w:id="178"/>
      <w:bookmarkEnd w:id="179"/>
      <w:bookmarkEnd w:id="180"/>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81" w:name="_h0qofzr3l3f2" w:colFirst="0" w:colLast="0"/>
      <w:bookmarkStart w:id="182" w:name="_Toc17811430"/>
      <w:bookmarkStart w:id="183" w:name="_Toc17811485"/>
      <w:bookmarkStart w:id="184" w:name="_Toc44587475"/>
      <w:bookmarkEnd w:id="181"/>
      <w:r>
        <w:t>Special Glyph Forms and Compositions</w:t>
      </w:r>
      <w:bookmarkEnd w:id="182"/>
      <w:bookmarkEnd w:id="183"/>
      <w:bookmarkEnd w:id="184"/>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185"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8"/>
      </w:r>
    </w:p>
    <w:p w14:paraId="3922F6E0" w14:textId="1C6BB926" w:rsidR="00EA1027" w:rsidRDefault="00EA1027" w:rsidP="008764EC">
      <w:pPr>
        <w:pStyle w:val="Lista"/>
      </w:pPr>
      <w:ins w:id="186" w:author="Dániel Balogh" w:date="2020-08-21T16:35:00Z">
        <w:r>
          <w:lastRenderedPageBreak/>
          <w:t xml:space="preserve">TODO: perhaps in this section, add instructions on C and V or another solution for partially extant </w:t>
        </w:r>
        <w:proofErr w:type="spellStart"/>
        <w:r>
          <w:t>akṣaras</w:t>
        </w:r>
      </w:ins>
      <w:proofErr w:type="spellEnd"/>
    </w:p>
    <w:p w14:paraId="000000D3" w14:textId="76BF8AF0" w:rsidR="006F3A4A" w:rsidRDefault="00395046" w:rsidP="00AF2BAB">
      <w:pPr>
        <w:pStyle w:val="Cmsor3"/>
        <w:numPr>
          <w:ilvl w:val="2"/>
          <w:numId w:val="16"/>
        </w:numPr>
      </w:pPr>
      <w:bookmarkStart w:id="187" w:name="_y9z6zgvtcr89" w:colFirst="0" w:colLast="0"/>
      <w:bookmarkStart w:id="188" w:name="_Ref15558357"/>
      <w:bookmarkStart w:id="189" w:name="_Toc17811431"/>
      <w:bookmarkStart w:id="190" w:name="_Toc17811486"/>
      <w:bookmarkStart w:id="191" w:name="_Toc44587476"/>
      <w:bookmarkEnd w:id="187"/>
      <w:r>
        <w:t xml:space="preserve">Final consonants </w:t>
      </w:r>
      <w:bookmarkEnd w:id="188"/>
      <w:r w:rsidR="000C3F1F">
        <w:t>as special</w:t>
      </w:r>
      <w:r w:rsidR="00C66106">
        <w:t xml:space="preserve"> simplex characters</w:t>
      </w:r>
      <w:bookmarkEnd w:id="189"/>
      <w:bookmarkEnd w:id="190"/>
      <w:bookmarkEnd w:id="191"/>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1E0D7B46"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46192A">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92" w:name="_Ref17800758"/>
      <w:bookmarkStart w:id="193" w:name="_Toc17811432"/>
      <w:bookmarkStart w:id="194" w:name="_Toc17811487"/>
      <w:bookmarkStart w:id="195" w:name="_Toc44587477"/>
      <w:r>
        <w:t xml:space="preserve">Final consonants as complex characters </w:t>
      </w:r>
      <w:r w:rsidR="00087C8B">
        <w:t>involving</w:t>
      </w:r>
      <w:r>
        <w:t xml:space="preserve"> a zero vowel marker</w:t>
      </w:r>
      <w:bookmarkEnd w:id="192"/>
      <w:bookmarkEnd w:id="193"/>
      <w:bookmarkEnd w:id="194"/>
      <w:bookmarkEnd w:id="195"/>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38ACF01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46192A">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96" w:name="_gd5taio96c5" w:colFirst="0" w:colLast="0"/>
      <w:bookmarkStart w:id="197" w:name="_Ref17810730"/>
      <w:bookmarkStart w:id="198" w:name="_Toc17811433"/>
      <w:bookmarkStart w:id="199" w:name="_Toc17811488"/>
      <w:bookmarkStart w:id="200" w:name="_Toc44587478"/>
      <w:bookmarkStart w:id="201" w:name="_Ref15558341"/>
      <w:bookmarkStart w:id="202" w:name="_Ref15561172"/>
      <w:bookmarkEnd w:id="196"/>
      <w:r>
        <w:t xml:space="preserve">Independent vowels as special </w:t>
      </w:r>
      <w:r w:rsidR="000C3F1F">
        <w:t xml:space="preserve">simplex </w:t>
      </w:r>
      <w:r>
        <w:t>characters</w:t>
      </w:r>
      <w:bookmarkEnd w:id="197"/>
      <w:bookmarkEnd w:id="198"/>
      <w:bookmarkEnd w:id="199"/>
      <w:bookmarkEnd w:id="200"/>
      <w:r>
        <w:t xml:space="preserve"> </w:t>
      </w:r>
      <w:bookmarkEnd w:id="201"/>
      <w:bookmarkEnd w:id="202"/>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203" w:name="_Ref17810731"/>
      <w:bookmarkStart w:id="204" w:name="_Toc17811434"/>
      <w:bookmarkStart w:id="205" w:name="_Toc17811489"/>
      <w:bookmarkStart w:id="206" w:name="_Ref22203423"/>
      <w:bookmarkStart w:id="207" w:name="_Ref22208509"/>
      <w:bookmarkStart w:id="208" w:name="_Toc44587479"/>
      <w:r w:rsidRPr="00424A23">
        <w:t xml:space="preserve">Independent vowels as </w:t>
      </w:r>
      <w:r w:rsidR="00087C8B" w:rsidRPr="00424A23">
        <w:t>complex characters involving</w:t>
      </w:r>
      <w:r w:rsidRPr="00424A23">
        <w:t xml:space="preserve"> a “vowel support”</w:t>
      </w:r>
      <w:bookmarkEnd w:id="203"/>
      <w:bookmarkEnd w:id="204"/>
      <w:bookmarkEnd w:id="205"/>
      <w:bookmarkEnd w:id="206"/>
      <w:bookmarkEnd w:id="207"/>
      <w:bookmarkEnd w:id="208"/>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lastRenderedPageBreak/>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12BFDB35"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46192A">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1"/>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lastRenderedPageBreak/>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209" w:author="Dániel Balogh" w:date="2020-11-02T08:51:00Z">
              <w:r w:rsidRPr="00731E68">
                <w:rPr>
                  <w:rStyle w:val="Foreign"/>
                </w:rPr>
                <w:t>A</w:t>
              </w:r>
              <w:r w:rsidRPr="007D6365">
                <w:t xml:space="preserve"> with</w:t>
              </w:r>
              <w:r>
                <w:t xml:space="preserve"> </w:t>
              </w:r>
            </w:ins>
            <w:ins w:id="210" w:author="Dániel Balogh" w:date="2020-11-02T08:52:00Z">
              <w:r w:rsidRPr="007D6365">
                <w:rPr>
                  <w:rStyle w:val="Foreign"/>
                  <w:rFonts w:eastAsia="Arial"/>
                </w:rPr>
                <w:t>ə</w:t>
              </w:r>
            </w:ins>
            <w:ins w:id="211"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212"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213"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57AF7032" w:rsidR="00455844" w:rsidRPr="00731E68" w:rsidRDefault="00CE28D7" w:rsidP="00F14D6A">
            <w:pPr>
              <w:pStyle w:val="Tabletext"/>
              <w:rPr>
                <w:rStyle w:val="Foreign"/>
              </w:rPr>
            </w:pPr>
            <w:ins w:id="214" w:author="Arlo Griffiths" w:date="2021-10-12T07:08:00Z">
              <w:r>
                <w:rPr>
                  <w:rStyle w:val="Foreign"/>
                </w:rPr>
                <w:t>ə</w:t>
              </w:r>
            </w:ins>
            <w:ins w:id="215" w:author="Arlo Griffiths" w:date="2021-10-12T07:13:00Z">
              <w:r w:rsidR="006B02C0">
                <w:rPr>
                  <w:rStyle w:val="Foreign"/>
                </w:rPr>
                <w:t xml:space="preserve">  Ə</w:t>
              </w:r>
            </w:ins>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216" w:author="Dániel Balogh" w:date="2020-11-02T08:51:00Z">
              <w:r w:rsidRPr="00731E68">
                <w:rPr>
                  <w:rStyle w:val="Foreign"/>
                </w:rPr>
                <w:t>A</w:t>
              </w:r>
              <w:r w:rsidRPr="007D6365">
                <w:t xml:space="preserve"> with</w:t>
              </w:r>
              <w:r>
                <w:t xml:space="preserve"> </w:t>
              </w:r>
            </w:ins>
            <w:ins w:id="217" w:author="Dániel Balogh" w:date="2020-11-02T08:52:00Z">
              <w:r w:rsidRPr="007D6365">
                <w:rPr>
                  <w:rStyle w:val="Foreign"/>
                  <w:rFonts w:eastAsia="Arial"/>
                </w:rPr>
                <w:t>ə</w:t>
              </w:r>
            </w:ins>
            <w:ins w:id="218"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219"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220" w:author="Dániel Balogh" w:date="2020-11-02T08:52:00Z">
              <w:r>
                <w:rPr>
                  <w:rStyle w:val="Foreign"/>
                </w:rPr>
                <w:t>q</w:t>
              </w:r>
              <w:r w:rsidRPr="007D6365">
                <w:rPr>
                  <w:rStyle w:val="Foreign"/>
                  <w:rFonts w:eastAsia="Arial"/>
                </w:rPr>
                <w:t>ə</w:t>
              </w:r>
              <w:r>
                <w:rPr>
                  <w:rStyle w:val="Foreign"/>
                  <w:rFonts w:eastAsia="Arial"/>
                </w:rPr>
                <w:t>:</w:t>
              </w:r>
            </w:ins>
            <w:ins w:id="221" w:author="Dániel Balogh" w:date="2020-11-02T09:08:00Z">
              <w:r w:rsidR="00A17AB9">
                <w:rPr>
                  <w:rStyle w:val="Lbjegyzet-hivatkozs"/>
                </w:rPr>
                <w:t xml:space="preserve"> </w:t>
              </w:r>
              <w:r w:rsidR="00A17AB9">
                <w:rPr>
                  <w:rStyle w:val="Lbjegyzet-hivatkozs"/>
                </w:rPr>
                <w:footnoteReference w:id="12"/>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5829D3EF" w:rsidR="00455844" w:rsidRPr="00731E68" w:rsidRDefault="00CE28D7" w:rsidP="00F14D6A">
            <w:pPr>
              <w:pStyle w:val="Tabletext"/>
              <w:rPr>
                <w:rStyle w:val="Foreign"/>
              </w:rPr>
            </w:pPr>
            <w:ins w:id="225" w:author="Arlo Griffiths" w:date="2021-10-12T07:08:00Z">
              <w:r>
                <w:rPr>
                  <w:rStyle w:val="Foreign"/>
                </w:rPr>
                <w:t>ə̄</w:t>
              </w:r>
            </w:ins>
            <w:ins w:id="226" w:author="Arlo Griffiths" w:date="2021-10-12T07:13:00Z">
              <w:r w:rsidR="006B02C0">
                <w:rPr>
                  <w:rStyle w:val="Foreign"/>
                </w:rPr>
                <w:t xml:space="preserve">  Ə̄</w:t>
              </w:r>
            </w:ins>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227" w:name="_ehbz2lfh7tyw" w:colFirst="0" w:colLast="0"/>
      <w:bookmarkStart w:id="228" w:name="_3d3e9odqzwx0" w:colFirst="0" w:colLast="0"/>
      <w:bookmarkStart w:id="229" w:name="_Toc44587480"/>
      <w:bookmarkStart w:id="230" w:name="_Toc17811436"/>
      <w:bookmarkStart w:id="231" w:name="_Toc17811491"/>
      <w:bookmarkStart w:id="232" w:name="_Ref15558460"/>
      <w:bookmarkEnd w:id="227"/>
      <w:bookmarkEnd w:id="228"/>
      <w:r>
        <w:t>Multiple vowel markers</w:t>
      </w:r>
      <w:r w:rsidR="002A4AC3">
        <w:t xml:space="preserve"> within an </w:t>
      </w:r>
      <w:r w:rsidR="002A4AC3" w:rsidRPr="00061C63">
        <w:rPr>
          <w:rStyle w:val="Foreign"/>
        </w:rPr>
        <w:t>akṣara</w:t>
      </w:r>
      <w:bookmarkEnd w:id="229"/>
    </w:p>
    <w:p w14:paraId="26980648" w14:textId="5FC4F392" w:rsidR="002A4AC3" w:rsidRDefault="002A4AC3" w:rsidP="002A4AC3">
      <w:pPr>
        <w:pStyle w:val="Lista"/>
        <w:rPr>
          <w:rFonts w:eastAsia="Tahoma"/>
        </w:rPr>
      </w:pPr>
      <w:r>
        <w:rPr>
          <w:rFonts w:eastAsia="Tahoma"/>
        </w:rPr>
        <w:t>multiple vowel markers may be used deliberately</w:t>
      </w:r>
      <w:r w:rsidR="003E2786">
        <w:rPr>
          <w:rFonts w:eastAsia="Tahoma"/>
        </w:rPr>
        <w:t xml:space="preserve"> in the original</w:t>
      </w:r>
    </w:p>
    <w:p w14:paraId="75485A7B" w14:textId="47EA353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46192A">
        <w:rPr>
          <w:rFonts w:eastAsia="Tahoma"/>
        </w:rPr>
        <w:t>3.3.6</w:t>
      </w:r>
      <w:r>
        <w:rPr>
          <w:rFonts w:eastAsia="Tahoma"/>
        </w:rPr>
        <w:fldChar w:fldCharType="end"/>
      </w:r>
      <w:r>
        <w:rPr>
          <w:rFonts w:eastAsia="Tahoma"/>
        </w:rPr>
        <w:t>)</w:t>
      </w:r>
    </w:p>
    <w:p w14:paraId="2BA38578" w14:textId="696EE7E8"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w:t>
      </w:r>
      <w:r w:rsidR="003E2786">
        <w:rPr>
          <w:rFonts w:eastAsia="Tahoma"/>
        </w:rPr>
        <w:t>4.5.1</w:t>
      </w:r>
      <w:r>
        <w:rPr>
          <w:rFonts w:eastAsia="Tahoma"/>
        </w:rPr>
        <w:t>)</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2C857B09"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w:t>
      </w:r>
      <w:r w:rsidR="003E2786">
        <w:rPr>
          <w:rFonts w:eastAsia="Tahoma"/>
        </w:rPr>
        <w:t>4.5.3</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078A9724"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46192A">
        <w:t>2.5</w:t>
      </w:r>
      <w:r>
        <w:fldChar w:fldCharType="end"/>
      </w:r>
      <w:r>
        <w:t>)</w:t>
      </w:r>
    </w:p>
    <w:p w14:paraId="713059FE" w14:textId="721B3B32" w:rsidR="005F4CCD" w:rsidRDefault="00F13063" w:rsidP="00BC75D0">
      <w:pPr>
        <w:pStyle w:val="Lista3"/>
        <w:rPr>
          <w:rFonts w:eastAsia="Tahoma"/>
        </w:rPr>
      </w:pPr>
      <w:r>
        <w:rPr>
          <w:rFonts w:eastAsia="Tahoma"/>
          <w:noProof/>
        </w:rPr>
        <w:drawing>
          <wp:anchor distT="0" distB="0" distL="114300" distR="114300" simplePos="0" relativeHeight="251674624" behindDoc="1" locked="0" layoutInCell="1" allowOverlap="1" wp14:anchorId="3D62F875" wp14:editId="2CA7C0E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C3">
        <w:rPr>
          <w:rFonts w:eastAsia="Tahoma"/>
        </w:rPr>
        <w:t xml:space="preserve">nonetheless, the unusual fact that multiple vowel markers are present in a single </w:t>
      </w:r>
      <w:r w:rsidR="002A4AC3" w:rsidRPr="002A4AC3">
        <w:rPr>
          <w:rStyle w:val="Foreign"/>
          <w:rFonts w:eastAsia="Tahoma"/>
        </w:rPr>
        <w:t>akṣara</w:t>
      </w:r>
      <w:r w:rsidR="002A4AC3">
        <w:rPr>
          <w:rFonts w:eastAsia="Tahoma"/>
        </w:rPr>
        <w:t xml:space="preserve"> may </w:t>
      </w:r>
      <w:r w:rsidR="005F4CCD">
        <w:rPr>
          <w:rFonts w:eastAsia="Tahoma"/>
        </w:rPr>
        <w:t xml:space="preserve">optionally </w:t>
      </w:r>
      <w:r w:rsidR="002A4AC3">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4CAD49C0" w14:textId="77777777" w:rsidR="002A4AC3" w:rsidRPr="00AF2BAB" w:rsidRDefault="002A4AC3" w:rsidP="002A4AC3">
      <w:pPr>
        <w:pStyle w:val="Cmsor3"/>
        <w:numPr>
          <w:ilvl w:val="2"/>
          <w:numId w:val="16"/>
        </w:numPr>
      </w:pPr>
      <w:bookmarkStart w:id="233" w:name="_Ref15558434"/>
      <w:bookmarkStart w:id="234" w:name="_Toc17811435"/>
      <w:bookmarkStart w:id="235" w:name="_Toc17811490"/>
      <w:bookmarkStart w:id="236" w:name="_Toc44587481"/>
      <w:r>
        <w:t>Repurposed vowel markers</w:t>
      </w:r>
      <w:bookmarkEnd w:id="233"/>
      <w:bookmarkEnd w:id="234"/>
      <w:bookmarkEnd w:id="235"/>
      <w:bookmarkEnd w:id="236"/>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237" w:author="Dániel Balogh" w:date="2020-11-02T09:05:00Z"/>
          <w:rFonts w:eastAsia="Tahoma"/>
        </w:rPr>
      </w:pPr>
      <w:r>
        <w:rPr>
          <w:rFonts w:eastAsia="Tahoma"/>
        </w:rPr>
        <w:lastRenderedPageBreak/>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0F1634DC" w:rsidR="00A17AB9" w:rsidRDefault="00A17AB9">
      <w:pPr>
        <w:pStyle w:val="Lista3"/>
        <w:pPrChange w:id="238" w:author="Dániel Balogh" w:date="2020-11-02T09:05:00Z">
          <w:pPr>
            <w:pStyle w:val="Lista2"/>
          </w:pPr>
        </w:pPrChange>
      </w:pPr>
      <w:ins w:id="239"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40" w:author="Dániel Balogh" w:date="2020-11-02T09:06:00Z">
        <w:r>
          <w:t xml:space="preserve">e.g. </w:t>
        </w:r>
      </w:ins>
      <w:ins w:id="241" w:author="Dániel Balogh" w:date="2020-11-02T09:07:00Z">
        <w:r w:rsidRPr="00A17AB9">
          <w:rPr>
            <w:rStyle w:val="Foreign"/>
            <w:rPrChange w:id="242" w:author="Dániel Balogh" w:date="2020-11-02T09:07:00Z">
              <w:rPr/>
            </w:rPrChange>
          </w:rPr>
          <w:t>qə:bni pilaṁ</w:t>
        </w:r>
        <w:r>
          <w:t xml:space="preserve"> for the image on the right (see also §</w:t>
        </w:r>
        <w:r>
          <w:fldChar w:fldCharType="begin"/>
        </w:r>
        <w:r>
          <w:instrText xml:space="preserve"> REF _Ref17810731 \r \h </w:instrText>
        </w:r>
      </w:ins>
      <w:r>
        <w:fldChar w:fldCharType="separate"/>
      </w:r>
      <w:ins w:id="243" w:author="Dániel Balogh" w:date="2020-11-02T09:07:00Z">
        <w:r>
          <w:t>3.3.4</w:t>
        </w:r>
        <w:r>
          <w:fldChar w:fldCharType="end"/>
        </w:r>
        <w:r>
          <w:t xml:space="preserve"> about the v</w:t>
        </w:r>
      </w:ins>
      <w:ins w:id="244"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D16F920" w:rsidR="002A4AC3" w:rsidRPr="00B75CD0" w:rsidRDefault="002A4AC3" w:rsidP="002A4AC3">
      <w:pPr>
        <w:pStyle w:val="Lista3"/>
        <w:rPr>
          <w:rFonts w:eastAsia="Tahoma"/>
        </w:rPr>
      </w:pPr>
      <w:r w:rsidRPr="00F96E6A">
        <w:rPr>
          <w:rStyle w:val="ImageInsetSundanese"/>
        </w:rPr>
        <w:drawing>
          <wp:inline distT="0" distB="0" distL="0" distR="0" wp14:anchorId="420D27A6" wp14:editId="0A3C0467">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683B033"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41A7488E">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11164A18"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6EFFD621">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0BFBBF74"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53EC6D00" w:rsidR="002A4AC3" w:rsidRDefault="00F139A7" w:rsidP="002A4AC3">
      <w:pPr>
        <w:pStyle w:val="Lista2"/>
        <w:rPr>
          <w:ins w:id="245" w:author="Dániel Balogh" w:date="2023-04-17T11:37:00Z"/>
          <w:rFonts w:eastAsia="Tahoma"/>
        </w:rPr>
      </w:pPr>
      <w:ins w:id="246" w:author="Dániel Balogh" w:date="2023-04-17T11:41:00Z">
        <w:r>
          <w:rPr>
            <w:noProof/>
          </w:rPr>
          <w:drawing>
            <wp:anchor distT="0" distB="0" distL="114300" distR="114300" simplePos="0" relativeHeight="251683840" behindDoc="0" locked="0" layoutInCell="1" allowOverlap="1" wp14:anchorId="784F78AB" wp14:editId="70FCE77E">
              <wp:simplePos x="0" y="0"/>
              <wp:positionH relativeFrom="column">
                <wp:posOffset>5707329</wp:posOffset>
              </wp:positionH>
              <wp:positionV relativeFrom="paragraph">
                <wp:posOffset>99365</wp:posOffset>
              </wp:positionV>
              <wp:extent cx="412115" cy="751840"/>
              <wp:effectExtent l="0" t="0" r="6985" b="0"/>
              <wp:wrapSquare wrapText="bothSides"/>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2115" cy="75184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2A4AC3">
        <w:rPr>
          <w:rFonts w:eastAsia="Tahoma"/>
        </w:rPr>
        <w:t xml:space="preserve">however, the deliberate use of </w:t>
      </w:r>
      <w:r w:rsidR="002A4AC3" w:rsidRPr="004E1D84">
        <w:rPr>
          <w:rStyle w:val="Foreign"/>
          <w:rFonts w:eastAsia="Tahoma"/>
        </w:rPr>
        <w:t>u</w:t>
      </w:r>
      <w:r w:rsidR="002A4AC3">
        <w:rPr>
          <w:rFonts w:eastAsia="Tahoma"/>
        </w:rPr>
        <w:t xml:space="preserve"> and </w:t>
      </w:r>
      <w:r w:rsidR="002A4AC3" w:rsidRPr="004E1D84">
        <w:rPr>
          <w:rStyle w:val="Foreign"/>
          <w:rFonts w:eastAsia="Tahoma"/>
        </w:rPr>
        <w:t>i</w:t>
      </w:r>
      <w:r w:rsidR="002A4AC3">
        <w:rPr>
          <w:rFonts w:eastAsia="Tahoma"/>
        </w:rPr>
        <w:t xml:space="preserve"> markers in conjunction to signify deletion belongs in the domain of markup (see </w:t>
      </w:r>
      <w:r w:rsidR="006E4835">
        <w:t>EGD</w:t>
      </w:r>
      <w:r w:rsidR="00F741F1">
        <w:t xml:space="preserve"> </w:t>
      </w:r>
      <w:r w:rsidR="002A4AC3">
        <w:rPr>
          <w:rFonts w:eastAsia="Tahoma"/>
        </w:rPr>
        <w:t>§</w:t>
      </w:r>
      <w:r w:rsidR="003E2786">
        <w:rPr>
          <w:rFonts w:eastAsia="Tahoma"/>
        </w:rPr>
        <w:t>4.5.1</w:t>
      </w:r>
      <w:r w:rsidR="002A4AC3">
        <w:rPr>
          <w:rFonts w:eastAsia="Tahoma"/>
        </w:rPr>
        <w:t>), not that of transliteration</w:t>
      </w:r>
    </w:p>
    <w:p w14:paraId="503681D4" w14:textId="2B161030" w:rsidR="00F139A7" w:rsidRDefault="00F139A7" w:rsidP="00F139A7">
      <w:pPr>
        <w:pStyle w:val="Lista"/>
        <w:rPr>
          <w:ins w:id="247" w:author="Dániel Balogh" w:date="2023-04-17T11:42:00Z"/>
        </w:rPr>
      </w:pPr>
      <w:ins w:id="248" w:author="Dániel Balogh" w:date="2023-04-17T11:37:00Z">
        <w:r>
          <w:t xml:space="preserve">when the vowel markers </w:t>
        </w:r>
        <w:r w:rsidRPr="00880368">
          <w:rPr>
            <w:rStyle w:val="Foreign"/>
          </w:rPr>
          <w:t>r̥</w:t>
        </w:r>
        <w:r w:rsidRPr="00F139A7">
          <w:rPr>
            <w:rPrChange w:id="249" w:author="Dániel Balogh" w:date="2023-04-17T11:37:00Z">
              <w:rPr>
                <w:rStyle w:val="Foreign"/>
              </w:rPr>
            </w:rPrChange>
          </w:rPr>
          <w:t xml:space="preserve"> and </w:t>
        </w:r>
        <w:r>
          <w:rPr>
            <w:rStyle w:val="Foreign"/>
          </w:rPr>
          <w:t>i</w:t>
        </w:r>
        <w:r>
          <w:t xml:space="preserve"> are used in conjunction to represent the son</w:t>
        </w:r>
      </w:ins>
      <w:ins w:id="250" w:author="Dániel Balogh" w:date="2023-04-17T11:38:00Z">
        <w:r>
          <w:t>ant /</w:t>
        </w:r>
        <w:r w:rsidRPr="00880368">
          <w:rPr>
            <w:rStyle w:val="Foreign"/>
          </w:rPr>
          <w:t>r̥</w:t>
        </w:r>
        <w:r>
          <w:rPr>
            <w:rStyle w:val="Foreign"/>
          </w:rPr>
          <w:t>/</w:t>
        </w:r>
        <w:r>
          <w:t xml:space="preserve"> phoneme</w:t>
        </w:r>
      </w:ins>
      <w:ins w:id="251" w:author="Dániel Balogh" w:date="2023-04-17T11:42:00Z">
        <w:r>
          <w:t xml:space="preserve"> </w:t>
        </w:r>
      </w:ins>
    </w:p>
    <w:p w14:paraId="30D7AF22" w14:textId="069B634F" w:rsidR="00F139A7" w:rsidRDefault="00F139A7" w:rsidP="00F139A7">
      <w:pPr>
        <w:pStyle w:val="Lista2"/>
        <w:rPr>
          <w:ins w:id="252" w:author="Dániel Balogh" w:date="2023-04-17T11:45:00Z"/>
        </w:rPr>
      </w:pPr>
      <w:ins w:id="253" w:author="Dániel Balogh" w:date="2023-04-17T11:45:00Z">
        <w:r>
          <w:t xml:space="preserve">if the </w:t>
        </w:r>
        <w:r w:rsidRPr="00880368">
          <w:rPr>
            <w:rStyle w:val="Foreign"/>
          </w:rPr>
          <w:t>r̥</w:t>
        </w:r>
        <w:r>
          <w:t xml:space="preserve"> component is clearly</w:t>
        </w:r>
        <w:r w:rsidR="007A7EAF">
          <w:t xml:space="preserve"> distinguishable from a subscript consonantal </w:t>
        </w:r>
        <w:r w:rsidR="007A7EAF" w:rsidRPr="007A7EAF">
          <w:rPr>
            <w:rStyle w:val="Foreign"/>
            <w:rPrChange w:id="254" w:author="Dániel Balogh" w:date="2023-04-17T11:45:00Z">
              <w:rPr/>
            </w:rPrChange>
          </w:rPr>
          <w:t>r</w:t>
        </w:r>
      </w:ins>
      <w:ins w:id="255" w:author="Dániel Balogh" w:date="2023-04-17T11:47:00Z">
        <w:r w:rsidR="007A7EAF">
          <w:t xml:space="preserve"> (</w:t>
        </w:r>
        <w:r w:rsidR="007A7EAF">
          <w:t xml:space="preserve">as in the character </w:t>
        </w:r>
        <w:r w:rsidR="007A7EAF" w:rsidRPr="00880368">
          <w:rPr>
            <w:rStyle w:val="Foreign"/>
          </w:rPr>
          <w:t>mr̥</w:t>
        </w:r>
        <w:r w:rsidR="007A7EAF">
          <w:rPr>
            <w:rStyle w:val="Foreign"/>
          </w:rPr>
          <w:t>i</w:t>
        </w:r>
        <w:r w:rsidR="007A7EAF">
          <w:t xml:space="preserve"> on the right</w:t>
        </w:r>
        <w:r w:rsidR="007A7EAF">
          <w:t>)</w:t>
        </w:r>
      </w:ins>
      <w:ins w:id="256" w:author="Dániel Balogh" w:date="2023-04-17T11:45:00Z">
        <w:r w:rsidR="007A7EAF">
          <w:t>,</w:t>
        </w:r>
        <w:r>
          <w:t xml:space="preserve"> transliterate </w:t>
        </w:r>
      </w:ins>
      <w:ins w:id="257" w:author="Dániel Balogh" w:date="2023-04-17T11:46:00Z">
        <w:r w:rsidR="007A7EAF">
          <w:t>the combination as</w:t>
        </w:r>
      </w:ins>
      <w:ins w:id="258" w:author="Dániel Balogh" w:date="2023-04-17T11:45:00Z">
        <w:r>
          <w:t xml:space="preserve"> </w:t>
        </w:r>
        <w:r w:rsidRPr="00880368">
          <w:rPr>
            <w:rStyle w:val="Foreign"/>
          </w:rPr>
          <w:t>r̥</w:t>
        </w:r>
        <w:r>
          <w:rPr>
            <w:rStyle w:val="Foreign"/>
          </w:rPr>
          <w:t>i</w:t>
        </w:r>
      </w:ins>
      <w:ins w:id="259" w:author="Dániel Balogh" w:date="2023-04-17T11:46:00Z">
        <w:r w:rsidR="007A7EAF">
          <w:t xml:space="preserve">; otherwise, transliterate as </w:t>
        </w:r>
        <w:r w:rsidR="007A7EAF">
          <w:rPr>
            <w:rStyle w:val="Foreign"/>
          </w:rPr>
          <w:t>ri</w:t>
        </w:r>
      </w:ins>
    </w:p>
    <w:p w14:paraId="502BAE48" w14:textId="00F509E2" w:rsidR="00F139A7" w:rsidRPr="002A4AC3" w:rsidRDefault="00F139A7" w:rsidP="00F139A7">
      <w:pPr>
        <w:pStyle w:val="Lista2"/>
      </w:pPr>
      <w:ins w:id="260" w:author="Dániel Balogh" w:date="2023-04-17T11:43:00Z">
        <w:r>
          <w:t xml:space="preserve">in your digital edition, </w:t>
        </w:r>
      </w:ins>
      <w:ins w:id="261" w:author="Dániel Balogh" w:date="2023-04-17T11:48:00Z">
        <w:r w:rsidR="007A7EAF">
          <w:t xml:space="preserve">either </w:t>
        </w:r>
        <w:r w:rsidR="007A7EAF" w:rsidRPr="00880368">
          <w:rPr>
            <w:rStyle w:val="Foreign"/>
          </w:rPr>
          <w:t>r̥</w:t>
        </w:r>
        <w:r w:rsidR="007A7EAF">
          <w:rPr>
            <w:rStyle w:val="Foreign"/>
          </w:rPr>
          <w:t>i</w:t>
        </w:r>
        <w:r w:rsidR="007A7EAF">
          <w:t xml:space="preserve"> </w:t>
        </w:r>
        <w:r w:rsidR="007A7EAF">
          <w:t>or</w:t>
        </w:r>
        <w:r w:rsidR="007A7EAF">
          <w:t xml:space="preserve"> </w:t>
        </w:r>
        <w:r w:rsidR="007A7EAF" w:rsidRPr="00880368">
          <w:rPr>
            <w:rStyle w:val="Foreign"/>
          </w:rPr>
          <w:t>ri</w:t>
        </w:r>
        <w:r w:rsidR="007A7EAF">
          <w:t xml:space="preserve"> </w:t>
        </w:r>
        <w:r w:rsidR="007A7EAF">
          <w:t xml:space="preserve">should be </w:t>
        </w:r>
      </w:ins>
      <w:ins w:id="262" w:author="Dániel Balogh" w:date="2023-04-17T11:49:00Z">
        <w:r w:rsidR="007A7EAF">
          <w:t>emended to</w:t>
        </w:r>
      </w:ins>
      <w:ins w:id="263" w:author="Dániel Balogh" w:date="2023-04-17T11:47:00Z">
        <w:r w:rsidR="007A7EAF">
          <w:t xml:space="preserve"> </w:t>
        </w:r>
        <w:r w:rsidR="007A7EAF" w:rsidRPr="00880368">
          <w:rPr>
            <w:rStyle w:val="Foreign"/>
          </w:rPr>
          <w:t>r̥</w:t>
        </w:r>
        <w:r w:rsidR="007A7EAF">
          <w:t xml:space="preserve"> (</w:t>
        </w:r>
      </w:ins>
      <w:ins w:id="264" w:author="Dániel Balogh" w:date="2023-04-17T11:49:00Z">
        <w:r w:rsidR="007A7EAF">
          <w:t xml:space="preserve">by means of </w:t>
        </w:r>
        <w:r w:rsidR="007A7EAF">
          <w:t>normalis</w:t>
        </w:r>
        <w:r w:rsidR="007A7EAF">
          <w:t>ation</w:t>
        </w:r>
        <w:r w:rsidR="007A7EAF">
          <w:t xml:space="preserve"> or correct</w:t>
        </w:r>
        <w:r w:rsidR="007A7EAF">
          <w:t>ion</w:t>
        </w:r>
        <w:r w:rsidR="007A7EAF">
          <w:t xml:space="preserve"> as applicable</w:t>
        </w:r>
        <w:r w:rsidR="007A7EAF">
          <w:t>,</w:t>
        </w:r>
        <w:r w:rsidR="007A7EAF">
          <w:t xml:space="preserve"> </w:t>
        </w:r>
      </w:ins>
      <w:ins w:id="265" w:author="Dániel Balogh" w:date="2023-04-17T11:48:00Z">
        <w:r w:rsidR="007A7EAF">
          <w:t>see EGD §6.1.1)</w:t>
        </w:r>
      </w:ins>
    </w:p>
    <w:p w14:paraId="77D8E1CA" w14:textId="1F110CDA" w:rsidR="003419D1" w:rsidRDefault="003419D1" w:rsidP="00AF2BAB">
      <w:pPr>
        <w:pStyle w:val="Cmsor3"/>
        <w:numPr>
          <w:ilvl w:val="2"/>
          <w:numId w:val="16"/>
        </w:numPr>
      </w:pPr>
      <w:bookmarkStart w:id="266" w:name="_Toc44587482"/>
      <w:r>
        <w:t>Short vowel written where a corresponding long vowel is expected</w:t>
      </w:r>
      <w:bookmarkEnd w:id="230"/>
      <w:bookmarkEnd w:id="231"/>
      <w:bookmarkEnd w:id="266"/>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000000FE" w14:textId="6E059935" w:rsidR="006F3A4A" w:rsidRDefault="00452A24" w:rsidP="00AF2BAB">
      <w:pPr>
        <w:pStyle w:val="Cmsor3"/>
        <w:numPr>
          <w:ilvl w:val="2"/>
          <w:numId w:val="16"/>
        </w:numPr>
      </w:pPr>
      <w:bookmarkStart w:id="267" w:name="_8gpvi1clotas" w:colFirst="0" w:colLast="0"/>
      <w:bookmarkStart w:id="268" w:name="_Ref15558462"/>
      <w:bookmarkStart w:id="269" w:name="_Toc17811439"/>
      <w:bookmarkStart w:id="270" w:name="_Toc17811494"/>
      <w:bookmarkStart w:id="271" w:name="_Ref22719423"/>
      <w:bookmarkStart w:id="272" w:name="_Toc44587483"/>
      <w:bookmarkEnd w:id="232"/>
      <w:bookmarkEnd w:id="267"/>
      <w:r>
        <w:t>U</w:t>
      </w:r>
      <w:r w:rsidR="00395046">
        <w:t xml:space="preserve">nusually composed </w:t>
      </w:r>
      <w:bookmarkEnd w:id="268"/>
      <w:bookmarkEnd w:id="269"/>
      <w:bookmarkEnd w:id="270"/>
      <w:bookmarkEnd w:id="271"/>
      <w:r w:rsidR="006A3DF4">
        <w:t>complex characters</w:t>
      </w:r>
      <w:bookmarkEnd w:id="272"/>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66186394" w:rsidR="00D00251" w:rsidRDefault="00965FFF" w:rsidP="00D00251">
      <w:pPr>
        <w:pStyle w:val="Lista3"/>
      </w:pPr>
      <w:r w:rsidRPr="005849D0">
        <w:rPr>
          <w:b/>
          <w:bCs/>
          <w:noProof/>
        </w:rPr>
        <w:drawing>
          <wp:anchor distT="0" distB="0" distL="114300" distR="114300" simplePos="0" relativeHeight="251665408" behindDoc="0" locked="0" layoutInCell="1" allowOverlap="1" wp14:anchorId="04581852" wp14:editId="13E53E5C">
            <wp:simplePos x="0" y="0"/>
            <wp:positionH relativeFrom="margin">
              <wp:align>right</wp:align>
            </wp:positionH>
            <wp:positionV relativeFrom="paragraph">
              <wp:posOffset>288290</wp:posOffset>
            </wp:positionV>
            <wp:extent cx="594000" cy="6480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251">
        <w:t xml:space="preserve">e.g. </w:t>
      </w:r>
      <w:r w:rsidR="00D00251" w:rsidRPr="00D00251">
        <w:rPr>
          <w:rStyle w:val="Foreign"/>
        </w:rPr>
        <w:t>…k= ka…</w:t>
      </w:r>
      <w:r w:rsidR="00D00251">
        <w:t xml:space="preserve"> </w:t>
      </w:r>
      <w:r w:rsidR="00D00251" w:rsidRPr="00D00251">
        <w:t xml:space="preserve">(for a single </w:t>
      </w:r>
      <w:r w:rsidR="00D00251" w:rsidRPr="00D00251">
        <w:rPr>
          <w:rStyle w:val="Foreign"/>
        </w:rPr>
        <w:t>akṣara</w:t>
      </w:r>
      <w:r w:rsidR="00D00251" w:rsidRPr="00D00251">
        <w:t xml:space="preserve"> at </w:t>
      </w:r>
      <w:r w:rsidR="00D00251">
        <w:t xml:space="preserve">a </w:t>
      </w:r>
      <w:r w:rsidR="00D00251" w:rsidRPr="00D00251">
        <w:t xml:space="preserve">word boundary) and </w:t>
      </w:r>
      <w:r w:rsidR="00D00251" w:rsidRPr="00D00251">
        <w:rPr>
          <w:rStyle w:val="Foreign"/>
        </w:rPr>
        <w:t>…k=-ka…</w:t>
      </w:r>
      <w:r w:rsidR="00D00251" w:rsidRPr="00D00251">
        <w:t xml:space="preserve"> (for a single </w:t>
      </w:r>
      <w:r w:rsidR="00D00251" w:rsidRPr="00D00251">
        <w:rPr>
          <w:rStyle w:val="Foreign"/>
        </w:rPr>
        <w:t>akṣara</w:t>
      </w:r>
      <w:r w:rsidR="00D00251" w:rsidRPr="00D00251">
        <w:t xml:space="preserve"> at the boundary between two elements of a compound word)</w:t>
      </w:r>
    </w:p>
    <w:p w14:paraId="5F46D162" w14:textId="07972BA6" w:rsidR="006F48BA" w:rsidRDefault="00A9279C" w:rsidP="002149A1">
      <w:pPr>
        <w:pStyle w:val="Lista2"/>
      </w:pPr>
      <w:r>
        <w:t>this notation will be auto-converted to markup (</w:t>
      </w:r>
      <w:r w:rsidR="006E4835">
        <w:t>EGD</w:t>
      </w:r>
      <w:r>
        <w:t xml:space="preserve"> §</w:t>
      </w:r>
      <w:r w:rsidR="003E2786">
        <w:t>4.1.1</w:t>
      </w:r>
      <w:r>
        <w:t>)</w:t>
      </w:r>
    </w:p>
    <w:p w14:paraId="000000FF" w14:textId="1AFC8F76" w:rsidR="006F3A4A" w:rsidRDefault="005849D0" w:rsidP="00877FB8">
      <w:pPr>
        <w:pStyle w:val="Lista"/>
      </w:pP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04D58AEB"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46192A">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lastRenderedPageBreak/>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s (including Tamil written in Grantha)</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2886B8B3"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4ADFF493" w:rsidR="00D47EDD" w:rsidRDefault="001B22C0" w:rsidP="00D47EDD">
      <w:pPr>
        <w:pStyle w:val="Lista2"/>
      </w:pPr>
      <w:r>
        <w:t>then this fact must be noted in your commentary to the text, including a specification of which mode is the default (dominant) one for that text</w:t>
      </w:r>
    </w:p>
    <w:p w14:paraId="213196F0" w14:textId="702A247E"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72D21B7E"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2C4B2853"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0CB68C4A" w:rsidR="001B22C0" w:rsidRPr="001B22C0" w:rsidRDefault="00B60AF1" w:rsidP="001B22C0">
      <w:pPr>
        <w:pStyle w:val="Lista3"/>
        <w:rPr>
          <w:rStyle w:val="Foreign"/>
        </w:rPr>
      </w:pPr>
      <w:ins w:id="273" w:author="Dániel Balogh" w:date="2021-05-27T10:42:00Z">
        <w:r>
          <w:rPr>
            <w:noProof/>
          </w:rPr>
          <w:drawing>
            <wp:anchor distT="0" distB="0" distL="114300" distR="114300" simplePos="0" relativeHeight="251680768" behindDoc="0" locked="0" layoutInCell="1" allowOverlap="0" wp14:anchorId="4876502B" wp14:editId="5230A10A">
              <wp:simplePos x="0" y="0"/>
              <wp:positionH relativeFrom="margin">
                <wp:align>right</wp:align>
              </wp:positionH>
              <wp:positionV relativeFrom="paragraph">
                <wp:posOffset>7620</wp:posOffset>
              </wp:positionV>
              <wp:extent cx="1307465" cy="473710"/>
              <wp:effectExtent l="0" t="0" r="6985" b="25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07465" cy="47371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1B22C0" w:rsidRPr="001B22C0">
        <w:t xml:space="preserve">if the “Indonesian” mode is dominant, </w:t>
      </w:r>
      <w:r w:rsidR="001B22C0">
        <w:t>transliterate</w:t>
      </w:r>
      <w:r w:rsidR="001B22C0" w:rsidRPr="001B22C0">
        <w:t xml:space="preserve"> </w:t>
      </w:r>
      <w:r w:rsidR="001B22C0" w:rsidRPr="001B22C0">
        <w:rPr>
          <w:rStyle w:val="ForeignBalineseScript"/>
        </w:rPr>
        <w:t>ᬲᬯᬃ</w:t>
      </w:r>
      <w:r w:rsidR="001B22C0" w:rsidRPr="001B22C0">
        <w:t xml:space="preserve"> as </w:t>
      </w:r>
      <w:r w:rsidR="001B22C0">
        <w:rPr>
          <w:rStyle w:val="Foreign"/>
        </w:rPr>
        <w:t>sar=va</w:t>
      </w:r>
    </w:p>
    <w:p w14:paraId="3D53CC53" w14:textId="54C8BC43" w:rsidR="001B22C0" w:rsidRDefault="001B22C0" w:rsidP="001B22C0">
      <w:pPr>
        <w:pStyle w:val="Lista3"/>
        <w:rPr>
          <w:ins w:id="274" w:author="Dániel Balogh" w:date="2021-05-27T10:43:00Z"/>
        </w:rPr>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33EB416A" w14:textId="55B5A529" w:rsidR="00DF08BC" w:rsidRPr="006E78DA" w:rsidRDefault="00DF08BC" w:rsidP="001B22C0">
      <w:pPr>
        <w:pStyle w:val="Lista3"/>
      </w:pPr>
      <w:ins w:id="275" w:author="Dániel Balogh" w:date="2021-05-27T10:43:00Z">
        <w:r>
          <w:t xml:space="preserve">e.g. </w:t>
        </w:r>
        <w:r w:rsidRPr="00DF08BC">
          <w:rPr>
            <w:rStyle w:val="Foreign"/>
            <w:rPrChange w:id="276" w:author="Dániel Balogh" w:date="2021-05-27T10:43:00Z">
              <w:rPr/>
            </w:rPrChange>
          </w:rPr>
          <w:t>Ina=rpaṇakan·</w:t>
        </w:r>
        <w:r>
          <w:t xml:space="preserve"> for the example on the right</w:t>
        </w:r>
      </w:ins>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5C9602F9">
            <wp:simplePos x="0" y="0"/>
            <wp:positionH relativeFrom="margin">
              <wp:align>right</wp:align>
            </wp:positionH>
            <wp:positionV relativeFrom="paragraph">
              <wp:posOffset>409860</wp:posOffset>
            </wp:positionV>
            <wp:extent cx="1134000" cy="55800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538D4B24" w:rsidR="006A3DF4" w:rsidRDefault="006A3DF4" w:rsidP="006A3DF4">
      <w:pPr>
        <w:pStyle w:val="Lista2"/>
        <w:rPr>
          <w:ins w:id="277" w:author="Dániel Balogh" w:date="2021-11-22T08:18:00Z"/>
        </w:rPr>
      </w:pPr>
      <w:r>
        <w:t xml:space="preserve">thus, the text in the image is </w:t>
      </w:r>
      <w:r>
        <w:rPr>
          <w:rStyle w:val="Foreign"/>
        </w:rPr>
        <w:t>Umiṅsor= I</w:t>
      </w:r>
      <w:r w:rsidR="00756A69">
        <w:t xml:space="preserve"> (note the editorial space after the = sign)</w:t>
      </w:r>
    </w:p>
    <w:p w14:paraId="6284AB36" w14:textId="6E88863B" w:rsidR="00C07E26" w:rsidRDefault="00C07E26" w:rsidP="00C07E26">
      <w:pPr>
        <w:pStyle w:val="Lista"/>
        <w:rPr>
          <w:ins w:id="278" w:author="Dániel Balogh" w:date="2021-11-22T08:20:00Z"/>
        </w:rPr>
      </w:pPr>
      <w:ins w:id="279" w:author="Dániel Balogh" w:date="2021-11-22T08:21:00Z">
        <w:r>
          <w:rPr>
            <w:noProof/>
          </w:rPr>
          <w:drawing>
            <wp:anchor distT="0" distB="0" distL="114300" distR="114300" simplePos="0" relativeHeight="251682816" behindDoc="1" locked="0" layoutInCell="1" allowOverlap="1" wp14:anchorId="248ED4EA" wp14:editId="5936ADC8">
              <wp:simplePos x="0" y="0"/>
              <wp:positionH relativeFrom="column">
                <wp:posOffset>5114290</wp:posOffset>
              </wp:positionH>
              <wp:positionV relativeFrom="paragraph">
                <wp:posOffset>58420</wp:posOffset>
              </wp:positionV>
              <wp:extent cx="1052830" cy="563880"/>
              <wp:effectExtent l="0" t="0" r="0" b="7620"/>
              <wp:wrapTight wrapText="bothSides">
                <wp:wrapPolygon edited="0">
                  <wp:start x="0" y="0"/>
                  <wp:lineTo x="0" y="21162"/>
                  <wp:lineTo x="21105" y="21162"/>
                  <wp:lineTo x="21105" y="0"/>
                  <wp:lineTo x="0" y="0"/>
                </wp:wrapPolygon>
              </wp:wrapTight>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52830" cy="56388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80" w:author="Dániel Balogh" w:date="2021-11-22T08:18:00Z">
        <w:r>
          <w:t xml:space="preserve">where a </w:t>
        </w:r>
        <w:r>
          <w:rPr>
            <w:rStyle w:val="Foreign"/>
          </w:rPr>
          <w:t>jihvāmūlīya</w:t>
        </w:r>
        <w:r>
          <w:t xml:space="preserve"> or </w:t>
        </w:r>
        <w:r>
          <w:rPr>
            <w:rStyle w:val="Foreign"/>
          </w:rPr>
          <w:t>upādhmānīya</w:t>
        </w:r>
        <w:r>
          <w:t xml:space="preserve"> sign is employed like a </w:t>
        </w:r>
        <w:r w:rsidRPr="00C07E26">
          <w:rPr>
            <w:rStyle w:val="Foreign"/>
            <w:rPrChange w:id="281" w:author="Dániel Balogh" w:date="2021-11-22T08:18:00Z">
              <w:rPr/>
            </w:rPrChange>
          </w:rPr>
          <w:t>visarga</w:t>
        </w:r>
        <w:r>
          <w:t>, i.e. written inline rather than as the first component of a conjunct</w:t>
        </w:r>
      </w:ins>
    </w:p>
    <w:p w14:paraId="2CB5E7F3" w14:textId="652399A7" w:rsidR="00C07E26" w:rsidRDefault="00C07E26" w:rsidP="00C07E26">
      <w:pPr>
        <w:pStyle w:val="Lista2"/>
        <w:rPr>
          <w:ins w:id="282" w:author="Dániel Balogh" w:date="2021-11-22T08:20:00Z"/>
        </w:rPr>
      </w:pPr>
      <w:ins w:id="283" w:author="Dániel Balogh" w:date="2021-11-22T08:19:00Z">
        <w:r>
          <w:t xml:space="preserve">transliterate as </w:t>
        </w:r>
        <w:r w:rsidRPr="00C07E26">
          <w:rPr>
            <w:rStyle w:val="Foreign"/>
          </w:rPr>
          <w:t>=ẖ</w:t>
        </w:r>
        <w:r>
          <w:t xml:space="preserve"> and </w:t>
        </w:r>
        <w:r w:rsidRPr="00C07E26">
          <w:rPr>
            <w:rStyle w:val="Foreign"/>
          </w:rPr>
          <w:t>=ḫ</w:t>
        </w:r>
        <w:r>
          <w:t xml:space="preserve"> to in</w:t>
        </w:r>
      </w:ins>
      <w:ins w:id="284" w:author="Dániel Balogh" w:date="2021-11-22T08:20:00Z">
        <w:r>
          <w:t xml:space="preserve">dicate that this sign, like a </w:t>
        </w:r>
        <w:r w:rsidRPr="00C07E26">
          <w:rPr>
            <w:rStyle w:val="Foreign"/>
            <w:rPrChange w:id="285" w:author="Dániel Balogh" w:date="2021-11-22T08:20:00Z">
              <w:rPr/>
            </w:rPrChange>
          </w:rPr>
          <w:t>visarga</w:t>
        </w:r>
        <w:r>
          <w:t xml:space="preserve">, is associated with the preceding </w:t>
        </w:r>
        <w:r w:rsidRPr="00C07E26">
          <w:rPr>
            <w:rStyle w:val="Foreign"/>
            <w:rPrChange w:id="286" w:author="Dániel Balogh" w:date="2021-11-22T08:20:00Z">
              <w:rPr/>
            </w:rPrChange>
          </w:rPr>
          <w:t>ak</w:t>
        </w:r>
        <w:r>
          <w:rPr>
            <w:rStyle w:val="Foreign"/>
          </w:rPr>
          <w:t>ṣara</w:t>
        </w:r>
        <w:r>
          <w:t xml:space="preserve"> rather than the following one, as it is by default</w:t>
        </w:r>
      </w:ins>
    </w:p>
    <w:p w14:paraId="21CA78E2" w14:textId="0AA8F4BD" w:rsidR="00C07E26" w:rsidRDefault="00C07E26" w:rsidP="00C07E26">
      <w:pPr>
        <w:pStyle w:val="Lista2"/>
      </w:pPr>
      <w:ins w:id="287" w:author="Dániel Balogh" w:date="2021-11-22T08:20:00Z">
        <w:r>
          <w:t xml:space="preserve">thus, </w:t>
        </w:r>
      </w:ins>
      <w:ins w:id="288" w:author="Dániel Balogh" w:date="2021-11-22T08:22:00Z">
        <w:r>
          <w:t xml:space="preserve">in the Eastern Cālukya example on the right, transliterate </w:t>
        </w:r>
        <w:r w:rsidRPr="00C07E26">
          <w:rPr>
            <w:rStyle w:val="Foreign"/>
            <w:rPrChange w:id="289" w:author="Dániel Balogh" w:date="2021-11-22T08:22:00Z">
              <w:rPr/>
            </w:rPrChange>
          </w:rPr>
          <w:t>yo=</w:t>
        </w:r>
        <w:r w:rsidRPr="00C07E26">
          <w:rPr>
            <w:rStyle w:val="Foreign"/>
          </w:rPr>
          <w:t>ẖ ka</w:t>
        </w:r>
        <w:r>
          <w:t xml:space="preserve"> </w:t>
        </w:r>
      </w:ins>
      <w:ins w:id="290" w:author="Dániel Balogh" w:date="2021-11-22T08:24:00Z">
        <w:r w:rsidR="009D13F0">
          <w:t xml:space="preserve">(for the figure-8 used as a </w:t>
        </w:r>
        <w:r w:rsidR="009D13F0">
          <w:rPr>
            <w:rStyle w:val="Foreign"/>
          </w:rPr>
          <w:t>jihvāmūlīya</w:t>
        </w:r>
        <w:r w:rsidR="009D13F0">
          <w:t xml:space="preserve">, </w:t>
        </w:r>
      </w:ins>
      <w:ins w:id="291" w:author="Dániel Balogh" w:date="2021-11-22T14:51:00Z">
        <w:r w:rsidR="00CD55EA">
          <w:t>compare</w:t>
        </w:r>
      </w:ins>
      <w:ins w:id="292" w:author="Dániel Balogh" w:date="2021-11-22T08:24:00Z">
        <w:r w:rsidR="009D13F0">
          <w:t xml:space="preserve"> the hourglass-shaped glyph in some later scripts, e.g. Kannada </w:t>
        </w:r>
        <w:r w:rsidR="009D13F0" w:rsidRPr="009D13F0">
          <w:rPr>
            <w:rStyle w:val="ForeignKannadaScript"/>
            <w:rFonts w:ascii="Nirmala UI" w:hAnsi="Nirmala UI" w:cs="Nirmala UI" w:hint="cs"/>
            <w:cs/>
            <w:rPrChange w:id="293" w:author="Dániel Balogh" w:date="2021-11-22T08:25:00Z">
              <w:rPr>
                <w:rFonts w:ascii="Nirmala UI" w:hAnsi="Nirmala UI" w:cs="Nirmala UI" w:hint="cs"/>
                <w:cs/>
                <w:lang w:bidi="kn-IN"/>
              </w:rPr>
            </w:rPrChange>
          </w:rPr>
          <w:t>ೱ</w:t>
        </w:r>
        <w:r w:rsidR="009D13F0" w:rsidRPr="009D13F0">
          <w:rPr>
            <w:rPrChange w:id="294" w:author="Dániel Balogh" w:date="2021-11-22T08:24:00Z">
              <w:rPr>
                <w:rFonts w:ascii="Nirmala UI" w:hAnsi="Nirmala UI" w:cs="Nirmala UI"/>
                <w:lang w:bidi="kn-IN"/>
              </w:rPr>
            </w:rPrChange>
          </w:rPr>
          <w:t>)</w:t>
        </w:r>
      </w:ins>
    </w:p>
    <w:p w14:paraId="61989051" w14:textId="32BB0A3D" w:rsidR="00110160" w:rsidRPr="00424A23" w:rsidRDefault="00B4305F" w:rsidP="003E4F1D">
      <w:pPr>
        <w:pStyle w:val="Cmsor3"/>
        <w:numPr>
          <w:ilvl w:val="2"/>
          <w:numId w:val="16"/>
        </w:numPr>
        <w:ind w:left="993" w:hanging="993"/>
      </w:pPr>
      <w:bookmarkStart w:id="295" w:name="_Ref17795443"/>
      <w:bookmarkStart w:id="296" w:name="_Toc17811440"/>
      <w:bookmarkStart w:id="297" w:name="_Toc17811495"/>
      <w:bookmarkStart w:id="298" w:name="_Toc44587484"/>
      <w:r w:rsidRPr="00424A23">
        <w:t>Characters with alternative or optional phonemic values</w:t>
      </w:r>
      <w:bookmarkEnd w:id="295"/>
      <w:bookmarkEnd w:id="296"/>
      <w:bookmarkEnd w:id="297"/>
      <w:bookmarkEnd w:id="298"/>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3"/>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lastRenderedPageBreak/>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299" w:name="_Hlk44319749"/>
      <w:r>
        <w:t>the numeral 2 is used in Old Sundanese to represent the phonemes /</w:t>
      </w:r>
      <w:proofErr w:type="spellStart"/>
      <w:r>
        <w:t>ro</w:t>
      </w:r>
      <w:proofErr w:type="spellEnd"/>
      <w:r>
        <w:t>/</w:t>
      </w:r>
      <w:bookmarkEnd w:id="299"/>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4"/>
      </w:r>
    </w:p>
    <w:p w14:paraId="29F4047C" w14:textId="1E8BB491" w:rsidR="00193D2B" w:rsidRPr="00424A23" w:rsidRDefault="00193D2B" w:rsidP="00193D2B">
      <w:pPr>
        <w:pStyle w:val="Cmsor3"/>
        <w:numPr>
          <w:ilvl w:val="2"/>
          <w:numId w:val="16"/>
        </w:numPr>
        <w:ind w:left="993" w:hanging="993"/>
      </w:pPr>
      <w:bookmarkStart w:id="300" w:name="_77xvqqxwsyaq" w:colFirst="0" w:colLast="0"/>
      <w:bookmarkStart w:id="301" w:name="_Ref23844494"/>
      <w:bookmarkStart w:id="302" w:name="_Toc44587485"/>
      <w:bookmarkStart w:id="303" w:name="_Toc17811441"/>
      <w:bookmarkStart w:id="304" w:name="_Toc17811496"/>
      <w:bookmarkEnd w:id="300"/>
      <w:r>
        <w:t>Complex characters split by an intervening feature</w:t>
      </w:r>
      <w:bookmarkEnd w:id="301"/>
      <w:bookmarkEnd w:id="302"/>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6EAFD883" w:rsidR="00761F8E" w:rsidRDefault="000C0543" w:rsidP="00761F8E">
      <w:pPr>
        <w:pStyle w:val="Lista"/>
      </w:pPr>
      <w:ins w:id="305" w:author="Dániel Balogh" w:date="2021-05-26T08:53:00Z">
        <w:r>
          <w:rPr>
            <w:noProof/>
          </w:rPr>
          <w:drawing>
            <wp:anchor distT="0" distB="0" distL="114300" distR="114300" simplePos="0" relativeHeight="251679744" behindDoc="1" locked="0" layoutInCell="1" allowOverlap="1" wp14:anchorId="4E2DB682" wp14:editId="545E1950">
              <wp:simplePos x="0" y="0"/>
              <wp:positionH relativeFrom="column">
                <wp:posOffset>4320894</wp:posOffset>
              </wp:positionH>
              <wp:positionV relativeFrom="paragraph">
                <wp:posOffset>447048</wp:posOffset>
              </wp:positionV>
              <wp:extent cx="1876425" cy="1041400"/>
              <wp:effectExtent l="0" t="0" r="9525" b="6350"/>
              <wp:wrapTight wrapText="bothSides">
                <wp:wrapPolygon edited="0">
                  <wp:start x="0" y="0"/>
                  <wp:lineTo x="0" y="21337"/>
                  <wp:lineTo x="21490" y="21337"/>
                  <wp:lineTo x="21490" y="0"/>
                  <wp:lineTo x="0" y="0"/>
                </wp:wrapPolygon>
              </wp:wrapTight>
              <wp:docPr id="20" name="DC389B54-0637-4D05-9F1A-677D1E908931"/>
              <wp:cNvGraphicFramePr/>
              <a:graphic xmlns:a="http://schemas.openxmlformats.org/drawingml/2006/main">
                <a:graphicData uri="http://schemas.openxmlformats.org/drawingml/2006/picture">
                  <pic:pic xmlns:pic="http://schemas.openxmlformats.org/drawingml/2006/picture">
                    <pic:nvPicPr>
                      <pic:cNvPr id="1" name="DC389B54-0637-4D05-9F1A-677D1E908931"/>
                      <pic:cNvPicPr/>
                    </pic:nvPicPr>
                    <pic:blipFill>
                      <a:blip r:embed="rId31" r:link="rId32" cstate="print">
                        <a:extLst>
                          <a:ext uri="{28A0092B-C50C-407E-A947-70E740481C1C}">
                            <a14:useLocalDpi xmlns:a14="http://schemas.microsoft.com/office/drawing/2010/main" val="0"/>
                          </a:ext>
                        </a:extLst>
                      </a:blip>
                      <a:srcRect/>
                      <a:stretch>
                        <a:fillRect/>
                      </a:stretch>
                    </pic:blipFill>
                    <pic:spPr bwMode="auto">
                      <a:xfrm>
                        <a:off x="0" y="0"/>
                        <a:ext cx="187642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761F8E">
        <w:t xml:space="preserve">in transliteration, put all of the transliterated characters belonging to the split original character on that side of the interruption where the consonant body is located, and add the applicable placeholder </w:t>
      </w:r>
      <w:r w:rsidR="00A10D75">
        <w:t>character</w:t>
      </w:r>
      <w:r w:rsidR="00761F8E">
        <w:t xml:space="preserve"> on the other side of the interruption, thus:</w:t>
      </w:r>
    </w:p>
    <w:p w14:paraId="62482ABA" w14:textId="2EAB3A4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4A8171A3"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42A9CC1C"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3E93556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063657BF" w:rsidR="00761F8E" w:rsidRDefault="00761F8E" w:rsidP="00761F8E">
      <w:pPr>
        <w:pStyle w:val="Lista"/>
      </w:pPr>
      <w:r>
        <w:t>in the above examples, ignore the dotted circle representing the body associated with dependent vowel signs</w:t>
      </w:r>
    </w:p>
    <w:p w14:paraId="249B5DCD" w14:textId="2F91504A"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14744AB9" w:rsidR="00503BDB" w:rsidRDefault="00503BDB" w:rsidP="00503BDB">
      <w:pPr>
        <w:pStyle w:val="Lista2"/>
      </w:pPr>
      <w:r>
        <w:t xml:space="preserve">line break: </w:t>
      </w:r>
      <w:r w:rsidR="006E4835">
        <w:t>EGD</w:t>
      </w:r>
      <w:r>
        <w:t xml:space="preserve"> §</w:t>
      </w:r>
      <w:r w:rsidR="0092703C">
        <w:t>3.2.1</w:t>
      </w:r>
      <w:r>
        <w:t xml:space="preserve"> </w:t>
      </w:r>
      <w:r w:rsidR="00697D8B">
        <w:t>(if you are not using XML tags,</w:t>
      </w:r>
      <w:r>
        <w:t xml:space="preserve"> start a new line in the e-text</w:t>
      </w:r>
      <w:r w:rsidR="00697D8B">
        <w:t>)</w:t>
      </w:r>
    </w:p>
    <w:p w14:paraId="6B622A05" w14:textId="5C8B7FBA" w:rsidR="00503BDB" w:rsidRDefault="00503BDB" w:rsidP="00503BDB">
      <w:pPr>
        <w:pStyle w:val="Lista2"/>
        <w:rPr>
          <w:ins w:id="306" w:author="Dániel Balogh" w:date="2021-05-26T08:52:00Z"/>
        </w:rPr>
      </w:pPr>
      <w:r>
        <w:t xml:space="preserve">space </w:t>
      </w:r>
      <w:r w:rsidR="00F15723">
        <w:t xml:space="preserve">imposed by </w:t>
      </w:r>
      <w:r>
        <w:t xml:space="preserve">a physical feature of the support: </w:t>
      </w:r>
      <w:r w:rsidR="006E4835">
        <w:t>EGD</w:t>
      </w:r>
      <w:r>
        <w:t xml:space="preserve"> §</w:t>
      </w:r>
      <w:r w:rsidR="0092703C">
        <w:t>4.3.5 to §4.3.8</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46192A">
        <w:t>4.2.3</w:t>
      </w:r>
      <w:r w:rsidR="00BA59A4">
        <w:fldChar w:fldCharType="end"/>
      </w:r>
      <w:r>
        <w:t>)</w:t>
      </w:r>
    </w:p>
    <w:p w14:paraId="5697C02A" w14:textId="7F9D7DB8" w:rsidR="000C0543" w:rsidRDefault="000C0543">
      <w:pPr>
        <w:pStyle w:val="Lista3"/>
        <w:pPrChange w:id="307" w:author="Dániel Balogh" w:date="2021-05-26T08:55:00Z">
          <w:pPr>
            <w:pStyle w:val="Lista2"/>
          </w:pPr>
        </w:pPrChange>
      </w:pPr>
      <w:ins w:id="308" w:author="Dániel Balogh" w:date="2021-05-26T08:55:00Z">
        <w:r>
          <w:t>e.g.</w:t>
        </w:r>
      </w:ins>
      <w:ins w:id="309" w:author="Dániel Balogh" w:date="2021-05-26T08:54:00Z">
        <w:r>
          <w:t xml:space="preserve"> </w:t>
        </w:r>
      </w:ins>
      <w:ins w:id="310" w:author="Dániel Balogh" w:date="2021-05-26T08:52:00Z">
        <w:r w:rsidRPr="000C0543">
          <w:rPr>
            <w:i/>
            <w:iCs/>
            <w:rPrChange w:id="311" w:author="Dániel Balogh" w:date="2021-05-26T08:54:00Z">
              <w:rPr/>
            </w:rPrChange>
          </w:rPr>
          <w:t>A⌈</w:t>
        </w:r>
      </w:ins>
      <w:ins w:id="312" w:author="Dániel Balogh" w:date="2021-05-26T08:55:00Z">
        <w:r>
          <w:rPr>
            <w:i/>
            <w:iCs/>
          </w:rPr>
          <w:t>_</w:t>
        </w:r>
      </w:ins>
      <w:proofErr w:type="spellStart"/>
      <w:ins w:id="313" w:author="Dániel Balogh" w:date="2021-05-26T08:52:00Z">
        <w:r w:rsidRPr="000C0543">
          <w:rPr>
            <w:i/>
            <w:iCs/>
            <w:rPrChange w:id="314" w:author="Dániel Balogh" w:date="2021-05-26T08:54:00Z">
              <w:rPr/>
            </w:rPrChange>
          </w:rPr>
          <w:t>horātri</w:t>
        </w:r>
      </w:ins>
      <w:proofErr w:type="spellEnd"/>
      <w:ins w:id="315" w:author="Dániel Balogh" w:date="2021-05-26T08:55:00Z">
        <w:r>
          <w:t xml:space="preserve"> </w:t>
        </w:r>
      </w:ins>
      <w:ins w:id="316" w:author="Dániel Balogh" w:date="2021-05-26T08:56:00Z">
        <w:r>
          <w:t>for the second line in the above copper-plate image</w:t>
        </w:r>
      </w:ins>
    </w:p>
    <w:p w14:paraId="159876F4" w14:textId="0E6400FC"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51EA2C71" w:rsidR="00503BDB" w:rsidRDefault="00503BDB" w:rsidP="00761F8E">
      <w:pPr>
        <w:pStyle w:val="Lista"/>
      </w:pPr>
      <w:r>
        <w:t xml:space="preserve">see also </w:t>
      </w:r>
      <w:r w:rsidR="006E4835">
        <w:t>EGD</w:t>
      </w:r>
      <w:r w:rsidR="00F741F1">
        <w:t xml:space="preserve"> </w:t>
      </w:r>
      <w:r>
        <w:t>§</w:t>
      </w:r>
      <w:r w:rsidR="0092703C">
        <w:t xml:space="preserve">4.1.4 </w:t>
      </w:r>
      <w:r>
        <w:t xml:space="preserve">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6A31A3D2" w14:textId="6A10CA56"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49C0FBFB" w:rsidR="00761F8E" w:rsidRDefault="00503BDB" w:rsidP="00BA59A4">
      <w:pPr>
        <w:pStyle w:val="Lista2"/>
      </w:pPr>
      <w:r>
        <w:lastRenderedPageBreak/>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0FEAA765" w:rsidR="00DF4B64" w:rsidRDefault="00DF4B64" w:rsidP="00DF4B64">
      <w:pPr>
        <w:pStyle w:val="Cmsor3"/>
        <w:numPr>
          <w:ilvl w:val="2"/>
          <w:numId w:val="16"/>
        </w:numPr>
      </w:pPr>
      <w:bookmarkStart w:id="317" w:name="_Ref40103880"/>
      <w:bookmarkStart w:id="318" w:name="_Toc44587486"/>
      <w:r>
        <w:t xml:space="preserve">Special forms of </w:t>
      </w:r>
      <w:r>
        <w:rPr>
          <w:rStyle w:val="Foreign"/>
        </w:rPr>
        <w:t>anusvāra</w:t>
      </w:r>
      <w:bookmarkEnd w:id="317"/>
      <w:bookmarkEnd w:id="318"/>
    </w:p>
    <w:p w14:paraId="14A84EE6" w14:textId="704DBE7F" w:rsidR="00DF4B64" w:rsidRDefault="00DF4B64" w:rsidP="00DF4B64">
      <w:pPr>
        <w:pStyle w:val="Lista"/>
      </w:pPr>
      <w:r>
        <w:t>as per §</w:t>
      </w:r>
      <w:r>
        <w:fldChar w:fldCharType="begin"/>
      </w:r>
      <w:r>
        <w:instrText xml:space="preserve"> REF _Ref40104049 \r \h </w:instrText>
      </w:r>
      <w:r>
        <w:fldChar w:fldCharType="separate"/>
      </w:r>
      <w:r w:rsidR="0046192A">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1F935232"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ABA83EF" w:rsidR="00DF4B64" w:rsidRDefault="008824C3" w:rsidP="00DF4B64">
      <w:pPr>
        <w:pStyle w:val="Lista2"/>
      </w:pPr>
      <w:ins w:id="319" w:author="Dániel Balogh" w:date="2021-11-12T13:39:00Z">
        <w:r>
          <w:rPr>
            <w:noProof/>
          </w:rPr>
          <w:drawing>
            <wp:anchor distT="0" distB="0" distL="114300" distR="114300" simplePos="0" relativeHeight="251681792" behindDoc="1" locked="0" layoutInCell="1" allowOverlap="1" wp14:anchorId="6DD32C3F" wp14:editId="49FDB523">
              <wp:simplePos x="0" y="0"/>
              <wp:positionH relativeFrom="column">
                <wp:posOffset>5561437</wp:posOffset>
              </wp:positionH>
              <wp:positionV relativeFrom="paragraph">
                <wp:posOffset>121548</wp:posOffset>
              </wp:positionV>
              <wp:extent cx="588010" cy="338455"/>
              <wp:effectExtent l="0" t="0" r="2540" b="4445"/>
              <wp:wrapTight wrapText="bothSides">
                <wp:wrapPolygon edited="0">
                  <wp:start x="0" y="0"/>
                  <wp:lineTo x="0" y="20668"/>
                  <wp:lineTo x="20994" y="20668"/>
                  <wp:lineTo x="20994"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8010" cy="33845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F4B64">
        <w:t xml:space="preserve">the </w:t>
      </w:r>
      <w:r w:rsidR="00DF4B64" w:rsidRPr="00DF4B64">
        <w:t xml:space="preserve">Javanese/Balinese special </w:t>
      </w:r>
      <w:r w:rsidR="00DF4B64" w:rsidRPr="00DF4B64">
        <w:rPr>
          <w:rStyle w:val="Foreign"/>
        </w:rPr>
        <w:t>anusvāra</w:t>
      </w:r>
      <w:r w:rsidR="00DF4B64" w:rsidRPr="00DF4B64">
        <w:t xml:space="preserve"> with a small st</w:t>
      </w:r>
      <w:r w:rsidR="00DF4B64">
        <w:t>roke beside it (to indicate pronunciation as /m/),</w:t>
      </w:r>
      <w:r w:rsidR="00DF4B64" w:rsidRPr="00F1306D">
        <w:t xml:space="preserve"> called </w:t>
      </w:r>
      <w:r w:rsidR="00DF4B64" w:rsidRPr="00F1306D">
        <w:rPr>
          <w:rStyle w:val="Foreign"/>
        </w:rPr>
        <w:t>ulu ricem</w:t>
      </w:r>
      <w:r w:rsidR="00DF4B64" w:rsidRPr="00F1306D">
        <w:t xml:space="preserve"> in Balinese</w:t>
      </w:r>
      <w:ins w:id="320" w:author="Dániel Balogh" w:date="2021-11-12T13:40:00Z">
        <w:r>
          <w:t xml:space="preserve">, as shown on the right in </w:t>
        </w:r>
        <w:r>
          <w:rPr>
            <w:rStyle w:val="Foreign"/>
          </w:rPr>
          <w:t>nāśaṁ*</w:t>
        </w:r>
      </w:ins>
    </w:p>
    <w:p w14:paraId="2C416204" w14:textId="55159F89" w:rsidR="00DF4B64" w:rsidRDefault="003675EC" w:rsidP="00DF4B64">
      <w:pPr>
        <w:pStyle w:val="Lista2"/>
        <w:rPr>
          <w:ins w:id="321" w:author="Dániel Balogh" w:date="2021-01-29T10:05:00Z"/>
        </w:rPr>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39962E93" w14:textId="0015EAA6" w:rsidR="00D70AFB" w:rsidRDefault="00D70AFB" w:rsidP="00DF4B64">
      <w:pPr>
        <w:pStyle w:val="Lista2"/>
      </w:pPr>
      <w:ins w:id="322" w:author="Dániel Balogh" w:date="2021-01-29T10:05:00Z">
        <w:r>
          <w:t xml:space="preserve">note that if you use an asterisk for this purpose, then </w:t>
        </w:r>
      </w:ins>
      <w:ins w:id="323" w:author="Dániel Balogh" w:date="2021-01-29T10:06:00Z">
        <w:r>
          <w:t>you are advised not to use</w:t>
        </w:r>
      </w:ins>
      <w:ins w:id="324" w:author="Dániel Balogh" w:date="2021-01-29T10:05:00Z">
        <w:r>
          <w:t xml:space="preserve"> asterisks as shorthand for a zero vowel marker (§</w:t>
        </w:r>
        <w:r>
          <w:fldChar w:fldCharType="begin"/>
        </w:r>
        <w:r>
          <w:instrText xml:space="preserve"> REF _Ref17800758 \r \h </w:instrText>
        </w:r>
      </w:ins>
      <w:ins w:id="325" w:author="Dániel Balogh" w:date="2021-01-29T10:05:00Z">
        <w:r>
          <w:fldChar w:fldCharType="separate"/>
        </w:r>
        <w:r>
          <w:t>3.3.2</w:t>
        </w:r>
        <w:r>
          <w:fldChar w:fldCharType="end"/>
        </w:r>
        <w:r>
          <w:t>)</w:t>
        </w:r>
      </w:ins>
    </w:p>
    <w:p w14:paraId="00000104" w14:textId="7935FB85" w:rsidR="006F3A4A" w:rsidRDefault="00395046" w:rsidP="00AF2BAB">
      <w:pPr>
        <w:pStyle w:val="Cmsor1"/>
        <w:numPr>
          <w:ilvl w:val="0"/>
          <w:numId w:val="16"/>
        </w:numPr>
      </w:pPr>
      <w:bookmarkStart w:id="326" w:name="_Toc44587487"/>
      <w:r>
        <w:lastRenderedPageBreak/>
        <w:t>Non-alphabetic Characters</w:t>
      </w:r>
      <w:bookmarkEnd w:id="303"/>
      <w:bookmarkEnd w:id="304"/>
      <w:bookmarkEnd w:id="326"/>
    </w:p>
    <w:p w14:paraId="00000105" w14:textId="0CACB230" w:rsidR="006F3A4A" w:rsidRDefault="00395046" w:rsidP="00AF2BAB">
      <w:pPr>
        <w:pStyle w:val="Cmsor2"/>
        <w:numPr>
          <w:ilvl w:val="1"/>
          <w:numId w:val="16"/>
        </w:numPr>
      </w:pPr>
      <w:bookmarkStart w:id="327" w:name="_lskh4nb1o2vy" w:colFirst="0" w:colLast="0"/>
      <w:bookmarkStart w:id="328" w:name="_Toc17811442"/>
      <w:bookmarkStart w:id="329" w:name="_Toc17811497"/>
      <w:bookmarkStart w:id="330" w:name="_Toc44587488"/>
      <w:bookmarkEnd w:id="327"/>
      <w:r>
        <w:t>Numerals</w:t>
      </w:r>
      <w:bookmarkEnd w:id="328"/>
      <w:bookmarkEnd w:id="329"/>
      <w:bookmarkEnd w:id="330"/>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64FB944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46192A">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Lbjegyzet-hivatkozs"/>
        </w:rPr>
        <w:footnoteReference w:id="15"/>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Pr>
          <w:rStyle w:val="Lbjegyzet-hivatkozs"/>
        </w:rPr>
        <w:footnoteReference w:id="16"/>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331" w:name="_Toc44587489"/>
      <w:r>
        <w:rPr>
          <w:lang w:eastAsia="en-GB" w:bidi="hi-IN"/>
        </w:rPr>
        <w:t>Numbers denoted by bars</w:t>
      </w:r>
      <w:bookmarkEnd w:id="331"/>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332" w:name="_Ref23770948"/>
      <w:bookmarkStart w:id="333" w:name="_Toc44587490"/>
      <w:r>
        <w:rPr>
          <w:lang w:eastAsia="en-GB" w:bidi="hi-IN"/>
        </w:rPr>
        <w:lastRenderedPageBreak/>
        <w:t>Fractions</w:t>
      </w:r>
      <w:bookmarkEnd w:id="332"/>
      <w:bookmarkEnd w:id="333"/>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Pr>
          <w:rStyle w:val="Lbjegyzet-hivatkozs"/>
        </w:rPr>
        <w:footnoteReference w:id="17"/>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334" w:name="_fxkp7m4gvcim" w:colFirst="0" w:colLast="0"/>
      <w:bookmarkStart w:id="335" w:name="_Ref40886489"/>
      <w:bookmarkStart w:id="336" w:name="_Ref40887370"/>
      <w:bookmarkStart w:id="337" w:name="_Toc44587491"/>
      <w:bookmarkStart w:id="338" w:name="_Toc17811443"/>
      <w:bookmarkStart w:id="339" w:name="_Toc17811498"/>
      <w:bookmarkStart w:id="340" w:name="_Ref24531259"/>
      <w:bookmarkEnd w:id="334"/>
      <w:r>
        <w:t>Symbols</w:t>
      </w:r>
      <w:bookmarkEnd w:id="335"/>
      <w:bookmarkEnd w:id="336"/>
      <w:bookmarkEnd w:id="337"/>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341" w:name="_Ref15562528"/>
      <w:bookmarkStart w:id="342" w:name="_Toc17811445"/>
      <w:bookmarkStart w:id="343"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344" w:name="_Toc44587492"/>
      <w:bookmarkEnd w:id="341"/>
      <w:bookmarkEnd w:id="342"/>
      <w:bookmarkEnd w:id="343"/>
      <w:r>
        <w:t>P</w:t>
      </w:r>
      <w:r w:rsidR="00395046">
        <w:t>unctuation</w:t>
      </w:r>
      <w:bookmarkEnd w:id="338"/>
      <w:bookmarkEnd w:id="339"/>
      <w:r w:rsidR="00A10D75">
        <w:t xml:space="preserve"> </w:t>
      </w:r>
      <w:r w:rsidR="00FB3701">
        <w:t>m</w:t>
      </w:r>
      <w:r w:rsidR="00A10D75">
        <w:t>arks</w:t>
      </w:r>
      <w:bookmarkEnd w:id="340"/>
      <w:bookmarkEnd w:id="344"/>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64B86AF9"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proofErr w:type="spellStart"/>
      <w:r w:rsidRPr="008A6ED9">
        <w:rPr>
          <w:rStyle w:val="Foreign"/>
          <w:rFonts w:eastAsia="Arial"/>
        </w:rPr>
        <w:t>daṇḍa</w:t>
      </w:r>
      <w:r>
        <w:rPr>
          <w:rFonts w:eastAsia="Arial"/>
        </w:rPr>
        <w:t>s</w:t>
      </w:r>
      <w:proofErr w:type="spellEnd"/>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345" w:name="_118t60ako401" w:colFirst="0" w:colLast="0"/>
      <w:bookmarkStart w:id="346" w:name="_Toc17811444"/>
      <w:bookmarkStart w:id="347" w:name="_Toc17811499"/>
      <w:bookmarkStart w:id="348" w:name="_Toc44587493"/>
      <w:bookmarkEnd w:id="345"/>
      <w:r>
        <w:t xml:space="preserve">Space </w:t>
      </w:r>
      <w:r w:rsidR="00FB3701">
        <w:t>f</w:t>
      </w:r>
      <w:r>
        <w:t xml:space="preserve">iller </w:t>
      </w:r>
      <w:r w:rsidR="00FB3701">
        <w:t>s</w:t>
      </w:r>
      <w:r>
        <w:t>igns</w:t>
      </w:r>
      <w:bookmarkEnd w:id="346"/>
      <w:bookmarkEnd w:id="347"/>
      <w:bookmarkEnd w:id="348"/>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435226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349" w:name="_qf594d17lij7" w:colFirst="0" w:colLast="0"/>
      <w:bookmarkStart w:id="350" w:name="_3n6j1rqqfqgj" w:colFirst="0" w:colLast="0"/>
      <w:bookmarkStart w:id="351" w:name="_Toc44587494"/>
      <w:bookmarkStart w:id="352" w:name="_Toc17811446"/>
      <w:bookmarkStart w:id="353" w:name="_Toc17811501"/>
      <w:bookmarkStart w:id="354" w:name="_Ref22719364"/>
      <w:bookmarkEnd w:id="349"/>
      <w:bookmarkEnd w:id="350"/>
      <w:r>
        <w:t>Generic symbols</w:t>
      </w:r>
      <w:bookmarkEnd w:id="351"/>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05B95AC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096A168F" w:rsidR="00562774" w:rsidRDefault="00562774" w:rsidP="00562774">
      <w:pPr>
        <w:pStyle w:val="Lista3"/>
      </w:pPr>
      <w:r>
        <w:t>where “</w:t>
      </w:r>
      <w:proofErr w:type="spellStart"/>
      <w:r>
        <w:t>abc</w:t>
      </w:r>
      <w:proofErr w:type="spellEnd"/>
      <w:r>
        <w:t xml:space="preserve">” (any sequence of letters, followed by a space) will be converted into a symbol token in the XML tag </w:t>
      </w:r>
      <w:del w:id="355" w:author="Dániel Balogh" w:date="2021-01-29T15:59:00Z">
        <w:r w:rsidDel="00EE1A12">
          <w:delText>to be added to the § character</w:delText>
        </w:r>
      </w:del>
      <w:ins w:id="356" w:author="Dániel Balogh" w:date="2021-01-29T15:59:00Z">
        <w:r w:rsidR="00EE1A12">
          <w:t>representing the symbol</w:t>
        </w:r>
      </w:ins>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357" w:name="_Toc44587495"/>
      <w:r>
        <w:t>Space</w:t>
      </w:r>
      <w:bookmarkEnd w:id="352"/>
      <w:bookmarkEnd w:id="353"/>
      <w:bookmarkEnd w:id="354"/>
      <w:bookmarkEnd w:id="357"/>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358" w:name="_3znysh7" w:colFirst="0" w:colLast="0"/>
      <w:bookmarkStart w:id="359" w:name="_3vicsiwxvh94" w:colFirst="0" w:colLast="0"/>
      <w:bookmarkStart w:id="360" w:name="_hv2uvfxl0lay" w:colFirst="0" w:colLast="0"/>
      <w:bookmarkStart w:id="361" w:name="_ql9phuu609jo" w:colFirst="0" w:colLast="0"/>
      <w:bookmarkStart w:id="362" w:name="_Toc17811447"/>
      <w:bookmarkStart w:id="363" w:name="_Toc17811502"/>
      <w:bookmarkStart w:id="364" w:name="_Toc44587496"/>
      <w:bookmarkEnd w:id="358"/>
      <w:bookmarkEnd w:id="359"/>
      <w:bookmarkEnd w:id="360"/>
      <w:bookmarkEnd w:id="361"/>
      <w:r w:rsidRPr="002E3853">
        <w:lastRenderedPageBreak/>
        <w:t>References</w:t>
      </w:r>
      <w:bookmarkEnd w:id="362"/>
      <w:bookmarkEnd w:id="363"/>
      <w:bookmarkEnd w:id="364"/>
    </w:p>
    <w:p w14:paraId="00000152" w14:textId="77777777" w:rsidR="006F3A4A" w:rsidRDefault="00395046" w:rsidP="00061C63">
      <w:pPr>
        <w:pStyle w:val="Irodalomjegyzk"/>
      </w:pPr>
      <w:r>
        <w:t xml:space="preserve">Brookes, Stewart, Peter A. Stokes, Matilda Watson, and Débora Marques de Matos. 2015. ‘The </w:t>
      </w:r>
      <w:proofErr w:type="spellStart"/>
      <w:r>
        <w:t>DigiPal</w:t>
      </w:r>
      <w:proofErr w:type="spellEnd"/>
      <w:r>
        <w:t xml:space="preserve"> Project for European Scripts and Decorations’. In </w:t>
      </w:r>
      <w:r>
        <w:rPr>
          <w:i/>
        </w:rPr>
        <w:t>Writing Europe, 500-1450</w:t>
      </w:r>
      <w:r>
        <w:t>, edited by Aidan Conti, Orietta Da Rold,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française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396AF6DD"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38">
        <w:r>
          <w:t xml:space="preserve"> </w:t>
        </w:r>
      </w:hyperlink>
      <w:hyperlink r:id="rId39">
        <w:r>
          <w:rPr>
            <w:color w:val="1155CC"/>
            <w:u w:val="single"/>
          </w:rPr>
          <w:t>https://www.iso.org/standard/28333.html</w:t>
        </w:r>
      </w:hyperlink>
      <w:r>
        <w:t>.</w:t>
      </w:r>
    </w:p>
    <w:p w14:paraId="00000155" w14:textId="62EBE9C8"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40">
        <w:r>
          <w:t xml:space="preserve"> </w:t>
        </w:r>
      </w:hyperlink>
      <w:hyperlink r:id="rId41">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r>
        <w:t>Wellisch, Hans H. 1978. The Conversion of Scripts—Its Nature, History, and Utilization. New York: Wiley.</w:t>
      </w:r>
    </w:p>
    <w:sectPr w:rsidR="006F3A4A" w:rsidSect="00965FFF">
      <w:footerReference w:type="even" r:id="rId42"/>
      <w:footerReference w:type="default" r:id="rId43"/>
      <w:pgSz w:w="11906" w:h="16838" w:code="9"/>
      <w:pgMar w:top="1134" w:right="1134" w:bottom="1134" w:left="1134"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2EAF11" w14:textId="77777777" w:rsidR="00912143" w:rsidRDefault="00912143">
      <w:r>
        <w:separator/>
      </w:r>
    </w:p>
  </w:endnote>
  <w:endnote w:type="continuationSeparator" w:id="0">
    <w:p w14:paraId="4A70A4FC" w14:textId="77777777" w:rsidR="00912143" w:rsidRDefault="009121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panose1 w:val="02000503060000020004"/>
    <w:charset w:val="EE"/>
    <w:family w:val="auto"/>
    <w:pitch w:val="variable"/>
    <w:sig w:usb0="E00000FF" w:usb1="00000003" w:usb2="00000000" w:usb3="00000000" w:csb0="0000001B" w:csb1="00000000"/>
    <w:embedRegular r:id="rId1" w:subsetted="1" w:fontKey="{439CE5DE-C00E-40D6-A713-65DF517843B6}"/>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52180A79-D0CB-4CA0-8B50-F90ADBB6C3A5}"/>
    <w:embedBold r:id="rId3" w:fontKey="{24AE211F-2DE8-488E-95EE-93FA3F8C5F10}"/>
    <w:embedItalic r:id="rId4" w:fontKey="{45324CE6-410F-475D-9B87-FF02540844A7}"/>
    <w:embedBoldItalic r:id="rId5" w:fontKey="{49C20DF2-046F-4007-AF25-CE38B60E4B4A}"/>
  </w:font>
  <w:font w:name="Arial Unicode MS">
    <w:panose1 w:val="020B0604020202020204"/>
    <w:charset w:val="80"/>
    <w:family w:val="swiss"/>
    <w:pitch w:val="variable"/>
    <w:sig w:usb0="F7FFAFFF" w:usb1="E9DFFFFF" w:usb2="0000003F" w:usb3="00000000" w:csb0="003F01FF" w:csb1="00000000"/>
    <w:embedRegular r:id="rId6" w:subsetted="1" w:fontKey="{9F81BBC9-846B-44BA-95A0-E8AEFC57AB40}"/>
  </w:font>
  <w:font w:name="Calibri">
    <w:panose1 w:val="020F0502020204030204"/>
    <w:charset w:val="EE"/>
    <w:family w:val="swiss"/>
    <w:pitch w:val="variable"/>
    <w:sig w:usb0="E4002EFF" w:usb1="C000247B" w:usb2="00000009" w:usb3="00000000" w:csb0="000001FF" w:csb1="00000000"/>
    <w:embedRegular r:id="rId7" w:fontKey="{B45CBDA1-04D7-4B4E-AB1B-1D5DD702B359}"/>
    <w:embedBold r:id="rId8" w:fontKey="{140632F2-F72E-43E4-BB83-99CF53D9AD62}"/>
    <w:embedItalic r:id="rId9" w:fontKey="{DDEBD170-17DA-42A7-B6C5-8F1EC7329599}"/>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embedRegular r:id="rId10" w:subsetted="1" w:fontKey="{290ECB13-080D-4356-8E73-0C3B3191BFF4}"/>
  </w:font>
  <w:font w:name="Nirmala UI">
    <w:panose1 w:val="020B0502040204020203"/>
    <w:charset w:val="00"/>
    <w:family w:val="swiss"/>
    <w:pitch w:val="variable"/>
    <w:sig w:usb0="80FF8023" w:usb1="0200004A" w:usb2="00000200" w:usb3="00000000" w:csb0="00000001" w:csb1="00000000"/>
    <w:embedRegular r:id="rId11" w:subsetted="1" w:fontKey="{519BE2F9-609C-4225-8465-8B95E3902379}"/>
  </w:font>
  <w:font w:name="Noto Sans Balinese">
    <w:panose1 w:val="020B0502040504020204"/>
    <w:charset w:val="00"/>
    <w:family w:val="swiss"/>
    <w:pitch w:val="variable"/>
    <w:sig w:usb0="00000003" w:usb1="00000000" w:usb2="00000000" w:usb3="00000000" w:csb0="00000001" w:csb1="00000000"/>
    <w:embedRegular r:id="rId12" w:subsetted="1" w:fontKey="{F2A7BE56-C077-400E-8E51-0CA4D166C62D}"/>
  </w:font>
  <w:font w:name="Leelawadee UI">
    <w:panose1 w:val="020B0502040204020203"/>
    <w:charset w:val="00"/>
    <w:family w:val="swiss"/>
    <w:pitch w:val="variable"/>
    <w:sig w:usb0="A3000003" w:usb1="00000000" w:usb2="00010000" w:usb3="00000000" w:csb0="00010101" w:csb1="00000000"/>
    <w:embedRegular r:id="rId13" w:subsetted="1" w:fontKey="{26139073-E859-45C8-8D65-7A837B648A3C}"/>
  </w:font>
  <w:font w:name="Segoe UI Historic">
    <w:panose1 w:val="020B0502040204020203"/>
    <w:charset w:val="00"/>
    <w:family w:val="swiss"/>
    <w:pitch w:val="variable"/>
    <w:sig w:usb0="800001EF" w:usb1="02000002" w:usb2="0060C080" w:usb3="00000000" w:csb0="00000001" w:csb1="00000000"/>
    <w:embedRegular r:id="rId14" w:fontKey="{4F5FDCBA-680A-4283-92FA-EC069467F454}"/>
  </w:font>
  <w:font w:name="DaunPenh">
    <w:charset w:val="00"/>
    <w:family w:val="auto"/>
    <w:pitch w:val="variable"/>
    <w:sig w:usb0="80000003" w:usb1="00000000" w:usb2="00010000" w:usb3="00000000" w:csb0="00000001" w:csb1="00000000"/>
    <w:embedRegular r:id="rId15" w:subsetted="1" w:fontKey="{E3D41C1A-3E39-4F03-BCE7-50034ACF6E85}"/>
  </w:font>
  <w:font w:name="Noto Sans Grantha">
    <w:panose1 w:val="020B0502040504020204"/>
    <w:charset w:val="00"/>
    <w:family w:val="swiss"/>
    <w:notTrueType/>
    <w:pitch w:val="variable"/>
    <w:sig w:usb0="80108003" w:usb1="02002004" w:usb2="00000000" w:usb3="00000000" w:csb0="00000001" w:csb1="00000000"/>
  </w:font>
  <w:font w:name="Cardo">
    <w:panose1 w:val="02020600000000000000"/>
    <w:charset w:val="EE"/>
    <w:family w:val="roman"/>
    <w:pitch w:val="variable"/>
    <w:sig w:usb0="E40008FF" w:usb1="5201E0FB" w:usb2="04608000" w:usb3="00000000" w:csb0="000000BB" w:csb1="00000000"/>
  </w:font>
  <w:font w:name="Myanmar Text">
    <w:panose1 w:val="020B0502040204020203"/>
    <w:charset w:val="00"/>
    <w:family w:val="swiss"/>
    <w:pitch w:val="variable"/>
    <w:sig w:usb0="80000003" w:usb1="00000000" w:usb2="00000400" w:usb3="00000000" w:csb0="00000001" w:csb1="00000000"/>
    <w:embedRegular r:id="rId16" w:subsetted="1" w:fontKey="{A338A007-890C-4C1F-9B51-62C4E7E20C85}"/>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embedRegular r:id="rId17" w:subsetted="1" w:fontKey="{BEBDD163-E333-496A-BB2B-496DDD3BB5E2}"/>
  </w:font>
  <w:font w:name="Segoe UI Symbol">
    <w:panose1 w:val="020B0502040204020203"/>
    <w:charset w:val="00"/>
    <w:family w:val="swiss"/>
    <w:pitch w:val="variable"/>
    <w:sig w:usb0="800001E3" w:usb1="1200FFEF" w:usb2="00040000" w:usb3="00000000" w:csb0="00000001" w:csb1="00000000"/>
    <w:embedRegular r:id="rId18" w:subsetted="1" w:fontKey="{0BF0BBAD-A83A-4443-B6DC-52E8B0E5313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EDCAF" w14:textId="63809FB9" w:rsidR="00B60AF1" w:rsidRDefault="00B60AF1">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58" w14:textId="0A099E49" w:rsidR="00B60AF1" w:rsidRDefault="00B60AF1">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18A22" w14:textId="77777777" w:rsidR="00912143" w:rsidRDefault="00912143" w:rsidP="00220199">
      <w:pPr>
        <w:spacing w:line="240" w:lineRule="exact"/>
      </w:pPr>
      <w:r>
        <w:separator/>
      </w:r>
    </w:p>
  </w:footnote>
  <w:footnote w:type="continuationSeparator" w:id="0">
    <w:p w14:paraId="318B7F1E" w14:textId="77777777" w:rsidR="00912143" w:rsidRDefault="00912143">
      <w:r>
        <w:continuationSeparator/>
      </w:r>
    </w:p>
  </w:footnote>
  <w:footnote w:id="1">
    <w:p w14:paraId="1709DBC4" w14:textId="6180056B" w:rsidR="00B60AF1" w:rsidRPr="00445F4C" w:rsidRDefault="00B60AF1">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B60AF1" w:rsidRDefault="00B60AF1"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5829BFB4" w14:textId="4BF3718C" w:rsidR="00B60AF1" w:rsidRPr="0091543F" w:rsidRDefault="00B60AF1">
      <w:pPr>
        <w:pStyle w:val="Lbjegyzetszveg"/>
        <w:rPr>
          <w:lang w:val="hu-HU"/>
        </w:rPr>
      </w:pPr>
      <w:r>
        <w:tab/>
      </w:r>
      <w:r>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B60AF1" w:rsidRDefault="00B60AF1">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B60AF1" w:rsidRDefault="00B60AF1">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4A424540" w:rsidR="00B60AF1" w:rsidRDefault="00B60AF1">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B60AF1" w:rsidRPr="006B3C8A" w:rsidRDefault="00B60AF1">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B60AF1" w:rsidRDefault="00B60AF1"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(EGD §4.1.2) to encode the relative positions of certain character components, if you consider it necessary to do so.</w:t>
      </w:r>
    </w:p>
  </w:footnote>
  <w:footnote w:id="9">
    <w:p w14:paraId="0C56AB38" w14:textId="2C00B53A" w:rsidR="00B60AF1" w:rsidRPr="00DF4B64" w:rsidRDefault="00B60AF1">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10">
    <w:p w14:paraId="51C75E1B" w14:textId="687225F2" w:rsidR="00B60AF1" w:rsidRPr="006752DC" w:rsidRDefault="00B60AF1" w:rsidP="007D6365">
      <w:pPr>
        <w:pStyle w:val="Lbjegyzetszveg"/>
      </w:pPr>
      <w:r>
        <w:tab/>
      </w:r>
      <w:r>
        <w:rPr>
          <w:rStyle w:val="Lbjegyzet-hivatkozs"/>
        </w:rPr>
        <w:footnoteRef/>
      </w:r>
      <w:r w:rsidRPr="00D62F3A">
        <w:tab/>
      </w:r>
      <w:r>
        <w:t xml:space="preserve">According to </w:t>
      </w:r>
      <w:r w:rsidRPr="00D62F3A">
        <w:t xml:space="preserve">Ida Bagus Komang </w:t>
      </w:r>
      <w:proofErr w:type="spellStart"/>
      <w:r w:rsidRPr="00D62F3A">
        <w:t>Sudarma</w:t>
      </w:r>
      <w:proofErr w:type="spellEnd"/>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B60AF1" w:rsidRPr="00731E68" w:rsidRDefault="00B60AF1">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0D548505" w14:textId="2D9B3C87" w:rsidR="00B60AF1" w:rsidRPr="00455844" w:rsidRDefault="00B60AF1" w:rsidP="00A17AB9">
      <w:pPr>
        <w:pStyle w:val="Lbjegyzetszveg"/>
        <w:rPr>
          <w:ins w:id="222" w:author="Dániel Balogh" w:date="2020-11-02T09:08:00Z"/>
          <w:lang w:val="hu-HU"/>
        </w:rPr>
      </w:pPr>
      <w:ins w:id="223" w:author="Dániel Balogh" w:date="2020-11-02T09:08:00Z">
        <w:r>
          <w:tab/>
        </w:r>
        <w:r>
          <w:rPr>
            <w:rStyle w:val="Lbjegyzet-hivatkozs"/>
          </w:rPr>
          <w:footnoteRef/>
        </w:r>
        <w:r w:rsidRPr="00455844">
          <w:tab/>
        </w:r>
        <w:r>
          <w:t xml:space="preserve">See also </w:t>
        </w:r>
        <w:r>
          <w:fldChar w:fldCharType="begin"/>
        </w:r>
        <w:r>
          <w:instrText xml:space="preserve"> REF _Ref15558434 \r \h </w:instrText>
        </w:r>
      </w:ins>
      <w:ins w:id="224" w:author="Dániel Balogh" w:date="2020-11-02T09:08:00Z">
        <w:r>
          <w:fldChar w:fldCharType="separate"/>
        </w:r>
        <w:r>
          <w:t>3.3.6</w:t>
        </w:r>
        <w:r>
          <w:fldChar w:fldCharType="end"/>
        </w:r>
        <w:r>
          <w:t xml:space="preserve"> about the colon as a length marker.</w:t>
        </w:r>
      </w:ins>
    </w:p>
  </w:footnote>
  <w:footnote w:id="13">
    <w:p w14:paraId="7CAF4E77" w14:textId="63B338FE" w:rsidR="00B60AF1" w:rsidRDefault="00B60AF1">
      <w:pPr>
        <w:pStyle w:val="Lbjegyzetszveg"/>
      </w:pPr>
      <w:r>
        <w:tab/>
      </w:r>
      <w:r>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4">
    <w:p w14:paraId="175D2F48" w14:textId="405241F8" w:rsidR="00B60AF1" w:rsidRDefault="00B60AF1"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5">
    <w:p w14:paraId="6DD5C1D4" w14:textId="1D848ABA" w:rsidR="00B60AF1" w:rsidRDefault="00B60AF1" w:rsidP="00A232C1">
      <w:pPr>
        <w:pStyle w:val="Lbjegyzetszveg"/>
      </w:pPr>
      <w:r>
        <w:tab/>
      </w:r>
      <w:r>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6">
    <w:p w14:paraId="7C278FFA" w14:textId="3676CEBD" w:rsidR="00B60AF1" w:rsidRPr="00A232C1" w:rsidRDefault="00B60AF1">
      <w:pPr>
        <w:pStyle w:val="Lbjegyzetszveg"/>
        <w:rPr>
          <w:lang w:val="hu-HU"/>
        </w:rPr>
      </w:pPr>
      <w:r>
        <w:tab/>
      </w:r>
      <w:r>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7">
    <w:p w14:paraId="0AF42D0D" w14:textId="550CFC42" w:rsidR="00B60AF1" w:rsidRPr="00151579" w:rsidRDefault="00B60AF1">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7"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8"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1321808735">
    <w:abstractNumId w:val="27"/>
  </w:num>
  <w:num w:numId="2" w16cid:durableId="1829393746">
    <w:abstractNumId w:val="30"/>
  </w:num>
  <w:num w:numId="3" w16cid:durableId="252905173">
    <w:abstractNumId w:val="21"/>
  </w:num>
  <w:num w:numId="4" w16cid:durableId="1792244364">
    <w:abstractNumId w:val="16"/>
  </w:num>
  <w:num w:numId="5" w16cid:durableId="1482964179">
    <w:abstractNumId w:val="24"/>
  </w:num>
  <w:num w:numId="6" w16cid:durableId="1431926415">
    <w:abstractNumId w:val="9"/>
  </w:num>
  <w:num w:numId="7" w16cid:durableId="825975339">
    <w:abstractNumId w:val="7"/>
  </w:num>
  <w:num w:numId="8" w16cid:durableId="408701235">
    <w:abstractNumId w:val="6"/>
  </w:num>
  <w:num w:numId="9" w16cid:durableId="575941596">
    <w:abstractNumId w:val="5"/>
  </w:num>
  <w:num w:numId="10" w16cid:durableId="189030134">
    <w:abstractNumId w:val="4"/>
  </w:num>
  <w:num w:numId="11" w16cid:durableId="1377899317">
    <w:abstractNumId w:val="8"/>
  </w:num>
  <w:num w:numId="12" w16cid:durableId="51782261">
    <w:abstractNumId w:val="3"/>
  </w:num>
  <w:num w:numId="13" w16cid:durableId="263223335">
    <w:abstractNumId w:val="2"/>
  </w:num>
  <w:num w:numId="14" w16cid:durableId="1164315852">
    <w:abstractNumId w:val="1"/>
  </w:num>
  <w:num w:numId="15" w16cid:durableId="970596707">
    <w:abstractNumId w:val="0"/>
  </w:num>
  <w:num w:numId="16" w16cid:durableId="1327630838">
    <w:abstractNumId w:val="22"/>
  </w:num>
  <w:num w:numId="17" w16cid:durableId="715737951">
    <w:abstractNumId w:val="28"/>
  </w:num>
  <w:num w:numId="18" w16cid:durableId="113671046">
    <w:abstractNumId w:val="15"/>
  </w:num>
  <w:num w:numId="19" w16cid:durableId="1565873641">
    <w:abstractNumId w:val="29"/>
  </w:num>
  <w:num w:numId="20" w16cid:durableId="1364331269">
    <w:abstractNumId w:val="23"/>
  </w:num>
  <w:num w:numId="21" w16cid:durableId="1759136569">
    <w:abstractNumId w:val="18"/>
  </w:num>
  <w:num w:numId="22" w16cid:durableId="1234778190">
    <w:abstractNumId w:val="12"/>
  </w:num>
  <w:num w:numId="23" w16cid:durableId="1633436103">
    <w:abstractNumId w:val="14"/>
  </w:num>
  <w:num w:numId="24" w16cid:durableId="1360929272">
    <w:abstractNumId w:val="20"/>
  </w:num>
  <w:num w:numId="25" w16cid:durableId="461583319">
    <w:abstractNumId w:val="17"/>
  </w:num>
  <w:num w:numId="26" w16cid:durableId="1244797964">
    <w:abstractNumId w:val="13"/>
  </w:num>
  <w:num w:numId="27" w16cid:durableId="2108577024">
    <w:abstractNumId w:val="11"/>
  </w:num>
  <w:num w:numId="28" w16cid:durableId="72972967">
    <w:abstractNumId w:val="19"/>
  </w:num>
  <w:num w:numId="29" w16cid:durableId="1509523062">
    <w:abstractNumId w:val="26"/>
  </w:num>
  <w:num w:numId="30" w16cid:durableId="798454779">
    <w:abstractNumId w:val="10"/>
  </w:num>
  <w:num w:numId="31" w16cid:durableId="1822886006">
    <w:abstractNumId w:val="14"/>
  </w:num>
  <w:num w:numId="32" w16cid:durableId="258951578">
    <w:abstractNumId w:val="20"/>
  </w:num>
  <w:num w:numId="33" w16cid:durableId="564991618">
    <w:abstractNumId w:val="17"/>
  </w:num>
  <w:num w:numId="34" w16cid:durableId="1894925159">
    <w:abstractNumId w:val="11"/>
  </w:num>
  <w:num w:numId="35" w16cid:durableId="1051879146">
    <w:abstractNumId w:val="19"/>
  </w:num>
  <w:num w:numId="36" w16cid:durableId="504900400">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Windows Live" w15:userId="0c42d6f28f3e04dc"/>
  </w15:person>
  <w15:person w15:author="Dániel Balogh [2]">
    <w15:presenceInfo w15:providerId="None" w15:userId="Dániel Balogh"/>
  </w15:person>
  <w15:person w15:author="Arlo Griffiths">
    <w15:presenceInfo w15:providerId="AD" w15:userId="S::arlo.griffiths@efeo.net::dcf72697-eea3-46e3-b979-48c0a3b1f5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30"/>
  </w:docVars>
  <w:rsids>
    <w:rsidRoot w:val="006F3A4A"/>
    <w:rsid w:val="00001012"/>
    <w:rsid w:val="00011E37"/>
    <w:rsid w:val="00017EA1"/>
    <w:rsid w:val="00023C8A"/>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0543"/>
    <w:rsid w:val="000C3F1F"/>
    <w:rsid w:val="000C5768"/>
    <w:rsid w:val="000C5BEB"/>
    <w:rsid w:val="000D003C"/>
    <w:rsid w:val="000D396B"/>
    <w:rsid w:val="000D68E6"/>
    <w:rsid w:val="000E68BA"/>
    <w:rsid w:val="000F1A55"/>
    <w:rsid w:val="000F1DBB"/>
    <w:rsid w:val="000F49D9"/>
    <w:rsid w:val="00101134"/>
    <w:rsid w:val="00110160"/>
    <w:rsid w:val="001137E0"/>
    <w:rsid w:val="00116577"/>
    <w:rsid w:val="001277FF"/>
    <w:rsid w:val="00133A68"/>
    <w:rsid w:val="00151579"/>
    <w:rsid w:val="00172602"/>
    <w:rsid w:val="00177A96"/>
    <w:rsid w:val="00193D2B"/>
    <w:rsid w:val="001944CA"/>
    <w:rsid w:val="00197F85"/>
    <w:rsid w:val="001A2E03"/>
    <w:rsid w:val="001A7861"/>
    <w:rsid w:val="001B22C0"/>
    <w:rsid w:val="001C0FDE"/>
    <w:rsid w:val="001C3181"/>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266"/>
    <w:rsid w:val="002464A9"/>
    <w:rsid w:val="00251660"/>
    <w:rsid w:val="00260DB7"/>
    <w:rsid w:val="00264C16"/>
    <w:rsid w:val="00264F8C"/>
    <w:rsid w:val="00270103"/>
    <w:rsid w:val="002706C5"/>
    <w:rsid w:val="00274189"/>
    <w:rsid w:val="00275981"/>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5014"/>
    <w:rsid w:val="00386CEC"/>
    <w:rsid w:val="00394BFD"/>
    <w:rsid w:val="00395046"/>
    <w:rsid w:val="00395D3B"/>
    <w:rsid w:val="00395EC1"/>
    <w:rsid w:val="0039663A"/>
    <w:rsid w:val="003B2755"/>
    <w:rsid w:val="003B7021"/>
    <w:rsid w:val="003D571E"/>
    <w:rsid w:val="003E2786"/>
    <w:rsid w:val="003E4F1D"/>
    <w:rsid w:val="003E55E5"/>
    <w:rsid w:val="003E7CBF"/>
    <w:rsid w:val="003F3D52"/>
    <w:rsid w:val="003F52E0"/>
    <w:rsid w:val="00403EBA"/>
    <w:rsid w:val="004063E4"/>
    <w:rsid w:val="00411D4C"/>
    <w:rsid w:val="00412FE7"/>
    <w:rsid w:val="004144AF"/>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2395"/>
    <w:rsid w:val="00475AEC"/>
    <w:rsid w:val="00485BE6"/>
    <w:rsid w:val="0048794B"/>
    <w:rsid w:val="004907B8"/>
    <w:rsid w:val="004B0F2A"/>
    <w:rsid w:val="004B14A5"/>
    <w:rsid w:val="004B3E48"/>
    <w:rsid w:val="004C223D"/>
    <w:rsid w:val="004D295A"/>
    <w:rsid w:val="004D5A06"/>
    <w:rsid w:val="004E1D84"/>
    <w:rsid w:val="004E2C3E"/>
    <w:rsid w:val="004E3446"/>
    <w:rsid w:val="004F551F"/>
    <w:rsid w:val="00500227"/>
    <w:rsid w:val="00503BDB"/>
    <w:rsid w:val="00522008"/>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E2CA9"/>
    <w:rsid w:val="005E2CD5"/>
    <w:rsid w:val="005E3735"/>
    <w:rsid w:val="005F121D"/>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71E5F"/>
    <w:rsid w:val="006738DE"/>
    <w:rsid w:val="006752DC"/>
    <w:rsid w:val="00684812"/>
    <w:rsid w:val="00690924"/>
    <w:rsid w:val="0069192C"/>
    <w:rsid w:val="00692177"/>
    <w:rsid w:val="00692741"/>
    <w:rsid w:val="00697D8B"/>
    <w:rsid w:val="006A0EF1"/>
    <w:rsid w:val="006A3DF4"/>
    <w:rsid w:val="006B02C0"/>
    <w:rsid w:val="006B3C8A"/>
    <w:rsid w:val="006B7DCC"/>
    <w:rsid w:val="006C0176"/>
    <w:rsid w:val="006C2801"/>
    <w:rsid w:val="006C3657"/>
    <w:rsid w:val="006C6E1F"/>
    <w:rsid w:val="006C73EF"/>
    <w:rsid w:val="006D22B0"/>
    <w:rsid w:val="006D7B32"/>
    <w:rsid w:val="006E4835"/>
    <w:rsid w:val="006E7428"/>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68D"/>
    <w:rsid w:val="00793C1F"/>
    <w:rsid w:val="00795CDF"/>
    <w:rsid w:val="007967E5"/>
    <w:rsid w:val="007A0343"/>
    <w:rsid w:val="007A3CFC"/>
    <w:rsid w:val="007A7EAF"/>
    <w:rsid w:val="007B0AA7"/>
    <w:rsid w:val="007B48C2"/>
    <w:rsid w:val="007B7E9C"/>
    <w:rsid w:val="007C770C"/>
    <w:rsid w:val="007D12AE"/>
    <w:rsid w:val="007D6365"/>
    <w:rsid w:val="007D6DC4"/>
    <w:rsid w:val="007D7A27"/>
    <w:rsid w:val="007E68E0"/>
    <w:rsid w:val="007F040A"/>
    <w:rsid w:val="007F3534"/>
    <w:rsid w:val="007F3657"/>
    <w:rsid w:val="00804B3F"/>
    <w:rsid w:val="008205B2"/>
    <w:rsid w:val="00823261"/>
    <w:rsid w:val="00834106"/>
    <w:rsid w:val="00834A19"/>
    <w:rsid w:val="00840685"/>
    <w:rsid w:val="00840835"/>
    <w:rsid w:val="008459A2"/>
    <w:rsid w:val="00845DFE"/>
    <w:rsid w:val="008468DD"/>
    <w:rsid w:val="00856B50"/>
    <w:rsid w:val="00865F78"/>
    <w:rsid w:val="008764EC"/>
    <w:rsid w:val="00877FB8"/>
    <w:rsid w:val="008804E4"/>
    <w:rsid w:val="008824C3"/>
    <w:rsid w:val="0088447C"/>
    <w:rsid w:val="0089115C"/>
    <w:rsid w:val="00896541"/>
    <w:rsid w:val="008969B5"/>
    <w:rsid w:val="008A0B6C"/>
    <w:rsid w:val="008A6ED9"/>
    <w:rsid w:val="008A79A4"/>
    <w:rsid w:val="008B542F"/>
    <w:rsid w:val="008B56E1"/>
    <w:rsid w:val="008C1317"/>
    <w:rsid w:val="008F5242"/>
    <w:rsid w:val="0090202A"/>
    <w:rsid w:val="009078D8"/>
    <w:rsid w:val="00912143"/>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601"/>
    <w:rsid w:val="00983BA5"/>
    <w:rsid w:val="009B0FB3"/>
    <w:rsid w:val="009B48CB"/>
    <w:rsid w:val="009B6F46"/>
    <w:rsid w:val="009C0F65"/>
    <w:rsid w:val="009C4809"/>
    <w:rsid w:val="009C5927"/>
    <w:rsid w:val="009D13F0"/>
    <w:rsid w:val="009D159E"/>
    <w:rsid w:val="009D29A2"/>
    <w:rsid w:val="009D7946"/>
    <w:rsid w:val="009E0044"/>
    <w:rsid w:val="009E2888"/>
    <w:rsid w:val="009E3A04"/>
    <w:rsid w:val="009F4EDB"/>
    <w:rsid w:val="009F6E98"/>
    <w:rsid w:val="00A06AE9"/>
    <w:rsid w:val="00A0765A"/>
    <w:rsid w:val="00A10D75"/>
    <w:rsid w:val="00A17611"/>
    <w:rsid w:val="00A17AB9"/>
    <w:rsid w:val="00A232C1"/>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1ABB"/>
    <w:rsid w:val="00AF2BAB"/>
    <w:rsid w:val="00B15999"/>
    <w:rsid w:val="00B2222F"/>
    <w:rsid w:val="00B41CFC"/>
    <w:rsid w:val="00B4305F"/>
    <w:rsid w:val="00B60AF1"/>
    <w:rsid w:val="00B60E19"/>
    <w:rsid w:val="00B74874"/>
    <w:rsid w:val="00B75CD0"/>
    <w:rsid w:val="00BA3034"/>
    <w:rsid w:val="00BA3112"/>
    <w:rsid w:val="00BA59A4"/>
    <w:rsid w:val="00BA5C8C"/>
    <w:rsid w:val="00BB14BE"/>
    <w:rsid w:val="00BB759C"/>
    <w:rsid w:val="00BC75D0"/>
    <w:rsid w:val="00BE1291"/>
    <w:rsid w:val="00BE4869"/>
    <w:rsid w:val="00BF6736"/>
    <w:rsid w:val="00C0482D"/>
    <w:rsid w:val="00C07E26"/>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0BDB"/>
    <w:rsid w:val="00CA2E78"/>
    <w:rsid w:val="00CC4157"/>
    <w:rsid w:val="00CD0679"/>
    <w:rsid w:val="00CD3A51"/>
    <w:rsid w:val="00CD55EA"/>
    <w:rsid w:val="00CD57AC"/>
    <w:rsid w:val="00CE1989"/>
    <w:rsid w:val="00CE28D7"/>
    <w:rsid w:val="00CE7261"/>
    <w:rsid w:val="00CF5492"/>
    <w:rsid w:val="00D00251"/>
    <w:rsid w:val="00D13FB4"/>
    <w:rsid w:val="00D1471D"/>
    <w:rsid w:val="00D15DA8"/>
    <w:rsid w:val="00D160A8"/>
    <w:rsid w:val="00D23131"/>
    <w:rsid w:val="00D23382"/>
    <w:rsid w:val="00D26D99"/>
    <w:rsid w:val="00D2737E"/>
    <w:rsid w:val="00D41D26"/>
    <w:rsid w:val="00D424B0"/>
    <w:rsid w:val="00D426FE"/>
    <w:rsid w:val="00D46A1B"/>
    <w:rsid w:val="00D47EDD"/>
    <w:rsid w:val="00D565BD"/>
    <w:rsid w:val="00D62F3A"/>
    <w:rsid w:val="00D70377"/>
    <w:rsid w:val="00D709C5"/>
    <w:rsid w:val="00D70AFB"/>
    <w:rsid w:val="00D71F9C"/>
    <w:rsid w:val="00D72715"/>
    <w:rsid w:val="00D73FBD"/>
    <w:rsid w:val="00D853CE"/>
    <w:rsid w:val="00D93C92"/>
    <w:rsid w:val="00D94878"/>
    <w:rsid w:val="00DA29ED"/>
    <w:rsid w:val="00DA42E5"/>
    <w:rsid w:val="00DA4B8B"/>
    <w:rsid w:val="00DA562A"/>
    <w:rsid w:val="00DA73B1"/>
    <w:rsid w:val="00DB26EB"/>
    <w:rsid w:val="00DB595F"/>
    <w:rsid w:val="00DC203B"/>
    <w:rsid w:val="00DD46A7"/>
    <w:rsid w:val="00DD618A"/>
    <w:rsid w:val="00DD6CD2"/>
    <w:rsid w:val="00DE6FD8"/>
    <w:rsid w:val="00DE7543"/>
    <w:rsid w:val="00DF08BC"/>
    <w:rsid w:val="00DF337B"/>
    <w:rsid w:val="00DF3E98"/>
    <w:rsid w:val="00DF3FE0"/>
    <w:rsid w:val="00DF4B64"/>
    <w:rsid w:val="00DF6FE9"/>
    <w:rsid w:val="00E13068"/>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90347"/>
    <w:rsid w:val="00EA1027"/>
    <w:rsid w:val="00EA1F4A"/>
    <w:rsid w:val="00EA3034"/>
    <w:rsid w:val="00EB0810"/>
    <w:rsid w:val="00EB39F2"/>
    <w:rsid w:val="00EB5F4D"/>
    <w:rsid w:val="00EB6868"/>
    <w:rsid w:val="00EC1916"/>
    <w:rsid w:val="00EC32E7"/>
    <w:rsid w:val="00EC4229"/>
    <w:rsid w:val="00EE1A12"/>
    <w:rsid w:val="00EE76D7"/>
    <w:rsid w:val="00EF7D34"/>
    <w:rsid w:val="00F0655D"/>
    <w:rsid w:val="00F13063"/>
    <w:rsid w:val="00F1306D"/>
    <w:rsid w:val="00F13625"/>
    <w:rsid w:val="00F139A7"/>
    <w:rsid w:val="00F14D6A"/>
    <w:rsid w:val="00F15723"/>
    <w:rsid w:val="00F22A4A"/>
    <w:rsid w:val="00F409F6"/>
    <w:rsid w:val="00F454D2"/>
    <w:rsid w:val="00F610AE"/>
    <w:rsid w:val="00F741F1"/>
    <w:rsid w:val="00F77DB6"/>
    <w:rsid w:val="00F80B14"/>
    <w:rsid w:val="00F829D9"/>
    <w:rsid w:val="00F8331E"/>
    <w:rsid w:val="00F86A89"/>
    <w:rsid w:val="00F92508"/>
    <w:rsid w:val="00F96E6A"/>
    <w:rsid w:val="00FA183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F139A7"/>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F139A7"/>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F139A7"/>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F139A7"/>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F139A7"/>
    <w:pPr>
      <w:spacing w:before="240"/>
      <w:outlineLvl w:val="3"/>
    </w:pPr>
  </w:style>
  <w:style w:type="paragraph" w:styleId="Cmsor5">
    <w:name w:val="heading 5"/>
    <w:basedOn w:val="Norml"/>
    <w:next w:val="Cmsor3"/>
    <w:link w:val="Cmsor5Char"/>
    <w:uiPriority w:val="4"/>
    <w:qFormat/>
    <w:rsid w:val="00F139A7"/>
    <w:pPr>
      <w:spacing w:before="120" w:after="60"/>
      <w:outlineLvl w:val="4"/>
    </w:pPr>
    <w:rPr>
      <w:rFonts w:ascii="Tahoma" w:hAnsi="Tahoma"/>
    </w:rPr>
  </w:style>
  <w:style w:type="paragraph" w:styleId="Cmsor6">
    <w:name w:val="heading 6"/>
    <w:basedOn w:val="Norml"/>
    <w:next w:val="Norml"/>
    <w:uiPriority w:val="9"/>
    <w:semiHidden/>
    <w:unhideWhenUsed/>
    <w:qFormat/>
    <w:rsid w:val="00F139A7"/>
    <w:pPr>
      <w:keepNext/>
      <w:keepLines/>
      <w:spacing w:before="200" w:after="40"/>
      <w:outlineLvl w:val="5"/>
    </w:pPr>
    <w:rPr>
      <w:b/>
      <w:sz w:val="20"/>
      <w:szCs w:val="20"/>
    </w:rPr>
  </w:style>
  <w:style w:type="character" w:default="1" w:styleId="Bekezdsalapbettpusa">
    <w:name w:val="Default Paragraph Font"/>
    <w:uiPriority w:val="1"/>
    <w:unhideWhenUsed/>
    <w:rsid w:val="00F139A7"/>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F139A7"/>
  </w:style>
  <w:style w:type="table" w:customStyle="1" w:styleId="TableNormal">
    <w:name w:val="Table Normal"/>
    <w:rsid w:val="00F139A7"/>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F139A7"/>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F139A7"/>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F139A7"/>
    <w:rPr>
      <w:rFonts w:cs="Mangal"/>
      <w:sz w:val="20"/>
      <w:szCs w:val="18"/>
    </w:rPr>
  </w:style>
  <w:style w:type="character" w:customStyle="1" w:styleId="CommentaireCar">
    <w:name w:val="Commentaire Car"/>
    <w:basedOn w:val="Bekezdsalapbettpusa"/>
    <w:uiPriority w:val="99"/>
    <w:rsid w:val="00B60AF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F139A7"/>
    <w:rPr>
      <w:sz w:val="16"/>
      <w:szCs w:val="16"/>
    </w:rPr>
  </w:style>
  <w:style w:type="paragraph" w:styleId="Buborkszveg">
    <w:name w:val="Balloon Text"/>
    <w:basedOn w:val="Norml"/>
    <w:link w:val="BuborkszvegChar"/>
    <w:uiPriority w:val="99"/>
    <w:semiHidden/>
    <w:unhideWhenUsed/>
    <w:rsid w:val="00F139A7"/>
    <w:rPr>
      <w:rFonts w:ascii="Segoe UI" w:hAnsi="Segoe UI" w:cs="Mangal"/>
      <w:sz w:val="18"/>
      <w:szCs w:val="16"/>
    </w:rPr>
  </w:style>
  <w:style w:type="character" w:customStyle="1" w:styleId="TextedebullesCar">
    <w:name w:val="Texte de bulles Car"/>
    <w:basedOn w:val="Bekezdsalapbettpusa"/>
    <w:uiPriority w:val="99"/>
    <w:semiHidden/>
    <w:rsid w:val="00B60AF1"/>
    <w:rPr>
      <w:rFonts w:ascii="Segoe UI" w:eastAsia="Arial Unicode MS" w:hAnsi="Segoe UI" w:cs="Mangal"/>
      <w:sz w:val="18"/>
      <w:szCs w:val="16"/>
      <w:lang w:eastAsia="en-US" w:bidi="ar-SA"/>
    </w:rPr>
  </w:style>
  <w:style w:type="character" w:customStyle="1" w:styleId="Sous-titreCar">
    <w:name w:val="Sous-titre Car"/>
    <w:basedOn w:val="Bekezdsalapbettpusa"/>
    <w:uiPriority w:val="9"/>
    <w:rsid w:val="00B60AF1"/>
    <w:rPr>
      <w:rFonts w:ascii="Calibri" w:eastAsia="Arial Unicode MS" w:hAnsi="Calibri" w:cs="Arial Unicode MS"/>
      <w:sz w:val="28"/>
      <w:szCs w:val="26"/>
      <w:lang w:eastAsia="en-US" w:bidi="ar-SA"/>
    </w:rPr>
  </w:style>
  <w:style w:type="character" w:customStyle="1" w:styleId="TitreCar">
    <w:name w:val="Titre Car"/>
    <w:basedOn w:val="Bekezdsalapbettpusa"/>
    <w:uiPriority w:val="9"/>
    <w:rsid w:val="00B60AF1"/>
    <w:rPr>
      <w:rFonts w:ascii="Calibri" w:eastAsia="Arial Unicode MS" w:hAnsi="Calibri" w:cs="Arial Unicode MS"/>
      <w:b/>
      <w:bCs/>
      <w:kern w:val="28"/>
      <w:sz w:val="96"/>
      <w:szCs w:val="32"/>
      <w:lang w:eastAsia="en-US" w:bidi="ar-SA"/>
    </w:rPr>
  </w:style>
  <w:style w:type="character" w:customStyle="1" w:styleId="Titre1Car">
    <w:name w:val="Titre 1 Car"/>
    <w:basedOn w:val="Bekezdsalapbettpusa"/>
    <w:uiPriority w:val="4"/>
    <w:rsid w:val="00B60AF1"/>
    <w:rPr>
      <w:rFonts w:ascii="Calibri" w:eastAsia="Arial Unicode MS" w:hAnsi="Calibri" w:cs="Arial Unicode MS"/>
      <w:b/>
      <w:bCs/>
      <w:kern w:val="32"/>
      <w:sz w:val="32"/>
      <w:szCs w:val="30"/>
      <w:lang w:eastAsia="en-US" w:bidi="ar-SA"/>
    </w:rPr>
  </w:style>
  <w:style w:type="character" w:customStyle="1" w:styleId="Titre2Car">
    <w:name w:val="Titre 2 Car"/>
    <w:basedOn w:val="Bekezdsalapbettpusa"/>
    <w:uiPriority w:val="4"/>
    <w:rsid w:val="00B60AF1"/>
    <w:rPr>
      <w:rFonts w:ascii="Calibri" w:eastAsia="Arial Unicode MS" w:hAnsi="Calibri" w:cs="Arial Unicode MS"/>
      <w:kern w:val="32"/>
      <w:sz w:val="28"/>
      <w:szCs w:val="26"/>
      <w:lang w:eastAsia="en-US" w:bidi="ar-SA"/>
    </w:rPr>
  </w:style>
  <w:style w:type="character" w:customStyle="1" w:styleId="Titre3Car">
    <w:name w:val="Titre 3 Car"/>
    <w:basedOn w:val="Bekezdsalapbettpusa"/>
    <w:uiPriority w:val="4"/>
    <w:rsid w:val="00B60AF1"/>
    <w:rPr>
      <w:rFonts w:ascii="Calibri" w:eastAsia="Arial Unicode MS" w:hAnsi="Calibri" w:cs="Arial Unicode MS"/>
      <w:kern w:val="32"/>
      <w:lang w:eastAsia="en-US" w:bidi="ar-SA"/>
    </w:rPr>
  </w:style>
  <w:style w:type="character" w:customStyle="1" w:styleId="Titre4Car">
    <w:name w:val="Titre 4 Car"/>
    <w:basedOn w:val="Bekezdsalapbettpusa"/>
    <w:uiPriority w:val="4"/>
    <w:rsid w:val="00B60AF1"/>
    <w:rPr>
      <w:rFonts w:ascii="Calibri" w:eastAsia="Arial Unicode MS" w:hAnsi="Calibri" w:cs="Arial Unicode MS"/>
      <w:kern w:val="32"/>
      <w:lang w:eastAsia="en-US" w:bidi="ar-SA"/>
    </w:rPr>
  </w:style>
  <w:style w:type="character" w:customStyle="1" w:styleId="Titre5Car">
    <w:name w:val="Titre 5 Car"/>
    <w:basedOn w:val="Bekezdsalapbettpusa"/>
    <w:uiPriority w:val="4"/>
    <w:rsid w:val="00B60AF1"/>
    <w:rPr>
      <w:rFonts w:ascii="Tahoma" w:eastAsia="Arial Unicode MS" w:hAnsi="Tahoma" w:cs="Arial Unicode MS"/>
      <w:sz w:val="22"/>
      <w:szCs w:val="22"/>
      <w:lang w:eastAsia="en-US" w:bidi="ar-SA"/>
    </w:rPr>
  </w:style>
  <w:style w:type="paragraph" w:styleId="llb">
    <w:name w:val="footer"/>
    <w:basedOn w:val="Norml"/>
    <w:link w:val="llbChar"/>
    <w:uiPriority w:val="24"/>
    <w:rsid w:val="00F139A7"/>
    <w:pPr>
      <w:tabs>
        <w:tab w:val="center" w:pos="4536"/>
        <w:tab w:val="right" w:pos="9072"/>
      </w:tabs>
    </w:pPr>
  </w:style>
  <w:style w:type="character" w:customStyle="1" w:styleId="PieddepageCar">
    <w:name w:val="Pied de page Car"/>
    <w:basedOn w:val="Bekezdsalapbettpusa"/>
    <w:uiPriority w:val="24"/>
    <w:rsid w:val="00B60AF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F139A7"/>
    <w:rPr>
      <w:i/>
      <w:noProof/>
    </w:rPr>
  </w:style>
  <w:style w:type="paragraph" w:styleId="Lista">
    <w:name w:val="List"/>
    <w:basedOn w:val="Norml"/>
    <w:uiPriority w:val="7"/>
    <w:qFormat/>
    <w:rsid w:val="00F139A7"/>
    <w:pPr>
      <w:keepLines/>
      <w:widowControl/>
      <w:numPr>
        <w:numId w:val="4"/>
      </w:numPr>
    </w:pPr>
  </w:style>
  <w:style w:type="paragraph" w:styleId="Lista2">
    <w:name w:val="List 2"/>
    <w:basedOn w:val="Lista"/>
    <w:uiPriority w:val="7"/>
    <w:rsid w:val="00F139A7"/>
    <w:pPr>
      <w:numPr>
        <w:ilvl w:val="1"/>
      </w:numPr>
    </w:pPr>
  </w:style>
  <w:style w:type="paragraph" w:styleId="Lista3">
    <w:name w:val="List 3"/>
    <w:basedOn w:val="Lista"/>
    <w:uiPriority w:val="7"/>
    <w:rsid w:val="00F139A7"/>
    <w:pPr>
      <w:numPr>
        <w:ilvl w:val="2"/>
      </w:numPr>
    </w:pPr>
  </w:style>
  <w:style w:type="paragraph" w:styleId="Lista4">
    <w:name w:val="List 4"/>
    <w:basedOn w:val="Lista"/>
    <w:uiPriority w:val="7"/>
    <w:rsid w:val="00F139A7"/>
    <w:pPr>
      <w:numPr>
        <w:ilvl w:val="3"/>
      </w:numPr>
    </w:pPr>
  </w:style>
  <w:style w:type="paragraph" w:styleId="Lista5">
    <w:name w:val="List 5"/>
    <w:basedOn w:val="Lista"/>
    <w:uiPriority w:val="7"/>
    <w:rsid w:val="00F139A7"/>
    <w:pPr>
      <w:numPr>
        <w:ilvl w:val="4"/>
      </w:numPr>
    </w:pPr>
  </w:style>
  <w:style w:type="paragraph" w:styleId="lfej">
    <w:name w:val="header"/>
    <w:basedOn w:val="Norml"/>
    <w:link w:val="lfejChar"/>
    <w:uiPriority w:val="24"/>
    <w:qFormat/>
    <w:rsid w:val="00F139A7"/>
    <w:pPr>
      <w:tabs>
        <w:tab w:val="center" w:pos="4536"/>
        <w:tab w:val="right" w:pos="9072"/>
      </w:tabs>
    </w:pPr>
  </w:style>
  <w:style w:type="character" w:customStyle="1" w:styleId="En-tteCar">
    <w:name w:val="En-tête Car"/>
    <w:basedOn w:val="Bekezdsalapbettpusa"/>
    <w:uiPriority w:val="24"/>
    <w:rsid w:val="00B60AF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F139A7"/>
    <w:pPr>
      <w:ind w:left="720" w:hanging="720"/>
    </w:pPr>
  </w:style>
  <w:style w:type="character" w:customStyle="1" w:styleId="Code">
    <w:name w:val="Code"/>
    <w:uiPriority w:val="1"/>
    <w:qFormat/>
    <w:rsid w:val="00F139A7"/>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F139A7"/>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F139A7"/>
    <w:rPr>
      <w:vertAlign w:val="superscript"/>
    </w:rPr>
  </w:style>
  <w:style w:type="character" w:customStyle="1" w:styleId="ForeignKannadaScript">
    <w:name w:val="Foreign: KannadaScript"/>
    <w:basedOn w:val="Foreign"/>
    <w:uiPriority w:val="1"/>
    <w:qFormat/>
    <w:rsid w:val="00F139A7"/>
    <w:rPr>
      <w:rFonts w:ascii="Gentium Plus" w:hAnsi="Gentium Plus" w:cs="Arial Unicode MS"/>
      <w:b w:val="0"/>
      <w:i w:val="0"/>
      <w:noProof/>
    </w:rPr>
  </w:style>
  <w:style w:type="character" w:customStyle="1" w:styleId="ForeignTamilScript">
    <w:name w:val="Foreign: TamilScript"/>
    <w:basedOn w:val="Foreign"/>
    <w:uiPriority w:val="1"/>
    <w:qFormat/>
    <w:rsid w:val="00F139A7"/>
    <w:rPr>
      <w:rFonts w:ascii="Gentium Plus" w:hAnsi="Gentium Plus" w:cs="Nirmala UI"/>
      <w:b w:val="0"/>
      <w:i w:val="0"/>
      <w:noProof/>
      <w:szCs w:val="24"/>
    </w:rPr>
  </w:style>
  <w:style w:type="character" w:customStyle="1" w:styleId="ForeignBalineseScript">
    <w:name w:val="Foreign: BalineseScript"/>
    <w:basedOn w:val="Foreign"/>
    <w:uiPriority w:val="1"/>
    <w:qFormat/>
    <w:rsid w:val="00F139A7"/>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F139A7"/>
    <w:rPr>
      <w:rFonts w:ascii="Leelawadee UI" w:hAnsi="Leelawadee UI" w:cs="Leelawadee UI"/>
      <w:i w:val="0"/>
      <w:noProof/>
    </w:rPr>
  </w:style>
  <w:style w:type="character" w:customStyle="1" w:styleId="ForeignBrahmiScript">
    <w:name w:val="Foreign: BrahmiScript"/>
    <w:basedOn w:val="Foreign"/>
    <w:uiPriority w:val="1"/>
    <w:qFormat/>
    <w:rsid w:val="00F139A7"/>
    <w:rPr>
      <w:rFonts w:ascii="Segoe UI Historic" w:hAnsi="Segoe UI Historic" w:cs="Segoe UI Historic"/>
      <w:i w:val="0"/>
      <w:noProof/>
    </w:rPr>
  </w:style>
  <w:style w:type="character" w:customStyle="1" w:styleId="ForeignOriyaScript">
    <w:name w:val="Foreign: OriyaScript"/>
    <w:basedOn w:val="Foreign"/>
    <w:uiPriority w:val="1"/>
    <w:qFormat/>
    <w:rsid w:val="00F139A7"/>
    <w:rPr>
      <w:rFonts w:ascii="Arial Unicode MS" w:hAnsi="Arial Unicode MS" w:cs="Nirmala UI"/>
      <w:i w:val="0"/>
      <w:noProof/>
    </w:rPr>
  </w:style>
  <w:style w:type="character" w:customStyle="1" w:styleId="NotedebasdepageCar">
    <w:name w:val="Note de bas de page Car"/>
    <w:basedOn w:val="Bekezdsalapbettpusa"/>
    <w:uiPriority w:val="99"/>
    <w:rsid w:val="00B60AF1"/>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F139A7"/>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F139A7"/>
    <w:pPr>
      <w:tabs>
        <w:tab w:val="right" w:pos="851"/>
        <w:tab w:val="left" w:pos="1134"/>
      </w:tabs>
    </w:pPr>
    <w:rPr>
      <w:lang w:eastAsia="en-GB" w:bidi="hi-IN"/>
    </w:rPr>
  </w:style>
  <w:style w:type="character" w:styleId="Hiperhivatkozs">
    <w:name w:val="Hyperlink"/>
    <w:basedOn w:val="Bekezdsalapbettpusa"/>
    <w:uiPriority w:val="99"/>
    <w:unhideWhenUsed/>
    <w:rsid w:val="00F139A7"/>
    <w:rPr>
      <w:color w:val="0000FF" w:themeColor="hyperlink"/>
      <w:u w:val="single"/>
    </w:rPr>
  </w:style>
  <w:style w:type="character" w:styleId="Feloldatlanmegemlts">
    <w:name w:val="Unresolved Mention"/>
    <w:basedOn w:val="Bekezdsalapbettpusa"/>
    <w:uiPriority w:val="99"/>
    <w:semiHidden/>
    <w:unhideWhenUsed/>
    <w:rsid w:val="00F139A7"/>
    <w:rPr>
      <w:color w:val="605E5C"/>
      <w:shd w:val="clear" w:color="auto" w:fill="E1DFDD"/>
    </w:rPr>
  </w:style>
  <w:style w:type="character" w:styleId="Mrltotthiperhivatkozs">
    <w:name w:val="FollowedHyperlink"/>
    <w:basedOn w:val="Bekezdsalapbettpusa"/>
    <w:uiPriority w:val="99"/>
    <w:semiHidden/>
    <w:unhideWhenUsed/>
    <w:rsid w:val="00F139A7"/>
    <w:rPr>
      <w:color w:val="800080" w:themeColor="followedHyperlink"/>
      <w:u w:val="single"/>
    </w:rPr>
  </w:style>
  <w:style w:type="table" w:styleId="Rcsostblzat">
    <w:name w:val="Table Grid"/>
    <w:basedOn w:val="Normltblzat"/>
    <w:uiPriority w:val="39"/>
    <w:rsid w:val="00F13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F139A7"/>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F139A7"/>
    <w:rPr>
      <w:noProof/>
      <w:position w:val="-10"/>
      <w:lang w:val="en-GB" w:eastAsia="fr-FR"/>
    </w:rPr>
  </w:style>
  <w:style w:type="character" w:customStyle="1" w:styleId="ForeignKhmerScript">
    <w:name w:val="Foreign: KhmerScript"/>
    <w:basedOn w:val="Bekezdsalapbettpusa"/>
    <w:uiPriority w:val="1"/>
    <w:qFormat/>
    <w:rsid w:val="00F139A7"/>
    <w:rPr>
      <w:rFonts w:ascii="Gentium Plus" w:hAnsi="Gentium Plus" w:cs="DaunPenh"/>
      <w:szCs w:val="36"/>
      <w:lang w:bidi="km-KH"/>
    </w:rPr>
  </w:style>
  <w:style w:type="paragraph" w:styleId="TJ1">
    <w:name w:val="toc 1"/>
    <w:basedOn w:val="Norml"/>
    <w:next w:val="Norml"/>
    <w:uiPriority w:val="39"/>
    <w:unhideWhenUsed/>
    <w:rsid w:val="00F139A7"/>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F139A7"/>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F139A7"/>
    <w:pPr>
      <w:tabs>
        <w:tab w:val="left" w:pos="1134"/>
        <w:tab w:val="right" w:pos="9639"/>
      </w:tabs>
      <w:spacing w:line="220" w:lineRule="exact"/>
      <w:ind w:left="567"/>
    </w:pPr>
    <w:rPr>
      <w:rFonts w:asciiTheme="majorHAnsi" w:hAnsiTheme="majorHAnsi"/>
      <w:sz w:val="18"/>
    </w:rPr>
  </w:style>
  <w:style w:type="paragraph" w:styleId="Vltozat">
    <w:name w:val="Revision"/>
    <w:hidden/>
    <w:uiPriority w:val="99"/>
    <w:semiHidden/>
    <w:rsid w:val="00F139A7"/>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F139A7"/>
    <w:rPr>
      <w:smallCaps/>
      <w:noProof/>
    </w:rPr>
  </w:style>
  <w:style w:type="character" w:customStyle="1" w:styleId="Codeattribute">
    <w:name w:val="Code_attribute"/>
    <w:basedOn w:val="Code"/>
    <w:uiPriority w:val="1"/>
    <w:qFormat/>
    <w:rsid w:val="00F139A7"/>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F139A7"/>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F139A7"/>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F139A7"/>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F139A7"/>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F139A7"/>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F139A7"/>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F139A7"/>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F139A7"/>
    <w:pPr>
      <w:widowControl/>
      <w:numPr>
        <w:numId w:val="30"/>
      </w:numPr>
      <w:spacing w:before="60"/>
      <w:contextualSpacing/>
    </w:pPr>
  </w:style>
  <w:style w:type="character" w:customStyle="1" w:styleId="ForeignTamilGrantha">
    <w:name w:val="Foreign:TamilGrantha"/>
    <w:basedOn w:val="ForeignTamilScript"/>
    <w:uiPriority w:val="1"/>
    <w:qFormat/>
    <w:rsid w:val="00F139A7"/>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F139A7"/>
    <w:rPr>
      <w:rFonts w:ascii="Gentium Plus" w:hAnsi="Gentium Plus" w:cs="Arial Unicode MS"/>
      <w:b w:val="0"/>
      <w:i w:val="0"/>
      <w:noProof/>
    </w:rPr>
  </w:style>
  <w:style w:type="character" w:customStyle="1" w:styleId="MetreCode">
    <w:name w:val="MetreCode"/>
    <w:basedOn w:val="Bekezdsalapbettpusa"/>
    <w:uiPriority w:val="1"/>
    <w:qFormat/>
    <w:rsid w:val="00F139A7"/>
    <w:rPr>
      <w:rFonts w:ascii="Cardo" w:eastAsia="Arial Unicode MS" w:hAnsi="Cardo" w:cs="Arial Unicode MS"/>
      <w:spacing w:val="30"/>
    </w:rPr>
  </w:style>
  <w:style w:type="paragraph" w:customStyle="1" w:styleId="Frontmatter">
    <w:name w:val="Frontmatter"/>
    <w:basedOn w:val="Norml"/>
    <w:qFormat/>
    <w:rsid w:val="00F139A7"/>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6D54"/>
    <w:pPr>
      <w:spacing w:line="240" w:lineRule="auto"/>
    </w:pPr>
    <w:rPr>
      <w:rFonts w:cs="Arial Unicode MS"/>
      <w:b/>
      <w:bCs/>
      <w:szCs w:val="20"/>
    </w:rPr>
  </w:style>
  <w:style w:type="character" w:customStyle="1" w:styleId="MegjegyzstrgyaChar">
    <w:name w:val="Megjegyzés tárgya Char"/>
    <w:basedOn w:val="CommentaireCar"/>
    <w:link w:val="Megjegyzstrgya"/>
    <w:uiPriority w:val="99"/>
    <w:semiHidden/>
    <w:rsid w:val="00616D54"/>
    <w:rPr>
      <w:rFonts w:ascii="Gentium Plus" w:eastAsia="Arial Unicode MS" w:hAnsi="Gentium Plus" w:cs="Arial Unicode MS"/>
      <w:b/>
      <w:bCs/>
      <w:sz w:val="20"/>
      <w:szCs w:val="20"/>
      <w:lang w:eastAsia="en-US" w:bidi="ar-SA"/>
    </w:rPr>
  </w:style>
  <w:style w:type="character" w:customStyle="1" w:styleId="ForeignBurmeseScript">
    <w:name w:val="Foreign: BurmeseScript"/>
    <w:basedOn w:val="Foreign"/>
    <w:uiPriority w:val="1"/>
    <w:qFormat/>
    <w:rsid w:val="00F139A7"/>
    <w:rPr>
      <w:rFonts w:ascii="Myanmar Text" w:hAnsi="Myanmar Text" w:cs="Myanmar Text"/>
      <w:i w:val="0"/>
      <w:noProof/>
    </w:rPr>
  </w:style>
  <w:style w:type="character" w:customStyle="1" w:styleId="JegyzetszvegChar">
    <w:name w:val="Jegyzetszöveg Char"/>
    <w:basedOn w:val="Bekezdsalapbettpusa"/>
    <w:link w:val="Jegyzetszveg"/>
    <w:uiPriority w:val="99"/>
    <w:rsid w:val="00F139A7"/>
    <w:rPr>
      <w:rFonts w:ascii="Gentium Plus" w:eastAsia="Arial Unicode MS" w:hAnsi="Gentium Plus" w:cs="Mangal"/>
      <w:sz w:val="20"/>
      <w:szCs w:val="18"/>
      <w:lang w:eastAsia="en-US" w:bidi="ar-SA"/>
    </w:rPr>
  </w:style>
  <w:style w:type="character" w:customStyle="1" w:styleId="BuborkszvegChar">
    <w:name w:val="Buborékszöveg Char"/>
    <w:basedOn w:val="Bekezdsalapbettpusa"/>
    <w:link w:val="Buborkszveg"/>
    <w:uiPriority w:val="99"/>
    <w:semiHidden/>
    <w:rsid w:val="00F139A7"/>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F139A7"/>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F139A7"/>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F139A7"/>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F139A7"/>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F139A7"/>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F139A7"/>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F139A7"/>
    <w:rPr>
      <w:rFonts w:ascii="Tahoma" w:eastAsia="Arial Unicode MS" w:hAnsi="Tahoma" w:cs="Arial Unicode MS"/>
      <w:sz w:val="22"/>
      <w:szCs w:val="22"/>
      <w:lang w:eastAsia="en-US" w:bidi="ar-SA"/>
    </w:rPr>
  </w:style>
  <w:style w:type="character" w:customStyle="1" w:styleId="llbChar">
    <w:name w:val="Élőláb Char"/>
    <w:basedOn w:val="Bekezdsalapbettpusa"/>
    <w:link w:val="llb"/>
    <w:uiPriority w:val="24"/>
    <w:rsid w:val="00F139A7"/>
    <w:rPr>
      <w:rFonts w:ascii="Gentium Plus" w:eastAsia="Arial Unicode MS" w:hAnsi="Gentium Plus" w:cs="Arial Unicode MS"/>
      <w:sz w:val="22"/>
      <w:szCs w:val="22"/>
      <w:lang w:eastAsia="en-US" w:bidi="ar-SA"/>
    </w:rPr>
  </w:style>
  <w:style w:type="character" w:customStyle="1" w:styleId="lfejChar">
    <w:name w:val="Élőfej Char"/>
    <w:basedOn w:val="Bekezdsalapbettpusa"/>
    <w:link w:val="lfej"/>
    <w:uiPriority w:val="24"/>
    <w:rsid w:val="00F139A7"/>
    <w:rPr>
      <w:rFonts w:ascii="Gentium Plus" w:eastAsia="Arial Unicode MS" w:hAnsi="Gentium Plus" w:cs="Arial Unicode MS"/>
      <w:sz w:val="22"/>
      <w:szCs w:val="22"/>
      <w:lang w:eastAsia="en-US" w:bidi="ar-SA"/>
    </w:rPr>
  </w:style>
  <w:style w:type="character" w:customStyle="1" w:styleId="LbjegyzetszvegChar">
    <w:name w:val="Lábjegyzetszöveg Char"/>
    <w:basedOn w:val="Bekezdsalapbettpusa"/>
    <w:link w:val="Lbjegyzetszveg"/>
    <w:uiPriority w:val="99"/>
    <w:rsid w:val="00F139A7"/>
    <w:rPr>
      <w:rFonts w:ascii="Gentium Plus" w:eastAsia="Arial Unicode MS" w:hAnsi="Gentium Plus" w:cs="Arial Unicode MS"/>
      <w:sz w:val="18"/>
      <w:szCs w:val="16"/>
      <w:lang w:eastAsia="en-US" w:bidi="ar-SA"/>
    </w:rPr>
  </w:style>
  <w:style w:type="paragraph" w:styleId="TJ4">
    <w:name w:val="toc 4"/>
    <w:basedOn w:val="TJ3"/>
    <w:next w:val="Norml"/>
    <w:autoRedefine/>
    <w:uiPriority w:val="39"/>
    <w:unhideWhenUsed/>
    <w:rsid w:val="00F139A7"/>
    <w:pPr>
      <w:widowControl/>
      <w:tabs>
        <w:tab w:val="clear" w:pos="1134"/>
        <w:tab w:val="clear" w:pos="9639"/>
        <w:tab w:val="left" w:pos="1928"/>
        <w:tab w:val="left" w:pos="1985"/>
        <w:tab w:val="right" w:pos="9628"/>
      </w:tabs>
      <w:autoSpaceDE/>
      <w:autoSpaceDN/>
      <w:spacing w:line="240" w:lineRule="auto"/>
      <w:ind w:left="1134"/>
    </w:pPr>
    <w:rPr>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hyperlink" Target="https://www.iso.org/standard/28333.html" TargetMode="External"/><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oftware.sil.org/gentium/" TargetMode="External"/><Relationship Id="rId24" Type="http://schemas.openxmlformats.org/officeDocument/2006/relationships/image" Target="media/image12.png"/><Relationship Id="rId32" Type="http://schemas.openxmlformats.org/officeDocument/2006/relationships/image" Target="cid:7FF003FC-AD44-408E-97ED-9E9C27A21448@home" TargetMode="External"/><Relationship Id="rId37" Type="http://schemas.openxmlformats.org/officeDocument/2006/relationships/image" Target="media/image24.jpeg"/><Relationship Id="rId40" Type="http://schemas.openxmlformats.org/officeDocument/2006/relationships/hyperlink" Target="https://standards.iso.org/ittf/PubliclyAvailableStandards/c069119_ISO_IEC_10646_2017.zip"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3.jpeg"/><Relationship Id="rId10" Type="http://schemas.openxmlformats.org/officeDocument/2006/relationships/hyperlink" Target="https://www.unicode.org/standard/standard.html" TargetMode="Externa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jpeg"/><Relationship Id="rId43" Type="http://schemas.openxmlformats.org/officeDocument/2006/relationships/footer" Target="footer2.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yperlink" Target="https://www.google.com/get/noto/"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0.jpeg"/><Relationship Id="rId38" Type="http://schemas.openxmlformats.org/officeDocument/2006/relationships/hyperlink" Target="https://www.iso.org/standard/28333.html" TargetMode="External"/><Relationship Id="rId46"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hyperlink" Target="https://standards.iso.org/ittf/PubliclyAvailableStandards/c069119_ISO_IEC_10646_2017.zi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6673AB-48E7-4FB8-AE29-989A0B476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17</TotalTime>
  <Pages>29</Pages>
  <Words>11107</Words>
  <Characters>76639</Characters>
  <Application>Microsoft Office Word</Application>
  <DocSecurity>0</DocSecurity>
  <Lines>638</Lines>
  <Paragraphs>175</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87571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22</cp:revision>
  <cp:lastPrinted>2019-08-29T12:31:00Z</cp:lastPrinted>
  <dcterms:created xsi:type="dcterms:W3CDTF">2020-07-02T09:25:00Z</dcterms:created>
  <dcterms:modified xsi:type="dcterms:W3CDTF">2023-04-17T09:49:00Z</dcterms:modified>
</cp:coreProperties>
</file>