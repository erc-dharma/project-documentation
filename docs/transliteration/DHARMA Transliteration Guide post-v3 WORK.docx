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t>Contents</w:t>
      </w:r>
      <w:bookmarkEnd w:id="8"/>
      <w:bookmarkEnd w:id="9"/>
    </w:p>
    <w:bookmarkStart w:id="10" w:name="_Toc17811406"/>
    <w:bookmarkStart w:id="11" w:name="_Toc17811461"/>
    <w:p w14:paraId="729FC4B6" w14:textId="54CC9AD6" w:rsidR="00B968FD" w:rsidRDefault="00D41D26">
      <w:pPr>
        <w:pStyle w:val="TJ1"/>
        <w:rPr>
          <w:rFonts w:asciiTheme="minorHAnsi" w:eastAsiaTheme="minorEastAsia" w:hAnsiTheme="minorHAnsi" w:cstheme="minorBidi"/>
          <w:b w:val="0"/>
          <w:noProof/>
          <w:kern w:val="2"/>
          <w:sz w:val="24"/>
          <w:szCs w:val="21"/>
          <w:lang w:eastAsia="en-GB" w:bidi="hi-IN"/>
          <w14:ligatures w14:val="standardContextual"/>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162447126" w:history="1">
        <w:r w:rsidR="00B968FD" w:rsidRPr="009B1B41">
          <w:rPr>
            <w:rStyle w:val="Hiperhivatkozs"/>
            <w:noProof/>
          </w:rPr>
          <w:t>1.</w:t>
        </w:r>
        <w:r w:rsidR="00B968FD">
          <w:rPr>
            <w:rFonts w:asciiTheme="minorHAnsi" w:eastAsiaTheme="minorEastAsia" w:hAnsiTheme="minorHAnsi" w:cstheme="minorBidi"/>
            <w:b w:val="0"/>
            <w:noProof/>
            <w:kern w:val="2"/>
            <w:sz w:val="24"/>
            <w:szCs w:val="21"/>
            <w:lang w:eastAsia="en-GB" w:bidi="hi-IN"/>
            <w14:ligatures w14:val="standardContextual"/>
          </w:rPr>
          <w:tab/>
        </w:r>
        <w:r w:rsidR="00B968FD" w:rsidRPr="009B1B41">
          <w:rPr>
            <w:rStyle w:val="Hiperhivatkozs"/>
            <w:noProof/>
          </w:rPr>
          <w:t>Introduction</w:t>
        </w:r>
        <w:r w:rsidR="00B968FD">
          <w:rPr>
            <w:noProof/>
            <w:webHidden/>
          </w:rPr>
          <w:tab/>
        </w:r>
        <w:r w:rsidR="00B968FD">
          <w:rPr>
            <w:noProof/>
            <w:webHidden/>
          </w:rPr>
          <w:fldChar w:fldCharType="begin"/>
        </w:r>
        <w:r w:rsidR="00B968FD">
          <w:rPr>
            <w:noProof/>
            <w:webHidden/>
          </w:rPr>
          <w:instrText xml:space="preserve"> PAGEREF _Toc162447126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764A7D9D" w14:textId="22C064F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27" w:history="1">
        <w:r w:rsidRPr="009B1B41">
          <w:rPr>
            <w:rStyle w:val="Hiperhivatkozs"/>
            <w:noProof/>
          </w:rPr>
          <w:t>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Version History</w:t>
        </w:r>
        <w:r>
          <w:rPr>
            <w:noProof/>
            <w:webHidden/>
          </w:rPr>
          <w:tab/>
        </w:r>
        <w:r>
          <w:rPr>
            <w:noProof/>
            <w:webHidden/>
          </w:rPr>
          <w:fldChar w:fldCharType="begin"/>
        </w:r>
        <w:r>
          <w:rPr>
            <w:noProof/>
            <w:webHidden/>
          </w:rPr>
          <w:instrText xml:space="preserve"> PAGEREF _Toc162447127 \h </w:instrText>
        </w:r>
        <w:r>
          <w:rPr>
            <w:noProof/>
            <w:webHidden/>
          </w:rPr>
        </w:r>
        <w:r>
          <w:rPr>
            <w:noProof/>
            <w:webHidden/>
          </w:rPr>
          <w:fldChar w:fldCharType="separate"/>
        </w:r>
        <w:r>
          <w:rPr>
            <w:noProof/>
            <w:webHidden/>
          </w:rPr>
          <w:t>2</w:t>
        </w:r>
        <w:r>
          <w:rPr>
            <w:noProof/>
            <w:webHidden/>
          </w:rPr>
          <w:fldChar w:fldCharType="end"/>
        </w:r>
      </w:hyperlink>
    </w:p>
    <w:p w14:paraId="22C1E7D9" w14:textId="2A55E6E2"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28" w:history="1">
        <w:r w:rsidRPr="009B1B41">
          <w:rPr>
            <w:rStyle w:val="Hiperhivatkozs"/>
            <w:noProof/>
          </w:rPr>
          <w:t>1.1.1.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Summary of changes since the last version</w:t>
        </w:r>
        <w:r>
          <w:rPr>
            <w:noProof/>
            <w:webHidden/>
          </w:rPr>
          <w:tab/>
        </w:r>
        <w:r>
          <w:rPr>
            <w:noProof/>
            <w:webHidden/>
          </w:rPr>
          <w:fldChar w:fldCharType="begin"/>
        </w:r>
        <w:r>
          <w:rPr>
            <w:noProof/>
            <w:webHidden/>
          </w:rPr>
          <w:instrText xml:space="preserve"> PAGEREF _Toc162447128 \h </w:instrText>
        </w:r>
        <w:r>
          <w:rPr>
            <w:noProof/>
            <w:webHidden/>
          </w:rPr>
        </w:r>
        <w:r>
          <w:rPr>
            <w:noProof/>
            <w:webHidden/>
          </w:rPr>
          <w:fldChar w:fldCharType="separate"/>
        </w:r>
        <w:r>
          <w:rPr>
            <w:noProof/>
            <w:webHidden/>
          </w:rPr>
          <w:t>2</w:t>
        </w:r>
        <w:r>
          <w:rPr>
            <w:noProof/>
            <w:webHidden/>
          </w:rPr>
          <w:fldChar w:fldCharType="end"/>
        </w:r>
      </w:hyperlink>
    </w:p>
    <w:p w14:paraId="03E83465" w14:textId="6B93DD27"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29" w:history="1">
        <w:r w:rsidRPr="009B1B41">
          <w:rPr>
            <w:rStyle w:val="Hiperhivatkozs"/>
            <w:noProof/>
          </w:rPr>
          <w:t>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Coverage</w:t>
        </w:r>
        <w:r>
          <w:rPr>
            <w:noProof/>
            <w:webHidden/>
          </w:rPr>
          <w:tab/>
        </w:r>
        <w:r>
          <w:rPr>
            <w:noProof/>
            <w:webHidden/>
          </w:rPr>
          <w:fldChar w:fldCharType="begin"/>
        </w:r>
        <w:r>
          <w:rPr>
            <w:noProof/>
            <w:webHidden/>
          </w:rPr>
          <w:instrText xml:space="preserve"> PAGEREF _Toc162447129 \h </w:instrText>
        </w:r>
        <w:r>
          <w:rPr>
            <w:noProof/>
            <w:webHidden/>
          </w:rPr>
        </w:r>
        <w:r>
          <w:rPr>
            <w:noProof/>
            <w:webHidden/>
          </w:rPr>
          <w:fldChar w:fldCharType="separate"/>
        </w:r>
        <w:r>
          <w:rPr>
            <w:noProof/>
            <w:webHidden/>
          </w:rPr>
          <w:t>2</w:t>
        </w:r>
        <w:r>
          <w:rPr>
            <w:noProof/>
            <w:webHidden/>
          </w:rPr>
          <w:fldChar w:fldCharType="end"/>
        </w:r>
      </w:hyperlink>
    </w:p>
    <w:p w14:paraId="7E2EC1E2" w14:textId="5A71EBB6"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0" w:history="1">
        <w:r w:rsidRPr="009B1B41">
          <w:rPr>
            <w:rStyle w:val="Hiperhivatkozs"/>
            <w:noProof/>
          </w:rPr>
          <w:t>1.3.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Separation of Transliteration and Encoding</w:t>
        </w:r>
        <w:r>
          <w:rPr>
            <w:noProof/>
            <w:webHidden/>
          </w:rPr>
          <w:tab/>
        </w:r>
        <w:r>
          <w:rPr>
            <w:noProof/>
            <w:webHidden/>
          </w:rPr>
          <w:fldChar w:fldCharType="begin"/>
        </w:r>
        <w:r>
          <w:rPr>
            <w:noProof/>
            <w:webHidden/>
          </w:rPr>
          <w:instrText xml:space="preserve"> PAGEREF _Toc162447130 \h </w:instrText>
        </w:r>
        <w:r>
          <w:rPr>
            <w:noProof/>
            <w:webHidden/>
          </w:rPr>
        </w:r>
        <w:r>
          <w:rPr>
            <w:noProof/>
            <w:webHidden/>
          </w:rPr>
          <w:fldChar w:fldCharType="separate"/>
        </w:r>
        <w:r>
          <w:rPr>
            <w:noProof/>
            <w:webHidden/>
          </w:rPr>
          <w:t>2</w:t>
        </w:r>
        <w:r>
          <w:rPr>
            <w:noProof/>
            <w:webHidden/>
          </w:rPr>
          <w:fldChar w:fldCharType="end"/>
        </w:r>
      </w:hyperlink>
    </w:p>
    <w:p w14:paraId="62D0E7F8" w14:textId="494E1087"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1" w:history="1">
        <w:r w:rsidRPr="009B1B41">
          <w:rPr>
            <w:rStyle w:val="Hiperhivatkozs"/>
            <w:noProof/>
          </w:rPr>
          <w:t>1.4.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Terms and Definitions</w:t>
        </w:r>
        <w:r>
          <w:rPr>
            <w:noProof/>
            <w:webHidden/>
          </w:rPr>
          <w:tab/>
        </w:r>
        <w:r>
          <w:rPr>
            <w:noProof/>
            <w:webHidden/>
          </w:rPr>
          <w:fldChar w:fldCharType="begin"/>
        </w:r>
        <w:r>
          <w:rPr>
            <w:noProof/>
            <w:webHidden/>
          </w:rPr>
          <w:instrText xml:space="preserve"> PAGEREF _Toc162447131 \h </w:instrText>
        </w:r>
        <w:r>
          <w:rPr>
            <w:noProof/>
            <w:webHidden/>
          </w:rPr>
        </w:r>
        <w:r>
          <w:rPr>
            <w:noProof/>
            <w:webHidden/>
          </w:rPr>
          <w:fldChar w:fldCharType="separate"/>
        </w:r>
        <w:r>
          <w:rPr>
            <w:noProof/>
            <w:webHidden/>
          </w:rPr>
          <w:t>3</w:t>
        </w:r>
        <w:r>
          <w:rPr>
            <w:noProof/>
            <w:webHidden/>
          </w:rPr>
          <w:fldChar w:fldCharType="end"/>
        </w:r>
      </w:hyperlink>
    </w:p>
    <w:p w14:paraId="03601274" w14:textId="656734B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2" w:history="1">
        <w:r w:rsidRPr="009B1B41">
          <w:rPr>
            <w:rStyle w:val="Hiperhivatkozs"/>
            <w:noProof/>
          </w:rPr>
          <w:t>1.4.1.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Abbreviations</w:t>
        </w:r>
        <w:r>
          <w:rPr>
            <w:noProof/>
            <w:webHidden/>
          </w:rPr>
          <w:tab/>
        </w:r>
        <w:r>
          <w:rPr>
            <w:noProof/>
            <w:webHidden/>
          </w:rPr>
          <w:fldChar w:fldCharType="begin"/>
        </w:r>
        <w:r>
          <w:rPr>
            <w:noProof/>
            <w:webHidden/>
          </w:rPr>
          <w:instrText xml:space="preserve"> PAGEREF _Toc162447132 \h </w:instrText>
        </w:r>
        <w:r>
          <w:rPr>
            <w:noProof/>
            <w:webHidden/>
          </w:rPr>
        </w:r>
        <w:r>
          <w:rPr>
            <w:noProof/>
            <w:webHidden/>
          </w:rPr>
          <w:fldChar w:fldCharType="separate"/>
        </w:r>
        <w:r>
          <w:rPr>
            <w:noProof/>
            <w:webHidden/>
          </w:rPr>
          <w:t>3</w:t>
        </w:r>
        <w:r>
          <w:rPr>
            <w:noProof/>
            <w:webHidden/>
          </w:rPr>
          <w:fldChar w:fldCharType="end"/>
        </w:r>
      </w:hyperlink>
    </w:p>
    <w:p w14:paraId="17B09B33" w14:textId="67411E2C"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3" w:history="1">
        <w:r w:rsidRPr="009B1B41">
          <w:rPr>
            <w:rStyle w:val="Hiperhivatkozs"/>
            <w:noProof/>
          </w:rPr>
          <w:t>1.4.2.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Script and its elements</w:t>
        </w:r>
        <w:r>
          <w:rPr>
            <w:noProof/>
            <w:webHidden/>
          </w:rPr>
          <w:tab/>
        </w:r>
        <w:r>
          <w:rPr>
            <w:noProof/>
            <w:webHidden/>
          </w:rPr>
          <w:fldChar w:fldCharType="begin"/>
        </w:r>
        <w:r>
          <w:rPr>
            <w:noProof/>
            <w:webHidden/>
          </w:rPr>
          <w:instrText xml:space="preserve"> PAGEREF _Toc162447133 \h </w:instrText>
        </w:r>
        <w:r>
          <w:rPr>
            <w:noProof/>
            <w:webHidden/>
          </w:rPr>
        </w:r>
        <w:r>
          <w:rPr>
            <w:noProof/>
            <w:webHidden/>
          </w:rPr>
          <w:fldChar w:fldCharType="separate"/>
        </w:r>
        <w:r>
          <w:rPr>
            <w:noProof/>
            <w:webHidden/>
          </w:rPr>
          <w:t>3</w:t>
        </w:r>
        <w:r>
          <w:rPr>
            <w:noProof/>
            <w:webHidden/>
          </w:rPr>
          <w:fldChar w:fldCharType="end"/>
        </w:r>
      </w:hyperlink>
    </w:p>
    <w:p w14:paraId="6D3EA9B3" w14:textId="19E0F00E"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4" w:history="1">
        <w:r w:rsidRPr="009B1B41">
          <w:rPr>
            <w:rStyle w:val="Hiperhivatkozs"/>
            <w:noProof/>
          </w:rPr>
          <w:t>1.4.3.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Script conversion</w:t>
        </w:r>
        <w:r>
          <w:rPr>
            <w:noProof/>
            <w:webHidden/>
          </w:rPr>
          <w:tab/>
        </w:r>
        <w:r>
          <w:rPr>
            <w:noProof/>
            <w:webHidden/>
          </w:rPr>
          <w:fldChar w:fldCharType="begin"/>
        </w:r>
        <w:r>
          <w:rPr>
            <w:noProof/>
            <w:webHidden/>
          </w:rPr>
          <w:instrText xml:space="preserve"> PAGEREF _Toc162447134 \h </w:instrText>
        </w:r>
        <w:r>
          <w:rPr>
            <w:noProof/>
            <w:webHidden/>
          </w:rPr>
        </w:r>
        <w:r>
          <w:rPr>
            <w:noProof/>
            <w:webHidden/>
          </w:rPr>
          <w:fldChar w:fldCharType="separate"/>
        </w:r>
        <w:r>
          <w:rPr>
            <w:noProof/>
            <w:webHidden/>
          </w:rPr>
          <w:t>5</w:t>
        </w:r>
        <w:r>
          <w:rPr>
            <w:noProof/>
            <w:webHidden/>
          </w:rPr>
          <w:fldChar w:fldCharType="end"/>
        </w:r>
      </w:hyperlink>
    </w:p>
    <w:p w14:paraId="18011E62" w14:textId="1393C264"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5" w:history="1">
        <w:r w:rsidRPr="009B1B41">
          <w:rPr>
            <w:rStyle w:val="Hiperhivatkozs"/>
            <w:noProof/>
          </w:rPr>
          <w:t>1.4.4.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Notation for transliteration and transcription</w:t>
        </w:r>
        <w:r>
          <w:rPr>
            <w:noProof/>
            <w:webHidden/>
          </w:rPr>
          <w:tab/>
        </w:r>
        <w:r>
          <w:rPr>
            <w:noProof/>
            <w:webHidden/>
          </w:rPr>
          <w:fldChar w:fldCharType="begin"/>
        </w:r>
        <w:r>
          <w:rPr>
            <w:noProof/>
            <w:webHidden/>
          </w:rPr>
          <w:instrText xml:space="preserve"> PAGEREF _Toc162447135 \h </w:instrText>
        </w:r>
        <w:r>
          <w:rPr>
            <w:noProof/>
            <w:webHidden/>
          </w:rPr>
        </w:r>
        <w:r>
          <w:rPr>
            <w:noProof/>
            <w:webHidden/>
          </w:rPr>
          <w:fldChar w:fldCharType="separate"/>
        </w:r>
        <w:r>
          <w:rPr>
            <w:noProof/>
            <w:webHidden/>
          </w:rPr>
          <w:t>6</w:t>
        </w:r>
        <w:r>
          <w:rPr>
            <w:noProof/>
            <w:webHidden/>
          </w:rPr>
          <w:fldChar w:fldCharType="end"/>
        </w:r>
      </w:hyperlink>
    </w:p>
    <w:p w14:paraId="7DF74DDF" w14:textId="2C8F1AD7"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36" w:history="1">
        <w:r w:rsidRPr="009B1B41">
          <w:rPr>
            <w:rStyle w:val="Hiperhivatkozs"/>
            <w:noProof/>
          </w:rPr>
          <w:t>2.</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General Principles</w:t>
        </w:r>
        <w:r>
          <w:rPr>
            <w:noProof/>
            <w:webHidden/>
          </w:rPr>
          <w:tab/>
        </w:r>
        <w:r>
          <w:rPr>
            <w:noProof/>
            <w:webHidden/>
          </w:rPr>
          <w:fldChar w:fldCharType="begin"/>
        </w:r>
        <w:r>
          <w:rPr>
            <w:noProof/>
            <w:webHidden/>
          </w:rPr>
          <w:instrText xml:space="preserve"> PAGEREF _Toc162447136 \h </w:instrText>
        </w:r>
        <w:r>
          <w:rPr>
            <w:noProof/>
            <w:webHidden/>
          </w:rPr>
        </w:r>
        <w:r>
          <w:rPr>
            <w:noProof/>
            <w:webHidden/>
          </w:rPr>
          <w:fldChar w:fldCharType="separate"/>
        </w:r>
        <w:r>
          <w:rPr>
            <w:noProof/>
            <w:webHidden/>
          </w:rPr>
          <w:t>7</w:t>
        </w:r>
        <w:r>
          <w:rPr>
            <w:noProof/>
            <w:webHidden/>
          </w:rPr>
          <w:fldChar w:fldCharType="end"/>
        </w:r>
      </w:hyperlink>
    </w:p>
    <w:p w14:paraId="13734DAA" w14:textId="60EF24EA"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7" w:history="1">
        <w:r w:rsidRPr="009B1B41">
          <w:rPr>
            <w:rStyle w:val="Hiperhivatkozs"/>
            <w:noProof/>
          </w:rPr>
          <w:t>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 Set and Input Method</w:t>
        </w:r>
        <w:r>
          <w:rPr>
            <w:noProof/>
            <w:webHidden/>
          </w:rPr>
          <w:tab/>
        </w:r>
        <w:r>
          <w:rPr>
            <w:noProof/>
            <w:webHidden/>
          </w:rPr>
          <w:fldChar w:fldCharType="begin"/>
        </w:r>
        <w:r>
          <w:rPr>
            <w:noProof/>
            <w:webHidden/>
          </w:rPr>
          <w:instrText xml:space="preserve"> PAGEREF _Toc162447137 \h </w:instrText>
        </w:r>
        <w:r>
          <w:rPr>
            <w:noProof/>
            <w:webHidden/>
          </w:rPr>
        </w:r>
        <w:r>
          <w:rPr>
            <w:noProof/>
            <w:webHidden/>
          </w:rPr>
          <w:fldChar w:fldCharType="separate"/>
        </w:r>
        <w:r>
          <w:rPr>
            <w:noProof/>
            <w:webHidden/>
          </w:rPr>
          <w:t>7</w:t>
        </w:r>
        <w:r>
          <w:rPr>
            <w:noProof/>
            <w:webHidden/>
          </w:rPr>
          <w:fldChar w:fldCharType="end"/>
        </w:r>
      </w:hyperlink>
    </w:p>
    <w:p w14:paraId="49772ABB" w14:textId="6E3D8671"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8" w:history="1">
        <w:r w:rsidRPr="009B1B41">
          <w:rPr>
            <w:rStyle w:val="Hiperhivatkozs"/>
            <w:noProof/>
          </w:rPr>
          <w:t>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Transliteration in Practice</w:t>
        </w:r>
        <w:r>
          <w:rPr>
            <w:noProof/>
            <w:webHidden/>
          </w:rPr>
          <w:tab/>
        </w:r>
        <w:r>
          <w:rPr>
            <w:noProof/>
            <w:webHidden/>
          </w:rPr>
          <w:fldChar w:fldCharType="begin"/>
        </w:r>
        <w:r>
          <w:rPr>
            <w:noProof/>
            <w:webHidden/>
          </w:rPr>
          <w:instrText xml:space="preserve"> PAGEREF _Toc162447138 \h </w:instrText>
        </w:r>
        <w:r>
          <w:rPr>
            <w:noProof/>
            <w:webHidden/>
          </w:rPr>
        </w:r>
        <w:r>
          <w:rPr>
            <w:noProof/>
            <w:webHidden/>
          </w:rPr>
          <w:fldChar w:fldCharType="separate"/>
        </w:r>
        <w:r>
          <w:rPr>
            <w:noProof/>
            <w:webHidden/>
          </w:rPr>
          <w:t>8</w:t>
        </w:r>
        <w:r>
          <w:rPr>
            <w:noProof/>
            <w:webHidden/>
          </w:rPr>
          <w:fldChar w:fldCharType="end"/>
        </w:r>
      </w:hyperlink>
    </w:p>
    <w:p w14:paraId="7BAF15B5" w14:textId="756C79C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9" w:history="1">
        <w:r w:rsidRPr="009B1B41">
          <w:rPr>
            <w:rStyle w:val="Hiperhivatkozs"/>
            <w:noProof/>
          </w:rPr>
          <w:t>2.2.1.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Strict transliteration</w:t>
        </w:r>
        <w:r>
          <w:rPr>
            <w:noProof/>
            <w:webHidden/>
          </w:rPr>
          <w:tab/>
        </w:r>
        <w:r>
          <w:rPr>
            <w:noProof/>
            <w:webHidden/>
          </w:rPr>
          <w:fldChar w:fldCharType="begin"/>
        </w:r>
        <w:r>
          <w:rPr>
            <w:noProof/>
            <w:webHidden/>
          </w:rPr>
          <w:instrText xml:space="preserve"> PAGEREF _Toc162447139 \h </w:instrText>
        </w:r>
        <w:r>
          <w:rPr>
            <w:noProof/>
            <w:webHidden/>
          </w:rPr>
        </w:r>
        <w:r>
          <w:rPr>
            <w:noProof/>
            <w:webHidden/>
          </w:rPr>
          <w:fldChar w:fldCharType="separate"/>
        </w:r>
        <w:r>
          <w:rPr>
            <w:noProof/>
            <w:webHidden/>
          </w:rPr>
          <w:t>8</w:t>
        </w:r>
        <w:r>
          <w:rPr>
            <w:noProof/>
            <w:webHidden/>
          </w:rPr>
          <w:fldChar w:fldCharType="end"/>
        </w:r>
      </w:hyperlink>
    </w:p>
    <w:p w14:paraId="06E0AF6D" w14:textId="071DF4F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0" w:history="1">
        <w:r w:rsidRPr="009B1B41">
          <w:rPr>
            <w:rStyle w:val="Hiperhivatkozs"/>
            <w:noProof/>
          </w:rPr>
          <w:t>2.2.2.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Loose transliteration</w:t>
        </w:r>
        <w:r>
          <w:rPr>
            <w:noProof/>
            <w:webHidden/>
          </w:rPr>
          <w:tab/>
        </w:r>
        <w:r>
          <w:rPr>
            <w:noProof/>
            <w:webHidden/>
          </w:rPr>
          <w:fldChar w:fldCharType="begin"/>
        </w:r>
        <w:r>
          <w:rPr>
            <w:noProof/>
            <w:webHidden/>
          </w:rPr>
          <w:instrText xml:space="preserve"> PAGEREF _Toc162447140 \h </w:instrText>
        </w:r>
        <w:r>
          <w:rPr>
            <w:noProof/>
            <w:webHidden/>
          </w:rPr>
        </w:r>
        <w:r>
          <w:rPr>
            <w:noProof/>
            <w:webHidden/>
          </w:rPr>
          <w:fldChar w:fldCharType="separate"/>
        </w:r>
        <w:r>
          <w:rPr>
            <w:noProof/>
            <w:webHidden/>
          </w:rPr>
          <w:t>8</w:t>
        </w:r>
        <w:r>
          <w:rPr>
            <w:noProof/>
            <w:webHidden/>
          </w:rPr>
          <w:fldChar w:fldCharType="end"/>
        </w:r>
      </w:hyperlink>
    </w:p>
    <w:p w14:paraId="74B6A703" w14:textId="587B595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1" w:history="1">
        <w:r w:rsidRPr="009B1B41">
          <w:rPr>
            <w:rStyle w:val="Hiperhivatkozs"/>
            <w:noProof/>
          </w:rPr>
          <w:t>2.2.3.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Shorthand</w:t>
        </w:r>
        <w:r>
          <w:rPr>
            <w:noProof/>
            <w:webHidden/>
          </w:rPr>
          <w:tab/>
        </w:r>
        <w:r>
          <w:rPr>
            <w:noProof/>
            <w:webHidden/>
          </w:rPr>
          <w:fldChar w:fldCharType="begin"/>
        </w:r>
        <w:r>
          <w:rPr>
            <w:noProof/>
            <w:webHidden/>
          </w:rPr>
          <w:instrText xml:space="preserve"> PAGEREF _Toc162447141 \h </w:instrText>
        </w:r>
        <w:r>
          <w:rPr>
            <w:noProof/>
            <w:webHidden/>
          </w:rPr>
        </w:r>
        <w:r>
          <w:rPr>
            <w:noProof/>
            <w:webHidden/>
          </w:rPr>
          <w:fldChar w:fldCharType="separate"/>
        </w:r>
        <w:r>
          <w:rPr>
            <w:noProof/>
            <w:webHidden/>
          </w:rPr>
          <w:t>9</w:t>
        </w:r>
        <w:r>
          <w:rPr>
            <w:noProof/>
            <w:webHidden/>
          </w:rPr>
          <w:fldChar w:fldCharType="end"/>
        </w:r>
      </w:hyperlink>
    </w:p>
    <w:p w14:paraId="1E3203B2" w14:textId="112D504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2" w:history="1">
        <w:r w:rsidRPr="009B1B41">
          <w:rPr>
            <w:rStyle w:val="Hiperhivatkozs"/>
            <w:noProof/>
          </w:rPr>
          <w:t>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Transliteration Scheme</w:t>
        </w:r>
        <w:r>
          <w:rPr>
            <w:noProof/>
            <w:webHidden/>
          </w:rPr>
          <w:tab/>
        </w:r>
        <w:r>
          <w:rPr>
            <w:noProof/>
            <w:webHidden/>
          </w:rPr>
          <w:fldChar w:fldCharType="begin"/>
        </w:r>
        <w:r>
          <w:rPr>
            <w:noProof/>
            <w:webHidden/>
          </w:rPr>
          <w:instrText xml:space="preserve"> PAGEREF _Toc162447142 \h </w:instrText>
        </w:r>
        <w:r>
          <w:rPr>
            <w:noProof/>
            <w:webHidden/>
          </w:rPr>
        </w:r>
        <w:r>
          <w:rPr>
            <w:noProof/>
            <w:webHidden/>
          </w:rPr>
          <w:fldChar w:fldCharType="separate"/>
        </w:r>
        <w:r>
          <w:rPr>
            <w:noProof/>
            <w:webHidden/>
          </w:rPr>
          <w:t>9</w:t>
        </w:r>
        <w:r>
          <w:rPr>
            <w:noProof/>
            <w:webHidden/>
          </w:rPr>
          <w:fldChar w:fldCharType="end"/>
        </w:r>
      </w:hyperlink>
    </w:p>
    <w:p w14:paraId="7FC482D3" w14:textId="726C7D2E"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3" w:history="1">
        <w:r w:rsidRPr="009B1B41">
          <w:rPr>
            <w:rStyle w:val="Hiperhivatkozs"/>
            <w:noProof/>
          </w:rPr>
          <w:t>2.4.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Case Sensitivity</w:t>
        </w:r>
        <w:r>
          <w:rPr>
            <w:noProof/>
            <w:webHidden/>
          </w:rPr>
          <w:tab/>
        </w:r>
        <w:r>
          <w:rPr>
            <w:noProof/>
            <w:webHidden/>
          </w:rPr>
          <w:fldChar w:fldCharType="begin"/>
        </w:r>
        <w:r>
          <w:rPr>
            <w:noProof/>
            <w:webHidden/>
          </w:rPr>
          <w:instrText xml:space="preserve"> PAGEREF _Toc162447143 \h </w:instrText>
        </w:r>
        <w:r>
          <w:rPr>
            <w:noProof/>
            <w:webHidden/>
          </w:rPr>
        </w:r>
        <w:r>
          <w:rPr>
            <w:noProof/>
            <w:webHidden/>
          </w:rPr>
          <w:fldChar w:fldCharType="separate"/>
        </w:r>
        <w:r>
          <w:rPr>
            <w:noProof/>
            <w:webHidden/>
          </w:rPr>
          <w:t>9</w:t>
        </w:r>
        <w:r>
          <w:rPr>
            <w:noProof/>
            <w:webHidden/>
          </w:rPr>
          <w:fldChar w:fldCharType="end"/>
        </w:r>
      </w:hyperlink>
    </w:p>
    <w:p w14:paraId="30DBDD94" w14:textId="4753A14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4" w:history="1">
        <w:r w:rsidRPr="009B1B41">
          <w:rPr>
            <w:rStyle w:val="Hiperhivatkozs"/>
            <w:noProof/>
          </w:rPr>
          <w:t>2.4.1.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A note on the use of uppercase for standalone vowels and consonants</w:t>
        </w:r>
        <w:r>
          <w:rPr>
            <w:noProof/>
            <w:webHidden/>
          </w:rPr>
          <w:tab/>
        </w:r>
        <w:r>
          <w:rPr>
            <w:noProof/>
            <w:webHidden/>
          </w:rPr>
          <w:fldChar w:fldCharType="begin"/>
        </w:r>
        <w:r>
          <w:rPr>
            <w:noProof/>
            <w:webHidden/>
          </w:rPr>
          <w:instrText xml:space="preserve"> PAGEREF _Toc162447144 \h </w:instrText>
        </w:r>
        <w:r>
          <w:rPr>
            <w:noProof/>
            <w:webHidden/>
          </w:rPr>
        </w:r>
        <w:r>
          <w:rPr>
            <w:noProof/>
            <w:webHidden/>
          </w:rPr>
          <w:fldChar w:fldCharType="separate"/>
        </w:r>
        <w:r>
          <w:rPr>
            <w:noProof/>
            <w:webHidden/>
          </w:rPr>
          <w:t>10</w:t>
        </w:r>
        <w:r>
          <w:rPr>
            <w:noProof/>
            <w:webHidden/>
          </w:rPr>
          <w:fldChar w:fldCharType="end"/>
        </w:r>
      </w:hyperlink>
    </w:p>
    <w:p w14:paraId="7DD0333B" w14:textId="7DB50022"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5" w:history="1">
        <w:r w:rsidRPr="009B1B41">
          <w:rPr>
            <w:rStyle w:val="Hiperhivatkozs"/>
            <w:noProof/>
          </w:rPr>
          <w:t>2.5.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Disambiguation</w:t>
        </w:r>
        <w:r>
          <w:rPr>
            <w:noProof/>
            <w:webHidden/>
          </w:rPr>
          <w:tab/>
        </w:r>
        <w:r>
          <w:rPr>
            <w:noProof/>
            <w:webHidden/>
          </w:rPr>
          <w:fldChar w:fldCharType="begin"/>
        </w:r>
        <w:r>
          <w:rPr>
            <w:noProof/>
            <w:webHidden/>
          </w:rPr>
          <w:instrText xml:space="preserve"> PAGEREF _Toc162447145 \h </w:instrText>
        </w:r>
        <w:r>
          <w:rPr>
            <w:noProof/>
            <w:webHidden/>
          </w:rPr>
        </w:r>
        <w:r>
          <w:rPr>
            <w:noProof/>
            <w:webHidden/>
          </w:rPr>
          <w:fldChar w:fldCharType="separate"/>
        </w:r>
        <w:r>
          <w:rPr>
            <w:noProof/>
            <w:webHidden/>
          </w:rPr>
          <w:t>10</w:t>
        </w:r>
        <w:r>
          <w:rPr>
            <w:noProof/>
            <w:webHidden/>
          </w:rPr>
          <w:fldChar w:fldCharType="end"/>
        </w:r>
      </w:hyperlink>
    </w:p>
    <w:p w14:paraId="374A4EAD" w14:textId="44959536"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6" w:history="1">
        <w:r w:rsidRPr="009B1B41">
          <w:rPr>
            <w:rStyle w:val="Hiperhivatkozs"/>
            <w:noProof/>
          </w:rPr>
          <w:t>2.6.</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Additions for Text Analysis</w:t>
        </w:r>
        <w:r>
          <w:rPr>
            <w:noProof/>
            <w:webHidden/>
          </w:rPr>
          <w:tab/>
        </w:r>
        <w:r>
          <w:rPr>
            <w:noProof/>
            <w:webHidden/>
          </w:rPr>
          <w:fldChar w:fldCharType="begin"/>
        </w:r>
        <w:r>
          <w:rPr>
            <w:noProof/>
            <w:webHidden/>
          </w:rPr>
          <w:instrText xml:space="preserve"> PAGEREF _Toc162447146 \h </w:instrText>
        </w:r>
        <w:r>
          <w:rPr>
            <w:noProof/>
            <w:webHidden/>
          </w:rPr>
        </w:r>
        <w:r>
          <w:rPr>
            <w:noProof/>
            <w:webHidden/>
          </w:rPr>
          <w:fldChar w:fldCharType="separate"/>
        </w:r>
        <w:r>
          <w:rPr>
            <w:noProof/>
            <w:webHidden/>
          </w:rPr>
          <w:t>11</w:t>
        </w:r>
        <w:r>
          <w:rPr>
            <w:noProof/>
            <w:webHidden/>
          </w:rPr>
          <w:fldChar w:fldCharType="end"/>
        </w:r>
      </w:hyperlink>
    </w:p>
    <w:p w14:paraId="38B92095" w14:textId="210C0A0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7" w:history="1">
        <w:r w:rsidRPr="009B1B41">
          <w:rPr>
            <w:rStyle w:val="Hiperhivatkozs"/>
            <w:noProof/>
          </w:rPr>
          <w:t>2.6.1.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spaces for word segmentation</w:t>
        </w:r>
        <w:r>
          <w:rPr>
            <w:noProof/>
            <w:webHidden/>
          </w:rPr>
          <w:tab/>
        </w:r>
        <w:r>
          <w:rPr>
            <w:noProof/>
            <w:webHidden/>
          </w:rPr>
          <w:fldChar w:fldCharType="begin"/>
        </w:r>
        <w:r>
          <w:rPr>
            <w:noProof/>
            <w:webHidden/>
          </w:rPr>
          <w:instrText xml:space="preserve"> PAGEREF _Toc162447147 \h </w:instrText>
        </w:r>
        <w:r>
          <w:rPr>
            <w:noProof/>
            <w:webHidden/>
          </w:rPr>
        </w:r>
        <w:r>
          <w:rPr>
            <w:noProof/>
            <w:webHidden/>
          </w:rPr>
          <w:fldChar w:fldCharType="separate"/>
        </w:r>
        <w:r>
          <w:rPr>
            <w:noProof/>
            <w:webHidden/>
          </w:rPr>
          <w:t>11</w:t>
        </w:r>
        <w:r>
          <w:rPr>
            <w:noProof/>
            <w:webHidden/>
          </w:rPr>
          <w:fldChar w:fldCharType="end"/>
        </w:r>
      </w:hyperlink>
    </w:p>
    <w:p w14:paraId="3123D6E3" w14:textId="050C104D"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8" w:history="1">
        <w:r w:rsidRPr="009B1B41">
          <w:rPr>
            <w:rStyle w:val="Hiperhivatkozs"/>
            <w:noProof/>
          </w:rPr>
          <w:t>2.6.2.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hyphenation</w:t>
        </w:r>
        <w:r>
          <w:rPr>
            <w:noProof/>
            <w:webHidden/>
          </w:rPr>
          <w:tab/>
        </w:r>
        <w:r>
          <w:rPr>
            <w:noProof/>
            <w:webHidden/>
          </w:rPr>
          <w:fldChar w:fldCharType="begin"/>
        </w:r>
        <w:r>
          <w:rPr>
            <w:noProof/>
            <w:webHidden/>
          </w:rPr>
          <w:instrText xml:space="preserve"> PAGEREF _Toc162447148 \h </w:instrText>
        </w:r>
        <w:r>
          <w:rPr>
            <w:noProof/>
            <w:webHidden/>
          </w:rPr>
        </w:r>
        <w:r>
          <w:rPr>
            <w:noProof/>
            <w:webHidden/>
          </w:rPr>
          <w:fldChar w:fldCharType="separate"/>
        </w:r>
        <w:r>
          <w:rPr>
            <w:noProof/>
            <w:webHidden/>
          </w:rPr>
          <w:t>12</w:t>
        </w:r>
        <w:r>
          <w:rPr>
            <w:noProof/>
            <w:webHidden/>
          </w:rPr>
          <w:fldChar w:fldCharType="end"/>
        </w:r>
      </w:hyperlink>
    </w:p>
    <w:p w14:paraId="46F78560" w14:textId="117F3C2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9" w:history="1">
        <w:r w:rsidRPr="009B1B41">
          <w:rPr>
            <w:rStyle w:val="Hiperhivatkozs"/>
            <w:noProof/>
          </w:rPr>
          <w:t>2.6.3.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Representation of </w:t>
        </w:r>
        <w:r w:rsidRPr="009B1B41">
          <w:rPr>
            <w:rStyle w:val="Hiperhivatkozs"/>
            <w:i/>
            <w:noProof/>
          </w:rPr>
          <w:t>avagraha</w:t>
        </w:r>
        <w:r>
          <w:rPr>
            <w:noProof/>
            <w:webHidden/>
          </w:rPr>
          <w:tab/>
        </w:r>
        <w:r>
          <w:rPr>
            <w:noProof/>
            <w:webHidden/>
          </w:rPr>
          <w:fldChar w:fldCharType="begin"/>
        </w:r>
        <w:r>
          <w:rPr>
            <w:noProof/>
            <w:webHidden/>
          </w:rPr>
          <w:instrText xml:space="preserve"> PAGEREF _Toc162447149 \h </w:instrText>
        </w:r>
        <w:r>
          <w:rPr>
            <w:noProof/>
            <w:webHidden/>
          </w:rPr>
        </w:r>
        <w:r>
          <w:rPr>
            <w:noProof/>
            <w:webHidden/>
          </w:rPr>
          <w:fldChar w:fldCharType="separate"/>
        </w:r>
        <w:r>
          <w:rPr>
            <w:noProof/>
            <w:webHidden/>
          </w:rPr>
          <w:t>13</w:t>
        </w:r>
        <w:r>
          <w:rPr>
            <w:noProof/>
            <w:webHidden/>
          </w:rPr>
          <w:fldChar w:fldCharType="end"/>
        </w:r>
      </w:hyperlink>
    </w:p>
    <w:p w14:paraId="20C49595" w14:textId="79CDF655"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0" w:history="1">
        <w:r w:rsidRPr="009B1B41">
          <w:rPr>
            <w:rStyle w:val="Hiperhivatkozs"/>
            <w:noProof/>
          </w:rPr>
          <w:t>2.6.4.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Representation of elided overshort final </w:t>
        </w:r>
        <w:r w:rsidRPr="009B1B41">
          <w:rPr>
            <w:rStyle w:val="Hiperhivatkozs"/>
            <w:i/>
            <w:noProof/>
          </w:rPr>
          <w:t>u</w:t>
        </w:r>
        <w:r w:rsidRPr="009B1B41">
          <w:rPr>
            <w:rStyle w:val="Hiperhivatkozs"/>
            <w:noProof/>
          </w:rPr>
          <w:t xml:space="preserve"> in Tamil</w:t>
        </w:r>
        <w:r>
          <w:rPr>
            <w:noProof/>
            <w:webHidden/>
          </w:rPr>
          <w:tab/>
        </w:r>
        <w:r>
          <w:rPr>
            <w:noProof/>
            <w:webHidden/>
          </w:rPr>
          <w:fldChar w:fldCharType="begin"/>
        </w:r>
        <w:r>
          <w:rPr>
            <w:noProof/>
            <w:webHidden/>
          </w:rPr>
          <w:instrText xml:space="preserve"> PAGEREF _Toc162447150 \h </w:instrText>
        </w:r>
        <w:r>
          <w:rPr>
            <w:noProof/>
            <w:webHidden/>
          </w:rPr>
        </w:r>
        <w:r>
          <w:rPr>
            <w:noProof/>
            <w:webHidden/>
          </w:rPr>
          <w:fldChar w:fldCharType="separate"/>
        </w:r>
        <w:r>
          <w:rPr>
            <w:noProof/>
            <w:webHidden/>
          </w:rPr>
          <w:t>14</w:t>
        </w:r>
        <w:r>
          <w:rPr>
            <w:noProof/>
            <w:webHidden/>
          </w:rPr>
          <w:fldChar w:fldCharType="end"/>
        </w:r>
      </w:hyperlink>
    </w:p>
    <w:p w14:paraId="30AB4993" w14:textId="59B013C4"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51" w:history="1">
        <w:r w:rsidRPr="009B1B41">
          <w:rPr>
            <w:rStyle w:val="Hiperhivatkozs"/>
            <w:noProof/>
          </w:rPr>
          <w:t>3.</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Alphabetic Characters</w:t>
        </w:r>
        <w:r>
          <w:rPr>
            <w:noProof/>
            <w:webHidden/>
          </w:rPr>
          <w:tab/>
        </w:r>
        <w:r>
          <w:rPr>
            <w:noProof/>
            <w:webHidden/>
          </w:rPr>
          <w:fldChar w:fldCharType="begin"/>
        </w:r>
        <w:r>
          <w:rPr>
            <w:noProof/>
            <w:webHidden/>
          </w:rPr>
          <w:instrText xml:space="preserve"> PAGEREF _Toc162447151 \h </w:instrText>
        </w:r>
        <w:r>
          <w:rPr>
            <w:noProof/>
            <w:webHidden/>
          </w:rPr>
        </w:r>
        <w:r>
          <w:rPr>
            <w:noProof/>
            <w:webHidden/>
          </w:rPr>
          <w:fldChar w:fldCharType="separate"/>
        </w:r>
        <w:r>
          <w:rPr>
            <w:noProof/>
            <w:webHidden/>
          </w:rPr>
          <w:t>15</w:t>
        </w:r>
        <w:r>
          <w:rPr>
            <w:noProof/>
            <w:webHidden/>
          </w:rPr>
          <w:fldChar w:fldCharType="end"/>
        </w:r>
      </w:hyperlink>
    </w:p>
    <w:p w14:paraId="36325B14" w14:textId="6B1FC72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2" w:history="1">
        <w:r w:rsidRPr="009B1B41">
          <w:rPr>
            <w:rStyle w:val="Hiperhivatkozs"/>
            <w:noProof/>
          </w:rPr>
          <w:t>3.1.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Some Special Characters</w:t>
        </w:r>
        <w:r>
          <w:rPr>
            <w:noProof/>
            <w:webHidden/>
          </w:rPr>
          <w:tab/>
        </w:r>
        <w:r>
          <w:rPr>
            <w:noProof/>
            <w:webHidden/>
          </w:rPr>
          <w:fldChar w:fldCharType="begin"/>
        </w:r>
        <w:r>
          <w:rPr>
            <w:noProof/>
            <w:webHidden/>
          </w:rPr>
          <w:instrText xml:space="preserve"> PAGEREF _Toc162447152 \h </w:instrText>
        </w:r>
        <w:r>
          <w:rPr>
            <w:noProof/>
            <w:webHidden/>
          </w:rPr>
        </w:r>
        <w:r>
          <w:rPr>
            <w:noProof/>
            <w:webHidden/>
          </w:rPr>
          <w:fldChar w:fldCharType="separate"/>
        </w:r>
        <w:r>
          <w:rPr>
            <w:noProof/>
            <w:webHidden/>
          </w:rPr>
          <w:t>15</w:t>
        </w:r>
        <w:r>
          <w:rPr>
            <w:noProof/>
            <w:webHidden/>
          </w:rPr>
          <w:fldChar w:fldCharType="end"/>
        </w:r>
      </w:hyperlink>
    </w:p>
    <w:p w14:paraId="44DCDD77" w14:textId="75D14AD8"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3" w:history="1">
        <w:r w:rsidRPr="009B1B41">
          <w:rPr>
            <w:rStyle w:val="Hiperhivatkozs"/>
            <w:noProof/>
          </w:rPr>
          <w:t>3.1.1.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Sanskrit and generic characters</w:t>
        </w:r>
        <w:r>
          <w:rPr>
            <w:noProof/>
            <w:webHidden/>
          </w:rPr>
          <w:tab/>
        </w:r>
        <w:r>
          <w:rPr>
            <w:noProof/>
            <w:webHidden/>
          </w:rPr>
          <w:fldChar w:fldCharType="begin"/>
        </w:r>
        <w:r>
          <w:rPr>
            <w:noProof/>
            <w:webHidden/>
          </w:rPr>
          <w:instrText xml:space="preserve"> PAGEREF _Toc162447153 \h </w:instrText>
        </w:r>
        <w:r>
          <w:rPr>
            <w:noProof/>
            <w:webHidden/>
          </w:rPr>
        </w:r>
        <w:r>
          <w:rPr>
            <w:noProof/>
            <w:webHidden/>
          </w:rPr>
          <w:fldChar w:fldCharType="separate"/>
        </w:r>
        <w:r>
          <w:rPr>
            <w:noProof/>
            <w:webHidden/>
          </w:rPr>
          <w:t>15</w:t>
        </w:r>
        <w:r>
          <w:rPr>
            <w:noProof/>
            <w:webHidden/>
          </w:rPr>
          <w:fldChar w:fldCharType="end"/>
        </w:r>
      </w:hyperlink>
    </w:p>
    <w:p w14:paraId="6828F7D8" w14:textId="3D3E4E1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4" w:history="1">
        <w:r w:rsidRPr="009B1B41">
          <w:rPr>
            <w:rStyle w:val="Hiperhivatkozs"/>
            <w:noProof/>
          </w:rPr>
          <w:t>3.1.2.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for Dravidian languages</w:t>
        </w:r>
        <w:r>
          <w:rPr>
            <w:noProof/>
            <w:webHidden/>
          </w:rPr>
          <w:tab/>
        </w:r>
        <w:r>
          <w:rPr>
            <w:noProof/>
            <w:webHidden/>
          </w:rPr>
          <w:fldChar w:fldCharType="begin"/>
        </w:r>
        <w:r>
          <w:rPr>
            <w:noProof/>
            <w:webHidden/>
          </w:rPr>
          <w:instrText xml:space="preserve"> PAGEREF _Toc162447154 \h </w:instrText>
        </w:r>
        <w:r>
          <w:rPr>
            <w:noProof/>
            <w:webHidden/>
          </w:rPr>
        </w:r>
        <w:r>
          <w:rPr>
            <w:noProof/>
            <w:webHidden/>
          </w:rPr>
          <w:fldChar w:fldCharType="separate"/>
        </w:r>
        <w:r>
          <w:rPr>
            <w:noProof/>
            <w:webHidden/>
          </w:rPr>
          <w:t>15</w:t>
        </w:r>
        <w:r>
          <w:rPr>
            <w:noProof/>
            <w:webHidden/>
          </w:rPr>
          <w:fldChar w:fldCharType="end"/>
        </w:r>
      </w:hyperlink>
    </w:p>
    <w:p w14:paraId="06B8FC9A" w14:textId="76E3A3E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5" w:history="1">
        <w:r w:rsidRPr="009B1B41">
          <w:rPr>
            <w:rStyle w:val="Hiperhivatkozs"/>
            <w:noProof/>
          </w:rPr>
          <w:t>3.1.3.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for Southeast Asian languages</w:t>
        </w:r>
        <w:r>
          <w:rPr>
            <w:noProof/>
            <w:webHidden/>
          </w:rPr>
          <w:tab/>
        </w:r>
        <w:r>
          <w:rPr>
            <w:noProof/>
            <w:webHidden/>
          </w:rPr>
          <w:fldChar w:fldCharType="begin"/>
        </w:r>
        <w:r>
          <w:rPr>
            <w:noProof/>
            <w:webHidden/>
          </w:rPr>
          <w:instrText xml:space="preserve"> PAGEREF _Toc162447155 \h </w:instrText>
        </w:r>
        <w:r>
          <w:rPr>
            <w:noProof/>
            <w:webHidden/>
          </w:rPr>
        </w:r>
        <w:r>
          <w:rPr>
            <w:noProof/>
            <w:webHidden/>
          </w:rPr>
          <w:fldChar w:fldCharType="separate"/>
        </w:r>
        <w:r>
          <w:rPr>
            <w:noProof/>
            <w:webHidden/>
          </w:rPr>
          <w:t>15</w:t>
        </w:r>
        <w:r>
          <w:rPr>
            <w:noProof/>
            <w:webHidden/>
          </w:rPr>
          <w:fldChar w:fldCharType="end"/>
        </w:r>
      </w:hyperlink>
    </w:p>
    <w:p w14:paraId="01BF5F57" w14:textId="10AB1ADA"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6" w:history="1">
        <w:r w:rsidRPr="009B1B41">
          <w:rPr>
            <w:rStyle w:val="Hiperhivatkozs"/>
            <w:noProof/>
          </w:rPr>
          <w:t>3.2.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Long and Short </w:t>
        </w:r>
        <w:r w:rsidRPr="009B1B41">
          <w:rPr>
            <w:rStyle w:val="Hiperhivatkozs"/>
            <w:rFonts w:eastAsia="Gentium"/>
            <w:noProof/>
          </w:rPr>
          <w:t>e and o</w:t>
        </w:r>
        <w:r>
          <w:rPr>
            <w:noProof/>
            <w:webHidden/>
          </w:rPr>
          <w:tab/>
        </w:r>
        <w:r>
          <w:rPr>
            <w:noProof/>
            <w:webHidden/>
          </w:rPr>
          <w:fldChar w:fldCharType="begin"/>
        </w:r>
        <w:r>
          <w:rPr>
            <w:noProof/>
            <w:webHidden/>
          </w:rPr>
          <w:instrText xml:space="preserve"> PAGEREF _Toc162447156 \h </w:instrText>
        </w:r>
        <w:r>
          <w:rPr>
            <w:noProof/>
            <w:webHidden/>
          </w:rPr>
        </w:r>
        <w:r>
          <w:rPr>
            <w:noProof/>
            <w:webHidden/>
          </w:rPr>
          <w:fldChar w:fldCharType="separate"/>
        </w:r>
        <w:r>
          <w:rPr>
            <w:noProof/>
            <w:webHidden/>
          </w:rPr>
          <w:t>16</w:t>
        </w:r>
        <w:r>
          <w:rPr>
            <w:noProof/>
            <w:webHidden/>
          </w:rPr>
          <w:fldChar w:fldCharType="end"/>
        </w:r>
      </w:hyperlink>
    </w:p>
    <w:p w14:paraId="25B93358" w14:textId="3CAE703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7" w:history="1">
        <w:r w:rsidRPr="009B1B41">
          <w:rPr>
            <w:rStyle w:val="Hiperhivatkozs"/>
            <w:noProof/>
          </w:rPr>
          <w:t>3.3.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Special Forms and Functions</w:t>
        </w:r>
        <w:r>
          <w:rPr>
            <w:noProof/>
            <w:webHidden/>
          </w:rPr>
          <w:tab/>
        </w:r>
        <w:r>
          <w:rPr>
            <w:noProof/>
            <w:webHidden/>
          </w:rPr>
          <w:fldChar w:fldCharType="begin"/>
        </w:r>
        <w:r>
          <w:rPr>
            <w:noProof/>
            <w:webHidden/>
          </w:rPr>
          <w:instrText xml:space="preserve"> PAGEREF _Toc162447157 \h </w:instrText>
        </w:r>
        <w:r>
          <w:rPr>
            <w:noProof/>
            <w:webHidden/>
          </w:rPr>
        </w:r>
        <w:r>
          <w:rPr>
            <w:noProof/>
            <w:webHidden/>
          </w:rPr>
          <w:fldChar w:fldCharType="separate"/>
        </w:r>
        <w:r>
          <w:rPr>
            <w:noProof/>
            <w:webHidden/>
          </w:rPr>
          <w:t>16</w:t>
        </w:r>
        <w:r>
          <w:rPr>
            <w:noProof/>
            <w:webHidden/>
          </w:rPr>
          <w:fldChar w:fldCharType="end"/>
        </w:r>
      </w:hyperlink>
    </w:p>
    <w:p w14:paraId="4CF38D4A" w14:textId="2235570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8" w:history="1">
        <w:r w:rsidRPr="009B1B41">
          <w:rPr>
            <w:rStyle w:val="Hiperhivatkozs"/>
            <w:noProof/>
          </w:rPr>
          <w:t>3.3.1.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Final consonants as special simplex characters</w:t>
        </w:r>
        <w:r>
          <w:rPr>
            <w:noProof/>
            <w:webHidden/>
          </w:rPr>
          <w:tab/>
        </w:r>
        <w:r>
          <w:rPr>
            <w:noProof/>
            <w:webHidden/>
          </w:rPr>
          <w:fldChar w:fldCharType="begin"/>
        </w:r>
        <w:r>
          <w:rPr>
            <w:noProof/>
            <w:webHidden/>
          </w:rPr>
          <w:instrText xml:space="preserve"> PAGEREF _Toc162447158 \h </w:instrText>
        </w:r>
        <w:r>
          <w:rPr>
            <w:noProof/>
            <w:webHidden/>
          </w:rPr>
        </w:r>
        <w:r>
          <w:rPr>
            <w:noProof/>
            <w:webHidden/>
          </w:rPr>
          <w:fldChar w:fldCharType="separate"/>
        </w:r>
        <w:r>
          <w:rPr>
            <w:noProof/>
            <w:webHidden/>
          </w:rPr>
          <w:t>17</w:t>
        </w:r>
        <w:r>
          <w:rPr>
            <w:noProof/>
            <w:webHidden/>
          </w:rPr>
          <w:fldChar w:fldCharType="end"/>
        </w:r>
      </w:hyperlink>
    </w:p>
    <w:p w14:paraId="368023F4" w14:textId="2092A5E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9" w:history="1">
        <w:r w:rsidRPr="009B1B41">
          <w:rPr>
            <w:rStyle w:val="Hiperhivatkozs"/>
            <w:noProof/>
          </w:rPr>
          <w:t>3.3.2.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Final consonants as complex characters involving a zero vowel marker</w:t>
        </w:r>
        <w:r>
          <w:rPr>
            <w:noProof/>
            <w:webHidden/>
          </w:rPr>
          <w:tab/>
        </w:r>
        <w:r>
          <w:rPr>
            <w:noProof/>
            <w:webHidden/>
          </w:rPr>
          <w:fldChar w:fldCharType="begin"/>
        </w:r>
        <w:r>
          <w:rPr>
            <w:noProof/>
            <w:webHidden/>
          </w:rPr>
          <w:instrText xml:space="preserve"> PAGEREF _Toc162447159 \h </w:instrText>
        </w:r>
        <w:r>
          <w:rPr>
            <w:noProof/>
            <w:webHidden/>
          </w:rPr>
        </w:r>
        <w:r>
          <w:rPr>
            <w:noProof/>
            <w:webHidden/>
          </w:rPr>
          <w:fldChar w:fldCharType="separate"/>
        </w:r>
        <w:r>
          <w:rPr>
            <w:noProof/>
            <w:webHidden/>
          </w:rPr>
          <w:t>17</w:t>
        </w:r>
        <w:r>
          <w:rPr>
            <w:noProof/>
            <w:webHidden/>
          </w:rPr>
          <w:fldChar w:fldCharType="end"/>
        </w:r>
      </w:hyperlink>
    </w:p>
    <w:p w14:paraId="6CF019D6" w14:textId="42BDED6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0" w:history="1">
        <w:r w:rsidRPr="009B1B41">
          <w:rPr>
            <w:rStyle w:val="Hiperhivatkozs"/>
            <w:noProof/>
          </w:rPr>
          <w:t>3.3.3.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vowels as special simplex characters</w:t>
        </w:r>
        <w:r>
          <w:rPr>
            <w:noProof/>
            <w:webHidden/>
          </w:rPr>
          <w:tab/>
        </w:r>
        <w:r>
          <w:rPr>
            <w:noProof/>
            <w:webHidden/>
          </w:rPr>
          <w:fldChar w:fldCharType="begin"/>
        </w:r>
        <w:r>
          <w:rPr>
            <w:noProof/>
            <w:webHidden/>
          </w:rPr>
          <w:instrText xml:space="preserve"> PAGEREF _Toc162447160 \h </w:instrText>
        </w:r>
        <w:r>
          <w:rPr>
            <w:noProof/>
            <w:webHidden/>
          </w:rPr>
        </w:r>
        <w:r>
          <w:rPr>
            <w:noProof/>
            <w:webHidden/>
          </w:rPr>
          <w:fldChar w:fldCharType="separate"/>
        </w:r>
        <w:r>
          <w:rPr>
            <w:noProof/>
            <w:webHidden/>
          </w:rPr>
          <w:t>17</w:t>
        </w:r>
        <w:r>
          <w:rPr>
            <w:noProof/>
            <w:webHidden/>
          </w:rPr>
          <w:fldChar w:fldCharType="end"/>
        </w:r>
      </w:hyperlink>
    </w:p>
    <w:p w14:paraId="521C0A8C" w14:textId="266F4773"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1" w:history="1">
        <w:r w:rsidRPr="009B1B41">
          <w:rPr>
            <w:rStyle w:val="Hiperhivatkozs"/>
            <w:noProof/>
          </w:rPr>
          <w:t>3.3.4.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vowels as complex characters involving a “vowel support”</w:t>
        </w:r>
        <w:r>
          <w:rPr>
            <w:noProof/>
            <w:webHidden/>
          </w:rPr>
          <w:tab/>
        </w:r>
        <w:r>
          <w:rPr>
            <w:noProof/>
            <w:webHidden/>
          </w:rPr>
          <w:fldChar w:fldCharType="begin"/>
        </w:r>
        <w:r>
          <w:rPr>
            <w:noProof/>
            <w:webHidden/>
          </w:rPr>
          <w:instrText xml:space="preserve"> PAGEREF _Toc162447161 \h </w:instrText>
        </w:r>
        <w:r>
          <w:rPr>
            <w:noProof/>
            <w:webHidden/>
          </w:rPr>
        </w:r>
        <w:r>
          <w:rPr>
            <w:noProof/>
            <w:webHidden/>
          </w:rPr>
          <w:fldChar w:fldCharType="separate"/>
        </w:r>
        <w:r>
          <w:rPr>
            <w:noProof/>
            <w:webHidden/>
          </w:rPr>
          <w:t>17</w:t>
        </w:r>
        <w:r>
          <w:rPr>
            <w:noProof/>
            <w:webHidden/>
          </w:rPr>
          <w:fldChar w:fldCharType="end"/>
        </w:r>
      </w:hyperlink>
    </w:p>
    <w:p w14:paraId="18CD749A" w14:textId="527CEF9D"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2" w:history="1">
        <w:r w:rsidRPr="009B1B41">
          <w:rPr>
            <w:rStyle w:val="Hiperhivatkozs"/>
            <w:noProof/>
          </w:rPr>
          <w:t>3.3.5.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Repurposed vowel markers</w:t>
        </w:r>
        <w:r>
          <w:rPr>
            <w:noProof/>
            <w:webHidden/>
          </w:rPr>
          <w:tab/>
        </w:r>
        <w:r>
          <w:rPr>
            <w:noProof/>
            <w:webHidden/>
          </w:rPr>
          <w:fldChar w:fldCharType="begin"/>
        </w:r>
        <w:r>
          <w:rPr>
            <w:noProof/>
            <w:webHidden/>
          </w:rPr>
          <w:instrText xml:space="preserve"> PAGEREF _Toc162447162 \h </w:instrText>
        </w:r>
        <w:r>
          <w:rPr>
            <w:noProof/>
            <w:webHidden/>
          </w:rPr>
        </w:r>
        <w:r>
          <w:rPr>
            <w:noProof/>
            <w:webHidden/>
          </w:rPr>
          <w:fldChar w:fldCharType="separate"/>
        </w:r>
        <w:r>
          <w:rPr>
            <w:noProof/>
            <w:webHidden/>
          </w:rPr>
          <w:t>19</w:t>
        </w:r>
        <w:r>
          <w:rPr>
            <w:noProof/>
            <w:webHidden/>
          </w:rPr>
          <w:fldChar w:fldCharType="end"/>
        </w:r>
      </w:hyperlink>
    </w:p>
    <w:p w14:paraId="1CFF0653" w14:textId="2A76563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3" w:history="1">
        <w:r w:rsidRPr="009B1B41">
          <w:rPr>
            <w:rStyle w:val="Hiperhivatkozs"/>
            <w:noProof/>
          </w:rPr>
          <w:t>3.3.6.</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Short vowel written where a corresponding long vowel is expected</w:t>
        </w:r>
        <w:r>
          <w:rPr>
            <w:noProof/>
            <w:webHidden/>
          </w:rPr>
          <w:tab/>
        </w:r>
        <w:r>
          <w:rPr>
            <w:noProof/>
            <w:webHidden/>
          </w:rPr>
          <w:fldChar w:fldCharType="begin"/>
        </w:r>
        <w:r>
          <w:rPr>
            <w:noProof/>
            <w:webHidden/>
          </w:rPr>
          <w:instrText xml:space="preserve"> PAGEREF _Toc162447163 \h </w:instrText>
        </w:r>
        <w:r>
          <w:rPr>
            <w:noProof/>
            <w:webHidden/>
          </w:rPr>
        </w:r>
        <w:r>
          <w:rPr>
            <w:noProof/>
            <w:webHidden/>
          </w:rPr>
          <w:fldChar w:fldCharType="separate"/>
        </w:r>
        <w:r>
          <w:rPr>
            <w:noProof/>
            <w:webHidden/>
          </w:rPr>
          <w:t>20</w:t>
        </w:r>
        <w:r>
          <w:rPr>
            <w:noProof/>
            <w:webHidden/>
          </w:rPr>
          <w:fldChar w:fldCharType="end"/>
        </w:r>
      </w:hyperlink>
    </w:p>
    <w:p w14:paraId="7EA2517A" w14:textId="04AC0C1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4" w:history="1">
        <w:r w:rsidRPr="009B1B41">
          <w:rPr>
            <w:rStyle w:val="Hiperhivatkozs"/>
            <w:noProof/>
          </w:rPr>
          <w:t>3.3.7.</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with alternative or optional phonemic values</w:t>
        </w:r>
        <w:r>
          <w:rPr>
            <w:noProof/>
            <w:webHidden/>
          </w:rPr>
          <w:tab/>
        </w:r>
        <w:r>
          <w:rPr>
            <w:noProof/>
            <w:webHidden/>
          </w:rPr>
          <w:fldChar w:fldCharType="begin"/>
        </w:r>
        <w:r>
          <w:rPr>
            <w:noProof/>
            <w:webHidden/>
          </w:rPr>
          <w:instrText xml:space="preserve"> PAGEREF _Toc162447164 \h </w:instrText>
        </w:r>
        <w:r>
          <w:rPr>
            <w:noProof/>
            <w:webHidden/>
          </w:rPr>
        </w:r>
        <w:r>
          <w:rPr>
            <w:noProof/>
            <w:webHidden/>
          </w:rPr>
          <w:fldChar w:fldCharType="separate"/>
        </w:r>
        <w:r>
          <w:rPr>
            <w:noProof/>
            <w:webHidden/>
          </w:rPr>
          <w:t>20</w:t>
        </w:r>
        <w:r>
          <w:rPr>
            <w:noProof/>
            <w:webHidden/>
          </w:rPr>
          <w:fldChar w:fldCharType="end"/>
        </w:r>
      </w:hyperlink>
    </w:p>
    <w:p w14:paraId="341C9F6B" w14:textId="2B6BC1B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5" w:history="1">
        <w:r w:rsidRPr="009B1B41">
          <w:rPr>
            <w:rStyle w:val="Hiperhivatkozs"/>
            <w:noProof/>
          </w:rPr>
          <w:t>3.3.8.</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Special forms of </w:t>
        </w:r>
        <w:r w:rsidRPr="009B1B41">
          <w:rPr>
            <w:rStyle w:val="Hiperhivatkozs"/>
            <w:i/>
            <w:noProof/>
          </w:rPr>
          <w:t>anusvāra</w:t>
        </w:r>
        <w:r>
          <w:rPr>
            <w:noProof/>
            <w:webHidden/>
          </w:rPr>
          <w:tab/>
        </w:r>
        <w:r>
          <w:rPr>
            <w:noProof/>
            <w:webHidden/>
          </w:rPr>
          <w:fldChar w:fldCharType="begin"/>
        </w:r>
        <w:r>
          <w:rPr>
            <w:noProof/>
            <w:webHidden/>
          </w:rPr>
          <w:instrText xml:space="preserve"> PAGEREF _Toc162447165 \h </w:instrText>
        </w:r>
        <w:r>
          <w:rPr>
            <w:noProof/>
            <w:webHidden/>
          </w:rPr>
        </w:r>
        <w:r>
          <w:rPr>
            <w:noProof/>
            <w:webHidden/>
          </w:rPr>
          <w:fldChar w:fldCharType="separate"/>
        </w:r>
        <w:r>
          <w:rPr>
            <w:noProof/>
            <w:webHidden/>
          </w:rPr>
          <w:t>20</w:t>
        </w:r>
        <w:r>
          <w:rPr>
            <w:noProof/>
            <w:webHidden/>
          </w:rPr>
          <w:fldChar w:fldCharType="end"/>
        </w:r>
      </w:hyperlink>
    </w:p>
    <w:p w14:paraId="491CAD81" w14:textId="1CB2366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66" w:history="1">
        <w:r w:rsidRPr="009B1B41">
          <w:rPr>
            <w:rStyle w:val="Hiperhivatkozs"/>
            <w:noProof/>
          </w:rPr>
          <w:t>3.4.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Special </w:t>
        </w:r>
        <w:r w:rsidRPr="009B1B41">
          <w:rPr>
            <w:rStyle w:val="Hiperhivatkozs"/>
            <w:i/>
            <w:noProof/>
          </w:rPr>
          <w:t>akṣara</w:t>
        </w:r>
        <w:r w:rsidRPr="009B1B41">
          <w:rPr>
            <w:rStyle w:val="Hiperhivatkozs"/>
            <w:noProof/>
          </w:rPr>
          <w:t xml:space="preserve"> composition</w:t>
        </w:r>
        <w:r>
          <w:rPr>
            <w:noProof/>
            <w:webHidden/>
          </w:rPr>
          <w:tab/>
        </w:r>
        <w:r>
          <w:rPr>
            <w:noProof/>
            <w:webHidden/>
          </w:rPr>
          <w:fldChar w:fldCharType="begin"/>
        </w:r>
        <w:r>
          <w:rPr>
            <w:noProof/>
            <w:webHidden/>
          </w:rPr>
          <w:instrText xml:space="preserve"> PAGEREF _Toc162447166 \h </w:instrText>
        </w:r>
        <w:r>
          <w:rPr>
            <w:noProof/>
            <w:webHidden/>
          </w:rPr>
        </w:r>
        <w:r>
          <w:rPr>
            <w:noProof/>
            <w:webHidden/>
          </w:rPr>
          <w:fldChar w:fldCharType="separate"/>
        </w:r>
        <w:r>
          <w:rPr>
            <w:noProof/>
            <w:webHidden/>
          </w:rPr>
          <w:t>21</w:t>
        </w:r>
        <w:r>
          <w:rPr>
            <w:noProof/>
            <w:webHidden/>
          </w:rPr>
          <w:fldChar w:fldCharType="end"/>
        </w:r>
      </w:hyperlink>
    </w:p>
    <w:p w14:paraId="6C38FB56" w14:textId="2AE2A948"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7" w:history="1">
        <w:r w:rsidRPr="009B1B41">
          <w:rPr>
            <w:rStyle w:val="Hiperhivatkozs"/>
            <w:noProof/>
          </w:rPr>
          <w:t>3.4.1.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Multiple vowel markers within an </w:t>
        </w:r>
        <w:r w:rsidRPr="009B1B41">
          <w:rPr>
            <w:rStyle w:val="Hiperhivatkozs"/>
            <w:i/>
            <w:noProof/>
          </w:rPr>
          <w:t>akṣara</w:t>
        </w:r>
        <w:r>
          <w:rPr>
            <w:noProof/>
            <w:webHidden/>
          </w:rPr>
          <w:tab/>
        </w:r>
        <w:r>
          <w:rPr>
            <w:noProof/>
            <w:webHidden/>
          </w:rPr>
          <w:fldChar w:fldCharType="begin"/>
        </w:r>
        <w:r>
          <w:rPr>
            <w:noProof/>
            <w:webHidden/>
          </w:rPr>
          <w:instrText xml:space="preserve"> PAGEREF _Toc162447167 \h </w:instrText>
        </w:r>
        <w:r>
          <w:rPr>
            <w:noProof/>
            <w:webHidden/>
          </w:rPr>
        </w:r>
        <w:r>
          <w:rPr>
            <w:noProof/>
            <w:webHidden/>
          </w:rPr>
          <w:fldChar w:fldCharType="separate"/>
        </w:r>
        <w:r>
          <w:rPr>
            <w:noProof/>
            <w:webHidden/>
          </w:rPr>
          <w:t>21</w:t>
        </w:r>
        <w:r>
          <w:rPr>
            <w:noProof/>
            <w:webHidden/>
          </w:rPr>
          <w:fldChar w:fldCharType="end"/>
        </w:r>
      </w:hyperlink>
    </w:p>
    <w:p w14:paraId="610F0B66" w14:textId="46F74B34"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8" w:history="1">
        <w:r w:rsidRPr="009B1B41">
          <w:rPr>
            <w:rStyle w:val="Hiperhivatkozs"/>
            <w:noProof/>
          </w:rPr>
          <w:t>3.4.2.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 signs behaving like consonant signs</w:t>
        </w:r>
        <w:r>
          <w:rPr>
            <w:noProof/>
            <w:webHidden/>
          </w:rPr>
          <w:tab/>
        </w:r>
        <w:r>
          <w:rPr>
            <w:noProof/>
            <w:webHidden/>
          </w:rPr>
          <w:fldChar w:fldCharType="begin"/>
        </w:r>
        <w:r>
          <w:rPr>
            <w:noProof/>
            <w:webHidden/>
          </w:rPr>
          <w:instrText xml:space="preserve"> PAGEREF _Toc162447168 \h </w:instrText>
        </w:r>
        <w:r>
          <w:rPr>
            <w:noProof/>
            <w:webHidden/>
          </w:rPr>
        </w:r>
        <w:r>
          <w:rPr>
            <w:noProof/>
            <w:webHidden/>
          </w:rPr>
          <w:fldChar w:fldCharType="separate"/>
        </w:r>
        <w:r>
          <w:rPr>
            <w:noProof/>
            <w:webHidden/>
          </w:rPr>
          <w:t>21</w:t>
        </w:r>
        <w:r>
          <w:rPr>
            <w:noProof/>
            <w:webHidden/>
          </w:rPr>
          <w:fldChar w:fldCharType="end"/>
        </w:r>
      </w:hyperlink>
    </w:p>
    <w:p w14:paraId="19353D52" w14:textId="0861BC4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9" w:history="1">
        <w:r w:rsidRPr="009B1B41">
          <w:rPr>
            <w:rStyle w:val="Hiperhivatkozs"/>
            <w:noProof/>
          </w:rPr>
          <w:t>3.4.3.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Other unusually composed complex characters</w:t>
        </w:r>
        <w:r>
          <w:rPr>
            <w:noProof/>
            <w:webHidden/>
          </w:rPr>
          <w:tab/>
        </w:r>
        <w:r>
          <w:rPr>
            <w:noProof/>
            <w:webHidden/>
          </w:rPr>
          <w:fldChar w:fldCharType="begin"/>
        </w:r>
        <w:r>
          <w:rPr>
            <w:noProof/>
            <w:webHidden/>
          </w:rPr>
          <w:instrText xml:space="preserve"> PAGEREF _Toc162447169 \h </w:instrText>
        </w:r>
        <w:r>
          <w:rPr>
            <w:noProof/>
            <w:webHidden/>
          </w:rPr>
        </w:r>
        <w:r>
          <w:rPr>
            <w:noProof/>
            <w:webHidden/>
          </w:rPr>
          <w:fldChar w:fldCharType="separate"/>
        </w:r>
        <w:r>
          <w:rPr>
            <w:noProof/>
            <w:webHidden/>
          </w:rPr>
          <w:t>22</w:t>
        </w:r>
        <w:r>
          <w:rPr>
            <w:noProof/>
            <w:webHidden/>
          </w:rPr>
          <w:fldChar w:fldCharType="end"/>
        </w:r>
      </w:hyperlink>
    </w:p>
    <w:p w14:paraId="2A7E3088" w14:textId="3CF4F6EF"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0" w:history="1">
        <w:r w:rsidRPr="009B1B41">
          <w:rPr>
            <w:rStyle w:val="Hiperhivatkozs"/>
            <w:noProof/>
          </w:rPr>
          <w:t>3.5.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_Toc162447170 \h </w:instrText>
        </w:r>
        <w:r>
          <w:rPr>
            <w:noProof/>
            <w:webHidden/>
          </w:rPr>
        </w:r>
        <w:r>
          <w:rPr>
            <w:noProof/>
            <w:webHidden/>
          </w:rPr>
          <w:fldChar w:fldCharType="separate"/>
        </w:r>
        <w:r>
          <w:rPr>
            <w:noProof/>
            <w:webHidden/>
          </w:rPr>
          <w:t>23</w:t>
        </w:r>
        <w:r>
          <w:rPr>
            <w:noProof/>
            <w:webHidden/>
          </w:rPr>
          <w:fldChar w:fldCharType="end"/>
        </w:r>
      </w:hyperlink>
    </w:p>
    <w:p w14:paraId="46189EA8" w14:textId="18BFC06B"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71" w:history="1">
        <w:r w:rsidRPr="009B1B41">
          <w:rPr>
            <w:rStyle w:val="Hiperhivatkozs"/>
            <w:noProof/>
          </w:rPr>
          <w:t>4.</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Non-alphabetic Characters</w:t>
        </w:r>
        <w:r>
          <w:rPr>
            <w:noProof/>
            <w:webHidden/>
          </w:rPr>
          <w:tab/>
        </w:r>
        <w:r>
          <w:rPr>
            <w:noProof/>
            <w:webHidden/>
          </w:rPr>
          <w:fldChar w:fldCharType="begin"/>
        </w:r>
        <w:r>
          <w:rPr>
            <w:noProof/>
            <w:webHidden/>
          </w:rPr>
          <w:instrText xml:space="preserve"> PAGEREF _Toc162447171 \h </w:instrText>
        </w:r>
        <w:r>
          <w:rPr>
            <w:noProof/>
            <w:webHidden/>
          </w:rPr>
        </w:r>
        <w:r>
          <w:rPr>
            <w:noProof/>
            <w:webHidden/>
          </w:rPr>
          <w:fldChar w:fldCharType="separate"/>
        </w:r>
        <w:r>
          <w:rPr>
            <w:noProof/>
            <w:webHidden/>
          </w:rPr>
          <w:t>24</w:t>
        </w:r>
        <w:r>
          <w:rPr>
            <w:noProof/>
            <w:webHidden/>
          </w:rPr>
          <w:fldChar w:fldCharType="end"/>
        </w:r>
      </w:hyperlink>
    </w:p>
    <w:p w14:paraId="398B7749" w14:textId="56BEA4E9"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2" w:history="1">
        <w:r w:rsidRPr="009B1B41">
          <w:rPr>
            <w:rStyle w:val="Hiperhivatkozs"/>
            <w:noProof/>
          </w:rPr>
          <w:t>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Numerals</w:t>
        </w:r>
        <w:r>
          <w:rPr>
            <w:noProof/>
            <w:webHidden/>
          </w:rPr>
          <w:tab/>
        </w:r>
        <w:r>
          <w:rPr>
            <w:noProof/>
            <w:webHidden/>
          </w:rPr>
          <w:fldChar w:fldCharType="begin"/>
        </w:r>
        <w:r>
          <w:rPr>
            <w:noProof/>
            <w:webHidden/>
          </w:rPr>
          <w:instrText xml:space="preserve"> PAGEREF _Toc162447172 \h </w:instrText>
        </w:r>
        <w:r>
          <w:rPr>
            <w:noProof/>
            <w:webHidden/>
          </w:rPr>
        </w:r>
        <w:r>
          <w:rPr>
            <w:noProof/>
            <w:webHidden/>
          </w:rPr>
          <w:fldChar w:fldCharType="separate"/>
        </w:r>
        <w:r>
          <w:rPr>
            <w:noProof/>
            <w:webHidden/>
          </w:rPr>
          <w:t>24</w:t>
        </w:r>
        <w:r>
          <w:rPr>
            <w:noProof/>
            <w:webHidden/>
          </w:rPr>
          <w:fldChar w:fldCharType="end"/>
        </w:r>
      </w:hyperlink>
    </w:p>
    <w:p w14:paraId="366C06B5" w14:textId="6E28A501"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3" w:history="1">
        <w:r w:rsidRPr="009B1B41">
          <w:rPr>
            <w:rStyle w:val="Hiperhivatkozs"/>
            <w:noProof/>
            <w:lang w:eastAsia="en-GB"/>
          </w:rPr>
          <w:t>4.1.1.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lang w:eastAsia="en-GB"/>
          </w:rPr>
          <w:t>Numbers denoted by bars</w:t>
        </w:r>
        <w:r>
          <w:rPr>
            <w:noProof/>
            <w:webHidden/>
          </w:rPr>
          <w:tab/>
        </w:r>
        <w:r>
          <w:rPr>
            <w:noProof/>
            <w:webHidden/>
          </w:rPr>
          <w:fldChar w:fldCharType="begin"/>
        </w:r>
        <w:r>
          <w:rPr>
            <w:noProof/>
            <w:webHidden/>
          </w:rPr>
          <w:instrText xml:space="preserve"> PAGEREF _Toc162447173 \h </w:instrText>
        </w:r>
        <w:r>
          <w:rPr>
            <w:noProof/>
            <w:webHidden/>
          </w:rPr>
        </w:r>
        <w:r>
          <w:rPr>
            <w:noProof/>
            <w:webHidden/>
          </w:rPr>
          <w:fldChar w:fldCharType="separate"/>
        </w:r>
        <w:r>
          <w:rPr>
            <w:noProof/>
            <w:webHidden/>
          </w:rPr>
          <w:t>24</w:t>
        </w:r>
        <w:r>
          <w:rPr>
            <w:noProof/>
            <w:webHidden/>
          </w:rPr>
          <w:fldChar w:fldCharType="end"/>
        </w:r>
      </w:hyperlink>
    </w:p>
    <w:p w14:paraId="694A29C3" w14:textId="740E0A31"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4" w:history="1">
        <w:r w:rsidRPr="009B1B41">
          <w:rPr>
            <w:rStyle w:val="Hiperhivatkozs"/>
            <w:noProof/>
            <w:lang w:eastAsia="en-GB"/>
          </w:rPr>
          <w:t>4.1.2.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lang w:eastAsia="en-GB"/>
          </w:rPr>
          <w:t>Fractions</w:t>
        </w:r>
        <w:r>
          <w:rPr>
            <w:noProof/>
            <w:webHidden/>
          </w:rPr>
          <w:tab/>
        </w:r>
        <w:r>
          <w:rPr>
            <w:noProof/>
            <w:webHidden/>
          </w:rPr>
          <w:fldChar w:fldCharType="begin"/>
        </w:r>
        <w:r>
          <w:rPr>
            <w:noProof/>
            <w:webHidden/>
          </w:rPr>
          <w:instrText xml:space="preserve"> PAGEREF _Toc162447174 \h </w:instrText>
        </w:r>
        <w:r>
          <w:rPr>
            <w:noProof/>
            <w:webHidden/>
          </w:rPr>
        </w:r>
        <w:r>
          <w:rPr>
            <w:noProof/>
            <w:webHidden/>
          </w:rPr>
          <w:fldChar w:fldCharType="separate"/>
        </w:r>
        <w:r>
          <w:rPr>
            <w:noProof/>
            <w:webHidden/>
          </w:rPr>
          <w:t>25</w:t>
        </w:r>
        <w:r>
          <w:rPr>
            <w:noProof/>
            <w:webHidden/>
          </w:rPr>
          <w:fldChar w:fldCharType="end"/>
        </w:r>
      </w:hyperlink>
    </w:p>
    <w:p w14:paraId="5D312024" w14:textId="57B561F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5" w:history="1">
        <w:r w:rsidRPr="009B1B41">
          <w:rPr>
            <w:rStyle w:val="Hiperhivatkozs"/>
            <w:noProof/>
          </w:rPr>
          <w:t>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Symbols</w:t>
        </w:r>
        <w:r>
          <w:rPr>
            <w:noProof/>
            <w:webHidden/>
          </w:rPr>
          <w:tab/>
        </w:r>
        <w:r>
          <w:rPr>
            <w:noProof/>
            <w:webHidden/>
          </w:rPr>
          <w:fldChar w:fldCharType="begin"/>
        </w:r>
        <w:r>
          <w:rPr>
            <w:noProof/>
            <w:webHidden/>
          </w:rPr>
          <w:instrText xml:space="preserve"> PAGEREF _Toc162447175 \h </w:instrText>
        </w:r>
        <w:r>
          <w:rPr>
            <w:noProof/>
            <w:webHidden/>
          </w:rPr>
        </w:r>
        <w:r>
          <w:rPr>
            <w:noProof/>
            <w:webHidden/>
          </w:rPr>
          <w:fldChar w:fldCharType="separate"/>
        </w:r>
        <w:r>
          <w:rPr>
            <w:noProof/>
            <w:webHidden/>
          </w:rPr>
          <w:t>25</w:t>
        </w:r>
        <w:r>
          <w:rPr>
            <w:noProof/>
            <w:webHidden/>
          </w:rPr>
          <w:fldChar w:fldCharType="end"/>
        </w:r>
      </w:hyperlink>
    </w:p>
    <w:p w14:paraId="40AADA0C" w14:textId="7954C1A2"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6" w:history="1">
        <w:r w:rsidRPr="009B1B41">
          <w:rPr>
            <w:rStyle w:val="Hiperhivatkozs"/>
            <w:noProof/>
          </w:rPr>
          <w:t>4.2.1.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Punctuation marks</w:t>
        </w:r>
        <w:r>
          <w:rPr>
            <w:noProof/>
            <w:webHidden/>
          </w:rPr>
          <w:tab/>
        </w:r>
        <w:r>
          <w:rPr>
            <w:noProof/>
            <w:webHidden/>
          </w:rPr>
          <w:fldChar w:fldCharType="begin"/>
        </w:r>
        <w:r>
          <w:rPr>
            <w:noProof/>
            <w:webHidden/>
          </w:rPr>
          <w:instrText xml:space="preserve"> PAGEREF _Toc162447176 \h </w:instrText>
        </w:r>
        <w:r>
          <w:rPr>
            <w:noProof/>
            <w:webHidden/>
          </w:rPr>
        </w:r>
        <w:r>
          <w:rPr>
            <w:noProof/>
            <w:webHidden/>
          </w:rPr>
          <w:fldChar w:fldCharType="separate"/>
        </w:r>
        <w:r>
          <w:rPr>
            <w:noProof/>
            <w:webHidden/>
          </w:rPr>
          <w:t>25</w:t>
        </w:r>
        <w:r>
          <w:rPr>
            <w:noProof/>
            <w:webHidden/>
          </w:rPr>
          <w:fldChar w:fldCharType="end"/>
        </w:r>
      </w:hyperlink>
    </w:p>
    <w:p w14:paraId="757BD772" w14:textId="6BE53FA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7" w:history="1">
        <w:r w:rsidRPr="009B1B41">
          <w:rPr>
            <w:rStyle w:val="Hiperhivatkozs"/>
            <w:noProof/>
          </w:rPr>
          <w:t>4.2.2.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Space filler signs</w:t>
        </w:r>
        <w:r>
          <w:rPr>
            <w:noProof/>
            <w:webHidden/>
          </w:rPr>
          <w:tab/>
        </w:r>
        <w:r>
          <w:rPr>
            <w:noProof/>
            <w:webHidden/>
          </w:rPr>
          <w:fldChar w:fldCharType="begin"/>
        </w:r>
        <w:r>
          <w:rPr>
            <w:noProof/>
            <w:webHidden/>
          </w:rPr>
          <w:instrText xml:space="preserve"> PAGEREF _Toc162447177 \h </w:instrText>
        </w:r>
        <w:r>
          <w:rPr>
            <w:noProof/>
            <w:webHidden/>
          </w:rPr>
        </w:r>
        <w:r>
          <w:rPr>
            <w:noProof/>
            <w:webHidden/>
          </w:rPr>
          <w:fldChar w:fldCharType="separate"/>
        </w:r>
        <w:r>
          <w:rPr>
            <w:noProof/>
            <w:webHidden/>
          </w:rPr>
          <w:t>26</w:t>
        </w:r>
        <w:r>
          <w:rPr>
            <w:noProof/>
            <w:webHidden/>
          </w:rPr>
          <w:fldChar w:fldCharType="end"/>
        </w:r>
      </w:hyperlink>
    </w:p>
    <w:p w14:paraId="2B052F7E" w14:textId="38007E03"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8" w:history="1">
        <w:r w:rsidRPr="009B1B41">
          <w:rPr>
            <w:rStyle w:val="Hiperhivatkozs"/>
            <w:noProof/>
          </w:rPr>
          <w:t>4.2.3.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Generic symbols</w:t>
        </w:r>
        <w:r>
          <w:rPr>
            <w:noProof/>
            <w:webHidden/>
          </w:rPr>
          <w:tab/>
        </w:r>
        <w:r>
          <w:rPr>
            <w:noProof/>
            <w:webHidden/>
          </w:rPr>
          <w:fldChar w:fldCharType="begin"/>
        </w:r>
        <w:r>
          <w:rPr>
            <w:noProof/>
            <w:webHidden/>
          </w:rPr>
          <w:instrText xml:space="preserve"> PAGEREF _Toc162447178 \h </w:instrText>
        </w:r>
        <w:r>
          <w:rPr>
            <w:noProof/>
            <w:webHidden/>
          </w:rPr>
        </w:r>
        <w:r>
          <w:rPr>
            <w:noProof/>
            <w:webHidden/>
          </w:rPr>
          <w:fldChar w:fldCharType="separate"/>
        </w:r>
        <w:r>
          <w:rPr>
            <w:noProof/>
            <w:webHidden/>
          </w:rPr>
          <w:t>27</w:t>
        </w:r>
        <w:r>
          <w:rPr>
            <w:noProof/>
            <w:webHidden/>
          </w:rPr>
          <w:fldChar w:fldCharType="end"/>
        </w:r>
      </w:hyperlink>
    </w:p>
    <w:p w14:paraId="00FBD104" w14:textId="5A7E60DF"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9" w:history="1">
        <w:r w:rsidRPr="009B1B41">
          <w:rPr>
            <w:rStyle w:val="Hiperhivatkozs"/>
            <w:noProof/>
          </w:rPr>
          <w:t>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Space</w:t>
        </w:r>
        <w:r>
          <w:rPr>
            <w:noProof/>
            <w:webHidden/>
          </w:rPr>
          <w:tab/>
        </w:r>
        <w:r>
          <w:rPr>
            <w:noProof/>
            <w:webHidden/>
          </w:rPr>
          <w:fldChar w:fldCharType="begin"/>
        </w:r>
        <w:r>
          <w:rPr>
            <w:noProof/>
            <w:webHidden/>
          </w:rPr>
          <w:instrText xml:space="preserve"> PAGEREF _Toc162447179 \h </w:instrText>
        </w:r>
        <w:r>
          <w:rPr>
            <w:noProof/>
            <w:webHidden/>
          </w:rPr>
        </w:r>
        <w:r>
          <w:rPr>
            <w:noProof/>
            <w:webHidden/>
          </w:rPr>
          <w:fldChar w:fldCharType="separate"/>
        </w:r>
        <w:r>
          <w:rPr>
            <w:noProof/>
            <w:webHidden/>
          </w:rPr>
          <w:t>27</w:t>
        </w:r>
        <w:r>
          <w:rPr>
            <w:noProof/>
            <w:webHidden/>
          </w:rPr>
          <w:fldChar w:fldCharType="end"/>
        </w:r>
      </w:hyperlink>
    </w:p>
    <w:p w14:paraId="578E2A91" w14:textId="2FAECE9E"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80" w:history="1">
        <w:r w:rsidRPr="009B1B41">
          <w:rPr>
            <w:rStyle w:val="Hiperhivatkozs"/>
            <w:noProof/>
          </w:rPr>
          <w:t>1. References</w:t>
        </w:r>
        <w:r>
          <w:rPr>
            <w:noProof/>
            <w:webHidden/>
          </w:rPr>
          <w:tab/>
        </w:r>
        <w:r>
          <w:rPr>
            <w:noProof/>
            <w:webHidden/>
          </w:rPr>
          <w:fldChar w:fldCharType="begin"/>
        </w:r>
        <w:r>
          <w:rPr>
            <w:noProof/>
            <w:webHidden/>
          </w:rPr>
          <w:instrText xml:space="preserve"> PAGEREF _Toc162447180 \h </w:instrText>
        </w:r>
        <w:r>
          <w:rPr>
            <w:noProof/>
            <w:webHidden/>
          </w:rPr>
        </w:r>
        <w:r>
          <w:rPr>
            <w:noProof/>
            <w:webHidden/>
          </w:rPr>
          <w:fldChar w:fldCharType="separate"/>
        </w:r>
        <w:r>
          <w:rPr>
            <w:noProof/>
            <w:webHidden/>
          </w:rPr>
          <w:t>28</w:t>
        </w:r>
        <w:r>
          <w:rPr>
            <w:noProof/>
            <w:webHidden/>
          </w:rPr>
          <w:fldChar w:fldCharType="end"/>
        </w:r>
      </w:hyperlink>
    </w:p>
    <w:p w14:paraId="00000006" w14:textId="0403EBA6" w:rsidR="006F3A4A" w:rsidRPr="002E3853" w:rsidRDefault="00D41D26" w:rsidP="002A4688">
      <w:pPr>
        <w:pStyle w:val="Cmsor1"/>
        <w:numPr>
          <w:ilvl w:val="0"/>
          <w:numId w:val="16"/>
        </w:numPr>
      </w:pPr>
      <w:r>
        <w:rPr>
          <w:rFonts w:asciiTheme="majorHAnsi" w:hAnsiTheme="majorHAnsi"/>
          <w:b w:val="0"/>
          <w:bCs w:val="0"/>
          <w:kern w:val="0"/>
          <w:sz w:val="20"/>
          <w:szCs w:val="22"/>
        </w:rPr>
        <w:fldChar w:fldCharType="end"/>
      </w:r>
      <w:bookmarkStart w:id="12" w:name="_Toc162447126"/>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162447127"/>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sidRPr="00F275B4">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162447128"/>
      <w:bookmarkStart w:id="19" w:name="_Toc17811408"/>
      <w:bookmarkStart w:id="20" w:name="_Toc17811463"/>
      <w:bookmarkEnd w:id="16"/>
      <w:bookmarkEnd w:id="17"/>
      <w:r>
        <w:t>Summary of changes since the last</w:t>
      </w:r>
      <w:r w:rsidR="005A6CF2">
        <w:t xml:space="preserve"> version</w:t>
      </w:r>
      <w:bookmarkEnd w:id="18"/>
    </w:p>
    <w:p w14:paraId="7C73E475" w14:textId="12B80A79"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B968FD">
        <w:t>2.4.1</w:t>
      </w:r>
      <w:r>
        <w:fldChar w:fldCharType="end"/>
      </w:r>
      <w:r>
        <w:t>)</w:t>
      </w:r>
    </w:p>
    <w:p w14:paraId="6CE70C10" w14:textId="1496838C"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B968FD">
        <w:t>3.5</w:t>
      </w:r>
      <w:r w:rsidR="00701577">
        <w:fldChar w:fldCharType="end"/>
      </w:r>
      <w:r>
        <w:t xml:space="preserve"> on </w:t>
      </w:r>
      <w:r w:rsidRPr="00BA59A4">
        <w:rPr>
          <w:i/>
          <w:iCs/>
        </w:rPr>
        <w:t>Complex characters split by an intervening feature</w:t>
      </w:r>
    </w:p>
    <w:p w14:paraId="61F9E55B" w14:textId="7267DB67"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B968FD">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B968FD">
        <w:t>3.3.5</w:t>
      </w:r>
      <w:r>
        <w:fldChar w:fldCharType="end"/>
      </w:r>
      <w:r>
        <w:t>)</w:t>
      </w:r>
    </w:p>
    <w:p w14:paraId="254B9F38" w14:textId="08957F14"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B968FD">
        <w:t>–</w:t>
      </w:r>
      <w:r>
        <w:fldChar w:fldCharType="end"/>
      </w:r>
      <w:r>
        <w:t>) including Tamil ligatures</w:t>
      </w:r>
      <w:r w:rsidR="00650DB1">
        <w:t xml:space="preserve"> and varying reading modes of superscript </w:t>
      </w:r>
      <w:r w:rsidR="00650DB1" w:rsidRPr="00650DB1">
        <w:rPr>
          <w:rStyle w:val="Foreign"/>
        </w:rPr>
        <w:t>r</w:t>
      </w:r>
    </w:p>
    <w:p w14:paraId="44F7E4C8" w14:textId="2318F86E"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B968FD">
        <w:t>4.1.2</w:t>
      </w:r>
      <w:r>
        <w:fldChar w:fldCharType="end"/>
      </w:r>
      <w:r>
        <w:t>)</w:t>
      </w:r>
    </w:p>
    <w:p w14:paraId="1C72398D" w14:textId="4F4A8686"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B968FD">
        <w:t>3.3.2</w:t>
      </w:r>
      <w:r>
        <w:fldChar w:fldCharType="end"/>
      </w:r>
      <w:r>
        <w:t>)</w:t>
      </w:r>
    </w:p>
    <w:p w14:paraId="0EB1E7E8" w14:textId="199A4EF7"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B968FD">
        <w:t>3.3.8</w:t>
      </w:r>
      <w:r>
        <w:fldChar w:fldCharType="end"/>
      </w:r>
      <w:r>
        <w:t>), including the Javanese/Balinese form with an additional stroke</w:t>
      </w:r>
    </w:p>
    <w:p w14:paraId="45539FDB" w14:textId="17B1DD68"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B968FD">
        <w:t>4.2</w:t>
      </w:r>
      <w:r>
        <w:fldChar w:fldCharType="end"/>
      </w:r>
      <w:r>
        <w:t>)</w:t>
      </w:r>
    </w:p>
    <w:p w14:paraId="00000015" w14:textId="617F13DE" w:rsidR="006F3A4A" w:rsidRDefault="00395046" w:rsidP="000605FE">
      <w:pPr>
        <w:pStyle w:val="Cmsor2"/>
        <w:numPr>
          <w:ilvl w:val="1"/>
          <w:numId w:val="16"/>
        </w:numPr>
      </w:pPr>
      <w:bookmarkStart w:id="21" w:name="_Toc162447129"/>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78ABD57C"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B968FD">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162447130"/>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F275B4">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162447131"/>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162447132"/>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sidRPr="00F275B4">
        <w:rPr>
          <w:rStyle w:val="Lbjegyzet-hivatkozs"/>
        </w:rPr>
        <w:footnoteReference w:id="3"/>
      </w:r>
    </w:p>
    <w:p w14:paraId="0000001C" w14:textId="08137AFD" w:rsidR="006F3A4A" w:rsidRDefault="00395046" w:rsidP="000605FE">
      <w:pPr>
        <w:pStyle w:val="Cmsor3"/>
        <w:numPr>
          <w:ilvl w:val="2"/>
          <w:numId w:val="16"/>
        </w:numPr>
      </w:pPr>
      <w:bookmarkStart w:id="46" w:name="_Toc162447133"/>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206C841"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02F64B3"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w:t>
      </w:r>
      <w:r w:rsidR="00723110">
        <w:t xml:space="preserve"> such</w:t>
      </w:r>
      <w:r>
        <w:t xml:space="preserv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336FA51D"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w:t>
      </w:r>
      <w:r w:rsidR="00C03B70">
        <w:t>[</w:t>
      </w:r>
      <w:r w:rsidR="00653D6F" w:rsidRPr="00653D6F">
        <w:t>ð</w:t>
      </w:r>
      <w:r w:rsidR="00C03B70">
        <w:t>]</w:t>
      </w:r>
      <w:r w:rsidR="00653D6F" w:rsidRPr="00653D6F">
        <w:t xml:space="preserve">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w:t>
      </w:r>
      <w:r w:rsidR="00C03B70">
        <w:t>[</w:t>
      </w:r>
      <w:r w:rsidR="00653D6F" w:rsidRPr="00653D6F">
        <w:t>θ</w:t>
      </w:r>
      <w:r w:rsidR="00C03B70">
        <w:t>]</w:t>
      </w:r>
      <w:r w:rsidR="00653D6F" w:rsidRPr="00653D6F">
        <w:t xml:space="preserve"> </w:t>
      </w:r>
      <w:r w:rsidR="00653D6F">
        <w:t>as in ‘</w:t>
      </w:r>
      <w:r w:rsidR="00653D6F" w:rsidRPr="00653D6F">
        <w:t>thing</w:t>
      </w:r>
      <w:r w:rsidR="00653D6F">
        <w:t>’</w:t>
      </w:r>
      <w:r w:rsidR="005C7B65">
        <w:t>)</w:t>
      </w:r>
    </w:p>
    <w:p w14:paraId="00000028" w14:textId="0707370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r w:rsidR="00C03B70">
        <w:t>[</w:t>
      </w:r>
      <w:proofErr w:type="spellStart"/>
      <w:r w:rsidR="00653D6F">
        <w:t>t</w:t>
      </w:r>
      <w:r w:rsidR="00653D6F" w:rsidRPr="00653D6F">
        <w:t>ʱ</w:t>
      </w:r>
      <w:proofErr w:type="spellEnd"/>
      <w:r w:rsidR="00C03B70">
        <w:t>]</w:t>
      </w:r>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2D8D9241" w:rsidR="006F3A4A" w:rsidRDefault="00395046" w:rsidP="00877FB8">
      <w:pPr>
        <w:pStyle w:val="Lista3"/>
      </w:pPr>
      <w:r>
        <w:t xml:space="preserve">however, in an Indic writing system, </w:t>
      </w:r>
      <w:r w:rsidR="00723110">
        <w:t xml:space="preserve">one character is </w:t>
      </w:r>
      <w:r>
        <w:t xml:space="preserve">one </w:t>
      </w:r>
      <w:r w:rsidRPr="00270103">
        <w:rPr>
          <w:rStyle w:val="Foreign"/>
        </w:rPr>
        <w:t>akṣara</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sidRPr="00F275B4">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0310B34E" w:rsidR="006F3A4A" w:rsidRPr="00C03B70"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32BB68CA" w14:textId="04131D13" w:rsidR="00C03B70" w:rsidRPr="00EB6868" w:rsidRDefault="00C03B70" w:rsidP="00877FB8">
      <w:pPr>
        <w:pStyle w:val="Lista4"/>
        <w:rPr>
          <w:rFonts w:eastAsia="Arial"/>
        </w:rPr>
      </w:pPr>
      <w:r>
        <w:rPr>
          <w:rFonts w:eastAsia="Arial"/>
        </w:rPr>
        <w:t>@@@are space and carriage return also members of this class or something else?</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FB5FE6C" w:rsidR="006F3A4A" w:rsidRDefault="00395046" w:rsidP="009413DD">
      <w:pPr>
        <w:pStyle w:val="Lista2"/>
      </w:pPr>
      <w:r w:rsidRPr="00270103">
        <w:rPr>
          <w:b/>
          <w:bCs/>
        </w:rPr>
        <w:t>character components</w:t>
      </w:r>
      <w:r>
        <w:t xml:space="preserve"> are elements such as those representing the phonemes </w:t>
      </w:r>
      <w:ins w:id="47" w:author="Dániel Balogh" w:date="2023-05-08T08:59:00Z">
        <w:r w:rsidR="009B6095">
          <w:t>/</w:t>
        </w:r>
      </w:ins>
      <w:r w:rsidRPr="00270103">
        <w:rPr>
          <w:rStyle w:val="Foreign"/>
        </w:rPr>
        <w:t>r</w:t>
      </w:r>
      <w:ins w:id="48" w:author="Dániel Balogh" w:date="2023-05-08T08:59:00Z">
        <w:r w:rsidR="009B6095">
          <w:t>/</w:t>
        </w:r>
      </w:ins>
      <w:r>
        <w:t xml:space="preserve">, </w:t>
      </w:r>
      <w:ins w:id="49" w:author="Dániel Balogh" w:date="2023-05-08T08:59:00Z">
        <w:r w:rsidR="009B6095">
          <w:t>/</w:t>
        </w:r>
      </w:ins>
      <w:r w:rsidRPr="00270103">
        <w:rPr>
          <w:rStyle w:val="Foreign"/>
        </w:rPr>
        <w:t>d</w:t>
      </w:r>
      <w:ins w:id="50" w:author="Dániel Balogh" w:date="2023-05-08T08:59:00Z">
        <w:r w:rsidR="009B6095">
          <w:t>/</w:t>
        </w:r>
      </w:ins>
      <w:r>
        <w:t xml:space="preserve">, </w:t>
      </w:r>
      <w:ins w:id="51" w:author="Dániel Balogh" w:date="2023-05-08T08:59:00Z">
        <w:r w:rsidR="009B6095">
          <w:t>/</w:t>
        </w:r>
      </w:ins>
      <w:r w:rsidRPr="00270103">
        <w:rPr>
          <w:rStyle w:val="Foreign"/>
        </w:rPr>
        <w:t>dh</w:t>
      </w:r>
      <w:ins w:id="52" w:author="Dániel Balogh" w:date="2023-05-08T08:59:00Z">
        <w:r w:rsidR="009B6095">
          <w:t>/</w:t>
        </w:r>
      </w:ins>
      <w:r>
        <w:t xml:space="preserve"> and</w:t>
      </w:r>
      <w:r w:rsidR="00A563C6">
        <w:t xml:space="preserve"> </w:t>
      </w:r>
      <w:ins w:id="53" w:author="Dániel Balogh" w:date="2023-05-08T08:59:00Z">
        <w:r w:rsidR="009B6095">
          <w:t>/</w:t>
        </w:r>
      </w:ins>
      <w:r w:rsidRPr="00270103">
        <w:rPr>
          <w:rStyle w:val="Foreign"/>
        </w:rPr>
        <w:t>e</w:t>
      </w:r>
      <w:ins w:id="54" w:author="Dániel Balogh" w:date="2023-05-08T08:59:00Z">
        <w:r w:rsidR="009B6095">
          <w:t>/</w:t>
        </w:r>
      </w:ins>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6C8593D1" w14:textId="212134C2" w:rsidR="006C13ED" w:rsidRDefault="006C13ED" w:rsidP="009413DD">
      <w:pPr>
        <w:pStyle w:val="Lista3"/>
      </w:pPr>
      <w:r>
        <w:t>@@@for Ollett and Taylor, subscript consonants are not markers; they don’t have a term for them but just say that a conjunct is a character that is composed of other characters</w:t>
      </w:r>
    </w:p>
    <w:p w14:paraId="2A88B662" w14:textId="04153522" w:rsidR="006A531C" w:rsidRDefault="006A531C" w:rsidP="006A531C">
      <w:pPr>
        <w:pStyle w:val="Lista4"/>
      </w:pPr>
      <w:r>
        <w:t>yes they are: “</w:t>
      </w:r>
      <w:r w:rsidRPr="006A531C">
        <w:t>another important set of markers are dependent consonants (</w:t>
      </w:r>
      <w:proofErr w:type="spellStart"/>
      <w:r w:rsidRPr="006A531C">
        <w:t>ayōgavāhas</w:t>
      </w:r>
      <w:proofErr w:type="spellEnd"/>
      <w:r w:rsidRPr="006A531C">
        <w:t>)</w:t>
      </w:r>
      <w:r>
        <w:t>”</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55" w:name="_e0pbcnpwb4p5" w:colFirst="0" w:colLast="0"/>
      <w:bookmarkStart w:id="56" w:name="_Toc17811413"/>
      <w:bookmarkStart w:id="57" w:name="_Toc17811468"/>
      <w:bookmarkStart w:id="58" w:name="_Toc162447134"/>
      <w:bookmarkEnd w:id="55"/>
      <w:r w:rsidRPr="002E3853">
        <w:t xml:space="preserve">Script </w:t>
      </w:r>
      <w:r w:rsidR="008969B5" w:rsidRPr="002E3853">
        <w:t>conversion</w:t>
      </w:r>
      <w:bookmarkEnd w:id="56"/>
      <w:bookmarkEnd w:id="57"/>
      <w:bookmarkEnd w:id="58"/>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9" w:name="_Toc162447135"/>
      <w:r>
        <w:t>Notation for transliteration and transcription</w:t>
      </w:r>
      <w:bookmarkEnd w:id="59"/>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2AB0BFDC" w14:textId="7C0B432F" w:rsidR="00BF11C6" w:rsidRDefault="00BF11C6" w:rsidP="0069192C">
      <w:pPr>
        <w:pStyle w:val="Legend"/>
      </w:pPr>
      <w:r>
        <w:tab/>
        <w:t>|…|</w:t>
      </w:r>
      <w:r>
        <w:tab/>
      </w:r>
      <w:proofErr w:type="spellStart"/>
      <w:r>
        <w:t>graphetic</w:t>
      </w:r>
      <w:proofErr w:type="spellEnd"/>
      <w:r>
        <w:t xml:space="preserve"> signs</w:t>
      </w:r>
    </w:p>
    <w:p w14:paraId="3692382B" w14:textId="175172E0" w:rsidR="0069192C" w:rsidRPr="004E2C3E" w:rsidRDefault="0069192C" w:rsidP="0069192C">
      <w:pPr>
        <w:pStyle w:val="Legend"/>
      </w:pPr>
      <w:r>
        <w:tab/>
      </w:r>
      <w:r w:rsidRPr="00FA7086">
        <w:t>&lt;…&gt;</w:t>
      </w:r>
      <w:r>
        <w:tab/>
      </w:r>
      <w:r w:rsidRPr="00FA7086">
        <w:t>graphemic transliteration</w:t>
      </w:r>
    </w:p>
    <w:p w14:paraId="228194C7" w14:textId="1394E928" w:rsidR="0069192C" w:rsidRPr="004E2C3E" w:rsidRDefault="0069192C" w:rsidP="0069192C">
      <w:pPr>
        <w:pStyle w:val="Legend"/>
      </w:pPr>
      <w:r>
        <w:tab/>
      </w:r>
      <w:r w:rsidRPr="00FA7086">
        <w:t>/.../</w:t>
      </w:r>
      <w:r>
        <w:tab/>
      </w:r>
      <w:r w:rsidRPr="00FA7086">
        <w:t>phon</w:t>
      </w:r>
      <w:r w:rsidR="00C03B70">
        <w:t>emic (phonological)</w:t>
      </w:r>
      <w:r w:rsidRPr="00FA7086">
        <w:t xml:space="preserve"> transcription</w:t>
      </w:r>
    </w:p>
    <w:p w14:paraId="603550E3" w14:textId="72D864D8" w:rsidR="0069192C" w:rsidRDefault="0069192C" w:rsidP="0069192C">
      <w:pPr>
        <w:pStyle w:val="Legend"/>
      </w:pPr>
      <w:r>
        <w:tab/>
      </w:r>
      <w:r w:rsidRPr="00FA7086">
        <w:t>[…]</w:t>
      </w:r>
      <w:r>
        <w:tab/>
      </w:r>
      <w:r w:rsidRPr="00FA7086">
        <w:t>phonetic transcription</w:t>
      </w:r>
    </w:p>
    <w:p w14:paraId="786CEFF3" w14:textId="15637ACF"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w:t>
      </w:r>
      <w:ins w:id="60" w:author="Dániel Balogh [2]" w:date="2022-06-09T09:36:00Z">
        <w:r w:rsidR="00BE1291">
          <w:rPr>
            <w:lang w:eastAsia="en-GB" w:bidi="hi-IN"/>
          </w:rPr>
          <w:t>,</w:t>
        </w:r>
      </w:ins>
      <w:r w:rsidRPr="00FA7086">
        <w:rPr>
          <w:lang w:eastAsia="en-GB" w:bidi="hi-IN"/>
        </w:rPr>
        <w:t xml:space="preserve">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61" w:name="_57r22m5k1jra" w:colFirst="0" w:colLast="0"/>
      <w:bookmarkStart w:id="62" w:name="_xkwt6pqamcvz" w:colFirst="0" w:colLast="0"/>
      <w:bookmarkStart w:id="63" w:name="_Toc17811414"/>
      <w:bookmarkStart w:id="64" w:name="_Toc17811469"/>
      <w:bookmarkStart w:id="65" w:name="_Toc162447136"/>
      <w:bookmarkEnd w:id="61"/>
      <w:bookmarkEnd w:id="62"/>
      <w:r>
        <w:t>General Principles</w:t>
      </w:r>
      <w:bookmarkEnd w:id="63"/>
      <w:bookmarkEnd w:id="64"/>
      <w:bookmarkEnd w:id="65"/>
    </w:p>
    <w:p w14:paraId="67271325" w14:textId="77777777" w:rsidR="007330FE" w:rsidRDefault="007330FE" w:rsidP="007330FE">
      <w:pPr>
        <w:pStyle w:val="Cmsor2"/>
        <w:numPr>
          <w:ilvl w:val="1"/>
          <w:numId w:val="16"/>
        </w:numPr>
      </w:pPr>
      <w:bookmarkStart w:id="66" w:name="_oiuqq1mop1lk" w:colFirst="0" w:colLast="0"/>
      <w:bookmarkStart w:id="67" w:name="_Toc17811415"/>
      <w:bookmarkStart w:id="68" w:name="_Toc17811470"/>
      <w:bookmarkStart w:id="69" w:name="_Toc162447137"/>
      <w:bookmarkEnd w:id="66"/>
      <w:r>
        <w:t>Character Set and Input Method</w:t>
      </w:r>
      <w:bookmarkEnd w:id="67"/>
      <w:bookmarkEnd w:id="68"/>
      <w:bookmarkEnd w:id="69"/>
    </w:p>
    <w:p w14:paraId="611654E5" w14:textId="0FE287B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7987C0E4"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60446B0D"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138F364D"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70" w:name="_Ref17798779"/>
      <w:bookmarkStart w:id="71" w:name="_Toc17811416"/>
      <w:bookmarkStart w:id="72" w:name="_Toc17811471"/>
      <w:bookmarkStart w:id="73" w:name="_Toc162447138"/>
      <w:r w:rsidRPr="00EA3034">
        <w:t>Transliteration</w:t>
      </w:r>
      <w:bookmarkEnd w:id="70"/>
      <w:bookmarkEnd w:id="71"/>
      <w:bookmarkEnd w:id="72"/>
      <w:r w:rsidR="004530CC">
        <w:t xml:space="preserve"> in Practice</w:t>
      </w:r>
      <w:bookmarkEnd w:id="73"/>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74" w:name="_Toc17811417"/>
      <w:bookmarkStart w:id="75" w:name="_Toc17811472"/>
      <w:bookmarkStart w:id="76" w:name="_Toc162447139"/>
      <w:r>
        <w:t>Strict transliteration</w:t>
      </w:r>
      <w:bookmarkEnd w:id="74"/>
      <w:bookmarkEnd w:id="75"/>
      <w:bookmarkEnd w:id="76"/>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64FDACB8"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F275B4">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F275B4">
        <w:t>3.2</w:t>
      </w:r>
      <w:r w:rsidR="004561A2">
        <w:fldChar w:fldCharType="end"/>
      </w:r>
      <w:r w:rsidR="004561A2">
        <w:t>)</w:t>
      </w:r>
    </w:p>
    <w:p w14:paraId="128BDDB4" w14:textId="6F14E752"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77" w:name="_Toc17811418"/>
      <w:bookmarkStart w:id="78" w:name="_Toc17811473"/>
      <w:bookmarkStart w:id="79" w:name="_Ref38379878"/>
      <w:bookmarkStart w:id="80" w:name="_Toc162447140"/>
      <w:r>
        <w:t>Loose transliteration</w:t>
      </w:r>
      <w:bookmarkEnd w:id="77"/>
      <w:bookmarkEnd w:id="78"/>
      <w:bookmarkEnd w:id="79"/>
      <w:bookmarkEnd w:id="80"/>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sidRPr="00F275B4">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81" w:name="_qpap16rwdsff" w:colFirst="0" w:colLast="0"/>
      <w:bookmarkEnd w:id="81"/>
      <w:r>
        <w:t>disambiguation</w:t>
      </w:r>
      <w:r w:rsidR="00357EDF">
        <w:t xml:space="preserve"> where a language uses one feature of a writing system to represent more than one phonological feature, e.g.</w:t>
      </w:r>
    </w:p>
    <w:p w14:paraId="4D08A373" w14:textId="31DF5506"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82" w:name="_Toc162447141"/>
      <w:r>
        <w:t>Shorthand</w:t>
      </w:r>
      <w:bookmarkEnd w:id="82"/>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83" w:name="_Toc17811419"/>
      <w:bookmarkStart w:id="84" w:name="_Toc17811474"/>
      <w:bookmarkStart w:id="85" w:name="_Toc162447142"/>
      <w:r>
        <w:t>Transliteration Scheme</w:t>
      </w:r>
      <w:bookmarkEnd w:id="83"/>
      <w:bookmarkEnd w:id="84"/>
      <w:bookmarkEnd w:id="85"/>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 xml:space="preserve">the standard, published as a pamphlet, is accessible in the form of a pdf file in the PDF Library on </w:t>
      </w:r>
      <w:proofErr w:type="spellStart"/>
      <w:r>
        <w:t>Sharedocs</w:t>
      </w:r>
      <w:proofErr w:type="spellEnd"/>
      <w:r w:rsidR="00A60DFF" w:rsidRPr="00F275B4">
        <w:rPr>
          <w:rStyle w:val="Lbjegyzet-hivatkozs"/>
        </w:rPr>
        <w:footnoteReference w:id="6"/>
      </w:r>
    </w:p>
    <w:p w14:paraId="00000076" w14:textId="3409EAAF"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0594D7AA" w:rsidR="002F3FCF" w:rsidRDefault="002F3FCF" w:rsidP="00061C63">
      <w:pPr>
        <w:pStyle w:val="Lista"/>
      </w:pPr>
      <w:r w:rsidRPr="002F3FCF">
        <w:t>for Kannada, we will align as much as possible</w:t>
      </w:r>
      <w:ins w:id="86" w:author="Dániel Balogh [2]" w:date="2022-07-07T14:52:00Z">
        <w:r w:rsidR="00F80B14">
          <w:t xml:space="preserve"> with</w:t>
        </w:r>
      </w:ins>
      <w:r w:rsidRPr="002F3FCF">
        <w:t xml:space="preserv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87" w:name="_lop6n9htgo3f" w:colFirst="0" w:colLast="0"/>
      <w:bookmarkStart w:id="88" w:name="_Toc17811420"/>
      <w:bookmarkStart w:id="89" w:name="_Toc17811475"/>
      <w:bookmarkStart w:id="90" w:name="_Toc162447143"/>
      <w:bookmarkEnd w:id="87"/>
      <w:r>
        <w:t xml:space="preserve">Case </w:t>
      </w:r>
      <w:r w:rsidR="008969B5">
        <w:t>Sensitivity</w:t>
      </w:r>
      <w:bookmarkEnd w:id="88"/>
      <w:bookmarkEnd w:id="89"/>
      <w:bookmarkEnd w:id="9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5EC51260"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B968FD">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B968FD">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53E04D51"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B968FD">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91" w:name="_Ref26431293"/>
      <w:bookmarkStart w:id="92" w:name="_Toc162447144"/>
      <w:r>
        <w:t>A note on the use of uppercase for standalone vowels and consonants</w:t>
      </w:r>
      <w:bookmarkEnd w:id="91"/>
      <w:bookmarkEnd w:id="9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F6C435A"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B968FD">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93" w:name="_dl6swhvlsuez" w:colFirst="0" w:colLast="0"/>
      <w:bookmarkStart w:id="94" w:name="_Ref15558380"/>
      <w:bookmarkStart w:id="95" w:name="_Toc17811421"/>
      <w:bookmarkStart w:id="96" w:name="_Toc17811476"/>
      <w:bookmarkStart w:id="97" w:name="_Toc162447145"/>
      <w:bookmarkEnd w:id="93"/>
      <w:r>
        <w:t>Disambiguation</w:t>
      </w:r>
      <w:bookmarkEnd w:id="94"/>
      <w:bookmarkEnd w:id="95"/>
      <w:bookmarkEnd w:id="96"/>
      <w:bookmarkEnd w:id="97"/>
    </w:p>
    <w:p w14:paraId="00000093" w14:textId="2D331899"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w:t>
      </w:r>
      <w:del w:id="98" w:author="Dániel Balogh" w:date="2023-10-13T16:14:00Z">
        <w:r w:rsidDel="006B2C63">
          <w:delText xml:space="preserve">components </w:delText>
        </w:r>
      </w:del>
      <w:ins w:id="99" w:author="Dániel Balogh" w:date="2023-10-13T16:14:00Z">
        <w:r w:rsidR="006B2C63">
          <w:t xml:space="preserve">constituents </w:t>
        </w:r>
      </w:ins>
      <w:r>
        <w:t xml:space="preserve">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24FBDF1D" w:rsidR="00F454D2" w:rsidRDefault="006B3C8A" w:rsidP="006B3C8A">
      <w:pPr>
        <w:pStyle w:val="Lista2"/>
      </w:pPr>
      <w:r>
        <w:t>however, our strict transliteration system</w:t>
      </w:r>
      <w:r w:rsidRPr="00F275B4">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B968FD">
        <w:t>3.3.3</w:t>
      </w:r>
      <w:r>
        <w:fldChar w:fldCharType="end"/>
      </w:r>
      <w:r>
        <w:t xml:space="preserve"> and </w:t>
      </w:r>
      <w:r>
        <w:fldChar w:fldCharType="begin"/>
      </w:r>
      <w:r>
        <w:instrText xml:space="preserve"> REF _Ref22203423 \r \h </w:instrText>
      </w:r>
      <w:r>
        <w:fldChar w:fldCharType="separate"/>
      </w:r>
      <w:r w:rsidR="00B968FD">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C4D3C0" w:rsidR="00F454D2" w:rsidRPr="004F2F7D" w:rsidRDefault="006B3C8A" w:rsidP="006B3C8A">
      <w:pPr>
        <w:pStyle w:val="Lista2"/>
        <w:rPr>
          <w:ins w:id="100" w:author="Dániel Balogh" w:date="2025-05-26T10:15:00Z" w16du:dateUtc="2025-05-26T08:15:00Z"/>
          <w:rFonts w:eastAsia="Arial"/>
          <w:rPrChange w:id="101" w:author="Dániel Balogh" w:date="2025-05-26T10:15:00Z" w16du:dateUtc="2025-05-26T08:15:00Z">
            <w:rPr>
              <w:ins w:id="102" w:author="Dániel Balogh" w:date="2025-05-26T10:15:00Z" w16du:dateUtc="2025-05-26T08:15:00Z"/>
            </w:rPr>
          </w:rPrChange>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B968FD">
        <w:t>3.3.5</w:t>
      </w:r>
      <w:r w:rsidR="008B56E1">
        <w:fldChar w:fldCharType="end"/>
      </w:r>
      <w:r w:rsidR="008B56E1">
        <w:t>)</w:t>
      </w:r>
    </w:p>
    <w:p w14:paraId="30ACA2B1" w14:textId="16D43117" w:rsidR="004F2F7D" w:rsidRPr="00F454D2" w:rsidRDefault="004F2F7D" w:rsidP="006B3C8A">
      <w:pPr>
        <w:pStyle w:val="Lista2"/>
        <w:rPr>
          <w:rFonts w:eastAsia="Arial"/>
        </w:rPr>
      </w:pPr>
      <w:ins w:id="103" w:author="Dániel Balogh" w:date="2025-05-26T10:15:00Z" w16du:dateUtc="2025-05-26T08:15:00Z">
        <w:r>
          <w:t xml:space="preserve">also recommend for Gurmukhi </w:t>
        </w:r>
        <w:proofErr w:type="spellStart"/>
        <w:r>
          <w:t>add</w:t>
        </w:r>
      </w:ins>
      <w:ins w:id="104" w:author="Dániel Balogh" w:date="2025-05-26T10:16:00Z" w16du:dateUtc="2025-05-26T08:16:00Z">
        <w:r>
          <w:t>ak</w:t>
        </w:r>
        <w:proofErr w:type="spellEnd"/>
        <w:r>
          <w:t xml:space="preserve"> Cardona &amp; Jain 2003 653-654</w:t>
        </w:r>
      </w:ins>
      <w:ins w:id="105" w:author="Dániel Balogh" w:date="2025-05-26T10:17:00Z" w16du:dateUtc="2025-05-26T08:17:00Z">
        <w:r>
          <w:t>, and probably ISO 15919 p17 Rule 15 on the colon</w:t>
        </w:r>
      </w:ins>
      <w:ins w:id="106" w:author="Dániel Balogh" w:date="2025-05-26T10:18:00Z" w16du:dateUtc="2025-05-26T08:18:00Z">
        <w:r>
          <w:t xml:space="preserve"> which speaks about Gurmukhi Adhik as in </w:t>
        </w:r>
        <w:proofErr w:type="spellStart"/>
        <w:r>
          <w:t>bac:ā</w:t>
        </w:r>
        <w:proofErr w:type="spellEnd"/>
        <w:r>
          <w:t xml:space="preserve"> distinguished from </w:t>
        </w:r>
        <w:proofErr w:type="spellStart"/>
        <w:r>
          <w:t>bacā</w:t>
        </w:r>
        <w:proofErr w:type="spellEnd"/>
        <w:r>
          <w:t xml:space="preserve">, which is probably the accent-related (and not the consonant-doubling) usage of </w:t>
        </w:r>
        <w:proofErr w:type="spellStart"/>
        <w:r>
          <w:t>addak</w:t>
        </w:r>
      </w:ins>
      <w:proofErr w:type="spellEnd"/>
    </w:p>
    <w:p w14:paraId="386C223F" w14:textId="08AAB1B8" w:rsidR="00AE74DC" w:rsidRDefault="00AE74DC" w:rsidP="00AE74DC">
      <w:pPr>
        <w:pStyle w:val="Cmsor2"/>
        <w:numPr>
          <w:ilvl w:val="1"/>
          <w:numId w:val="16"/>
        </w:numPr>
      </w:pPr>
      <w:bookmarkStart w:id="107" w:name="_h0qcxcudl6x2" w:colFirst="0" w:colLast="0"/>
      <w:bookmarkStart w:id="108" w:name="_Toc17811422"/>
      <w:bookmarkStart w:id="109" w:name="_Toc17811477"/>
      <w:bookmarkStart w:id="110" w:name="_Toc162447146"/>
      <w:bookmarkEnd w:id="107"/>
      <w:r>
        <w:t>Editorial Additions for Text Analysis</w:t>
      </w:r>
      <w:bookmarkEnd w:id="108"/>
      <w:bookmarkEnd w:id="109"/>
      <w:bookmarkEnd w:id="110"/>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111" w:name="_Ref15564928"/>
      <w:bookmarkStart w:id="112" w:name="_Toc17811423"/>
      <w:bookmarkStart w:id="113" w:name="_Toc17811478"/>
      <w:bookmarkStart w:id="114" w:name="_Toc162447147"/>
      <w:r>
        <w:t xml:space="preserve">Editorial </w:t>
      </w:r>
      <w:r w:rsidR="00AE74DC">
        <w:t>spaces for word segmentation</w:t>
      </w:r>
      <w:bookmarkEnd w:id="111"/>
      <w:bookmarkEnd w:id="112"/>
      <w:bookmarkEnd w:id="113"/>
      <w:bookmarkEnd w:id="114"/>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07F874D2"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B968FD">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115" w:name="_Toc17811424"/>
      <w:bookmarkStart w:id="116" w:name="_Toc17811479"/>
      <w:bookmarkStart w:id="117" w:name="_Ref38379352"/>
      <w:bookmarkStart w:id="118" w:name="_Toc162447148"/>
      <w:r w:rsidRPr="002E3853">
        <w:t xml:space="preserve">Editorial </w:t>
      </w:r>
      <w:r w:rsidR="00AE74DC" w:rsidRPr="002E3853">
        <w:t>hyphenation</w:t>
      </w:r>
      <w:bookmarkEnd w:id="115"/>
      <w:bookmarkEnd w:id="116"/>
      <w:bookmarkEnd w:id="117"/>
      <w:bookmarkEnd w:id="118"/>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r w:rsidRPr="00690924">
        <w:t>Jayasiṁha</w:t>
      </w:r>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19" w:name="_Ref15566181"/>
      <w:bookmarkStart w:id="120" w:name="_Toc17811425"/>
      <w:bookmarkStart w:id="121" w:name="_Toc17811480"/>
      <w:bookmarkStart w:id="122" w:name="_Toc162447149"/>
      <w:bookmarkStart w:id="123" w:name="_Ref15564956"/>
      <w:r>
        <w:t xml:space="preserve">Representation of </w:t>
      </w:r>
      <w:r>
        <w:rPr>
          <w:rStyle w:val="Foreign"/>
        </w:rPr>
        <w:t>avagraha</w:t>
      </w:r>
      <w:bookmarkEnd w:id="119"/>
      <w:bookmarkEnd w:id="120"/>
      <w:bookmarkEnd w:id="121"/>
      <w:bookmarkEnd w:id="122"/>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42777916"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B968FD">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E66892C"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B968FD">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24" w:name="_Ref15565291"/>
      <w:bookmarkStart w:id="125" w:name="_Toc17811426"/>
      <w:bookmarkStart w:id="126" w:name="_Toc17811481"/>
      <w:bookmarkStart w:id="127" w:name="_Toc162447150"/>
      <w:r>
        <w:t xml:space="preserve">Representation of elided </w:t>
      </w:r>
      <w:proofErr w:type="spellStart"/>
      <w:r>
        <w:t>overshort</w:t>
      </w:r>
      <w:proofErr w:type="spellEnd"/>
      <w:r>
        <w:t xml:space="preserve"> final </w:t>
      </w:r>
      <w:r>
        <w:rPr>
          <w:rStyle w:val="Foreign"/>
        </w:rPr>
        <w:t>u</w:t>
      </w:r>
      <w:r>
        <w:t xml:space="preserve"> in </w:t>
      </w:r>
      <w:commentRangeStart w:id="128"/>
      <w:r>
        <w:t>Tamil</w:t>
      </w:r>
      <w:bookmarkEnd w:id="123"/>
      <w:bookmarkEnd w:id="124"/>
      <w:bookmarkEnd w:id="125"/>
      <w:bookmarkEnd w:id="126"/>
      <w:commentRangeEnd w:id="128"/>
      <w:r w:rsidR="00BE53E8">
        <w:rPr>
          <w:rStyle w:val="Jegyzethivatkozs"/>
          <w:rFonts w:ascii="Gentium Plus" w:hAnsi="Gentium Plus" w:cs="Mangal"/>
          <w:kern w:val="0"/>
        </w:rPr>
        <w:commentReference w:id="128"/>
      </w:r>
      <w:bookmarkEnd w:id="127"/>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09CE0E1"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B968FD">
        <w:t>2.6.3</w:t>
      </w:r>
      <w:r>
        <w:fldChar w:fldCharType="end"/>
      </w:r>
      <w:r>
        <w:t>)</w:t>
      </w:r>
    </w:p>
    <w:p w14:paraId="1D729209" w14:textId="4D6DD6FD"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B968FD">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29" w:name="_Toc17811427"/>
      <w:bookmarkStart w:id="130" w:name="_Toc17811482"/>
      <w:bookmarkStart w:id="131" w:name="_Toc162447151"/>
      <w:r>
        <w:t>Alphabetic Characters</w:t>
      </w:r>
      <w:bookmarkEnd w:id="129"/>
      <w:bookmarkEnd w:id="130"/>
      <w:bookmarkEnd w:id="131"/>
    </w:p>
    <w:p w14:paraId="0000009C" w14:textId="293DD7BB" w:rsidR="006F3A4A" w:rsidRDefault="00395046" w:rsidP="00AF2BAB">
      <w:pPr>
        <w:pStyle w:val="Cmsor2"/>
        <w:numPr>
          <w:ilvl w:val="1"/>
          <w:numId w:val="16"/>
        </w:numPr>
      </w:pPr>
      <w:bookmarkStart w:id="132" w:name="_941zz4vcrjax" w:colFirst="0" w:colLast="0"/>
      <w:bookmarkStart w:id="133" w:name="_Toc17811428"/>
      <w:bookmarkStart w:id="134" w:name="_Toc17811483"/>
      <w:bookmarkStart w:id="135" w:name="_Ref40104049"/>
      <w:bookmarkStart w:id="136" w:name="_Toc162447152"/>
      <w:bookmarkEnd w:id="132"/>
      <w:r>
        <w:t>Some Special Characters</w:t>
      </w:r>
      <w:bookmarkEnd w:id="133"/>
      <w:bookmarkEnd w:id="134"/>
      <w:bookmarkEnd w:id="135"/>
      <w:bookmarkEnd w:id="136"/>
    </w:p>
    <w:p w14:paraId="32B26460" w14:textId="272C22A4" w:rsidR="00EA1027" w:rsidRDefault="00EA1027" w:rsidP="00877FB8">
      <w:pPr>
        <w:pStyle w:val="Lista"/>
        <w:rPr>
          <w:ins w:id="137" w:author="Dániel Balogh" w:date="2020-08-21T16:32:00Z"/>
        </w:rPr>
      </w:pPr>
      <w:ins w:id="138" w:author="Dániel Balogh" w:date="2020-08-21T16:32:00Z">
        <w:r>
          <w:t xml:space="preserve">STUB, discuss and mention in this section: </w:t>
        </w:r>
      </w:ins>
      <w:ins w:id="139"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pPr>
      <w:r>
        <w:t>! transliterations not covered by ISO-15919 will be marked in this section by an initial exclamation mark</w:t>
      </w:r>
    </w:p>
    <w:p w14:paraId="744D1C79" w14:textId="30F9FA0E" w:rsidR="00246266" w:rsidRDefault="00246266" w:rsidP="00B968FD">
      <w:pPr>
        <w:pStyle w:val="Cmsor3"/>
        <w:numPr>
          <w:ilvl w:val="2"/>
          <w:numId w:val="16"/>
        </w:numPr>
      </w:pPr>
      <w:bookmarkStart w:id="140" w:name="_Toc162447153"/>
      <w:r>
        <w:t>Sanskrit and generic characters</w:t>
      </w:r>
      <w:bookmarkEnd w:id="140"/>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051D8D14" w:rsidR="006D7B32" w:rsidRDefault="006D7B32" w:rsidP="006D7B32">
      <w:pPr>
        <w:pStyle w:val="Lista2"/>
        <w:rPr>
          <w:rFonts w:eastAsia="Arial"/>
        </w:rPr>
      </w:pPr>
      <w:del w:id="141" w:author="Dániel Balogh" w:date="2023-04-17T11:36:00Z">
        <w:r w:rsidDel="00F139A7">
          <w:rPr>
            <w:rFonts w:eastAsia="Arial"/>
          </w:rPr>
          <w:delText xml:space="preserve">these </w:delText>
        </w:r>
      </w:del>
      <w:ins w:id="142" w:author="Dániel Balogh" w:date="2023-04-17T11:36:00Z">
        <w:r w:rsidR="00F139A7">
          <w:rPr>
            <w:rFonts w:eastAsia="Arial"/>
          </w:rPr>
          <w:t xml:space="preserve">the characters </w:t>
        </w:r>
        <w:r w:rsidR="00F139A7" w:rsidRPr="00B968FD">
          <w:rPr>
            <w:rStyle w:val="Foreign"/>
          </w:rPr>
          <w:t>r̥</w:t>
        </w:r>
        <w:r w:rsidR="00F139A7">
          <w:rPr>
            <w:noProof/>
          </w:rPr>
          <w:t xml:space="preserve">, </w:t>
        </w:r>
        <w:r w:rsidR="00F139A7" w:rsidRPr="00B968FD">
          <w:rPr>
            <w:rStyle w:val="Foreign"/>
          </w:rPr>
          <w:t>r̥̄</w:t>
        </w:r>
        <w:r w:rsidR="00F139A7">
          <w:t xml:space="preserve"> and </w:t>
        </w:r>
        <w:r w:rsidR="00F139A7" w:rsidRPr="00485BE6">
          <w:rPr>
            <w:rStyle w:val="Foreign"/>
          </w:rPr>
          <w:t>l̥</w:t>
        </w:r>
        <w:r w:rsidR="00F139A7">
          <w:rPr>
            <w:rFonts w:eastAsia="Arial"/>
          </w:rPr>
          <w:t xml:space="preserve"> </w:t>
        </w:r>
      </w:ins>
      <w:r>
        <w:rPr>
          <w:rFonts w:eastAsia="Arial"/>
        </w:rPr>
        <w:t xml:space="preserve">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43" w:author="Dániel Balogh" w:date="2021-01-29T09:46:00Z"/>
        </w:rPr>
      </w:pPr>
      <w:bookmarkStart w:id="144" w:name="_Toc162447154"/>
      <w:ins w:id="145" w:author="Dániel Balogh" w:date="2021-01-29T09:46:00Z">
        <w:r>
          <w:t>Characters for Dravidian languages</w:t>
        </w:r>
        <w:bookmarkEnd w:id="144"/>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46" w:author="Dániel Balogh" w:date="2021-01-29T09:47:00Z"/>
        </w:rPr>
      </w:pPr>
      <w:bookmarkStart w:id="147" w:name="_Toc162447155"/>
      <w:ins w:id="148" w:author="Dániel Balogh" w:date="2021-01-29T09:47:00Z">
        <w:r>
          <w:t>Characters for Southeast Asian languages</w:t>
        </w:r>
        <w:bookmarkEnd w:id="147"/>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49"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0FA6BC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B968FD">
        <w:rPr>
          <w:rFonts w:eastAsia="Arial"/>
        </w:rPr>
        <w:t>3.3.5</w:t>
      </w:r>
      <w:r w:rsidR="00EC1916" w:rsidRPr="00A51E20">
        <w:rPr>
          <w:rFonts w:eastAsia="Arial"/>
        </w:rPr>
        <w:fldChar w:fldCharType="end"/>
      </w:r>
      <w:r w:rsidRPr="00A51E20">
        <w:rPr>
          <w:rFonts w:eastAsia="Arial"/>
        </w:rPr>
        <w:t>) in strict transliteration</w:t>
      </w:r>
    </w:p>
    <w:p w14:paraId="000000BC" w14:textId="2E1D91B6" w:rsidR="006F3A4A" w:rsidRPr="00A023EE" w:rsidRDefault="00395046" w:rsidP="005C4890">
      <w:pPr>
        <w:pStyle w:val="Lista3"/>
        <w:rPr>
          <w:ins w:id="150" w:author="Dániel Balogh" w:date="2020-11-02T08:57:00Z"/>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DFE30FC" w:rsidR="00455844" w:rsidRDefault="00455844" w:rsidP="00A023EE">
      <w:pPr>
        <w:pStyle w:val="Lista2"/>
      </w:pPr>
      <w:ins w:id="151" w:author="Dániel Balogh" w:date="2020-11-02T08:57:00Z">
        <w:r>
          <w:t>see §</w:t>
        </w:r>
        <w:r>
          <w:fldChar w:fldCharType="begin"/>
        </w:r>
        <w:r>
          <w:instrText xml:space="preserve"> REF _Ref17810731 \r \h </w:instrText>
        </w:r>
      </w:ins>
      <w:ins w:id="152" w:author="Dániel Balogh" w:date="2020-11-02T08:57:00Z">
        <w:r>
          <w:fldChar w:fldCharType="separate"/>
        </w:r>
      </w:ins>
      <w:r w:rsidR="00B968FD">
        <w:t>3.3.4</w:t>
      </w:r>
      <w:ins w:id="153" w:author="Dániel Balogh" w:date="2020-11-02T08:57:00Z">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0033214E"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B968FD">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54" w:author="Dániel Balogh" w:date="2021-01-29T09:57:00Z" w:name="move62806656"/>
      <w:moveTo w:id="155" w:author="Dániel Balogh" w:date="2021-01-29T09:57:00Z">
        <w:r w:rsidR="00983601" w:rsidRPr="00A023EE">
          <w:rPr>
            <w:b/>
            <w:bCs/>
          </w:rPr>
          <w:t xml:space="preserve">barred/dotted variant of </w:t>
        </w:r>
        <w:r w:rsidR="00983601" w:rsidRPr="00A023EE">
          <w:rPr>
            <w:rStyle w:val="Foreign"/>
            <w:b/>
            <w:bCs/>
          </w:rPr>
          <w:t>b</w:t>
        </w:r>
      </w:moveTo>
      <w:moveToRangeEnd w:id="154"/>
      <w:ins w:id="156" w:author="Dániel Balogh" w:date="2021-01-29T09:57:00Z">
        <w:r w:rsidR="00983601" w:rsidRPr="000605FE">
          <w:rPr>
            <w:b/>
            <w:bCs/>
          </w:rPr>
          <w:t xml:space="preserve"> </w:t>
        </w:r>
      </w:ins>
      <w:del w:id="157" w:author="Dániel Balogh" w:date="2021-01-29T09:57:00Z">
        <w:r w:rsidRPr="000605FE" w:rsidDel="00983601">
          <w:rPr>
            <w:b/>
            <w:bCs/>
          </w:rPr>
          <w:delText>special signs for</w:delText>
        </w:r>
      </w:del>
      <w:ins w:id="158"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59" w:author="Dániel Balogh" w:date="2021-01-29T09:57:00Z"/>
        </w:rPr>
      </w:pPr>
      <w:moveFromRangeStart w:id="160" w:author="Dániel Balogh" w:date="2021-01-29T09:57:00Z" w:name="move62806656"/>
      <w:moveFrom w:id="161" w:author="Dániel Balogh" w:date="2021-01-29T09:57:00Z">
        <w:r w:rsidDel="00983601">
          <w:t xml:space="preserve">barred/dotted variant of </w:t>
        </w:r>
        <w:r w:rsidRPr="004E1D84" w:rsidDel="00983601">
          <w:rPr>
            <w:rStyle w:val="Foreign"/>
          </w:rPr>
          <w:t>b</w:t>
        </w:r>
      </w:moveFrom>
      <w:moveFromRangeEnd w:id="160"/>
    </w:p>
    <w:p w14:paraId="000000C2" w14:textId="77777777" w:rsidR="006F3A4A" w:rsidRDefault="00395046" w:rsidP="00A023EE">
      <w:pPr>
        <w:pStyle w:val="Lista2"/>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A023EE" w:rsidRDefault="00395046" w:rsidP="00A023EE">
      <w:pPr>
        <w:pStyle w:val="Lista"/>
        <w:rPr>
          <w:b/>
          <w:bCs/>
        </w:rPr>
      </w:pPr>
      <w:r w:rsidRPr="00A023EE">
        <w:rPr>
          <w:rStyle w:val="Foreign"/>
          <w:b/>
          <w:bCs/>
        </w:rPr>
        <w:t>akṣara</w:t>
      </w:r>
      <w:r w:rsidRPr="00A023EE">
        <w:rPr>
          <w:b/>
          <w:bCs/>
        </w:rPr>
        <w:t>s with underdot</w:t>
      </w:r>
      <w:ins w:id="162" w:author="Dániel Balogh" w:date="2021-01-29T09:57:00Z">
        <w:r w:rsidR="00983601" w:rsidRPr="00A023EE">
          <w:rPr>
            <w:b/>
            <w:bCs/>
          </w:rPr>
          <w:t xml:space="preserve"> </w:t>
        </w:r>
        <w:r w:rsidR="00983601" w:rsidRPr="00983601">
          <w:rPr>
            <w:b/>
            <w:bCs/>
          </w:rPr>
          <w:t>in Mon, Pyu and Burmese</w:t>
        </w:r>
      </w:ins>
    </w:p>
    <w:p w14:paraId="000000C4" w14:textId="31873ED9" w:rsidR="006F3A4A" w:rsidRDefault="00395046" w:rsidP="00877FB8">
      <w:pPr>
        <w:pStyle w:val="Lista3"/>
        <w:rPr>
          <w:ins w:id="163"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A023EE" w:rsidRDefault="00983601" w:rsidP="00983601">
      <w:pPr>
        <w:pStyle w:val="Lista"/>
        <w:rPr>
          <w:ins w:id="164" w:author="Dániel Balogh" w:date="2021-01-29T09:58:00Z"/>
          <w:b/>
          <w:bCs/>
        </w:rPr>
      </w:pPr>
      <w:proofErr w:type="spellStart"/>
      <w:ins w:id="165" w:author="Dániel Balogh" w:date="2021-01-29T09:58:00Z">
        <w:r w:rsidRPr="00A023EE">
          <w:rPr>
            <w:b/>
            <w:bCs/>
            <w:i/>
            <w:iCs/>
          </w:rPr>
          <w:t>akṣaras</w:t>
        </w:r>
        <w:proofErr w:type="spellEnd"/>
        <w:r>
          <w:rPr>
            <w:b/>
            <w:bCs/>
            <w:i/>
            <w:iCs/>
          </w:rPr>
          <w:t xml:space="preserve"> with abbreviation markers in Burmese</w:t>
        </w:r>
      </w:ins>
    </w:p>
    <w:p w14:paraId="4BA6BB0E" w14:textId="1F644E47" w:rsidR="00983601" w:rsidRDefault="00983601" w:rsidP="00983601">
      <w:pPr>
        <w:pStyle w:val="Lista2"/>
        <w:rPr>
          <w:ins w:id="166" w:author="Dániel Balogh" w:date="2021-01-29T10:02:00Z"/>
        </w:rPr>
      </w:pPr>
      <w:ins w:id="167" w:author="Dániel Balogh" w:date="2021-01-29T09:58:00Z">
        <w:r>
          <w:t>use an asterisk to represent the abbreviation marker, e.g.</w:t>
        </w:r>
      </w:ins>
      <w:ins w:id="168" w:author="Dániel Balogh" w:date="2021-01-29T09:59:00Z">
        <w:r>
          <w:t xml:space="preserve"> </w:t>
        </w:r>
        <w:r w:rsidRPr="00A023EE">
          <w:rPr>
            <w:rStyle w:val="Foreign"/>
          </w:rPr>
          <w:t>n*</w:t>
        </w:r>
      </w:ins>
      <w:ins w:id="169" w:author="Dániel Balogh" w:date="2021-01-29T09:58:00Z">
        <w:r>
          <w:t xml:space="preserve"> </w:t>
        </w:r>
      </w:ins>
      <w:ins w:id="170" w:author="Dániel Balogh" w:date="2021-01-29T09:59:00Z">
        <w:r>
          <w:t xml:space="preserve">to transliterate </w:t>
        </w:r>
        <w:r w:rsidRPr="00A023EE">
          <w:rPr>
            <w:rStyle w:val="ForeignBurmeseScript"/>
            <w:rFonts w:hint="cs"/>
            <w:cs/>
          </w:rPr>
          <w:t>၌</w:t>
        </w:r>
        <w:r w:rsidRPr="00983601">
          <w:t xml:space="preserve"> </w:t>
        </w:r>
      </w:ins>
    </w:p>
    <w:p w14:paraId="661BB5F5" w14:textId="16813128" w:rsidR="00D70AFB" w:rsidRPr="00D70AFB" w:rsidRDefault="00D70AFB" w:rsidP="00A023EE">
      <w:pPr>
        <w:pStyle w:val="Lista2"/>
      </w:pPr>
      <w:ins w:id="171" w:author="Dániel Balogh" w:date="2021-01-29T10:02:00Z">
        <w:r>
          <w:t xml:space="preserve">note that if </w:t>
        </w:r>
      </w:ins>
      <w:ins w:id="172" w:author="Dániel Balogh" w:date="2021-01-29T10:03:00Z">
        <w:r>
          <w:t>you use an asterisk for this purpose, then you must not use asterisks as shorthand for a zero vowel marker (</w:t>
        </w:r>
      </w:ins>
      <w:ins w:id="173" w:author="Dániel Balogh" w:date="2021-01-29T10:05:00Z">
        <w:r>
          <w:t>§</w:t>
        </w:r>
        <w:r>
          <w:fldChar w:fldCharType="begin"/>
        </w:r>
        <w:r>
          <w:instrText xml:space="preserve"> REF _Ref17800758 \r \h </w:instrText>
        </w:r>
      </w:ins>
      <w:r>
        <w:fldChar w:fldCharType="separate"/>
      </w:r>
      <w:r w:rsidR="00B968FD">
        <w:t>3.3.2</w:t>
      </w:r>
      <w:ins w:id="174" w:author="Dániel Balogh" w:date="2021-01-29T10:05:00Z">
        <w:r>
          <w:fldChar w:fldCharType="end"/>
        </w:r>
        <w:r>
          <w:t>)</w:t>
        </w:r>
      </w:ins>
    </w:p>
    <w:p w14:paraId="000000C5" w14:textId="6639254B" w:rsidR="006F3A4A" w:rsidRPr="002E3853" w:rsidRDefault="00395046" w:rsidP="00AF2BAB">
      <w:pPr>
        <w:pStyle w:val="Cmsor2"/>
        <w:numPr>
          <w:ilvl w:val="1"/>
          <w:numId w:val="16"/>
        </w:numPr>
      </w:pPr>
      <w:bookmarkStart w:id="175" w:name="_w9lp3wb1umde" w:colFirst="0" w:colLast="0"/>
      <w:bookmarkStart w:id="176" w:name="_Ref17290022"/>
      <w:bookmarkStart w:id="177" w:name="_Toc17811429"/>
      <w:bookmarkStart w:id="178" w:name="_Toc17811484"/>
      <w:bookmarkStart w:id="179" w:name="_Toc162447156"/>
      <w:bookmarkEnd w:id="175"/>
      <w:r w:rsidRPr="002E3853">
        <w:t xml:space="preserve">Long and </w:t>
      </w:r>
      <w:r w:rsidR="008969B5" w:rsidRPr="002E3853">
        <w:t xml:space="preserve">Short </w:t>
      </w:r>
      <w:r w:rsidRPr="002E3853">
        <w:rPr>
          <w:rFonts w:eastAsia="Gentium"/>
        </w:rPr>
        <w:t>e and o</w:t>
      </w:r>
      <w:bookmarkEnd w:id="176"/>
      <w:bookmarkEnd w:id="177"/>
      <w:bookmarkEnd w:id="178"/>
      <w:bookmarkEnd w:id="179"/>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526D3236" w:rsidR="006F3A4A" w:rsidRDefault="00395046" w:rsidP="00AF2BAB">
      <w:pPr>
        <w:pStyle w:val="Cmsor2"/>
        <w:numPr>
          <w:ilvl w:val="1"/>
          <w:numId w:val="16"/>
        </w:numPr>
      </w:pPr>
      <w:bookmarkStart w:id="180" w:name="_h0qofzr3l3f2" w:colFirst="0" w:colLast="0"/>
      <w:bookmarkStart w:id="181" w:name="_Toc17811430"/>
      <w:bookmarkStart w:id="182" w:name="_Toc17811485"/>
      <w:bookmarkStart w:id="183" w:name="_Toc162447157"/>
      <w:bookmarkEnd w:id="180"/>
      <w:r>
        <w:t xml:space="preserve">Special </w:t>
      </w:r>
      <w:del w:id="184" w:author="Dániel Balogh" w:date="2024-03-27T15:02:00Z">
        <w:r w:rsidDel="00BC6A9C">
          <w:delText xml:space="preserve">Glyph </w:delText>
        </w:r>
      </w:del>
      <w:r>
        <w:t xml:space="preserve">Forms and </w:t>
      </w:r>
      <w:del w:id="185" w:author="Dániel Balogh" w:date="2024-03-27T15:02:00Z">
        <w:r w:rsidDel="00BC6A9C">
          <w:delText>Compositions</w:delText>
        </w:r>
      </w:del>
      <w:bookmarkEnd w:id="181"/>
      <w:bookmarkEnd w:id="182"/>
      <w:ins w:id="186" w:author="Dániel Balogh" w:date="2024-03-27T15:02:00Z">
        <w:r w:rsidR="00BC6A9C">
          <w:t>Functions</w:t>
        </w:r>
      </w:ins>
      <w:bookmarkEnd w:id="183"/>
    </w:p>
    <w:p w14:paraId="000000CE" w14:textId="6AA0F44E" w:rsidR="006F3A4A" w:rsidRDefault="00395046" w:rsidP="00BC6A9C">
      <w:pPr>
        <w:pStyle w:val="Lista"/>
        <w:rPr>
          <w:ins w:id="187" w:author="Dániel Balogh" w:date="2024-03-27T15:05:00Z"/>
        </w:rPr>
      </w:pPr>
      <w:r>
        <w:t xml:space="preserve">ideally, transliteration would </w:t>
      </w:r>
      <w:del w:id="188" w:author="Dániel Balogh" w:date="2024-03-27T15:03:00Z">
        <w:r w:rsidDel="00BC6A9C">
          <w:delText xml:space="preserve">not </w:delText>
        </w:r>
      </w:del>
      <w:r>
        <w:t xml:space="preserve">be concerned </w:t>
      </w:r>
      <w:ins w:id="189" w:author="Dániel Balogh" w:date="2024-03-27T15:03:00Z">
        <w:r w:rsidR="00BC6A9C">
          <w:t xml:space="preserve">with graphemes alone, and disregard </w:t>
        </w:r>
      </w:ins>
      <w:ins w:id="190" w:author="Dániel Balogh" w:date="2024-03-27T15:05:00Z">
        <w:r w:rsidR="00BC6A9C">
          <w:t xml:space="preserve">the choice of </w:t>
        </w:r>
      </w:ins>
      <w:del w:id="191" w:author="Dániel Balogh" w:date="2024-03-27T15:05:00Z">
        <w:r w:rsidDel="00BC6A9C">
          <w:delText xml:space="preserve">with what </w:delText>
        </w:r>
      </w:del>
      <w:r>
        <w:t xml:space="preserve">allograph </w:t>
      </w:r>
      <w:del w:id="192" w:author="Dániel Balogh" w:date="2024-03-27T15:05:00Z">
        <w:r w:rsidDel="00BC6A9C">
          <w:delText xml:space="preserve">is </w:delText>
        </w:r>
      </w:del>
      <w:r>
        <w:t>used in a particular instance to represent a particular grapheme</w:t>
      </w:r>
    </w:p>
    <w:p w14:paraId="000000CF" w14:textId="655CC96D" w:rsidR="006F3A4A" w:rsidRDefault="00395046" w:rsidP="00BC6A9C">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93"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sidRPr="00F275B4">
        <w:rPr>
          <w:rStyle w:val="Lbjegyzet-hivatkozs"/>
        </w:rPr>
        <w:footnoteReference w:id="8"/>
      </w:r>
    </w:p>
    <w:p w14:paraId="3922F6E0" w14:textId="1C6BB926" w:rsidR="00EA1027" w:rsidRDefault="00EA1027" w:rsidP="008764EC">
      <w:pPr>
        <w:pStyle w:val="Lista"/>
      </w:pPr>
      <w:ins w:id="194" w:author="Dániel Balogh" w:date="2020-08-21T16:35:00Z">
        <w:r>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195" w:name="_y9z6zgvtcr89" w:colFirst="0" w:colLast="0"/>
      <w:bookmarkStart w:id="196" w:name="_Ref15558357"/>
      <w:bookmarkStart w:id="197" w:name="_Toc17811431"/>
      <w:bookmarkStart w:id="198" w:name="_Toc17811486"/>
      <w:bookmarkStart w:id="199" w:name="_Toc162447158"/>
      <w:bookmarkEnd w:id="195"/>
      <w:r>
        <w:t xml:space="preserve">Final consonants </w:t>
      </w:r>
      <w:bookmarkEnd w:id="196"/>
      <w:r w:rsidR="000C3F1F">
        <w:t>as special</w:t>
      </w:r>
      <w:r w:rsidR="00C66106">
        <w:t xml:space="preserve"> simplex characters</w:t>
      </w:r>
      <w:bookmarkEnd w:id="197"/>
      <w:bookmarkEnd w:id="198"/>
      <w:bookmarkEnd w:id="199"/>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5256479B"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B968FD">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7CC6477F" w:rsidR="002706C5" w:rsidRDefault="002054AE" w:rsidP="00DE7543">
      <w:pPr>
        <w:pStyle w:val="Lista2"/>
      </w:pPr>
      <w:r>
        <w:t xml:space="preserve">if this criterion is met, then the character in question should be transliterated with an uppercase consonant even if the special form includes a </w:t>
      </w:r>
      <w:del w:id="200" w:author="Dániel Balogh" w:date="2023-10-13T16:15:00Z">
        <w:r w:rsidR="002706C5" w:rsidDel="006B2C63">
          <w:delText xml:space="preserve">component </w:delText>
        </w:r>
      </w:del>
      <w:ins w:id="201" w:author="Dániel Balogh" w:date="2023-10-13T16:15:00Z">
        <w:r w:rsidR="006B2C63">
          <w:t xml:space="preserve">stroke </w:t>
        </w:r>
      </w:ins>
      <w:r w:rsidR="002706C5">
        <w:t xml:space="preserve">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w:t>
      </w:r>
      <w:ins w:id="202" w:author="Dániel Balogh" w:date="2023-10-13T16:15:00Z">
        <w:r w:rsidR="006B2C63">
          <w:t xml:space="preserve">an integral </w:t>
        </w:r>
      </w:ins>
      <w:r>
        <w:t xml:space="preserve">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203" w:name="_Ref17800758"/>
      <w:bookmarkStart w:id="204" w:name="_Toc17811432"/>
      <w:bookmarkStart w:id="205" w:name="_Toc17811487"/>
      <w:bookmarkStart w:id="206" w:name="_Toc162447159"/>
      <w:r>
        <w:t xml:space="preserve">Final consonants as complex characters </w:t>
      </w:r>
      <w:r w:rsidR="00087C8B">
        <w:t>involving</w:t>
      </w:r>
      <w:r>
        <w:t xml:space="preserve"> a zero vowel marker</w:t>
      </w:r>
      <w:bookmarkEnd w:id="203"/>
      <w:bookmarkEnd w:id="204"/>
      <w:bookmarkEnd w:id="205"/>
      <w:bookmarkEnd w:id="206"/>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sidRPr="00F275B4">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36B5348F"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Pr="003D30C7" w:rsidRDefault="000C3F1F" w:rsidP="00087C8B">
      <w:pPr>
        <w:pStyle w:val="Lista3"/>
        <w:rPr>
          <w:ins w:id="207" w:author="Dániel Balogh" w:date="2025-01-22T11:32:00Z" w16du:dateUtc="2025-01-22T10:32:00Z"/>
          <w:rStyle w:val="Foreign"/>
          <w:i w:val="0"/>
          <w:noProof w:val="0"/>
          <w:rPrChange w:id="208" w:author="Dániel Balogh" w:date="2025-01-22T11:32:00Z" w16du:dateUtc="2025-01-22T10:32:00Z">
            <w:rPr>
              <w:ins w:id="209" w:author="Dániel Balogh" w:date="2025-01-22T11:32:00Z" w16du:dateUtc="2025-01-22T10:32:00Z"/>
              <w:rStyle w:val="Foreign"/>
            </w:rPr>
          </w:rPrChange>
        </w:rPr>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34E4229A" w14:textId="56E79AE8" w:rsidR="003D30C7" w:rsidRDefault="003D30C7" w:rsidP="00087C8B">
      <w:pPr>
        <w:pStyle w:val="Lista3"/>
      </w:pPr>
      <w:ins w:id="210" w:author="Dániel Balogh" w:date="2025-01-22T11:32:00Z" w16du:dateUtc="2025-01-22T10:32:00Z">
        <w:r>
          <w:rPr>
            <w:rStyle w:val="Foreign"/>
          </w:rPr>
          <w:t xml:space="preserve">elaborate: </w:t>
        </w:r>
        <w:r w:rsidRPr="003D30C7">
          <w:rPr>
            <w:rStyle w:val="Foreign"/>
          </w:rPr>
          <w:t>the contextually determined “zero-vowel” quality of some akṣaras in particular writing systems</w:t>
        </w:r>
        <w:r>
          <w:rPr>
            <w:rStyle w:val="Foreign"/>
          </w:rPr>
          <w:t>,</w:t>
        </w:r>
        <w:r w:rsidRPr="003D30C7">
          <w:rPr>
            <w:rStyle w:val="Foreign"/>
          </w:rPr>
          <w:t xml:space="preserve"> such as the  “implicit puḷḷi” of some Tamil orthographic practices and the </w:t>
        </w:r>
        <w:r>
          <w:rPr>
            <w:rStyle w:val="Foreign"/>
          </w:rPr>
          <w:t>silent inherent a of several modern Indic languages suc</w:t>
        </w:r>
      </w:ins>
      <w:ins w:id="211" w:author="Dániel Balogh" w:date="2025-01-22T11:33:00Z" w16du:dateUtc="2025-01-22T10:33:00Z">
        <w:r>
          <w:rPr>
            <w:rStyle w:val="Foreign"/>
          </w:rPr>
          <w:t xml:space="preserve">h as Hindi are </w:t>
        </w:r>
      </w:ins>
      <w:ins w:id="212" w:author="Dániel Balogh" w:date="2025-01-22T11:34:00Z" w16du:dateUtc="2025-01-22T10:34:00Z">
        <w:r>
          <w:rPr>
            <w:rStyle w:val="Foreign"/>
          </w:rPr>
          <w:t xml:space="preserve">actually </w:t>
        </w:r>
      </w:ins>
      <w:ins w:id="213" w:author="Dániel Balogh" w:date="2025-01-22T11:33:00Z" w16du:dateUtc="2025-01-22T10:33:00Z">
        <w:r>
          <w:rPr>
            <w:rStyle w:val="Foreign"/>
          </w:rPr>
          <w:t xml:space="preserve">transcribed, rather than transliterated, if the inherent vowel of the original writing system is not </w:t>
        </w:r>
      </w:ins>
      <w:ins w:id="214" w:author="Dániel Balogh" w:date="2025-01-22T11:34:00Z" w16du:dateUtc="2025-01-22T10:34:00Z">
        <w:r>
          <w:rPr>
            <w:rStyle w:val="Foreign"/>
          </w:rPr>
          <w:t>present in the Romanisation</w:t>
        </w:r>
      </w:ins>
    </w:p>
    <w:p w14:paraId="738D536E" w14:textId="2428FCA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B968FD">
        <w:t>–</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215" w:name="_gd5taio96c5" w:colFirst="0" w:colLast="0"/>
      <w:bookmarkStart w:id="216" w:name="_Ref17810730"/>
      <w:bookmarkStart w:id="217" w:name="_Toc17811433"/>
      <w:bookmarkStart w:id="218" w:name="_Toc17811488"/>
      <w:bookmarkStart w:id="219" w:name="_Toc162447160"/>
      <w:bookmarkStart w:id="220" w:name="_Ref15558341"/>
      <w:bookmarkStart w:id="221" w:name="_Ref15561172"/>
      <w:bookmarkEnd w:id="215"/>
      <w:r>
        <w:t xml:space="preserve">Independent vowels as special </w:t>
      </w:r>
      <w:r w:rsidR="000C3F1F">
        <w:t xml:space="preserve">simplex </w:t>
      </w:r>
      <w:r>
        <w:t>characters</w:t>
      </w:r>
      <w:bookmarkEnd w:id="216"/>
      <w:bookmarkEnd w:id="217"/>
      <w:bookmarkEnd w:id="218"/>
      <w:bookmarkEnd w:id="219"/>
      <w:r>
        <w:t xml:space="preserve"> </w:t>
      </w:r>
      <w:bookmarkEnd w:id="220"/>
      <w:bookmarkEnd w:id="221"/>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222" w:name="_Ref17810731"/>
      <w:bookmarkStart w:id="223" w:name="_Toc17811434"/>
      <w:bookmarkStart w:id="224" w:name="_Toc17811489"/>
      <w:bookmarkStart w:id="225" w:name="_Ref22203423"/>
      <w:bookmarkStart w:id="226" w:name="_Ref22208509"/>
      <w:bookmarkStart w:id="227" w:name="_Toc162447161"/>
      <w:r w:rsidRPr="00424A23">
        <w:t xml:space="preserve">Independent vowels as </w:t>
      </w:r>
      <w:r w:rsidR="00087C8B" w:rsidRPr="00424A23">
        <w:t>complex characters involving</w:t>
      </w:r>
      <w:r w:rsidRPr="00424A23">
        <w:t xml:space="preserve"> a “vowel support”</w:t>
      </w:r>
      <w:bookmarkEnd w:id="222"/>
      <w:bookmarkEnd w:id="223"/>
      <w:bookmarkEnd w:id="224"/>
      <w:bookmarkEnd w:id="225"/>
      <w:bookmarkEnd w:id="226"/>
      <w:bookmarkEnd w:id="227"/>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sidRPr="00F275B4">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26CD16BF"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3B344D85"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320071DE"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0737551E" w:rsidR="00B74874" w:rsidRDefault="007D6365" w:rsidP="00B74874">
      <w:pPr>
        <w:pStyle w:val="Lista3"/>
      </w:pPr>
      <w:r w:rsidRPr="007D6365">
        <w:t>(3) when it enters into a ligature with another consonant and a vowel marker is attached to the ligature,</w:t>
      </w:r>
    </w:p>
    <w:p w14:paraId="2F918F7F" w14:textId="51B1177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19C06535" w14:textId="27E77C8A" w:rsidR="00773887" w:rsidRDefault="00773887" w:rsidP="00773887">
      <w:pPr>
        <w:pStyle w:val="Lista3"/>
        <w:rPr>
          <w:ins w:id="228" w:author="Dániel Balogh" w:date="2024-03-27T16:04:00Z"/>
        </w:rPr>
      </w:pPr>
      <w:ins w:id="229" w:author="Dániel Balogh" w:date="2024-03-27T16:04:00Z">
        <w:r>
          <w:t xml:space="preserve">thus, the text in the image to the right is to be transliterated as </w:t>
        </w:r>
      </w:ins>
      <w:ins w:id="230" w:author="Dániel Balogh" w:date="2024-03-27T16:05:00Z">
        <w:r w:rsidRPr="00773887">
          <w:rPr>
            <w:rStyle w:val="Foreign"/>
          </w:rPr>
          <w:t>qət r̥ṅyəkən tikiṁ</w:t>
        </w:r>
      </w:ins>
    </w:p>
    <w:p w14:paraId="7E3AD8F2" w14:textId="70C90942" w:rsidR="007D6365" w:rsidRDefault="00773887" w:rsidP="00B74874">
      <w:pPr>
        <w:pStyle w:val="Lista2"/>
      </w:pPr>
      <w:r>
        <w:rPr>
          <w:noProof/>
        </w:rPr>
        <w:drawing>
          <wp:anchor distT="0" distB="0" distL="114300" distR="114300" simplePos="0" relativeHeight="251705344" behindDoc="0" locked="0" layoutInCell="1" allowOverlap="1" wp14:anchorId="1DCEFCDD" wp14:editId="57165BE2">
            <wp:simplePos x="0" y="0"/>
            <wp:positionH relativeFrom="column">
              <wp:posOffset>4217416</wp:posOffset>
            </wp:positionH>
            <wp:positionV relativeFrom="paragraph">
              <wp:posOffset>76835</wp:posOffset>
            </wp:positionV>
            <wp:extent cx="2032635" cy="694055"/>
            <wp:effectExtent l="0" t="0" r="5715" b="0"/>
            <wp:wrapSquare wrapText="bothSides"/>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32635" cy="694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6365"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B968FD">
        <w:t>3.3.3</w:t>
      </w:r>
      <w:r w:rsidR="00B74874">
        <w:fldChar w:fldCharType="end"/>
      </w:r>
    </w:p>
    <w:p w14:paraId="4C7D9AD4" w14:textId="5621EA0D" w:rsidR="00773887" w:rsidRPr="007D6365" w:rsidRDefault="00773887" w:rsidP="00773887">
      <w:pPr>
        <w:pStyle w:val="Lista3"/>
      </w:pPr>
      <w:ins w:id="231" w:author="Dániel Balogh" w:date="2024-03-27T16:03:00Z">
        <w:r>
          <w:t xml:space="preserve">see also </w:t>
        </w:r>
        <w:r>
          <w:fldChar w:fldCharType="begin"/>
        </w:r>
        <w:r>
          <w:instrText xml:space="preserve"> REF _Ref162447839 \r \h </w:instrText>
        </w:r>
      </w:ins>
      <w:r>
        <w:fldChar w:fldCharType="separate"/>
      </w:r>
      <w:ins w:id="232" w:author="Dániel Balogh" w:date="2024-03-27T16:03:00Z">
        <w:r>
          <w:t>3.4.2</w:t>
        </w:r>
        <w:r>
          <w:fldChar w:fldCharType="end"/>
        </w:r>
        <w:r>
          <w:t xml:space="preserve"> about other situations where independent vowel signs form a ligature with </w:t>
        </w:r>
      </w:ins>
      <w:ins w:id="233" w:author="Dániel Balogh" w:date="2024-03-27T16:04:00Z">
        <w:r>
          <w:t>consonants</w:t>
        </w:r>
      </w:ins>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sidRPr="00F275B4">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34" w:author="Dániel Balogh" w:date="2020-11-02T08:51:00Z">
              <w:r w:rsidRPr="00731E68">
                <w:rPr>
                  <w:rStyle w:val="Foreign"/>
                </w:rPr>
                <w:t>A</w:t>
              </w:r>
              <w:r w:rsidRPr="007D6365">
                <w:t xml:space="preserve"> with</w:t>
              </w:r>
              <w:r>
                <w:t xml:space="preserve"> </w:t>
              </w:r>
            </w:ins>
            <w:ins w:id="235" w:author="Dániel Balogh" w:date="2020-11-02T08:52:00Z">
              <w:r w:rsidRPr="007D6365">
                <w:rPr>
                  <w:rStyle w:val="Foreign"/>
                  <w:rFonts w:eastAsia="Arial"/>
                </w:rPr>
                <w:t>ə</w:t>
              </w:r>
            </w:ins>
            <w:ins w:id="236"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37"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38"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39" w:author="Arlo Griffiths" w:date="2021-10-12T07:08:00Z">
              <w:r>
                <w:rPr>
                  <w:rStyle w:val="Foreign"/>
                </w:rPr>
                <w:t>ə</w:t>
              </w:r>
            </w:ins>
            <w:ins w:id="240"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41" w:author="Dániel Balogh" w:date="2020-11-02T08:51:00Z">
              <w:r w:rsidRPr="00731E68">
                <w:rPr>
                  <w:rStyle w:val="Foreign"/>
                </w:rPr>
                <w:t>A</w:t>
              </w:r>
              <w:r w:rsidRPr="007D6365">
                <w:t xml:space="preserve"> with</w:t>
              </w:r>
              <w:r>
                <w:t xml:space="preserve"> </w:t>
              </w:r>
            </w:ins>
            <w:ins w:id="242" w:author="Dániel Balogh" w:date="2020-11-02T08:52:00Z">
              <w:r w:rsidRPr="007D6365">
                <w:rPr>
                  <w:rStyle w:val="Foreign"/>
                  <w:rFonts w:eastAsia="Arial"/>
                </w:rPr>
                <w:t>ə</w:t>
              </w:r>
            </w:ins>
            <w:ins w:id="243"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44"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45" w:author="Dániel Balogh" w:date="2020-11-02T08:52:00Z">
              <w:r>
                <w:rPr>
                  <w:rStyle w:val="Foreign"/>
                </w:rPr>
                <w:t>q</w:t>
              </w:r>
              <w:r w:rsidRPr="007D6365">
                <w:rPr>
                  <w:rStyle w:val="Foreign"/>
                  <w:rFonts w:eastAsia="Arial"/>
                </w:rPr>
                <w:t>ə</w:t>
              </w:r>
              <w:r>
                <w:rPr>
                  <w:rStyle w:val="Foreign"/>
                  <w:rFonts w:eastAsia="Arial"/>
                </w:rPr>
                <w:t>:</w:t>
              </w:r>
            </w:ins>
            <w:ins w:id="246" w:author="Dániel Balogh" w:date="2020-11-02T09:08:00Z">
              <w:r w:rsidR="00A17AB9">
                <w:rPr>
                  <w:rStyle w:val="Lbjegyzet-hivatkozs"/>
                </w:rPr>
                <w:t xml:space="preserve"> </w:t>
              </w:r>
              <w:r w:rsidR="00A17AB9" w:rsidRPr="00F275B4">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51" w:author="Arlo Griffiths" w:date="2021-10-12T07:08:00Z">
              <w:r>
                <w:rPr>
                  <w:rStyle w:val="Foreign"/>
                </w:rPr>
                <w:t>ə̄</w:t>
              </w:r>
            </w:ins>
            <w:ins w:id="252" w:author="Arlo Griffiths" w:date="2021-10-12T07:13:00Z">
              <w:r w:rsidR="006B02C0">
                <w:rPr>
                  <w:rStyle w:val="Foreign"/>
                </w:rPr>
                <w:t xml:space="preserve">  Ə̄</w:t>
              </w:r>
            </w:ins>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4CAD49C0" w14:textId="77777777" w:rsidR="002A4AC3" w:rsidRPr="00AF2BAB" w:rsidRDefault="002A4AC3" w:rsidP="002A4AC3">
      <w:pPr>
        <w:pStyle w:val="Cmsor3"/>
        <w:numPr>
          <w:ilvl w:val="2"/>
          <w:numId w:val="16"/>
        </w:numPr>
      </w:pPr>
      <w:bookmarkStart w:id="253" w:name="_ehbz2lfh7tyw" w:colFirst="0" w:colLast="0"/>
      <w:bookmarkStart w:id="254" w:name="_3d3e9odqzwx0" w:colFirst="0" w:colLast="0"/>
      <w:bookmarkStart w:id="255" w:name="_Ref15558434"/>
      <w:bookmarkStart w:id="256" w:name="_Toc17811435"/>
      <w:bookmarkStart w:id="257" w:name="_Toc17811490"/>
      <w:bookmarkStart w:id="258" w:name="_Toc162447162"/>
      <w:bookmarkStart w:id="259" w:name="_Toc17811436"/>
      <w:bookmarkStart w:id="260" w:name="_Toc17811491"/>
      <w:bookmarkStart w:id="261" w:name="_Ref15558460"/>
      <w:bookmarkEnd w:id="253"/>
      <w:bookmarkEnd w:id="254"/>
      <w:r>
        <w:t>Repurposed vowel markers</w:t>
      </w:r>
      <w:bookmarkEnd w:id="255"/>
      <w:bookmarkEnd w:id="256"/>
      <w:bookmarkEnd w:id="257"/>
      <w:bookmarkEnd w:id="258"/>
    </w:p>
    <w:p w14:paraId="02AE89EA" w14:textId="59DB5013" w:rsidR="00F36FE8" w:rsidRDefault="00F36FE8" w:rsidP="002A4AC3">
      <w:pPr>
        <w:pStyle w:val="Lista"/>
        <w:rPr>
          <w:ins w:id="262" w:author="Dániel Balogh" w:date="2024-03-27T15:19:00Z"/>
        </w:rPr>
      </w:pPr>
      <w:ins w:id="263" w:author="Dániel Balogh" w:date="2024-03-27T15:19:00Z">
        <w:r>
          <w:t xml:space="preserve">this subsection is about the deliberate and consistent use of vowel markers for a purpose other than </w:t>
        </w:r>
      </w:ins>
      <w:ins w:id="264" w:author="Dániel Balogh" w:date="2024-03-27T15:20:00Z">
        <w:r>
          <w:t>their ancestral function; see also §</w:t>
        </w:r>
        <w:r>
          <w:fldChar w:fldCharType="begin"/>
        </w:r>
        <w:r>
          <w:instrText xml:space="preserve"> REF _Ref162445252 \r \h </w:instrText>
        </w:r>
      </w:ins>
      <w:r>
        <w:fldChar w:fldCharType="separate"/>
      </w:r>
      <w:r w:rsidR="00B968FD">
        <w:t>3.4.1</w:t>
      </w:r>
      <w:ins w:id="265" w:author="Dániel Balogh" w:date="2024-03-27T15:20:00Z">
        <w:r>
          <w:fldChar w:fldCharType="end"/>
        </w:r>
        <w:r>
          <w:t xml:space="preserve"> about other circumstances in which an </w:t>
        </w:r>
        <w:r w:rsidRPr="00F36FE8">
          <w:rPr>
            <w:rStyle w:val="Foreign"/>
          </w:rPr>
          <w:t>akṣara</w:t>
        </w:r>
        <w:r>
          <w:t xml:space="preserve"> may have more than one vowel marker</w:t>
        </w:r>
      </w:ins>
    </w:p>
    <w:p w14:paraId="2EF3220B" w14:textId="018266CD"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66" w:author="Dániel Balogh" w:date="2020-11-02T09:05:00Z"/>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6AEF8BAD" w:rsidR="00A17AB9" w:rsidRDefault="00A17AB9" w:rsidP="00BC6A9C">
      <w:pPr>
        <w:pStyle w:val="Lista3"/>
      </w:pPr>
      <w:ins w:id="267"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68" w:author="Dániel Balogh" w:date="2020-11-02T09:06:00Z">
        <w:r>
          <w:t xml:space="preserve">e.g. </w:t>
        </w:r>
      </w:ins>
      <w:ins w:id="269" w:author="Dániel Balogh" w:date="2020-11-02T09:07:00Z">
        <w:r w:rsidRPr="00BC6A9C">
          <w:rPr>
            <w:rStyle w:val="Foreign"/>
          </w:rPr>
          <w:t>qə:bni pilaṁ</w:t>
        </w:r>
        <w:r>
          <w:t xml:space="preserve"> for the image on the right (see also §</w:t>
        </w:r>
        <w:r>
          <w:fldChar w:fldCharType="begin"/>
        </w:r>
        <w:r>
          <w:instrText xml:space="preserve"> REF _Ref17810731 \r \h </w:instrText>
        </w:r>
      </w:ins>
      <w:r>
        <w:fldChar w:fldCharType="separate"/>
      </w:r>
      <w:r w:rsidR="00B968FD">
        <w:t>3.3.4</w:t>
      </w:r>
      <w:ins w:id="270" w:author="Dániel Balogh" w:date="2020-11-02T09:07:00Z">
        <w:r>
          <w:fldChar w:fldCharType="end"/>
        </w:r>
        <w:r>
          <w:t xml:space="preserve"> about the v</w:t>
        </w:r>
      </w:ins>
      <w:ins w:id="271"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D16F920" w:rsidR="002A4AC3" w:rsidRPr="00B75CD0" w:rsidRDefault="002A4AC3" w:rsidP="002A4AC3">
      <w:pPr>
        <w:pStyle w:val="Lista3"/>
        <w:rPr>
          <w:rFonts w:eastAsia="Tahoma"/>
        </w:rPr>
      </w:pPr>
      <w:r w:rsidRPr="00F96E6A">
        <w:rPr>
          <w:rStyle w:val="ImageInsetSundanese"/>
        </w:rPr>
        <w:drawing>
          <wp:inline distT="0" distB="0" distL="0" distR="0" wp14:anchorId="420D27A6" wp14:editId="0A3C0467">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683B033"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0249D3D1">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11164A18"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6EFFD621">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0BFBBF74"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3A2EAB48" w:rsidR="002A4AC3" w:rsidRDefault="002A4AC3" w:rsidP="002A4AC3">
      <w:pPr>
        <w:pStyle w:val="Lista2"/>
        <w:rPr>
          <w:ins w:id="272" w:author="Dániel Balogh" w:date="2023-04-17T11:37:00Z"/>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273" w:name="_Toc162447163"/>
      <w:r>
        <w:t>Short vowel written where a corresponding long vowel is expected</w:t>
      </w:r>
      <w:bookmarkEnd w:id="259"/>
      <w:bookmarkEnd w:id="260"/>
      <w:bookmarkEnd w:id="273"/>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61989051" w14:textId="32BB0A3D" w:rsidR="00110160" w:rsidRPr="00424A23" w:rsidRDefault="00B4305F" w:rsidP="003E4F1D">
      <w:pPr>
        <w:pStyle w:val="Cmsor3"/>
        <w:numPr>
          <w:ilvl w:val="2"/>
          <w:numId w:val="16"/>
        </w:numPr>
        <w:ind w:left="993" w:hanging="993"/>
      </w:pPr>
      <w:bookmarkStart w:id="274" w:name="_8gpvi1clotas" w:colFirst="0" w:colLast="0"/>
      <w:bookmarkStart w:id="275" w:name="_Ref17795443"/>
      <w:bookmarkStart w:id="276" w:name="_Toc17811440"/>
      <w:bookmarkStart w:id="277" w:name="_Toc17811495"/>
      <w:bookmarkStart w:id="278" w:name="_Toc162447164"/>
      <w:bookmarkEnd w:id="261"/>
      <w:bookmarkEnd w:id="274"/>
      <w:r w:rsidRPr="00424A23">
        <w:t>Characters with alternative or optional phonemic values</w:t>
      </w:r>
      <w:bookmarkEnd w:id="275"/>
      <w:bookmarkEnd w:id="276"/>
      <w:bookmarkEnd w:id="277"/>
      <w:bookmarkEnd w:id="278"/>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sidRPr="00F275B4">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279" w:name="_Hlk44319749"/>
      <w:r>
        <w:t>the numeral 2 is used in Old Sundanese to represent the phonemes /</w:t>
      </w:r>
      <w:proofErr w:type="spellStart"/>
      <w:r>
        <w:t>ro</w:t>
      </w:r>
      <w:proofErr w:type="spellEnd"/>
      <w:r>
        <w:t>/</w:t>
      </w:r>
      <w:bookmarkEnd w:id="279"/>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sidRPr="00F275B4">
        <w:rPr>
          <w:rStyle w:val="Lbjegyzet-hivatkozs"/>
        </w:rPr>
        <w:footnoteReference w:id="14"/>
      </w:r>
    </w:p>
    <w:p w14:paraId="3836AF9F" w14:textId="0FEAA765" w:rsidR="00DF4B64" w:rsidRDefault="00DF4B64" w:rsidP="00DF4B64">
      <w:pPr>
        <w:pStyle w:val="Cmsor3"/>
        <w:numPr>
          <w:ilvl w:val="2"/>
          <w:numId w:val="16"/>
        </w:numPr>
      </w:pPr>
      <w:bookmarkStart w:id="280" w:name="_77xvqqxwsyaq" w:colFirst="0" w:colLast="0"/>
      <w:bookmarkStart w:id="281" w:name="_Ref40103880"/>
      <w:bookmarkStart w:id="282" w:name="_Toc162447165"/>
      <w:bookmarkStart w:id="283" w:name="_Toc17811441"/>
      <w:bookmarkStart w:id="284" w:name="_Toc17811496"/>
      <w:bookmarkEnd w:id="280"/>
      <w:r>
        <w:t xml:space="preserve">Special forms of </w:t>
      </w:r>
      <w:r>
        <w:rPr>
          <w:rStyle w:val="Foreign"/>
        </w:rPr>
        <w:t>anusvāra</w:t>
      </w:r>
      <w:bookmarkEnd w:id="281"/>
      <w:bookmarkEnd w:id="282"/>
    </w:p>
    <w:p w14:paraId="14A84EE6" w14:textId="42DD8E70" w:rsidR="00DF4B64" w:rsidRDefault="00DF4B64" w:rsidP="00DF4B64">
      <w:pPr>
        <w:pStyle w:val="Lista"/>
      </w:pPr>
      <w:r>
        <w:t>as per §</w:t>
      </w:r>
      <w:r>
        <w:fldChar w:fldCharType="begin"/>
      </w:r>
      <w:r>
        <w:instrText xml:space="preserve"> REF _Ref40104049 \r \h </w:instrText>
      </w:r>
      <w:r>
        <w:fldChar w:fldCharType="separate"/>
      </w:r>
      <w:r w:rsidR="00B968FD">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1F935232"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ABA83EF" w:rsidR="00DF4B64" w:rsidRDefault="008824C3" w:rsidP="00DF4B64">
      <w:pPr>
        <w:pStyle w:val="Lista2"/>
      </w:pPr>
      <w:ins w:id="285" w:author="Dániel Balogh" w:date="2021-11-12T13:39:00Z">
        <w:r>
          <w:rPr>
            <w:noProof/>
          </w:rPr>
          <w:drawing>
            <wp:anchor distT="0" distB="0" distL="114300" distR="114300" simplePos="0" relativeHeight="251681792" behindDoc="1" locked="0" layoutInCell="1" allowOverlap="1" wp14:anchorId="6DD32C3F" wp14:editId="49FDB523">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F4B64">
        <w:t xml:space="preserve">the </w:t>
      </w:r>
      <w:r w:rsidR="00DF4B64" w:rsidRPr="00DF4B64">
        <w:t xml:space="preserve">Javanese/Balinese special </w:t>
      </w:r>
      <w:r w:rsidR="00DF4B64" w:rsidRPr="00DF4B64">
        <w:rPr>
          <w:rStyle w:val="Foreign"/>
        </w:rPr>
        <w:t>anusvāra</w:t>
      </w:r>
      <w:r w:rsidR="00DF4B64" w:rsidRPr="00DF4B64">
        <w:t xml:space="preserve"> with a small st</w:t>
      </w:r>
      <w:r w:rsidR="00DF4B64">
        <w:t>roke beside it (to indicate pronunciation as /m/),</w:t>
      </w:r>
      <w:r w:rsidR="00DF4B64" w:rsidRPr="00F1306D">
        <w:t xml:space="preserve"> called </w:t>
      </w:r>
      <w:r w:rsidR="00DF4B64" w:rsidRPr="00F1306D">
        <w:rPr>
          <w:rStyle w:val="Foreign"/>
        </w:rPr>
        <w:t>ulu ricem</w:t>
      </w:r>
      <w:r w:rsidR="00DF4B64" w:rsidRPr="00F1306D">
        <w:t xml:space="preserve"> in Balinese</w:t>
      </w:r>
      <w:ins w:id="286" w:author="Dániel Balogh" w:date="2021-11-12T13:40:00Z">
        <w:r>
          <w:t xml:space="preserve">, as shown on the right in </w:t>
        </w:r>
        <w:r>
          <w:rPr>
            <w:rStyle w:val="Foreign"/>
          </w:rPr>
          <w:t>nāśaṁ*</w:t>
        </w:r>
      </w:ins>
    </w:p>
    <w:p w14:paraId="2C416204" w14:textId="55159F89" w:rsidR="00DF4B64" w:rsidRDefault="003675EC" w:rsidP="00DF4B64">
      <w:pPr>
        <w:pStyle w:val="Lista2"/>
        <w:rPr>
          <w:ins w:id="287"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5D6B2AD9" w:rsidR="00D70AFB" w:rsidRDefault="00D70AFB" w:rsidP="00DF4B64">
      <w:pPr>
        <w:pStyle w:val="Lista2"/>
      </w:pPr>
      <w:ins w:id="288" w:author="Dániel Balogh" w:date="2021-01-29T10:05:00Z">
        <w:r>
          <w:t xml:space="preserve">note that if you use an asterisk for this purpose, then </w:t>
        </w:r>
      </w:ins>
      <w:ins w:id="289" w:author="Dániel Balogh" w:date="2021-01-29T10:06:00Z">
        <w:r>
          <w:t>you are advised not to use</w:t>
        </w:r>
      </w:ins>
      <w:ins w:id="290" w:author="Dániel Balogh" w:date="2021-01-29T10:05:00Z">
        <w:r>
          <w:t xml:space="preserve"> asterisks as shorthand for a zero vowel marker (§</w:t>
        </w:r>
        <w:r>
          <w:fldChar w:fldCharType="begin"/>
        </w:r>
        <w:r>
          <w:instrText xml:space="preserve"> REF _Ref17800758 \r \h </w:instrText>
        </w:r>
      </w:ins>
      <w:ins w:id="291" w:author="Dániel Balogh" w:date="2021-01-29T10:05:00Z">
        <w:r>
          <w:fldChar w:fldCharType="separate"/>
        </w:r>
      </w:ins>
      <w:r w:rsidR="00B968FD">
        <w:t>3.3.2</w:t>
      </w:r>
      <w:ins w:id="292" w:author="Dániel Balogh" w:date="2021-01-29T10:05:00Z">
        <w:r>
          <w:fldChar w:fldCharType="end"/>
        </w:r>
        <w:r>
          <w:t>)</w:t>
        </w:r>
      </w:ins>
    </w:p>
    <w:p w14:paraId="4CEF3F74" w14:textId="577055E2" w:rsidR="00673D5B" w:rsidRDefault="00F36FE8" w:rsidP="00673D5B">
      <w:pPr>
        <w:pStyle w:val="Cmsor2"/>
        <w:numPr>
          <w:ilvl w:val="1"/>
          <w:numId w:val="16"/>
        </w:numPr>
      </w:pPr>
      <w:bookmarkStart w:id="293" w:name="_Toc162447166"/>
      <w:ins w:id="294" w:author="Dániel Balogh" w:date="2024-03-27T15:13:00Z">
        <w:r>
          <w:t xml:space="preserve">Special </w:t>
        </w:r>
        <w:r w:rsidRPr="00F36FE8">
          <w:rPr>
            <w:rStyle w:val="Foreign"/>
          </w:rPr>
          <w:t>akṣara</w:t>
        </w:r>
        <w:r>
          <w:t xml:space="preserve"> composition</w:t>
        </w:r>
      </w:ins>
      <w:bookmarkEnd w:id="293"/>
    </w:p>
    <w:p w14:paraId="48B0AF74" w14:textId="1ABA6259" w:rsidR="00673D5B" w:rsidRDefault="00673D5B" w:rsidP="00673D5B">
      <w:pPr>
        <w:pStyle w:val="Lista"/>
      </w:pPr>
      <w:r>
        <w:t>in order to highlight certain formations that deviate from the standard glyph composition for any particular language and writing system, our transliteration scheme permits the use of the dedicated character = (equals sign), in the specific cases set out below</w:t>
      </w:r>
    </w:p>
    <w:p w14:paraId="3D47D38D" w14:textId="77777777" w:rsidR="00673D5B" w:rsidRDefault="00673D5B" w:rsidP="00673D5B">
      <w:pPr>
        <w:pStyle w:val="Lista2"/>
      </w:pPr>
      <w:r>
        <w:t>this notation is optional, but if you do employ it anywhere within an edition, please attempt to use it consistently throughout that edition wherever applicable</w:t>
      </w:r>
    </w:p>
    <w:p w14:paraId="078B9CF8" w14:textId="36F7C748" w:rsidR="00673D5B" w:rsidRDefault="00673D5B" w:rsidP="00F36FE8">
      <w:pPr>
        <w:pStyle w:val="Lista"/>
      </w:pPr>
      <w:r>
        <w:t>the = sign will be ignored by search and processing software, but serve as a marker that something strange is going on in the text here, and may be used as a starting point for future analysis or harvesting of such cases</w:t>
      </w:r>
    </w:p>
    <w:p w14:paraId="12119A48" w14:textId="77777777" w:rsidR="00673D5B" w:rsidRDefault="00673D5B" w:rsidP="00F36FE8">
      <w:pPr>
        <w:pStyle w:val="Lista"/>
      </w:pPr>
      <w:r>
        <w:t xml:space="preserve">should you need to add an editorial space or hyphen between such characters, put it </w:t>
      </w:r>
      <w:r>
        <w:rPr>
          <w:i/>
          <w:iCs/>
        </w:rPr>
        <w:t>after</w:t>
      </w:r>
      <w:r>
        <w:t xml:space="preserve"> the = sign</w:t>
      </w:r>
    </w:p>
    <w:p w14:paraId="48587ADF" w14:textId="016DA95A" w:rsidR="00673D5B" w:rsidRDefault="00673D5B" w:rsidP="00F36FE8">
      <w:pPr>
        <w:pStyle w:val="Lista2"/>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056E9821" w14:textId="77777777" w:rsidR="00673D5B" w:rsidRDefault="00673D5B" w:rsidP="00F36FE8">
      <w:pPr>
        <w:pStyle w:val="Lista"/>
      </w:pPr>
      <w:r>
        <w:t>this notation will be auto-converted to markup (EGD §4.1.1)</w:t>
      </w:r>
    </w:p>
    <w:p w14:paraId="3B7FAB09" w14:textId="12D7D90B" w:rsidR="00673D5B" w:rsidRPr="00AF2BAB" w:rsidRDefault="00673D5B" w:rsidP="00673D5B">
      <w:pPr>
        <w:pStyle w:val="Cmsor3"/>
        <w:numPr>
          <w:ilvl w:val="2"/>
          <w:numId w:val="16"/>
        </w:numPr>
      </w:pPr>
      <w:bookmarkStart w:id="295" w:name="_Ref162445252"/>
      <w:bookmarkStart w:id="296" w:name="_Toc162447167"/>
      <w:r>
        <w:t xml:space="preserve">Multiple vowel markers within an </w:t>
      </w:r>
      <w:r w:rsidRPr="00061C63">
        <w:rPr>
          <w:rStyle w:val="Foreign"/>
        </w:rPr>
        <w:t>akṣara</w:t>
      </w:r>
      <w:bookmarkEnd w:id="295"/>
      <w:bookmarkEnd w:id="296"/>
    </w:p>
    <w:p w14:paraId="2BD15E2C" w14:textId="77777777" w:rsidR="00673D5B" w:rsidRDefault="00673D5B" w:rsidP="00673D5B">
      <w:pPr>
        <w:pStyle w:val="Lista"/>
        <w:rPr>
          <w:rFonts w:eastAsia="Tahoma"/>
        </w:rPr>
      </w:pPr>
      <w:r>
        <w:rPr>
          <w:rFonts w:eastAsia="Tahoma"/>
        </w:rPr>
        <w:t>multiple vowel markers may be used deliberately in the original</w:t>
      </w:r>
    </w:p>
    <w:p w14:paraId="1A169906" w14:textId="059322F3" w:rsidR="00673D5B" w:rsidRDefault="00673D5B" w:rsidP="00673D5B">
      <w:pPr>
        <w:pStyle w:val="Lista2"/>
        <w:rPr>
          <w:rFonts w:eastAsia="Tahoma"/>
        </w:rPr>
      </w:pPr>
      <w:r>
        <w:rPr>
          <w:rFonts w:eastAsia="Tahoma"/>
        </w:rPr>
        <w:t>to represent a particular phoneme or modification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B968FD">
        <w:rPr>
          <w:rFonts w:eastAsia="Tahoma"/>
        </w:rPr>
        <w:t>3.3.5</w:t>
      </w:r>
      <w:r>
        <w:rPr>
          <w:rFonts w:eastAsia="Tahoma"/>
        </w:rPr>
        <w:fldChar w:fldCharType="end"/>
      </w:r>
      <w:r>
        <w:rPr>
          <w:rFonts w:eastAsia="Tahoma"/>
        </w:rPr>
        <w:t>)</w:t>
      </w:r>
    </w:p>
    <w:p w14:paraId="6FF94941" w14:textId="78F34764" w:rsidR="00673D5B" w:rsidRDefault="00673D5B" w:rsidP="00673D5B">
      <w:pPr>
        <w:pStyle w:val="Lista2"/>
        <w:rPr>
          <w:rFonts w:eastAsia="Tahoma"/>
        </w:rPr>
      </w:pPr>
      <w:r>
        <w:rPr>
          <w:rFonts w:eastAsia="Tahoma"/>
        </w:rPr>
        <w:t xml:space="preserve">to mark segments as deleted (this belongs in the domain of markup, not that of transliteration; see </w:t>
      </w:r>
      <w:r>
        <w:t xml:space="preserve">EGD </w:t>
      </w:r>
      <w:r>
        <w:rPr>
          <w:rFonts w:eastAsia="Tahoma"/>
        </w:rPr>
        <w:t>§4.5.1)</w:t>
      </w:r>
    </w:p>
    <w:p w14:paraId="497C26CB" w14:textId="35EC853D" w:rsidR="00673D5B" w:rsidRPr="002A4AC3" w:rsidRDefault="00673D5B" w:rsidP="00673D5B">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3AE90E0B" w14:textId="77777777" w:rsidR="00673D5B" w:rsidRDefault="00673D5B" w:rsidP="00673D5B">
      <w:pPr>
        <w:pStyle w:val="Lista"/>
      </w:pPr>
      <w:r>
        <w:rPr>
          <w:rFonts w:eastAsia="Tahoma"/>
        </w:rPr>
        <w:t>other appearances of multiple vowel marks are likely to be cases where the scribe erroneously engraved more than one explicit vowel mark, neither of which appears to be deliberately cancelled</w:t>
      </w:r>
    </w:p>
    <w:p w14:paraId="19CC7CBD" w14:textId="77777777" w:rsidR="00673D5B" w:rsidRPr="00066823" w:rsidRDefault="00673D5B" w:rsidP="00673D5B">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t>EGD</w:t>
      </w:r>
      <w:r>
        <w:rPr>
          <w:rFonts w:eastAsia="Tahoma"/>
        </w:rPr>
        <w:t xml:space="preserve"> §4.5.3</w:t>
      </w:r>
    </w:p>
    <w:p w14:paraId="54DA0FBD" w14:textId="77777777" w:rsidR="00673D5B" w:rsidRPr="002A4AC3" w:rsidRDefault="00673D5B" w:rsidP="00673D5B">
      <w:pPr>
        <w:pStyle w:val="Lista2"/>
        <w:rPr>
          <w:rFonts w:eastAsia="Tahoma"/>
        </w:rPr>
      </w:pPr>
      <w:r>
        <w:t>in other cases, which we expect to be very rare, transliterate all vowels in an order you deem suitable</w:t>
      </w:r>
    </w:p>
    <w:p w14:paraId="4C9A9E86" w14:textId="2716DFF5" w:rsidR="00673D5B" w:rsidRPr="002A4AC3" w:rsidRDefault="00673D5B" w:rsidP="00673D5B">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B968FD">
        <w:t>2.5</w:t>
      </w:r>
      <w:r>
        <w:fldChar w:fldCharType="end"/>
      </w:r>
      <w:r>
        <w:t>)</w:t>
      </w:r>
    </w:p>
    <w:p w14:paraId="62C064DA" w14:textId="77777777" w:rsidR="00673D5B" w:rsidRPr="00F36FE8" w:rsidRDefault="00673D5B" w:rsidP="00673D5B">
      <w:pPr>
        <w:pStyle w:val="Lista3"/>
        <w:rPr>
          <w:rFonts w:eastAsia="Tahoma"/>
        </w:rPr>
      </w:pPr>
      <w:r>
        <w:rPr>
          <w:rFonts w:eastAsia="Tahoma"/>
          <w:noProof/>
        </w:rPr>
        <w:drawing>
          <wp:anchor distT="0" distB="0" distL="114300" distR="114300" simplePos="0" relativeHeight="251685888" behindDoc="1" locked="0" layoutInCell="1" allowOverlap="1" wp14:anchorId="09E9E7CD" wp14:editId="37242FC8">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ahoma"/>
        </w:rPr>
        <w:t xml:space="preserve">nonetheless, the unusual fact that multiple vowel markers are present in a single </w:t>
      </w:r>
      <w:r w:rsidRPr="002A4AC3">
        <w:rPr>
          <w:rStyle w:val="Foreign"/>
          <w:rFonts w:eastAsia="Tahoma"/>
        </w:rPr>
        <w:t>akṣara</w:t>
      </w:r>
      <w:r>
        <w:rPr>
          <w:rFonts w:eastAsia="Tahoma"/>
        </w:rPr>
        <w:t xml:space="preserve"> may optionally be made explicit using an = (equals) sign between the transliterated vowels belonging to a single </w:t>
      </w:r>
      <w:r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355FDCE8" w14:textId="071A49C5" w:rsidR="00F36FE8" w:rsidRDefault="00F36FE8" w:rsidP="00F36FE8">
      <w:pPr>
        <w:pStyle w:val="Lista"/>
        <w:rPr>
          <w:ins w:id="297" w:author="Dániel Balogh" w:date="2023-04-17T11:42:00Z"/>
        </w:rPr>
      </w:pPr>
      <w:ins w:id="298" w:author="Dániel Balogh" w:date="2023-04-17T11:41:00Z">
        <w:r>
          <w:rPr>
            <w:noProof/>
          </w:rPr>
          <w:drawing>
            <wp:anchor distT="0" distB="0" distL="114300" distR="114300" simplePos="0" relativeHeight="251699200" behindDoc="0" locked="0" layoutInCell="1" allowOverlap="1" wp14:anchorId="55FCBA9F" wp14:editId="5B905BB3">
              <wp:simplePos x="0" y="0"/>
              <wp:positionH relativeFrom="column">
                <wp:posOffset>5749748</wp:posOffset>
              </wp:positionH>
              <wp:positionV relativeFrom="paragraph">
                <wp:posOffset>97536</wp:posOffset>
              </wp:positionV>
              <wp:extent cx="412115" cy="751840"/>
              <wp:effectExtent l="0" t="0" r="6985" b="0"/>
              <wp:wrapSquare wrapText="bothSides"/>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2115" cy="75184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299" w:author="Dániel Balogh" w:date="2024-03-27T15:18:00Z">
        <w:r>
          <w:t xml:space="preserve">as a special case, </w:t>
        </w:r>
      </w:ins>
      <w:ins w:id="300" w:author="Dániel Balogh" w:date="2023-04-17T11:37:00Z">
        <w:r>
          <w:t xml:space="preserve">when the vowel markers </w:t>
        </w:r>
        <w:r w:rsidRPr="00880368">
          <w:rPr>
            <w:rStyle w:val="Foreign"/>
          </w:rPr>
          <w:t>r̥</w:t>
        </w:r>
        <w:r w:rsidRPr="00BC6A9C">
          <w:t xml:space="preserve"> and </w:t>
        </w:r>
        <w:r>
          <w:rPr>
            <w:rStyle w:val="Foreign"/>
          </w:rPr>
          <w:t>i</w:t>
        </w:r>
        <w:r>
          <w:t xml:space="preserve"> are used in conjunction to represent the son</w:t>
        </w:r>
      </w:ins>
      <w:ins w:id="301" w:author="Dániel Balogh" w:date="2023-04-17T11:38:00Z">
        <w:r>
          <w:t>ant /</w:t>
        </w:r>
        <w:r w:rsidRPr="00880368">
          <w:rPr>
            <w:rStyle w:val="Foreign"/>
          </w:rPr>
          <w:t>r̥</w:t>
        </w:r>
        <w:r>
          <w:rPr>
            <w:rStyle w:val="Foreign"/>
          </w:rPr>
          <w:t>/</w:t>
        </w:r>
        <w:r>
          <w:t xml:space="preserve"> phoneme</w:t>
        </w:r>
      </w:ins>
      <w:ins w:id="302" w:author="Dániel Balogh" w:date="2023-04-17T11:42:00Z">
        <w:r>
          <w:t xml:space="preserve"> </w:t>
        </w:r>
      </w:ins>
    </w:p>
    <w:p w14:paraId="6649EB4C" w14:textId="77777777" w:rsidR="00F36FE8" w:rsidRPr="00F36FE8" w:rsidRDefault="00F36FE8" w:rsidP="00F36FE8">
      <w:pPr>
        <w:pStyle w:val="Lista2"/>
        <w:rPr>
          <w:ins w:id="303" w:author="Dániel Balogh" w:date="2024-03-27T15:21:00Z"/>
        </w:rPr>
      </w:pPr>
      <w:ins w:id="304" w:author="Dániel Balogh" w:date="2023-04-17T11:45:00Z">
        <w:r>
          <w:t xml:space="preserve">if the </w:t>
        </w:r>
        <w:r w:rsidRPr="00880368">
          <w:rPr>
            <w:rStyle w:val="Foreign"/>
          </w:rPr>
          <w:t>r̥</w:t>
        </w:r>
        <w:r>
          <w:t xml:space="preserve"> component is clearly distinguishable from a subscript consonantal </w:t>
        </w:r>
        <w:r w:rsidRPr="00BC6A9C">
          <w:rPr>
            <w:rStyle w:val="Foreign"/>
          </w:rPr>
          <w:t>r</w:t>
        </w:r>
      </w:ins>
      <w:ins w:id="305" w:author="Dániel Balogh" w:date="2023-04-17T11:47:00Z">
        <w:r>
          <w:t xml:space="preserve"> (as in the character </w:t>
        </w:r>
        <w:r w:rsidRPr="00880368">
          <w:rPr>
            <w:rStyle w:val="Foreign"/>
          </w:rPr>
          <w:t>mr̥</w:t>
        </w:r>
        <w:r>
          <w:rPr>
            <w:rStyle w:val="Foreign"/>
          </w:rPr>
          <w:t>i</w:t>
        </w:r>
        <w:r>
          <w:t xml:space="preserve"> on the right)</w:t>
        </w:r>
      </w:ins>
      <w:ins w:id="306" w:author="Dániel Balogh" w:date="2023-04-17T11:45:00Z">
        <w:r>
          <w:t xml:space="preserve">, transliterate </w:t>
        </w:r>
      </w:ins>
      <w:ins w:id="307" w:author="Dániel Balogh" w:date="2023-04-17T11:46:00Z">
        <w:r>
          <w:t>the combination as</w:t>
        </w:r>
      </w:ins>
      <w:ins w:id="308" w:author="Dániel Balogh" w:date="2023-04-17T11:45:00Z">
        <w:r>
          <w:t xml:space="preserve"> </w:t>
        </w:r>
        <w:r w:rsidRPr="00880368">
          <w:rPr>
            <w:rStyle w:val="Foreign"/>
          </w:rPr>
          <w:t>r̥</w:t>
        </w:r>
        <w:r>
          <w:rPr>
            <w:rStyle w:val="Foreign"/>
          </w:rPr>
          <w:t>i</w:t>
        </w:r>
      </w:ins>
      <w:ins w:id="309" w:author="Dániel Balogh" w:date="2024-03-27T15:21:00Z">
        <w:r w:rsidRPr="00F36FE8">
          <w:t xml:space="preserve"> (optionally, </w:t>
        </w:r>
        <w:r>
          <w:rPr>
            <w:rStyle w:val="Foreign"/>
          </w:rPr>
          <w:t>r̥=i</w:t>
        </w:r>
        <w:r w:rsidRPr="00F36FE8">
          <w:t>)</w:t>
        </w:r>
      </w:ins>
    </w:p>
    <w:p w14:paraId="39AA9210" w14:textId="4792D032" w:rsidR="00F36FE8" w:rsidRDefault="00F36FE8" w:rsidP="00F36FE8">
      <w:pPr>
        <w:pStyle w:val="Lista2"/>
        <w:rPr>
          <w:ins w:id="310" w:author="Dániel Balogh" w:date="2023-04-17T11:45:00Z"/>
        </w:rPr>
      </w:pPr>
      <w:ins w:id="311" w:author="Dániel Balogh" w:date="2023-04-17T11:46:00Z">
        <w:r>
          <w:t xml:space="preserve">otherwise, transliterate as </w:t>
        </w:r>
        <w:r>
          <w:rPr>
            <w:rStyle w:val="Foreign"/>
          </w:rPr>
          <w:t>ri</w:t>
        </w:r>
      </w:ins>
    </w:p>
    <w:p w14:paraId="5FB24B39" w14:textId="77777777" w:rsidR="00F36FE8" w:rsidRPr="002A4AC3" w:rsidRDefault="00F36FE8" w:rsidP="00F36FE8">
      <w:pPr>
        <w:pStyle w:val="Lista2"/>
      </w:pPr>
      <w:ins w:id="312" w:author="Dániel Balogh" w:date="2023-04-17T11:43:00Z">
        <w:r>
          <w:t xml:space="preserve">in your digital edition, </w:t>
        </w:r>
      </w:ins>
      <w:ins w:id="313" w:author="Dániel Balogh" w:date="2023-04-17T11:48:00Z">
        <w:r>
          <w:t xml:space="preserve">either </w:t>
        </w:r>
        <w:r w:rsidRPr="00880368">
          <w:rPr>
            <w:rStyle w:val="Foreign"/>
          </w:rPr>
          <w:t>r̥</w:t>
        </w:r>
        <w:r>
          <w:rPr>
            <w:rStyle w:val="Foreign"/>
          </w:rPr>
          <w:t>i</w:t>
        </w:r>
        <w:r>
          <w:t xml:space="preserve"> or </w:t>
        </w:r>
        <w:r w:rsidRPr="00880368">
          <w:rPr>
            <w:rStyle w:val="Foreign"/>
          </w:rPr>
          <w:t>ri</w:t>
        </w:r>
        <w:r>
          <w:t xml:space="preserve"> should be </w:t>
        </w:r>
      </w:ins>
      <w:ins w:id="314" w:author="Dániel Balogh" w:date="2023-04-17T11:49:00Z">
        <w:r>
          <w:t>emended to</w:t>
        </w:r>
      </w:ins>
      <w:ins w:id="315" w:author="Dániel Balogh" w:date="2023-04-17T11:47:00Z">
        <w:r>
          <w:t xml:space="preserve"> </w:t>
        </w:r>
        <w:r w:rsidRPr="00880368">
          <w:rPr>
            <w:rStyle w:val="Foreign"/>
          </w:rPr>
          <w:t>r̥</w:t>
        </w:r>
        <w:r>
          <w:t xml:space="preserve"> (</w:t>
        </w:r>
      </w:ins>
      <w:ins w:id="316" w:author="Dániel Balogh" w:date="2023-04-17T11:49:00Z">
        <w:r>
          <w:t xml:space="preserve">by means of normalisation or correction as applicable, </w:t>
        </w:r>
      </w:ins>
      <w:ins w:id="317" w:author="Dániel Balogh" w:date="2023-04-17T11:48:00Z">
        <w:r>
          <w:t>see EGD §6.1.1)</w:t>
        </w:r>
      </w:ins>
    </w:p>
    <w:p w14:paraId="1FF6C4A6" w14:textId="18351AE5" w:rsidR="00673D5B" w:rsidRPr="00673D5B" w:rsidRDefault="009100E9" w:rsidP="00673D5B">
      <w:pPr>
        <w:pStyle w:val="Cmsor3"/>
        <w:numPr>
          <w:ilvl w:val="2"/>
          <w:numId w:val="16"/>
        </w:numPr>
      </w:pPr>
      <w:bookmarkStart w:id="318" w:name="_Toc162447168"/>
      <w:bookmarkStart w:id="319" w:name="_Ref162447839"/>
      <w:ins w:id="320" w:author="Dániel Balogh" w:date="2024-03-27T15:23:00Z">
        <w:r>
          <w:t>Independent vowel signs behaving like consonant signs</w:t>
        </w:r>
      </w:ins>
      <w:bookmarkEnd w:id="318"/>
      <w:bookmarkEnd w:id="319"/>
    </w:p>
    <w:p w14:paraId="48B3D0C9" w14:textId="10DF7A83" w:rsidR="00B968FD" w:rsidRPr="00B968FD" w:rsidRDefault="00B968FD" w:rsidP="009100E9">
      <w:pPr>
        <w:pStyle w:val="Lista"/>
        <w:rPr>
          <w:ins w:id="321" w:author="Dániel Balogh" w:date="2024-03-27T15:44:00Z"/>
        </w:rPr>
      </w:pPr>
      <w:bookmarkStart w:id="322" w:name="_Ref15558462"/>
      <w:bookmarkStart w:id="323" w:name="_Toc17811439"/>
      <w:bookmarkStart w:id="324" w:name="_Toc17811494"/>
      <w:bookmarkStart w:id="325" w:name="_Ref22719423"/>
      <w:ins w:id="326" w:author="Dániel Balogh" w:date="2024-03-27T15:44:00Z">
        <w:r w:rsidRPr="00B968FD">
          <w:t>t</w:t>
        </w:r>
        <w:r>
          <w:t xml:space="preserve">his subsection is about </w:t>
        </w:r>
      </w:ins>
      <w:ins w:id="327" w:author="Dániel Balogh" w:date="2024-03-27T15:45:00Z">
        <w:r>
          <w:t xml:space="preserve">vowel signs </w:t>
        </w:r>
      </w:ins>
      <w:ins w:id="328" w:author="Dániel Balogh" w:date="2024-03-27T15:48:00Z">
        <w:r>
          <w:t>forming conjunc</w:t>
        </w:r>
      </w:ins>
      <w:ins w:id="329" w:author="Dániel Balogh" w:date="2024-03-27T15:49:00Z">
        <w:r>
          <w:t xml:space="preserve">ts with consonant signs, apart from the special case where the glyph for independent </w:t>
        </w:r>
        <w:r w:rsidRPr="00B968FD">
          <w:rPr>
            <w:rStyle w:val="Foreign"/>
          </w:rPr>
          <w:t>A</w:t>
        </w:r>
        <w:r>
          <w:t xml:space="preserve"> is repurposed as a vowel support, for which see §</w:t>
        </w:r>
      </w:ins>
      <w:ins w:id="330" w:author="Dániel Balogh" w:date="2024-03-27T15:50:00Z">
        <w:r>
          <w:fldChar w:fldCharType="begin"/>
        </w:r>
        <w:r>
          <w:instrText xml:space="preserve"> REF _Ref17810731 \r \h </w:instrText>
        </w:r>
      </w:ins>
      <w:r>
        <w:fldChar w:fldCharType="separate"/>
      </w:r>
      <w:r>
        <w:t>3.3.4</w:t>
      </w:r>
      <w:ins w:id="331" w:author="Dániel Balogh" w:date="2024-03-27T15:50:00Z">
        <w:r>
          <w:fldChar w:fldCharType="end"/>
        </w:r>
      </w:ins>
    </w:p>
    <w:p w14:paraId="5804DDC1" w14:textId="48558E32" w:rsidR="006638FF" w:rsidRDefault="00B968FD" w:rsidP="009100E9">
      <w:pPr>
        <w:pStyle w:val="Lista"/>
        <w:rPr>
          <w:b/>
          <w:bCs/>
        </w:rPr>
      </w:pPr>
      <w:r>
        <w:rPr>
          <w:b/>
          <w:bCs/>
          <w:noProof/>
        </w:rPr>
        <w:drawing>
          <wp:anchor distT="0" distB="0" distL="114300" distR="114300" simplePos="0" relativeHeight="251703296" behindDoc="0" locked="0" layoutInCell="1" allowOverlap="1" wp14:anchorId="6E017A6C" wp14:editId="1BA7C4AB">
            <wp:simplePos x="0" y="0"/>
            <wp:positionH relativeFrom="column">
              <wp:posOffset>5023443</wp:posOffset>
            </wp:positionH>
            <wp:positionV relativeFrom="paragraph">
              <wp:posOffset>-3175</wp:posOffset>
            </wp:positionV>
            <wp:extent cx="1137600" cy="540000"/>
            <wp:effectExtent l="0" t="0" r="5715" b="0"/>
            <wp:wrapSquare wrapText="bothSides"/>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376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ins w:id="332" w:author="Dániel Balogh" w:date="2024-03-27T15:35:00Z">
        <w:r w:rsidR="006638FF" w:rsidRPr="006638FF">
          <w:rPr>
            <w:b/>
            <w:bCs/>
          </w:rPr>
          <w:t>where</w:t>
        </w:r>
        <w:r w:rsidR="006638FF">
          <w:rPr>
            <w:b/>
            <w:bCs/>
          </w:rPr>
          <w:t xml:space="preserve"> an independent vowel sign is conjoined to a consonant sig</w:t>
        </w:r>
      </w:ins>
      <w:ins w:id="333" w:author="Dániel Balogh" w:date="2024-03-27T15:36:00Z">
        <w:r w:rsidR="006638FF">
          <w:rPr>
            <w:b/>
            <w:bCs/>
          </w:rPr>
          <w:t>n to form a ligature, as the second R̥ in the</w:t>
        </w:r>
      </w:ins>
      <w:r w:rsidR="006638FF" w:rsidRPr="006638FF">
        <w:rPr>
          <w:b/>
          <w:bCs/>
          <w:noProof/>
        </w:rPr>
        <w:t xml:space="preserve"> </w:t>
      </w:r>
      <w:ins w:id="334" w:author="Dániel Balogh" w:date="2024-03-27T15:36:00Z">
        <w:r w:rsidR="006638FF">
          <w:rPr>
            <w:b/>
            <w:bCs/>
          </w:rPr>
          <w:t xml:space="preserve"> image on the right</w:t>
        </w:r>
      </w:ins>
    </w:p>
    <w:p w14:paraId="1F85263A" w14:textId="107416A2" w:rsidR="006638FF" w:rsidRDefault="006638FF" w:rsidP="006638FF">
      <w:pPr>
        <w:pStyle w:val="Lista2"/>
        <w:rPr>
          <w:ins w:id="335" w:author="Dániel Balogh" w:date="2024-03-27T15:40:00Z"/>
        </w:rPr>
      </w:pPr>
      <w:ins w:id="336" w:author="Dániel Balogh" w:date="2024-03-27T15:39:00Z">
        <w:r>
          <w:t>transliterate</w:t>
        </w:r>
      </w:ins>
      <w:ins w:id="337" w:author="Dániel Balogh" w:date="2024-03-27T15:40:00Z">
        <w:r>
          <w:t xml:space="preserve"> the vowel in uppercase to indicate that it is an independent vowel grapheme</w:t>
        </w:r>
      </w:ins>
    </w:p>
    <w:p w14:paraId="25B50B71" w14:textId="14A43DFD" w:rsidR="006638FF" w:rsidRDefault="006638FF" w:rsidP="006638FF">
      <w:pPr>
        <w:pStyle w:val="Lista2"/>
      </w:pPr>
      <w:ins w:id="338" w:author="Dániel Balogh" w:date="2024-03-27T15:40:00Z">
        <w:r>
          <w:t>optionally use the = sign between the consonant and the vowel sign to indicate that the two</w:t>
        </w:r>
      </w:ins>
      <w:ins w:id="339" w:author="Dániel Balogh" w:date="2024-03-27T15:41:00Z">
        <w:r>
          <w:t xml:space="preserve"> are conjoined in an </w:t>
        </w:r>
        <w:r w:rsidRPr="006638FF">
          <w:rPr>
            <w:rStyle w:val="Foreign"/>
          </w:rPr>
          <w:t>akṣara</w:t>
        </w:r>
      </w:ins>
    </w:p>
    <w:p w14:paraId="6E7F0B04" w14:textId="695EE02D" w:rsidR="006638FF" w:rsidRPr="006638FF" w:rsidRDefault="006638FF" w:rsidP="006638FF">
      <w:pPr>
        <w:pStyle w:val="Lista2"/>
      </w:pPr>
      <w:ins w:id="340" w:author="Dániel Balogh" w:date="2024-03-27T15:41:00Z">
        <w:r>
          <w:t xml:space="preserve">thus, the text in the image is transliterated as </w:t>
        </w:r>
        <w:r w:rsidRPr="006638FF">
          <w:rPr>
            <w:rStyle w:val="Foreign"/>
          </w:rPr>
          <w:t>maR̥k= R̥mpva</w:t>
        </w:r>
      </w:ins>
    </w:p>
    <w:p w14:paraId="7EF1D437" w14:textId="2DB4EA3C" w:rsidR="009100E9" w:rsidRDefault="009100E9" w:rsidP="009100E9">
      <w:pPr>
        <w:pStyle w:val="Lista"/>
      </w:pPr>
      <w:r>
        <w:rPr>
          <w:noProof/>
        </w:rPr>
        <w:drawing>
          <wp:anchor distT="0" distB="0" distL="114300" distR="114300" simplePos="0" relativeHeight="251701248" behindDoc="0" locked="0" layoutInCell="1" allowOverlap="1" wp14:anchorId="0BB476CB" wp14:editId="63FEC5A4">
            <wp:simplePos x="0" y="0"/>
            <wp:positionH relativeFrom="margin">
              <wp:posOffset>4990260</wp:posOffset>
            </wp:positionH>
            <wp:positionV relativeFrom="paragraph">
              <wp:posOffset>73609</wp:posOffset>
            </wp:positionV>
            <wp:extent cx="1134000" cy="558000"/>
            <wp:effectExtent l="0" t="0" r="0" b="0"/>
            <wp:wrapSquare wrapText="bothSides"/>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3DF4">
        <w:rPr>
          <w:b/>
          <w:bCs/>
        </w:rPr>
        <w:t xml:space="preserve">where </w:t>
      </w:r>
      <w:ins w:id="341" w:author="Dániel Balogh" w:date="2024-03-27T15:35:00Z">
        <w:r w:rsidR="006638FF" w:rsidRPr="006A3DF4">
          <w:rPr>
            <w:b/>
            <w:bCs/>
          </w:rPr>
          <w:t>an independent vowel sign</w:t>
        </w:r>
        <w:r w:rsidR="006638FF" w:rsidRPr="006A3DF4" w:rsidDel="006638FF">
          <w:rPr>
            <w:b/>
            <w:bCs/>
          </w:rPr>
          <w:t xml:space="preserve"> </w:t>
        </w:r>
      </w:ins>
      <w:del w:id="342" w:author="Dániel Balogh" w:date="2024-03-27T15:35:00Z">
        <w:r w:rsidRPr="006A3DF4" w:rsidDel="006638FF">
          <w:rPr>
            <w:b/>
            <w:bCs/>
          </w:rPr>
          <w:delText xml:space="preserve">a superscript </w:delText>
        </w:r>
        <w:r w:rsidRPr="006A3DF4" w:rsidDel="006638FF">
          <w:rPr>
            <w:b/>
            <w:bCs/>
            <w:i/>
            <w:iCs/>
          </w:rPr>
          <w:delText>r</w:delText>
        </w:r>
        <w:r w:rsidRPr="006A3DF4" w:rsidDel="006638FF">
          <w:rPr>
            <w:b/>
            <w:bCs/>
          </w:rPr>
          <w:delText xml:space="preserve"> marker </w:delText>
        </w:r>
      </w:del>
      <w:r w:rsidRPr="006A3DF4">
        <w:rPr>
          <w:b/>
          <w:bCs/>
        </w:rPr>
        <w:t xml:space="preserve">is combined with </w:t>
      </w:r>
      <w:ins w:id="343" w:author="Dániel Balogh" w:date="2024-03-27T15:35:00Z">
        <w:r w:rsidR="006638FF" w:rsidRPr="006A3DF4">
          <w:rPr>
            <w:b/>
            <w:bCs/>
          </w:rPr>
          <w:t xml:space="preserve">a superscript </w:t>
        </w:r>
        <w:r w:rsidR="006638FF" w:rsidRPr="006A3DF4">
          <w:rPr>
            <w:b/>
            <w:bCs/>
            <w:i/>
            <w:iCs/>
          </w:rPr>
          <w:t>r</w:t>
        </w:r>
        <w:r w:rsidR="006638FF" w:rsidRPr="006A3DF4">
          <w:rPr>
            <w:b/>
            <w:bCs/>
          </w:rPr>
          <w:t xml:space="preserve"> marker</w:t>
        </w:r>
      </w:ins>
      <w:del w:id="344" w:author="Dániel Balogh" w:date="2024-03-27T15:35:00Z">
        <w:r w:rsidRPr="006A3DF4" w:rsidDel="006638FF">
          <w:rPr>
            <w:b/>
            <w:bCs/>
          </w:rPr>
          <w:delText>an independent vowel sign</w:delText>
        </w:r>
      </w:del>
      <w:r>
        <w:t>, as in the Javanese example on the right</w:t>
      </w:r>
    </w:p>
    <w:p w14:paraId="1E673E10" w14:textId="77777777" w:rsidR="009100E9" w:rsidRDefault="009100E9" w:rsidP="009100E9">
      <w:pPr>
        <w:pStyle w:val="Lista2"/>
      </w:pPr>
      <w:r w:rsidRPr="005849D0">
        <w:t>use a</w:t>
      </w:r>
      <w:r>
        <w:t>n</w:t>
      </w:r>
      <w:r w:rsidRPr="005849D0">
        <w:t xml:space="preserve"> = sign </w:t>
      </w:r>
      <w:r>
        <w:t>between the transliterated characters to make it explicit that the transliteration is not a mistake (for an original text involving a final consonant, a zero vowel marker or a dependent vowel)</w:t>
      </w:r>
    </w:p>
    <w:p w14:paraId="79C4BDDB" w14:textId="75EE50B0" w:rsidR="009100E9" w:rsidRDefault="009100E9" w:rsidP="009100E9">
      <w:pPr>
        <w:pStyle w:val="Lista2"/>
        <w:rPr>
          <w:ins w:id="345" w:author="Dániel Balogh" w:date="2021-11-22T08:18:00Z"/>
        </w:rPr>
      </w:pPr>
      <w:r>
        <w:t xml:space="preserve">thus, the text in the image is </w:t>
      </w:r>
      <w:r>
        <w:rPr>
          <w:rStyle w:val="Foreign"/>
        </w:rPr>
        <w:t>Umiṅsor= I</w:t>
      </w:r>
      <w:del w:id="346" w:author="Dániel Balogh" w:date="2024-03-27T15:41:00Z">
        <w:r w:rsidDel="006638FF">
          <w:delText xml:space="preserve"> (note the editorial space after the = sign)</w:delText>
        </w:r>
      </w:del>
    </w:p>
    <w:p w14:paraId="58514FEF" w14:textId="0B62F331" w:rsidR="00673D5B" w:rsidRDefault="00673D5B" w:rsidP="00673D5B">
      <w:pPr>
        <w:pStyle w:val="Cmsor3"/>
        <w:numPr>
          <w:ilvl w:val="2"/>
          <w:numId w:val="16"/>
        </w:numPr>
      </w:pPr>
      <w:bookmarkStart w:id="347" w:name="_Toc162447169"/>
      <w:del w:id="348" w:author="Dániel Balogh" w:date="2024-03-27T15:23:00Z">
        <w:r w:rsidDel="009100E9">
          <w:delText xml:space="preserve">Unusually </w:delText>
        </w:r>
      </w:del>
      <w:ins w:id="349" w:author="Dániel Balogh" w:date="2024-03-27T15:23:00Z">
        <w:r w:rsidR="009100E9">
          <w:t xml:space="preserve">Other unusually </w:t>
        </w:r>
      </w:ins>
      <w:r>
        <w:t xml:space="preserve">composed </w:t>
      </w:r>
      <w:bookmarkEnd w:id="322"/>
      <w:bookmarkEnd w:id="323"/>
      <w:bookmarkEnd w:id="324"/>
      <w:bookmarkEnd w:id="325"/>
      <w:r>
        <w:t>complex characters</w:t>
      </w:r>
      <w:bookmarkEnd w:id="347"/>
    </w:p>
    <w:p w14:paraId="427461DC" w14:textId="77777777" w:rsidR="00673D5B" w:rsidRDefault="00673D5B" w:rsidP="00673D5B">
      <w:pPr>
        <w:pStyle w:val="Lista"/>
      </w:pPr>
      <w:r w:rsidRPr="005849D0">
        <w:rPr>
          <w:b/>
          <w:bCs/>
          <w:noProof/>
        </w:rPr>
        <w:drawing>
          <wp:anchor distT="0" distB="0" distL="114300" distR="114300" simplePos="0" relativeHeight="251693056" behindDoc="0" locked="0" layoutInCell="1" allowOverlap="1" wp14:anchorId="4D2C728B" wp14:editId="31EF421C">
            <wp:simplePos x="0" y="0"/>
            <wp:positionH relativeFrom="margin">
              <wp:posOffset>5457140</wp:posOffset>
            </wp:positionH>
            <wp:positionV relativeFrom="paragraph">
              <wp:posOffset>35636</wp:posOffset>
            </wp:positionV>
            <wp:extent cx="594000" cy="648000"/>
            <wp:effectExtent l="0" t="0" r="0" b="0"/>
            <wp:wrapSquare wrapText="bothSides"/>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05DB0D31" w14:textId="4883410B" w:rsidR="00673D5B" w:rsidRDefault="00673D5B" w:rsidP="00673D5B">
      <w:pPr>
        <w:pStyle w:val="Lista2"/>
      </w:pPr>
      <w:r w:rsidRPr="005849D0">
        <w:t>use a</w:t>
      </w:r>
      <w:r>
        <w:t>n</w:t>
      </w:r>
      <w:r w:rsidRPr="005849D0">
        <w:t xml:space="preserve"> = sign </w:t>
      </w:r>
      <w:r>
        <w:t xml:space="preserve">between the transliterated consonants to distinguish the ligature from the script’s default method of writing conjunct consonants as two glyphs with an explicit or implicit zero vowel marker (for which see also </w:t>
      </w:r>
      <w:r>
        <w:fldChar w:fldCharType="begin"/>
      </w:r>
      <w:r>
        <w:instrText xml:space="preserve"> REF _Ref17800758 \r \h </w:instrText>
      </w:r>
      <w:r>
        <w:fldChar w:fldCharType="separate"/>
      </w:r>
      <w:r w:rsidR="00B968FD">
        <w:t>3.3.2</w:t>
      </w:r>
      <w:r>
        <w:fldChar w:fldCharType="end"/>
      </w:r>
      <w:r>
        <w:t>), e.g.</w:t>
      </w:r>
    </w:p>
    <w:p w14:paraId="3F95C33A" w14:textId="77777777" w:rsidR="00673D5B" w:rsidRDefault="00673D5B" w:rsidP="00673D5B">
      <w:pPr>
        <w:pStyle w:val="Lista3"/>
      </w:pPr>
      <w:r w:rsidRPr="005849D0">
        <w:rPr>
          <w:rStyle w:val="Foreign"/>
        </w:rPr>
        <w:t>n=na</w:t>
      </w:r>
      <w:r>
        <w:t xml:space="preserve"> as distinct from </w:t>
      </w:r>
      <w:r>
        <w:rPr>
          <w:rStyle w:val="Foreign"/>
        </w:rPr>
        <w:t>n</w:t>
      </w:r>
      <w:r w:rsidRPr="004E1D84">
        <w:rPr>
          <w:rStyle w:val="Foreign"/>
        </w:rPr>
        <w:t>·</w:t>
      </w:r>
      <w:r>
        <w:rPr>
          <w:rStyle w:val="Foreign"/>
        </w:rPr>
        <w:t>na</w:t>
      </w:r>
      <w:r>
        <w:t xml:space="preserve"> and </w:t>
      </w:r>
      <w:r w:rsidRPr="00210CED">
        <w:rPr>
          <w:rStyle w:val="Foreign"/>
        </w:rPr>
        <w:t>nna</w:t>
      </w:r>
    </w:p>
    <w:p w14:paraId="6F6F6B46" w14:textId="77777777" w:rsidR="00673D5B" w:rsidRDefault="00673D5B" w:rsidP="00673D5B">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20734927" w14:textId="77777777" w:rsidR="00673D5B" w:rsidRDefault="00673D5B" w:rsidP="00673D5B">
      <w:pPr>
        <w:pStyle w:val="Lista2"/>
      </w:pPr>
      <w:r>
        <w:t xml:space="preserve">it is </w:t>
      </w:r>
      <w:r>
        <w:rPr>
          <w:b/>
          <w:bCs/>
        </w:rPr>
        <w:t>strongly recommended</w:t>
      </w:r>
      <w:r>
        <w:t xml:space="preserve"> that whenever feasible, you should make Tamil ligatures explicit in this way</w:t>
      </w:r>
    </w:p>
    <w:p w14:paraId="01CA263A" w14:textId="77777777" w:rsidR="00673D5B" w:rsidRDefault="00673D5B" w:rsidP="00673D5B">
      <w:pPr>
        <w:pStyle w:val="Lista2"/>
      </w:pPr>
      <w:r>
        <w:t>however, never add an = sign where ligatures are a writing system’s default method of representing conjunct consonants (including Tamil written in Grantha)</w:t>
      </w:r>
    </w:p>
    <w:p w14:paraId="4329365E" w14:textId="77777777" w:rsidR="00673D5B" w:rsidRDefault="00673D5B" w:rsidP="00673D5B">
      <w:pPr>
        <w:pStyle w:val="Lista"/>
      </w:pPr>
      <w:r w:rsidRPr="00D47EDD">
        <w:rPr>
          <w:b/>
          <w:bCs/>
        </w:rPr>
        <w:t>where a</w:t>
      </w:r>
      <w:r>
        <w:rPr>
          <w:b/>
          <w:bCs/>
        </w:rPr>
        <w:t>n</w:t>
      </w:r>
      <w:r w:rsidRPr="00D47EDD">
        <w:rPr>
          <w:b/>
          <w:bCs/>
        </w:rPr>
        <w:t xml:space="preserve"> </w:t>
      </w:r>
      <w:r>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Pr>
          <w:b/>
          <w:bCs/>
        </w:rPr>
        <w:t>modes</w:t>
      </w:r>
      <w:r>
        <w:t>,</w:t>
      </w:r>
    </w:p>
    <w:p w14:paraId="1F178FF1" w14:textId="77777777" w:rsidR="00673D5B" w:rsidRDefault="00673D5B" w:rsidP="00673D5B">
      <w:pPr>
        <w:pStyle w:val="Lista2"/>
      </w:pPr>
      <w:r>
        <w:t>namely</w:t>
      </w:r>
    </w:p>
    <w:p w14:paraId="65F9C838" w14:textId="77777777" w:rsidR="00673D5B" w:rsidRPr="00D47EDD" w:rsidRDefault="00673D5B" w:rsidP="00673D5B">
      <w:pPr>
        <w:pStyle w:val="Lista3"/>
        <w:rPr>
          <w:rFonts w:ascii="Arial" w:hAnsi="Arial" w:cs="Arial"/>
          <w:lang w:eastAsia="en-GB" w:bidi="hi-IN"/>
        </w:rPr>
      </w:pPr>
      <w:r w:rsidRPr="00D47EDD">
        <w:rPr>
          <w:lang w:eastAsia="en-GB" w:bidi="hi-IN"/>
        </w:rPr>
        <w:t xml:space="preserve">the “Indian” </w:t>
      </w:r>
      <w:r>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3A830AF9" w14:textId="77777777" w:rsidR="00673D5B" w:rsidRPr="00D47EDD" w:rsidRDefault="00673D5B" w:rsidP="00673D5B">
      <w:pPr>
        <w:pStyle w:val="Lista3"/>
        <w:rPr>
          <w:rFonts w:ascii="Arial" w:hAnsi="Arial"/>
          <w:lang w:eastAsia="en-GB" w:bidi="hi-IN"/>
        </w:rPr>
      </w:pPr>
      <w:r w:rsidRPr="00D47EDD">
        <w:rPr>
          <w:lang w:eastAsia="en-GB" w:bidi="hi-IN"/>
        </w:rPr>
        <w:t xml:space="preserve">the “Indonesian” </w:t>
      </w:r>
      <w:r>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5048CB3F" w14:textId="77777777" w:rsidR="00673D5B" w:rsidRDefault="00673D5B" w:rsidP="00673D5B">
      <w:pPr>
        <w:pStyle w:val="Lista2"/>
      </w:pPr>
      <w:r>
        <w:t>then this fact must be noted in your commentary to the text, including a specification of which mode is the default (dominant) one for that text</w:t>
      </w:r>
    </w:p>
    <w:p w14:paraId="13AA1318" w14:textId="77777777" w:rsidR="00673D5B" w:rsidRDefault="00673D5B" w:rsidP="00673D5B">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EAB4613" w14:textId="77777777" w:rsidR="00673D5B" w:rsidRDefault="00673D5B" w:rsidP="00673D5B">
      <w:pPr>
        <w:pStyle w:val="Lista"/>
      </w:pPr>
      <w:r>
        <w:t xml:space="preserve">the representation of the “Indonesian” (versus “Indian”) positioning of the </w:t>
      </w:r>
      <w:r w:rsidRPr="004E1D84">
        <w:rPr>
          <w:rStyle w:val="Foreign"/>
        </w:rPr>
        <w:t>r</w:t>
      </w:r>
      <w:r>
        <w:t xml:space="preserve"> marker is handled via markup</w:t>
      </w:r>
    </w:p>
    <w:p w14:paraId="0BAC3640" w14:textId="77777777" w:rsidR="00673D5B" w:rsidRDefault="00673D5B" w:rsidP="00673D5B">
      <w:pPr>
        <w:pStyle w:val="Lista2"/>
      </w:pPr>
      <w:r>
        <w:t xml:space="preserve">thus, even in strict transliteration, </w:t>
      </w:r>
      <w:r w:rsidRPr="00692741">
        <w:t xml:space="preserve">transcribe the text in the order the script components were meant to be </w:t>
      </w:r>
      <w:r>
        <w:t>pronounced, i.e.</w:t>
      </w:r>
    </w:p>
    <w:p w14:paraId="68A9E5BA" w14:textId="77777777" w:rsidR="00673D5B" w:rsidRPr="001B22C0" w:rsidRDefault="00673D5B" w:rsidP="00673D5B">
      <w:pPr>
        <w:pStyle w:val="Lista3"/>
        <w:rPr>
          <w:rStyle w:val="Foreign"/>
        </w:rPr>
      </w:pPr>
      <w:ins w:id="350" w:author="Dániel Balogh" w:date="2021-05-27T10:42:00Z">
        <w:r>
          <w:rPr>
            <w:noProof/>
          </w:rPr>
          <w:drawing>
            <wp:anchor distT="0" distB="0" distL="114300" distR="114300" simplePos="0" relativeHeight="25169100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311939785" name="Kép 31193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58DEFE6A" w14:textId="77777777" w:rsidR="00673D5B" w:rsidRDefault="00673D5B" w:rsidP="00673D5B">
      <w:pPr>
        <w:pStyle w:val="Lista3"/>
        <w:rPr>
          <w:ins w:id="351"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DD30D48" w14:textId="77777777" w:rsidR="00673D5B" w:rsidRPr="006E78DA" w:rsidRDefault="00673D5B" w:rsidP="00673D5B">
      <w:pPr>
        <w:pStyle w:val="Lista3"/>
      </w:pPr>
      <w:ins w:id="352" w:author="Dániel Balogh" w:date="2021-05-27T10:43:00Z">
        <w:r>
          <w:t xml:space="preserve">e.g. </w:t>
        </w:r>
        <w:r w:rsidRPr="009100E9">
          <w:rPr>
            <w:rStyle w:val="Foreign"/>
          </w:rPr>
          <w:t>Ina=rpaṇakan·</w:t>
        </w:r>
        <w:r>
          <w:t xml:space="preserve"> for the example on the right</w:t>
        </w:r>
      </w:ins>
    </w:p>
    <w:p w14:paraId="24B18F20" w14:textId="3AFF37B5" w:rsidR="00673D5B" w:rsidRDefault="00673D5B" w:rsidP="00673D5B">
      <w:pPr>
        <w:pStyle w:val="Lista2"/>
      </w:pPr>
      <w:r>
        <w:t xml:space="preserve">for the sake of explicitness you may also choose to use the above notation redundantly for all occurrences of a superscript </w:t>
      </w:r>
      <w:r>
        <w:rPr>
          <w:i/>
          <w:iCs/>
        </w:rPr>
        <w:t>r</w:t>
      </w:r>
      <w:r>
        <w:t>, not only for ones that deviate from the default</w:t>
      </w:r>
    </w:p>
    <w:p w14:paraId="4B3EA5BD" w14:textId="77777777" w:rsidR="00673D5B" w:rsidRDefault="00673D5B" w:rsidP="00673D5B">
      <w:pPr>
        <w:pStyle w:val="Lista"/>
        <w:rPr>
          <w:ins w:id="353" w:author="Dániel Balogh" w:date="2021-11-22T08:20:00Z"/>
        </w:rPr>
      </w:pPr>
      <w:ins w:id="354" w:author="Dániel Balogh" w:date="2021-11-22T08:21:00Z">
        <w:r>
          <w:rPr>
            <w:noProof/>
          </w:rPr>
          <w:drawing>
            <wp:anchor distT="0" distB="0" distL="114300" distR="114300" simplePos="0" relativeHeight="251692032" behindDoc="1" locked="0" layoutInCell="1" allowOverlap="1" wp14:anchorId="248ED4EA" wp14:editId="5936ADC8">
              <wp:simplePos x="0" y="0"/>
              <wp:positionH relativeFrom="column">
                <wp:posOffset>5114290</wp:posOffset>
              </wp:positionH>
              <wp:positionV relativeFrom="paragraph">
                <wp:posOffset>58420</wp:posOffset>
              </wp:positionV>
              <wp:extent cx="1052830" cy="563880"/>
              <wp:effectExtent l="0" t="0" r="0" b="7620"/>
              <wp:wrapTight wrapText="bothSides">
                <wp:wrapPolygon edited="0">
                  <wp:start x="0" y="0"/>
                  <wp:lineTo x="0" y="21162"/>
                  <wp:lineTo x="21105" y="21162"/>
                  <wp:lineTo x="21105" y="0"/>
                  <wp:lineTo x="0" y="0"/>
                </wp:wrapPolygon>
              </wp:wrapTight>
              <wp:docPr id="498209619" name="Kép 49820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52830" cy="5638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355" w:author="Dániel Balogh" w:date="2021-11-22T08:18:00Z">
        <w:r>
          <w:t xml:space="preserve">where a </w:t>
        </w:r>
        <w:r>
          <w:rPr>
            <w:rStyle w:val="Foreign"/>
          </w:rPr>
          <w:t>jihvāmūlīya</w:t>
        </w:r>
        <w:r>
          <w:t xml:space="preserve"> or </w:t>
        </w:r>
        <w:r>
          <w:rPr>
            <w:rStyle w:val="Foreign"/>
          </w:rPr>
          <w:t>upādhmānīya</w:t>
        </w:r>
        <w:r>
          <w:t xml:space="preserve"> sign is employed like a </w:t>
        </w:r>
        <w:r w:rsidRPr="009100E9">
          <w:rPr>
            <w:rStyle w:val="Foreign"/>
          </w:rPr>
          <w:t>visarga</w:t>
        </w:r>
        <w:r>
          <w:t>, i.e. written inline rather than as the first component of a conjunct</w:t>
        </w:r>
      </w:ins>
    </w:p>
    <w:p w14:paraId="3D69297D" w14:textId="33F3C750" w:rsidR="00673D5B" w:rsidRDefault="00673D5B" w:rsidP="00673D5B">
      <w:pPr>
        <w:pStyle w:val="Lista2"/>
        <w:rPr>
          <w:ins w:id="356" w:author="Dániel Balogh" w:date="2021-11-22T08:20:00Z"/>
        </w:rPr>
      </w:pPr>
      <w:ins w:id="357" w:author="Dániel Balogh" w:date="2021-11-22T08:19:00Z">
        <w:r>
          <w:t xml:space="preserve">transliterate as </w:t>
        </w:r>
        <w:r w:rsidRPr="00C07E26">
          <w:rPr>
            <w:rStyle w:val="Foreign"/>
          </w:rPr>
          <w:t>=ẖ</w:t>
        </w:r>
        <w:r>
          <w:t xml:space="preserve"> and </w:t>
        </w:r>
        <w:r w:rsidRPr="00C07E26">
          <w:rPr>
            <w:rStyle w:val="Foreign"/>
          </w:rPr>
          <w:t>=ḫ</w:t>
        </w:r>
        <w:r>
          <w:t xml:space="preserve"> to in</w:t>
        </w:r>
      </w:ins>
      <w:ins w:id="358" w:author="Dániel Balogh" w:date="2021-11-22T08:20:00Z">
        <w:r>
          <w:t xml:space="preserve">dicate that this sign, like a </w:t>
        </w:r>
        <w:r w:rsidRPr="009100E9">
          <w:rPr>
            <w:rStyle w:val="Foreign"/>
          </w:rPr>
          <w:t>visarga</w:t>
        </w:r>
        <w:r>
          <w:t xml:space="preserve">, is associated with the preceding </w:t>
        </w:r>
        <w:r w:rsidRPr="009100E9">
          <w:rPr>
            <w:rStyle w:val="Foreign"/>
          </w:rPr>
          <w:t>ak</w:t>
        </w:r>
        <w:r>
          <w:rPr>
            <w:rStyle w:val="Foreign"/>
          </w:rPr>
          <w:t>ṣara</w:t>
        </w:r>
        <w:r>
          <w:t xml:space="preserve"> rather than the following one, as it </w:t>
        </w:r>
      </w:ins>
      <w:ins w:id="359" w:author="Dániel Balogh" w:date="2024-03-27T15:26:00Z">
        <w:r w:rsidR="009100E9">
          <w:t>would be</w:t>
        </w:r>
      </w:ins>
      <w:ins w:id="360" w:author="Dániel Balogh" w:date="2021-11-22T08:20:00Z">
        <w:r>
          <w:t xml:space="preserve"> by default</w:t>
        </w:r>
      </w:ins>
    </w:p>
    <w:p w14:paraId="0669747C" w14:textId="77777777" w:rsidR="00673D5B" w:rsidRDefault="00673D5B" w:rsidP="00673D5B">
      <w:pPr>
        <w:pStyle w:val="Lista2"/>
        <w:rPr>
          <w:ins w:id="361" w:author="Dániel Balogh" w:date="2025-05-19T09:33:00Z" w16du:dateUtc="2025-05-19T07:33:00Z"/>
        </w:rPr>
      </w:pPr>
      <w:ins w:id="362" w:author="Dániel Balogh" w:date="2021-11-22T08:20:00Z">
        <w:r>
          <w:t xml:space="preserve">thus, </w:t>
        </w:r>
      </w:ins>
      <w:ins w:id="363" w:author="Dániel Balogh" w:date="2021-11-22T08:22:00Z">
        <w:r>
          <w:t xml:space="preserve">in the Eastern Cālukya example on the right, transliterate </w:t>
        </w:r>
        <w:r w:rsidRPr="009100E9">
          <w:rPr>
            <w:rStyle w:val="Foreign"/>
          </w:rPr>
          <w:t>yo=</w:t>
        </w:r>
        <w:r w:rsidRPr="00C07E26">
          <w:rPr>
            <w:rStyle w:val="Foreign"/>
          </w:rPr>
          <w:t>ẖ ka</w:t>
        </w:r>
        <w:r>
          <w:t xml:space="preserve"> </w:t>
        </w:r>
      </w:ins>
      <w:ins w:id="364" w:author="Dániel Balogh" w:date="2021-11-22T08:24:00Z">
        <w:r>
          <w:t xml:space="preserve">(for the figure-8 used as a </w:t>
        </w:r>
        <w:r>
          <w:rPr>
            <w:rStyle w:val="Foreign"/>
          </w:rPr>
          <w:t>jihvāmūlīya</w:t>
        </w:r>
        <w:r>
          <w:t xml:space="preserve">, </w:t>
        </w:r>
      </w:ins>
      <w:ins w:id="365" w:author="Dániel Balogh" w:date="2021-11-22T14:51:00Z">
        <w:r>
          <w:t>compare</w:t>
        </w:r>
      </w:ins>
      <w:ins w:id="366" w:author="Dániel Balogh" w:date="2021-11-22T08:24:00Z">
        <w:r>
          <w:t xml:space="preserve"> the hourglass-shaped glyph in some later scripts, e.g. Kannada </w:t>
        </w:r>
        <w:r w:rsidRPr="009100E9">
          <w:rPr>
            <w:rStyle w:val="ForeignKannadaScript"/>
            <w:rFonts w:ascii="Nirmala UI" w:hAnsi="Nirmala UI" w:cs="Nirmala UI" w:hint="cs"/>
            <w:cs/>
          </w:rPr>
          <w:t>ೱ</w:t>
        </w:r>
        <w:r w:rsidRPr="009100E9">
          <w:t>)</w:t>
        </w:r>
      </w:ins>
    </w:p>
    <w:p w14:paraId="1D4D60DE" w14:textId="5DDC50B6" w:rsidR="001B65BA" w:rsidRPr="001B65BA" w:rsidRDefault="001B65BA" w:rsidP="00673D5B">
      <w:pPr>
        <w:pStyle w:val="Lista2"/>
        <w:rPr>
          <w:ins w:id="367" w:author="Dániel Balogh" w:date="2025-05-19T09:33:00Z" w16du:dateUtc="2025-05-19T07:33:00Z"/>
          <w:rStyle w:val="Foreign"/>
          <w:i w:val="0"/>
          <w:noProof w:val="0"/>
          <w:rPrChange w:id="368" w:author="Dániel Balogh" w:date="2025-05-19T09:33:00Z" w16du:dateUtc="2025-05-19T07:33:00Z">
            <w:rPr>
              <w:ins w:id="369" w:author="Dániel Balogh" w:date="2025-05-19T09:33:00Z" w16du:dateUtc="2025-05-19T07:33:00Z"/>
              <w:rStyle w:val="Foreign"/>
            </w:rPr>
          </w:rPrChange>
        </w:rPr>
      </w:pPr>
      <w:ins w:id="370" w:author="Dániel Balogh" w:date="2025-05-19T09:33:00Z" w16du:dateUtc="2025-05-19T07:33:00Z">
        <w:r>
          <w:t xml:space="preserve">@ or use </w:t>
        </w:r>
        <w:r>
          <w:rPr>
            <w:rStyle w:val="Foreign"/>
          </w:rPr>
          <w:t>H̱</w:t>
        </w:r>
        <w:r w:rsidRPr="001B65BA">
          <w:rPr>
            <w:rPrChange w:id="371" w:author="Dániel Balogh" w:date="2025-05-19T09:33:00Z" w16du:dateUtc="2025-05-19T07:33:00Z">
              <w:rPr>
                <w:rStyle w:val="Foreign"/>
              </w:rPr>
            </w:rPrChange>
          </w:rPr>
          <w:t xml:space="preserve"> [no precomposed form, needs combining macron below!]</w:t>
        </w:r>
        <w:r w:rsidRPr="001B65BA">
          <w:t xml:space="preserve"> and </w:t>
        </w:r>
        <w:r>
          <w:rPr>
            <w:rStyle w:val="Foreign"/>
          </w:rPr>
          <w:t>Ḫ</w:t>
        </w:r>
        <w:r>
          <w:t xml:space="preserve"> rather than </w:t>
        </w:r>
        <w:r>
          <w:rPr>
            <w:rStyle w:val="Foreign"/>
          </w:rPr>
          <w:t>=ẖ</w:t>
        </w:r>
        <w:r>
          <w:t xml:space="preserve"> and </w:t>
        </w:r>
        <w:r>
          <w:rPr>
            <w:rStyle w:val="Foreign"/>
          </w:rPr>
          <w:t>=ḫ?</w:t>
        </w:r>
      </w:ins>
    </w:p>
    <w:p w14:paraId="281E237F" w14:textId="48D059E2" w:rsidR="001B65BA" w:rsidRPr="001B65BA" w:rsidRDefault="001B65BA">
      <w:pPr>
        <w:pStyle w:val="Lista"/>
        <w:pPrChange w:id="372" w:author="Dániel Balogh" w:date="2025-05-19T09:33:00Z" w16du:dateUtc="2025-05-19T07:33:00Z">
          <w:pPr>
            <w:pStyle w:val="Lista2"/>
          </w:pPr>
        </w:pPrChange>
      </w:pPr>
      <w:ins w:id="373" w:author="Dániel Balogh" w:date="2025-05-19T09:33:00Z" w16du:dateUtc="2025-05-19T07:33:00Z">
        <w:r>
          <w:t>@</w:t>
        </w:r>
        <w:r w:rsidRPr="001B65BA">
          <w:rPr>
            <w:rPrChange w:id="374" w:author="Dániel Balogh" w:date="2025-05-19T09:33:00Z" w16du:dateUtc="2025-05-19T07:33:00Z">
              <w:rPr>
                <w:rStyle w:val="Foreign"/>
              </w:rPr>
            </w:rPrChange>
          </w:rPr>
          <w:t xml:space="preserve">optional representation of </w:t>
        </w:r>
        <w:proofErr w:type="spellStart"/>
        <w:r w:rsidRPr="001B65BA">
          <w:rPr>
            <w:rPrChange w:id="375" w:author="Dániel Balogh" w:date="2025-05-19T09:33:00Z" w16du:dateUtc="2025-05-19T07:33:00Z">
              <w:rPr>
                <w:rStyle w:val="Foreign"/>
              </w:rPr>
            </w:rPrChange>
          </w:rPr>
          <w:t>anusvāra</w:t>
        </w:r>
        <w:proofErr w:type="spellEnd"/>
        <w:r w:rsidRPr="001B65BA">
          <w:rPr>
            <w:rPrChange w:id="376" w:author="Dániel Balogh" w:date="2025-05-19T09:33:00Z" w16du:dateUtc="2025-05-19T07:33:00Z">
              <w:rPr>
                <w:rStyle w:val="Foreign"/>
              </w:rPr>
            </w:rPrChange>
          </w:rPr>
          <w:t xml:space="preserve"> atop the next </w:t>
        </w:r>
        <w:proofErr w:type="spellStart"/>
        <w:r w:rsidRPr="001B65BA">
          <w:rPr>
            <w:rPrChange w:id="377" w:author="Dániel Balogh" w:date="2025-05-19T09:33:00Z" w16du:dateUtc="2025-05-19T07:33:00Z">
              <w:rPr>
                <w:rStyle w:val="Foreign"/>
              </w:rPr>
            </w:rPrChange>
          </w:rPr>
          <w:t>akṣara</w:t>
        </w:r>
        <w:proofErr w:type="spellEnd"/>
        <w:r w:rsidRPr="001B65BA">
          <w:rPr>
            <w:rPrChange w:id="378" w:author="Dániel Balogh" w:date="2025-05-19T09:33:00Z" w16du:dateUtc="2025-05-19T07:33:00Z">
              <w:rPr>
                <w:rStyle w:val="Foreign"/>
              </w:rPr>
            </w:rPrChange>
          </w:rPr>
          <w:t xml:space="preserve"> as ṁ=?</w:t>
        </w:r>
      </w:ins>
    </w:p>
    <w:p w14:paraId="2488110B" w14:textId="77777777" w:rsidR="00673D5B" w:rsidRPr="00424A23" w:rsidRDefault="00673D5B" w:rsidP="00B968FD">
      <w:pPr>
        <w:pStyle w:val="Cmsor2"/>
        <w:numPr>
          <w:ilvl w:val="1"/>
          <w:numId w:val="16"/>
        </w:numPr>
      </w:pPr>
      <w:bookmarkStart w:id="379" w:name="_Ref23844494"/>
      <w:bookmarkStart w:id="380" w:name="_Toc162447170"/>
      <w:r>
        <w:t>Complex characters split by an intervening feature</w:t>
      </w:r>
      <w:bookmarkEnd w:id="379"/>
      <w:bookmarkEnd w:id="380"/>
    </w:p>
    <w:p w14:paraId="13029E74" w14:textId="77777777" w:rsidR="00673D5B" w:rsidRDefault="00673D5B" w:rsidP="00673D5B">
      <w:pPr>
        <w:pStyle w:val="Lista"/>
      </w:pPr>
      <w:r w:rsidRPr="00A47461">
        <w:rPr>
          <w:noProof/>
        </w:rPr>
        <w:drawing>
          <wp:anchor distT="0" distB="0" distL="114300" distR="114300" simplePos="0" relativeHeight="2516951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w:t>
      </w:r>
      <w:del w:id="381" w:author="Dániel Balogh" w:date="2023-10-13T16:16:00Z">
        <w:r w:rsidDel="006B2C63">
          <w:delText xml:space="preserve">character </w:delText>
        </w:r>
      </w:del>
      <w:ins w:id="382" w:author="Dániel Balogh" w:date="2023-10-13T16:16:00Z">
        <w:r>
          <w:t xml:space="preserve">glyph </w:t>
        </w:r>
      </w:ins>
      <w:r>
        <w:t xml:space="preserve">components are treated as separable in some scripts, such as the </w:t>
      </w:r>
      <w:commentRangeStart w:id="383"/>
      <w:r>
        <w:t xml:space="preserve">prescript and postscript vowel markers </w:t>
      </w:r>
      <w:commentRangeEnd w:id="383"/>
      <w:r w:rsidR="00B66E8B">
        <w:rPr>
          <w:rStyle w:val="Jegyzethivatkozs"/>
          <w:rFonts w:cs="Mangal"/>
        </w:rPr>
        <w:commentReference w:id="383"/>
      </w:r>
      <w:r>
        <w:t xml:space="preserve">in Tamil </w:t>
      </w:r>
      <w:r w:rsidRPr="00C34CBB">
        <w:rPr>
          <w:rStyle w:val="ForeignTamilScript"/>
          <w:rFonts w:hint="cs"/>
          <w:cs/>
        </w:rPr>
        <w:t>கொ</w:t>
      </w:r>
      <w:r>
        <w:t xml:space="preserve"> </w:t>
      </w:r>
      <w:r>
        <w:rPr>
          <w:i/>
          <w:iCs/>
        </w:rPr>
        <w:t>ko</w:t>
      </w:r>
      <w:r>
        <w:t xml:space="preserve"> or the </w:t>
      </w:r>
      <w:r>
        <w:rPr>
          <w:rStyle w:val="Foreign"/>
        </w:rPr>
        <w:t>p</w:t>
      </w:r>
      <w:r w:rsidRPr="007A3CFC">
        <w:rPr>
          <w:rStyle w:val="Foreign"/>
        </w:rPr>
        <w:t>r̥</w:t>
      </w:r>
      <w:r>
        <w:rPr>
          <w:rStyle w:val="Foreign"/>
        </w:rPr>
        <w:t>ṣṭhamātrā e</w:t>
      </w:r>
      <w:r>
        <w:t xml:space="preserve"> in varieties of Nagari (as in the images to the right)</w:t>
      </w:r>
      <w:r w:rsidRPr="00A47461">
        <w:rPr>
          <w:noProof/>
        </w:rPr>
        <w:t xml:space="preserve"> </w:t>
      </w:r>
    </w:p>
    <w:p w14:paraId="6685783E" w14:textId="77777777" w:rsidR="00673D5B" w:rsidRDefault="00673D5B" w:rsidP="00673D5B">
      <w:pPr>
        <w:pStyle w:val="Lista"/>
      </w:pPr>
      <w:r w:rsidRPr="00A47461">
        <w:rPr>
          <w:noProof/>
        </w:rPr>
        <w:drawing>
          <wp:anchor distT="0" distB="0" distL="114300" distR="114300" simplePos="0" relativeHeight="2516961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2962D3E4" w14:textId="77777777" w:rsidR="00673D5B" w:rsidRDefault="00673D5B" w:rsidP="00673D5B">
      <w:pPr>
        <w:pStyle w:val="Lista"/>
      </w:pPr>
      <w:r>
        <w:t xml:space="preserve">we therefore introduce two </w:t>
      </w:r>
      <w:r>
        <w:rPr>
          <w:i/>
          <w:iCs/>
        </w:rPr>
        <w:t>placeholder characters</w:t>
      </w:r>
      <w:r>
        <w:t xml:space="preserve"> into our transliteration scheme:</w:t>
      </w:r>
    </w:p>
    <w:p w14:paraId="4F67A4D9" w14:textId="0408B1F0" w:rsidR="00673D5B" w:rsidRDefault="00673D5B" w:rsidP="00673D5B">
      <w:pPr>
        <w:pStyle w:val="Lista2"/>
      </w:pPr>
      <w:r>
        <w:t xml:space="preserve">⌈ (left ceiling, </w:t>
      </w:r>
      <w:r w:rsidRPr="00C34CBB">
        <w:rPr>
          <w:rStyle w:val="Code"/>
        </w:rPr>
        <w:t>U+2308</w:t>
      </w:r>
      <w:r>
        <w:t>) to represent a prescript component split off from the following original character</w:t>
      </w:r>
    </w:p>
    <w:p w14:paraId="562BFC90" w14:textId="610EE594" w:rsidR="00673D5B" w:rsidRDefault="00673D5B" w:rsidP="00673D5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7084F115" w14:textId="783258AE" w:rsidR="00673D5B" w:rsidRDefault="00673D5B" w:rsidP="00673D5B">
      <w:pPr>
        <w:pStyle w:val="Lista2"/>
      </w:pPr>
      <w:r>
        <w:t>if you have difficulty entering these characters, you can instead use [[ and ]] respectively, which will be automatically converted to the above special characters</w:t>
      </w:r>
    </w:p>
    <w:p w14:paraId="3721AB7D" w14:textId="5EA0E4F3" w:rsidR="00673D5B" w:rsidRDefault="00673D5B" w:rsidP="00673D5B">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21BCB3CD" w14:textId="0CE41C5A" w:rsidR="00673D5B" w:rsidRDefault="00A023EE" w:rsidP="00673D5B">
      <w:pPr>
        <w:pStyle w:val="Lista2"/>
      </w:pPr>
      <w:r>
        <w:rPr>
          <w:noProof/>
        </w:rPr>
        <w:drawing>
          <wp:anchor distT="0" distB="0" distL="114300" distR="114300" simplePos="0" relativeHeight="251704320" behindDoc="0" locked="0" layoutInCell="1" allowOverlap="1" wp14:anchorId="779ECB6A" wp14:editId="3D77C743">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D5B" w:rsidRPr="00761F8E">
        <w:rPr>
          <w:rStyle w:val="ForeignTamilScript"/>
          <w:rFonts w:hint="cs"/>
          <w:cs/>
        </w:rPr>
        <w:t>க</w:t>
      </w:r>
      <w:r w:rsidR="00673D5B" w:rsidRPr="00761F8E">
        <w:rPr>
          <w:rStyle w:val="ForeignTamilScript"/>
        </w:rPr>
        <w:t>&lt;&gt;</w:t>
      </w:r>
      <w:r w:rsidR="00673D5B" w:rsidRPr="00761F8E">
        <w:rPr>
          <w:rStyle w:val="ForeignTamilScript"/>
          <w:cs/>
        </w:rPr>
        <w:t>ா</w:t>
      </w:r>
      <w:r w:rsidR="00673D5B">
        <w:rPr>
          <w:lang w:bidi="ta-IN"/>
        </w:rPr>
        <w:t xml:space="preserve"> as </w:t>
      </w:r>
      <w:r w:rsidR="00673D5B" w:rsidRPr="00761F8E">
        <w:rPr>
          <w:rStyle w:val="Foreign"/>
        </w:rPr>
        <w:t>kā</w:t>
      </w:r>
      <w:r w:rsidR="00673D5B" w:rsidRPr="00761F8E">
        <w:t>&lt;&gt;</w:t>
      </w:r>
      <w:r w:rsidR="00673D5B" w:rsidRPr="00761F8E">
        <w:rPr>
          <w:rStyle w:val="Foreign"/>
        </w:rPr>
        <w:t>⌉</w:t>
      </w:r>
    </w:p>
    <w:p w14:paraId="5F4A8DB2" w14:textId="395DD6C5"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4A2AD7C8" w14:textId="781437AA" w:rsidR="00673D5B" w:rsidRDefault="00673D5B" w:rsidP="00673D5B">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t xml:space="preserve"> (likewise for split </w:t>
      </w:r>
      <w:r>
        <w:rPr>
          <w:rStyle w:val="Foreign"/>
        </w:rPr>
        <w:t>au</w:t>
      </w:r>
      <w:r>
        <w:t>)</w:t>
      </w:r>
    </w:p>
    <w:p w14:paraId="68A4DFA2" w14:textId="39663207"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Pr="002F70C3">
        <w:t xml:space="preserve"> </w:t>
      </w:r>
      <w:r>
        <w:t xml:space="preserve">(likewise for split </w:t>
      </w:r>
      <w:r>
        <w:rPr>
          <w:rStyle w:val="Foreign"/>
        </w:rPr>
        <w:t>au</w:t>
      </w:r>
      <w:r>
        <w:t>)</w:t>
      </w:r>
    </w:p>
    <w:p w14:paraId="18242ABD" w14:textId="7998FC9B" w:rsidR="00673D5B" w:rsidRDefault="00673D5B" w:rsidP="00673D5B">
      <w:pPr>
        <w:pStyle w:val="Lista"/>
      </w:pPr>
      <w:r>
        <w:t>in the above examples, ignore the dotted circle representing the body associated with dependent vowel signs</w:t>
      </w:r>
    </w:p>
    <w:p w14:paraId="3E8842D1" w14:textId="300D64E3" w:rsidR="00673D5B" w:rsidRDefault="00673D5B" w:rsidP="00673D5B">
      <w:pPr>
        <w:pStyle w:val="Lista"/>
      </w:pPr>
      <w:r>
        <w:t>in the above examples, &lt;&gt; represents the interruption, which must be encoded appropriately (or, if you are only creating an e-text for later markup, clearly indicated in the transliteration) as follows:</w:t>
      </w:r>
    </w:p>
    <w:p w14:paraId="0C782193" w14:textId="77777777" w:rsidR="00673D5B" w:rsidRDefault="00673D5B" w:rsidP="00673D5B">
      <w:pPr>
        <w:pStyle w:val="Lista2"/>
      </w:pPr>
      <w:r>
        <w:t>line break: EGD §3.2.1 (if you are not using XML tags, start a new line in the e-text)</w:t>
      </w:r>
    </w:p>
    <w:p w14:paraId="77ACA91D" w14:textId="5B6CC649" w:rsidR="00673D5B" w:rsidRDefault="00673D5B" w:rsidP="00673D5B">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B968FD">
        <w:t>4.2.3</w:t>
      </w:r>
      <w:r>
        <w:fldChar w:fldCharType="end"/>
      </w:r>
      <w:r>
        <w:t>)</w:t>
      </w:r>
    </w:p>
    <w:p w14:paraId="35E0BDE3" w14:textId="4ABD2821" w:rsidR="00673D5B" w:rsidRDefault="00673D5B" w:rsidP="00B968FD">
      <w:pPr>
        <w:pStyle w:val="Lista3"/>
      </w:pPr>
      <w:r>
        <w:t xml:space="preserve">e.g. </w:t>
      </w:r>
      <w:r w:rsidRPr="00B968FD">
        <w:rPr>
          <w:i/>
          <w:iCs/>
        </w:rPr>
        <w:t>A⌈</w:t>
      </w:r>
      <w:r>
        <w:rPr>
          <w:i/>
          <w:iCs/>
        </w:rPr>
        <w:t>_</w:t>
      </w:r>
      <w:proofErr w:type="spellStart"/>
      <w:r w:rsidRPr="00B968FD">
        <w:rPr>
          <w:i/>
          <w:iCs/>
        </w:rPr>
        <w:t>horātri</w:t>
      </w:r>
      <w:proofErr w:type="spellEnd"/>
      <w:r>
        <w:t xml:space="preserve"> for the second line in the above copper-plate image</w:t>
      </w:r>
    </w:p>
    <w:p w14:paraId="09E18D27" w14:textId="77777777" w:rsidR="00673D5B" w:rsidRDefault="00673D5B" w:rsidP="00673D5B">
      <w:pPr>
        <w:pStyle w:val="Lista"/>
      </w:pPr>
      <w:r>
        <w:t>if you encounter a character with a split-off part other than a prescript or postscript vowel marker, please contact us to discuss its most suitable representation</w:t>
      </w:r>
    </w:p>
    <w:p w14:paraId="2CF0C2EC" w14:textId="77777777" w:rsidR="00673D5B" w:rsidRDefault="00673D5B" w:rsidP="00673D5B">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2B72A297" w14:textId="77777777" w:rsidR="00673D5B" w:rsidRDefault="00673D5B" w:rsidP="00673D5B">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67D43FF0" w14:textId="77777777" w:rsidR="00673D5B" w:rsidRDefault="00673D5B" w:rsidP="00673D5B">
      <w:pPr>
        <w:pStyle w:val="Lista2"/>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00000104" w14:textId="7935FB85" w:rsidR="006F3A4A" w:rsidRDefault="00395046" w:rsidP="00AF2BAB">
      <w:pPr>
        <w:pStyle w:val="Cmsor1"/>
        <w:numPr>
          <w:ilvl w:val="0"/>
          <w:numId w:val="16"/>
        </w:numPr>
      </w:pPr>
      <w:bookmarkStart w:id="384" w:name="_Toc162447171"/>
      <w:r>
        <w:t>Non-alphabetic Characters</w:t>
      </w:r>
      <w:bookmarkEnd w:id="283"/>
      <w:bookmarkEnd w:id="284"/>
      <w:bookmarkEnd w:id="384"/>
    </w:p>
    <w:p w14:paraId="00000105" w14:textId="0CACB230" w:rsidR="006F3A4A" w:rsidRDefault="00395046" w:rsidP="00AF2BAB">
      <w:pPr>
        <w:pStyle w:val="Cmsor2"/>
        <w:numPr>
          <w:ilvl w:val="1"/>
          <w:numId w:val="16"/>
        </w:numPr>
      </w:pPr>
      <w:bookmarkStart w:id="385" w:name="_lskh4nb1o2vy" w:colFirst="0" w:colLast="0"/>
      <w:bookmarkStart w:id="386" w:name="_Toc17811442"/>
      <w:bookmarkStart w:id="387" w:name="_Toc17811497"/>
      <w:bookmarkStart w:id="388" w:name="_Toc162447172"/>
      <w:bookmarkEnd w:id="385"/>
      <w:r>
        <w:t>Numerals</w:t>
      </w:r>
      <w:bookmarkEnd w:id="386"/>
      <w:bookmarkEnd w:id="387"/>
      <w:bookmarkEnd w:id="388"/>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4D671B0A"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B968FD">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sidRPr="00F275B4">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sidRPr="00F275B4">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389" w:name="_Toc162447173"/>
      <w:r>
        <w:rPr>
          <w:lang w:eastAsia="en-GB" w:bidi="hi-IN"/>
        </w:rPr>
        <w:t>Numbers denoted by bars</w:t>
      </w:r>
      <w:bookmarkEnd w:id="389"/>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1629196">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390" w:name="_Ref23770948"/>
      <w:bookmarkStart w:id="391" w:name="_Toc162447174"/>
      <w:r>
        <w:rPr>
          <w:lang w:eastAsia="en-GB" w:bidi="hi-IN"/>
        </w:rPr>
        <w:t>Fractions</w:t>
      </w:r>
      <w:bookmarkEnd w:id="390"/>
      <w:bookmarkEnd w:id="391"/>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sidRPr="00F275B4">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392" w:name="_fxkp7m4gvcim" w:colFirst="0" w:colLast="0"/>
      <w:bookmarkStart w:id="393" w:name="_Ref40886489"/>
      <w:bookmarkStart w:id="394" w:name="_Ref40887370"/>
      <w:bookmarkStart w:id="395" w:name="_Toc162447175"/>
      <w:bookmarkStart w:id="396" w:name="_Toc17811443"/>
      <w:bookmarkStart w:id="397" w:name="_Toc17811498"/>
      <w:bookmarkStart w:id="398" w:name="_Ref24531259"/>
      <w:bookmarkEnd w:id="392"/>
      <w:r>
        <w:t>Symbols</w:t>
      </w:r>
      <w:bookmarkEnd w:id="393"/>
      <w:bookmarkEnd w:id="394"/>
      <w:bookmarkEnd w:id="395"/>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399" w:name="_Ref15562528"/>
      <w:bookmarkStart w:id="400" w:name="_Toc17811445"/>
      <w:bookmarkStart w:id="401"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402" w:name="_Toc162447176"/>
      <w:bookmarkEnd w:id="399"/>
      <w:bookmarkEnd w:id="400"/>
      <w:bookmarkEnd w:id="401"/>
      <w:r>
        <w:t>P</w:t>
      </w:r>
      <w:r w:rsidR="00395046">
        <w:t>unctuation</w:t>
      </w:r>
      <w:bookmarkEnd w:id="396"/>
      <w:bookmarkEnd w:id="397"/>
      <w:r w:rsidR="00A10D75">
        <w:t xml:space="preserve"> </w:t>
      </w:r>
      <w:r w:rsidR="00FB3701">
        <w:t>m</w:t>
      </w:r>
      <w:r w:rsidR="00A10D75">
        <w:t>arks</w:t>
      </w:r>
      <w:bookmarkEnd w:id="398"/>
      <w:bookmarkEnd w:id="402"/>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1A79FB1D"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403" w:name="_118t60ako401" w:colFirst="0" w:colLast="0"/>
      <w:bookmarkStart w:id="404" w:name="_Toc17811444"/>
      <w:bookmarkStart w:id="405" w:name="_Toc17811499"/>
      <w:bookmarkStart w:id="406" w:name="_Toc162447177"/>
      <w:bookmarkEnd w:id="403"/>
      <w:r>
        <w:t xml:space="preserve">Space </w:t>
      </w:r>
      <w:r w:rsidR="00FB3701">
        <w:t>f</w:t>
      </w:r>
      <w:r>
        <w:t xml:space="preserve">iller </w:t>
      </w:r>
      <w:r w:rsidR="00FB3701">
        <w:t>s</w:t>
      </w:r>
      <w:r>
        <w:t>igns</w:t>
      </w:r>
      <w:bookmarkEnd w:id="404"/>
      <w:bookmarkEnd w:id="405"/>
      <w:bookmarkEnd w:id="406"/>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1851CEC7"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407" w:name="_qf594d17lij7" w:colFirst="0" w:colLast="0"/>
      <w:bookmarkStart w:id="408" w:name="_3n6j1rqqfqgj" w:colFirst="0" w:colLast="0"/>
      <w:bookmarkStart w:id="409" w:name="_Toc162447178"/>
      <w:bookmarkStart w:id="410" w:name="_Toc17811446"/>
      <w:bookmarkStart w:id="411" w:name="_Toc17811501"/>
      <w:bookmarkStart w:id="412" w:name="_Ref22719364"/>
      <w:bookmarkEnd w:id="407"/>
      <w:bookmarkEnd w:id="408"/>
      <w:r>
        <w:t>Generic symbols</w:t>
      </w:r>
      <w:bookmarkEnd w:id="409"/>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6A255D1F"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096A168F" w:rsidR="00562774" w:rsidRDefault="00562774" w:rsidP="00562774">
      <w:pPr>
        <w:pStyle w:val="Lista3"/>
      </w:pPr>
      <w:r>
        <w:t>where “</w:t>
      </w:r>
      <w:proofErr w:type="spellStart"/>
      <w:r>
        <w:t>abc</w:t>
      </w:r>
      <w:proofErr w:type="spellEnd"/>
      <w:r>
        <w:t xml:space="preserve">” (any sequence of letters, followed by a space) will be converted into a symbol token in the XML tag </w:t>
      </w:r>
      <w:del w:id="413" w:author="Dániel Balogh" w:date="2021-01-29T15:59:00Z">
        <w:r w:rsidDel="00EE1A12">
          <w:delText>to be added to the § character</w:delText>
        </w:r>
      </w:del>
      <w:ins w:id="414"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415" w:name="_Toc162447179"/>
      <w:r>
        <w:t>Space</w:t>
      </w:r>
      <w:bookmarkEnd w:id="410"/>
      <w:bookmarkEnd w:id="411"/>
      <w:bookmarkEnd w:id="412"/>
      <w:bookmarkEnd w:id="415"/>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416" w:name="_3znysh7" w:colFirst="0" w:colLast="0"/>
      <w:bookmarkStart w:id="417" w:name="_3vicsiwxvh94" w:colFirst="0" w:colLast="0"/>
      <w:bookmarkStart w:id="418" w:name="_hv2uvfxl0lay" w:colFirst="0" w:colLast="0"/>
      <w:bookmarkStart w:id="419" w:name="_ql9phuu609jo" w:colFirst="0" w:colLast="0"/>
      <w:bookmarkStart w:id="420" w:name="_Toc17811447"/>
      <w:bookmarkStart w:id="421" w:name="_Toc17811502"/>
      <w:bookmarkStart w:id="422" w:name="_Toc162447180"/>
      <w:bookmarkEnd w:id="416"/>
      <w:bookmarkEnd w:id="417"/>
      <w:bookmarkEnd w:id="418"/>
      <w:bookmarkEnd w:id="419"/>
      <w:r w:rsidRPr="002E3853">
        <w:t>References</w:t>
      </w:r>
      <w:bookmarkEnd w:id="420"/>
      <w:bookmarkEnd w:id="421"/>
      <w:bookmarkEnd w:id="422"/>
    </w:p>
    <w:p w14:paraId="00000152" w14:textId="77777777" w:rsidR="006F3A4A" w:rsidRDefault="00395046" w:rsidP="00061C63">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française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67CC0548"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43">
        <w:r>
          <w:t xml:space="preserve"> </w:t>
        </w:r>
      </w:hyperlink>
      <w:hyperlink r:id="rId44">
        <w:r>
          <w:rPr>
            <w:color w:val="1155CC"/>
            <w:u w:val="single"/>
          </w:rPr>
          <w:t>https://www.iso.org/standard/28333.html</w:t>
        </w:r>
      </w:hyperlink>
      <w:r>
        <w:t>.</w:t>
      </w:r>
    </w:p>
    <w:p w14:paraId="00000155" w14:textId="4EC072DE"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45">
        <w:r>
          <w:t xml:space="preserve"> </w:t>
        </w:r>
      </w:hyperlink>
      <w:hyperlink r:id="rId46">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r>
        <w:t xml:space="preserve">Ollett,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5305AA">
      <w:footerReference w:type="even" r:id="rId47"/>
      <w:footerReference w:type="default" r:id="rId48"/>
      <w:pgSz w:w="11906" w:h="16838" w:code="9"/>
      <w:pgMar w:top="1134" w:right="1134" w:bottom="1134" w:left="1134" w:header="851" w:footer="851"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8" w:author="Dániel Balogh [2]" w:date="2023-06-29T12:17:00Z" w:initials="DB">
    <w:p w14:paraId="1B7F458F" w14:textId="6A2F7DBA" w:rsidR="00BF11C6" w:rsidRDefault="00BF11C6">
      <w:pPr>
        <w:pStyle w:val="Jegyzetszveg"/>
      </w:pPr>
      <w:r>
        <w:rPr>
          <w:rStyle w:val="Jegyzethivatkozs"/>
        </w:rPr>
        <w:annotationRef/>
      </w:r>
      <w:r>
        <w:t xml:space="preserve">need to provide for similar apostrophes in elided final vowels in Kannaḍa. See Ollett’s Kannada guide under </w:t>
      </w:r>
      <w:r w:rsidRPr="00BE53E8">
        <w:t>Elision (lōpasandhi)</w:t>
      </w:r>
    </w:p>
  </w:comment>
  <w:comment w:id="383" w:author="Dániel Balogh" w:date="2024-04-15T08:59:00Z" w:initials="DB">
    <w:p w14:paraId="7547C121" w14:textId="71B7DCC8" w:rsidR="00BF11C6" w:rsidRDefault="00BF11C6">
      <w:pPr>
        <w:pStyle w:val="Jegyzetszveg"/>
      </w:pPr>
      <w:r>
        <w:rPr>
          <w:rStyle w:val="Jegyzethivatkozs"/>
        </w:rPr>
        <w:annotationRef/>
      </w:r>
      <w:r>
        <w:t xml:space="preserve">possibly add </w:t>
      </w:r>
      <w:hyperlink r:id="rId1" w:history="1">
        <w:r w:rsidRPr="00702A45">
          <w:rPr>
            <w:rStyle w:val="Hiperhivatkozs"/>
          </w:rPr>
          <w:t>https://github.com/erc-dharma/project-documentation/issues/284</w:t>
        </w:r>
      </w:hyperlink>
      <w:r>
        <w:t xml:space="preserve"> about the consonant body itself broken across lines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B7F458F" w15:done="0"/>
  <w15:commentEx w15:paraId="7547C1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66F3D28" w16cex:dateUtc="2024-04-15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B7F458F" w16cid:durableId="2847F4F6"/>
  <w16cid:commentId w16cid:paraId="7547C121" w16cid:durableId="766F3D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8BC963" w14:textId="77777777" w:rsidR="00815329" w:rsidRDefault="00815329">
      <w:r>
        <w:separator/>
      </w:r>
    </w:p>
  </w:endnote>
  <w:endnote w:type="continuationSeparator" w:id="0">
    <w:p w14:paraId="7A79B315" w14:textId="77777777" w:rsidR="00815329" w:rsidRDefault="008153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panose1 w:val="02000503060000020004"/>
    <w:charset w:val="00"/>
    <w:family w:val="auto"/>
    <w:pitch w:val="variable"/>
    <w:sig w:usb0="E00000FF" w:usb1="00000003" w:usb2="00000000" w:usb3="00000000" w:csb0="0000001B" w:csb1="00000000"/>
    <w:embedRegular r:id="rId1" w:subsetted="1" w:fontKey="{AF039616-47F5-4001-9C74-7C9CCD8BFC89}"/>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3FF" w:usb1="5200E1FF" w:usb2="0A000029" w:usb3="00000000" w:csb0="0000019F" w:csb1="00000000"/>
    <w:embedRegular r:id="rId2" w:fontKey="{CC78B29E-7CB9-4D19-9612-5FC1111CC379}"/>
    <w:embedBold r:id="rId3" w:fontKey="{1703B479-C80F-449A-AA34-0EC3BFE9DED6}"/>
    <w:embedItalic r:id="rId4" w:fontKey="{3063F2C8-6017-4ACD-9A7D-C299274FF3FD}"/>
    <w:embedBoldItalic r:id="rId5" w:fontKey="{F21BD1E8-DF4E-4BDC-9C01-A414422AC548}"/>
  </w:font>
  <w:font w:name="Arial Unicode MS">
    <w:panose1 w:val="020B0604020202020204"/>
    <w:charset w:val="80"/>
    <w:family w:val="swiss"/>
    <w:pitch w:val="variable"/>
    <w:sig w:usb0="F7FFAFFF" w:usb1="E9DFFFFF" w:usb2="0000003F" w:usb3="00000000" w:csb0="003F01FF" w:csb1="00000000"/>
    <w:embedRegular r:id="rId6" w:subsetted="1" w:fontKey="{5CEBA830-4EF7-4005-A4C9-B5724F17C40B}"/>
  </w:font>
  <w:font w:name="Calibri">
    <w:panose1 w:val="020F0502020204030204"/>
    <w:charset w:val="00"/>
    <w:family w:val="swiss"/>
    <w:pitch w:val="variable"/>
    <w:sig w:usb0="E4002EFF" w:usb1="C200247B" w:usb2="00000009" w:usb3="00000000" w:csb0="000001FF" w:csb1="00000000"/>
    <w:embedRegular r:id="rId7" w:fontKey="{2E048571-B108-4078-B4C5-7146C7DB2C5E}"/>
    <w:embedBold r:id="rId8" w:fontKey="{2D3DC61A-CDE5-43A7-8631-C61E5291260B}"/>
    <w:embedItalic r:id="rId9" w:fontKey="{7010B129-514D-49A8-9216-BEBB42135AA1}"/>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subsetted="1" w:fontKey="{EA1AE408-2122-4C75-B2F2-2215CDF3DFBE}"/>
  </w:font>
  <w:font w:name="Nirmala UI">
    <w:panose1 w:val="020B0502040204020203"/>
    <w:charset w:val="00"/>
    <w:family w:val="swiss"/>
    <w:pitch w:val="variable"/>
    <w:sig w:usb0="80FF8023" w:usb1="0200004A" w:usb2="00000200" w:usb3="00000000" w:csb0="00000001" w:csb1="00000000"/>
    <w:embedRegular r:id="rId11" w:subsetted="1" w:fontKey="{FEF45423-E162-4D3D-8CDA-61B8CA454946}"/>
  </w:font>
  <w:font w:name="Noto Sans Balinese">
    <w:charset w:val="00"/>
    <w:family w:val="swiss"/>
    <w:pitch w:val="variable"/>
    <w:sig w:usb0="00000003" w:usb1="00000000" w:usb2="00000000" w:usb3="00000000" w:csb0="00000001" w:csb1="00000000"/>
    <w:embedRegular r:id="rId12" w:subsetted="1" w:fontKey="{545BB0A8-AF00-4B8D-AA27-25C6A142D073}"/>
  </w:font>
  <w:font w:name="Leelawadee UI">
    <w:panose1 w:val="020B0502040204020203"/>
    <w:charset w:val="00"/>
    <w:family w:val="swiss"/>
    <w:pitch w:val="variable"/>
    <w:sig w:usb0="A3000003" w:usb1="00000000" w:usb2="00010000" w:usb3="00000000" w:csb0="00010101" w:csb1="00000000"/>
    <w:embedRegular r:id="rId13" w:subsetted="1" w:fontKey="{0F6545F6-529A-4859-8077-50448D7F3959}"/>
  </w:font>
  <w:font w:name="Segoe UI Historic">
    <w:panose1 w:val="020B0502040204020203"/>
    <w:charset w:val="00"/>
    <w:family w:val="swiss"/>
    <w:pitch w:val="variable"/>
    <w:sig w:usb0="800001EF" w:usb1="02000002" w:usb2="0060C080" w:usb3="00000000" w:csb0="00000001" w:csb1="00000000"/>
    <w:embedRegular r:id="rId14" w:fontKey="{8E0911C9-420E-4665-8779-ACEEA1F4CAEC}"/>
  </w:font>
  <w:font w:name="DaunPenh">
    <w:charset w:val="00"/>
    <w:family w:val="auto"/>
    <w:pitch w:val="variable"/>
    <w:sig w:usb0="80000003" w:usb1="00000000" w:usb2="00010000" w:usb3="00000000" w:csb0="00000001" w:csb1="00000000"/>
    <w:embedRegular r:id="rId15" w:subsetted="1" w:fontKey="{2FE9FBAF-3D7D-4E0B-A765-924F99A81B79}"/>
  </w:font>
  <w:font w:name="Noto Sans Grantha">
    <w:charset w:val="00"/>
    <w:family w:val="swiss"/>
    <w:pitch w:val="variable"/>
    <w:sig w:usb0="80108003" w:usb1="02002004" w:usb2="00000000" w:usb3="00000000" w:csb0="00000001" w:csb1="00000000"/>
  </w:font>
  <w:font w:name="Cardo">
    <w:panose1 w:val="02020600000000000000"/>
    <w:charset w:val="00"/>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2D41AC25-65C9-4361-8D2D-8E9CEA17BFAF}"/>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embedRegular r:id="rId17" w:subsetted="1" w:fontKey="{09E4DB9D-0C40-4EFA-A534-C0326B7DDB73}"/>
  </w:font>
  <w:font w:name="Segoe UI Symbol">
    <w:panose1 w:val="020B0502040204020203"/>
    <w:charset w:val="00"/>
    <w:family w:val="swiss"/>
    <w:pitch w:val="variable"/>
    <w:sig w:usb0="800001E3" w:usb1="1200FFEF" w:usb2="00040000" w:usb3="00000000" w:csb0="00000001" w:csb1="00000000"/>
    <w:embedRegular r:id="rId18" w:subsetted="1" w:fontKey="{BD68B0AE-B507-4446-A30F-BC95774402B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EDCAF" w14:textId="63809FB9" w:rsidR="00BF11C6" w:rsidRDefault="00BF11C6">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58" w14:textId="0A099E49" w:rsidR="00BF11C6" w:rsidRDefault="00BF11C6">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2E34F6" w14:textId="77777777" w:rsidR="00815329" w:rsidRDefault="00815329" w:rsidP="00220199">
      <w:pPr>
        <w:spacing w:line="240" w:lineRule="exact"/>
      </w:pPr>
      <w:r>
        <w:separator/>
      </w:r>
    </w:p>
  </w:footnote>
  <w:footnote w:type="continuationSeparator" w:id="0">
    <w:p w14:paraId="761627A6" w14:textId="77777777" w:rsidR="00815329" w:rsidRDefault="00815329">
      <w:r>
        <w:continuationSeparator/>
      </w:r>
    </w:p>
  </w:footnote>
  <w:footnote w:id="1">
    <w:p w14:paraId="1709DBC4" w14:textId="6180056B" w:rsidR="00BF11C6" w:rsidRPr="00445F4C" w:rsidRDefault="00BF11C6">
      <w:pPr>
        <w:pStyle w:val="Lbjegyzetszveg"/>
        <w:rPr>
          <w:lang w:val="hu-HU"/>
        </w:rPr>
      </w:pPr>
      <w:r w:rsidRPr="00F275B4">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BF11C6" w:rsidRDefault="00BF11C6" w:rsidP="00AF2BAB">
      <w:pPr>
        <w:pStyle w:val="Lbjegyzetszveg"/>
      </w:pPr>
      <w:r>
        <w:tab/>
      </w:r>
      <w:r w:rsidRPr="00F275B4">
        <w:rPr>
          <w:rStyle w:val="Lbjegyzet-hivatkozs"/>
        </w:rPr>
        <w:footnoteRef/>
      </w:r>
      <w:r>
        <w:tab/>
        <w:t>We follow the TEI Guidelines in using the terms ‘markup’ and ‘encoding’ as interchangeable synonyms.</w:t>
      </w:r>
    </w:p>
  </w:footnote>
  <w:footnote w:id="3">
    <w:p w14:paraId="5829BFB4" w14:textId="4BF3718C" w:rsidR="00BF11C6" w:rsidRPr="0091543F" w:rsidRDefault="00BF11C6">
      <w:pPr>
        <w:pStyle w:val="Lbjegyzetszveg"/>
        <w:rPr>
          <w:lang w:val="hu-HU"/>
        </w:rPr>
      </w:pPr>
      <w:r>
        <w:tab/>
      </w:r>
      <w:r w:rsidRPr="00F275B4">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BF11C6" w:rsidRDefault="00BF11C6">
      <w:pPr>
        <w:pStyle w:val="Lbjegyzetszveg"/>
      </w:pPr>
      <w:r>
        <w:tab/>
      </w:r>
      <w:r w:rsidRPr="00F275B4">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BF11C6" w:rsidRDefault="00BF11C6">
      <w:pPr>
        <w:pStyle w:val="Lbjegyzetszveg"/>
      </w:pPr>
      <w:r>
        <w:tab/>
      </w:r>
      <w:r w:rsidRPr="00F275B4">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010A7527" w:rsidR="00BF11C6" w:rsidRDefault="00BF11C6">
      <w:pPr>
        <w:pStyle w:val="Lbjegyzetszveg"/>
      </w:pPr>
      <w:r>
        <w:tab/>
      </w:r>
      <w:r w:rsidRPr="00F275B4">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BF11C6" w:rsidRPr="006B3C8A" w:rsidRDefault="00BF11C6">
      <w:pPr>
        <w:pStyle w:val="Lbjegyzetszveg"/>
      </w:pPr>
      <w:r>
        <w:tab/>
      </w:r>
      <w:r w:rsidRPr="00F275B4">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BF11C6" w:rsidRDefault="00BF11C6" w:rsidP="008764EC">
      <w:pPr>
        <w:pStyle w:val="Lbjegyzetszveg"/>
        <w:ind w:hanging="113"/>
      </w:pPr>
      <w:r w:rsidRPr="00F275B4">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(EGD §4.1.2) to encode the relative positions of certain character components, if you consider it necessary to do so.</w:t>
      </w:r>
    </w:p>
  </w:footnote>
  <w:footnote w:id="9">
    <w:p w14:paraId="0C56AB38" w14:textId="069961EE" w:rsidR="00BF11C6" w:rsidRPr="00DF4B64" w:rsidRDefault="00BF11C6">
      <w:pPr>
        <w:pStyle w:val="Lbjegyzetszveg"/>
        <w:rPr>
          <w:lang w:val="hu-HU"/>
        </w:rPr>
      </w:pPr>
      <w:r>
        <w:tab/>
      </w:r>
      <w:r w:rsidRPr="00F275B4">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3.3.8</w:t>
      </w:r>
      <w:r>
        <w:fldChar w:fldCharType="end"/>
      </w:r>
      <w:r>
        <w:t>.</w:t>
      </w:r>
    </w:p>
  </w:footnote>
  <w:footnote w:id="10">
    <w:p w14:paraId="51C75E1B" w14:textId="687225F2" w:rsidR="00BF11C6" w:rsidRPr="006752DC" w:rsidRDefault="00BF11C6" w:rsidP="007D6365">
      <w:pPr>
        <w:pStyle w:val="Lbjegyzetszveg"/>
      </w:pPr>
      <w:r>
        <w:tab/>
      </w:r>
      <w:r w:rsidRPr="00F275B4">
        <w:rPr>
          <w:rStyle w:val="Lbjegyzet-hivatkozs"/>
        </w:rPr>
        <w:footnoteRef/>
      </w:r>
      <w:r w:rsidRPr="00D62F3A">
        <w:tab/>
      </w:r>
      <w:r>
        <w:t xml:space="preserve">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BF11C6" w:rsidRPr="00731E68" w:rsidRDefault="00BF11C6">
      <w:pPr>
        <w:pStyle w:val="Lbjegyzetszveg"/>
        <w:rPr>
          <w:lang w:val="hu-HU"/>
        </w:rPr>
      </w:pPr>
      <w:r>
        <w:tab/>
      </w:r>
      <w:r w:rsidRPr="00F275B4">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711567E4" w:rsidR="00BF11C6" w:rsidRPr="00455844" w:rsidRDefault="00BF11C6" w:rsidP="00A17AB9">
      <w:pPr>
        <w:pStyle w:val="Lbjegyzetszveg"/>
        <w:rPr>
          <w:ins w:id="247" w:author="Dániel Balogh" w:date="2020-11-02T09:08:00Z"/>
          <w:lang w:val="hu-HU"/>
        </w:rPr>
      </w:pPr>
      <w:ins w:id="248" w:author="Dániel Balogh" w:date="2020-11-02T09:08:00Z">
        <w:r>
          <w:tab/>
        </w:r>
        <w:r w:rsidRPr="00F275B4">
          <w:rPr>
            <w:rStyle w:val="Lbjegyzet-hivatkozs"/>
          </w:rPr>
          <w:footnoteRef/>
        </w:r>
        <w:r w:rsidRPr="00455844">
          <w:tab/>
        </w:r>
        <w:r>
          <w:t xml:space="preserve">See also </w:t>
        </w:r>
        <w:r>
          <w:fldChar w:fldCharType="begin"/>
        </w:r>
        <w:r>
          <w:instrText xml:space="preserve"> REF _Ref15558434 \r \h </w:instrText>
        </w:r>
      </w:ins>
      <w:ins w:id="249" w:author="Dániel Balogh" w:date="2020-11-02T09:08:00Z">
        <w:r>
          <w:fldChar w:fldCharType="separate"/>
        </w:r>
      </w:ins>
      <w:r>
        <w:t>3.3.5</w:t>
      </w:r>
      <w:ins w:id="250" w:author="Dániel Balogh" w:date="2020-11-02T09:08:00Z">
        <w:r>
          <w:fldChar w:fldCharType="end"/>
        </w:r>
        <w:r>
          <w:t xml:space="preserve"> about the colon as a length marker.</w:t>
        </w:r>
      </w:ins>
    </w:p>
  </w:footnote>
  <w:footnote w:id="13">
    <w:p w14:paraId="7CAF4E77" w14:textId="63B338FE" w:rsidR="00BF11C6" w:rsidRDefault="00BF11C6">
      <w:pPr>
        <w:pStyle w:val="Lbjegyzetszveg"/>
      </w:pPr>
      <w:r>
        <w:tab/>
      </w:r>
      <w:r w:rsidRPr="00F275B4">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4">
    <w:p w14:paraId="175D2F48" w14:textId="6923FCD4" w:rsidR="00BF11C6" w:rsidRDefault="00BF11C6" w:rsidP="00E237B8">
      <w:pPr>
        <w:pStyle w:val="Lbjegyzetszveg"/>
      </w:pPr>
      <w:r>
        <w:tab/>
      </w:r>
      <w:r w:rsidRPr="00F275B4">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BF11C6" w:rsidRDefault="00BF11C6" w:rsidP="00A232C1">
      <w:pPr>
        <w:pStyle w:val="Lbjegyzetszveg"/>
      </w:pPr>
      <w:r>
        <w:tab/>
      </w:r>
      <w:r w:rsidRPr="00F275B4">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BF11C6" w:rsidRPr="00A232C1" w:rsidRDefault="00BF11C6">
      <w:pPr>
        <w:pStyle w:val="Lbjegyzetszveg"/>
        <w:rPr>
          <w:lang w:val="hu-HU"/>
        </w:rPr>
      </w:pPr>
      <w:r>
        <w:tab/>
      </w:r>
      <w:r w:rsidRPr="00F275B4">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BF11C6" w:rsidRPr="00151579" w:rsidRDefault="00BF11C6">
      <w:pPr>
        <w:pStyle w:val="Lbjegyzetszveg"/>
        <w:rPr>
          <w:lang w:val="hu-HU"/>
        </w:rPr>
      </w:pPr>
      <w:r>
        <w:tab/>
      </w:r>
      <w:r w:rsidRPr="00F275B4">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E00226F6"/>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Cmsor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2127771129">
    <w:abstractNumId w:val="28"/>
  </w:num>
  <w:num w:numId="2" w16cid:durableId="846561022">
    <w:abstractNumId w:val="31"/>
  </w:num>
  <w:num w:numId="3" w16cid:durableId="95633659">
    <w:abstractNumId w:val="22"/>
  </w:num>
  <w:num w:numId="4" w16cid:durableId="1189024093">
    <w:abstractNumId w:val="17"/>
  </w:num>
  <w:num w:numId="5" w16cid:durableId="1632594806">
    <w:abstractNumId w:val="25"/>
  </w:num>
  <w:num w:numId="6" w16cid:durableId="1301612705">
    <w:abstractNumId w:val="9"/>
  </w:num>
  <w:num w:numId="7" w16cid:durableId="1398939139">
    <w:abstractNumId w:val="7"/>
  </w:num>
  <w:num w:numId="8" w16cid:durableId="167840723">
    <w:abstractNumId w:val="6"/>
  </w:num>
  <w:num w:numId="9" w16cid:durableId="1076516829">
    <w:abstractNumId w:val="5"/>
  </w:num>
  <w:num w:numId="10" w16cid:durableId="2142114571">
    <w:abstractNumId w:val="4"/>
  </w:num>
  <w:num w:numId="11" w16cid:durableId="1824881995">
    <w:abstractNumId w:val="8"/>
  </w:num>
  <w:num w:numId="12" w16cid:durableId="1683816511">
    <w:abstractNumId w:val="3"/>
  </w:num>
  <w:num w:numId="13" w16cid:durableId="771171197">
    <w:abstractNumId w:val="2"/>
  </w:num>
  <w:num w:numId="14" w16cid:durableId="1684670703">
    <w:abstractNumId w:val="1"/>
  </w:num>
  <w:num w:numId="15" w16cid:durableId="950355565">
    <w:abstractNumId w:val="0"/>
  </w:num>
  <w:num w:numId="16" w16cid:durableId="1774401947">
    <w:abstractNumId w:val="23"/>
  </w:num>
  <w:num w:numId="17" w16cid:durableId="737900041">
    <w:abstractNumId w:val="29"/>
  </w:num>
  <w:num w:numId="18" w16cid:durableId="974070561">
    <w:abstractNumId w:val="15"/>
  </w:num>
  <w:num w:numId="19" w16cid:durableId="797142550">
    <w:abstractNumId w:val="30"/>
  </w:num>
  <w:num w:numId="20" w16cid:durableId="1364787367">
    <w:abstractNumId w:val="24"/>
  </w:num>
  <w:num w:numId="21" w16cid:durableId="752431719">
    <w:abstractNumId w:val="19"/>
  </w:num>
  <w:num w:numId="22" w16cid:durableId="240801191">
    <w:abstractNumId w:val="12"/>
  </w:num>
  <w:num w:numId="23" w16cid:durableId="1419598667">
    <w:abstractNumId w:val="14"/>
  </w:num>
  <w:num w:numId="24" w16cid:durableId="1815097622">
    <w:abstractNumId w:val="21"/>
  </w:num>
  <w:num w:numId="25" w16cid:durableId="375086123">
    <w:abstractNumId w:val="18"/>
  </w:num>
  <w:num w:numId="26" w16cid:durableId="1434126078">
    <w:abstractNumId w:val="13"/>
  </w:num>
  <w:num w:numId="27" w16cid:durableId="558831509">
    <w:abstractNumId w:val="11"/>
  </w:num>
  <w:num w:numId="28" w16cid:durableId="1288657963">
    <w:abstractNumId w:val="20"/>
  </w:num>
  <w:num w:numId="29" w16cid:durableId="654181687">
    <w:abstractNumId w:val="27"/>
  </w:num>
  <w:num w:numId="30" w16cid:durableId="1536389549">
    <w:abstractNumId w:val="10"/>
  </w:num>
  <w:num w:numId="31" w16cid:durableId="2032680694">
    <w:abstractNumId w:val="14"/>
  </w:num>
  <w:num w:numId="32" w16cid:durableId="1487209960">
    <w:abstractNumId w:val="21"/>
  </w:num>
  <w:num w:numId="33" w16cid:durableId="1062750510">
    <w:abstractNumId w:val="18"/>
  </w:num>
  <w:num w:numId="34" w16cid:durableId="124322084">
    <w:abstractNumId w:val="11"/>
  </w:num>
  <w:num w:numId="35" w16cid:durableId="1860849083">
    <w:abstractNumId w:val="20"/>
  </w:num>
  <w:num w:numId="36" w16cid:durableId="1213888108">
    <w:abstractNumId w:val="26"/>
  </w:num>
  <w:num w:numId="37" w16cid:durableId="888229017">
    <w:abstractNumId w:val="16"/>
  </w:num>
  <w:num w:numId="38" w16cid:durableId="1003362197">
    <w:abstractNumId w:val="16"/>
  </w:num>
  <w:num w:numId="39" w16cid:durableId="2121603455">
    <w:abstractNumId w:val="16"/>
  </w:num>
  <w:num w:numId="40" w16cid:durableId="162616069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Windows Live" w15:userId="0c42d6f28f3e04dc"/>
  </w15:person>
  <w15:person w15:author="Dániel Balogh [2]">
    <w15:presenceInfo w15:providerId="None" w15:userId="Dániel Balogh"/>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4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955"/>
    <w:docVar w:name="varNavHeight" w:val="1238"/>
    <w:docVar w:name="varNavLeft" w:val="0"/>
    <w:docVar w:name="varNavPosition" w:val="0"/>
    <w:docVar w:name="varNavTop" w:val="0"/>
    <w:docVar w:name="varNavVisible" w:val="True"/>
    <w:docVar w:name="varNavWidth" w:val="207"/>
    <w:docVar w:name="varPagination1" w:val="True"/>
    <w:docVar w:name="varRevCount1" w:val="4"/>
    <w:docVar w:name="varRevShown1_1" w:val="True"/>
    <w:docVar w:name="varRevShown1_2" w:val="True"/>
    <w:docVar w:name="varRevShown1_3" w:val="True"/>
    <w:docVar w:name="varRevShown1_4" w:val="True"/>
    <w:docVar w:name="varSavedView1" w:val="1"/>
    <w:docVar w:name="varSelStart1" w:val="19543"/>
    <w:docVar w:name="varTop1" w:val="0"/>
    <w:docVar w:name="varWidth1" w:val="971"/>
    <w:docVar w:name="varWindowCount" w:val="1"/>
    <w:docVar w:name="varZoom" w:val="130"/>
    <w:docVar w:name="varZoom1" w:val="140"/>
  </w:docVars>
  <w:rsids>
    <w:rsidRoot w:val="006F3A4A"/>
    <w:rsid w:val="00001012"/>
    <w:rsid w:val="00011E37"/>
    <w:rsid w:val="00017EA1"/>
    <w:rsid w:val="00023C8A"/>
    <w:rsid w:val="0002414D"/>
    <w:rsid w:val="00026151"/>
    <w:rsid w:val="00030048"/>
    <w:rsid w:val="00030973"/>
    <w:rsid w:val="0003349E"/>
    <w:rsid w:val="00036D85"/>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21A0"/>
    <w:rsid w:val="000E68BA"/>
    <w:rsid w:val="000F1A55"/>
    <w:rsid w:val="000F1DBB"/>
    <w:rsid w:val="000F49D9"/>
    <w:rsid w:val="00101134"/>
    <w:rsid w:val="00110160"/>
    <w:rsid w:val="001137E0"/>
    <w:rsid w:val="00116577"/>
    <w:rsid w:val="00122206"/>
    <w:rsid w:val="001277FF"/>
    <w:rsid w:val="00133A68"/>
    <w:rsid w:val="00144063"/>
    <w:rsid w:val="00151579"/>
    <w:rsid w:val="001603BB"/>
    <w:rsid w:val="00171203"/>
    <w:rsid w:val="00172602"/>
    <w:rsid w:val="00177A96"/>
    <w:rsid w:val="00193D2B"/>
    <w:rsid w:val="001944CA"/>
    <w:rsid w:val="00197F85"/>
    <w:rsid w:val="001A2E03"/>
    <w:rsid w:val="001A7861"/>
    <w:rsid w:val="001B22C0"/>
    <w:rsid w:val="001B65BA"/>
    <w:rsid w:val="001C0FDE"/>
    <w:rsid w:val="001C3181"/>
    <w:rsid w:val="001C3684"/>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1DF6"/>
    <w:rsid w:val="0024296F"/>
    <w:rsid w:val="00246266"/>
    <w:rsid w:val="002464A9"/>
    <w:rsid w:val="00251660"/>
    <w:rsid w:val="00260A0A"/>
    <w:rsid w:val="00260DB7"/>
    <w:rsid w:val="00264C16"/>
    <w:rsid w:val="00264F8C"/>
    <w:rsid w:val="00270103"/>
    <w:rsid w:val="002706C5"/>
    <w:rsid w:val="00274189"/>
    <w:rsid w:val="00275981"/>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1382"/>
    <w:rsid w:val="00357EDF"/>
    <w:rsid w:val="003613C9"/>
    <w:rsid w:val="00365354"/>
    <w:rsid w:val="003675EC"/>
    <w:rsid w:val="00375FDC"/>
    <w:rsid w:val="00380C5E"/>
    <w:rsid w:val="00385014"/>
    <w:rsid w:val="00386CEC"/>
    <w:rsid w:val="00390C1A"/>
    <w:rsid w:val="00394BFD"/>
    <w:rsid w:val="00395046"/>
    <w:rsid w:val="00395D3B"/>
    <w:rsid w:val="00395EC1"/>
    <w:rsid w:val="0039663A"/>
    <w:rsid w:val="003B2755"/>
    <w:rsid w:val="003B2AEA"/>
    <w:rsid w:val="003B7021"/>
    <w:rsid w:val="003D30C7"/>
    <w:rsid w:val="003D571E"/>
    <w:rsid w:val="003E2786"/>
    <w:rsid w:val="003E4F1D"/>
    <w:rsid w:val="003E55E5"/>
    <w:rsid w:val="003E7CBF"/>
    <w:rsid w:val="003F3D52"/>
    <w:rsid w:val="003F52E0"/>
    <w:rsid w:val="00403EBA"/>
    <w:rsid w:val="004063E4"/>
    <w:rsid w:val="00411D4C"/>
    <w:rsid w:val="00412FE7"/>
    <w:rsid w:val="004144AF"/>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0411"/>
    <w:rsid w:val="004719DC"/>
    <w:rsid w:val="00472395"/>
    <w:rsid w:val="00475AEC"/>
    <w:rsid w:val="00485BE6"/>
    <w:rsid w:val="0048794B"/>
    <w:rsid w:val="004907B8"/>
    <w:rsid w:val="004B0F2A"/>
    <w:rsid w:val="004B14A5"/>
    <w:rsid w:val="004B3E48"/>
    <w:rsid w:val="004C223D"/>
    <w:rsid w:val="004C619B"/>
    <w:rsid w:val="004D295A"/>
    <w:rsid w:val="004D5A06"/>
    <w:rsid w:val="004E1D84"/>
    <w:rsid w:val="004E2C3E"/>
    <w:rsid w:val="004E3446"/>
    <w:rsid w:val="004F2F7D"/>
    <w:rsid w:val="004F551F"/>
    <w:rsid w:val="00500227"/>
    <w:rsid w:val="00503BDB"/>
    <w:rsid w:val="00522008"/>
    <w:rsid w:val="00522986"/>
    <w:rsid w:val="005305AA"/>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D5851"/>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638FF"/>
    <w:rsid w:val="006654E9"/>
    <w:rsid w:val="00671E5F"/>
    <w:rsid w:val="006738DE"/>
    <w:rsid w:val="00673D5B"/>
    <w:rsid w:val="006752DC"/>
    <w:rsid w:val="00684812"/>
    <w:rsid w:val="00690924"/>
    <w:rsid w:val="0069192C"/>
    <w:rsid w:val="00692177"/>
    <w:rsid w:val="00692741"/>
    <w:rsid w:val="00697D8B"/>
    <w:rsid w:val="006A0EF1"/>
    <w:rsid w:val="006A3DF4"/>
    <w:rsid w:val="006A531C"/>
    <w:rsid w:val="006A6F90"/>
    <w:rsid w:val="006B02C0"/>
    <w:rsid w:val="006B2C63"/>
    <w:rsid w:val="006B3C8A"/>
    <w:rsid w:val="006B7DCC"/>
    <w:rsid w:val="006C0176"/>
    <w:rsid w:val="006C13ED"/>
    <w:rsid w:val="006C2801"/>
    <w:rsid w:val="006C3657"/>
    <w:rsid w:val="006C6E1F"/>
    <w:rsid w:val="006C73EF"/>
    <w:rsid w:val="006D22B0"/>
    <w:rsid w:val="006D7B32"/>
    <w:rsid w:val="006E4835"/>
    <w:rsid w:val="006E7428"/>
    <w:rsid w:val="006E78DA"/>
    <w:rsid w:val="006F3A4A"/>
    <w:rsid w:val="006F48BA"/>
    <w:rsid w:val="00701577"/>
    <w:rsid w:val="007023ED"/>
    <w:rsid w:val="00723110"/>
    <w:rsid w:val="00731E68"/>
    <w:rsid w:val="00732010"/>
    <w:rsid w:val="007330FE"/>
    <w:rsid w:val="0073721E"/>
    <w:rsid w:val="00741A49"/>
    <w:rsid w:val="00743B8C"/>
    <w:rsid w:val="00756A69"/>
    <w:rsid w:val="00761F8E"/>
    <w:rsid w:val="00761FF7"/>
    <w:rsid w:val="007718F9"/>
    <w:rsid w:val="00772AD6"/>
    <w:rsid w:val="00773887"/>
    <w:rsid w:val="00777DD1"/>
    <w:rsid w:val="007905FF"/>
    <w:rsid w:val="00790B43"/>
    <w:rsid w:val="0079368D"/>
    <w:rsid w:val="00793C1F"/>
    <w:rsid w:val="00795CDF"/>
    <w:rsid w:val="007967E5"/>
    <w:rsid w:val="007A0343"/>
    <w:rsid w:val="007A3CFC"/>
    <w:rsid w:val="007A7EAF"/>
    <w:rsid w:val="007B0AA7"/>
    <w:rsid w:val="007B48C2"/>
    <w:rsid w:val="007B7E9C"/>
    <w:rsid w:val="007C770C"/>
    <w:rsid w:val="007D12AE"/>
    <w:rsid w:val="007D6365"/>
    <w:rsid w:val="007D6DC4"/>
    <w:rsid w:val="007D7A27"/>
    <w:rsid w:val="007E68E0"/>
    <w:rsid w:val="007F040A"/>
    <w:rsid w:val="007F3534"/>
    <w:rsid w:val="007F3657"/>
    <w:rsid w:val="00804B3F"/>
    <w:rsid w:val="00815329"/>
    <w:rsid w:val="008205B2"/>
    <w:rsid w:val="00823261"/>
    <w:rsid w:val="00827C42"/>
    <w:rsid w:val="00834106"/>
    <w:rsid w:val="00834A19"/>
    <w:rsid w:val="00840685"/>
    <w:rsid w:val="00840835"/>
    <w:rsid w:val="008459A2"/>
    <w:rsid w:val="00845DFE"/>
    <w:rsid w:val="008468DD"/>
    <w:rsid w:val="008521E7"/>
    <w:rsid w:val="00856B50"/>
    <w:rsid w:val="00865F78"/>
    <w:rsid w:val="00875014"/>
    <w:rsid w:val="008764EC"/>
    <w:rsid w:val="00877FB8"/>
    <w:rsid w:val="008804E4"/>
    <w:rsid w:val="008824C3"/>
    <w:rsid w:val="0088447C"/>
    <w:rsid w:val="0089115C"/>
    <w:rsid w:val="00896541"/>
    <w:rsid w:val="008969B5"/>
    <w:rsid w:val="008A0B6C"/>
    <w:rsid w:val="008A6ED9"/>
    <w:rsid w:val="008A79A4"/>
    <w:rsid w:val="008B542F"/>
    <w:rsid w:val="008B56E1"/>
    <w:rsid w:val="008C1317"/>
    <w:rsid w:val="008D4D5B"/>
    <w:rsid w:val="008D7105"/>
    <w:rsid w:val="008F5242"/>
    <w:rsid w:val="0090202A"/>
    <w:rsid w:val="00905023"/>
    <w:rsid w:val="009078D8"/>
    <w:rsid w:val="009100E9"/>
    <w:rsid w:val="00912143"/>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972BF"/>
    <w:rsid w:val="009A67E3"/>
    <w:rsid w:val="009B0FB3"/>
    <w:rsid w:val="009B48CB"/>
    <w:rsid w:val="009B6095"/>
    <w:rsid w:val="009B6F46"/>
    <w:rsid w:val="009C0F65"/>
    <w:rsid w:val="009C4809"/>
    <w:rsid w:val="009C5927"/>
    <w:rsid w:val="009D13F0"/>
    <w:rsid w:val="009D159E"/>
    <w:rsid w:val="009D29A2"/>
    <w:rsid w:val="009D7946"/>
    <w:rsid w:val="009E0044"/>
    <w:rsid w:val="009E2888"/>
    <w:rsid w:val="009E3823"/>
    <w:rsid w:val="009E3A04"/>
    <w:rsid w:val="009F1D73"/>
    <w:rsid w:val="009F4EDB"/>
    <w:rsid w:val="009F6E98"/>
    <w:rsid w:val="00A023EE"/>
    <w:rsid w:val="00A06AE9"/>
    <w:rsid w:val="00A0765A"/>
    <w:rsid w:val="00A10D75"/>
    <w:rsid w:val="00A17611"/>
    <w:rsid w:val="00A17AB9"/>
    <w:rsid w:val="00A232C1"/>
    <w:rsid w:val="00A26E44"/>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1ABB"/>
    <w:rsid w:val="00AF2BAB"/>
    <w:rsid w:val="00AF7A04"/>
    <w:rsid w:val="00B15999"/>
    <w:rsid w:val="00B2222F"/>
    <w:rsid w:val="00B253CF"/>
    <w:rsid w:val="00B41CFC"/>
    <w:rsid w:val="00B4305F"/>
    <w:rsid w:val="00B60AF1"/>
    <w:rsid w:val="00B60E19"/>
    <w:rsid w:val="00B66E8B"/>
    <w:rsid w:val="00B74874"/>
    <w:rsid w:val="00B75CD0"/>
    <w:rsid w:val="00B968FD"/>
    <w:rsid w:val="00BA3034"/>
    <w:rsid w:val="00BA3112"/>
    <w:rsid w:val="00BA59A4"/>
    <w:rsid w:val="00BA5C8C"/>
    <w:rsid w:val="00BB14BE"/>
    <w:rsid w:val="00BB759C"/>
    <w:rsid w:val="00BC0F1E"/>
    <w:rsid w:val="00BC6A9C"/>
    <w:rsid w:val="00BC75D0"/>
    <w:rsid w:val="00BD4849"/>
    <w:rsid w:val="00BE1291"/>
    <w:rsid w:val="00BE4869"/>
    <w:rsid w:val="00BE53E8"/>
    <w:rsid w:val="00BF11C6"/>
    <w:rsid w:val="00BF6736"/>
    <w:rsid w:val="00C03B70"/>
    <w:rsid w:val="00C0482D"/>
    <w:rsid w:val="00C07E26"/>
    <w:rsid w:val="00C23754"/>
    <w:rsid w:val="00C25477"/>
    <w:rsid w:val="00C26711"/>
    <w:rsid w:val="00C31E63"/>
    <w:rsid w:val="00C34CBB"/>
    <w:rsid w:val="00C368A8"/>
    <w:rsid w:val="00C36B13"/>
    <w:rsid w:val="00C40B98"/>
    <w:rsid w:val="00C56BE7"/>
    <w:rsid w:val="00C62BB2"/>
    <w:rsid w:val="00C66106"/>
    <w:rsid w:val="00C6610F"/>
    <w:rsid w:val="00C7308E"/>
    <w:rsid w:val="00C748CB"/>
    <w:rsid w:val="00C83ECA"/>
    <w:rsid w:val="00C87C13"/>
    <w:rsid w:val="00C90215"/>
    <w:rsid w:val="00C92023"/>
    <w:rsid w:val="00CA0BDB"/>
    <w:rsid w:val="00CA2E78"/>
    <w:rsid w:val="00CA57FA"/>
    <w:rsid w:val="00CC4157"/>
    <w:rsid w:val="00CD0679"/>
    <w:rsid w:val="00CD3109"/>
    <w:rsid w:val="00CD3A51"/>
    <w:rsid w:val="00CD497F"/>
    <w:rsid w:val="00CD55EA"/>
    <w:rsid w:val="00CD57AC"/>
    <w:rsid w:val="00CE1989"/>
    <w:rsid w:val="00CE28D7"/>
    <w:rsid w:val="00CE7261"/>
    <w:rsid w:val="00CF5492"/>
    <w:rsid w:val="00CF5731"/>
    <w:rsid w:val="00D00251"/>
    <w:rsid w:val="00D13FB4"/>
    <w:rsid w:val="00D1434D"/>
    <w:rsid w:val="00D1471D"/>
    <w:rsid w:val="00D15DA8"/>
    <w:rsid w:val="00D160A8"/>
    <w:rsid w:val="00D23131"/>
    <w:rsid w:val="00D23382"/>
    <w:rsid w:val="00D26D99"/>
    <w:rsid w:val="00D2737E"/>
    <w:rsid w:val="00D3641B"/>
    <w:rsid w:val="00D41D26"/>
    <w:rsid w:val="00D424B0"/>
    <w:rsid w:val="00D426FE"/>
    <w:rsid w:val="00D46A1B"/>
    <w:rsid w:val="00D47EDD"/>
    <w:rsid w:val="00D54B40"/>
    <w:rsid w:val="00D565BD"/>
    <w:rsid w:val="00D62F3A"/>
    <w:rsid w:val="00D70377"/>
    <w:rsid w:val="00D709C5"/>
    <w:rsid w:val="00D70AFB"/>
    <w:rsid w:val="00D71F9C"/>
    <w:rsid w:val="00D72715"/>
    <w:rsid w:val="00D73FBD"/>
    <w:rsid w:val="00D853CE"/>
    <w:rsid w:val="00D93C92"/>
    <w:rsid w:val="00D94878"/>
    <w:rsid w:val="00DA1505"/>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07C2E"/>
    <w:rsid w:val="00E13068"/>
    <w:rsid w:val="00E13D5E"/>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90347"/>
    <w:rsid w:val="00EA1027"/>
    <w:rsid w:val="00EA1F4A"/>
    <w:rsid w:val="00EA3034"/>
    <w:rsid w:val="00EA692B"/>
    <w:rsid w:val="00EB0810"/>
    <w:rsid w:val="00EB396B"/>
    <w:rsid w:val="00EB39F2"/>
    <w:rsid w:val="00EB5F4D"/>
    <w:rsid w:val="00EB6868"/>
    <w:rsid w:val="00EB76C8"/>
    <w:rsid w:val="00EC1916"/>
    <w:rsid w:val="00EC32E7"/>
    <w:rsid w:val="00EC4229"/>
    <w:rsid w:val="00EE1A12"/>
    <w:rsid w:val="00EE76D7"/>
    <w:rsid w:val="00EF7D34"/>
    <w:rsid w:val="00F0655D"/>
    <w:rsid w:val="00F13063"/>
    <w:rsid w:val="00F1306D"/>
    <w:rsid w:val="00F13625"/>
    <w:rsid w:val="00F139A7"/>
    <w:rsid w:val="00F14D6A"/>
    <w:rsid w:val="00F15723"/>
    <w:rsid w:val="00F22A4A"/>
    <w:rsid w:val="00F275B4"/>
    <w:rsid w:val="00F36FE8"/>
    <w:rsid w:val="00F409F6"/>
    <w:rsid w:val="00F454D2"/>
    <w:rsid w:val="00F610AE"/>
    <w:rsid w:val="00F741F1"/>
    <w:rsid w:val="00F77DB6"/>
    <w:rsid w:val="00F80B14"/>
    <w:rsid w:val="00F829D9"/>
    <w:rsid w:val="00F8331E"/>
    <w:rsid w:val="00F86A89"/>
    <w:rsid w:val="00F92508"/>
    <w:rsid w:val="00F96E6A"/>
    <w:rsid w:val="00FA183A"/>
    <w:rsid w:val="00FA3EA1"/>
    <w:rsid w:val="00FA6A28"/>
    <w:rsid w:val="00FA7086"/>
    <w:rsid w:val="00FB3701"/>
    <w:rsid w:val="00FB65C0"/>
    <w:rsid w:val="00FC55C1"/>
    <w:rsid w:val="00FC657B"/>
    <w:rsid w:val="00FD705E"/>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22206"/>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122206"/>
    <w:pPr>
      <w:keepNext/>
      <w:pageBreakBefore/>
      <w:numPr>
        <w:numId w:val="37"/>
      </w:numPr>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122206"/>
    <w:pPr>
      <w:pageBreakBefore w:val="0"/>
      <w:numPr>
        <w:ilvl w:val="1"/>
      </w:numP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122206"/>
    <w:pPr>
      <w:pageBreakBefore w:val="0"/>
      <w:numPr>
        <w:ilvl w:val="2"/>
      </w:numPr>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122206"/>
    <w:pPr>
      <w:numPr>
        <w:ilvl w:val="3"/>
        <w:numId w:val="5"/>
      </w:numPr>
      <w:spacing w:before="240"/>
      <w:ind w:left="0" w:firstLine="0"/>
      <w:outlineLvl w:val="3"/>
    </w:pPr>
  </w:style>
  <w:style w:type="paragraph" w:styleId="Cmsor5">
    <w:name w:val="heading 5"/>
    <w:basedOn w:val="Norml"/>
    <w:next w:val="Cmsor3"/>
    <w:link w:val="Cmsor5Char"/>
    <w:uiPriority w:val="4"/>
    <w:qFormat/>
    <w:rsid w:val="00122206"/>
    <w:pPr>
      <w:spacing w:before="120" w:after="60"/>
      <w:outlineLvl w:val="4"/>
    </w:pPr>
    <w:rPr>
      <w:rFonts w:ascii="Tahoma" w:hAnsi="Tahoma"/>
    </w:rPr>
  </w:style>
  <w:style w:type="paragraph" w:styleId="Cmsor6">
    <w:name w:val="heading 6"/>
    <w:basedOn w:val="Norml"/>
    <w:next w:val="Norml"/>
    <w:uiPriority w:val="9"/>
    <w:semiHidden/>
    <w:unhideWhenUsed/>
    <w:qFormat/>
    <w:rsid w:val="00122206"/>
    <w:pPr>
      <w:keepNext/>
      <w:keepLines/>
      <w:spacing w:before="200" w:after="40"/>
      <w:outlineLvl w:val="5"/>
    </w:pPr>
    <w:rPr>
      <w:b/>
      <w:sz w:val="20"/>
      <w:szCs w:val="20"/>
    </w:rPr>
  </w:style>
  <w:style w:type="character" w:default="1" w:styleId="Bekezdsalapbettpusa">
    <w:name w:val="Default Paragraph Font"/>
    <w:uiPriority w:val="1"/>
    <w:semiHidden/>
    <w:unhideWhenUsed/>
    <w:rsid w:val="00122206"/>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122206"/>
  </w:style>
  <w:style w:type="table" w:customStyle="1" w:styleId="TableNormal">
    <w:name w:val="Table Normal"/>
    <w:rsid w:val="00122206"/>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122206"/>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122206"/>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122206"/>
    <w:rPr>
      <w:rFonts w:cs="Mangal"/>
      <w:sz w:val="20"/>
      <w:szCs w:val="18"/>
    </w:rPr>
  </w:style>
  <w:style w:type="character" w:customStyle="1" w:styleId="CommentaireCar">
    <w:name w:val="Commentaire Car"/>
    <w:basedOn w:val="Bekezdsalapbettpusa"/>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122206"/>
    <w:rPr>
      <w:sz w:val="16"/>
      <w:szCs w:val="16"/>
    </w:rPr>
  </w:style>
  <w:style w:type="paragraph" w:styleId="Buborkszveg">
    <w:name w:val="Balloon Text"/>
    <w:basedOn w:val="Norml"/>
    <w:link w:val="BuborkszvegChar"/>
    <w:uiPriority w:val="99"/>
    <w:semiHidden/>
    <w:unhideWhenUsed/>
    <w:rsid w:val="00122206"/>
    <w:rPr>
      <w:rFonts w:ascii="Segoe UI" w:hAnsi="Segoe UI" w:cs="Mangal"/>
      <w:sz w:val="18"/>
      <w:szCs w:val="16"/>
    </w:rPr>
  </w:style>
  <w:style w:type="character" w:customStyle="1" w:styleId="TextedebullesCar">
    <w:name w:val="Texte de bulles Car"/>
    <w:basedOn w:val="Bekezdsalapbettpusa"/>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Bekezdsalapbettpusa"/>
    <w:uiPriority w:val="9"/>
    <w:rsid w:val="00B60AF1"/>
    <w:rPr>
      <w:rFonts w:ascii="Calibri" w:eastAsia="Arial Unicode MS" w:hAnsi="Calibri" w:cs="Arial Unicode MS"/>
      <w:sz w:val="28"/>
      <w:szCs w:val="26"/>
      <w:lang w:eastAsia="en-US" w:bidi="ar-SA"/>
    </w:rPr>
  </w:style>
  <w:style w:type="character" w:customStyle="1" w:styleId="TitreCar">
    <w:name w:val="Titre Car"/>
    <w:basedOn w:val="Bekezdsalapbettpusa"/>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Bekezdsalapbettpusa"/>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Bekezdsalapbettpusa"/>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Bekezdsalapbettpusa"/>
    <w:uiPriority w:val="4"/>
    <w:rsid w:val="00B60AF1"/>
    <w:rPr>
      <w:rFonts w:ascii="Calibri" w:eastAsia="Arial Unicode MS" w:hAnsi="Calibri" w:cs="Arial Unicode MS"/>
      <w:kern w:val="32"/>
      <w:lang w:eastAsia="en-US" w:bidi="ar-SA"/>
    </w:rPr>
  </w:style>
  <w:style w:type="character" w:customStyle="1" w:styleId="Titre4Car">
    <w:name w:val="Titre 4 Car"/>
    <w:basedOn w:val="Bekezdsalapbettpusa"/>
    <w:uiPriority w:val="4"/>
    <w:rsid w:val="00B60AF1"/>
    <w:rPr>
      <w:rFonts w:ascii="Calibri" w:eastAsia="Arial Unicode MS" w:hAnsi="Calibri" w:cs="Arial Unicode MS"/>
      <w:kern w:val="32"/>
      <w:lang w:eastAsia="en-US" w:bidi="ar-SA"/>
    </w:rPr>
  </w:style>
  <w:style w:type="character" w:customStyle="1" w:styleId="Titre5Car">
    <w:name w:val="Titre 5 Car"/>
    <w:basedOn w:val="Bekezdsalapbettpusa"/>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122206"/>
    <w:pPr>
      <w:tabs>
        <w:tab w:val="center" w:pos="4536"/>
        <w:tab w:val="right" w:pos="9072"/>
      </w:tabs>
    </w:pPr>
  </w:style>
  <w:style w:type="character" w:customStyle="1" w:styleId="PieddepageCar">
    <w:name w:val="Pied de page Car"/>
    <w:basedOn w:val="Bekezdsalapbettpusa"/>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122206"/>
    <w:rPr>
      <w:i/>
      <w:noProof/>
    </w:rPr>
  </w:style>
  <w:style w:type="paragraph" w:styleId="Lista">
    <w:name w:val="List"/>
    <w:basedOn w:val="Norml"/>
    <w:uiPriority w:val="7"/>
    <w:qFormat/>
    <w:rsid w:val="00122206"/>
    <w:pPr>
      <w:keepLines/>
      <w:widowControl/>
      <w:numPr>
        <w:numId w:val="4"/>
      </w:numPr>
    </w:pPr>
  </w:style>
  <w:style w:type="paragraph" w:styleId="Lista2">
    <w:name w:val="List 2"/>
    <w:basedOn w:val="Lista"/>
    <w:uiPriority w:val="7"/>
    <w:rsid w:val="00122206"/>
    <w:pPr>
      <w:numPr>
        <w:ilvl w:val="1"/>
      </w:numPr>
    </w:pPr>
  </w:style>
  <w:style w:type="paragraph" w:styleId="Lista3">
    <w:name w:val="List 3"/>
    <w:basedOn w:val="Lista"/>
    <w:uiPriority w:val="7"/>
    <w:rsid w:val="00122206"/>
    <w:pPr>
      <w:numPr>
        <w:ilvl w:val="2"/>
      </w:numPr>
    </w:pPr>
  </w:style>
  <w:style w:type="paragraph" w:styleId="Lista4">
    <w:name w:val="List 4"/>
    <w:basedOn w:val="Lista"/>
    <w:uiPriority w:val="7"/>
    <w:rsid w:val="00122206"/>
    <w:pPr>
      <w:numPr>
        <w:ilvl w:val="3"/>
      </w:numPr>
    </w:pPr>
  </w:style>
  <w:style w:type="paragraph" w:styleId="Lista5">
    <w:name w:val="List 5"/>
    <w:basedOn w:val="Lista"/>
    <w:uiPriority w:val="7"/>
    <w:rsid w:val="00122206"/>
    <w:pPr>
      <w:numPr>
        <w:ilvl w:val="4"/>
      </w:numPr>
    </w:pPr>
  </w:style>
  <w:style w:type="paragraph" w:styleId="lfej">
    <w:name w:val="header"/>
    <w:basedOn w:val="Norml"/>
    <w:link w:val="lfejChar"/>
    <w:uiPriority w:val="24"/>
    <w:qFormat/>
    <w:rsid w:val="00122206"/>
    <w:pPr>
      <w:tabs>
        <w:tab w:val="center" w:pos="4536"/>
        <w:tab w:val="right" w:pos="9072"/>
      </w:tabs>
    </w:pPr>
  </w:style>
  <w:style w:type="character" w:customStyle="1" w:styleId="En-tteCar">
    <w:name w:val="En-tête Car"/>
    <w:basedOn w:val="Bekezdsalapbettpusa"/>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122206"/>
    <w:pPr>
      <w:ind w:left="720" w:hanging="720"/>
    </w:pPr>
  </w:style>
  <w:style w:type="character" w:customStyle="1" w:styleId="Code">
    <w:name w:val="Code"/>
    <w:uiPriority w:val="1"/>
    <w:qFormat/>
    <w:rsid w:val="00122206"/>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122206"/>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122206"/>
    <w:rPr>
      <w:vertAlign w:val="superscript"/>
    </w:rPr>
  </w:style>
  <w:style w:type="character" w:customStyle="1" w:styleId="ForeignKannadaScript">
    <w:name w:val="Foreign: KannadaScript"/>
    <w:basedOn w:val="Foreign"/>
    <w:uiPriority w:val="1"/>
    <w:qFormat/>
    <w:rsid w:val="00122206"/>
    <w:rPr>
      <w:rFonts w:ascii="Gentium Plus" w:hAnsi="Gentium Plus" w:cs="Arial Unicode MS"/>
      <w:b w:val="0"/>
      <w:i w:val="0"/>
      <w:noProof/>
    </w:rPr>
  </w:style>
  <w:style w:type="character" w:customStyle="1" w:styleId="ForeignTamilScript">
    <w:name w:val="Foreign: TamilScript"/>
    <w:basedOn w:val="Foreign"/>
    <w:uiPriority w:val="1"/>
    <w:qFormat/>
    <w:rsid w:val="00122206"/>
    <w:rPr>
      <w:rFonts w:ascii="Gentium Plus" w:hAnsi="Gentium Plus" w:cs="Nirmala UI"/>
      <w:b w:val="0"/>
      <w:i w:val="0"/>
      <w:noProof/>
      <w:szCs w:val="24"/>
    </w:rPr>
  </w:style>
  <w:style w:type="character" w:customStyle="1" w:styleId="ForeignBalineseScript">
    <w:name w:val="Foreign: BalineseScript"/>
    <w:basedOn w:val="Foreign"/>
    <w:uiPriority w:val="1"/>
    <w:qFormat/>
    <w:rsid w:val="00122206"/>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122206"/>
    <w:rPr>
      <w:rFonts w:ascii="Leelawadee UI" w:hAnsi="Leelawadee UI" w:cs="Leelawadee UI"/>
      <w:i w:val="0"/>
      <w:noProof/>
    </w:rPr>
  </w:style>
  <w:style w:type="character" w:customStyle="1" w:styleId="ForeignBrahmiScript">
    <w:name w:val="Foreign: BrahmiScript"/>
    <w:basedOn w:val="Foreign"/>
    <w:uiPriority w:val="1"/>
    <w:qFormat/>
    <w:rsid w:val="00122206"/>
    <w:rPr>
      <w:rFonts w:ascii="Segoe UI Historic" w:hAnsi="Segoe UI Historic" w:cs="Segoe UI Historic"/>
      <w:i w:val="0"/>
      <w:noProof/>
    </w:rPr>
  </w:style>
  <w:style w:type="character" w:customStyle="1" w:styleId="ForeignOriyaScript">
    <w:name w:val="Foreign: OriyaScript"/>
    <w:basedOn w:val="Foreign"/>
    <w:uiPriority w:val="1"/>
    <w:qFormat/>
    <w:rsid w:val="00122206"/>
    <w:rPr>
      <w:rFonts w:ascii="Arial Unicode MS" w:hAnsi="Arial Unicode MS" w:cs="Nirmala UI"/>
      <w:i w:val="0"/>
      <w:noProof/>
    </w:rPr>
  </w:style>
  <w:style w:type="character" w:customStyle="1" w:styleId="NotedebasdepageCar">
    <w:name w:val="Note de bas de page Car"/>
    <w:basedOn w:val="Bekezdsalapbettpusa"/>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122206"/>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122206"/>
    <w:pPr>
      <w:tabs>
        <w:tab w:val="right" w:pos="851"/>
        <w:tab w:val="left" w:pos="1134"/>
      </w:tabs>
    </w:pPr>
    <w:rPr>
      <w:lang w:eastAsia="en-GB" w:bidi="hi-IN"/>
    </w:rPr>
  </w:style>
  <w:style w:type="character" w:styleId="Hiperhivatkozs">
    <w:name w:val="Hyperlink"/>
    <w:basedOn w:val="Bekezdsalapbettpusa"/>
    <w:uiPriority w:val="99"/>
    <w:unhideWhenUsed/>
    <w:rsid w:val="00122206"/>
    <w:rPr>
      <w:color w:val="0000FF" w:themeColor="hyperlink"/>
      <w:u w:val="single"/>
    </w:rPr>
  </w:style>
  <w:style w:type="character" w:styleId="Feloldatlanmegemlts">
    <w:name w:val="Unresolved Mention"/>
    <w:basedOn w:val="Bekezdsalapbettpusa"/>
    <w:uiPriority w:val="99"/>
    <w:semiHidden/>
    <w:unhideWhenUsed/>
    <w:rsid w:val="00122206"/>
    <w:rPr>
      <w:color w:val="605E5C"/>
      <w:shd w:val="clear" w:color="auto" w:fill="E1DFDD"/>
    </w:rPr>
  </w:style>
  <w:style w:type="character" w:styleId="Mrltotthiperhivatkozs">
    <w:name w:val="FollowedHyperlink"/>
    <w:basedOn w:val="Bekezdsalapbettpusa"/>
    <w:uiPriority w:val="99"/>
    <w:semiHidden/>
    <w:unhideWhenUsed/>
    <w:rsid w:val="00122206"/>
    <w:rPr>
      <w:color w:val="800080" w:themeColor="followedHyperlink"/>
      <w:u w:val="single"/>
    </w:rPr>
  </w:style>
  <w:style w:type="table" w:styleId="Rcsostblzat">
    <w:name w:val="Table Grid"/>
    <w:basedOn w:val="Normltblzat"/>
    <w:uiPriority w:val="39"/>
    <w:rsid w:val="001222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122206"/>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122206"/>
    <w:rPr>
      <w:noProof/>
      <w:position w:val="-10"/>
      <w:lang w:val="en-GB" w:eastAsia="fr-FR"/>
    </w:rPr>
  </w:style>
  <w:style w:type="character" w:customStyle="1" w:styleId="ForeignKhmerScript">
    <w:name w:val="Foreign: KhmerScript"/>
    <w:basedOn w:val="Bekezdsalapbettpusa"/>
    <w:uiPriority w:val="1"/>
    <w:qFormat/>
    <w:rsid w:val="00122206"/>
    <w:rPr>
      <w:rFonts w:ascii="Gentium Plus" w:hAnsi="Gentium Plus" w:cs="DaunPenh"/>
      <w:szCs w:val="36"/>
      <w:lang w:bidi="km-KH"/>
    </w:rPr>
  </w:style>
  <w:style w:type="paragraph" w:styleId="TJ1">
    <w:name w:val="toc 1"/>
    <w:basedOn w:val="Norml"/>
    <w:next w:val="Norml"/>
    <w:uiPriority w:val="39"/>
    <w:unhideWhenUsed/>
    <w:rsid w:val="00122206"/>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122206"/>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122206"/>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122206"/>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122206"/>
    <w:rPr>
      <w:smallCaps/>
      <w:noProof/>
    </w:rPr>
  </w:style>
  <w:style w:type="character" w:customStyle="1" w:styleId="Codeattribute">
    <w:name w:val="Code_attribute"/>
    <w:basedOn w:val="Code"/>
    <w:uiPriority w:val="1"/>
    <w:qFormat/>
    <w:rsid w:val="00122206"/>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122206"/>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122206"/>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122206"/>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122206"/>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122206"/>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122206"/>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122206"/>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122206"/>
    <w:pPr>
      <w:widowControl/>
      <w:numPr>
        <w:numId w:val="30"/>
      </w:numPr>
      <w:spacing w:before="60"/>
      <w:contextualSpacing/>
    </w:pPr>
  </w:style>
  <w:style w:type="character" w:customStyle="1" w:styleId="ForeignTamilGrantha">
    <w:name w:val="Foreign:TamilGrantha"/>
    <w:basedOn w:val="ForeignTamilScript"/>
    <w:uiPriority w:val="1"/>
    <w:qFormat/>
    <w:rsid w:val="00122206"/>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122206"/>
    <w:rPr>
      <w:rFonts w:ascii="Gentium Plus" w:hAnsi="Gentium Plus" w:cs="Arial Unicode MS"/>
      <w:b w:val="0"/>
      <w:i w:val="0"/>
      <w:noProof/>
    </w:rPr>
  </w:style>
  <w:style w:type="character" w:customStyle="1" w:styleId="MetreCode">
    <w:name w:val="MetreCode"/>
    <w:basedOn w:val="Bekezdsalapbettpusa"/>
    <w:uiPriority w:val="1"/>
    <w:qFormat/>
    <w:rsid w:val="00122206"/>
    <w:rPr>
      <w:rFonts w:ascii="Cardo" w:eastAsia="Arial Unicode MS" w:hAnsi="Cardo" w:cs="Arial Unicode MS"/>
      <w:spacing w:val="30"/>
    </w:rPr>
  </w:style>
  <w:style w:type="paragraph" w:customStyle="1" w:styleId="Frontmatter">
    <w:name w:val="Frontmatter"/>
    <w:basedOn w:val="Norml"/>
    <w:qFormat/>
    <w:rsid w:val="00122206"/>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CommentaireC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122206"/>
    <w:rPr>
      <w:rFonts w:ascii="Myanmar Text" w:hAnsi="Myanmar Text" w:cs="Myanmar Text"/>
      <w:i w:val="0"/>
      <w:noProof/>
    </w:rPr>
  </w:style>
  <w:style w:type="character" w:customStyle="1" w:styleId="JegyzetszvegChar">
    <w:name w:val="Jegyzetszöveg Char"/>
    <w:basedOn w:val="Bekezdsalapbettpusa"/>
    <w:link w:val="Jegyzetszveg"/>
    <w:uiPriority w:val="99"/>
    <w:rsid w:val="00122206"/>
    <w:rPr>
      <w:rFonts w:ascii="Gentium Plus" w:eastAsia="Arial Unicode MS" w:hAnsi="Gentium Plus" w:cs="Mangal"/>
      <w:sz w:val="20"/>
      <w:szCs w:val="18"/>
      <w:lang w:eastAsia="en-US" w:bidi="ar-SA"/>
    </w:rPr>
  </w:style>
  <w:style w:type="character" w:customStyle="1" w:styleId="BuborkszvegChar">
    <w:name w:val="Buborékszöveg Char"/>
    <w:basedOn w:val="Bekezdsalapbettpusa"/>
    <w:link w:val="Buborkszveg"/>
    <w:uiPriority w:val="99"/>
    <w:semiHidden/>
    <w:rsid w:val="00122206"/>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122206"/>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122206"/>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122206"/>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122206"/>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122206"/>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122206"/>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122206"/>
    <w:rPr>
      <w:rFonts w:ascii="Tahoma" w:eastAsia="Arial Unicode MS" w:hAnsi="Tahoma" w:cs="Arial Unicode MS"/>
      <w:sz w:val="22"/>
      <w:szCs w:val="22"/>
      <w:lang w:eastAsia="en-US" w:bidi="ar-SA"/>
    </w:rPr>
  </w:style>
  <w:style w:type="character" w:customStyle="1" w:styleId="llbChar">
    <w:name w:val="Élőláb Char"/>
    <w:basedOn w:val="Bekezdsalapbettpusa"/>
    <w:link w:val="llb"/>
    <w:uiPriority w:val="24"/>
    <w:rsid w:val="00122206"/>
    <w:rPr>
      <w:rFonts w:ascii="Gentium Plus" w:eastAsia="Arial Unicode MS" w:hAnsi="Gentium Plus" w:cs="Arial Unicode MS"/>
      <w:sz w:val="22"/>
      <w:szCs w:val="22"/>
      <w:lang w:eastAsia="en-US" w:bidi="ar-SA"/>
    </w:rPr>
  </w:style>
  <w:style w:type="character" w:customStyle="1" w:styleId="lfejChar">
    <w:name w:val="Élőfej Char"/>
    <w:basedOn w:val="Bekezdsalapbettpusa"/>
    <w:link w:val="lfej"/>
    <w:uiPriority w:val="24"/>
    <w:rsid w:val="00122206"/>
    <w:rPr>
      <w:rFonts w:ascii="Gentium Plus" w:eastAsia="Arial Unicode MS" w:hAnsi="Gentium Plus" w:cs="Arial Unicode MS"/>
      <w:sz w:val="22"/>
      <w:szCs w:val="22"/>
      <w:lang w:eastAsia="en-US" w:bidi="ar-SA"/>
    </w:rPr>
  </w:style>
  <w:style w:type="character" w:customStyle="1" w:styleId="LbjegyzetszvegChar">
    <w:name w:val="Lábjegyzetszöveg Char"/>
    <w:basedOn w:val="Bekezdsalapbettpusa"/>
    <w:link w:val="Lbjegyzetszveg"/>
    <w:uiPriority w:val="99"/>
    <w:rsid w:val="00122206"/>
    <w:rPr>
      <w:rFonts w:ascii="Gentium Plus" w:eastAsia="Arial Unicode MS" w:hAnsi="Gentium Plus" w:cs="Arial Unicode MS"/>
      <w:sz w:val="18"/>
      <w:szCs w:val="16"/>
      <w:lang w:eastAsia="en-US" w:bidi="ar-SA"/>
    </w:rPr>
  </w:style>
  <w:style w:type="paragraph" w:styleId="TJ4">
    <w:name w:val="toc 4"/>
    <w:basedOn w:val="TJ3"/>
    <w:next w:val="Norml"/>
    <w:autoRedefine/>
    <w:uiPriority w:val="39"/>
    <w:unhideWhenUsed/>
    <w:rsid w:val="00122206"/>
    <w:pPr>
      <w:widowControl/>
      <w:tabs>
        <w:tab w:val="clear" w:pos="1134"/>
      </w:tabs>
      <w:autoSpaceDE/>
      <w:autoSpaceDN/>
      <w:ind w:left="1021"/>
    </w:pPr>
    <w:rPr>
      <w:lang w:eastAsia="zh-CN" w:bidi="hi-IN"/>
    </w:rPr>
  </w:style>
  <w:style w:type="character" w:styleId="Vgjegyzet-hivatkozs">
    <w:name w:val="endnote reference"/>
    <w:basedOn w:val="Bekezdsalapbettpusa"/>
    <w:uiPriority w:val="99"/>
    <w:semiHidden/>
    <w:unhideWhenUsed/>
    <w:rsid w:val="00BE5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30076183">
      <w:bodyDiv w:val="1"/>
      <w:marLeft w:val="0"/>
      <w:marRight w:val="0"/>
      <w:marTop w:val="0"/>
      <w:marBottom w:val="0"/>
      <w:divBdr>
        <w:top w:val="none" w:sz="0" w:space="0" w:color="auto"/>
        <w:left w:val="none" w:sz="0" w:space="0" w:color="auto"/>
        <w:bottom w:val="none" w:sz="0" w:space="0" w:color="auto"/>
        <w:right w:val="none" w:sz="0" w:space="0" w:color="auto"/>
      </w:divBdr>
      <w:divsChild>
        <w:div w:id="351343415">
          <w:marLeft w:val="0"/>
          <w:marRight w:val="0"/>
          <w:marTop w:val="0"/>
          <w:marBottom w:val="0"/>
          <w:divBdr>
            <w:top w:val="none" w:sz="0" w:space="0" w:color="auto"/>
            <w:left w:val="none" w:sz="0" w:space="0" w:color="auto"/>
            <w:bottom w:val="none" w:sz="0" w:space="0" w:color="auto"/>
            <w:right w:val="none" w:sz="0" w:space="0" w:color="auto"/>
          </w:divBdr>
        </w:div>
        <w:div w:id="733890003">
          <w:marLeft w:val="0"/>
          <w:marRight w:val="0"/>
          <w:marTop w:val="0"/>
          <w:marBottom w:val="0"/>
          <w:divBdr>
            <w:top w:val="none" w:sz="0" w:space="0" w:color="auto"/>
            <w:left w:val="none" w:sz="0" w:space="0" w:color="auto"/>
            <w:bottom w:val="none" w:sz="0" w:space="0" w:color="auto"/>
            <w:right w:val="none" w:sz="0" w:space="0" w:color="auto"/>
          </w:divBdr>
        </w:div>
      </w:divsChild>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284"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footer" Target="footer1.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4.jpeg"/><Relationship Id="rId11" Type="http://schemas.openxmlformats.org/officeDocument/2006/relationships/hyperlink" Target="https://software.sil.org/gentium/" TargetMode="External"/><Relationship Id="rId24" Type="http://schemas.openxmlformats.org/officeDocument/2006/relationships/image" Target="media/image9.png"/><Relationship Id="rId32" Type="http://schemas.openxmlformats.org/officeDocument/2006/relationships/image" Target="media/image17.jpeg"/><Relationship Id="rId37" Type="http://schemas.microsoft.com/office/2018/08/relationships/commentsExtensible" Target="commentsExtensible.xml"/><Relationship Id="rId40" Type="http://schemas.openxmlformats.org/officeDocument/2006/relationships/image" Target="media/image24.jpeg"/><Relationship Id="rId45" Type="http://schemas.openxmlformats.org/officeDocument/2006/relationships/hyperlink" Target="https://standards.iso.org/ittf/PubliclyAvailableStandards/c069119_ISO_IEC_10646_2017.zip" TargetMode="Externa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yperlink" Target="https://www.unicode.org/standard/standard.html" TargetMode="Externa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yperlink" Target="https://www.iso.org/standard/28333.html" TargetMode="External"/><Relationship Id="rId48"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standards.iso.org/ittf/PubliclyAvailableStandards/c069119_ISO_IEC_10646_2017.zip" TargetMode="External"/><Relationship Id="rId20" Type="http://schemas.openxmlformats.org/officeDocument/2006/relationships/image" Target="media/image5.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F755D-A982-42EB-BA95-F64668CF3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50</TotalTime>
  <Pages>1</Pages>
  <Words>13576</Words>
  <Characters>77386</Characters>
  <Application>Microsoft Office Word</Application>
  <DocSecurity>0</DocSecurity>
  <Lines>644</Lines>
  <Paragraphs>181</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90781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42</cp:revision>
  <cp:lastPrinted>2019-08-29T12:31:00Z</cp:lastPrinted>
  <dcterms:created xsi:type="dcterms:W3CDTF">2020-07-02T09:25:00Z</dcterms:created>
  <dcterms:modified xsi:type="dcterms:W3CDTF">2025-05-26T12:47:00Z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id="u9BgAnot"/&gt;&lt;style id="" hasBibliography="0" bibliographyStyleHasBeenSet="0"/&gt;&lt;prefs/&gt;&lt;/data&gt;</vt:lpwstr>
  </property>
</Properties>
</file>