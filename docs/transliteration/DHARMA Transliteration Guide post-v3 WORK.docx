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00B968FD" w:rsidRPr="009B1B41">
          <w:rPr>
            <w:rStyle w:val="Hiperhivatkozs"/>
            <w:noProof/>
          </w:rPr>
          <w:t>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Version History</w:t>
        </w:r>
        <w:r w:rsidR="00B968FD">
          <w:rPr>
            <w:noProof/>
            <w:webHidden/>
          </w:rPr>
          <w:tab/>
        </w:r>
        <w:r w:rsidR="00B968FD">
          <w:rPr>
            <w:noProof/>
            <w:webHidden/>
          </w:rPr>
          <w:fldChar w:fldCharType="begin"/>
        </w:r>
        <w:r w:rsidR="00B968FD">
          <w:rPr>
            <w:noProof/>
            <w:webHidden/>
          </w:rPr>
          <w:instrText xml:space="preserve"> PAGEREF _Toc162447127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22C1E7D9" w14:textId="2A55E6E2"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00B968FD" w:rsidRPr="009B1B41">
          <w:rPr>
            <w:rStyle w:val="Hiperhivatkozs"/>
            <w:noProof/>
          </w:rPr>
          <w:t>1.1.1.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Summary of changes since the last version</w:t>
        </w:r>
        <w:r w:rsidR="00B968FD">
          <w:rPr>
            <w:noProof/>
            <w:webHidden/>
          </w:rPr>
          <w:tab/>
        </w:r>
        <w:r w:rsidR="00B968FD">
          <w:rPr>
            <w:noProof/>
            <w:webHidden/>
          </w:rPr>
          <w:fldChar w:fldCharType="begin"/>
        </w:r>
        <w:r w:rsidR="00B968FD">
          <w:rPr>
            <w:noProof/>
            <w:webHidden/>
          </w:rPr>
          <w:instrText xml:space="preserve"> PAGEREF _Toc162447128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03E83465" w14:textId="6B93DD27"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00B968FD" w:rsidRPr="009B1B41">
          <w:rPr>
            <w:rStyle w:val="Hiperhivatkozs"/>
            <w:noProof/>
          </w:rPr>
          <w:t>1.2.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Coverage</w:t>
        </w:r>
        <w:r w:rsidR="00B968FD">
          <w:rPr>
            <w:noProof/>
            <w:webHidden/>
          </w:rPr>
          <w:tab/>
        </w:r>
        <w:r w:rsidR="00B968FD">
          <w:rPr>
            <w:noProof/>
            <w:webHidden/>
          </w:rPr>
          <w:fldChar w:fldCharType="begin"/>
        </w:r>
        <w:r w:rsidR="00B968FD">
          <w:rPr>
            <w:noProof/>
            <w:webHidden/>
          </w:rPr>
          <w:instrText xml:space="preserve"> PAGEREF _Toc162447129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E2EC1E2" w14:textId="5A71EBB6"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00B968FD" w:rsidRPr="009B1B41">
          <w:rPr>
            <w:rStyle w:val="Hiperhivatkozs"/>
            <w:noProof/>
          </w:rPr>
          <w:t>1.3.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Separation of Transliteration and Encoding</w:t>
        </w:r>
        <w:r w:rsidR="00B968FD">
          <w:rPr>
            <w:noProof/>
            <w:webHidden/>
          </w:rPr>
          <w:tab/>
        </w:r>
        <w:r w:rsidR="00B968FD">
          <w:rPr>
            <w:noProof/>
            <w:webHidden/>
          </w:rPr>
          <w:fldChar w:fldCharType="begin"/>
        </w:r>
        <w:r w:rsidR="00B968FD">
          <w:rPr>
            <w:noProof/>
            <w:webHidden/>
          </w:rPr>
          <w:instrText xml:space="preserve"> PAGEREF _Toc162447130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62D0E7F8" w14:textId="494E1087"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00B968FD" w:rsidRPr="009B1B41">
          <w:rPr>
            <w:rStyle w:val="Hiperhivatkozs"/>
            <w:noProof/>
          </w:rPr>
          <w:t>1.4.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Terms and Definitions</w:t>
        </w:r>
        <w:r w:rsidR="00B968FD">
          <w:rPr>
            <w:noProof/>
            <w:webHidden/>
          </w:rPr>
          <w:tab/>
        </w:r>
        <w:r w:rsidR="00B968FD">
          <w:rPr>
            <w:noProof/>
            <w:webHidden/>
          </w:rPr>
          <w:fldChar w:fldCharType="begin"/>
        </w:r>
        <w:r w:rsidR="00B968FD">
          <w:rPr>
            <w:noProof/>
            <w:webHidden/>
          </w:rPr>
          <w:instrText xml:space="preserve"> PAGEREF _Toc162447131 \h </w:instrText>
        </w:r>
        <w:r w:rsidR="00B968FD">
          <w:rPr>
            <w:noProof/>
            <w:webHidden/>
          </w:rPr>
        </w:r>
        <w:r w:rsidR="00B968FD">
          <w:rPr>
            <w:noProof/>
            <w:webHidden/>
          </w:rPr>
          <w:fldChar w:fldCharType="separate"/>
        </w:r>
        <w:r w:rsidR="00B968FD">
          <w:rPr>
            <w:noProof/>
            <w:webHidden/>
          </w:rPr>
          <w:t>3</w:t>
        </w:r>
        <w:r w:rsidR="00B968FD">
          <w:rPr>
            <w:noProof/>
            <w:webHidden/>
          </w:rPr>
          <w:fldChar w:fldCharType="end"/>
        </w:r>
      </w:hyperlink>
    </w:p>
    <w:p w14:paraId="03601274" w14:textId="656734B0"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00B968FD" w:rsidRPr="009B1B41">
          <w:rPr>
            <w:rStyle w:val="Hiperhivatkozs"/>
            <w:noProof/>
          </w:rPr>
          <w:t>1.4.1.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Abbreviations</w:t>
        </w:r>
        <w:r w:rsidR="00B968FD">
          <w:rPr>
            <w:noProof/>
            <w:webHidden/>
          </w:rPr>
          <w:tab/>
        </w:r>
        <w:r w:rsidR="00B968FD">
          <w:rPr>
            <w:noProof/>
            <w:webHidden/>
          </w:rPr>
          <w:fldChar w:fldCharType="begin"/>
        </w:r>
        <w:r w:rsidR="00B968FD">
          <w:rPr>
            <w:noProof/>
            <w:webHidden/>
          </w:rPr>
          <w:instrText xml:space="preserve"> PAGEREF _Toc162447132 \h </w:instrText>
        </w:r>
        <w:r w:rsidR="00B968FD">
          <w:rPr>
            <w:noProof/>
            <w:webHidden/>
          </w:rPr>
        </w:r>
        <w:r w:rsidR="00B968FD">
          <w:rPr>
            <w:noProof/>
            <w:webHidden/>
          </w:rPr>
          <w:fldChar w:fldCharType="separate"/>
        </w:r>
        <w:r w:rsidR="00B968FD">
          <w:rPr>
            <w:noProof/>
            <w:webHidden/>
          </w:rPr>
          <w:t>3</w:t>
        </w:r>
        <w:r w:rsidR="00B968FD">
          <w:rPr>
            <w:noProof/>
            <w:webHidden/>
          </w:rPr>
          <w:fldChar w:fldCharType="end"/>
        </w:r>
      </w:hyperlink>
    </w:p>
    <w:p w14:paraId="17B09B33" w14:textId="67411E2C"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00B968FD" w:rsidRPr="009B1B41">
          <w:rPr>
            <w:rStyle w:val="Hiperhivatkozs"/>
            <w:noProof/>
          </w:rPr>
          <w:t>1.4.2.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Script and its elements</w:t>
        </w:r>
        <w:r w:rsidR="00B968FD">
          <w:rPr>
            <w:noProof/>
            <w:webHidden/>
          </w:rPr>
          <w:tab/>
        </w:r>
        <w:r w:rsidR="00B968FD">
          <w:rPr>
            <w:noProof/>
            <w:webHidden/>
          </w:rPr>
          <w:fldChar w:fldCharType="begin"/>
        </w:r>
        <w:r w:rsidR="00B968FD">
          <w:rPr>
            <w:noProof/>
            <w:webHidden/>
          </w:rPr>
          <w:instrText xml:space="preserve"> PAGEREF _Toc162447133 \h </w:instrText>
        </w:r>
        <w:r w:rsidR="00B968FD">
          <w:rPr>
            <w:noProof/>
            <w:webHidden/>
          </w:rPr>
        </w:r>
        <w:r w:rsidR="00B968FD">
          <w:rPr>
            <w:noProof/>
            <w:webHidden/>
          </w:rPr>
          <w:fldChar w:fldCharType="separate"/>
        </w:r>
        <w:r w:rsidR="00B968FD">
          <w:rPr>
            <w:noProof/>
            <w:webHidden/>
          </w:rPr>
          <w:t>3</w:t>
        </w:r>
        <w:r w:rsidR="00B968FD">
          <w:rPr>
            <w:noProof/>
            <w:webHidden/>
          </w:rPr>
          <w:fldChar w:fldCharType="end"/>
        </w:r>
      </w:hyperlink>
    </w:p>
    <w:p w14:paraId="6D3EA9B3" w14:textId="19E0F00E"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00B968FD" w:rsidRPr="009B1B41">
          <w:rPr>
            <w:rStyle w:val="Hiperhivatkozs"/>
            <w:noProof/>
          </w:rPr>
          <w:t>1.4.3.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Script conversion</w:t>
        </w:r>
        <w:r w:rsidR="00B968FD">
          <w:rPr>
            <w:noProof/>
            <w:webHidden/>
          </w:rPr>
          <w:tab/>
        </w:r>
        <w:r w:rsidR="00B968FD">
          <w:rPr>
            <w:noProof/>
            <w:webHidden/>
          </w:rPr>
          <w:fldChar w:fldCharType="begin"/>
        </w:r>
        <w:r w:rsidR="00B968FD">
          <w:rPr>
            <w:noProof/>
            <w:webHidden/>
          </w:rPr>
          <w:instrText xml:space="preserve"> PAGEREF _Toc162447134 \h </w:instrText>
        </w:r>
        <w:r w:rsidR="00B968FD">
          <w:rPr>
            <w:noProof/>
            <w:webHidden/>
          </w:rPr>
        </w:r>
        <w:r w:rsidR="00B968FD">
          <w:rPr>
            <w:noProof/>
            <w:webHidden/>
          </w:rPr>
          <w:fldChar w:fldCharType="separate"/>
        </w:r>
        <w:r w:rsidR="00B968FD">
          <w:rPr>
            <w:noProof/>
            <w:webHidden/>
          </w:rPr>
          <w:t>5</w:t>
        </w:r>
        <w:r w:rsidR="00B968FD">
          <w:rPr>
            <w:noProof/>
            <w:webHidden/>
          </w:rPr>
          <w:fldChar w:fldCharType="end"/>
        </w:r>
      </w:hyperlink>
    </w:p>
    <w:p w14:paraId="18011E62" w14:textId="1393C264"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00B968FD" w:rsidRPr="009B1B41">
          <w:rPr>
            <w:rStyle w:val="Hiperhivatkozs"/>
            <w:noProof/>
          </w:rPr>
          <w:t>1.4.4.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Notation for transliteration and transcription</w:t>
        </w:r>
        <w:r w:rsidR="00B968FD">
          <w:rPr>
            <w:noProof/>
            <w:webHidden/>
          </w:rPr>
          <w:tab/>
        </w:r>
        <w:r w:rsidR="00B968FD">
          <w:rPr>
            <w:noProof/>
            <w:webHidden/>
          </w:rPr>
          <w:fldChar w:fldCharType="begin"/>
        </w:r>
        <w:r w:rsidR="00B968FD">
          <w:rPr>
            <w:noProof/>
            <w:webHidden/>
          </w:rPr>
          <w:instrText xml:space="preserve"> PAGEREF _Toc162447135 \h </w:instrText>
        </w:r>
        <w:r w:rsidR="00B968FD">
          <w:rPr>
            <w:noProof/>
            <w:webHidden/>
          </w:rPr>
        </w:r>
        <w:r w:rsidR="00B968FD">
          <w:rPr>
            <w:noProof/>
            <w:webHidden/>
          </w:rPr>
          <w:fldChar w:fldCharType="separate"/>
        </w:r>
        <w:r w:rsidR="00B968FD">
          <w:rPr>
            <w:noProof/>
            <w:webHidden/>
          </w:rPr>
          <w:t>6</w:t>
        </w:r>
        <w:r w:rsidR="00B968FD">
          <w:rPr>
            <w:noProof/>
            <w:webHidden/>
          </w:rPr>
          <w:fldChar w:fldCharType="end"/>
        </w:r>
      </w:hyperlink>
    </w:p>
    <w:p w14:paraId="7DF74DDF" w14:textId="2C8F1AD7" w:rsidR="00B968FD" w:rsidRDefault="00BF11C6">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00B968FD" w:rsidRPr="009B1B41">
          <w:rPr>
            <w:rStyle w:val="Hiperhivatkozs"/>
            <w:noProof/>
          </w:rPr>
          <w:t>2.</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General Principles</w:t>
        </w:r>
        <w:r w:rsidR="00B968FD">
          <w:rPr>
            <w:noProof/>
            <w:webHidden/>
          </w:rPr>
          <w:tab/>
        </w:r>
        <w:r w:rsidR="00B968FD">
          <w:rPr>
            <w:noProof/>
            <w:webHidden/>
          </w:rPr>
          <w:fldChar w:fldCharType="begin"/>
        </w:r>
        <w:r w:rsidR="00B968FD">
          <w:rPr>
            <w:noProof/>
            <w:webHidden/>
          </w:rPr>
          <w:instrText xml:space="preserve"> PAGEREF _Toc162447136 \h </w:instrText>
        </w:r>
        <w:r w:rsidR="00B968FD">
          <w:rPr>
            <w:noProof/>
            <w:webHidden/>
          </w:rPr>
        </w:r>
        <w:r w:rsidR="00B968FD">
          <w:rPr>
            <w:noProof/>
            <w:webHidden/>
          </w:rPr>
          <w:fldChar w:fldCharType="separate"/>
        </w:r>
        <w:r w:rsidR="00B968FD">
          <w:rPr>
            <w:noProof/>
            <w:webHidden/>
          </w:rPr>
          <w:t>7</w:t>
        </w:r>
        <w:r w:rsidR="00B968FD">
          <w:rPr>
            <w:noProof/>
            <w:webHidden/>
          </w:rPr>
          <w:fldChar w:fldCharType="end"/>
        </w:r>
      </w:hyperlink>
    </w:p>
    <w:p w14:paraId="13734DAA" w14:textId="60EF24EA"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00B968FD" w:rsidRPr="009B1B41">
          <w:rPr>
            <w:rStyle w:val="Hiperhivatkozs"/>
            <w:noProof/>
          </w:rPr>
          <w:t>2.1.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 Set and Input Method</w:t>
        </w:r>
        <w:r w:rsidR="00B968FD">
          <w:rPr>
            <w:noProof/>
            <w:webHidden/>
          </w:rPr>
          <w:tab/>
        </w:r>
        <w:r w:rsidR="00B968FD">
          <w:rPr>
            <w:noProof/>
            <w:webHidden/>
          </w:rPr>
          <w:fldChar w:fldCharType="begin"/>
        </w:r>
        <w:r w:rsidR="00B968FD">
          <w:rPr>
            <w:noProof/>
            <w:webHidden/>
          </w:rPr>
          <w:instrText xml:space="preserve"> PAGEREF _Toc162447137 \h </w:instrText>
        </w:r>
        <w:r w:rsidR="00B968FD">
          <w:rPr>
            <w:noProof/>
            <w:webHidden/>
          </w:rPr>
        </w:r>
        <w:r w:rsidR="00B968FD">
          <w:rPr>
            <w:noProof/>
            <w:webHidden/>
          </w:rPr>
          <w:fldChar w:fldCharType="separate"/>
        </w:r>
        <w:r w:rsidR="00B968FD">
          <w:rPr>
            <w:noProof/>
            <w:webHidden/>
          </w:rPr>
          <w:t>7</w:t>
        </w:r>
        <w:r w:rsidR="00B968FD">
          <w:rPr>
            <w:noProof/>
            <w:webHidden/>
          </w:rPr>
          <w:fldChar w:fldCharType="end"/>
        </w:r>
      </w:hyperlink>
    </w:p>
    <w:p w14:paraId="49772ABB" w14:textId="6E3D8671"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00B968FD" w:rsidRPr="009B1B41">
          <w:rPr>
            <w:rStyle w:val="Hiperhivatkozs"/>
            <w:noProof/>
          </w:rPr>
          <w:t>2.2.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Transliteration in Practice</w:t>
        </w:r>
        <w:r w:rsidR="00B968FD">
          <w:rPr>
            <w:noProof/>
            <w:webHidden/>
          </w:rPr>
          <w:tab/>
        </w:r>
        <w:r w:rsidR="00B968FD">
          <w:rPr>
            <w:noProof/>
            <w:webHidden/>
          </w:rPr>
          <w:fldChar w:fldCharType="begin"/>
        </w:r>
        <w:r w:rsidR="00B968FD">
          <w:rPr>
            <w:noProof/>
            <w:webHidden/>
          </w:rPr>
          <w:instrText xml:space="preserve"> PAGEREF _Toc162447138 \h </w:instrText>
        </w:r>
        <w:r w:rsidR="00B968FD">
          <w:rPr>
            <w:noProof/>
            <w:webHidden/>
          </w:rPr>
        </w:r>
        <w:r w:rsidR="00B968FD">
          <w:rPr>
            <w:noProof/>
            <w:webHidden/>
          </w:rPr>
          <w:fldChar w:fldCharType="separate"/>
        </w:r>
        <w:r w:rsidR="00B968FD">
          <w:rPr>
            <w:noProof/>
            <w:webHidden/>
          </w:rPr>
          <w:t>8</w:t>
        </w:r>
        <w:r w:rsidR="00B968FD">
          <w:rPr>
            <w:noProof/>
            <w:webHidden/>
          </w:rPr>
          <w:fldChar w:fldCharType="end"/>
        </w:r>
      </w:hyperlink>
    </w:p>
    <w:p w14:paraId="7BAF15B5" w14:textId="756C79CB"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00B968FD" w:rsidRPr="009B1B41">
          <w:rPr>
            <w:rStyle w:val="Hiperhivatkozs"/>
            <w:noProof/>
          </w:rPr>
          <w:t>2.2.1.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Strict transliteration</w:t>
        </w:r>
        <w:r w:rsidR="00B968FD">
          <w:rPr>
            <w:noProof/>
            <w:webHidden/>
          </w:rPr>
          <w:tab/>
        </w:r>
        <w:r w:rsidR="00B968FD">
          <w:rPr>
            <w:noProof/>
            <w:webHidden/>
          </w:rPr>
          <w:fldChar w:fldCharType="begin"/>
        </w:r>
        <w:r w:rsidR="00B968FD">
          <w:rPr>
            <w:noProof/>
            <w:webHidden/>
          </w:rPr>
          <w:instrText xml:space="preserve"> PAGEREF _Toc162447139 \h </w:instrText>
        </w:r>
        <w:r w:rsidR="00B968FD">
          <w:rPr>
            <w:noProof/>
            <w:webHidden/>
          </w:rPr>
        </w:r>
        <w:r w:rsidR="00B968FD">
          <w:rPr>
            <w:noProof/>
            <w:webHidden/>
          </w:rPr>
          <w:fldChar w:fldCharType="separate"/>
        </w:r>
        <w:r w:rsidR="00B968FD">
          <w:rPr>
            <w:noProof/>
            <w:webHidden/>
          </w:rPr>
          <w:t>8</w:t>
        </w:r>
        <w:r w:rsidR="00B968FD">
          <w:rPr>
            <w:noProof/>
            <w:webHidden/>
          </w:rPr>
          <w:fldChar w:fldCharType="end"/>
        </w:r>
      </w:hyperlink>
    </w:p>
    <w:p w14:paraId="06E0AF6D" w14:textId="071DF4F0"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00B968FD" w:rsidRPr="009B1B41">
          <w:rPr>
            <w:rStyle w:val="Hiperhivatkozs"/>
            <w:noProof/>
          </w:rPr>
          <w:t>2.2.2.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Loose transliteration</w:t>
        </w:r>
        <w:r w:rsidR="00B968FD">
          <w:rPr>
            <w:noProof/>
            <w:webHidden/>
          </w:rPr>
          <w:tab/>
        </w:r>
        <w:r w:rsidR="00B968FD">
          <w:rPr>
            <w:noProof/>
            <w:webHidden/>
          </w:rPr>
          <w:fldChar w:fldCharType="begin"/>
        </w:r>
        <w:r w:rsidR="00B968FD">
          <w:rPr>
            <w:noProof/>
            <w:webHidden/>
          </w:rPr>
          <w:instrText xml:space="preserve"> PAGEREF _Toc162447140 \h </w:instrText>
        </w:r>
        <w:r w:rsidR="00B968FD">
          <w:rPr>
            <w:noProof/>
            <w:webHidden/>
          </w:rPr>
        </w:r>
        <w:r w:rsidR="00B968FD">
          <w:rPr>
            <w:noProof/>
            <w:webHidden/>
          </w:rPr>
          <w:fldChar w:fldCharType="separate"/>
        </w:r>
        <w:r w:rsidR="00B968FD">
          <w:rPr>
            <w:noProof/>
            <w:webHidden/>
          </w:rPr>
          <w:t>8</w:t>
        </w:r>
        <w:r w:rsidR="00B968FD">
          <w:rPr>
            <w:noProof/>
            <w:webHidden/>
          </w:rPr>
          <w:fldChar w:fldCharType="end"/>
        </w:r>
      </w:hyperlink>
    </w:p>
    <w:p w14:paraId="74B6A703" w14:textId="587B5959"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00B968FD" w:rsidRPr="009B1B41">
          <w:rPr>
            <w:rStyle w:val="Hiperhivatkozs"/>
            <w:noProof/>
          </w:rPr>
          <w:t>2.2.3.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Shorthand</w:t>
        </w:r>
        <w:r w:rsidR="00B968FD">
          <w:rPr>
            <w:noProof/>
            <w:webHidden/>
          </w:rPr>
          <w:tab/>
        </w:r>
        <w:r w:rsidR="00B968FD">
          <w:rPr>
            <w:noProof/>
            <w:webHidden/>
          </w:rPr>
          <w:fldChar w:fldCharType="begin"/>
        </w:r>
        <w:r w:rsidR="00B968FD">
          <w:rPr>
            <w:noProof/>
            <w:webHidden/>
          </w:rPr>
          <w:instrText xml:space="preserve"> PAGEREF _Toc162447141 \h </w:instrText>
        </w:r>
        <w:r w:rsidR="00B968FD">
          <w:rPr>
            <w:noProof/>
            <w:webHidden/>
          </w:rPr>
        </w:r>
        <w:r w:rsidR="00B968FD">
          <w:rPr>
            <w:noProof/>
            <w:webHidden/>
          </w:rPr>
          <w:fldChar w:fldCharType="separate"/>
        </w:r>
        <w:r w:rsidR="00B968FD">
          <w:rPr>
            <w:noProof/>
            <w:webHidden/>
          </w:rPr>
          <w:t>9</w:t>
        </w:r>
        <w:r w:rsidR="00B968FD">
          <w:rPr>
            <w:noProof/>
            <w:webHidden/>
          </w:rPr>
          <w:fldChar w:fldCharType="end"/>
        </w:r>
      </w:hyperlink>
    </w:p>
    <w:p w14:paraId="1E3203B2" w14:textId="112D5045"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00B968FD" w:rsidRPr="009B1B41">
          <w:rPr>
            <w:rStyle w:val="Hiperhivatkozs"/>
            <w:noProof/>
          </w:rPr>
          <w:t>2.3.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Transliteration Scheme</w:t>
        </w:r>
        <w:r w:rsidR="00B968FD">
          <w:rPr>
            <w:noProof/>
            <w:webHidden/>
          </w:rPr>
          <w:tab/>
        </w:r>
        <w:r w:rsidR="00B968FD">
          <w:rPr>
            <w:noProof/>
            <w:webHidden/>
          </w:rPr>
          <w:fldChar w:fldCharType="begin"/>
        </w:r>
        <w:r w:rsidR="00B968FD">
          <w:rPr>
            <w:noProof/>
            <w:webHidden/>
          </w:rPr>
          <w:instrText xml:space="preserve"> PAGEREF _Toc162447142 \h </w:instrText>
        </w:r>
        <w:r w:rsidR="00B968FD">
          <w:rPr>
            <w:noProof/>
            <w:webHidden/>
          </w:rPr>
        </w:r>
        <w:r w:rsidR="00B968FD">
          <w:rPr>
            <w:noProof/>
            <w:webHidden/>
          </w:rPr>
          <w:fldChar w:fldCharType="separate"/>
        </w:r>
        <w:r w:rsidR="00B968FD">
          <w:rPr>
            <w:noProof/>
            <w:webHidden/>
          </w:rPr>
          <w:t>9</w:t>
        </w:r>
        <w:r w:rsidR="00B968FD">
          <w:rPr>
            <w:noProof/>
            <w:webHidden/>
          </w:rPr>
          <w:fldChar w:fldCharType="end"/>
        </w:r>
      </w:hyperlink>
    </w:p>
    <w:p w14:paraId="7FC482D3" w14:textId="726C7D2E"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00B968FD" w:rsidRPr="009B1B41">
          <w:rPr>
            <w:rStyle w:val="Hiperhivatkozs"/>
            <w:noProof/>
          </w:rPr>
          <w:t>2.4.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Case Sensitivity</w:t>
        </w:r>
        <w:r w:rsidR="00B968FD">
          <w:rPr>
            <w:noProof/>
            <w:webHidden/>
          </w:rPr>
          <w:tab/>
        </w:r>
        <w:r w:rsidR="00B968FD">
          <w:rPr>
            <w:noProof/>
            <w:webHidden/>
          </w:rPr>
          <w:fldChar w:fldCharType="begin"/>
        </w:r>
        <w:r w:rsidR="00B968FD">
          <w:rPr>
            <w:noProof/>
            <w:webHidden/>
          </w:rPr>
          <w:instrText xml:space="preserve"> PAGEREF _Toc162447143 \h </w:instrText>
        </w:r>
        <w:r w:rsidR="00B968FD">
          <w:rPr>
            <w:noProof/>
            <w:webHidden/>
          </w:rPr>
        </w:r>
        <w:r w:rsidR="00B968FD">
          <w:rPr>
            <w:noProof/>
            <w:webHidden/>
          </w:rPr>
          <w:fldChar w:fldCharType="separate"/>
        </w:r>
        <w:r w:rsidR="00B968FD">
          <w:rPr>
            <w:noProof/>
            <w:webHidden/>
          </w:rPr>
          <w:t>9</w:t>
        </w:r>
        <w:r w:rsidR="00B968FD">
          <w:rPr>
            <w:noProof/>
            <w:webHidden/>
          </w:rPr>
          <w:fldChar w:fldCharType="end"/>
        </w:r>
      </w:hyperlink>
    </w:p>
    <w:p w14:paraId="30DBDD94" w14:textId="4753A149"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00B968FD" w:rsidRPr="009B1B41">
          <w:rPr>
            <w:rStyle w:val="Hiperhivatkozs"/>
            <w:noProof/>
          </w:rPr>
          <w:t>2.4.1.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A note on the use of uppercase for standalone vowels and consonants</w:t>
        </w:r>
        <w:r w:rsidR="00B968FD">
          <w:rPr>
            <w:noProof/>
            <w:webHidden/>
          </w:rPr>
          <w:tab/>
        </w:r>
        <w:r w:rsidR="00B968FD">
          <w:rPr>
            <w:noProof/>
            <w:webHidden/>
          </w:rPr>
          <w:fldChar w:fldCharType="begin"/>
        </w:r>
        <w:r w:rsidR="00B968FD">
          <w:rPr>
            <w:noProof/>
            <w:webHidden/>
          </w:rPr>
          <w:instrText xml:space="preserve"> PAGEREF _Toc162447144 \h </w:instrText>
        </w:r>
        <w:r w:rsidR="00B968FD">
          <w:rPr>
            <w:noProof/>
            <w:webHidden/>
          </w:rPr>
        </w:r>
        <w:r w:rsidR="00B968FD">
          <w:rPr>
            <w:noProof/>
            <w:webHidden/>
          </w:rPr>
          <w:fldChar w:fldCharType="separate"/>
        </w:r>
        <w:r w:rsidR="00B968FD">
          <w:rPr>
            <w:noProof/>
            <w:webHidden/>
          </w:rPr>
          <w:t>10</w:t>
        </w:r>
        <w:r w:rsidR="00B968FD">
          <w:rPr>
            <w:noProof/>
            <w:webHidden/>
          </w:rPr>
          <w:fldChar w:fldCharType="end"/>
        </w:r>
      </w:hyperlink>
    </w:p>
    <w:p w14:paraId="7DD0333B" w14:textId="7DB50022"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00B968FD" w:rsidRPr="009B1B41">
          <w:rPr>
            <w:rStyle w:val="Hiperhivatkozs"/>
            <w:noProof/>
          </w:rPr>
          <w:t>2.5.</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Disambiguation</w:t>
        </w:r>
        <w:r w:rsidR="00B968FD">
          <w:rPr>
            <w:noProof/>
            <w:webHidden/>
          </w:rPr>
          <w:tab/>
        </w:r>
        <w:r w:rsidR="00B968FD">
          <w:rPr>
            <w:noProof/>
            <w:webHidden/>
          </w:rPr>
          <w:fldChar w:fldCharType="begin"/>
        </w:r>
        <w:r w:rsidR="00B968FD">
          <w:rPr>
            <w:noProof/>
            <w:webHidden/>
          </w:rPr>
          <w:instrText xml:space="preserve"> PAGEREF _Toc162447145 \h </w:instrText>
        </w:r>
        <w:r w:rsidR="00B968FD">
          <w:rPr>
            <w:noProof/>
            <w:webHidden/>
          </w:rPr>
        </w:r>
        <w:r w:rsidR="00B968FD">
          <w:rPr>
            <w:noProof/>
            <w:webHidden/>
          </w:rPr>
          <w:fldChar w:fldCharType="separate"/>
        </w:r>
        <w:r w:rsidR="00B968FD">
          <w:rPr>
            <w:noProof/>
            <w:webHidden/>
          </w:rPr>
          <w:t>10</w:t>
        </w:r>
        <w:r w:rsidR="00B968FD">
          <w:rPr>
            <w:noProof/>
            <w:webHidden/>
          </w:rPr>
          <w:fldChar w:fldCharType="end"/>
        </w:r>
      </w:hyperlink>
    </w:p>
    <w:p w14:paraId="374A4EAD" w14:textId="44959536"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00B968FD" w:rsidRPr="009B1B41">
          <w:rPr>
            <w:rStyle w:val="Hiperhivatkozs"/>
            <w:noProof/>
          </w:rPr>
          <w:t>2.6.</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Editorial Additions for Text Analysis</w:t>
        </w:r>
        <w:r w:rsidR="00B968FD">
          <w:rPr>
            <w:noProof/>
            <w:webHidden/>
          </w:rPr>
          <w:tab/>
        </w:r>
        <w:r w:rsidR="00B968FD">
          <w:rPr>
            <w:noProof/>
            <w:webHidden/>
          </w:rPr>
          <w:fldChar w:fldCharType="begin"/>
        </w:r>
        <w:r w:rsidR="00B968FD">
          <w:rPr>
            <w:noProof/>
            <w:webHidden/>
          </w:rPr>
          <w:instrText xml:space="preserve"> PAGEREF _Toc162447146 \h </w:instrText>
        </w:r>
        <w:r w:rsidR="00B968FD">
          <w:rPr>
            <w:noProof/>
            <w:webHidden/>
          </w:rPr>
        </w:r>
        <w:r w:rsidR="00B968FD">
          <w:rPr>
            <w:noProof/>
            <w:webHidden/>
          </w:rPr>
          <w:fldChar w:fldCharType="separate"/>
        </w:r>
        <w:r w:rsidR="00B968FD">
          <w:rPr>
            <w:noProof/>
            <w:webHidden/>
          </w:rPr>
          <w:t>11</w:t>
        </w:r>
        <w:r w:rsidR="00B968FD">
          <w:rPr>
            <w:noProof/>
            <w:webHidden/>
          </w:rPr>
          <w:fldChar w:fldCharType="end"/>
        </w:r>
      </w:hyperlink>
    </w:p>
    <w:p w14:paraId="38B92095" w14:textId="210C0A0B"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00B968FD" w:rsidRPr="009B1B41">
          <w:rPr>
            <w:rStyle w:val="Hiperhivatkozs"/>
            <w:noProof/>
          </w:rPr>
          <w:t>2.6.1.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Editorial spaces for word segmentation</w:t>
        </w:r>
        <w:r w:rsidR="00B968FD">
          <w:rPr>
            <w:noProof/>
            <w:webHidden/>
          </w:rPr>
          <w:tab/>
        </w:r>
        <w:r w:rsidR="00B968FD">
          <w:rPr>
            <w:noProof/>
            <w:webHidden/>
          </w:rPr>
          <w:fldChar w:fldCharType="begin"/>
        </w:r>
        <w:r w:rsidR="00B968FD">
          <w:rPr>
            <w:noProof/>
            <w:webHidden/>
          </w:rPr>
          <w:instrText xml:space="preserve"> PAGEREF _Toc162447147 \h </w:instrText>
        </w:r>
        <w:r w:rsidR="00B968FD">
          <w:rPr>
            <w:noProof/>
            <w:webHidden/>
          </w:rPr>
        </w:r>
        <w:r w:rsidR="00B968FD">
          <w:rPr>
            <w:noProof/>
            <w:webHidden/>
          </w:rPr>
          <w:fldChar w:fldCharType="separate"/>
        </w:r>
        <w:r w:rsidR="00B968FD">
          <w:rPr>
            <w:noProof/>
            <w:webHidden/>
          </w:rPr>
          <w:t>11</w:t>
        </w:r>
        <w:r w:rsidR="00B968FD">
          <w:rPr>
            <w:noProof/>
            <w:webHidden/>
          </w:rPr>
          <w:fldChar w:fldCharType="end"/>
        </w:r>
      </w:hyperlink>
    </w:p>
    <w:p w14:paraId="3123D6E3" w14:textId="050C104D"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00B968FD" w:rsidRPr="009B1B41">
          <w:rPr>
            <w:rStyle w:val="Hiperhivatkozs"/>
            <w:noProof/>
          </w:rPr>
          <w:t>2.6.2.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Editorial hyphenation</w:t>
        </w:r>
        <w:r w:rsidR="00B968FD">
          <w:rPr>
            <w:noProof/>
            <w:webHidden/>
          </w:rPr>
          <w:tab/>
        </w:r>
        <w:r w:rsidR="00B968FD">
          <w:rPr>
            <w:noProof/>
            <w:webHidden/>
          </w:rPr>
          <w:fldChar w:fldCharType="begin"/>
        </w:r>
        <w:r w:rsidR="00B968FD">
          <w:rPr>
            <w:noProof/>
            <w:webHidden/>
          </w:rPr>
          <w:instrText xml:space="preserve"> PAGEREF _Toc162447148 \h </w:instrText>
        </w:r>
        <w:r w:rsidR="00B968FD">
          <w:rPr>
            <w:noProof/>
            <w:webHidden/>
          </w:rPr>
        </w:r>
        <w:r w:rsidR="00B968FD">
          <w:rPr>
            <w:noProof/>
            <w:webHidden/>
          </w:rPr>
          <w:fldChar w:fldCharType="separate"/>
        </w:r>
        <w:r w:rsidR="00B968FD">
          <w:rPr>
            <w:noProof/>
            <w:webHidden/>
          </w:rPr>
          <w:t>12</w:t>
        </w:r>
        <w:r w:rsidR="00B968FD">
          <w:rPr>
            <w:noProof/>
            <w:webHidden/>
          </w:rPr>
          <w:fldChar w:fldCharType="end"/>
        </w:r>
      </w:hyperlink>
    </w:p>
    <w:p w14:paraId="46F78560" w14:textId="117F3C29"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00B968FD" w:rsidRPr="009B1B41">
          <w:rPr>
            <w:rStyle w:val="Hiperhivatkozs"/>
            <w:noProof/>
          </w:rPr>
          <w:t>2.6.3.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Representation of </w:t>
        </w:r>
        <w:r w:rsidR="00B968FD" w:rsidRPr="009B1B41">
          <w:rPr>
            <w:rStyle w:val="Hiperhivatkozs"/>
            <w:i/>
            <w:noProof/>
          </w:rPr>
          <w:t>avagraha</w:t>
        </w:r>
        <w:r w:rsidR="00B968FD">
          <w:rPr>
            <w:noProof/>
            <w:webHidden/>
          </w:rPr>
          <w:tab/>
        </w:r>
        <w:r w:rsidR="00B968FD">
          <w:rPr>
            <w:noProof/>
            <w:webHidden/>
          </w:rPr>
          <w:fldChar w:fldCharType="begin"/>
        </w:r>
        <w:r w:rsidR="00B968FD">
          <w:rPr>
            <w:noProof/>
            <w:webHidden/>
          </w:rPr>
          <w:instrText xml:space="preserve"> PAGEREF _Toc162447149 \h </w:instrText>
        </w:r>
        <w:r w:rsidR="00B968FD">
          <w:rPr>
            <w:noProof/>
            <w:webHidden/>
          </w:rPr>
        </w:r>
        <w:r w:rsidR="00B968FD">
          <w:rPr>
            <w:noProof/>
            <w:webHidden/>
          </w:rPr>
          <w:fldChar w:fldCharType="separate"/>
        </w:r>
        <w:r w:rsidR="00B968FD">
          <w:rPr>
            <w:noProof/>
            <w:webHidden/>
          </w:rPr>
          <w:t>13</w:t>
        </w:r>
        <w:r w:rsidR="00B968FD">
          <w:rPr>
            <w:noProof/>
            <w:webHidden/>
          </w:rPr>
          <w:fldChar w:fldCharType="end"/>
        </w:r>
      </w:hyperlink>
    </w:p>
    <w:p w14:paraId="20C49595" w14:textId="79CDF655"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00B968FD" w:rsidRPr="009B1B41">
          <w:rPr>
            <w:rStyle w:val="Hiperhivatkozs"/>
            <w:noProof/>
          </w:rPr>
          <w:t>2.6.4.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Representation of elided overshort final </w:t>
        </w:r>
        <w:r w:rsidR="00B968FD" w:rsidRPr="009B1B41">
          <w:rPr>
            <w:rStyle w:val="Hiperhivatkozs"/>
            <w:i/>
            <w:noProof/>
          </w:rPr>
          <w:t>u</w:t>
        </w:r>
        <w:r w:rsidR="00B968FD" w:rsidRPr="009B1B41">
          <w:rPr>
            <w:rStyle w:val="Hiperhivatkozs"/>
            <w:noProof/>
          </w:rPr>
          <w:t xml:space="preserve"> in Tamil</w:t>
        </w:r>
        <w:r w:rsidR="00B968FD">
          <w:rPr>
            <w:noProof/>
            <w:webHidden/>
          </w:rPr>
          <w:tab/>
        </w:r>
        <w:r w:rsidR="00B968FD">
          <w:rPr>
            <w:noProof/>
            <w:webHidden/>
          </w:rPr>
          <w:fldChar w:fldCharType="begin"/>
        </w:r>
        <w:r w:rsidR="00B968FD">
          <w:rPr>
            <w:noProof/>
            <w:webHidden/>
          </w:rPr>
          <w:instrText xml:space="preserve"> PAGEREF _Toc162447150 \h </w:instrText>
        </w:r>
        <w:r w:rsidR="00B968FD">
          <w:rPr>
            <w:noProof/>
            <w:webHidden/>
          </w:rPr>
        </w:r>
        <w:r w:rsidR="00B968FD">
          <w:rPr>
            <w:noProof/>
            <w:webHidden/>
          </w:rPr>
          <w:fldChar w:fldCharType="separate"/>
        </w:r>
        <w:r w:rsidR="00B968FD">
          <w:rPr>
            <w:noProof/>
            <w:webHidden/>
          </w:rPr>
          <w:t>14</w:t>
        </w:r>
        <w:r w:rsidR="00B968FD">
          <w:rPr>
            <w:noProof/>
            <w:webHidden/>
          </w:rPr>
          <w:fldChar w:fldCharType="end"/>
        </w:r>
      </w:hyperlink>
    </w:p>
    <w:p w14:paraId="30AB4993" w14:textId="59B013C4" w:rsidR="00B968FD" w:rsidRDefault="00BF11C6">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00B968FD" w:rsidRPr="009B1B41">
          <w:rPr>
            <w:rStyle w:val="Hiperhivatkozs"/>
            <w:noProof/>
          </w:rPr>
          <w:t>3.</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Alphabetic Characters</w:t>
        </w:r>
        <w:r w:rsidR="00B968FD">
          <w:rPr>
            <w:noProof/>
            <w:webHidden/>
          </w:rPr>
          <w:tab/>
        </w:r>
        <w:r w:rsidR="00B968FD">
          <w:rPr>
            <w:noProof/>
            <w:webHidden/>
          </w:rPr>
          <w:fldChar w:fldCharType="begin"/>
        </w:r>
        <w:r w:rsidR="00B968FD">
          <w:rPr>
            <w:noProof/>
            <w:webHidden/>
          </w:rPr>
          <w:instrText xml:space="preserve"> PAGEREF _Toc162447151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36325B14" w14:textId="6B1FC724"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00B968FD" w:rsidRPr="009B1B41">
          <w:rPr>
            <w:rStyle w:val="Hiperhivatkozs"/>
            <w:noProof/>
          </w:rPr>
          <w:t>3.1.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Some Special Characters</w:t>
        </w:r>
        <w:r w:rsidR="00B968FD">
          <w:rPr>
            <w:noProof/>
            <w:webHidden/>
          </w:rPr>
          <w:tab/>
        </w:r>
        <w:r w:rsidR="00B968FD">
          <w:rPr>
            <w:noProof/>
            <w:webHidden/>
          </w:rPr>
          <w:fldChar w:fldCharType="begin"/>
        </w:r>
        <w:r w:rsidR="00B968FD">
          <w:rPr>
            <w:noProof/>
            <w:webHidden/>
          </w:rPr>
          <w:instrText xml:space="preserve"> PAGEREF _Toc162447152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44DCDD77" w14:textId="75D14AD8"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00B968FD" w:rsidRPr="009B1B41">
          <w:rPr>
            <w:rStyle w:val="Hiperhivatkozs"/>
            <w:noProof/>
          </w:rPr>
          <w:t>3.1.1.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Sanskrit and generic characters</w:t>
        </w:r>
        <w:r w:rsidR="00B968FD">
          <w:rPr>
            <w:noProof/>
            <w:webHidden/>
          </w:rPr>
          <w:tab/>
        </w:r>
        <w:r w:rsidR="00B968FD">
          <w:rPr>
            <w:noProof/>
            <w:webHidden/>
          </w:rPr>
          <w:fldChar w:fldCharType="begin"/>
        </w:r>
        <w:r w:rsidR="00B968FD">
          <w:rPr>
            <w:noProof/>
            <w:webHidden/>
          </w:rPr>
          <w:instrText xml:space="preserve"> PAGEREF _Toc162447153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6828F7D8" w14:textId="3D3E4E17"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00B968FD" w:rsidRPr="009B1B41">
          <w:rPr>
            <w:rStyle w:val="Hiperhivatkozs"/>
            <w:noProof/>
          </w:rPr>
          <w:t>3.1.2.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Characters for Dravidian languages</w:t>
        </w:r>
        <w:r w:rsidR="00B968FD">
          <w:rPr>
            <w:noProof/>
            <w:webHidden/>
          </w:rPr>
          <w:tab/>
        </w:r>
        <w:r w:rsidR="00B968FD">
          <w:rPr>
            <w:noProof/>
            <w:webHidden/>
          </w:rPr>
          <w:fldChar w:fldCharType="begin"/>
        </w:r>
        <w:r w:rsidR="00B968FD">
          <w:rPr>
            <w:noProof/>
            <w:webHidden/>
          </w:rPr>
          <w:instrText xml:space="preserve"> PAGEREF _Toc162447154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06B8FC9A" w14:textId="76E3A3E9"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00B968FD" w:rsidRPr="009B1B41">
          <w:rPr>
            <w:rStyle w:val="Hiperhivatkozs"/>
            <w:noProof/>
          </w:rPr>
          <w:t>3.1.3.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Characters for Southeast Asian languages</w:t>
        </w:r>
        <w:r w:rsidR="00B968FD">
          <w:rPr>
            <w:noProof/>
            <w:webHidden/>
          </w:rPr>
          <w:tab/>
        </w:r>
        <w:r w:rsidR="00B968FD">
          <w:rPr>
            <w:noProof/>
            <w:webHidden/>
          </w:rPr>
          <w:fldChar w:fldCharType="begin"/>
        </w:r>
        <w:r w:rsidR="00B968FD">
          <w:rPr>
            <w:noProof/>
            <w:webHidden/>
          </w:rPr>
          <w:instrText xml:space="preserve"> PAGEREF _Toc162447155 \h </w:instrText>
        </w:r>
        <w:r w:rsidR="00B968FD">
          <w:rPr>
            <w:noProof/>
            <w:webHidden/>
          </w:rPr>
        </w:r>
        <w:r w:rsidR="00B968FD">
          <w:rPr>
            <w:noProof/>
            <w:webHidden/>
          </w:rPr>
          <w:fldChar w:fldCharType="separate"/>
        </w:r>
        <w:r w:rsidR="00B968FD">
          <w:rPr>
            <w:noProof/>
            <w:webHidden/>
          </w:rPr>
          <w:t>15</w:t>
        </w:r>
        <w:r w:rsidR="00B968FD">
          <w:rPr>
            <w:noProof/>
            <w:webHidden/>
          </w:rPr>
          <w:fldChar w:fldCharType="end"/>
        </w:r>
      </w:hyperlink>
    </w:p>
    <w:p w14:paraId="01BF5F57" w14:textId="10AB1ADA"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00B968FD" w:rsidRPr="009B1B41">
          <w:rPr>
            <w:rStyle w:val="Hiperhivatkozs"/>
            <w:noProof/>
          </w:rPr>
          <w:t>3.2.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Long and Short </w:t>
        </w:r>
        <w:r w:rsidR="00B968FD" w:rsidRPr="009B1B41">
          <w:rPr>
            <w:rStyle w:val="Hiperhivatkozs"/>
            <w:rFonts w:eastAsia="Gentium"/>
            <w:noProof/>
          </w:rPr>
          <w:t>e and o</w:t>
        </w:r>
        <w:r w:rsidR="00B968FD">
          <w:rPr>
            <w:noProof/>
            <w:webHidden/>
          </w:rPr>
          <w:tab/>
        </w:r>
        <w:r w:rsidR="00B968FD">
          <w:rPr>
            <w:noProof/>
            <w:webHidden/>
          </w:rPr>
          <w:fldChar w:fldCharType="begin"/>
        </w:r>
        <w:r w:rsidR="00B968FD">
          <w:rPr>
            <w:noProof/>
            <w:webHidden/>
          </w:rPr>
          <w:instrText xml:space="preserve"> PAGEREF _Toc162447156 \h </w:instrText>
        </w:r>
        <w:r w:rsidR="00B968FD">
          <w:rPr>
            <w:noProof/>
            <w:webHidden/>
          </w:rPr>
        </w:r>
        <w:r w:rsidR="00B968FD">
          <w:rPr>
            <w:noProof/>
            <w:webHidden/>
          </w:rPr>
          <w:fldChar w:fldCharType="separate"/>
        </w:r>
        <w:r w:rsidR="00B968FD">
          <w:rPr>
            <w:noProof/>
            <w:webHidden/>
          </w:rPr>
          <w:t>16</w:t>
        </w:r>
        <w:r w:rsidR="00B968FD">
          <w:rPr>
            <w:noProof/>
            <w:webHidden/>
          </w:rPr>
          <w:fldChar w:fldCharType="end"/>
        </w:r>
      </w:hyperlink>
    </w:p>
    <w:p w14:paraId="25B93358" w14:textId="3CAE7034"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00B968FD" w:rsidRPr="009B1B41">
          <w:rPr>
            <w:rStyle w:val="Hiperhivatkozs"/>
            <w:noProof/>
          </w:rPr>
          <w:t>3.3.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Special Forms and Functions</w:t>
        </w:r>
        <w:r w:rsidR="00B968FD">
          <w:rPr>
            <w:noProof/>
            <w:webHidden/>
          </w:rPr>
          <w:tab/>
        </w:r>
        <w:r w:rsidR="00B968FD">
          <w:rPr>
            <w:noProof/>
            <w:webHidden/>
          </w:rPr>
          <w:fldChar w:fldCharType="begin"/>
        </w:r>
        <w:r w:rsidR="00B968FD">
          <w:rPr>
            <w:noProof/>
            <w:webHidden/>
          </w:rPr>
          <w:instrText xml:space="preserve"> PAGEREF _Toc162447157 \h </w:instrText>
        </w:r>
        <w:r w:rsidR="00B968FD">
          <w:rPr>
            <w:noProof/>
            <w:webHidden/>
          </w:rPr>
        </w:r>
        <w:r w:rsidR="00B968FD">
          <w:rPr>
            <w:noProof/>
            <w:webHidden/>
          </w:rPr>
          <w:fldChar w:fldCharType="separate"/>
        </w:r>
        <w:r w:rsidR="00B968FD">
          <w:rPr>
            <w:noProof/>
            <w:webHidden/>
          </w:rPr>
          <w:t>16</w:t>
        </w:r>
        <w:r w:rsidR="00B968FD">
          <w:rPr>
            <w:noProof/>
            <w:webHidden/>
          </w:rPr>
          <w:fldChar w:fldCharType="end"/>
        </w:r>
      </w:hyperlink>
    </w:p>
    <w:p w14:paraId="4CF38D4A" w14:textId="2235570F"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00B968FD" w:rsidRPr="009B1B41">
          <w:rPr>
            <w:rStyle w:val="Hiperhivatkozs"/>
            <w:noProof/>
          </w:rPr>
          <w:t>3.3.1.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Final consonants as special simplex characters</w:t>
        </w:r>
        <w:r w:rsidR="00B968FD">
          <w:rPr>
            <w:noProof/>
            <w:webHidden/>
          </w:rPr>
          <w:tab/>
        </w:r>
        <w:r w:rsidR="00B968FD">
          <w:rPr>
            <w:noProof/>
            <w:webHidden/>
          </w:rPr>
          <w:fldChar w:fldCharType="begin"/>
        </w:r>
        <w:r w:rsidR="00B968FD">
          <w:rPr>
            <w:noProof/>
            <w:webHidden/>
          </w:rPr>
          <w:instrText xml:space="preserve"> PAGEREF _Toc162447158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368023F4" w14:textId="2092A5E0"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00B968FD" w:rsidRPr="009B1B41">
          <w:rPr>
            <w:rStyle w:val="Hiperhivatkozs"/>
            <w:noProof/>
          </w:rPr>
          <w:t>3.3.2.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Final consonants as complex characters involving a zero vowel marker</w:t>
        </w:r>
        <w:r w:rsidR="00B968FD">
          <w:rPr>
            <w:noProof/>
            <w:webHidden/>
          </w:rPr>
          <w:tab/>
        </w:r>
        <w:r w:rsidR="00B968FD">
          <w:rPr>
            <w:noProof/>
            <w:webHidden/>
          </w:rPr>
          <w:fldChar w:fldCharType="begin"/>
        </w:r>
        <w:r w:rsidR="00B968FD">
          <w:rPr>
            <w:noProof/>
            <w:webHidden/>
          </w:rPr>
          <w:instrText xml:space="preserve"> PAGEREF _Toc162447159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6CF019D6" w14:textId="42BDED67"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00B968FD" w:rsidRPr="009B1B41">
          <w:rPr>
            <w:rStyle w:val="Hiperhivatkozs"/>
            <w:noProof/>
          </w:rPr>
          <w:t>3.3.3.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Independent vowels as special simplex characters</w:t>
        </w:r>
        <w:r w:rsidR="00B968FD">
          <w:rPr>
            <w:noProof/>
            <w:webHidden/>
          </w:rPr>
          <w:tab/>
        </w:r>
        <w:r w:rsidR="00B968FD">
          <w:rPr>
            <w:noProof/>
            <w:webHidden/>
          </w:rPr>
          <w:fldChar w:fldCharType="begin"/>
        </w:r>
        <w:r w:rsidR="00B968FD">
          <w:rPr>
            <w:noProof/>
            <w:webHidden/>
          </w:rPr>
          <w:instrText xml:space="preserve"> PAGEREF _Toc162447160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521C0A8C" w14:textId="266F4773"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00B968FD" w:rsidRPr="009B1B41">
          <w:rPr>
            <w:rStyle w:val="Hiperhivatkozs"/>
            <w:noProof/>
          </w:rPr>
          <w:t>3.3.4.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Independent vowels as complex characters involving a “vowel support”</w:t>
        </w:r>
        <w:r w:rsidR="00B968FD">
          <w:rPr>
            <w:noProof/>
            <w:webHidden/>
          </w:rPr>
          <w:tab/>
        </w:r>
        <w:r w:rsidR="00B968FD">
          <w:rPr>
            <w:noProof/>
            <w:webHidden/>
          </w:rPr>
          <w:fldChar w:fldCharType="begin"/>
        </w:r>
        <w:r w:rsidR="00B968FD">
          <w:rPr>
            <w:noProof/>
            <w:webHidden/>
          </w:rPr>
          <w:instrText xml:space="preserve"> PAGEREF _Toc162447161 \h </w:instrText>
        </w:r>
        <w:r w:rsidR="00B968FD">
          <w:rPr>
            <w:noProof/>
            <w:webHidden/>
          </w:rPr>
        </w:r>
        <w:r w:rsidR="00B968FD">
          <w:rPr>
            <w:noProof/>
            <w:webHidden/>
          </w:rPr>
          <w:fldChar w:fldCharType="separate"/>
        </w:r>
        <w:r w:rsidR="00B968FD">
          <w:rPr>
            <w:noProof/>
            <w:webHidden/>
          </w:rPr>
          <w:t>17</w:t>
        </w:r>
        <w:r w:rsidR="00B968FD">
          <w:rPr>
            <w:noProof/>
            <w:webHidden/>
          </w:rPr>
          <w:fldChar w:fldCharType="end"/>
        </w:r>
      </w:hyperlink>
    </w:p>
    <w:p w14:paraId="18CD749A" w14:textId="527CEF9D"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00B968FD" w:rsidRPr="009B1B41">
          <w:rPr>
            <w:rStyle w:val="Hiperhivatkozs"/>
            <w:noProof/>
          </w:rPr>
          <w:t>3.3.5.</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Repurposed vowel markers</w:t>
        </w:r>
        <w:r w:rsidR="00B968FD">
          <w:rPr>
            <w:noProof/>
            <w:webHidden/>
          </w:rPr>
          <w:tab/>
        </w:r>
        <w:r w:rsidR="00B968FD">
          <w:rPr>
            <w:noProof/>
            <w:webHidden/>
          </w:rPr>
          <w:fldChar w:fldCharType="begin"/>
        </w:r>
        <w:r w:rsidR="00B968FD">
          <w:rPr>
            <w:noProof/>
            <w:webHidden/>
          </w:rPr>
          <w:instrText xml:space="preserve"> PAGEREF _Toc162447162 \h </w:instrText>
        </w:r>
        <w:r w:rsidR="00B968FD">
          <w:rPr>
            <w:noProof/>
            <w:webHidden/>
          </w:rPr>
        </w:r>
        <w:r w:rsidR="00B968FD">
          <w:rPr>
            <w:noProof/>
            <w:webHidden/>
          </w:rPr>
          <w:fldChar w:fldCharType="separate"/>
        </w:r>
        <w:r w:rsidR="00B968FD">
          <w:rPr>
            <w:noProof/>
            <w:webHidden/>
          </w:rPr>
          <w:t>19</w:t>
        </w:r>
        <w:r w:rsidR="00B968FD">
          <w:rPr>
            <w:noProof/>
            <w:webHidden/>
          </w:rPr>
          <w:fldChar w:fldCharType="end"/>
        </w:r>
      </w:hyperlink>
    </w:p>
    <w:p w14:paraId="1CFF0653" w14:textId="2A76563B"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00B968FD" w:rsidRPr="009B1B41">
          <w:rPr>
            <w:rStyle w:val="Hiperhivatkozs"/>
            <w:noProof/>
          </w:rPr>
          <w:t>3.3.6.</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Short vowel written where a corresponding long vowel is expected</w:t>
        </w:r>
        <w:r w:rsidR="00B968FD">
          <w:rPr>
            <w:noProof/>
            <w:webHidden/>
          </w:rPr>
          <w:tab/>
        </w:r>
        <w:r w:rsidR="00B968FD">
          <w:rPr>
            <w:noProof/>
            <w:webHidden/>
          </w:rPr>
          <w:fldChar w:fldCharType="begin"/>
        </w:r>
        <w:r w:rsidR="00B968FD">
          <w:rPr>
            <w:noProof/>
            <w:webHidden/>
          </w:rPr>
          <w:instrText xml:space="preserve"> PAGEREF _Toc162447163 \h </w:instrText>
        </w:r>
        <w:r w:rsidR="00B968FD">
          <w:rPr>
            <w:noProof/>
            <w:webHidden/>
          </w:rPr>
        </w:r>
        <w:r w:rsidR="00B968FD">
          <w:rPr>
            <w:noProof/>
            <w:webHidden/>
          </w:rPr>
          <w:fldChar w:fldCharType="separate"/>
        </w:r>
        <w:r w:rsidR="00B968FD">
          <w:rPr>
            <w:noProof/>
            <w:webHidden/>
          </w:rPr>
          <w:t>20</w:t>
        </w:r>
        <w:r w:rsidR="00B968FD">
          <w:rPr>
            <w:noProof/>
            <w:webHidden/>
          </w:rPr>
          <w:fldChar w:fldCharType="end"/>
        </w:r>
      </w:hyperlink>
    </w:p>
    <w:p w14:paraId="7EA2517A" w14:textId="04AC0C1F"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00B968FD" w:rsidRPr="009B1B41">
          <w:rPr>
            <w:rStyle w:val="Hiperhivatkozs"/>
            <w:noProof/>
          </w:rPr>
          <w:t>3.3.7.</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Characters with alternative or optional phonemic values</w:t>
        </w:r>
        <w:r w:rsidR="00B968FD">
          <w:rPr>
            <w:noProof/>
            <w:webHidden/>
          </w:rPr>
          <w:tab/>
        </w:r>
        <w:r w:rsidR="00B968FD">
          <w:rPr>
            <w:noProof/>
            <w:webHidden/>
          </w:rPr>
          <w:fldChar w:fldCharType="begin"/>
        </w:r>
        <w:r w:rsidR="00B968FD">
          <w:rPr>
            <w:noProof/>
            <w:webHidden/>
          </w:rPr>
          <w:instrText xml:space="preserve"> PAGEREF _Toc162447164 \h </w:instrText>
        </w:r>
        <w:r w:rsidR="00B968FD">
          <w:rPr>
            <w:noProof/>
            <w:webHidden/>
          </w:rPr>
        </w:r>
        <w:r w:rsidR="00B968FD">
          <w:rPr>
            <w:noProof/>
            <w:webHidden/>
          </w:rPr>
          <w:fldChar w:fldCharType="separate"/>
        </w:r>
        <w:r w:rsidR="00B968FD">
          <w:rPr>
            <w:noProof/>
            <w:webHidden/>
          </w:rPr>
          <w:t>20</w:t>
        </w:r>
        <w:r w:rsidR="00B968FD">
          <w:rPr>
            <w:noProof/>
            <w:webHidden/>
          </w:rPr>
          <w:fldChar w:fldCharType="end"/>
        </w:r>
      </w:hyperlink>
    </w:p>
    <w:p w14:paraId="341C9F6B" w14:textId="2B6BC1B7"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00B968FD" w:rsidRPr="009B1B41">
          <w:rPr>
            <w:rStyle w:val="Hiperhivatkozs"/>
            <w:noProof/>
          </w:rPr>
          <w:t>3.3.8.</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Special forms of </w:t>
        </w:r>
        <w:r w:rsidR="00B968FD" w:rsidRPr="009B1B41">
          <w:rPr>
            <w:rStyle w:val="Hiperhivatkozs"/>
            <w:i/>
            <w:noProof/>
          </w:rPr>
          <w:t>anusvāra</w:t>
        </w:r>
        <w:r w:rsidR="00B968FD">
          <w:rPr>
            <w:noProof/>
            <w:webHidden/>
          </w:rPr>
          <w:tab/>
        </w:r>
        <w:r w:rsidR="00B968FD">
          <w:rPr>
            <w:noProof/>
            <w:webHidden/>
          </w:rPr>
          <w:fldChar w:fldCharType="begin"/>
        </w:r>
        <w:r w:rsidR="00B968FD">
          <w:rPr>
            <w:noProof/>
            <w:webHidden/>
          </w:rPr>
          <w:instrText xml:space="preserve"> PAGEREF _Toc162447165 \h </w:instrText>
        </w:r>
        <w:r w:rsidR="00B968FD">
          <w:rPr>
            <w:noProof/>
            <w:webHidden/>
          </w:rPr>
        </w:r>
        <w:r w:rsidR="00B968FD">
          <w:rPr>
            <w:noProof/>
            <w:webHidden/>
          </w:rPr>
          <w:fldChar w:fldCharType="separate"/>
        </w:r>
        <w:r w:rsidR="00B968FD">
          <w:rPr>
            <w:noProof/>
            <w:webHidden/>
          </w:rPr>
          <w:t>20</w:t>
        </w:r>
        <w:r w:rsidR="00B968FD">
          <w:rPr>
            <w:noProof/>
            <w:webHidden/>
          </w:rPr>
          <w:fldChar w:fldCharType="end"/>
        </w:r>
      </w:hyperlink>
    </w:p>
    <w:p w14:paraId="491CAD81" w14:textId="1CB23664"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00B968FD" w:rsidRPr="009B1B41">
          <w:rPr>
            <w:rStyle w:val="Hiperhivatkozs"/>
            <w:noProof/>
          </w:rPr>
          <w:t>3.4.</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Special </w:t>
        </w:r>
        <w:r w:rsidR="00B968FD" w:rsidRPr="009B1B41">
          <w:rPr>
            <w:rStyle w:val="Hiperhivatkozs"/>
            <w:i/>
            <w:noProof/>
          </w:rPr>
          <w:t>akṣara</w:t>
        </w:r>
        <w:r w:rsidR="00B968FD" w:rsidRPr="009B1B41">
          <w:rPr>
            <w:rStyle w:val="Hiperhivatkozs"/>
            <w:noProof/>
          </w:rPr>
          <w:t xml:space="preserve"> composition</w:t>
        </w:r>
        <w:r w:rsidR="00B968FD">
          <w:rPr>
            <w:noProof/>
            <w:webHidden/>
          </w:rPr>
          <w:tab/>
        </w:r>
        <w:r w:rsidR="00B968FD">
          <w:rPr>
            <w:noProof/>
            <w:webHidden/>
          </w:rPr>
          <w:fldChar w:fldCharType="begin"/>
        </w:r>
        <w:r w:rsidR="00B968FD">
          <w:rPr>
            <w:noProof/>
            <w:webHidden/>
          </w:rPr>
          <w:instrText xml:space="preserve"> PAGEREF _Toc162447166 \h </w:instrText>
        </w:r>
        <w:r w:rsidR="00B968FD">
          <w:rPr>
            <w:noProof/>
            <w:webHidden/>
          </w:rPr>
        </w:r>
        <w:r w:rsidR="00B968FD">
          <w:rPr>
            <w:noProof/>
            <w:webHidden/>
          </w:rPr>
          <w:fldChar w:fldCharType="separate"/>
        </w:r>
        <w:r w:rsidR="00B968FD">
          <w:rPr>
            <w:noProof/>
            <w:webHidden/>
          </w:rPr>
          <w:t>21</w:t>
        </w:r>
        <w:r w:rsidR="00B968FD">
          <w:rPr>
            <w:noProof/>
            <w:webHidden/>
          </w:rPr>
          <w:fldChar w:fldCharType="end"/>
        </w:r>
      </w:hyperlink>
    </w:p>
    <w:p w14:paraId="6C38FB56" w14:textId="2AE2A948"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00B968FD" w:rsidRPr="009B1B41">
          <w:rPr>
            <w:rStyle w:val="Hiperhivatkozs"/>
            <w:noProof/>
          </w:rPr>
          <w:t>3.4.1.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 xml:space="preserve">Multiple vowel markers within an </w:t>
        </w:r>
        <w:r w:rsidR="00B968FD" w:rsidRPr="009B1B41">
          <w:rPr>
            <w:rStyle w:val="Hiperhivatkozs"/>
            <w:i/>
            <w:noProof/>
          </w:rPr>
          <w:t>akṣara</w:t>
        </w:r>
        <w:r w:rsidR="00B968FD">
          <w:rPr>
            <w:noProof/>
            <w:webHidden/>
          </w:rPr>
          <w:tab/>
        </w:r>
        <w:r w:rsidR="00B968FD">
          <w:rPr>
            <w:noProof/>
            <w:webHidden/>
          </w:rPr>
          <w:fldChar w:fldCharType="begin"/>
        </w:r>
        <w:r w:rsidR="00B968FD">
          <w:rPr>
            <w:noProof/>
            <w:webHidden/>
          </w:rPr>
          <w:instrText xml:space="preserve"> PAGEREF _Toc162447167 \h </w:instrText>
        </w:r>
        <w:r w:rsidR="00B968FD">
          <w:rPr>
            <w:noProof/>
            <w:webHidden/>
          </w:rPr>
        </w:r>
        <w:r w:rsidR="00B968FD">
          <w:rPr>
            <w:noProof/>
            <w:webHidden/>
          </w:rPr>
          <w:fldChar w:fldCharType="separate"/>
        </w:r>
        <w:r w:rsidR="00B968FD">
          <w:rPr>
            <w:noProof/>
            <w:webHidden/>
          </w:rPr>
          <w:t>21</w:t>
        </w:r>
        <w:r w:rsidR="00B968FD">
          <w:rPr>
            <w:noProof/>
            <w:webHidden/>
          </w:rPr>
          <w:fldChar w:fldCharType="end"/>
        </w:r>
      </w:hyperlink>
    </w:p>
    <w:p w14:paraId="610F0B66" w14:textId="46F74B34"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00B968FD" w:rsidRPr="009B1B41">
          <w:rPr>
            <w:rStyle w:val="Hiperhivatkozs"/>
            <w:noProof/>
          </w:rPr>
          <w:t>3.4.2.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Independent vowel signs behaving like consonant signs</w:t>
        </w:r>
        <w:r w:rsidR="00B968FD">
          <w:rPr>
            <w:noProof/>
            <w:webHidden/>
          </w:rPr>
          <w:tab/>
        </w:r>
        <w:r w:rsidR="00B968FD">
          <w:rPr>
            <w:noProof/>
            <w:webHidden/>
          </w:rPr>
          <w:fldChar w:fldCharType="begin"/>
        </w:r>
        <w:r w:rsidR="00B968FD">
          <w:rPr>
            <w:noProof/>
            <w:webHidden/>
          </w:rPr>
          <w:instrText xml:space="preserve"> PAGEREF _Toc162447168 \h </w:instrText>
        </w:r>
        <w:r w:rsidR="00B968FD">
          <w:rPr>
            <w:noProof/>
            <w:webHidden/>
          </w:rPr>
        </w:r>
        <w:r w:rsidR="00B968FD">
          <w:rPr>
            <w:noProof/>
            <w:webHidden/>
          </w:rPr>
          <w:fldChar w:fldCharType="separate"/>
        </w:r>
        <w:r w:rsidR="00B968FD">
          <w:rPr>
            <w:noProof/>
            <w:webHidden/>
          </w:rPr>
          <w:t>21</w:t>
        </w:r>
        <w:r w:rsidR="00B968FD">
          <w:rPr>
            <w:noProof/>
            <w:webHidden/>
          </w:rPr>
          <w:fldChar w:fldCharType="end"/>
        </w:r>
      </w:hyperlink>
    </w:p>
    <w:p w14:paraId="19353D52" w14:textId="0861BC49"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00B968FD" w:rsidRPr="009B1B41">
          <w:rPr>
            <w:rStyle w:val="Hiperhivatkozs"/>
            <w:noProof/>
          </w:rPr>
          <w:t>3.4.3.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Other unusually composed complex characters</w:t>
        </w:r>
        <w:r w:rsidR="00B968FD">
          <w:rPr>
            <w:noProof/>
            <w:webHidden/>
          </w:rPr>
          <w:tab/>
        </w:r>
        <w:r w:rsidR="00B968FD">
          <w:rPr>
            <w:noProof/>
            <w:webHidden/>
          </w:rPr>
          <w:fldChar w:fldCharType="begin"/>
        </w:r>
        <w:r w:rsidR="00B968FD">
          <w:rPr>
            <w:noProof/>
            <w:webHidden/>
          </w:rPr>
          <w:instrText xml:space="preserve"> PAGEREF _Toc162447169 \h </w:instrText>
        </w:r>
        <w:r w:rsidR="00B968FD">
          <w:rPr>
            <w:noProof/>
            <w:webHidden/>
          </w:rPr>
        </w:r>
        <w:r w:rsidR="00B968FD">
          <w:rPr>
            <w:noProof/>
            <w:webHidden/>
          </w:rPr>
          <w:fldChar w:fldCharType="separate"/>
        </w:r>
        <w:r w:rsidR="00B968FD">
          <w:rPr>
            <w:noProof/>
            <w:webHidden/>
          </w:rPr>
          <w:t>22</w:t>
        </w:r>
        <w:r w:rsidR="00B968FD">
          <w:rPr>
            <w:noProof/>
            <w:webHidden/>
          </w:rPr>
          <w:fldChar w:fldCharType="end"/>
        </w:r>
      </w:hyperlink>
    </w:p>
    <w:p w14:paraId="2A7E3088" w14:textId="3CF4F6EF"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00B968FD" w:rsidRPr="009B1B41">
          <w:rPr>
            <w:rStyle w:val="Hiperhivatkozs"/>
            <w:noProof/>
          </w:rPr>
          <w:t>3.5.</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Complex characters split by an intervening feature</w:t>
        </w:r>
        <w:r w:rsidR="00B968FD">
          <w:rPr>
            <w:noProof/>
            <w:webHidden/>
          </w:rPr>
          <w:tab/>
        </w:r>
        <w:r w:rsidR="00B968FD">
          <w:rPr>
            <w:noProof/>
            <w:webHidden/>
          </w:rPr>
          <w:fldChar w:fldCharType="begin"/>
        </w:r>
        <w:r w:rsidR="00B968FD">
          <w:rPr>
            <w:noProof/>
            <w:webHidden/>
          </w:rPr>
          <w:instrText xml:space="preserve"> PAGEREF _Toc162447170 \h </w:instrText>
        </w:r>
        <w:r w:rsidR="00B968FD">
          <w:rPr>
            <w:noProof/>
            <w:webHidden/>
          </w:rPr>
        </w:r>
        <w:r w:rsidR="00B968FD">
          <w:rPr>
            <w:noProof/>
            <w:webHidden/>
          </w:rPr>
          <w:fldChar w:fldCharType="separate"/>
        </w:r>
        <w:r w:rsidR="00B968FD">
          <w:rPr>
            <w:noProof/>
            <w:webHidden/>
          </w:rPr>
          <w:t>23</w:t>
        </w:r>
        <w:r w:rsidR="00B968FD">
          <w:rPr>
            <w:noProof/>
            <w:webHidden/>
          </w:rPr>
          <w:fldChar w:fldCharType="end"/>
        </w:r>
      </w:hyperlink>
    </w:p>
    <w:p w14:paraId="46189EA8" w14:textId="18BFC06B" w:rsidR="00B968FD" w:rsidRDefault="00BF11C6">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00B968FD" w:rsidRPr="009B1B41">
          <w:rPr>
            <w:rStyle w:val="Hiperhivatkozs"/>
            <w:noProof/>
          </w:rPr>
          <w:t>4.</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Non-alphabetic Characters</w:t>
        </w:r>
        <w:r w:rsidR="00B968FD">
          <w:rPr>
            <w:noProof/>
            <w:webHidden/>
          </w:rPr>
          <w:tab/>
        </w:r>
        <w:r w:rsidR="00B968FD">
          <w:rPr>
            <w:noProof/>
            <w:webHidden/>
          </w:rPr>
          <w:fldChar w:fldCharType="begin"/>
        </w:r>
        <w:r w:rsidR="00B968FD">
          <w:rPr>
            <w:noProof/>
            <w:webHidden/>
          </w:rPr>
          <w:instrText xml:space="preserve"> PAGEREF _Toc162447171 \h </w:instrText>
        </w:r>
        <w:r w:rsidR="00B968FD">
          <w:rPr>
            <w:noProof/>
            <w:webHidden/>
          </w:rPr>
        </w:r>
        <w:r w:rsidR="00B968FD">
          <w:rPr>
            <w:noProof/>
            <w:webHidden/>
          </w:rPr>
          <w:fldChar w:fldCharType="separate"/>
        </w:r>
        <w:r w:rsidR="00B968FD">
          <w:rPr>
            <w:noProof/>
            <w:webHidden/>
          </w:rPr>
          <w:t>24</w:t>
        </w:r>
        <w:r w:rsidR="00B968FD">
          <w:rPr>
            <w:noProof/>
            <w:webHidden/>
          </w:rPr>
          <w:fldChar w:fldCharType="end"/>
        </w:r>
      </w:hyperlink>
    </w:p>
    <w:p w14:paraId="398B7749" w14:textId="56BEA4E9"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00B968FD" w:rsidRPr="009B1B41">
          <w:rPr>
            <w:rStyle w:val="Hiperhivatkozs"/>
            <w:noProof/>
          </w:rPr>
          <w:t>4.1.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Numerals</w:t>
        </w:r>
        <w:r w:rsidR="00B968FD">
          <w:rPr>
            <w:noProof/>
            <w:webHidden/>
          </w:rPr>
          <w:tab/>
        </w:r>
        <w:r w:rsidR="00B968FD">
          <w:rPr>
            <w:noProof/>
            <w:webHidden/>
          </w:rPr>
          <w:fldChar w:fldCharType="begin"/>
        </w:r>
        <w:r w:rsidR="00B968FD">
          <w:rPr>
            <w:noProof/>
            <w:webHidden/>
          </w:rPr>
          <w:instrText xml:space="preserve"> PAGEREF _Toc162447172 \h </w:instrText>
        </w:r>
        <w:r w:rsidR="00B968FD">
          <w:rPr>
            <w:noProof/>
            <w:webHidden/>
          </w:rPr>
        </w:r>
        <w:r w:rsidR="00B968FD">
          <w:rPr>
            <w:noProof/>
            <w:webHidden/>
          </w:rPr>
          <w:fldChar w:fldCharType="separate"/>
        </w:r>
        <w:r w:rsidR="00B968FD">
          <w:rPr>
            <w:noProof/>
            <w:webHidden/>
          </w:rPr>
          <w:t>24</w:t>
        </w:r>
        <w:r w:rsidR="00B968FD">
          <w:rPr>
            <w:noProof/>
            <w:webHidden/>
          </w:rPr>
          <w:fldChar w:fldCharType="end"/>
        </w:r>
      </w:hyperlink>
    </w:p>
    <w:p w14:paraId="366C06B5" w14:textId="6E28A501"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00B968FD" w:rsidRPr="009B1B41">
          <w:rPr>
            <w:rStyle w:val="Hiperhivatkozs"/>
            <w:noProof/>
            <w:lang w:eastAsia="en-GB"/>
          </w:rPr>
          <w:t>4.1.1.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lang w:eastAsia="en-GB"/>
          </w:rPr>
          <w:t>Numbers denoted by bars</w:t>
        </w:r>
        <w:r w:rsidR="00B968FD">
          <w:rPr>
            <w:noProof/>
            <w:webHidden/>
          </w:rPr>
          <w:tab/>
        </w:r>
        <w:r w:rsidR="00B968FD">
          <w:rPr>
            <w:noProof/>
            <w:webHidden/>
          </w:rPr>
          <w:fldChar w:fldCharType="begin"/>
        </w:r>
        <w:r w:rsidR="00B968FD">
          <w:rPr>
            <w:noProof/>
            <w:webHidden/>
          </w:rPr>
          <w:instrText xml:space="preserve"> PAGEREF _Toc162447173 \h </w:instrText>
        </w:r>
        <w:r w:rsidR="00B968FD">
          <w:rPr>
            <w:noProof/>
            <w:webHidden/>
          </w:rPr>
        </w:r>
        <w:r w:rsidR="00B968FD">
          <w:rPr>
            <w:noProof/>
            <w:webHidden/>
          </w:rPr>
          <w:fldChar w:fldCharType="separate"/>
        </w:r>
        <w:r w:rsidR="00B968FD">
          <w:rPr>
            <w:noProof/>
            <w:webHidden/>
          </w:rPr>
          <w:t>24</w:t>
        </w:r>
        <w:r w:rsidR="00B968FD">
          <w:rPr>
            <w:noProof/>
            <w:webHidden/>
          </w:rPr>
          <w:fldChar w:fldCharType="end"/>
        </w:r>
      </w:hyperlink>
    </w:p>
    <w:p w14:paraId="694A29C3" w14:textId="740E0A31"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00B968FD" w:rsidRPr="009B1B41">
          <w:rPr>
            <w:rStyle w:val="Hiperhivatkozs"/>
            <w:noProof/>
            <w:lang w:eastAsia="en-GB"/>
          </w:rPr>
          <w:t>4.1.2.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lang w:eastAsia="en-GB"/>
          </w:rPr>
          <w:t>Fractions</w:t>
        </w:r>
        <w:r w:rsidR="00B968FD">
          <w:rPr>
            <w:noProof/>
            <w:webHidden/>
          </w:rPr>
          <w:tab/>
        </w:r>
        <w:r w:rsidR="00B968FD">
          <w:rPr>
            <w:noProof/>
            <w:webHidden/>
          </w:rPr>
          <w:fldChar w:fldCharType="begin"/>
        </w:r>
        <w:r w:rsidR="00B968FD">
          <w:rPr>
            <w:noProof/>
            <w:webHidden/>
          </w:rPr>
          <w:instrText xml:space="preserve"> PAGEREF _Toc162447174 \h </w:instrText>
        </w:r>
        <w:r w:rsidR="00B968FD">
          <w:rPr>
            <w:noProof/>
            <w:webHidden/>
          </w:rPr>
        </w:r>
        <w:r w:rsidR="00B968FD">
          <w:rPr>
            <w:noProof/>
            <w:webHidden/>
          </w:rPr>
          <w:fldChar w:fldCharType="separate"/>
        </w:r>
        <w:r w:rsidR="00B968FD">
          <w:rPr>
            <w:noProof/>
            <w:webHidden/>
          </w:rPr>
          <w:t>25</w:t>
        </w:r>
        <w:r w:rsidR="00B968FD">
          <w:rPr>
            <w:noProof/>
            <w:webHidden/>
          </w:rPr>
          <w:fldChar w:fldCharType="end"/>
        </w:r>
      </w:hyperlink>
    </w:p>
    <w:p w14:paraId="5D312024" w14:textId="57B561F5"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00B968FD" w:rsidRPr="009B1B41">
          <w:rPr>
            <w:rStyle w:val="Hiperhivatkozs"/>
            <w:noProof/>
          </w:rPr>
          <w:t>4.2.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Symbols</w:t>
        </w:r>
        <w:r w:rsidR="00B968FD">
          <w:rPr>
            <w:noProof/>
            <w:webHidden/>
          </w:rPr>
          <w:tab/>
        </w:r>
        <w:r w:rsidR="00B968FD">
          <w:rPr>
            <w:noProof/>
            <w:webHidden/>
          </w:rPr>
          <w:fldChar w:fldCharType="begin"/>
        </w:r>
        <w:r w:rsidR="00B968FD">
          <w:rPr>
            <w:noProof/>
            <w:webHidden/>
          </w:rPr>
          <w:instrText xml:space="preserve"> PAGEREF _Toc162447175 \h </w:instrText>
        </w:r>
        <w:r w:rsidR="00B968FD">
          <w:rPr>
            <w:noProof/>
            <w:webHidden/>
          </w:rPr>
        </w:r>
        <w:r w:rsidR="00B968FD">
          <w:rPr>
            <w:noProof/>
            <w:webHidden/>
          </w:rPr>
          <w:fldChar w:fldCharType="separate"/>
        </w:r>
        <w:r w:rsidR="00B968FD">
          <w:rPr>
            <w:noProof/>
            <w:webHidden/>
          </w:rPr>
          <w:t>25</w:t>
        </w:r>
        <w:r w:rsidR="00B968FD">
          <w:rPr>
            <w:noProof/>
            <w:webHidden/>
          </w:rPr>
          <w:fldChar w:fldCharType="end"/>
        </w:r>
      </w:hyperlink>
    </w:p>
    <w:p w14:paraId="40AADA0C" w14:textId="7954C1A2"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00B968FD" w:rsidRPr="009B1B41">
          <w:rPr>
            <w:rStyle w:val="Hiperhivatkozs"/>
            <w:noProof/>
          </w:rPr>
          <w:t>4.2.1.</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Punctuation marks</w:t>
        </w:r>
        <w:r w:rsidR="00B968FD">
          <w:rPr>
            <w:noProof/>
            <w:webHidden/>
          </w:rPr>
          <w:tab/>
        </w:r>
        <w:r w:rsidR="00B968FD">
          <w:rPr>
            <w:noProof/>
            <w:webHidden/>
          </w:rPr>
          <w:fldChar w:fldCharType="begin"/>
        </w:r>
        <w:r w:rsidR="00B968FD">
          <w:rPr>
            <w:noProof/>
            <w:webHidden/>
          </w:rPr>
          <w:instrText xml:space="preserve"> PAGEREF _Toc162447176 \h </w:instrText>
        </w:r>
        <w:r w:rsidR="00B968FD">
          <w:rPr>
            <w:noProof/>
            <w:webHidden/>
          </w:rPr>
        </w:r>
        <w:r w:rsidR="00B968FD">
          <w:rPr>
            <w:noProof/>
            <w:webHidden/>
          </w:rPr>
          <w:fldChar w:fldCharType="separate"/>
        </w:r>
        <w:r w:rsidR="00B968FD">
          <w:rPr>
            <w:noProof/>
            <w:webHidden/>
          </w:rPr>
          <w:t>25</w:t>
        </w:r>
        <w:r w:rsidR="00B968FD">
          <w:rPr>
            <w:noProof/>
            <w:webHidden/>
          </w:rPr>
          <w:fldChar w:fldCharType="end"/>
        </w:r>
      </w:hyperlink>
    </w:p>
    <w:p w14:paraId="757BD772" w14:textId="6BE53FAF"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00B968FD" w:rsidRPr="009B1B41">
          <w:rPr>
            <w:rStyle w:val="Hiperhivatkozs"/>
            <w:noProof/>
          </w:rPr>
          <w:t>4.2.2.</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Space filler signs</w:t>
        </w:r>
        <w:r w:rsidR="00B968FD">
          <w:rPr>
            <w:noProof/>
            <w:webHidden/>
          </w:rPr>
          <w:tab/>
        </w:r>
        <w:r w:rsidR="00B968FD">
          <w:rPr>
            <w:noProof/>
            <w:webHidden/>
          </w:rPr>
          <w:fldChar w:fldCharType="begin"/>
        </w:r>
        <w:r w:rsidR="00B968FD">
          <w:rPr>
            <w:noProof/>
            <w:webHidden/>
          </w:rPr>
          <w:instrText xml:space="preserve"> PAGEREF _Toc162447177 \h </w:instrText>
        </w:r>
        <w:r w:rsidR="00B968FD">
          <w:rPr>
            <w:noProof/>
            <w:webHidden/>
          </w:rPr>
        </w:r>
        <w:r w:rsidR="00B968FD">
          <w:rPr>
            <w:noProof/>
            <w:webHidden/>
          </w:rPr>
          <w:fldChar w:fldCharType="separate"/>
        </w:r>
        <w:r w:rsidR="00B968FD">
          <w:rPr>
            <w:noProof/>
            <w:webHidden/>
          </w:rPr>
          <w:t>26</w:t>
        </w:r>
        <w:r w:rsidR="00B968FD">
          <w:rPr>
            <w:noProof/>
            <w:webHidden/>
          </w:rPr>
          <w:fldChar w:fldCharType="end"/>
        </w:r>
      </w:hyperlink>
    </w:p>
    <w:p w14:paraId="2B052F7E" w14:textId="38007E03" w:rsidR="00B968FD" w:rsidRDefault="00BF11C6">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00B968FD" w:rsidRPr="009B1B41">
          <w:rPr>
            <w:rStyle w:val="Hiperhivatkozs"/>
            <w:noProof/>
          </w:rPr>
          <w:t>4.2.3.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Generic symbols</w:t>
        </w:r>
        <w:r w:rsidR="00B968FD">
          <w:rPr>
            <w:noProof/>
            <w:webHidden/>
          </w:rPr>
          <w:tab/>
        </w:r>
        <w:r w:rsidR="00B968FD">
          <w:rPr>
            <w:noProof/>
            <w:webHidden/>
          </w:rPr>
          <w:fldChar w:fldCharType="begin"/>
        </w:r>
        <w:r w:rsidR="00B968FD">
          <w:rPr>
            <w:noProof/>
            <w:webHidden/>
          </w:rPr>
          <w:instrText xml:space="preserve"> PAGEREF _Toc162447178 \h </w:instrText>
        </w:r>
        <w:r w:rsidR="00B968FD">
          <w:rPr>
            <w:noProof/>
            <w:webHidden/>
          </w:rPr>
        </w:r>
        <w:r w:rsidR="00B968FD">
          <w:rPr>
            <w:noProof/>
            <w:webHidden/>
          </w:rPr>
          <w:fldChar w:fldCharType="separate"/>
        </w:r>
        <w:r w:rsidR="00B968FD">
          <w:rPr>
            <w:noProof/>
            <w:webHidden/>
          </w:rPr>
          <w:t>27</w:t>
        </w:r>
        <w:r w:rsidR="00B968FD">
          <w:rPr>
            <w:noProof/>
            <w:webHidden/>
          </w:rPr>
          <w:fldChar w:fldCharType="end"/>
        </w:r>
      </w:hyperlink>
    </w:p>
    <w:p w14:paraId="00FBD104" w14:textId="5A7E60DF" w:rsidR="00B968FD" w:rsidRDefault="00BF11C6">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00B968FD" w:rsidRPr="009B1B41">
          <w:rPr>
            <w:rStyle w:val="Hiperhivatkozs"/>
            <w:noProof/>
          </w:rPr>
          <w:t>4.3.</w:t>
        </w:r>
        <w:r w:rsidR="00B968FD">
          <w:rPr>
            <w:rFonts w:asciiTheme="minorHAnsi" w:eastAsiaTheme="minorEastAsia" w:hAnsiTheme="minorHAnsi" w:cstheme="minorBidi"/>
            <w:noProof/>
            <w:kern w:val="2"/>
            <w:sz w:val="24"/>
            <w:szCs w:val="21"/>
            <w:lang w:eastAsia="en-GB" w:bidi="hi-IN"/>
            <w14:ligatures w14:val="standardContextual"/>
          </w:rPr>
          <w:tab/>
        </w:r>
        <w:r w:rsidR="00B968FD" w:rsidRPr="009B1B41">
          <w:rPr>
            <w:rStyle w:val="Hiperhivatkozs"/>
            <w:noProof/>
          </w:rPr>
          <w:t>Space</w:t>
        </w:r>
        <w:r w:rsidR="00B968FD">
          <w:rPr>
            <w:noProof/>
            <w:webHidden/>
          </w:rPr>
          <w:tab/>
        </w:r>
        <w:r w:rsidR="00B968FD">
          <w:rPr>
            <w:noProof/>
            <w:webHidden/>
          </w:rPr>
          <w:fldChar w:fldCharType="begin"/>
        </w:r>
        <w:r w:rsidR="00B968FD">
          <w:rPr>
            <w:noProof/>
            <w:webHidden/>
          </w:rPr>
          <w:instrText xml:space="preserve"> PAGEREF _Toc162447179 \h </w:instrText>
        </w:r>
        <w:r w:rsidR="00B968FD">
          <w:rPr>
            <w:noProof/>
            <w:webHidden/>
          </w:rPr>
        </w:r>
        <w:r w:rsidR="00B968FD">
          <w:rPr>
            <w:noProof/>
            <w:webHidden/>
          </w:rPr>
          <w:fldChar w:fldCharType="separate"/>
        </w:r>
        <w:r w:rsidR="00B968FD">
          <w:rPr>
            <w:noProof/>
            <w:webHidden/>
          </w:rPr>
          <w:t>27</w:t>
        </w:r>
        <w:r w:rsidR="00B968FD">
          <w:rPr>
            <w:noProof/>
            <w:webHidden/>
          </w:rPr>
          <w:fldChar w:fldCharType="end"/>
        </w:r>
      </w:hyperlink>
    </w:p>
    <w:p w14:paraId="578E2A91" w14:textId="2FAECE9E" w:rsidR="00B968FD" w:rsidRDefault="00BF11C6">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00B968FD" w:rsidRPr="009B1B41">
          <w:rPr>
            <w:rStyle w:val="Hiperhivatkozs"/>
            <w:noProof/>
          </w:rPr>
          <w:t>1. References</w:t>
        </w:r>
        <w:r w:rsidR="00B968FD">
          <w:rPr>
            <w:noProof/>
            <w:webHidden/>
          </w:rPr>
          <w:tab/>
        </w:r>
        <w:r w:rsidR="00B968FD">
          <w:rPr>
            <w:noProof/>
            <w:webHidden/>
          </w:rPr>
          <w:fldChar w:fldCharType="begin"/>
        </w:r>
        <w:r w:rsidR="00B968FD">
          <w:rPr>
            <w:noProof/>
            <w:webHidden/>
          </w:rPr>
          <w:instrText xml:space="preserve"> PAGEREF _Toc162447180 \h </w:instrText>
        </w:r>
        <w:r w:rsidR="00B968FD">
          <w:rPr>
            <w:noProof/>
            <w:webHidden/>
          </w:rPr>
        </w:r>
        <w:r w:rsidR="00B968FD">
          <w:rPr>
            <w:noProof/>
            <w:webHidden/>
          </w:rPr>
          <w:fldChar w:fldCharType="separate"/>
        </w:r>
        <w:r w:rsidR="00B968FD">
          <w:rPr>
            <w:noProof/>
            <w:webHidden/>
          </w:rPr>
          <w:t>28</w:t>
        </w:r>
        <w:r w:rsidR="00B968FD">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CD497F">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62447128"/>
      <w:bookmarkStart w:id="19" w:name="_Toc17811408"/>
      <w:bookmarkStart w:id="20" w:name="_Toc17811463"/>
      <w:bookmarkEnd w:id="16"/>
      <w:bookmarkEnd w:id="17"/>
      <w:r>
        <w:t>Summary of changes since the last</w:t>
      </w:r>
      <w:r w:rsidR="005A6CF2">
        <w:t xml:space="preserve"> version</w:t>
      </w:r>
      <w:bookmarkEnd w:id="18"/>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BE53E8">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62447132"/>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BE53E8">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206C841"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93D4F6A" w14:textId="20A89A1E" w:rsidR="007023ED" w:rsidRDefault="007023ED" w:rsidP="007023ED"/>
    <w:p w14:paraId="7F2D3B26" w14:textId="482B8550" w:rsidR="00CF5731" w:rsidRDefault="00CF5731" w:rsidP="007023ED">
      <w:r>
        <w:t>@@@</w:t>
      </w:r>
      <w:r w:rsidR="00DA1505">
        <w:t>jottings for revision</w:t>
      </w:r>
    </w:p>
    <w:p w14:paraId="6365F10E" w14:textId="0B661809" w:rsidR="00CF5731" w:rsidRPr="00CF5731" w:rsidRDefault="00CF5731" w:rsidP="00BF11C6">
      <w:pPr>
        <w:pStyle w:val="Lista"/>
        <w:rPr>
          <w:lang w:eastAsia="zh-TW" w:bidi="hi-IN"/>
        </w:rPr>
      </w:pPr>
      <w:r w:rsidRPr="00CF5731">
        <w:rPr>
          <w:lang w:eastAsia="zh-TW" w:bidi="hi-IN"/>
        </w:rPr>
        <w:lastRenderedPageBreak/>
        <w:t>A grapheme is traditionally de</w:t>
      </w:r>
      <w:r w:rsidR="001C3684">
        <w:rPr>
          <w:lang w:eastAsia="zh-TW" w:bidi="hi-IN"/>
        </w:rPr>
        <w:t>fi</w:t>
      </w:r>
      <w:r w:rsidRPr="00CF5731">
        <w:rPr>
          <w:lang w:eastAsia="zh-TW" w:bidi="hi-IN"/>
        </w:rPr>
        <w:t>ned as a letter or a sequence of letters that are realized in speech as a single phoneme</w:t>
      </w:r>
      <w:r>
        <w:rPr>
          <w:lang w:eastAsia="zh-TW" w:bidi="hi-IN"/>
        </w:rPr>
        <w:t xml:space="preserve">. source: </w:t>
      </w:r>
      <w:hyperlink r:id="rId10" w:history="1">
        <w:r w:rsidRPr="004C5779">
          <w:rPr>
            <w:rStyle w:val="Hiperhivatkozs"/>
            <w:lang w:eastAsia="zh-TW" w:bidi="hi-IN"/>
          </w:rPr>
          <w:t>https://www.researchgate.net/publication/378708563_ANOTHER_LOOK_AT_GRAPHEME-TO-PHONEME_CORRESPONDENCES_AND_ORTHOGRAPHIC_DEPTH_IN_ENGLISH</w:t>
        </w:r>
      </w:hyperlink>
      <w:r>
        <w:rPr>
          <w:lang w:eastAsia="zh-TW" w:bidi="hi-IN"/>
        </w:rPr>
        <w:t xml:space="preserve"> cites several sources, all of which are technical papers, not general educational material</w:t>
      </w:r>
    </w:p>
    <w:p w14:paraId="6F26B203" w14:textId="77777777" w:rsidR="00CF5731" w:rsidRDefault="00CF5731" w:rsidP="00CF5731">
      <w:pPr>
        <w:pStyle w:val="Lista"/>
      </w:pPr>
    </w:p>
    <w:p w14:paraId="7B5EBB28" w14:textId="77777777" w:rsidR="00CF5731" w:rsidRDefault="00CF5731" w:rsidP="007023ED"/>
    <w:tbl>
      <w:tblPr>
        <w:tblStyle w:val="TableNormal"/>
        <w:tblW w:w="0" w:type="auto"/>
        <w:tblInd w:w="0" w:type="dxa"/>
        <w:tblLook w:val="04A0" w:firstRow="1" w:lastRow="0" w:firstColumn="1" w:lastColumn="0" w:noHBand="0" w:noVBand="1"/>
      </w:tblPr>
      <w:tblGrid>
        <w:gridCol w:w="3212"/>
        <w:gridCol w:w="3213"/>
        <w:gridCol w:w="3213"/>
      </w:tblGrid>
      <w:tr w:rsidR="007023ED" w:rsidRPr="007023ED" w14:paraId="4C59D6A5" w14:textId="77777777" w:rsidTr="007023ED">
        <w:tc>
          <w:tcPr>
            <w:tcW w:w="3212" w:type="dxa"/>
          </w:tcPr>
          <w:p w14:paraId="636ACF4B" w14:textId="7D10968B" w:rsidR="007023ED" w:rsidRPr="007023ED" w:rsidRDefault="007023ED" w:rsidP="00BF11C6"/>
        </w:tc>
        <w:tc>
          <w:tcPr>
            <w:tcW w:w="3213" w:type="dxa"/>
          </w:tcPr>
          <w:p w14:paraId="139F63CA" w14:textId="628E29F6" w:rsidR="007023ED" w:rsidRPr="007023ED" w:rsidRDefault="001C3684" w:rsidP="00BF11C6">
            <w:r>
              <w:t xml:space="preserve">smallest </w:t>
            </w:r>
            <w:r w:rsidR="007023ED" w:rsidRPr="007023ED">
              <w:t>functional</w:t>
            </w:r>
            <w:r w:rsidR="007023ED">
              <w:t xml:space="preserve"> unit</w:t>
            </w:r>
          </w:p>
        </w:tc>
        <w:tc>
          <w:tcPr>
            <w:tcW w:w="3213" w:type="dxa"/>
          </w:tcPr>
          <w:p w14:paraId="64C3F34E" w14:textId="6B041D92" w:rsidR="007023ED" w:rsidRPr="007023ED" w:rsidRDefault="001C3684" w:rsidP="00BF11C6">
            <w:r>
              <w:t xml:space="preserve">phenomenal </w:t>
            </w:r>
            <w:r w:rsidR="007023ED">
              <w:t>manifestation</w:t>
            </w:r>
          </w:p>
        </w:tc>
      </w:tr>
      <w:tr w:rsidR="007023ED" w:rsidRPr="007023ED" w14:paraId="79692272" w14:textId="77777777" w:rsidTr="007023ED">
        <w:tc>
          <w:tcPr>
            <w:tcW w:w="3212" w:type="dxa"/>
          </w:tcPr>
          <w:p w14:paraId="70CE9972" w14:textId="5CC43FB8" w:rsidR="007023ED" w:rsidRPr="007023ED" w:rsidRDefault="001C3684" w:rsidP="00BF11C6">
            <w:r>
              <w:t>spoken language</w:t>
            </w:r>
            <w:r w:rsidR="00C03B70">
              <w:t xml:space="preserve"> [language?]</w:t>
            </w:r>
          </w:p>
        </w:tc>
        <w:tc>
          <w:tcPr>
            <w:tcW w:w="3213" w:type="dxa"/>
          </w:tcPr>
          <w:p w14:paraId="40E19BC8" w14:textId="36D3D5DA" w:rsidR="007023ED" w:rsidRPr="007023ED" w:rsidRDefault="007023ED" w:rsidP="00BF11C6">
            <w:r>
              <w:t>phoneme</w:t>
            </w:r>
            <w:r w:rsidR="00DA1505">
              <w:t xml:space="preserve"> /a/</w:t>
            </w:r>
          </w:p>
        </w:tc>
        <w:tc>
          <w:tcPr>
            <w:tcW w:w="3213" w:type="dxa"/>
          </w:tcPr>
          <w:p w14:paraId="2A221AC1" w14:textId="3C44158E" w:rsidR="007023ED" w:rsidRPr="007023ED" w:rsidRDefault="007023ED" w:rsidP="00BF11C6">
            <w:r>
              <w:t>phone</w:t>
            </w:r>
            <w:r w:rsidR="00DA1505">
              <w:t xml:space="preserve"> [a] (allophones)</w:t>
            </w:r>
          </w:p>
        </w:tc>
      </w:tr>
      <w:tr w:rsidR="007023ED" w:rsidRPr="007023ED" w14:paraId="31284A78" w14:textId="77777777" w:rsidTr="007023ED">
        <w:tc>
          <w:tcPr>
            <w:tcW w:w="3212" w:type="dxa"/>
          </w:tcPr>
          <w:p w14:paraId="49883BBF" w14:textId="1A429A57" w:rsidR="007023ED" w:rsidRDefault="007023ED" w:rsidP="00BF11C6">
            <w:r>
              <w:t>abstract written language</w:t>
            </w:r>
            <w:r w:rsidR="00C03B70">
              <w:t xml:space="preserve"> [writing system? no!]</w:t>
            </w:r>
          </w:p>
        </w:tc>
        <w:tc>
          <w:tcPr>
            <w:tcW w:w="3213" w:type="dxa"/>
          </w:tcPr>
          <w:p w14:paraId="0A68F8A3" w14:textId="576D15F8" w:rsidR="007023ED" w:rsidRDefault="007023ED" w:rsidP="00BF11C6">
            <w:r>
              <w:t>grapheme</w:t>
            </w:r>
            <w:r w:rsidR="00DA1505">
              <w:t xml:space="preserve"> &lt;a&gt; &lt;</w:t>
            </w:r>
            <w:proofErr w:type="spellStart"/>
            <w:r w:rsidR="00DA1505">
              <w:t>th</w:t>
            </w:r>
            <w:proofErr w:type="spellEnd"/>
            <w:r w:rsidR="00DA1505">
              <w:t>&gt; &lt;.&gt;</w:t>
            </w:r>
          </w:p>
        </w:tc>
        <w:tc>
          <w:tcPr>
            <w:tcW w:w="3213" w:type="dxa"/>
          </w:tcPr>
          <w:p w14:paraId="72DA00D3" w14:textId="77777777" w:rsidR="007023ED" w:rsidRDefault="007023ED" w:rsidP="00BF11C6">
            <w:pPr>
              <w:rPr>
                <w:i/>
                <w:iCs/>
              </w:rPr>
            </w:pPr>
            <w:r w:rsidRPr="00DA1505">
              <w:rPr>
                <w:strike/>
              </w:rPr>
              <w:t>graph</w:t>
            </w:r>
            <w:r w:rsidR="00DA1505" w:rsidRPr="00DA1505">
              <w:t xml:space="preserve"> (allographs)</w:t>
            </w:r>
            <w:r w:rsidR="00DA1505">
              <w:t xml:space="preserve"> </w:t>
            </w:r>
            <w:r w:rsidR="00DA1505">
              <w:rPr>
                <w:i/>
                <w:iCs/>
              </w:rPr>
              <w:t>but what I want grapheme to be can’t have a phenomenal manifestation because it’s abstract</w:t>
            </w:r>
          </w:p>
          <w:p w14:paraId="78174E6B" w14:textId="4341ABBA" w:rsidR="005D5851" w:rsidRPr="005D5851" w:rsidRDefault="005D5851" w:rsidP="00BF11C6">
            <w:r w:rsidRPr="005D5851">
              <w:t>graphemic allograph?</w:t>
            </w:r>
          </w:p>
        </w:tc>
      </w:tr>
      <w:tr w:rsidR="007023ED" w:rsidRPr="007023ED" w14:paraId="36716383" w14:textId="77777777" w:rsidTr="007023ED">
        <w:tc>
          <w:tcPr>
            <w:tcW w:w="3212" w:type="dxa"/>
          </w:tcPr>
          <w:p w14:paraId="48FABAEF" w14:textId="4B5D7E54" w:rsidR="007023ED" w:rsidRDefault="007023ED" w:rsidP="00BF11C6">
            <w:r>
              <w:t xml:space="preserve">any particular </w:t>
            </w:r>
            <w:r w:rsidR="00905023">
              <w:t>writing system</w:t>
            </w:r>
            <w:r w:rsidR="00C03B70">
              <w:t xml:space="preserve"> [script]</w:t>
            </w:r>
          </w:p>
        </w:tc>
        <w:tc>
          <w:tcPr>
            <w:tcW w:w="3213" w:type="dxa"/>
          </w:tcPr>
          <w:p w14:paraId="55E24834" w14:textId="0AE86F17" w:rsidR="007023ED" w:rsidRDefault="007023ED" w:rsidP="00BF11C6">
            <w:pPr>
              <w:rPr>
                <w:lang w:bidi="hi-IN"/>
              </w:rPr>
            </w:pPr>
            <w:r>
              <w:t>character</w:t>
            </w:r>
            <w:r w:rsidR="00DA1505">
              <w:t xml:space="preserve"> a t h . </w:t>
            </w:r>
            <w:r w:rsidR="00DA1505">
              <w:rPr>
                <w:rFonts w:hint="cs"/>
                <w:cs/>
                <w:lang w:bidi="hi-IN"/>
              </w:rPr>
              <w:t>क</w:t>
            </w:r>
          </w:p>
        </w:tc>
        <w:tc>
          <w:tcPr>
            <w:tcW w:w="3213" w:type="dxa"/>
          </w:tcPr>
          <w:p w14:paraId="64F8C383" w14:textId="2FE43AE8" w:rsidR="007023ED" w:rsidRPr="00DA1505" w:rsidRDefault="007023ED" w:rsidP="00BF11C6">
            <w:r>
              <w:t>glyph</w:t>
            </w:r>
            <w:r w:rsidR="00DA1505">
              <w:t xml:space="preserve"> a </w:t>
            </w:r>
            <w:proofErr w:type="spellStart"/>
            <w:r w:rsidR="00DA1505">
              <w:rPr>
                <w:i/>
                <w:iCs/>
              </w:rPr>
              <w:t>a</w:t>
            </w:r>
            <w:proofErr w:type="spellEnd"/>
            <w:r w:rsidR="00DA1505">
              <w:t xml:space="preserve"> t </w:t>
            </w:r>
            <w:proofErr w:type="spellStart"/>
            <w:r w:rsidR="00DA1505">
              <w:t>T</w:t>
            </w:r>
            <w:proofErr w:type="spellEnd"/>
          </w:p>
        </w:tc>
      </w:tr>
    </w:tbl>
    <w:p w14:paraId="5C2FF9FF" w14:textId="11D746FC" w:rsidR="007023ED" w:rsidRDefault="007023ED" w:rsidP="007023ED"/>
    <w:p w14:paraId="7FFEBA44" w14:textId="35CE685E" w:rsidR="009F1D73" w:rsidRDefault="009F1D73" w:rsidP="007023ED">
      <w:r>
        <w:t>look at it another way</w:t>
      </w:r>
    </w:p>
    <w:tbl>
      <w:tblPr>
        <w:tblStyle w:val="TableNormal"/>
        <w:tblW w:w="0" w:type="auto"/>
        <w:tblInd w:w="0" w:type="dxa"/>
        <w:tblLook w:val="04A0" w:firstRow="1" w:lastRow="0" w:firstColumn="1" w:lastColumn="0" w:noHBand="0" w:noVBand="1"/>
      </w:tblPr>
      <w:tblGrid>
        <w:gridCol w:w="3212"/>
        <w:gridCol w:w="3213"/>
        <w:gridCol w:w="3213"/>
      </w:tblGrid>
      <w:tr w:rsidR="009F1D73" w:rsidRPr="009F1D73" w14:paraId="3D962592" w14:textId="77777777" w:rsidTr="009F1D73">
        <w:tc>
          <w:tcPr>
            <w:tcW w:w="3212" w:type="dxa"/>
          </w:tcPr>
          <w:p w14:paraId="392C1C16" w14:textId="175E4345" w:rsidR="009F1D73" w:rsidRPr="009F1D73" w:rsidRDefault="009F1D73" w:rsidP="00BF11C6"/>
        </w:tc>
        <w:tc>
          <w:tcPr>
            <w:tcW w:w="3213" w:type="dxa"/>
          </w:tcPr>
          <w:p w14:paraId="6C3E4757" w14:textId="77777777" w:rsidR="009F1D73" w:rsidRPr="009F1D73" w:rsidRDefault="009F1D73" w:rsidP="00BF11C6">
            <w:r w:rsidRPr="009F1D73">
              <w:t>smallest functional unit</w:t>
            </w:r>
          </w:p>
        </w:tc>
        <w:tc>
          <w:tcPr>
            <w:tcW w:w="3213" w:type="dxa"/>
          </w:tcPr>
          <w:p w14:paraId="2C43BC28" w14:textId="77777777" w:rsidR="009F1D73" w:rsidRPr="009F1D73" w:rsidRDefault="009F1D73" w:rsidP="00BF11C6">
            <w:r w:rsidRPr="009F1D73">
              <w:t>indivisible unit</w:t>
            </w:r>
          </w:p>
        </w:tc>
      </w:tr>
      <w:tr w:rsidR="009F1D73" w:rsidRPr="009F1D73" w14:paraId="3F888325" w14:textId="77777777" w:rsidTr="009F1D73">
        <w:tc>
          <w:tcPr>
            <w:tcW w:w="3212" w:type="dxa"/>
          </w:tcPr>
          <w:p w14:paraId="4FB080FE" w14:textId="4E721678" w:rsidR="009F1D73" w:rsidRPr="009F1D73" w:rsidRDefault="009F1D73" w:rsidP="00BF11C6">
            <w:r>
              <w:t>writing system</w:t>
            </w:r>
          </w:p>
        </w:tc>
        <w:tc>
          <w:tcPr>
            <w:tcW w:w="3213" w:type="dxa"/>
          </w:tcPr>
          <w:p w14:paraId="41516C83" w14:textId="47274B7B" w:rsidR="009F1D73" w:rsidRPr="009F1D73" w:rsidRDefault="009F1D73" w:rsidP="00BF11C6">
            <w:r>
              <w:t>grapheme</w:t>
            </w:r>
          </w:p>
        </w:tc>
        <w:tc>
          <w:tcPr>
            <w:tcW w:w="3213" w:type="dxa"/>
          </w:tcPr>
          <w:p w14:paraId="6BBCA811" w14:textId="1455D4D9" w:rsidR="009F1D73" w:rsidRPr="009F1D73" w:rsidRDefault="009F1D73" w:rsidP="00BF11C6">
            <w:r>
              <w:t>character</w:t>
            </w:r>
          </w:p>
        </w:tc>
      </w:tr>
    </w:tbl>
    <w:p w14:paraId="38EE45F1" w14:textId="77777777" w:rsidR="009F1D73" w:rsidRDefault="009F1D73" w:rsidP="007023ED"/>
    <w:p w14:paraId="22FA1D7C" w14:textId="130A285A" w:rsidR="00C56BE7" w:rsidRDefault="00C56BE7" w:rsidP="007023ED">
      <w:r>
        <w:t>another way</w:t>
      </w:r>
    </w:p>
    <w:tbl>
      <w:tblPr>
        <w:tblStyle w:val="TableNormal"/>
        <w:tblW w:w="0" w:type="auto"/>
        <w:tblInd w:w="0" w:type="dxa"/>
        <w:tblLook w:val="04A0" w:firstRow="1" w:lastRow="0" w:firstColumn="1" w:lastColumn="0" w:noHBand="0" w:noVBand="1"/>
      </w:tblPr>
      <w:tblGrid>
        <w:gridCol w:w="3212"/>
        <w:gridCol w:w="3213"/>
        <w:gridCol w:w="3213"/>
      </w:tblGrid>
      <w:tr w:rsidR="00C56BE7" w:rsidRPr="00C56BE7" w14:paraId="70E7274F" w14:textId="77777777" w:rsidTr="00C56BE7">
        <w:tc>
          <w:tcPr>
            <w:tcW w:w="3212" w:type="dxa"/>
          </w:tcPr>
          <w:p w14:paraId="23BEE9B6" w14:textId="77777777" w:rsidR="00C56BE7" w:rsidRPr="00C56BE7" w:rsidRDefault="00C56BE7" w:rsidP="00BF11C6">
            <w:r w:rsidRPr="00C56BE7">
              <w:t>x</w:t>
            </w:r>
          </w:p>
        </w:tc>
        <w:tc>
          <w:tcPr>
            <w:tcW w:w="3213" w:type="dxa"/>
          </w:tcPr>
          <w:p w14:paraId="6E189DD7" w14:textId="77777777" w:rsidR="00C56BE7" w:rsidRPr="00C56BE7" w:rsidRDefault="00C56BE7" w:rsidP="00BF11C6">
            <w:r w:rsidRPr="00C56BE7">
              <w:t>graphemes</w:t>
            </w:r>
          </w:p>
        </w:tc>
        <w:tc>
          <w:tcPr>
            <w:tcW w:w="3213" w:type="dxa"/>
          </w:tcPr>
          <w:p w14:paraId="416C402F" w14:textId="77777777" w:rsidR="00C56BE7" w:rsidRPr="00C56BE7" w:rsidRDefault="00C56BE7" w:rsidP="00BF11C6">
            <w:r w:rsidRPr="00C56BE7">
              <w:t>characters</w:t>
            </w:r>
          </w:p>
        </w:tc>
      </w:tr>
      <w:tr w:rsidR="00C56BE7" w:rsidRPr="00C56BE7" w14:paraId="6C34124C" w14:textId="77777777" w:rsidTr="00C56BE7">
        <w:tc>
          <w:tcPr>
            <w:tcW w:w="3212" w:type="dxa"/>
          </w:tcPr>
          <w:p w14:paraId="7AF989D9" w14:textId="29944CF2" w:rsidR="00C56BE7" w:rsidRPr="00C56BE7" w:rsidRDefault="00C56BE7" w:rsidP="00BF11C6">
            <w:r>
              <w:t>source script</w:t>
            </w:r>
          </w:p>
        </w:tc>
        <w:tc>
          <w:tcPr>
            <w:tcW w:w="3213" w:type="dxa"/>
          </w:tcPr>
          <w:p w14:paraId="522A3474" w14:textId="585B1E69" w:rsidR="00C56BE7" w:rsidRPr="00C56BE7" w:rsidRDefault="00C56BE7" w:rsidP="00BF11C6">
            <w:r>
              <w:t>&lt;</w:t>
            </w:r>
            <w:proofErr w:type="spellStart"/>
            <w:r>
              <w:t>th</w:t>
            </w:r>
            <w:proofErr w:type="spellEnd"/>
            <w:r>
              <w:t>&gt; &lt;k&gt; &lt;ṣ&gt; &lt;</w:t>
            </w:r>
            <w:proofErr w:type="spellStart"/>
            <w:r>
              <w:t>i</w:t>
            </w:r>
            <w:proofErr w:type="spellEnd"/>
            <w:r>
              <w:t>&gt; &lt;·&gt; but not &lt;a&gt;</w:t>
            </w:r>
          </w:p>
        </w:tc>
        <w:tc>
          <w:tcPr>
            <w:tcW w:w="3213" w:type="dxa"/>
          </w:tcPr>
          <w:p w14:paraId="382B3243" w14:textId="7FA3763C" w:rsidR="00C56BE7" w:rsidRPr="00C56BE7" w:rsidRDefault="00C56BE7" w:rsidP="00BF11C6">
            <w:r>
              <w:t>&lt;</w:t>
            </w:r>
            <w:proofErr w:type="spellStart"/>
            <w:r>
              <w:t>tha</w:t>
            </w:r>
            <w:proofErr w:type="spellEnd"/>
            <w:r>
              <w:t>&gt; &lt;ka&gt; &lt;k·&gt; &lt;</w:t>
            </w:r>
            <w:proofErr w:type="spellStart"/>
            <w:r>
              <w:t>kṣa</w:t>
            </w:r>
            <w:proofErr w:type="spellEnd"/>
            <w:r>
              <w:t>&gt; &lt;</w:t>
            </w:r>
            <w:proofErr w:type="spellStart"/>
            <w:r>
              <w:t>kṣi</w:t>
            </w:r>
            <w:proofErr w:type="spellEnd"/>
            <w:r>
              <w:t>&gt;</w:t>
            </w:r>
          </w:p>
        </w:tc>
      </w:tr>
      <w:tr w:rsidR="00C56BE7" w:rsidRPr="00C56BE7" w14:paraId="7282E142" w14:textId="77777777" w:rsidTr="00C56BE7">
        <w:tc>
          <w:tcPr>
            <w:tcW w:w="3212" w:type="dxa"/>
          </w:tcPr>
          <w:p w14:paraId="628C9A3A" w14:textId="6155BC66" w:rsidR="00C56BE7" w:rsidRDefault="00C56BE7" w:rsidP="00BF11C6">
            <w:r>
              <w:t>target script</w:t>
            </w:r>
          </w:p>
        </w:tc>
        <w:tc>
          <w:tcPr>
            <w:tcW w:w="3213" w:type="dxa"/>
          </w:tcPr>
          <w:p w14:paraId="47058FCB" w14:textId="6A7C0B8E" w:rsidR="00C56BE7" w:rsidRDefault="00C56BE7" w:rsidP="00BF11C6">
            <w:r>
              <w:t>&lt;</w:t>
            </w:r>
            <w:proofErr w:type="spellStart"/>
            <w:r>
              <w:t>th</w:t>
            </w:r>
            <w:proofErr w:type="spellEnd"/>
            <w:r>
              <w:t>&gt; &lt;k&gt; &lt;ṣ&gt; &lt;</w:t>
            </w:r>
            <w:proofErr w:type="spellStart"/>
            <w:r>
              <w:t>i</w:t>
            </w:r>
            <w:proofErr w:type="spellEnd"/>
            <w:r>
              <w:t>&gt; &lt;·&gt; &lt;a&gt;</w:t>
            </w:r>
          </w:p>
        </w:tc>
        <w:tc>
          <w:tcPr>
            <w:tcW w:w="3213" w:type="dxa"/>
          </w:tcPr>
          <w:p w14:paraId="3B6A27BA" w14:textId="643F8694" w:rsidR="00C56BE7" w:rsidRDefault="00C56BE7" w:rsidP="00BF11C6">
            <w:r>
              <w:t>&lt;t&gt; &lt;h&gt; &lt;k&gt; &lt;a&gt; &lt;·&gt; &lt;ṣ&gt; &lt;</w:t>
            </w:r>
            <w:proofErr w:type="spellStart"/>
            <w:r>
              <w:t>i</w:t>
            </w:r>
            <w:proofErr w:type="spellEnd"/>
            <w:r>
              <w:t>&gt;</w:t>
            </w:r>
          </w:p>
        </w:tc>
      </w:tr>
    </w:tbl>
    <w:p w14:paraId="33895FAE" w14:textId="396A9980" w:rsidR="009F1D73" w:rsidRDefault="009F1D73" w:rsidP="007023ED">
      <w:r>
        <w:t>@@@I can’t get grapheme to mean what I need, unless I accept the existence of a zero grapheme, which nobody seems to do</w:t>
      </w:r>
    </w:p>
    <w:p w14:paraId="013A4197" w14:textId="77777777" w:rsidR="009F1D73" w:rsidRDefault="009F1D73" w:rsidP="007023ED"/>
    <w:p w14:paraId="0ACAE075" w14:textId="074A88CE" w:rsidR="00DA1505" w:rsidRDefault="00DA1505" w:rsidP="00DA1505">
      <w:pPr>
        <w:pStyle w:val="Lista"/>
      </w:pPr>
      <w:r>
        <w:t>correspondence is fuzzy</w:t>
      </w:r>
    </w:p>
    <w:p w14:paraId="09AE2C38" w14:textId="220106BC" w:rsidR="00C03B70" w:rsidRPr="00C03B70" w:rsidRDefault="00C03B70" w:rsidP="00DA1505">
      <w:pPr>
        <w:pStyle w:val="Lista2"/>
        <w:rPr>
          <w:b/>
          <w:bCs/>
        </w:rPr>
      </w:pPr>
      <w:r w:rsidRPr="00C03B70">
        <w:rPr>
          <w:b/>
          <w:bCs/>
        </w:rPr>
        <w:t>phoneme and grapheme</w:t>
      </w:r>
    </w:p>
    <w:p w14:paraId="18D10B05" w14:textId="3F656CB2" w:rsidR="00DA1505" w:rsidRDefault="00DA1505" w:rsidP="00C03B70">
      <w:pPr>
        <w:pStyle w:val="Lista3"/>
      </w:pPr>
      <w:r>
        <w:t>1 phoneme always maps to 1 grapheme</w:t>
      </w:r>
    </w:p>
    <w:p w14:paraId="3107B983" w14:textId="0002E7E1" w:rsidR="00C03B70" w:rsidRDefault="00C03B70" w:rsidP="00C03B70">
      <w:pPr>
        <w:pStyle w:val="Lista3"/>
      </w:pPr>
      <w:r>
        <w:t>but the same phoneme can map to different graphemes, e.g. English /o/ to &lt;o&gt;, &lt;ow&gt;, &lt;</w:t>
      </w:r>
      <w:proofErr w:type="spellStart"/>
      <w:r>
        <w:t>oa</w:t>
      </w:r>
      <w:proofErr w:type="spellEnd"/>
      <w:r>
        <w:t>&gt;, etc.</w:t>
      </w:r>
    </w:p>
    <w:p w14:paraId="0A865D69" w14:textId="748F4EE0" w:rsidR="00C03B70" w:rsidRDefault="00C03B70" w:rsidP="00C03B70">
      <w:pPr>
        <w:pStyle w:val="Lista4"/>
      </w:pPr>
      <w:r>
        <w:t>and the same grapheme can map to different phonemes, e.g. &lt;o&gt; in cot, cote, woman, women</w:t>
      </w:r>
    </w:p>
    <w:p w14:paraId="47970819" w14:textId="60D759FF" w:rsidR="00DA1505" w:rsidRDefault="00DA1505" w:rsidP="00C03B70">
      <w:pPr>
        <w:pStyle w:val="Lista3"/>
      </w:pPr>
      <w:r>
        <w:t>a grapheme may represent something other than a phoneme</w:t>
      </w:r>
      <w:r w:rsidR="00C03B70">
        <w:t>, e.g. logographic sign, punctuation, numeral</w:t>
      </w:r>
    </w:p>
    <w:p w14:paraId="74A190FB" w14:textId="7543EEE2" w:rsidR="00D3641B" w:rsidRDefault="00D3641B" w:rsidP="00D3641B">
      <w:pPr>
        <w:pStyle w:val="Lista3"/>
      </w:pPr>
      <w:proofErr w:type="spellStart"/>
      <w:r>
        <w:t>Meletis’s</w:t>
      </w:r>
      <w:proofErr w:type="spellEnd"/>
      <w:r>
        <w:t xml:space="preserve"> point on German ng not being a grapheme is actually a good one, need to detach grapheme from phoneme</w:t>
      </w:r>
    </w:p>
    <w:p w14:paraId="4A303E20" w14:textId="67102E98" w:rsidR="00D3641B" w:rsidRDefault="00D3641B" w:rsidP="00D3641B">
      <w:pPr>
        <w:pStyle w:val="Lista4"/>
      </w:pPr>
      <w:r>
        <w:t>phoneme builds speech, grapheme builds writing</w:t>
      </w:r>
    </w:p>
    <w:p w14:paraId="40A46EB1" w14:textId="3AAD5283" w:rsidR="00C03B70" w:rsidRDefault="00C03B70" w:rsidP="00DA1505">
      <w:pPr>
        <w:pStyle w:val="Lista2"/>
        <w:rPr>
          <w:b/>
          <w:bCs/>
        </w:rPr>
      </w:pPr>
      <w:r w:rsidRPr="00C03B70">
        <w:rPr>
          <w:b/>
          <w:bCs/>
        </w:rPr>
        <w:t>grapheme and character</w:t>
      </w:r>
    </w:p>
    <w:p w14:paraId="26433300" w14:textId="6B0E69EB" w:rsidR="00C03B70" w:rsidRDefault="00C03B70" w:rsidP="00C03B70">
      <w:pPr>
        <w:pStyle w:val="Lista3"/>
      </w:pPr>
      <w:r>
        <w:t xml:space="preserve">a grapheme may be written as several characters, e.g. </w:t>
      </w:r>
      <w:proofErr w:type="spellStart"/>
      <w:r>
        <w:t>th</w:t>
      </w:r>
      <w:proofErr w:type="spellEnd"/>
      <w:r>
        <w:t xml:space="preserve"> (polygraphs)</w:t>
      </w:r>
    </w:p>
    <w:p w14:paraId="3EABEBA8" w14:textId="048F287B" w:rsidR="00C03B70" w:rsidRDefault="00C03B70" w:rsidP="00C03B70">
      <w:pPr>
        <w:pStyle w:val="Lista3"/>
      </w:pPr>
      <w:r>
        <w:t xml:space="preserve">a character may represent several graphemes, e.g. </w:t>
      </w:r>
      <w:r>
        <w:rPr>
          <w:rFonts w:hint="cs"/>
          <w:cs/>
          <w:lang w:bidi="hi-IN"/>
        </w:rPr>
        <w:t>क</w:t>
      </w:r>
    </w:p>
    <w:p w14:paraId="53F7148A" w14:textId="537C384C" w:rsidR="00C03B70" w:rsidRDefault="00C03B70" w:rsidP="00C03B70">
      <w:pPr>
        <w:pStyle w:val="Lista3"/>
      </w:pPr>
      <w:r>
        <w:t xml:space="preserve">a particular character may correspond to a grapheme on its own (e.g. h) </w:t>
      </w:r>
      <w:r>
        <w:rPr>
          <w:i/>
          <w:iCs/>
        </w:rPr>
        <w:t>and</w:t>
      </w:r>
      <w:r>
        <w:t xml:space="preserve"> be usable in a combination representing a different grapheme (e.g. h in </w:t>
      </w:r>
      <w:proofErr w:type="spellStart"/>
      <w:r>
        <w:t>th</w:t>
      </w:r>
      <w:proofErr w:type="spellEnd"/>
      <w:r>
        <w:t>)</w:t>
      </w:r>
    </w:p>
    <w:p w14:paraId="5F889DD7" w14:textId="199649E5" w:rsidR="00C03B70" w:rsidRDefault="00C03B70" w:rsidP="00C03B70">
      <w:pPr>
        <w:pStyle w:val="Lista3"/>
      </w:pPr>
      <w:r>
        <w:t>what about e.g. Brahmi 20? is it both a grapheme and a character? yes, I think so</w:t>
      </w:r>
    </w:p>
    <w:p w14:paraId="5CAA075F" w14:textId="5700057B" w:rsidR="00C03B70" w:rsidRDefault="00C03B70" w:rsidP="00C03B70">
      <w:pPr>
        <w:pStyle w:val="Lista2"/>
      </w:pPr>
      <w:r w:rsidRPr="00C03B70">
        <w:rPr>
          <w:b/>
          <w:bCs/>
        </w:rPr>
        <w:t>character and glyph</w:t>
      </w:r>
      <w:r>
        <w:t>: easy</w:t>
      </w:r>
    </w:p>
    <w:p w14:paraId="36DF2F41" w14:textId="5072115A" w:rsidR="008521E7" w:rsidRDefault="008521E7" w:rsidP="00C03B70">
      <w:pPr>
        <w:pStyle w:val="Lista2"/>
      </w:pPr>
      <w:proofErr w:type="spellStart"/>
      <w:r w:rsidRPr="008521E7">
        <w:t>Meletis</w:t>
      </w:r>
      <w:proofErr w:type="spellEnd"/>
      <w:r>
        <w:t xml:space="preserve"> 2020 p77ff may be useful</w:t>
      </w:r>
      <w:r w:rsidR="00D3641B">
        <w:t>, also 93ff his own redefinition</w:t>
      </w:r>
    </w:p>
    <w:p w14:paraId="431085EF" w14:textId="7B7DE824" w:rsidR="00D3641B" w:rsidRDefault="00D3641B" w:rsidP="00D3641B">
      <w:pPr>
        <w:pStyle w:val="Lista3"/>
      </w:pPr>
      <w:r>
        <w:t>contrastive: it must distinguish meaning</w:t>
      </w:r>
      <w:r w:rsidR="00827C42">
        <w:t xml:space="preserve"> (</w:t>
      </w:r>
      <w:proofErr w:type="spellStart"/>
      <w:r w:rsidR="00827C42" w:rsidRPr="00036D85">
        <w:t>Meletis</w:t>
      </w:r>
      <w:proofErr w:type="spellEnd"/>
      <w:r w:rsidR="00827C42" w:rsidRPr="00036D85">
        <w:t xml:space="preserve"> &amp; </w:t>
      </w:r>
      <w:proofErr w:type="spellStart"/>
      <w:r w:rsidR="00827C42" w:rsidRPr="00036D85">
        <w:t>Dürscheid</w:t>
      </w:r>
      <w:proofErr w:type="spellEnd"/>
      <w:r w:rsidR="00827C42" w:rsidRPr="00036D85">
        <w:t xml:space="preserve"> 2022</w:t>
      </w:r>
      <w:r w:rsidR="00827C42">
        <w:t>, 128: semantic distinctiveness)</w:t>
      </w:r>
    </w:p>
    <w:p w14:paraId="529A8420" w14:textId="7C636F92" w:rsidR="00D3641B" w:rsidRDefault="00D3641B" w:rsidP="00D3641B">
      <w:pPr>
        <w:pStyle w:val="Lista3"/>
      </w:pPr>
      <w:r>
        <w:t>must relate to linguistic information of some kind</w:t>
      </w:r>
      <w:r w:rsidR="00827C42">
        <w:t xml:space="preserve"> (2022: linguistic value)</w:t>
      </w:r>
    </w:p>
    <w:p w14:paraId="4E372C19" w14:textId="0CA83A38" w:rsidR="00D3641B" w:rsidRDefault="00D3641B" w:rsidP="00D3641B">
      <w:pPr>
        <w:pStyle w:val="Lista3"/>
      </w:pPr>
      <w:r>
        <w:t>must be a minimal unit, so German &lt;ng&gt; is not a grapheme, because &lt;n&gt; and &lt;g&gt; are graphemes, but German &lt;</w:t>
      </w:r>
      <w:proofErr w:type="spellStart"/>
      <w:r>
        <w:t>ch</w:t>
      </w:r>
      <w:proofErr w:type="spellEnd"/>
      <w:r>
        <w:t xml:space="preserve">&gt; is a grapheme because &lt;c&gt; is not a grapheme in German (heh? p95 the idea seems to be that </w:t>
      </w:r>
      <w:r w:rsidRPr="00D3641B">
        <w:t>in native German words, |c| never occurs without &lt;k&gt; or &lt;h&gt;.</w:t>
      </w:r>
      <w:r>
        <w:t>)</w:t>
      </w:r>
    </w:p>
    <w:p w14:paraId="09D94CEE" w14:textId="39B32355" w:rsidR="00827C42" w:rsidRDefault="00827C42" w:rsidP="00827C42">
      <w:pPr>
        <w:pStyle w:val="Lista4"/>
      </w:pPr>
      <w:r>
        <w:t>(2022: minimality)</w:t>
      </w:r>
    </w:p>
    <w:p w14:paraId="2CCE35BC" w14:textId="62B2B690" w:rsidR="00D3641B" w:rsidRDefault="00D3641B" w:rsidP="00BF11C6">
      <w:pPr>
        <w:pStyle w:val="Lista3"/>
      </w:pPr>
      <w:r>
        <w:lastRenderedPageBreak/>
        <w:t>p95 A more detailed discussion (that I will not enter into here) will have to reflect critically on whether punctuation marks are to be classified as graphemes and if so, what consequences this has for a grapheme definition</w:t>
      </w:r>
    </w:p>
    <w:p w14:paraId="7D1296A3" w14:textId="7408223B" w:rsidR="00D3641B" w:rsidRDefault="00D3641B" w:rsidP="00BF11C6">
      <w:pPr>
        <w:pStyle w:val="Lista3"/>
      </w:pPr>
      <w:r>
        <w:t xml:space="preserve">and he’s got a whole chapter on </w:t>
      </w:r>
      <w:r w:rsidRPr="00D3641B">
        <w:t>The grapheme in abjads, abugidas, and syllabaries</w:t>
      </w:r>
    </w:p>
    <w:p w14:paraId="2AB73DBD" w14:textId="3FB714FF" w:rsidR="00CD3109" w:rsidRDefault="00CD3109" w:rsidP="00BF11C6">
      <w:pPr>
        <w:pStyle w:val="Lista4"/>
      </w:pPr>
      <w:r>
        <w:t>&lt;100&gt; default graphemes correspond with consonant phonemes (C) and a vowel phoneme (most often /a/) that is inherent to the consonant grapheme (so that &lt;C&gt; corresponds with /Ca/)</w:t>
      </w:r>
    </w:p>
    <w:p w14:paraId="2F494A14" w14:textId="589397A8" w:rsidR="00CD3109" w:rsidRDefault="00CD3109" w:rsidP="00BF11C6">
      <w:pPr>
        <w:pStyle w:val="Lista4"/>
      </w:pPr>
      <w:r>
        <w:t xml:space="preserve">&lt;101&gt; dependent and independent vowel markers are in his view </w:t>
      </w:r>
      <w:r w:rsidRPr="00CD3109">
        <w:t xml:space="preserve">positional </w:t>
      </w:r>
      <w:proofErr w:type="spellStart"/>
      <w:r w:rsidRPr="00CD3109">
        <w:t>graphematic</w:t>
      </w:r>
      <w:proofErr w:type="spellEnd"/>
      <w:r w:rsidRPr="00CD3109">
        <w:t xml:space="preserve"> allographs</w:t>
      </w:r>
      <w:r w:rsidR="005D5851">
        <w:t xml:space="preserve"> [I would prefer to say graphemic; he distinguishes these from </w:t>
      </w:r>
      <w:proofErr w:type="spellStart"/>
      <w:r w:rsidR="005D5851">
        <w:t>graphetic</w:t>
      </w:r>
      <w:proofErr w:type="spellEnd"/>
      <w:r w:rsidR="005D5851">
        <w:t xml:space="preserve"> allographs, which come from different inventories]</w:t>
      </w:r>
    </w:p>
    <w:p w14:paraId="514CC4C9" w14:textId="492AFB31" w:rsidR="00CD3109" w:rsidRDefault="00CD3109" w:rsidP="00BF11C6">
      <w:pPr>
        <w:pStyle w:val="Lista4"/>
      </w:pPr>
      <w:r>
        <w:t>the components for e.g. Tamil o are in his view two separate graphemes because they can occur separately (as e and ā)</w:t>
      </w:r>
    </w:p>
    <w:p w14:paraId="6530EC58" w14:textId="7D8BFDA2" w:rsidR="00CD3109" w:rsidRDefault="00CD3109" w:rsidP="00CD3109">
      <w:pPr>
        <w:pStyle w:val="Lista5"/>
      </w:pPr>
      <w:r>
        <w:t xml:space="preserve">this he sees as analogous to German </w:t>
      </w:r>
      <w:proofErr w:type="spellStart"/>
      <w:r>
        <w:t>sch</w:t>
      </w:r>
      <w:proofErr w:type="spellEnd"/>
      <w:r>
        <w:t xml:space="preserve">, which is two graphemes because s and </w:t>
      </w:r>
      <w:proofErr w:type="spellStart"/>
      <w:r>
        <w:t>ch</w:t>
      </w:r>
      <w:proofErr w:type="spellEnd"/>
      <w:r>
        <w:t xml:space="preserve"> are graphemes on their own</w:t>
      </w:r>
    </w:p>
    <w:p w14:paraId="2F64CFE8" w14:textId="1F7028A5" w:rsidR="00CD3109" w:rsidRDefault="00CD3109" w:rsidP="00CD3109">
      <w:pPr>
        <w:pStyle w:val="Lista5"/>
      </w:pPr>
      <w:r>
        <w:t>and this I see as bullshit</w:t>
      </w:r>
      <w:r w:rsidR="005D5851">
        <w:t xml:space="preserve">; would he then see modern Devanagari o as two graphemes because its strokes, too, can represent e and ā when appearing without the other? would he see Danish </w:t>
      </w:r>
      <w:r w:rsidR="005D5851" w:rsidRPr="005D5851">
        <w:t>Ø</w:t>
      </w:r>
      <w:r w:rsidR="005D5851">
        <w:t xml:space="preserve"> because its strokes, separately, can represent O and a slash?</w:t>
      </w:r>
    </w:p>
    <w:p w14:paraId="450F613A" w14:textId="15B65EEA" w:rsidR="00827C42" w:rsidRDefault="00827C42" w:rsidP="00827C42">
      <w:pPr>
        <w:pStyle w:val="Lista4"/>
      </w:pPr>
      <w:r>
        <w:t xml:space="preserve">the explanation in </w:t>
      </w:r>
      <w:proofErr w:type="spellStart"/>
      <w:r>
        <w:t>Meletis</w:t>
      </w:r>
      <w:proofErr w:type="spellEnd"/>
      <w:r>
        <w:t xml:space="preserve"> and </w:t>
      </w:r>
      <w:proofErr w:type="spellStart"/>
      <w:r>
        <w:t>Dürscheid</w:t>
      </w:r>
      <w:proofErr w:type="spellEnd"/>
      <w:r>
        <w:t xml:space="preserve"> 2022, 129 is like this:</w:t>
      </w:r>
    </w:p>
    <w:p w14:paraId="66E7A908" w14:textId="2138BBBA" w:rsidR="00827C42" w:rsidRDefault="00827C42" w:rsidP="00827C42">
      <w:pPr>
        <w:pStyle w:val="Lista5"/>
      </w:pPr>
      <w:r>
        <w:t>German &lt;</w:t>
      </w:r>
      <w:proofErr w:type="spellStart"/>
      <w:r>
        <w:t>ch</w:t>
      </w:r>
      <w:proofErr w:type="spellEnd"/>
      <w:r>
        <w:t>&gt; is a grapheme because in native words c does not have a linguistic value of its own, so even though &lt;h&gt; is an independent grapheme, corresponding to the phoneme /h/, &lt;</w:t>
      </w:r>
      <w:proofErr w:type="spellStart"/>
      <w:r>
        <w:t>ch</w:t>
      </w:r>
      <w:proofErr w:type="spellEnd"/>
      <w:r>
        <w:t>&gt; can be a complex grapheme</w:t>
      </w:r>
    </w:p>
    <w:p w14:paraId="7B96B3C3" w14:textId="7F4AF5C6" w:rsidR="00827C42" w:rsidRDefault="00827C42" w:rsidP="00827C42">
      <w:pPr>
        <w:pStyle w:val="Lista5"/>
      </w:pPr>
      <w:r>
        <w:t>so the modified definition: for complex graphemes, the criteria of distinctiveness and linguistic value must apply, but one or both of these must fail to apply to at least one of their constituents</w:t>
      </w:r>
    </w:p>
    <w:p w14:paraId="61DE8E38" w14:textId="0F2C00D3" w:rsidR="00827C42" w:rsidRDefault="00827C42" w:rsidP="00827C42">
      <w:pPr>
        <w:pStyle w:val="Lista5"/>
      </w:pPr>
      <w:r>
        <w:t>the position of the l line in “back” and “pack” is not a grapheme because it does not correspond to a linguistic unit</w:t>
      </w:r>
    </w:p>
    <w:p w14:paraId="72F21885" w14:textId="0B116863" w:rsidR="00827C42" w:rsidRDefault="00827C42" w:rsidP="00827C42">
      <w:pPr>
        <w:pStyle w:val="Lista5"/>
        <w:rPr>
          <w:b/>
          <w:bCs/>
        </w:rPr>
      </w:pPr>
      <w:r w:rsidRPr="00827C42">
        <w:rPr>
          <w:b/>
          <w:bCs/>
        </w:rPr>
        <w:t xml:space="preserve">that still doesn’t really satisfy me as regards the Tamil o, which I don’t see as a combination of the graphemes for e and ā, but as a single grapheme whose </w:t>
      </w:r>
      <w:r w:rsidRPr="00827C42">
        <w:rPr>
          <w:b/>
          <w:bCs/>
          <w:i/>
          <w:iCs/>
        </w:rPr>
        <w:t>graph</w:t>
      </w:r>
      <w:r w:rsidRPr="00827C42">
        <w:rPr>
          <w:b/>
          <w:bCs/>
        </w:rPr>
        <w:t xml:space="preserve"> happens to be a combination of the </w:t>
      </w:r>
      <w:r w:rsidRPr="00827C42">
        <w:rPr>
          <w:b/>
          <w:bCs/>
          <w:i/>
          <w:iCs/>
        </w:rPr>
        <w:t>graphs</w:t>
      </w:r>
      <w:r w:rsidRPr="00827C42">
        <w:rPr>
          <w:b/>
          <w:bCs/>
        </w:rPr>
        <w:t xml:space="preserve"> for e and ā</w:t>
      </w:r>
    </w:p>
    <w:p w14:paraId="682E3DE1" w14:textId="1180734F" w:rsidR="00EB76C8" w:rsidRPr="00EB76C8" w:rsidRDefault="00EB76C8" w:rsidP="00EB76C8">
      <w:pPr>
        <w:pStyle w:val="Lista4"/>
        <w:rPr>
          <w:b/>
          <w:bCs/>
        </w:rPr>
      </w:pPr>
      <w:r>
        <w:t>p132-133 they are unclear on numerals such as 5 and symbols such as §, recognising them as “marginal graphemes” without defining what that means</w:t>
      </w:r>
    </w:p>
    <w:p w14:paraId="7646A802" w14:textId="688AD3D1" w:rsidR="00EB76C8" w:rsidRPr="00EB76C8" w:rsidRDefault="00EB76C8" w:rsidP="00827C42">
      <w:pPr>
        <w:pStyle w:val="Lista5"/>
      </w:pPr>
      <w:r w:rsidRPr="00EB76C8">
        <w:t xml:space="preserve">they say emojis </w:t>
      </w:r>
      <w:r>
        <w:t xml:space="preserve">can be used </w:t>
      </w:r>
      <w:proofErr w:type="spellStart"/>
      <w:r>
        <w:t>graphematically</w:t>
      </w:r>
      <w:proofErr w:type="spellEnd"/>
      <w:r>
        <w:t xml:space="preserve"> in the same way as digits, they are actually used </w:t>
      </w:r>
      <w:proofErr w:type="spellStart"/>
      <w:r>
        <w:t>semasiographically</w:t>
      </w:r>
      <w:proofErr w:type="spellEnd"/>
      <w:r>
        <w:t xml:space="preserve"> (section 2.1), as visual resources that have a communicative function but no linguistic meaning in the narrow sense</w:t>
      </w:r>
    </w:p>
    <w:p w14:paraId="114F3A9E" w14:textId="74A7EBB7" w:rsidR="00EB76C8" w:rsidRDefault="00EB76C8" w:rsidP="00EB76C8">
      <w:pPr>
        <w:pStyle w:val="Lista"/>
      </w:pPr>
      <w:proofErr w:type="spellStart"/>
      <w:r>
        <w:t>Meletis</w:t>
      </w:r>
      <w:proofErr w:type="spellEnd"/>
      <w:r>
        <w:t xml:space="preserve"> &amp; </w:t>
      </w:r>
      <w:proofErr w:type="spellStart"/>
      <w:r>
        <w:t>Dürscheid</w:t>
      </w:r>
      <w:proofErr w:type="spellEnd"/>
      <w:r>
        <w:t xml:space="preserve"> 2022 chapter 4.4 Punctuation marks</w:t>
      </w:r>
    </w:p>
    <w:p w14:paraId="66B22716" w14:textId="0A065955" w:rsidR="00EB76C8" w:rsidRDefault="00EB76C8" w:rsidP="00EB76C8">
      <w:pPr>
        <w:pStyle w:val="Lista2"/>
      </w:pPr>
      <w:r>
        <w:t>&lt;142&gt; punctuation marks are distinctive (minimal pairs can be found) and they convey linguistic information, though not at the lexical, but at the semantic level</w:t>
      </w:r>
    </w:p>
    <w:p w14:paraId="2EDFCEC9" w14:textId="1786E414" w:rsidR="00EB76C8" w:rsidRDefault="00EB76C8" w:rsidP="00EB76C8">
      <w:pPr>
        <w:pStyle w:val="Lista3"/>
      </w:pPr>
      <w:r>
        <w:t>[I find the whole obsession with minimal pairs in any particular language quite mistaken, especially when limited to “pure” or “native” – what we’re interested in is the phase space of a writing system, not the graphemic lexicon of a language]</w:t>
      </w:r>
    </w:p>
    <w:p w14:paraId="2BDDC021" w14:textId="5A9E1018" w:rsidR="009E3823" w:rsidRDefault="009E3823" w:rsidP="00EB76C8">
      <w:pPr>
        <w:pStyle w:val="Lista3"/>
      </w:pPr>
      <w:r>
        <w:t>they go on very long, but the point seems to be that punctuation marks are sort of graphemes, but not the “default graphemes” to which the definition applies</w:t>
      </w:r>
    </w:p>
    <w:p w14:paraId="0DA3AC1D" w14:textId="68385136" w:rsidR="00EB76C8" w:rsidRPr="00827C42" w:rsidRDefault="00EB76C8" w:rsidP="00EB76C8">
      <w:pPr>
        <w:pStyle w:val="Lista"/>
      </w:pPr>
      <w:proofErr w:type="spellStart"/>
      <w:r>
        <w:t>Meletis</w:t>
      </w:r>
      <w:proofErr w:type="spellEnd"/>
      <w:r>
        <w:t xml:space="preserve"> &amp; </w:t>
      </w:r>
      <w:proofErr w:type="spellStart"/>
      <w:r>
        <w:t>Dürscheid</w:t>
      </w:r>
      <w:proofErr w:type="spellEnd"/>
      <w:r>
        <w:t xml:space="preserve"> 2022 chapter 6.2.3.4 Abugidas</w:t>
      </w:r>
    </w:p>
    <w:p w14:paraId="50EA9141" w14:textId="77777777" w:rsidR="00DA1505" w:rsidRDefault="00DA1505" w:rsidP="007023ED"/>
    <w:p w14:paraId="668ECACB" w14:textId="58EEC251" w:rsidR="00CD3109" w:rsidRDefault="00CD3109" w:rsidP="00CD3109">
      <w:pPr>
        <w:pStyle w:val="Lista"/>
      </w:pPr>
      <w:r>
        <w:t>problem: how do I define grapheme to include the inherent a of Indic characters?</w:t>
      </w:r>
    </w:p>
    <w:p w14:paraId="4C77C90E" w14:textId="032DB950" w:rsidR="005D5851" w:rsidRDefault="005D5851" w:rsidP="005D5851">
      <w:pPr>
        <w:pStyle w:val="Lista2"/>
      </w:pPr>
      <w:r>
        <w:t>define as an element of writing that corresponds to an indivisible unit of linguistic meaning</w:t>
      </w:r>
    </w:p>
    <w:p w14:paraId="5C86D673" w14:textId="77777777" w:rsidR="005D5851" w:rsidRDefault="005D5851" w:rsidP="005D5851"/>
    <w:p w14:paraId="483D03DF" w14:textId="420E967D" w:rsidR="005D5851" w:rsidRDefault="005D5851" w:rsidP="005D5851">
      <w:r>
        <w:t>some special things I need to be able to distinguish</w:t>
      </w:r>
    </w:p>
    <w:tbl>
      <w:tblPr>
        <w:tblStyle w:val="TableNormal"/>
        <w:tblW w:w="0" w:type="auto"/>
        <w:tblInd w:w="0" w:type="dxa"/>
        <w:tblLook w:val="04A0" w:firstRow="1" w:lastRow="0" w:firstColumn="1" w:lastColumn="0" w:noHBand="0" w:noVBand="1"/>
      </w:tblPr>
      <w:tblGrid>
        <w:gridCol w:w="1927"/>
        <w:gridCol w:w="1927"/>
        <w:gridCol w:w="1928"/>
        <w:gridCol w:w="1928"/>
        <w:gridCol w:w="1928"/>
      </w:tblGrid>
      <w:tr w:rsidR="003B2AEA" w:rsidRPr="003B2AEA" w14:paraId="7D0C4E82" w14:textId="77777777" w:rsidTr="003B2AEA">
        <w:tc>
          <w:tcPr>
            <w:tcW w:w="1927" w:type="dxa"/>
          </w:tcPr>
          <w:p w14:paraId="4D037100" w14:textId="77777777" w:rsidR="003B2AEA" w:rsidRPr="003B2AEA" w:rsidRDefault="003B2AEA" w:rsidP="00BF11C6">
            <w:r w:rsidRPr="003B2AEA">
              <w:t>thing</w:t>
            </w:r>
          </w:p>
        </w:tc>
        <w:tc>
          <w:tcPr>
            <w:tcW w:w="1927" w:type="dxa"/>
          </w:tcPr>
          <w:p w14:paraId="1812FB99" w14:textId="77777777" w:rsidR="003B2AEA" w:rsidRPr="003B2AEA" w:rsidRDefault="003B2AEA" w:rsidP="00BF11C6">
            <w:r w:rsidRPr="003B2AEA">
              <w:t>phoneme?</w:t>
            </w:r>
          </w:p>
        </w:tc>
        <w:tc>
          <w:tcPr>
            <w:tcW w:w="1928" w:type="dxa"/>
          </w:tcPr>
          <w:p w14:paraId="2B4AD3F5" w14:textId="77777777" w:rsidR="003B2AEA" w:rsidRPr="003B2AEA" w:rsidRDefault="003B2AEA" w:rsidP="00BF11C6">
            <w:r w:rsidRPr="003B2AEA">
              <w:t>grapheme?</w:t>
            </w:r>
          </w:p>
        </w:tc>
        <w:tc>
          <w:tcPr>
            <w:tcW w:w="1928" w:type="dxa"/>
          </w:tcPr>
          <w:p w14:paraId="70B21A65" w14:textId="77777777" w:rsidR="003B2AEA" w:rsidRPr="003B2AEA" w:rsidRDefault="003B2AEA" w:rsidP="00BF11C6">
            <w:r w:rsidRPr="003B2AEA">
              <w:t>character?</w:t>
            </w:r>
          </w:p>
        </w:tc>
        <w:tc>
          <w:tcPr>
            <w:tcW w:w="1928" w:type="dxa"/>
          </w:tcPr>
          <w:p w14:paraId="7BAB7DF6" w14:textId="77777777" w:rsidR="003B2AEA" w:rsidRPr="003B2AEA" w:rsidRDefault="003B2AEA" w:rsidP="00BF11C6">
            <w:r w:rsidRPr="003B2AEA">
              <w:t>note</w:t>
            </w:r>
          </w:p>
        </w:tc>
      </w:tr>
      <w:tr w:rsidR="003B2AEA" w:rsidRPr="003B2AEA" w14:paraId="38F2529B" w14:textId="77777777" w:rsidTr="003B2AEA">
        <w:tc>
          <w:tcPr>
            <w:tcW w:w="1927" w:type="dxa"/>
          </w:tcPr>
          <w:p w14:paraId="776C9DDF" w14:textId="1D15775B" w:rsidR="003B2AEA" w:rsidRPr="003B2AEA" w:rsidRDefault="003B2AEA" w:rsidP="00BF11C6">
            <w:pPr>
              <w:rPr>
                <w:lang w:val="hu-HU" w:bidi="hi-IN"/>
              </w:rPr>
            </w:pPr>
            <w:r>
              <w:t xml:space="preserve">&lt;s&gt; in </w:t>
            </w:r>
            <w:r>
              <w:rPr>
                <w:rFonts w:hint="cs"/>
                <w:cs/>
                <w:lang w:bidi="hi-IN"/>
              </w:rPr>
              <w:t>स</w:t>
            </w:r>
          </w:p>
        </w:tc>
        <w:tc>
          <w:tcPr>
            <w:tcW w:w="1927" w:type="dxa"/>
          </w:tcPr>
          <w:p w14:paraId="1CF165C1" w14:textId="0FB66C69" w:rsidR="003B2AEA" w:rsidRPr="003B2AEA" w:rsidRDefault="003B2AEA" w:rsidP="00BF11C6">
            <w:r>
              <w:t>yes</w:t>
            </w:r>
          </w:p>
        </w:tc>
        <w:tc>
          <w:tcPr>
            <w:tcW w:w="1928" w:type="dxa"/>
          </w:tcPr>
          <w:p w14:paraId="73D96CC2" w14:textId="78EC3214" w:rsidR="003B2AEA" w:rsidRPr="003B2AEA" w:rsidRDefault="003B2AEA" w:rsidP="00BF11C6">
            <w:r>
              <w:t>yes</w:t>
            </w:r>
          </w:p>
        </w:tc>
        <w:tc>
          <w:tcPr>
            <w:tcW w:w="1928" w:type="dxa"/>
          </w:tcPr>
          <w:p w14:paraId="772E51E6" w14:textId="70790E83" w:rsidR="003B2AEA" w:rsidRPr="003B2AEA" w:rsidRDefault="003B2AEA" w:rsidP="00BF11C6">
            <w:r>
              <w:t>no</w:t>
            </w:r>
          </w:p>
        </w:tc>
        <w:tc>
          <w:tcPr>
            <w:tcW w:w="1928" w:type="dxa"/>
          </w:tcPr>
          <w:p w14:paraId="4708D579" w14:textId="77777777" w:rsidR="003B2AEA" w:rsidRPr="003B2AEA" w:rsidRDefault="003B2AEA" w:rsidP="00BF11C6"/>
        </w:tc>
      </w:tr>
      <w:tr w:rsidR="003B2AEA" w:rsidRPr="003B2AEA" w14:paraId="43E50760" w14:textId="77777777" w:rsidTr="003B2AEA">
        <w:tc>
          <w:tcPr>
            <w:tcW w:w="1927" w:type="dxa"/>
          </w:tcPr>
          <w:p w14:paraId="2E6C9BDA" w14:textId="53ECC949" w:rsidR="003B2AEA" w:rsidRDefault="003B2AEA" w:rsidP="00BF11C6">
            <w:r>
              <w:t xml:space="preserve">&lt;a&gt; in </w:t>
            </w:r>
            <w:r>
              <w:rPr>
                <w:rFonts w:hint="cs"/>
                <w:cs/>
                <w:lang w:bidi="hi-IN"/>
              </w:rPr>
              <w:t>स</w:t>
            </w:r>
          </w:p>
        </w:tc>
        <w:tc>
          <w:tcPr>
            <w:tcW w:w="1927" w:type="dxa"/>
          </w:tcPr>
          <w:p w14:paraId="17A3CE6B" w14:textId="6A60B74A" w:rsidR="003B2AEA" w:rsidRDefault="003B2AEA" w:rsidP="00BF11C6">
            <w:r>
              <w:t>yes</w:t>
            </w:r>
          </w:p>
        </w:tc>
        <w:tc>
          <w:tcPr>
            <w:tcW w:w="1928" w:type="dxa"/>
          </w:tcPr>
          <w:p w14:paraId="023298A5" w14:textId="5B25DFF3" w:rsidR="003B2AEA" w:rsidRDefault="003B2AEA" w:rsidP="00BF11C6">
            <w:r>
              <w:t>yes</w:t>
            </w:r>
          </w:p>
        </w:tc>
        <w:tc>
          <w:tcPr>
            <w:tcW w:w="1928" w:type="dxa"/>
          </w:tcPr>
          <w:p w14:paraId="6A16A723" w14:textId="35B2C173" w:rsidR="003B2AEA" w:rsidRDefault="003B2AEA" w:rsidP="00BF11C6">
            <w:r>
              <w:t>no</w:t>
            </w:r>
          </w:p>
        </w:tc>
        <w:tc>
          <w:tcPr>
            <w:tcW w:w="1928" w:type="dxa"/>
          </w:tcPr>
          <w:p w14:paraId="0216E893" w14:textId="77777777" w:rsidR="003B2AEA" w:rsidRPr="003B2AEA" w:rsidRDefault="003B2AEA" w:rsidP="00BF11C6"/>
        </w:tc>
      </w:tr>
      <w:tr w:rsidR="003B2AEA" w:rsidRPr="003B2AEA" w14:paraId="0C36DBCD" w14:textId="77777777" w:rsidTr="003B2AEA">
        <w:tc>
          <w:tcPr>
            <w:tcW w:w="1927" w:type="dxa"/>
          </w:tcPr>
          <w:p w14:paraId="2E57B756" w14:textId="290F36D1" w:rsidR="003B2AEA" w:rsidRDefault="003B2AEA" w:rsidP="00BF11C6">
            <w:r>
              <w:t xml:space="preserve">&lt;s&gt; in </w:t>
            </w:r>
            <w:proofErr w:type="spellStart"/>
            <w:r>
              <w:t>sa</w:t>
            </w:r>
            <w:proofErr w:type="spellEnd"/>
          </w:p>
        </w:tc>
        <w:tc>
          <w:tcPr>
            <w:tcW w:w="1927" w:type="dxa"/>
          </w:tcPr>
          <w:p w14:paraId="7621219A" w14:textId="0527855A" w:rsidR="003B2AEA" w:rsidRDefault="003B2AEA" w:rsidP="00BF11C6">
            <w:r>
              <w:t>yes</w:t>
            </w:r>
          </w:p>
        </w:tc>
        <w:tc>
          <w:tcPr>
            <w:tcW w:w="1928" w:type="dxa"/>
          </w:tcPr>
          <w:p w14:paraId="7012F619" w14:textId="01DC870D" w:rsidR="003B2AEA" w:rsidRDefault="003B2AEA" w:rsidP="00BF11C6">
            <w:r>
              <w:t>yes</w:t>
            </w:r>
          </w:p>
        </w:tc>
        <w:tc>
          <w:tcPr>
            <w:tcW w:w="1928" w:type="dxa"/>
          </w:tcPr>
          <w:p w14:paraId="2277FF51" w14:textId="0638ABFB" w:rsidR="003B2AEA" w:rsidRDefault="003B2AEA" w:rsidP="00BF11C6">
            <w:r>
              <w:t>yes</w:t>
            </w:r>
          </w:p>
        </w:tc>
        <w:tc>
          <w:tcPr>
            <w:tcW w:w="1928" w:type="dxa"/>
          </w:tcPr>
          <w:p w14:paraId="708A7EFE" w14:textId="77777777" w:rsidR="003B2AEA" w:rsidRPr="003B2AEA" w:rsidRDefault="003B2AEA" w:rsidP="00BF11C6"/>
        </w:tc>
      </w:tr>
      <w:tr w:rsidR="009F1D73" w:rsidRPr="003B2AEA" w14:paraId="3ADA0638" w14:textId="77777777" w:rsidTr="003B2AEA">
        <w:tc>
          <w:tcPr>
            <w:tcW w:w="1927" w:type="dxa"/>
          </w:tcPr>
          <w:p w14:paraId="67FBECA1" w14:textId="592D704D" w:rsidR="009F1D73" w:rsidRPr="009F1D73" w:rsidRDefault="009F1D73" w:rsidP="00BF11C6">
            <w:pPr>
              <w:rPr>
                <w:lang w:val="hu-HU" w:bidi="hi-IN"/>
              </w:rPr>
            </w:pPr>
            <w:r>
              <w:rPr>
                <w:rFonts w:hint="cs"/>
                <w:cs/>
                <w:lang w:bidi="hi-IN"/>
              </w:rPr>
              <w:t>स</w:t>
            </w:r>
          </w:p>
        </w:tc>
        <w:tc>
          <w:tcPr>
            <w:tcW w:w="1927" w:type="dxa"/>
          </w:tcPr>
          <w:p w14:paraId="46B1C384" w14:textId="368EF0C3" w:rsidR="009F1D73" w:rsidRDefault="009F1D73" w:rsidP="00BF11C6">
            <w:r>
              <w:t>no</w:t>
            </w:r>
          </w:p>
        </w:tc>
        <w:tc>
          <w:tcPr>
            <w:tcW w:w="1928" w:type="dxa"/>
          </w:tcPr>
          <w:p w14:paraId="2CA66F6D" w14:textId="5ECBAD17" w:rsidR="009F1D73" w:rsidRDefault="009F1D73" w:rsidP="00BF11C6">
            <w:r>
              <w:t>yes or no?</w:t>
            </w:r>
          </w:p>
        </w:tc>
        <w:tc>
          <w:tcPr>
            <w:tcW w:w="1928" w:type="dxa"/>
          </w:tcPr>
          <w:p w14:paraId="080D8596" w14:textId="45D4AB14" w:rsidR="009F1D73" w:rsidRDefault="009F1D73" w:rsidP="00BF11C6">
            <w:r>
              <w:t>yes</w:t>
            </w:r>
          </w:p>
        </w:tc>
        <w:tc>
          <w:tcPr>
            <w:tcW w:w="1928" w:type="dxa"/>
          </w:tcPr>
          <w:p w14:paraId="09CA8EEE" w14:textId="77777777" w:rsidR="009F1D73" w:rsidRPr="003B2AEA" w:rsidRDefault="009F1D73" w:rsidP="00BF11C6"/>
        </w:tc>
      </w:tr>
      <w:tr w:rsidR="003B2AEA" w:rsidRPr="003B2AEA" w14:paraId="72235FC3" w14:textId="77777777" w:rsidTr="003B2AEA">
        <w:tc>
          <w:tcPr>
            <w:tcW w:w="1927" w:type="dxa"/>
          </w:tcPr>
          <w:p w14:paraId="2F28E642" w14:textId="48678CE5" w:rsidR="003B2AEA" w:rsidRDefault="003B2AEA" w:rsidP="00BF11C6">
            <w:r>
              <w:t xml:space="preserve">&lt;t&gt; in </w:t>
            </w:r>
            <w:proofErr w:type="spellStart"/>
            <w:r>
              <w:t>tha</w:t>
            </w:r>
            <w:proofErr w:type="spellEnd"/>
          </w:p>
        </w:tc>
        <w:tc>
          <w:tcPr>
            <w:tcW w:w="1927" w:type="dxa"/>
          </w:tcPr>
          <w:p w14:paraId="4F164E23" w14:textId="55C6AD0A" w:rsidR="003B2AEA" w:rsidRDefault="003B2AEA" w:rsidP="00BF11C6">
            <w:r>
              <w:t>no</w:t>
            </w:r>
          </w:p>
        </w:tc>
        <w:tc>
          <w:tcPr>
            <w:tcW w:w="1928" w:type="dxa"/>
          </w:tcPr>
          <w:p w14:paraId="25C07E97" w14:textId="2ABAD833" w:rsidR="003B2AEA" w:rsidRDefault="003B2AEA" w:rsidP="00BF11C6">
            <w:r>
              <w:t>no</w:t>
            </w:r>
          </w:p>
        </w:tc>
        <w:tc>
          <w:tcPr>
            <w:tcW w:w="1928" w:type="dxa"/>
          </w:tcPr>
          <w:p w14:paraId="64C53395" w14:textId="3D0887FB" w:rsidR="003B2AEA" w:rsidRDefault="003B2AEA" w:rsidP="00BF11C6">
            <w:r>
              <w:t>yes</w:t>
            </w:r>
          </w:p>
        </w:tc>
        <w:tc>
          <w:tcPr>
            <w:tcW w:w="1928" w:type="dxa"/>
          </w:tcPr>
          <w:p w14:paraId="7C58B4F7" w14:textId="77777777" w:rsidR="003B2AEA" w:rsidRPr="003B2AEA" w:rsidRDefault="003B2AEA" w:rsidP="00BF11C6"/>
        </w:tc>
      </w:tr>
      <w:tr w:rsidR="003B2AEA" w:rsidRPr="003B2AEA" w14:paraId="467AE8D4" w14:textId="77777777" w:rsidTr="003B2AEA">
        <w:tc>
          <w:tcPr>
            <w:tcW w:w="1927" w:type="dxa"/>
          </w:tcPr>
          <w:p w14:paraId="02034782" w14:textId="3BDC8856" w:rsidR="003B2AEA" w:rsidRDefault="003B2AEA" w:rsidP="00BF11C6">
            <w:r>
              <w:lastRenderedPageBreak/>
              <w:t>&lt;</w:t>
            </w:r>
            <w:proofErr w:type="spellStart"/>
            <w:r>
              <w:t>th</w:t>
            </w:r>
            <w:proofErr w:type="spellEnd"/>
            <w:r>
              <w:t xml:space="preserve">&gt; in </w:t>
            </w:r>
            <w:proofErr w:type="spellStart"/>
            <w:r>
              <w:t>tha</w:t>
            </w:r>
            <w:proofErr w:type="spellEnd"/>
          </w:p>
        </w:tc>
        <w:tc>
          <w:tcPr>
            <w:tcW w:w="1927" w:type="dxa"/>
          </w:tcPr>
          <w:p w14:paraId="52DB0192" w14:textId="61A73863" w:rsidR="003B2AEA" w:rsidRDefault="003B2AEA" w:rsidP="00BF11C6">
            <w:r>
              <w:t>yes</w:t>
            </w:r>
          </w:p>
        </w:tc>
        <w:tc>
          <w:tcPr>
            <w:tcW w:w="1928" w:type="dxa"/>
          </w:tcPr>
          <w:p w14:paraId="36D8127D" w14:textId="65C99E50" w:rsidR="003B2AEA" w:rsidRDefault="003B2AEA" w:rsidP="00BF11C6">
            <w:r>
              <w:t>yes</w:t>
            </w:r>
          </w:p>
        </w:tc>
        <w:tc>
          <w:tcPr>
            <w:tcW w:w="1928" w:type="dxa"/>
          </w:tcPr>
          <w:p w14:paraId="1A4A04BA" w14:textId="4BBDE6A3" w:rsidR="003B2AEA" w:rsidRDefault="003B2AEA" w:rsidP="00BF11C6">
            <w:r>
              <w:t>no</w:t>
            </w:r>
          </w:p>
        </w:tc>
        <w:tc>
          <w:tcPr>
            <w:tcW w:w="1928" w:type="dxa"/>
          </w:tcPr>
          <w:p w14:paraId="24A419B5" w14:textId="77777777" w:rsidR="003B2AEA" w:rsidRPr="003B2AEA" w:rsidRDefault="003B2AEA" w:rsidP="00BF11C6"/>
        </w:tc>
      </w:tr>
      <w:tr w:rsidR="003B2AEA" w:rsidRPr="003B2AEA" w14:paraId="1C967B60" w14:textId="77777777" w:rsidTr="003B2AEA">
        <w:tc>
          <w:tcPr>
            <w:tcW w:w="1927" w:type="dxa"/>
          </w:tcPr>
          <w:p w14:paraId="31B5292E" w14:textId="49FD7FE3" w:rsidR="003B2AEA" w:rsidRPr="003B2AEA" w:rsidRDefault="003B2AEA" w:rsidP="00BF11C6">
            <w:pPr>
              <w:rPr>
                <w:lang w:val="hu-HU" w:bidi="hi-IN"/>
              </w:rPr>
            </w:pPr>
            <w:r>
              <w:t>&lt;</w:t>
            </w:r>
            <w:proofErr w:type="spellStart"/>
            <w:r>
              <w:t>th</w:t>
            </w:r>
            <w:proofErr w:type="spellEnd"/>
            <w:r>
              <w:t xml:space="preserve">&gt; in </w:t>
            </w:r>
            <w:r>
              <w:rPr>
                <w:rFonts w:hint="cs"/>
                <w:cs/>
                <w:lang w:bidi="hi-IN"/>
              </w:rPr>
              <w:t>थ</w:t>
            </w:r>
          </w:p>
        </w:tc>
        <w:tc>
          <w:tcPr>
            <w:tcW w:w="1927" w:type="dxa"/>
          </w:tcPr>
          <w:p w14:paraId="0DF9A13B" w14:textId="1162F021" w:rsidR="003B2AEA" w:rsidRDefault="003B2AEA" w:rsidP="00BF11C6">
            <w:r>
              <w:t>yes</w:t>
            </w:r>
          </w:p>
        </w:tc>
        <w:tc>
          <w:tcPr>
            <w:tcW w:w="1928" w:type="dxa"/>
          </w:tcPr>
          <w:p w14:paraId="3CAB0DE7" w14:textId="3AFA2C22" w:rsidR="003B2AEA" w:rsidRDefault="003B2AEA" w:rsidP="00BF11C6">
            <w:r>
              <w:t>yes</w:t>
            </w:r>
          </w:p>
        </w:tc>
        <w:tc>
          <w:tcPr>
            <w:tcW w:w="1928" w:type="dxa"/>
          </w:tcPr>
          <w:p w14:paraId="09413CF9" w14:textId="6BEFA7B1" w:rsidR="003B2AEA" w:rsidRDefault="003B2AEA" w:rsidP="00BF11C6">
            <w:r>
              <w:t>no</w:t>
            </w:r>
          </w:p>
        </w:tc>
        <w:tc>
          <w:tcPr>
            <w:tcW w:w="1928" w:type="dxa"/>
          </w:tcPr>
          <w:p w14:paraId="26CCDF12" w14:textId="77777777" w:rsidR="003B2AEA" w:rsidRPr="003B2AEA" w:rsidRDefault="003B2AEA" w:rsidP="00BF11C6"/>
        </w:tc>
      </w:tr>
      <w:tr w:rsidR="003B2AEA" w:rsidRPr="003B2AEA" w14:paraId="03B99FB2" w14:textId="77777777" w:rsidTr="003B2AEA">
        <w:tc>
          <w:tcPr>
            <w:tcW w:w="1927" w:type="dxa"/>
          </w:tcPr>
          <w:p w14:paraId="63527214" w14:textId="411C9017" w:rsidR="003B2AEA" w:rsidRPr="003B2AEA" w:rsidRDefault="003B2AEA" w:rsidP="00BF11C6">
            <w:pPr>
              <w:rPr>
                <w:lang w:val="hu-HU" w:bidi="hi-IN"/>
              </w:rPr>
            </w:pPr>
            <w:r w:rsidRPr="003B2AEA">
              <w:t>&lt;</w:t>
            </w:r>
            <w:r>
              <w:t>s</w:t>
            </w:r>
            <w:r w:rsidRPr="003B2AEA">
              <w:t xml:space="preserve">&gt; in </w:t>
            </w:r>
            <w:r w:rsidRPr="003B2AEA">
              <w:rPr>
                <w:rFonts w:hint="cs"/>
                <w:cs/>
              </w:rPr>
              <w:t>स्थ</w:t>
            </w:r>
          </w:p>
        </w:tc>
        <w:tc>
          <w:tcPr>
            <w:tcW w:w="1927" w:type="dxa"/>
          </w:tcPr>
          <w:p w14:paraId="6CEF43ED" w14:textId="7D1AB9D8" w:rsidR="003B2AEA" w:rsidRDefault="003B2AEA" w:rsidP="00BF11C6">
            <w:r>
              <w:t>yes</w:t>
            </w:r>
          </w:p>
        </w:tc>
        <w:tc>
          <w:tcPr>
            <w:tcW w:w="1928" w:type="dxa"/>
          </w:tcPr>
          <w:p w14:paraId="320DD30F" w14:textId="78A43EDA" w:rsidR="003B2AEA" w:rsidRDefault="003B2AEA" w:rsidP="00BF11C6">
            <w:r>
              <w:t>yes</w:t>
            </w:r>
          </w:p>
        </w:tc>
        <w:tc>
          <w:tcPr>
            <w:tcW w:w="1928" w:type="dxa"/>
          </w:tcPr>
          <w:p w14:paraId="5766B8F2" w14:textId="7E79ABAE" w:rsidR="003B2AEA" w:rsidRDefault="003B2AEA" w:rsidP="00BF11C6">
            <w:r>
              <w:t>no</w:t>
            </w:r>
          </w:p>
        </w:tc>
        <w:tc>
          <w:tcPr>
            <w:tcW w:w="1928" w:type="dxa"/>
          </w:tcPr>
          <w:p w14:paraId="1AD1F53B" w14:textId="2A8854FB" w:rsidR="003B2AEA" w:rsidRPr="003B2AEA" w:rsidRDefault="003B2AEA" w:rsidP="00BF11C6">
            <w:r>
              <w:t>graphemic allograph</w:t>
            </w:r>
          </w:p>
        </w:tc>
      </w:tr>
      <w:tr w:rsidR="009F1D73" w:rsidRPr="003B2AEA" w14:paraId="1925376E" w14:textId="77777777" w:rsidTr="003B2AEA">
        <w:tc>
          <w:tcPr>
            <w:tcW w:w="1927" w:type="dxa"/>
          </w:tcPr>
          <w:p w14:paraId="15F7D465" w14:textId="1652F9E0" w:rsidR="009F1D73" w:rsidRDefault="009F1D73" w:rsidP="00BF11C6">
            <w:r w:rsidRPr="003B2AEA">
              <w:rPr>
                <w:rFonts w:hint="cs"/>
                <w:cs/>
              </w:rPr>
              <w:t>स्थ</w:t>
            </w:r>
          </w:p>
        </w:tc>
        <w:tc>
          <w:tcPr>
            <w:tcW w:w="1927" w:type="dxa"/>
          </w:tcPr>
          <w:p w14:paraId="5F9BE6AE" w14:textId="6B7E75CD" w:rsidR="009F1D73" w:rsidRDefault="009F1D73" w:rsidP="00BF11C6">
            <w:r>
              <w:t>no</w:t>
            </w:r>
          </w:p>
        </w:tc>
        <w:tc>
          <w:tcPr>
            <w:tcW w:w="1928" w:type="dxa"/>
          </w:tcPr>
          <w:p w14:paraId="7AED7FB1" w14:textId="03292903" w:rsidR="009F1D73" w:rsidRDefault="009F1D73" w:rsidP="00BF11C6">
            <w:r>
              <w:t>no</w:t>
            </w:r>
          </w:p>
        </w:tc>
        <w:tc>
          <w:tcPr>
            <w:tcW w:w="1928" w:type="dxa"/>
          </w:tcPr>
          <w:p w14:paraId="0448AB61" w14:textId="21A6515A" w:rsidR="009F1D73" w:rsidRDefault="009F1D73" w:rsidP="00BF11C6">
            <w:r>
              <w:t>yes</w:t>
            </w:r>
          </w:p>
        </w:tc>
        <w:tc>
          <w:tcPr>
            <w:tcW w:w="1928" w:type="dxa"/>
          </w:tcPr>
          <w:p w14:paraId="72E3684D" w14:textId="77777777" w:rsidR="009F1D73" w:rsidRDefault="009F1D73" w:rsidP="00BF11C6"/>
        </w:tc>
      </w:tr>
      <w:tr w:rsidR="003B2AEA" w:rsidRPr="003B2AEA" w14:paraId="340BE09F" w14:textId="77777777" w:rsidTr="003B2AEA">
        <w:tc>
          <w:tcPr>
            <w:tcW w:w="1927" w:type="dxa"/>
          </w:tcPr>
          <w:p w14:paraId="35AC0B95" w14:textId="7081F186" w:rsidR="003B2AEA" w:rsidRDefault="003B2AEA" w:rsidP="00BF11C6">
            <w:r>
              <w:t>&lt;M&gt;</w:t>
            </w:r>
          </w:p>
        </w:tc>
        <w:tc>
          <w:tcPr>
            <w:tcW w:w="1927" w:type="dxa"/>
          </w:tcPr>
          <w:p w14:paraId="24451C69" w14:textId="1B6AD403" w:rsidR="003B2AEA" w:rsidRDefault="003B2AEA" w:rsidP="00BF11C6">
            <w:r>
              <w:t>yes</w:t>
            </w:r>
          </w:p>
        </w:tc>
        <w:tc>
          <w:tcPr>
            <w:tcW w:w="1928" w:type="dxa"/>
          </w:tcPr>
          <w:p w14:paraId="0A5FB45A" w14:textId="6C8B7A22" w:rsidR="003B2AEA" w:rsidRDefault="003B2AEA" w:rsidP="00BF11C6">
            <w:r>
              <w:t>yes</w:t>
            </w:r>
          </w:p>
        </w:tc>
        <w:tc>
          <w:tcPr>
            <w:tcW w:w="1928" w:type="dxa"/>
          </w:tcPr>
          <w:p w14:paraId="149689C2" w14:textId="4AC24DFC" w:rsidR="003B2AEA" w:rsidRDefault="003B2AEA" w:rsidP="00BF11C6">
            <w:r>
              <w:t>yes</w:t>
            </w:r>
          </w:p>
        </w:tc>
        <w:tc>
          <w:tcPr>
            <w:tcW w:w="1928" w:type="dxa"/>
          </w:tcPr>
          <w:p w14:paraId="6E2F9FA1" w14:textId="77777777" w:rsidR="003B2AEA" w:rsidRDefault="003B2AEA" w:rsidP="00BF11C6"/>
        </w:tc>
      </w:tr>
      <w:tr w:rsidR="003B2AEA" w:rsidRPr="003B2AEA" w14:paraId="1BC2DCFA" w14:textId="77777777" w:rsidTr="003B2AEA">
        <w:tc>
          <w:tcPr>
            <w:tcW w:w="1927" w:type="dxa"/>
          </w:tcPr>
          <w:p w14:paraId="484DE7F6" w14:textId="38B9E703" w:rsidR="003B2AEA" w:rsidRPr="003B2AEA" w:rsidRDefault="003B2AEA" w:rsidP="00BF11C6">
            <w:pPr>
              <w:rPr>
                <w:lang w:val="hu-HU" w:bidi="hi-IN"/>
              </w:rPr>
            </w:pPr>
            <w:r>
              <w:t xml:space="preserve">&lt;m&gt; in </w:t>
            </w:r>
            <w:r>
              <w:rPr>
                <w:rFonts w:hint="cs"/>
                <w:cs/>
                <w:lang w:bidi="hi-IN"/>
              </w:rPr>
              <w:t>म्</w:t>
            </w:r>
          </w:p>
        </w:tc>
        <w:tc>
          <w:tcPr>
            <w:tcW w:w="1927" w:type="dxa"/>
          </w:tcPr>
          <w:p w14:paraId="6FC8AA12" w14:textId="27CA4656" w:rsidR="003B2AEA" w:rsidRDefault="003B2AEA" w:rsidP="00BF11C6">
            <w:r>
              <w:t>yes</w:t>
            </w:r>
          </w:p>
        </w:tc>
        <w:tc>
          <w:tcPr>
            <w:tcW w:w="1928" w:type="dxa"/>
          </w:tcPr>
          <w:p w14:paraId="00316F5A" w14:textId="36904448" w:rsidR="003B2AEA" w:rsidRDefault="003B2AEA" w:rsidP="00BF11C6">
            <w:r>
              <w:t>yes</w:t>
            </w:r>
          </w:p>
        </w:tc>
        <w:tc>
          <w:tcPr>
            <w:tcW w:w="1928" w:type="dxa"/>
          </w:tcPr>
          <w:p w14:paraId="03897816" w14:textId="0BF0123E" w:rsidR="003B2AEA" w:rsidRDefault="003B2AEA" w:rsidP="00BF11C6">
            <w:r>
              <w:t>no</w:t>
            </w:r>
          </w:p>
        </w:tc>
        <w:tc>
          <w:tcPr>
            <w:tcW w:w="1928" w:type="dxa"/>
          </w:tcPr>
          <w:p w14:paraId="4BD093CC" w14:textId="77777777" w:rsidR="003B2AEA" w:rsidRDefault="003B2AEA" w:rsidP="00BF11C6"/>
        </w:tc>
      </w:tr>
      <w:tr w:rsidR="003B2AEA" w:rsidRPr="003B2AEA" w14:paraId="3505E01B" w14:textId="77777777" w:rsidTr="003B2AEA">
        <w:tc>
          <w:tcPr>
            <w:tcW w:w="1927" w:type="dxa"/>
          </w:tcPr>
          <w:p w14:paraId="172C402D" w14:textId="71F461D2" w:rsidR="003B2AEA" w:rsidRDefault="003B2AEA" w:rsidP="00BF11C6">
            <w:r>
              <w:t>&lt;</w:t>
            </w:r>
            <w:r w:rsidR="00C56BE7">
              <w:rPr>
                <w:rFonts w:ascii="Segoe UI Symbol" w:hAnsi="Segoe UI Symbol" w:hint="eastAsia"/>
              </w:rPr>
              <w:t>·</w:t>
            </w:r>
            <w:r>
              <w:t xml:space="preserve">&gt; in </w:t>
            </w:r>
            <w:r>
              <w:rPr>
                <w:rFonts w:hint="cs"/>
                <w:cs/>
                <w:lang w:bidi="hi-IN"/>
              </w:rPr>
              <w:t>म्</w:t>
            </w:r>
          </w:p>
        </w:tc>
        <w:tc>
          <w:tcPr>
            <w:tcW w:w="1927" w:type="dxa"/>
          </w:tcPr>
          <w:p w14:paraId="17A6C11D" w14:textId="3FC1ADDE" w:rsidR="003B2AEA" w:rsidRDefault="003B2AEA" w:rsidP="00BF11C6">
            <w:r>
              <w:t>no</w:t>
            </w:r>
          </w:p>
        </w:tc>
        <w:tc>
          <w:tcPr>
            <w:tcW w:w="1928" w:type="dxa"/>
          </w:tcPr>
          <w:p w14:paraId="734B22F0" w14:textId="0E83F44C" w:rsidR="003B2AEA" w:rsidRDefault="003B2AEA" w:rsidP="00BF11C6">
            <w:r>
              <w:t>yes</w:t>
            </w:r>
          </w:p>
        </w:tc>
        <w:tc>
          <w:tcPr>
            <w:tcW w:w="1928" w:type="dxa"/>
          </w:tcPr>
          <w:p w14:paraId="2488543D" w14:textId="652C7350" w:rsidR="003B2AEA" w:rsidRDefault="003B2AEA" w:rsidP="00BF11C6">
            <w:r>
              <w:t>no</w:t>
            </w:r>
          </w:p>
        </w:tc>
        <w:tc>
          <w:tcPr>
            <w:tcW w:w="1928" w:type="dxa"/>
          </w:tcPr>
          <w:p w14:paraId="1D14762A" w14:textId="77777777" w:rsidR="003B2AEA" w:rsidRDefault="003B2AEA" w:rsidP="00BF11C6"/>
        </w:tc>
      </w:tr>
      <w:tr w:rsidR="003B2AEA" w:rsidRPr="003B2AEA" w14:paraId="170B5255" w14:textId="77777777" w:rsidTr="003B2AEA">
        <w:tc>
          <w:tcPr>
            <w:tcW w:w="1927" w:type="dxa"/>
          </w:tcPr>
          <w:p w14:paraId="6D4BDB5B" w14:textId="57ED1B01" w:rsidR="003B2AEA" w:rsidRDefault="00036D85" w:rsidP="00BF11C6">
            <w:r>
              <w:t>Roman ligature fi</w:t>
            </w:r>
          </w:p>
        </w:tc>
        <w:tc>
          <w:tcPr>
            <w:tcW w:w="1927" w:type="dxa"/>
          </w:tcPr>
          <w:p w14:paraId="122B1CAF" w14:textId="18E0E450" w:rsidR="003B2AEA" w:rsidRDefault="00036D85" w:rsidP="00BF11C6">
            <w:r>
              <w:t>no</w:t>
            </w:r>
          </w:p>
        </w:tc>
        <w:tc>
          <w:tcPr>
            <w:tcW w:w="1928" w:type="dxa"/>
          </w:tcPr>
          <w:p w14:paraId="1AF82B56" w14:textId="4DD22942" w:rsidR="003B2AEA" w:rsidRDefault="00036D85" w:rsidP="00BF11C6">
            <w:r>
              <w:t>no</w:t>
            </w:r>
          </w:p>
        </w:tc>
        <w:tc>
          <w:tcPr>
            <w:tcW w:w="1928" w:type="dxa"/>
          </w:tcPr>
          <w:p w14:paraId="3DA339D7" w14:textId="434AFCFB" w:rsidR="003B2AEA" w:rsidRDefault="00036D85" w:rsidP="00BF11C6">
            <w:r>
              <w:t>yes?</w:t>
            </w:r>
          </w:p>
        </w:tc>
        <w:tc>
          <w:tcPr>
            <w:tcW w:w="1928" w:type="dxa"/>
          </w:tcPr>
          <w:p w14:paraId="39EEBE67" w14:textId="77777777" w:rsidR="003B2AEA" w:rsidRDefault="003B2AEA" w:rsidP="00BF11C6"/>
        </w:tc>
      </w:tr>
      <w:tr w:rsidR="00036D85" w:rsidRPr="003B2AEA" w14:paraId="36F0E7E4" w14:textId="77777777" w:rsidTr="003B2AEA">
        <w:tc>
          <w:tcPr>
            <w:tcW w:w="1927" w:type="dxa"/>
          </w:tcPr>
          <w:p w14:paraId="5C5E5AD3" w14:textId="07AC13D6" w:rsidR="00036D85" w:rsidRDefault="00036D85" w:rsidP="00BF11C6">
            <w:proofErr w:type="spellStart"/>
            <w:r>
              <w:t>i</w:t>
            </w:r>
            <w:proofErr w:type="spellEnd"/>
            <w:r>
              <w:t xml:space="preserve"> in Roman </w:t>
            </w:r>
            <w:proofErr w:type="spellStart"/>
            <w:r>
              <w:t>lig</w:t>
            </w:r>
            <w:proofErr w:type="spellEnd"/>
            <w:r>
              <w:t>. fi</w:t>
            </w:r>
          </w:p>
        </w:tc>
        <w:tc>
          <w:tcPr>
            <w:tcW w:w="1927" w:type="dxa"/>
          </w:tcPr>
          <w:p w14:paraId="2ACF4731" w14:textId="082342C3" w:rsidR="00036D85" w:rsidRDefault="00036D85" w:rsidP="00BF11C6">
            <w:r>
              <w:t>yes</w:t>
            </w:r>
          </w:p>
        </w:tc>
        <w:tc>
          <w:tcPr>
            <w:tcW w:w="1928" w:type="dxa"/>
          </w:tcPr>
          <w:p w14:paraId="6CEAE3E9" w14:textId="7F46CC8C" w:rsidR="00036D85" w:rsidRDefault="00036D85" w:rsidP="00BF11C6">
            <w:r>
              <w:t>yes</w:t>
            </w:r>
          </w:p>
        </w:tc>
        <w:tc>
          <w:tcPr>
            <w:tcW w:w="1928" w:type="dxa"/>
          </w:tcPr>
          <w:p w14:paraId="0A365BEE" w14:textId="71D34CA7" w:rsidR="00036D85" w:rsidRDefault="00036D85" w:rsidP="00BF11C6">
            <w:r>
              <w:t>no?</w:t>
            </w:r>
          </w:p>
        </w:tc>
        <w:tc>
          <w:tcPr>
            <w:tcW w:w="1928" w:type="dxa"/>
          </w:tcPr>
          <w:p w14:paraId="62717DB8" w14:textId="5BC5BDC7" w:rsidR="00036D85" w:rsidRDefault="00036D85" w:rsidP="00BF11C6">
            <w:r>
              <w:t>graphemic allograph?</w:t>
            </w:r>
          </w:p>
        </w:tc>
      </w:tr>
      <w:tr w:rsidR="00036D85" w:rsidRPr="003B2AEA" w14:paraId="761CA561" w14:textId="77777777" w:rsidTr="003B2AEA">
        <w:tc>
          <w:tcPr>
            <w:tcW w:w="1927" w:type="dxa"/>
          </w:tcPr>
          <w:p w14:paraId="50981FA0" w14:textId="4C0E526F" w:rsidR="00036D85" w:rsidRDefault="00036D85" w:rsidP="00BF11C6">
            <w:r>
              <w:t>.</w:t>
            </w:r>
          </w:p>
        </w:tc>
        <w:tc>
          <w:tcPr>
            <w:tcW w:w="1927" w:type="dxa"/>
          </w:tcPr>
          <w:p w14:paraId="77022978" w14:textId="4E669A81" w:rsidR="00036D85" w:rsidRDefault="00036D85" w:rsidP="00BF11C6">
            <w:r>
              <w:t>no</w:t>
            </w:r>
          </w:p>
        </w:tc>
        <w:tc>
          <w:tcPr>
            <w:tcW w:w="1928" w:type="dxa"/>
          </w:tcPr>
          <w:p w14:paraId="28FDD376" w14:textId="1DE054DA" w:rsidR="00036D85" w:rsidRDefault="00036D85" w:rsidP="00BF11C6">
            <w:r>
              <w:t>yes</w:t>
            </w:r>
          </w:p>
        </w:tc>
        <w:tc>
          <w:tcPr>
            <w:tcW w:w="1928" w:type="dxa"/>
          </w:tcPr>
          <w:p w14:paraId="2CA61AE1" w14:textId="013181DF" w:rsidR="00036D85" w:rsidRDefault="00036D85" w:rsidP="00BF11C6">
            <w:r>
              <w:t>yes</w:t>
            </w:r>
          </w:p>
        </w:tc>
        <w:tc>
          <w:tcPr>
            <w:tcW w:w="1928" w:type="dxa"/>
          </w:tcPr>
          <w:p w14:paraId="7B61E860" w14:textId="77777777" w:rsidR="00036D85" w:rsidRDefault="00036D85" w:rsidP="00BF11C6"/>
        </w:tc>
      </w:tr>
      <w:tr w:rsidR="00036D85" w:rsidRPr="003B2AEA" w14:paraId="4F4150B2" w14:textId="77777777" w:rsidTr="003B2AEA">
        <w:tc>
          <w:tcPr>
            <w:tcW w:w="1927" w:type="dxa"/>
          </w:tcPr>
          <w:p w14:paraId="2081200D" w14:textId="17C19169" w:rsidR="00036D85" w:rsidRDefault="00036D85" w:rsidP="00BF11C6">
            <w:r>
              <w:t>3</w:t>
            </w:r>
          </w:p>
        </w:tc>
        <w:tc>
          <w:tcPr>
            <w:tcW w:w="1927" w:type="dxa"/>
          </w:tcPr>
          <w:p w14:paraId="14B752DD" w14:textId="6D7BD497" w:rsidR="00036D85" w:rsidRDefault="00036D85" w:rsidP="00BF11C6">
            <w:r>
              <w:t>no</w:t>
            </w:r>
          </w:p>
        </w:tc>
        <w:tc>
          <w:tcPr>
            <w:tcW w:w="1928" w:type="dxa"/>
          </w:tcPr>
          <w:p w14:paraId="57F2AE58" w14:textId="45E88A8E" w:rsidR="00036D85" w:rsidRDefault="00036D85" w:rsidP="00BF11C6">
            <w:r>
              <w:t>yes</w:t>
            </w:r>
          </w:p>
        </w:tc>
        <w:tc>
          <w:tcPr>
            <w:tcW w:w="1928" w:type="dxa"/>
          </w:tcPr>
          <w:p w14:paraId="14173971" w14:textId="7DFA5393" w:rsidR="00036D85" w:rsidRDefault="00036D85" w:rsidP="00BF11C6">
            <w:r>
              <w:t>yes</w:t>
            </w:r>
          </w:p>
        </w:tc>
        <w:tc>
          <w:tcPr>
            <w:tcW w:w="1928" w:type="dxa"/>
          </w:tcPr>
          <w:p w14:paraId="5A0364DD" w14:textId="77777777" w:rsidR="00036D85" w:rsidRDefault="00036D85" w:rsidP="00BF11C6"/>
        </w:tc>
      </w:tr>
      <w:tr w:rsidR="00036D85" w:rsidRPr="003B2AEA" w14:paraId="0B4CA0DC" w14:textId="77777777" w:rsidTr="003B2AEA">
        <w:tc>
          <w:tcPr>
            <w:tcW w:w="1927" w:type="dxa"/>
          </w:tcPr>
          <w:p w14:paraId="538D4C1B" w14:textId="4A390682" w:rsidR="00036D85" w:rsidRDefault="009F1D73" w:rsidP="00BF11C6">
            <w:proofErr w:type="spellStart"/>
            <w:r>
              <w:t>ys</w:t>
            </w:r>
            <w:proofErr w:type="spellEnd"/>
            <w:r>
              <w:t xml:space="preserve"> in Brahmi for [z]</w:t>
            </w:r>
          </w:p>
        </w:tc>
        <w:tc>
          <w:tcPr>
            <w:tcW w:w="1927" w:type="dxa"/>
          </w:tcPr>
          <w:p w14:paraId="6EAD89BD" w14:textId="271BDE8F" w:rsidR="00036D85" w:rsidRDefault="009F1D73" w:rsidP="00BF11C6">
            <w:r>
              <w:t>yes</w:t>
            </w:r>
          </w:p>
        </w:tc>
        <w:tc>
          <w:tcPr>
            <w:tcW w:w="1928" w:type="dxa"/>
          </w:tcPr>
          <w:p w14:paraId="128A0103" w14:textId="720528B2" w:rsidR="00036D85" w:rsidRDefault="009F1D73" w:rsidP="00BF11C6">
            <w:r>
              <w:t>no</w:t>
            </w:r>
          </w:p>
        </w:tc>
        <w:tc>
          <w:tcPr>
            <w:tcW w:w="1928" w:type="dxa"/>
          </w:tcPr>
          <w:p w14:paraId="5355928D" w14:textId="08ED77D0" w:rsidR="00036D85" w:rsidRDefault="009F1D73" w:rsidP="00BF11C6">
            <w:r>
              <w:t>no</w:t>
            </w:r>
          </w:p>
        </w:tc>
        <w:tc>
          <w:tcPr>
            <w:tcW w:w="1928" w:type="dxa"/>
          </w:tcPr>
          <w:p w14:paraId="14E4097C" w14:textId="77777777" w:rsidR="00036D85" w:rsidRDefault="00036D85" w:rsidP="00BF11C6"/>
        </w:tc>
      </w:tr>
      <w:tr w:rsidR="00827C42" w:rsidRPr="003B2AEA" w14:paraId="68528F4F" w14:textId="77777777" w:rsidTr="003B2AEA">
        <w:tc>
          <w:tcPr>
            <w:tcW w:w="1927" w:type="dxa"/>
          </w:tcPr>
          <w:p w14:paraId="630A08B6" w14:textId="6E659651" w:rsidR="00827C42" w:rsidRDefault="00827C42" w:rsidP="00BF11C6">
            <w:r>
              <w:t xml:space="preserve">y in </w:t>
            </w:r>
            <w:proofErr w:type="spellStart"/>
            <w:r>
              <w:t>ys</w:t>
            </w:r>
            <w:proofErr w:type="spellEnd"/>
          </w:p>
        </w:tc>
        <w:tc>
          <w:tcPr>
            <w:tcW w:w="1927" w:type="dxa"/>
          </w:tcPr>
          <w:p w14:paraId="12FD2C39" w14:textId="43A38A23" w:rsidR="00827C42" w:rsidRDefault="00827C42" w:rsidP="00BF11C6">
            <w:r>
              <w:t>no</w:t>
            </w:r>
          </w:p>
        </w:tc>
        <w:tc>
          <w:tcPr>
            <w:tcW w:w="1928" w:type="dxa"/>
          </w:tcPr>
          <w:p w14:paraId="15965516" w14:textId="1CA15DAB" w:rsidR="00827C42" w:rsidRDefault="00827C42" w:rsidP="00BF11C6">
            <w:r>
              <w:t>yes</w:t>
            </w:r>
          </w:p>
        </w:tc>
        <w:tc>
          <w:tcPr>
            <w:tcW w:w="1928" w:type="dxa"/>
          </w:tcPr>
          <w:p w14:paraId="434AE051" w14:textId="2A520D83" w:rsidR="00827C42" w:rsidRDefault="00827C42" w:rsidP="00BF11C6">
            <w:r>
              <w:t>no</w:t>
            </w:r>
          </w:p>
        </w:tc>
        <w:tc>
          <w:tcPr>
            <w:tcW w:w="1928" w:type="dxa"/>
          </w:tcPr>
          <w:p w14:paraId="2A8C6D87" w14:textId="77777777" w:rsidR="00827C42" w:rsidRDefault="00827C42" w:rsidP="00BF11C6"/>
        </w:tc>
      </w:tr>
      <w:tr w:rsidR="009F1D73" w:rsidRPr="003B2AEA" w14:paraId="3A344A02" w14:textId="77777777" w:rsidTr="003B2AEA">
        <w:tc>
          <w:tcPr>
            <w:tcW w:w="1927" w:type="dxa"/>
          </w:tcPr>
          <w:p w14:paraId="1ED6483C" w14:textId="5A078435" w:rsidR="009F1D73" w:rsidRDefault="009F1D73" w:rsidP="00BF11C6">
            <w:r>
              <w:t>&lt;ṣ&gt; in Hindi</w:t>
            </w:r>
          </w:p>
        </w:tc>
        <w:tc>
          <w:tcPr>
            <w:tcW w:w="1927" w:type="dxa"/>
          </w:tcPr>
          <w:p w14:paraId="1D9DF4EC" w14:textId="34B7A44F" w:rsidR="009F1D73" w:rsidRDefault="009F1D73" w:rsidP="00BF11C6">
            <w:r>
              <w:t>sort of</w:t>
            </w:r>
          </w:p>
        </w:tc>
        <w:tc>
          <w:tcPr>
            <w:tcW w:w="1928" w:type="dxa"/>
          </w:tcPr>
          <w:p w14:paraId="4FC9D461" w14:textId="75B49C66" w:rsidR="009F1D73" w:rsidRDefault="009F1D73" w:rsidP="00BF11C6">
            <w:r>
              <w:t>yes</w:t>
            </w:r>
          </w:p>
        </w:tc>
        <w:tc>
          <w:tcPr>
            <w:tcW w:w="1928" w:type="dxa"/>
          </w:tcPr>
          <w:p w14:paraId="0CE5747E" w14:textId="499B9FD9" w:rsidR="009F1D73" w:rsidRDefault="009F1D73" w:rsidP="00BF11C6">
            <w:r>
              <w:t>no</w:t>
            </w:r>
          </w:p>
        </w:tc>
        <w:tc>
          <w:tcPr>
            <w:tcW w:w="1928" w:type="dxa"/>
          </w:tcPr>
          <w:p w14:paraId="59B2C4C9" w14:textId="77777777" w:rsidR="009F1D73" w:rsidRDefault="009F1D73" w:rsidP="00BF11C6"/>
        </w:tc>
      </w:tr>
    </w:tbl>
    <w:p w14:paraId="55EA99A7" w14:textId="77777777" w:rsidR="00CD3109" w:rsidRDefault="00CD3109" w:rsidP="007023ED"/>
    <w:p w14:paraId="4042A6A5" w14:textId="7B319801" w:rsidR="00C56BE7" w:rsidRDefault="00C56BE7" w:rsidP="00C56BE7">
      <w:pPr>
        <w:pStyle w:val="Lista"/>
      </w:pPr>
      <w:r>
        <w:t>problems with the concept I need for “unit of written language corresponding to a phoneme or semantic unit”</w:t>
      </w:r>
    </w:p>
    <w:p w14:paraId="1DEFDDE1" w14:textId="39F84B8F" w:rsidR="00C56BE7" w:rsidRDefault="00C56BE7" w:rsidP="00C56BE7">
      <w:pPr>
        <w:pStyle w:val="Lista2"/>
      </w:pPr>
      <w:r>
        <w:t>1. not just phonemes, but what else?</w:t>
      </w:r>
    </w:p>
    <w:p w14:paraId="5213CC3D" w14:textId="7AB07A54" w:rsidR="00C56BE7" w:rsidRDefault="00C56BE7" w:rsidP="00C56BE7">
      <w:pPr>
        <w:pStyle w:val="Lista2"/>
      </w:pPr>
      <w:r>
        <w:t>2. no separable graphic entity for some phonemes</w:t>
      </w:r>
    </w:p>
    <w:p w14:paraId="6487AA85" w14:textId="6A735514" w:rsidR="00C56BE7" w:rsidRDefault="00C56BE7" w:rsidP="00C56BE7">
      <w:pPr>
        <w:pStyle w:val="Lista3"/>
      </w:pPr>
      <w:r>
        <w:t>typically the inherent a</w:t>
      </w:r>
    </w:p>
    <w:p w14:paraId="744DF651" w14:textId="7409C7D8" w:rsidR="00C56BE7" w:rsidRDefault="00C56BE7" w:rsidP="00C56BE7">
      <w:pPr>
        <w:pStyle w:val="Lista3"/>
      </w:pPr>
      <w:r>
        <w:t>but arguably also special vowel mark combinations</w:t>
      </w:r>
    </w:p>
    <w:p w14:paraId="03FFD3B8" w14:textId="779DA603" w:rsidR="00C56BE7" w:rsidRDefault="00C56BE7" w:rsidP="00C56BE7">
      <w:pPr>
        <w:pStyle w:val="Lista4"/>
      </w:pPr>
      <w:r>
        <w:t xml:space="preserve">e.g. if lo or </w:t>
      </w:r>
      <w:proofErr w:type="spellStart"/>
      <w:r>
        <w:t>kr</w:t>
      </w:r>
      <w:proofErr w:type="spellEnd"/>
      <w:r>
        <w:t>̥ has vowel markers not used for the same vowel in any other context?</w:t>
      </w:r>
    </w:p>
    <w:p w14:paraId="1348CFB1" w14:textId="43025B96" w:rsidR="00C56BE7" w:rsidRDefault="00C56BE7" w:rsidP="00C56BE7">
      <w:pPr>
        <w:pStyle w:val="Lista5"/>
      </w:pPr>
      <w:r>
        <w:t xml:space="preserve">no, that’s just </w:t>
      </w:r>
      <w:proofErr w:type="spellStart"/>
      <w:r>
        <w:t>graphotactic</w:t>
      </w:r>
      <w:proofErr w:type="spellEnd"/>
      <w:r>
        <w:t xml:space="preserve"> allography or whatever</w:t>
      </w:r>
    </w:p>
    <w:p w14:paraId="6181D3BA" w14:textId="526ABC19" w:rsidR="00761FF7" w:rsidRDefault="00761FF7" w:rsidP="00BF11C6">
      <w:pPr>
        <w:pStyle w:val="Lista"/>
      </w:pPr>
      <w:r>
        <w:t xml:space="preserve">from </w:t>
      </w:r>
      <w:proofErr w:type="spellStart"/>
      <w:r>
        <w:t>Meletis</w:t>
      </w:r>
      <w:proofErr w:type="spellEnd"/>
      <w:r>
        <w:t xml:space="preserve"> 2019 </w:t>
      </w:r>
      <w:hyperlink r:id="rId11" w:anchor="d1e182" w:history="1">
        <w:r w:rsidRPr="002E3684">
          <w:rPr>
            <w:rStyle w:val="Hiperhivatkozs"/>
          </w:rPr>
          <w:t>https://www.tandfonline.com/doi/full/10.1080/17586801.2019.1697412#d1e182</w:t>
        </w:r>
      </w:hyperlink>
      <w:r>
        <w:t xml:space="preserve"> </w:t>
      </w:r>
    </w:p>
    <w:p w14:paraId="2C27B181" w14:textId="11861FCC" w:rsidR="00761FF7" w:rsidRDefault="00761FF7" w:rsidP="00761FF7">
      <w:pPr>
        <w:pStyle w:val="Lista2"/>
      </w:pPr>
      <w:proofErr w:type="spellStart"/>
      <w:r w:rsidRPr="00761FF7">
        <w:t>Rezec’s</w:t>
      </w:r>
      <w:proofErr w:type="spellEnd"/>
      <w:r w:rsidRPr="00761FF7">
        <w:t xml:space="preserve"> model</w:t>
      </w:r>
      <w:r>
        <w:t xml:space="preserve"> (2009)</w:t>
      </w:r>
      <w:r w:rsidRPr="00761FF7">
        <w:t xml:space="preserve">, in which both </w:t>
      </w:r>
      <w:r w:rsidRPr="00761FF7">
        <w:rPr>
          <w:b/>
          <w:bCs/>
        </w:rPr>
        <w:t>analogical and referential graphemes</w:t>
      </w:r>
      <w:r w:rsidRPr="00761FF7">
        <w:t xml:space="preserve"> are units: at a lower level, </w:t>
      </w:r>
      <w:proofErr w:type="spellStart"/>
      <w:r w:rsidRPr="00761FF7">
        <w:t>Rezec</w:t>
      </w:r>
      <w:proofErr w:type="spellEnd"/>
      <w:r w:rsidRPr="00761FF7">
        <w:t xml:space="preserve"> assumes a grapheme in line with the analogical view – e.g. the graphemes &lt;n&gt; and &lt;g&gt; – while at a higher level, he postulates the so-called </w:t>
      </w:r>
      <w:r w:rsidRPr="00761FF7">
        <w:rPr>
          <w:rFonts w:hint="eastAsia"/>
        </w:rPr>
        <w:t xml:space="preserve">phoneme image (German </w:t>
      </w:r>
      <w:proofErr w:type="spellStart"/>
      <w:r w:rsidRPr="00761FF7">
        <w:rPr>
          <w:rFonts w:hint="eastAsia"/>
        </w:rPr>
        <w:t>Phonemabbild</w:t>
      </w:r>
      <w:proofErr w:type="spellEnd"/>
      <w:r w:rsidRPr="00761FF7">
        <w:rPr>
          <w:rFonts w:hint="eastAsia"/>
        </w:rPr>
        <w:t>) as a separate unit which is constituted by a grapheme or a combination of graphemes that represent(s) a phoneme, e.g. &lt;ng&gt; which, in many systems, can represent /ŋ/</w:t>
      </w:r>
    </w:p>
    <w:p w14:paraId="7D98F134" w14:textId="63B6665A" w:rsidR="00761FF7" w:rsidRDefault="00761FF7" w:rsidP="00761FF7">
      <w:pPr>
        <w:pStyle w:val="Lista3"/>
      </w:pPr>
      <w:r w:rsidRPr="00761FF7">
        <w:t xml:space="preserve">the analogical grapheme has also been referred to as, among other things, </w:t>
      </w:r>
      <w:proofErr w:type="spellStart"/>
      <w:r w:rsidRPr="00761FF7">
        <w:t>grapho</w:t>
      </w:r>
      <w:proofErr w:type="spellEnd"/>
      <w:r w:rsidRPr="00761FF7">
        <w:t xml:space="preserve">-grapheme (Heller, Citation1980) or graphemic grapheme (Herrick, Citation1994), while the referential grapheme, </w:t>
      </w:r>
      <w:proofErr w:type="spellStart"/>
      <w:r w:rsidRPr="00761FF7">
        <w:t>Rezec’s</w:t>
      </w:r>
      <w:proofErr w:type="spellEnd"/>
      <w:r w:rsidRPr="00761FF7">
        <w:t xml:space="preserve"> phoneme image, has been termed phono-grapheme (Heller, Citation1980) or phonological-fit grapheme (Herrick, Citation1994).</w:t>
      </w:r>
    </w:p>
    <w:p w14:paraId="50D17711" w14:textId="60096724" w:rsidR="00761FF7" w:rsidRDefault="00761FF7" w:rsidP="00761FF7">
      <w:pPr>
        <w:pStyle w:val="Lista2"/>
      </w:pPr>
      <w:r>
        <w:rPr>
          <w:i/>
          <w:iCs/>
        </w:rPr>
        <w:t>so this referential grapheme is very much what I need, but it still cannot account for the inherent a</w:t>
      </w:r>
    </w:p>
    <w:p w14:paraId="0CF31970" w14:textId="77777777" w:rsidR="00C56BE7" w:rsidRDefault="00C56BE7" w:rsidP="007023ED"/>
    <w:p w14:paraId="5CAFD1A5" w14:textId="77777777" w:rsidR="00761FF7" w:rsidRDefault="00761FF7" w:rsidP="007023ED"/>
    <w:p w14:paraId="12B573E3" w14:textId="7D7CCC2E" w:rsidR="00761FF7" w:rsidRDefault="00761FF7" w:rsidP="007023ED">
      <w:r>
        <w:t>How could I both simplify this and introduce the needed concept?</w:t>
      </w:r>
    </w:p>
    <w:p w14:paraId="44D6ABCA" w14:textId="0EF0EF29" w:rsidR="00761FF7" w:rsidRDefault="00761FF7" w:rsidP="00761FF7">
      <w:pPr>
        <w:pStyle w:val="Lista"/>
      </w:pPr>
      <w:r>
        <w:t>the concepts we need are</w:t>
      </w:r>
    </w:p>
    <w:p w14:paraId="2C768C98" w14:textId="2D9F9FC5" w:rsidR="00761FF7" w:rsidRDefault="00761FF7" w:rsidP="00761FF7">
      <w:pPr>
        <w:pStyle w:val="Lista2"/>
      </w:pPr>
      <w:r>
        <w:t>character</w:t>
      </w:r>
      <w:r w:rsidR="006A6F90">
        <w:t xml:space="preserve">, defined by distinctiveness, linguistic value and </w:t>
      </w:r>
      <w:r w:rsidR="006A6F90" w:rsidRPr="006A6F90">
        <w:rPr>
          <w:b/>
          <w:bCs/>
        </w:rPr>
        <w:t>graphic</w:t>
      </w:r>
      <w:r w:rsidR="006A6F90">
        <w:t xml:space="preserve"> minimality</w:t>
      </w:r>
    </w:p>
    <w:p w14:paraId="0E466D7C" w14:textId="19EE116A" w:rsidR="006A6F90" w:rsidRPr="00EA692B" w:rsidRDefault="006A6F90" w:rsidP="006A6F90">
      <w:pPr>
        <w:pStyle w:val="Lista4"/>
      </w:pPr>
      <w:r>
        <w:rPr>
          <w:i/>
          <w:iCs/>
        </w:rPr>
        <w:t xml:space="preserve">where </w:t>
      </w:r>
      <w:r w:rsidRPr="006A6F90">
        <w:rPr>
          <w:i/>
          <w:iCs/>
        </w:rPr>
        <w:t>graphic minimality</w:t>
      </w:r>
      <w:r>
        <w:rPr>
          <w:i/>
          <w:iCs/>
        </w:rPr>
        <w:t xml:space="preserve"> is my innovation and seems to be essential for this ontology</w:t>
      </w:r>
    </w:p>
    <w:p w14:paraId="65322588" w14:textId="47D8D74A" w:rsidR="00EA692B" w:rsidRDefault="00EA692B" w:rsidP="006A6F90">
      <w:pPr>
        <w:pStyle w:val="Lista4"/>
      </w:pPr>
      <w:r>
        <w:rPr>
          <w:i/>
          <w:iCs/>
        </w:rPr>
        <w:t>is minimality the same as independence, or if not, how are they different?</w:t>
      </w:r>
    </w:p>
    <w:p w14:paraId="55F5F2F9" w14:textId="5FC11B6F" w:rsidR="00761FF7" w:rsidRDefault="00761FF7" w:rsidP="00761FF7">
      <w:pPr>
        <w:pStyle w:val="Lista3"/>
      </w:pPr>
      <w:r>
        <w:t>in Indic scripts, in Latin script and in Unicode parlance</w:t>
      </w:r>
    </w:p>
    <w:p w14:paraId="44C835F1" w14:textId="348F61C3" w:rsidR="006A6F90" w:rsidRDefault="006A6F90" w:rsidP="00761FF7">
      <w:pPr>
        <w:pStyle w:val="Lista3"/>
      </w:pPr>
      <w:r>
        <w:t>simplex and complex characters represent one or several graphemes</w:t>
      </w:r>
    </w:p>
    <w:p w14:paraId="6DA0A97F" w14:textId="16E24B6E" w:rsidR="00761FF7" w:rsidRDefault="00761FF7" w:rsidP="00761FF7">
      <w:pPr>
        <w:pStyle w:val="Lista3"/>
      </w:pPr>
      <w:r>
        <w:t>the etic counterpart is the glyph</w:t>
      </w:r>
    </w:p>
    <w:p w14:paraId="21E185F5" w14:textId="76256EEB" w:rsidR="00761FF7" w:rsidRDefault="00761FF7" w:rsidP="00761FF7">
      <w:pPr>
        <w:pStyle w:val="Lista3"/>
      </w:pPr>
      <w:r>
        <w:t>alternative glyphs for the same character are allographs</w:t>
      </w:r>
    </w:p>
    <w:p w14:paraId="1839D6E1" w14:textId="040D1CCC" w:rsidR="00761FF7" w:rsidRDefault="00761FF7" w:rsidP="00761FF7">
      <w:pPr>
        <w:pStyle w:val="Lista2"/>
      </w:pPr>
      <w:r>
        <w:t>the THING</w:t>
      </w:r>
      <w:r w:rsidR="006A6F90">
        <w:t xml:space="preserve"> defined by distinctiveness, linguistic value and semantic minimality, but not necessarily with explicit graphic realisation</w:t>
      </w:r>
    </w:p>
    <w:p w14:paraId="3A9FB8AE" w14:textId="77777777" w:rsidR="00761FF7" w:rsidRDefault="00761FF7" w:rsidP="00761FF7">
      <w:pPr>
        <w:pStyle w:val="Lista3"/>
      </w:pPr>
      <w:r>
        <w:t>alternative graphemes for the same THING are graphemic allographs</w:t>
      </w:r>
    </w:p>
    <w:p w14:paraId="24A62976" w14:textId="01326B5D" w:rsidR="006A6F90" w:rsidRDefault="006A6F90" w:rsidP="00761FF7">
      <w:pPr>
        <w:pStyle w:val="Lista3"/>
      </w:pPr>
      <w:r>
        <w:t xml:space="preserve">no etic counterpart, because </w:t>
      </w:r>
      <w:r w:rsidR="00EA692B">
        <w:t>graphic realisation is not a requirement</w:t>
      </w:r>
    </w:p>
    <w:p w14:paraId="74115B27" w14:textId="58E79F36" w:rsidR="00EA692B" w:rsidRDefault="00EA692B" w:rsidP="00761FF7">
      <w:pPr>
        <w:pStyle w:val="Lista3"/>
      </w:pPr>
      <w:r>
        <w:t>what do I call the THING?</w:t>
      </w:r>
    </w:p>
    <w:p w14:paraId="7C5D0292" w14:textId="79A03A35" w:rsidR="00EA692B" w:rsidRDefault="00EA692B" w:rsidP="00EA692B">
      <w:pPr>
        <w:pStyle w:val="Lista4"/>
      </w:pPr>
      <w:r>
        <w:t>referential grapheme</w:t>
      </w:r>
    </w:p>
    <w:p w14:paraId="1DCBE97E" w14:textId="0F0B9835" w:rsidR="00EA692B" w:rsidRDefault="00EA692B" w:rsidP="00EA692B">
      <w:pPr>
        <w:pStyle w:val="Lista4"/>
      </w:pPr>
      <w:r>
        <w:lastRenderedPageBreak/>
        <w:t>logical character</w:t>
      </w:r>
    </w:p>
    <w:p w14:paraId="65C67D1F" w14:textId="08B85254" w:rsidR="00761FF7" w:rsidRDefault="00761FF7" w:rsidP="00761FF7">
      <w:pPr>
        <w:pStyle w:val="Lista2"/>
      </w:pPr>
      <w:r>
        <w:t>grapheme, defined with the mainstream by distinctiveness, linguistic value and</w:t>
      </w:r>
      <w:r w:rsidR="006A6F90">
        <w:t xml:space="preserve"> </w:t>
      </w:r>
      <w:r w:rsidR="006A6F90">
        <w:rPr>
          <w:b/>
          <w:bCs/>
        </w:rPr>
        <w:t>semantic</w:t>
      </w:r>
      <w:r>
        <w:t xml:space="preserve"> minimality</w:t>
      </w:r>
    </w:p>
    <w:p w14:paraId="525AA7D6" w14:textId="6B016BD0" w:rsidR="006A6F90" w:rsidRDefault="006A6F90" w:rsidP="00761FF7">
      <w:pPr>
        <w:pStyle w:val="Lista3"/>
      </w:pPr>
      <w:r>
        <w:rPr>
          <w:i/>
          <w:iCs/>
        </w:rPr>
        <w:t>may need to add explicit graphic realisation to the definition</w:t>
      </w:r>
    </w:p>
    <w:p w14:paraId="09A7F143" w14:textId="223B272D" w:rsidR="00761FF7" w:rsidRDefault="00761FF7" w:rsidP="00761FF7">
      <w:pPr>
        <w:pStyle w:val="Lista3"/>
      </w:pPr>
      <w:r>
        <w:t>in Indic and Latin script</w:t>
      </w:r>
    </w:p>
    <w:p w14:paraId="37A4885D" w14:textId="715558AD" w:rsidR="006A6F90" w:rsidRDefault="006A6F90" w:rsidP="00761FF7">
      <w:pPr>
        <w:pStyle w:val="Lista3"/>
      </w:pPr>
      <w:r>
        <w:t>graphemes consisting of several characters are polygraphs (digraphs)</w:t>
      </w:r>
    </w:p>
    <w:p w14:paraId="488F66EB" w14:textId="0A47A86F" w:rsidR="00761FF7" w:rsidRDefault="00761FF7" w:rsidP="00761FF7">
      <w:pPr>
        <w:pStyle w:val="Lista3"/>
      </w:pPr>
      <w:r>
        <w:t>the etic counterpart is the graph</w:t>
      </w:r>
    </w:p>
    <w:p w14:paraId="39AD493E" w14:textId="6C9E3FCA" w:rsidR="00761FF7" w:rsidRDefault="00761FF7" w:rsidP="00761FF7">
      <w:pPr>
        <w:pStyle w:val="Lista3"/>
      </w:pPr>
      <w:r>
        <w:t xml:space="preserve">alternative graphs for the same grapheme are </w:t>
      </w:r>
      <w:proofErr w:type="spellStart"/>
      <w:r>
        <w:t>graphetic</w:t>
      </w:r>
      <w:proofErr w:type="spellEnd"/>
      <w:r>
        <w:t xml:space="preserve"> allographs</w:t>
      </w:r>
    </w:p>
    <w:p w14:paraId="2F9D4012" w14:textId="1351FDE3" w:rsidR="00761FF7" w:rsidRDefault="00761FF7" w:rsidP="00761FF7">
      <w:pPr>
        <w:pStyle w:val="Lista2"/>
      </w:pPr>
      <w:r>
        <w:t>character component = grapheme in Indic script</w:t>
      </w:r>
    </w:p>
    <w:p w14:paraId="20E1006D" w14:textId="3DBD00F8" w:rsidR="006A6F90" w:rsidRDefault="006A6F90" w:rsidP="00761FF7">
      <w:pPr>
        <w:pStyle w:val="Lista2"/>
      </w:pPr>
      <w:r>
        <w:t xml:space="preserve">marker = dependent grapheme (or check </w:t>
      </w:r>
      <w:proofErr w:type="spellStart"/>
      <w:r>
        <w:t>Meletis’s</w:t>
      </w:r>
      <w:proofErr w:type="spellEnd"/>
      <w:r>
        <w:t xml:space="preserve"> term) in Indic script, but restricted to vowel </w:t>
      </w:r>
      <w:proofErr w:type="spellStart"/>
      <w:r>
        <w:t>mātrās</w:t>
      </w:r>
      <w:proofErr w:type="spellEnd"/>
      <w:r>
        <w:t xml:space="preserve"> (so just use </w:t>
      </w:r>
      <w:proofErr w:type="spellStart"/>
      <w:r>
        <w:t>mātrā</w:t>
      </w:r>
      <w:proofErr w:type="spellEnd"/>
      <w:r>
        <w:t xml:space="preserve"> instead?)</w:t>
      </w:r>
    </w:p>
    <w:p w14:paraId="6AB9FEED" w14:textId="3658CCC1" w:rsidR="006A6F90" w:rsidRDefault="006A6F90" w:rsidP="006A6F90">
      <w:pPr>
        <w:pStyle w:val="Lista3"/>
      </w:pPr>
      <w:r>
        <w:t>or is the vowel killer included here?</w:t>
      </w:r>
    </w:p>
    <w:p w14:paraId="18B1392E" w14:textId="6AAEB4E9" w:rsidR="006A6F90" w:rsidRDefault="006A6F90" w:rsidP="006A6F90">
      <w:pPr>
        <w:pStyle w:val="Lista3"/>
      </w:pPr>
      <w:r>
        <w:t>theoretically, what about the nuqta? I think not, that is just a stroke even though it’s of a consistent shape, as it doesn’t have a definable function of how it changes the character to which it is attached</w:t>
      </w:r>
    </w:p>
    <w:p w14:paraId="6AC11B01" w14:textId="6BEE2566" w:rsidR="00EA692B" w:rsidRDefault="00EA692B" w:rsidP="00EA692B">
      <w:pPr>
        <w:pStyle w:val="Lista4"/>
      </w:pPr>
      <w:r>
        <w:t>likewise for the diacritical marks in our transliteration, they are not markers, only strokes</w:t>
      </w:r>
    </w:p>
    <w:p w14:paraId="4D3DD8AA" w14:textId="0D43094E" w:rsidR="00EA692B" w:rsidRDefault="00EA692B" w:rsidP="00EA692B">
      <w:pPr>
        <w:pStyle w:val="Lista4"/>
      </w:pPr>
      <w:r>
        <w:t xml:space="preserve">but in </w:t>
      </w:r>
      <w:proofErr w:type="spellStart"/>
      <w:r>
        <w:t>Ollett</w:t>
      </w:r>
      <w:proofErr w:type="spellEnd"/>
      <w:r>
        <w:t xml:space="preserve"> and Taylor, to the contrary, the macron and the acute accents are also markers</w:t>
      </w:r>
    </w:p>
    <w:p w14:paraId="31B8D173" w14:textId="6C391830" w:rsidR="00EA692B" w:rsidRDefault="00EA692B" w:rsidP="00EA692B">
      <w:pPr>
        <w:pStyle w:val="Lista4"/>
      </w:pPr>
      <w:r>
        <w:rPr>
          <w:i/>
          <w:iCs/>
        </w:rPr>
        <w:t>one more reason to discard the concept of marker</w:t>
      </w:r>
    </w:p>
    <w:p w14:paraId="61C98038" w14:textId="5D2B1B41" w:rsidR="00761FF7" w:rsidRDefault="00761FF7" w:rsidP="00761FF7">
      <w:pPr>
        <w:pStyle w:val="Lista2"/>
      </w:pPr>
      <w:r>
        <w:t>stroke</w:t>
      </w:r>
    </w:p>
    <w:p w14:paraId="5C55E4DF" w14:textId="77777777" w:rsidR="00761FF7" w:rsidRDefault="00761FF7" w:rsidP="007023ED"/>
    <w:p w14:paraId="66DBDAE3" w14:textId="2073B444" w:rsidR="00DA1505" w:rsidRDefault="00DA1505" w:rsidP="007023ED">
      <w:r>
        <w:t>@@@end of jottings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02F64B3"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w:t>
      </w:r>
      <w:r w:rsidR="00723110">
        <w:t xml:space="preserve"> such</w:t>
      </w:r>
      <w:r>
        <w:t xml:space="preserv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336FA51D"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w:t>
      </w:r>
      <w:r w:rsidR="00C03B70">
        <w:t>[</w:t>
      </w:r>
      <w:r w:rsidR="00653D6F" w:rsidRPr="00653D6F">
        <w:t>ð</w:t>
      </w:r>
      <w:r w:rsidR="00C03B70">
        <w:t>]</w:t>
      </w:r>
      <w:r w:rsidR="00653D6F" w:rsidRPr="00653D6F">
        <w:t xml:space="preserve">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w:t>
      </w:r>
      <w:r w:rsidR="00C03B70">
        <w:t>[</w:t>
      </w:r>
      <w:r w:rsidR="00653D6F" w:rsidRPr="00653D6F">
        <w:t>θ</w:t>
      </w:r>
      <w:r w:rsidR="00C03B70">
        <w:t>]</w:t>
      </w:r>
      <w:r w:rsidR="00653D6F" w:rsidRPr="00653D6F">
        <w:t xml:space="preserve"> </w:t>
      </w:r>
      <w:r w:rsidR="00653D6F">
        <w:t>as in ‘</w:t>
      </w:r>
      <w:r w:rsidR="00653D6F" w:rsidRPr="00653D6F">
        <w:t>thing</w:t>
      </w:r>
      <w:r w:rsidR="00653D6F">
        <w:t>’</w:t>
      </w:r>
      <w:r w:rsidR="005C7B65">
        <w:t>)</w:t>
      </w:r>
    </w:p>
    <w:p w14:paraId="00000028" w14:textId="0707370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r w:rsidR="00C03B70">
        <w:t>[</w:t>
      </w:r>
      <w:proofErr w:type="spellStart"/>
      <w:r w:rsidR="00653D6F">
        <w:t>t</w:t>
      </w:r>
      <w:r w:rsidR="00653D6F" w:rsidRPr="00653D6F">
        <w:t>ʱ</w:t>
      </w:r>
      <w:proofErr w:type="spellEnd"/>
      <w:r w:rsidR="00C03B70">
        <w:t>]</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2D8D9241" w:rsidR="006F3A4A" w:rsidRDefault="00395046" w:rsidP="00877FB8">
      <w:pPr>
        <w:pStyle w:val="Lista3"/>
      </w:pPr>
      <w:r>
        <w:t xml:space="preserve">however, in an Indic writing system, </w:t>
      </w:r>
      <w:r w:rsidR="00723110">
        <w:t xml:space="preserve">one character is </w:t>
      </w:r>
      <w:r>
        <w:t xml:space="preserve">one </w:t>
      </w:r>
      <w:r w:rsidRPr="00270103">
        <w:rPr>
          <w:rStyle w:val="Foreign"/>
        </w:rPr>
        <w:t>akṣara</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lastRenderedPageBreak/>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BE53E8">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0310B34E" w:rsidR="006F3A4A" w:rsidRPr="00C03B70"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32BB68CA" w14:textId="04131D13" w:rsidR="00C03B70" w:rsidRPr="00EB6868" w:rsidRDefault="00C03B70" w:rsidP="00877FB8">
      <w:pPr>
        <w:pStyle w:val="Lista4"/>
        <w:rPr>
          <w:rFonts w:eastAsia="Arial"/>
        </w:rPr>
      </w:pPr>
      <w:r>
        <w:rPr>
          <w:rFonts w:eastAsia="Arial"/>
        </w:rPr>
        <w:t>@@@are space and carriage return also members of this class or something else?</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w:t>
      </w:r>
      <w:bookmarkStart w:id="47" w:name="_GoBack"/>
      <w:bookmarkEnd w:id="47"/>
      <w:r>
        <w:t xml:space="preserv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8" w:author="Dániel Balogh" w:date="2023-05-08T08:59:00Z">
        <w:r w:rsidR="009B6095">
          <w:t>/</w:t>
        </w:r>
      </w:ins>
      <w:r w:rsidRPr="00270103">
        <w:rPr>
          <w:rStyle w:val="Foreign"/>
        </w:rPr>
        <w:t>r</w:t>
      </w:r>
      <w:ins w:id="49" w:author="Dániel Balogh" w:date="2023-05-08T08:59:00Z">
        <w:r w:rsidR="009B6095">
          <w:t>/</w:t>
        </w:r>
      </w:ins>
      <w:r>
        <w:t xml:space="preserve">, </w:t>
      </w:r>
      <w:ins w:id="50" w:author="Dániel Balogh" w:date="2023-05-08T08:59:00Z">
        <w:r w:rsidR="009B6095">
          <w:t>/</w:t>
        </w:r>
      </w:ins>
      <w:r w:rsidRPr="00270103">
        <w:rPr>
          <w:rStyle w:val="Foreign"/>
        </w:rPr>
        <w:t>d</w:t>
      </w:r>
      <w:ins w:id="51" w:author="Dániel Balogh" w:date="2023-05-08T08:59:00Z">
        <w:r w:rsidR="009B6095">
          <w:t>/</w:t>
        </w:r>
      </w:ins>
      <w:r>
        <w:t xml:space="preserve">, </w:t>
      </w:r>
      <w:ins w:id="52" w:author="Dániel Balogh" w:date="2023-05-08T08:59:00Z">
        <w:r w:rsidR="009B6095">
          <w:t>/</w:t>
        </w:r>
      </w:ins>
      <w:r w:rsidRPr="00270103">
        <w:rPr>
          <w:rStyle w:val="Foreign"/>
        </w:rPr>
        <w:t>dh</w:t>
      </w:r>
      <w:ins w:id="53" w:author="Dániel Balogh" w:date="2023-05-08T08:59:00Z">
        <w:r w:rsidR="009B6095">
          <w:t>/</w:t>
        </w:r>
      </w:ins>
      <w:r>
        <w:t xml:space="preserve"> and</w:t>
      </w:r>
      <w:r w:rsidR="00A563C6">
        <w:t xml:space="preserve"> </w:t>
      </w:r>
      <w:ins w:id="54" w:author="Dániel Balogh" w:date="2023-05-08T08:59:00Z">
        <w:r w:rsidR="009B6095">
          <w:t>/</w:t>
        </w:r>
      </w:ins>
      <w:r w:rsidRPr="00270103">
        <w:rPr>
          <w:rStyle w:val="Foreign"/>
        </w:rPr>
        <w:t>e</w:t>
      </w:r>
      <w:ins w:id="55"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lastRenderedPageBreak/>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6C8593D1" w14:textId="212134C2" w:rsidR="006C13ED" w:rsidRDefault="006C13ED" w:rsidP="009413DD">
      <w:pPr>
        <w:pStyle w:val="Lista3"/>
      </w:pPr>
      <w:r>
        <w:t xml:space="preserve">@@@for </w:t>
      </w:r>
      <w:proofErr w:type="spellStart"/>
      <w:r>
        <w:t>Ollett</w:t>
      </w:r>
      <w:proofErr w:type="spellEnd"/>
      <w:r>
        <w:t xml:space="preserve"> and Taylor, subscript consonants are not markers; they don’t have a term for them but just say that a conjunct is a character that is composed of other characters</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6" w:name="_e0pbcnpwb4p5" w:colFirst="0" w:colLast="0"/>
      <w:bookmarkStart w:id="57" w:name="_Toc17811413"/>
      <w:bookmarkStart w:id="58" w:name="_Toc17811468"/>
      <w:bookmarkStart w:id="59" w:name="_Toc162447134"/>
      <w:bookmarkEnd w:id="56"/>
      <w:r w:rsidRPr="002E3853">
        <w:t xml:space="preserve">Script </w:t>
      </w:r>
      <w:r w:rsidR="008969B5" w:rsidRPr="002E3853">
        <w:t>conversion</w:t>
      </w:r>
      <w:bookmarkEnd w:id="57"/>
      <w:bookmarkEnd w:id="58"/>
      <w:bookmarkEnd w:id="59"/>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60" w:name="_Toc162447135"/>
      <w:r>
        <w:t>Notation for transliteration and transcription</w:t>
      </w:r>
      <w:bookmarkEnd w:id="60"/>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2AB0BFDC" w14:textId="7C0B432F" w:rsidR="00BF11C6" w:rsidRDefault="00BF11C6" w:rsidP="0069192C">
      <w:pPr>
        <w:pStyle w:val="Legend"/>
      </w:pPr>
      <w:r>
        <w:tab/>
        <w:t>|…|</w:t>
      </w:r>
      <w:r>
        <w:tab/>
      </w:r>
      <w:proofErr w:type="spellStart"/>
      <w:r>
        <w:t>graphetic</w:t>
      </w:r>
      <w:proofErr w:type="spellEnd"/>
      <w:r>
        <w:t xml:space="preserve"> signs</w:t>
      </w:r>
    </w:p>
    <w:p w14:paraId="3692382B" w14:textId="175172E0" w:rsidR="0069192C" w:rsidRPr="004E2C3E" w:rsidRDefault="0069192C" w:rsidP="0069192C">
      <w:pPr>
        <w:pStyle w:val="Legend"/>
      </w:pPr>
      <w:r>
        <w:tab/>
      </w:r>
      <w:r w:rsidRPr="00FA7086">
        <w:t>&lt;…&gt;</w:t>
      </w:r>
      <w:r>
        <w:tab/>
      </w:r>
      <w:r w:rsidRPr="00FA7086">
        <w:t>graphemic transliteration</w:t>
      </w:r>
    </w:p>
    <w:p w14:paraId="228194C7" w14:textId="1394E928" w:rsidR="0069192C" w:rsidRPr="004E2C3E" w:rsidRDefault="0069192C" w:rsidP="0069192C">
      <w:pPr>
        <w:pStyle w:val="Legend"/>
      </w:pPr>
      <w:r>
        <w:tab/>
      </w:r>
      <w:r w:rsidRPr="00FA7086">
        <w:t>/.../</w:t>
      </w:r>
      <w:r>
        <w:tab/>
      </w:r>
      <w:r w:rsidRPr="00FA7086">
        <w:t>phon</w:t>
      </w:r>
      <w:r w:rsidR="00C03B70">
        <w:t>emic (phonological)</w:t>
      </w:r>
      <w:r w:rsidRPr="00FA7086">
        <w:t xml:space="preserve"> transcription</w:t>
      </w:r>
    </w:p>
    <w:p w14:paraId="603550E3" w14:textId="72D864D8" w:rsidR="0069192C"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1"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2" w:name="_57r22m5k1jra" w:colFirst="0" w:colLast="0"/>
      <w:bookmarkStart w:id="63" w:name="_xkwt6pqamcvz" w:colFirst="0" w:colLast="0"/>
      <w:bookmarkStart w:id="64" w:name="_Toc17811414"/>
      <w:bookmarkStart w:id="65" w:name="_Toc17811469"/>
      <w:bookmarkStart w:id="66" w:name="_Toc162447136"/>
      <w:bookmarkEnd w:id="62"/>
      <w:bookmarkEnd w:id="63"/>
      <w:r>
        <w:lastRenderedPageBreak/>
        <w:t>General Principles</w:t>
      </w:r>
      <w:bookmarkEnd w:id="64"/>
      <w:bookmarkEnd w:id="65"/>
      <w:bookmarkEnd w:id="66"/>
    </w:p>
    <w:p w14:paraId="67271325" w14:textId="77777777" w:rsidR="007330FE" w:rsidRDefault="007330FE" w:rsidP="007330FE">
      <w:pPr>
        <w:pStyle w:val="Cmsor2"/>
        <w:numPr>
          <w:ilvl w:val="1"/>
          <w:numId w:val="16"/>
        </w:numPr>
      </w:pPr>
      <w:bookmarkStart w:id="67" w:name="_oiuqq1mop1lk" w:colFirst="0" w:colLast="0"/>
      <w:bookmarkStart w:id="68" w:name="_Toc17811415"/>
      <w:bookmarkStart w:id="69" w:name="_Toc17811470"/>
      <w:bookmarkStart w:id="70" w:name="_Toc162447137"/>
      <w:bookmarkEnd w:id="67"/>
      <w:r>
        <w:t>Character Set and Input Method</w:t>
      </w:r>
      <w:bookmarkEnd w:id="68"/>
      <w:bookmarkEnd w:id="69"/>
      <w:bookmarkEnd w:id="70"/>
    </w:p>
    <w:p w14:paraId="611654E5" w14:textId="0FE287BC" w:rsidR="007330FE" w:rsidRDefault="007330FE" w:rsidP="007330FE">
      <w:pPr>
        <w:pStyle w:val="Lista"/>
      </w:pPr>
      <w:r>
        <w:t>always use the Unicode code table (</w:t>
      </w:r>
      <w:hyperlink r:id="rId12">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3">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4">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5"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1" w:name="_Ref17798779"/>
      <w:bookmarkStart w:id="72" w:name="_Toc17811416"/>
      <w:bookmarkStart w:id="73" w:name="_Toc17811471"/>
      <w:bookmarkStart w:id="74" w:name="_Toc162447138"/>
      <w:r w:rsidRPr="00EA3034">
        <w:lastRenderedPageBreak/>
        <w:t>Transliteration</w:t>
      </w:r>
      <w:bookmarkEnd w:id="71"/>
      <w:bookmarkEnd w:id="72"/>
      <w:bookmarkEnd w:id="73"/>
      <w:r w:rsidR="004530CC">
        <w:t xml:space="preserve"> in Practice</w:t>
      </w:r>
      <w:bookmarkEnd w:id="7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5" w:name="_Toc17811417"/>
      <w:bookmarkStart w:id="76" w:name="_Toc17811472"/>
      <w:bookmarkStart w:id="77" w:name="_Toc162447139"/>
      <w:r>
        <w:t>Strict transliteration</w:t>
      </w:r>
      <w:bookmarkEnd w:id="75"/>
      <w:bookmarkEnd w:id="76"/>
      <w:bookmarkEnd w:id="7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0EA5515F"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B968FD">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B968FD">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8" w:name="_Toc17811418"/>
      <w:bookmarkStart w:id="79" w:name="_Toc17811473"/>
      <w:bookmarkStart w:id="80" w:name="_Ref38379878"/>
      <w:bookmarkStart w:id="81" w:name="_Toc162447140"/>
      <w:r>
        <w:t>Loose transliteration</w:t>
      </w:r>
      <w:bookmarkEnd w:id="78"/>
      <w:bookmarkEnd w:id="79"/>
      <w:bookmarkEnd w:id="80"/>
      <w:bookmarkEnd w:id="8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BE53E8">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2" w:name="_qpap16rwdsff" w:colFirst="0" w:colLast="0"/>
      <w:bookmarkEnd w:id="82"/>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3" w:name="_Toc162447141"/>
      <w:r>
        <w:t>Shorthand</w:t>
      </w:r>
      <w:bookmarkEnd w:id="8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4" w:name="_Toc17811419"/>
      <w:bookmarkStart w:id="85" w:name="_Toc17811474"/>
      <w:bookmarkStart w:id="86" w:name="_Toc162447142"/>
      <w:r>
        <w:t>Transliteration Scheme</w:t>
      </w:r>
      <w:bookmarkEnd w:id="84"/>
      <w:bookmarkEnd w:id="85"/>
      <w:bookmarkEnd w:id="8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sidRPr="00BE53E8">
        <w:rPr>
          <w:rStyle w:val="Lbjegyzet-hivatkozs"/>
        </w:rPr>
        <w:footnoteReference w:id="6"/>
      </w:r>
    </w:p>
    <w:p w14:paraId="00000076" w14:textId="3409EAAF" w:rsidR="006F3A4A" w:rsidRDefault="00395046" w:rsidP="00061C63">
      <w:pPr>
        <w:pStyle w:val="Lista2"/>
      </w:pPr>
      <w:r>
        <w:t>Wikipedia (</w:t>
      </w:r>
      <w:hyperlink r:id="rId16">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7"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8" w:name="_lop6n9htgo3f" w:colFirst="0" w:colLast="0"/>
      <w:bookmarkStart w:id="89" w:name="_Toc17811420"/>
      <w:bookmarkStart w:id="90" w:name="_Toc17811475"/>
      <w:bookmarkStart w:id="91" w:name="_Toc162447143"/>
      <w:bookmarkEnd w:id="88"/>
      <w:r>
        <w:t xml:space="preserve">Case </w:t>
      </w:r>
      <w:r w:rsidR="008969B5">
        <w:t>Sensitivity</w:t>
      </w:r>
      <w:bookmarkEnd w:id="89"/>
      <w:bookmarkEnd w:id="90"/>
      <w:bookmarkEnd w:id="91"/>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2" w:name="_Ref26431293"/>
      <w:bookmarkStart w:id="93" w:name="_Toc162447144"/>
      <w:r>
        <w:t>A note on the use of uppercase for standalone vowels and consonants</w:t>
      </w:r>
      <w:bookmarkEnd w:id="92"/>
      <w:bookmarkEnd w:id="93"/>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4" w:name="_dl6swhvlsuez" w:colFirst="0" w:colLast="0"/>
      <w:bookmarkStart w:id="95" w:name="_Ref15558380"/>
      <w:bookmarkStart w:id="96" w:name="_Toc17811421"/>
      <w:bookmarkStart w:id="97" w:name="_Toc17811476"/>
      <w:bookmarkStart w:id="98" w:name="_Toc162447145"/>
      <w:bookmarkEnd w:id="94"/>
      <w:r>
        <w:t>Disambiguation</w:t>
      </w:r>
      <w:bookmarkEnd w:id="95"/>
      <w:bookmarkEnd w:id="96"/>
      <w:bookmarkEnd w:id="97"/>
      <w:bookmarkEnd w:id="98"/>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99" w:author="Dániel Balogh" w:date="2023-10-13T16:14:00Z">
        <w:r w:rsidDel="006B2C63">
          <w:delText xml:space="preserve">components </w:delText>
        </w:r>
      </w:del>
      <w:ins w:id="100"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BE53E8">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86C223F" w14:textId="08AAB1B8" w:rsidR="00AE74DC" w:rsidRDefault="00AE74DC" w:rsidP="00AE74DC">
      <w:pPr>
        <w:pStyle w:val="Cmsor2"/>
        <w:numPr>
          <w:ilvl w:val="1"/>
          <w:numId w:val="16"/>
        </w:numPr>
      </w:pPr>
      <w:bookmarkStart w:id="101" w:name="_h0qcxcudl6x2" w:colFirst="0" w:colLast="0"/>
      <w:bookmarkStart w:id="102" w:name="_Toc17811422"/>
      <w:bookmarkStart w:id="103" w:name="_Toc17811477"/>
      <w:bookmarkStart w:id="104" w:name="_Toc162447146"/>
      <w:bookmarkEnd w:id="101"/>
      <w:r>
        <w:t>Editorial Additions for Text Analysis</w:t>
      </w:r>
      <w:bookmarkEnd w:id="102"/>
      <w:bookmarkEnd w:id="103"/>
      <w:bookmarkEnd w:id="104"/>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5" w:name="_Ref15564928"/>
      <w:bookmarkStart w:id="106" w:name="_Toc17811423"/>
      <w:bookmarkStart w:id="107" w:name="_Toc17811478"/>
      <w:bookmarkStart w:id="108" w:name="_Toc162447147"/>
      <w:r>
        <w:t xml:space="preserve">Editorial </w:t>
      </w:r>
      <w:r w:rsidR="00AE74DC">
        <w:t>spaces for word segmentation</w:t>
      </w:r>
      <w:bookmarkEnd w:id="105"/>
      <w:bookmarkEnd w:id="106"/>
      <w:bookmarkEnd w:id="107"/>
      <w:bookmarkEnd w:id="108"/>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9" w:name="_Toc17811424"/>
      <w:bookmarkStart w:id="110" w:name="_Toc17811479"/>
      <w:bookmarkStart w:id="111" w:name="_Ref38379352"/>
      <w:bookmarkStart w:id="112" w:name="_Toc162447148"/>
      <w:r w:rsidRPr="002E3853">
        <w:t xml:space="preserve">Editorial </w:t>
      </w:r>
      <w:r w:rsidR="00AE74DC" w:rsidRPr="002E3853">
        <w:t>hyphenation</w:t>
      </w:r>
      <w:bookmarkEnd w:id="109"/>
      <w:bookmarkEnd w:id="110"/>
      <w:bookmarkEnd w:id="111"/>
      <w:bookmarkEnd w:id="112"/>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3" w:name="_Ref15566181"/>
      <w:bookmarkStart w:id="114" w:name="_Toc17811425"/>
      <w:bookmarkStart w:id="115" w:name="_Toc17811480"/>
      <w:bookmarkStart w:id="116" w:name="_Toc162447149"/>
      <w:bookmarkStart w:id="117" w:name="_Ref15564956"/>
      <w:r>
        <w:t xml:space="preserve">Representation of </w:t>
      </w:r>
      <w:r>
        <w:rPr>
          <w:rStyle w:val="Foreign"/>
        </w:rPr>
        <w:t>avagraha</w:t>
      </w:r>
      <w:bookmarkEnd w:id="113"/>
      <w:bookmarkEnd w:id="114"/>
      <w:bookmarkEnd w:id="115"/>
      <w:bookmarkEnd w:id="116"/>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8" w:name="_Ref15565291"/>
      <w:bookmarkStart w:id="119" w:name="_Toc17811426"/>
      <w:bookmarkStart w:id="120" w:name="_Toc17811481"/>
      <w:bookmarkStart w:id="121" w:name="_Toc162447150"/>
      <w:r>
        <w:lastRenderedPageBreak/>
        <w:t xml:space="preserve">Representation of elided </w:t>
      </w:r>
      <w:proofErr w:type="spellStart"/>
      <w:r>
        <w:t>overshort</w:t>
      </w:r>
      <w:proofErr w:type="spellEnd"/>
      <w:r>
        <w:t xml:space="preserve"> final </w:t>
      </w:r>
      <w:r>
        <w:rPr>
          <w:rStyle w:val="Foreign"/>
        </w:rPr>
        <w:t>u</w:t>
      </w:r>
      <w:r>
        <w:t xml:space="preserve"> in </w:t>
      </w:r>
      <w:commentRangeStart w:id="122"/>
      <w:r>
        <w:t>Tamil</w:t>
      </w:r>
      <w:bookmarkEnd w:id="117"/>
      <w:bookmarkEnd w:id="118"/>
      <w:bookmarkEnd w:id="119"/>
      <w:bookmarkEnd w:id="120"/>
      <w:commentRangeEnd w:id="122"/>
      <w:r w:rsidR="00BE53E8">
        <w:rPr>
          <w:rStyle w:val="Jegyzethivatkozs"/>
          <w:rFonts w:ascii="Gentium Plus" w:hAnsi="Gentium Plus" w:cs="Mangal"/>
          <w:kern w:val="0"/>
        </w:rPr>
        <w:commentReference w:id="122"/>
      </w:r>
      <w:bookmarkEnd w:id="121"/>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3" w:name="_Toc17811427"/>
      <w:bookmarkStart w:id="124" w:name="_Toc17811482"/>
      <w:bookmarkStart w:id="125" w:name="_Toc162447151"/>
      <w:r>
        <w:lastRenderedPageBreak/>
        <w:t>Alphabetic Characters</w:t>
      </w:r>
      <w:bookmarkEnd w:id="123"/>
      <w:bookmarkEnd w:id="124"/>
      <w:bookmarkEnd w:id="125"/>
    </w:p>
    <w:p w14:paraId="0000009C" w14:textId="293DD7BB" w:rsidR="006F3A4A" w:rsidRDefault="00395046" w:rsidP="00AF2BAB">
      <w:pPr>
        <w:pStyle w:val="Cmsor2"/>
        <w:numPr>
          <w:ilvl w:val="1"/>
          <w:numId w:val="16"/>
        </w:numPr>
      </w:pPr>
      <w:bookmarkStart w:id="126" w:name="_941zz4vcrjax" w:colFirst="0" w:colLast="0"/>
      <w:bookmarkStart w:id="127" w:name="_Toc17811428"/>
      <w:bookmarkStart w:id="128" w:name="_Toc17811483"/>
      <w:bookmarkStart w:id="129" w:name="_Ref40104049"/>
      <w:bookmarkStart w:id="130" w:name="_Toc162447152"/>
      <w:bookmarkEnd w:id="126"/>
      <w:r>
        <w:t>Some Special Characters</w:t>
      </w:r>
      <w:bookmarkEnd w:id="127"/>
      <w:bookmarkEnd w:id="128"/>
      <w:bookmarkEnd w:id="129"/>
      <w:bookmarkEnd w:id="130"/>
    </w:p>
    <w:p w14:paraId="32B26460" w14:textId="272C22A4" w:rsidR="00EA1027" w:rsidRDefault="00EA1027" w:rsidP="00877FB8">
      <w:pPr>
        <w:pStyle w:val="Lista"/>
        <w:rPr>
          <w:ins w:id="131" w:author="Dániel Balogh" w:date="2020-08-21T16:32:00Z"/>
        </w:rPr>
      </w:pPr>
      <w:ins w:id="132" w:author="Dániel Balogh" w:date="2020-08-21T16:32:00Z">
        <w:r>
          <w:t xml:space="preserve">STUB, discuss and mention in this section: </w:t>
        </w:r>
      </w:ins>
      <w:ins w:id="133"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34" w:name="_Toc162447153"/>
      <w:r>
        <w:t>Sanskrit and generic characters</w:t>
      </w:r>
      <w:bookmarkEnd w:id="134"/>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5" w:author="Dániel Balogh" w:date="2023-04-17T11:36:00Z">
        <w:r w:rsidDel="00F139A7">
          <w:rPr>
            <w:rFonts w:eastAsia="Arial"/>
          </w:rPr>
          <w:delText xml:space="preserve">these </w:delText>
        </w:r>
      </w:del>
      <w:ins w:id="136"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37" w:author="Dániel Balogh" w:date="2021-01-29T09:46:00Z"/>
        </w:rPr>
      </w:pPr>
      <w:bookmarkStart w:id="138" w:name="_Toc162447154"/>
      <w:ins w:id="139" w:author="Dániel Balogh" w:date="2021-01-29T09:46:00Z">
        <w:r>
          <w:t>Characters for Dravidian languages</w:t>
        </w:r>
        <w:bookmarkEnd w:id="138"/>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40" w:author="Dániel Balogh" w:date="2021-01-29T09:47:00Z"/>
        </w:rPr>
      </w:pPr>
      <w:bookmarkStart w:id="141" w:name="_Toc162447155"/>
      <w:ins w:id="142" w:author="Dániel Balogh" w:date="2021-01-29T09:47:00Z">
        <w:r>
          <w:t>Characters for Southeast Asian languages</w:t>
        </w:r>
        <w:bookmarkEnd w:id="141"/>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3"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44"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45" w:author="Dániel Balogh" w:date="2020-11-02T08:57:00Z">
        <w:r>
          <w:t>see §</w:t>
        </w:r>
        <w:r>
          <w:fldChar w:fldCharType="begin"/>
        </w:r>
        <w:r>
          <w:instrText xml:space="preserve"> REF _Ref17810731 \r \h </w:instrText>
        </w:r>
      </w:ins>
      <w:ins w:id="146" w:author="Dániel Balogh" w:date="2020-11-02T08:57:00Z">
        <w:r>
          <w:fldChar w:fldCharType="separate"/>
        </w:r>
      </w:ins>
      <w:r w:rsidR="00B968FD">
        <w:t>3.3.4</w:t>
      </w:r>
      <w:ins w:id="147"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48" w:author="Dániel Balogh" w:date="2021-01-29T09:57:00Z" w:name="move62806656"/>
      <w:moveTo w:id="149" w:author="Dániel Balogh" w:date="2021-01-29T09:57:00Z">
        <w:r w:rsidR="00983601" w:rsidRPr="00A023EE">
          <w:rPr>
            <w:b/>
            <w:bCs/>
          </w:rPr>
          <w:t xml:space="preserve">barred/dotted variant of </w:t>
        </w:r>
        <w:r w:rsidR="00983601" w:rsidRPr="00A023EE">
          <w:rPr>
            <w:rStyle w:val="Foreign"/>
            <w:b/>
            <w:bCs/>
          </w:rPr>
          <w:t>b</w:t>
        </w:r>
      </w:moveTo>
      <w:moveToRangeEnd w:id="148"/>
      <w:ins w:id="150" w:author="Dániel Balogh" w:date="2021-01-29T09:57:00Z">
        <w:r w:rsidR="00983601" w:rsidRPr="000605FE">
          <w:rPr>
            <w:b/>
            <w:bCs/>
          </w:rPr>
          <w:t xml:space="preserve"> </w:t>
        </w:r>
      </w:ins>
      <w:del w:id="151" w:author="Dániel Balogh" w:date="2021-01-29T09:57:00Z">
        <w:r w:rsidRPr="000605FE" w:rsidDel="00983601">
          <w:rPr>
            <w:b/>
            <w:bCs/>
          </w:rPr>
          <w:delText>special signs for</w:delText>
        </w:r>
      </w:del>
      <w:ins w:id="152"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53" w:author="Dániel Balogh" w:date="2021-01-29T09:57:00Z"/>
        </w:rPr>
      </w:pPr>
      <w:moveFromRangeStart w:id="154" w:author="Dániel Balogh" w:date="2021-01-29T09:57:00Z" w:name="move62806656"/>
      <w:moveFrom w:id="155" w:author="Dániel Balogh" w:date="2021-01-29T09:57:00Z">
        <w:r w:rsidDel="00983601">
          <w:t xml:space="preserve">barred/dotted variant of </w:t>
        </w:r>
        <w:r w:rsidRPr="004E1D84" w:rsidDel="00983601">
          <w:rPr>
            <w:rStyle w:val="Foreign"/>
          </w:rPr>
          <w:t>b</w:t>
        </w:r>
      </w:moveFrom>
      <w:moveFromRangeEnd w:id="154"/>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56"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57"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58" w:author="Dániel Balogh" w:date="2021-01-29T09:58:00Z"/>
          <w:b/>
          <w:bCs/>
        </w:rPr>
      </w:pPr>
      <w:proofErr w:type="spellStart"/>
      <w:ins w:id="159" w:author="Dániel Balogh" w:date="2021-01-29T09:58:00Z">
        <w:r w:rsidRPr="00A023EE">
          <w:rPr>
            <w:b/>
            <w:bCs/>
            <w:i/>
            <w:iCs/>
          </w:rPr>
          <w:t>akṣaras</w:t>
        </w:r>
        <w:proofErr w:type="spellEnd"/>
        <w:r>
          <w:rPr>
            <w:b/>
            <w:bCs/>
            <w:i/>
            <w:iCs/>
          </w:rPr>
          <w:t xml:space="preserve"> with abbreviation markers in Burmese</w:t>
        </w:r>
      </w:ins>
    </w:p>
    <w:p w14:paraId="4BA6BB0E" w14:textId="1F644E47" w:rsidR="00983601" w:rsidRDefault="00983601" w:rsidP="00983601">
      <w:pPr>
        <w:pStyle w:val="Lista2"/>
        <w:rPr>
          <w:ins w:id="160" w:author="Dániel Balogh" w:date="2021-01-29T10:02:00Z"/>
        </w:rPr>
      </w:pPr>
      <w:ins w:id="161" w:author="Dániel Balogh" w:date="2021-01-29T09:58:00Z">
        <w:r>
          <w:t>use an asterisk to represent the abbreviation marker, e.g.</w:t>
        </w:r>
      </w:ins>
      <w:ins w:id="162" w:author="Dániel Balogh" w:date="2021-01-29T09:59:00Z">
        <w:r>
          <w:t xml:space="preserve"> </w:t>
        </w:r>
        <w:r w:rsidRPr="00A023EE">
          <w:rPr>
            <w:rStyle w:val="Foreign"/>
          </w:rPr>
          <w:t>n*</w:t>
        </w:r>
      </w:ins>
      <w:ins w:id="163" w:author="Dániel Balogh" w:date="2021-01-29T09:58:00Z">
        <w:r>
          <w:t xml:space="preserve"> </w:t>
        </w:r>
      </w:ins>
      <w:ins w:id="164"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65" w:author="Dániel Balogh" w:date="2021-01-29T10:02:00Z">
        <w:r>
          <w:t xml:space="preserve">note that if </w:t>
        </w:r>
      </w:ins>
      <w:ins w:id="166" w:author="Dániel Balogh" w:date="2021-01-29T10:03:00Z">
        <w:r>
          <w:t>you use an asterisk for this purpose, then you must not use asterisks as shorthand for a zero vowel marker (</w:t>
        </w:r>
      </w:ins>
      <w:ins w:id="167" w:author="Dániel Balogh" w:date="2021-01-29T10:05:00Z">
        <w:r>
          <w:t>§</w:t>
        </w:r>
        <w:r>
          <w:fldChar w:fldCharType="begin"/>
        </w:r>
        <w:r>
          <w:instrText xml:space="preserve"> REF _Ref17800758 \r \h </w:instrText>
        </w:r>
      </w:ins>
      <w:r>
        <w:fldChar w:fldCharType="separate"/>
      </w:r>
      <w:r w:rsidR="00B968FD">
        <w:t>3.3.2</w:t>
      </w:r>
      <w:ins w:id="168"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69" w:name="_w9lp3wb1umde" w:colFirst="0" w:colLast="0"/>
      <w:bookmarkStart w:id="170" w:name="_Ref17290022"/>
      <w:bookmarkStart w:id="171" w:name="_Toc17811429"/>
      <w:bookmarkStart w:id="172" w:name="_Toc17811484"/>
      <w:bookmarkStart w:id="173" w:name="_Toc162447156"/>
      <w:bookmarkEnd w:id="169"/>
      <w:r w:rsidRPr="002E3853">
        <w:t xml:space="preserve">Long and </w:t>
      </w:r>
      <w:r w:rsidR="008969B5" w:rsidRPr="002E3853">
        <w:t xml:space="preserve">Short </w:t>
      </w:r>
      <w:r w:rsidRPr="002E3853">
        <w:rPr>
          <w:rFonts w:eastAsia="Gentium"/>
        </w:rPr>
        <w:t>e and o</w:t>
      </w:r>
      <w:bookmarkEnd w:id="170"/>
      <w:bookmarkEnd w:id="171"/>
      <w:bookmarkEnd w:id="172"/>
      <w:bookmarkEnd w:id="173"/>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74" w:name="_h0qofzr3l3f2" w:colFirst="0" w:colLast="0"/>
      <w:bookmarkStart w:id="175" w:name="_Toc17811430"/>
      <w:bookmarkStart w:id="176" w:name="_Toc17811485"/>
      <w:bookmarkStart w:id="177" w:name="_Toc162447157"/>
      <w:bookmarkEnd w:id="174"/>
      <w:r>
        <w:t xml:space="preserve">Special </w:t>
      </w:r>
      <w:del w:id="178" w:author="Dániel Balogh" w:date="2024-03-27T15:02:00Z">
        <w:r w:rsidDel="00BC6A9C">
          <w:delText xml:space="preserve">Glyph </w:delText>
        </w:r>
      </w:del>
      <w:r>
        <w:t xml:space="preserve">Forms and </w:t>
      </w:r>
      <w:del w:id="179" w:author="Dániel Balogh" w:date="2024-03-27T15:02:00Z">
        <w:r w:rsidDel="00BC6A9C">
          <w:delText>Compositions</w:delText>
        </w:r>
      </w:del>
      <w:bookmarkEnd w:id="175"/>
      <w:bookmarkEnd w:id="176"/>
      <w:ins w:id="180" w:author="Dániel Balogh" w:date="2024-03-27T15:02:00Z">
        <w:r w:rsidR="00BC6A9C">
          <w:t>Functions</w:t>
        </w:r>
      </w:ins>
      <w:bookmarkEnd w:id="177"/>
    </w:p>
    <w:p w14:paraId="000000CE" w14:textId="6AA0F44E" w:rsidR="006F3A4A" w:rsidRDefault="00395046" w:rsidP="00BC6A9C">
      <w:pPr>
        <w:pStyle w:val="Lista"/>
        <w:rPr>
          <w:ins w:id="181" w:author="Dániel Balogh" w:date="2024-03-27T15:05:00Z"/>
        </w:rPr>
      </w:pPr>
      <w:r>
        <w:t xml:space="preserve">ideally, transliteration would </w:t>
      </w:r>
      <w:del w:id="182" w:author="Dániel Balogh" w:date="2024-03-27T15:03:00Z">
        <w:r w:rsidDel="00BC6A9C">
          <w:delText xml:space="preserve">not </w:delText>
        </w:r>
      </w:del>
      <w:r>
        <w:t xml:space="preserve">be concerned </w:t>
      </w:r>
      <w:ins w:id="183" w:author="Dániel Balogh" w:date="2024-03-27T15:03:00Z">
        <w:r w:rsidR="00BC6A9C">
          <w:t xml:space="preserve">with graphemes alone, and disregard </w:t>
        </w:r>
      </w:ins>
      <w:ins w:id="184" w:author="Dániel Balogh" w:date="2024-03-27T15:05:00Z">
        <w:r w:rsidR="00BC6A9C">
          <w:t xml:space="preserve">the choice of </w:t>
        </w:r>
      </w:ins>
      <w:del w:id="185" w:author="Dániel Balogh" w:date="2024-03-27T15:05:00Z">
        <w:r w:rsidDel="00BC6A9C">
          <w:delText xml:space="preserve">with what </w:delText>
        </w:r>
      </w:del>
      <w:r>
        <w:t xml:space="preserve">allograph </w:t>
      </w:r>
      <w:del w:id="186" w:author="Dániel Balogh" w:date="2024-03-27T15: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87"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BE53E8">
        <w:rPr>
          <w:rStyle w:val="Lbjegyzet-hivatkozs"/>
        </w:rPr>
        <w:footnoteReference w:id="8"/>
      </w:r>
    </w:p>
    <w:p w14:paraId="3922F6E0" w14:textId="1C6BB926" w:rsidR="00EA1027" w:rsidRDefault="00EA1027" w:rsidP="008764EC">
      <w:pPr>
        <w:pStyle w:val="Lista"/>
      </w:pPr>
      <w:ins w:id="188"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9" w:name="_y9z6zgvtcr89" w:colFirst="0" w:colLast="0"/>
      <w:bookmarkStart w:id="190" w:name="_Ref15558357"/>
      <w:bookmarkStart w:id="191" w:name="_Toc17811431"/>
      <w:bookmarkStart w:id="192" w:name="_Toc17811486"/>
      <w:bookmarkStart w:id="193" w:name="_Toc162447158"/>
      <w:bookmarkEnd w:id="189"/>
      <w:r>
        <w:t xml:space="preserve">Final consonants </w:t>
      </w:r>
      <w:bookmarkEnd w:id="190"/>
      <w:r w:rsidR="000C3F1F">
        <w:t>as special</w:t>
      </w:r>
      <w:r w:rsidR="00C66106">
        <w:t xml:space="preserve"> simplex characters</w:t>
      </w:r>
      <w:bookmarkEnd w:id="191"/>
      <w:bookmarkEnd w:id="192"/>
      <w:bookmarkEnd w:id="193"/>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194" w:author="Dániel Balogh" w:date="2023-10-13T16:15:00Z">
        <w:r w:rsidR="002706C5" w:rsidDel="006B2C63">
          <w:delText xml:space="preserve">component </w:delText>
        </w:r>
      </w:del>
      <w:ins w:id="195"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196"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97" w:name="_Ref17800758"/>
      <w:bookmarkStart w:id="198" w:name="_Toc17811432"/>
      <w:bookmarkStart w:id="199" w:name="_Toc17811487"/>
      <w:bookmarkStart w:id="200" w:name="_Toc162447159"/>
      <w:r>
        <w:t xml:space="preserve">Final consonants as complex characters </w:t>
      </w:r>
      <w:r w:rsidR="00087C8B">
        <w:t>involving</w:t>
      </w:r>
      <w:r>
        <w:t xml:space="preserve"> a zero vowel marker</w:t>
      </w:r>
      <w:bookmarkEnd w:id="197"/>
      <w:bookmarkEnd w:id="198"/>
      <w:bookmarkEnd w:id="199"/>
      <w:bookmarkEnd w:id="200"/>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BE53E8">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01" w:name="_gd5taio96c5" w:colFirst="0" w:colLast="0"/>
      <w:bookmarkStart w:id="202" w:name="_Ref17810730"/>
      <w:bookmarkStart w:id="203" w:name="_Toc17811433"/>
      <w:bookmarkStart w:id="204" w:name="_Toc17811488"/>
      <w:bookmarkStart w:id="205" w:name="_Toc162447160"/>
      <w:bookmarkStart w:id="206" w:name="_Ref15558341"/>
      <w:bookmarkStart w:id="207" w:name="_Ref15561172"/>
      <w:bookmarkEnd w:id="201"/>
      <w:r>
        <w:t xml:space="preserve">Independent vowels as special </w:t>
      </w:r>
      <w:r w:rsidR="000C3F1F">
        <w:t xml:space="preserve">simplex </w:t>
      </w:r>
      <w:r>
        <w:t>characters</w:t>
      </w:r>
      <w:bookmarkEnd w:id="202"/>
      <w:bookmarkEnd w:id="203"/>
      <w:bookmarkEnd w:id="204"/>
      <w:bookmarkEnd w:id="205"/>
      <w:r>
        <w:t xml:space="preserve"> </w:t>
      </w:r>
      <w:bookmarkEnd w:id="206"/>
      <w:bookmarkEnd w:id="207"/>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08" w:name="_Ref17810731"/>
      <w:bookmarkStart w:id="209" w:name="_Toc17811434"/>
      <w:bookmarkStart w:id="210" w:name="_Toc17811489"/>
      <w:bookmarkStart w:id="211" w:name="_Ref22203423"/>
      <w:bookmarkStart w:id="212" w:name="_Ref22208509"/>
      <w:bookmarkStart w:id="213" w:name="_Toc162447161"/>
      <w:r w:rsidRPr="00424A23">
        <w:t xml:space="preserve">Independent vowels as </w:t>
      </w:r>
      <w:r w:rsidR="00087C8B" w:rsidRPr="00424A23">
        <w:t>complex characters involving</w:t>
      </w:r>
      <w:r w:rsidRPr="00424A23">
        <w:t xml:space="preserve"> a “vowel support”</w:t>
      </w:r>
      <w:bookmarkEnd w:id="208"/>
      <w:bookmarkEnd w:id="209"/>
      <w:bookmarkEnd w:id="210"/>
      <w:bookmarkEnd w:id="211"/>
      <w:bookmarkEnd w:id="212"/>
      <w:bookmarkEnd w:id="213"/>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BE53E8">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14" w:author="Dániel Balogh" w:date="2024-03-27T16:04:00Z"/>
        </w:rPr>
      </w:pPr>
      <w:ins w:id="215" w:author="Dániel Balogh" w:date="2024-03-27T16:04:00Z">
        <w:r>
          <w:t xml:space="preserve">thus, the text in the image to the right is to be transliterated as </w:t>
        </w:r>
      </w:ins>
      <w:ins w:id="216" w:author="Dániel Balogh" w:date="2024-03-27T16: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17" w:author="Dániel Balogh" w:date="2024-03-27T16:03:00Z">
        <w:r>
          <w:t xml:space="preserve">see also </w:t>
        </w:r>
        <w:r>
          <w:fldChar w:fldCharType="begin"/>
        </w:r>
        <w:r>
          <w:instrText xml:space="preserve"> REF _Ref162447839 \r \h </w:instrText>
        </w:r>
      </w:ins>
      <w:r>
        <w:fldChar w:fldCharType="separate"/>
      </w:r>
      <w:ins w:id="218" w:author="Dániel Balogh" w:date="2024-03-27T16:03:00Z">
        <w:r>
          <w:t>3.4.2</w:t>
        </w:r>
        <w:r>
          <w:fldChar w:fldCharType="end"/>
        </w:r>
        <w:r>
          <w:t xml:space="preserve"> about other situations where independent vowel signs form a ligature with </w:t>
        </w:r>
      </w:ins>
      <w:ins w:id="219" w:author="Dániel Balogh" w:date="2024-03-27T16: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BE53E8">
        <w:rPr>
          <w:rStyle w:val="Lbjegyzet-hivatkozs"/>
        </w:rPr>
        <w:footnoteReference w:id="11"/>
      </w:r>
    </w:p>
    <w:p w14:paraId="3DC0E494" w14:textId="77777777" w:rsidR="007D6365" w:rsidRPr="007D6365" w:rsidRDefault="007D6365" w:rsidP="00731E68">
      <w:r w:rsidRPr="007D6365">
        <w:t xml:space="preserve">The following table repeats some of the same examples but adds potential equivalents in Balinese glyphs, and shows that the same identically transliterated sequence may not lead to the same transcribed </w:t>
      </w:r>
      <w:r w:rsidRPr="007D6365">
        <w:lastRenderedPageBreak/>
        <w:t>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20" w:author="Dániel Balogh" w:date="2020-11-02T08:51:00Z">
              <w:r w:rsidRPr="00731E68">
                <w:rPr>
                  <w:rStyle w:val="Foreign"/>
                </w:rPr>
                <w:t>A</w:t>
              </w:r>
              <w:r w:rsidRPr="007D6365">
                <w:t xml:space="preserve"> with</w:t>
              </w:r>
              <w:r>
                <w:t xml:space="preserve"> </w:t>
              </w:r>
            </w:ins>
            <w:ins w:id="221" w:author="Dániel Balogh" w:date="2020-11-02T08:52:00Z">
              <w:r w:rsidRPr="007D6365">
                <w:rPr>
                  <w:rStyle w:val="Foreign"/>
                  <w:rFonts w:eastAsia="Arial"/>
                </w:rPr>
                <w:t>ə</w:t>
              </w:r>
            </w:ins>
            <w:ins w:id="222"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23"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24"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25" w:author="Arlo Griffiths" w:date="2021-10-12T07:08:00Z">
              <w:r>
                <w:rPr>
                  <w:rStyle w:val="Foreign"/>
                </w:rPr>
                <w:t>ə</w:t>
              </w:r>
            </w:ins>
            <w:ins w:id="226"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27" w:author="Dániel Balogh" w:date="2020-11-02T08:51:00Z">
              <w:r w:rsidRPr="00731E68">
                <w:rPr>
                  <w:rStyle w:val="Foreign"/>
                </w:rPr>
                <w:t>A</w:t>
              </w:r>
              <w:r w:rsidRPr="007D6365">
                <w:t xml:space="preserve"> with</w:t>
              </w:r>
              <w:r>
                <w:t xml:space="preserve"> </w:t>
              </w:r>
            </w:ins>
            <w:ins w:id="228" w:author="Dániel Balogh" w:date="2020-11-02T08:52:00Z">
              <w:r w:rsidRPr="007D6365">
                <w:rPr>
                  <w:rStyle w:val="Foreign"/>
                  <w:rFonts w:eastAsia="Arial"/>
                </w:rPr>
                <w:t>ə</w:t>
              </w:r>
            </w:ins>
            <w:ins w:id="229"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30"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31" w:author="Dániel Balogh" w:date="2020-11-02T08:52:00Z">
              <w:r>
                <w:rPr>
                  <w:rStyle w:val="Foreign"/>
                </w:rPr>
                <w:t>q</w:t>
              </w:r>
              <w:r w:rsidRPr="007D6365">
                <w:rPr>
                  <w:rStyle w:val="Foreign"/>
                  <w:rFonts w:eastAsia="Arial"/>
                </w:rPr>
                <w:t>ə</w:t>
              </w:r>
              <w:r>
                <w:rPr>
                  <w:rStyle w:val="Foreign"/>
                  <w:rFonts w:eastAsia="Arial"/>
                </w:rPr>
                <w:t>:</w:t>
              </w:r>
            </w:ins>
            <w:ins w:id="232" w:author="Dániel Balogh" w:date="2020-11-02T09:08:00Z">
              <w:r w:rsidR="00A17AB9">
                <w:rPr>
                  <w:rStyle w:val="Lbjegyzet-hivatkozs"/>
                </w:rPr>
                <w:t xml:space="preserve"> </w:t>
              </w:r>
              <w:r w:rsidR="00A17AB9" w:rsidRPr="00BE53E8">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37" w:author="Arlo Griffiths" w:date="2021-10-12T07:08:00Z">
              <w:r>
                <w:rPr>
                  <w:rStyle w:val="Foreign"/>
                </w:rPr>
                <w:t>ə̄</w:t>
              </w:r>
            </w:ins>
            <w:ins w:id="238"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39" w:name="_ehbz2lfh7tyw" w:colFirst="0" w:colLast="0"/>
      <w:bookmarkStart w:id="240" w:name="_3d3e9odqzwx0" w:colFirst="0" w:colLast="0"/>
      <w:bookmarkStart w:id="241" w:name="_Ref15558434"/>
      <w:bookmarkStart w:id="242" w:name="_Toc17811435"/>
      <w:bookmarkStart w:id="243" w:name="_Toc17811490"/>
      <w:bookmarkStart w:id="244" w:name="_Toc162447162"/>
      <w:bookmarkStart w:id="245" w:name="_Toc17811436"/>
      <w:bookmarkStart w:id="246" w:name="_Toc17811491"/>
      <w:bookmarkStart w:id="247" w:name="_Ref15558460"/>
      <w:bookmarkEnd w:id="239"/>
      <w:bookmarkEnd w:id="240"/>
      <w:r>
        <w:t>Repurposed vowel markers</w:t>
      </w:r>
      <w:bookmarkEnd w:id="241"/>
      <w:bookmarkEnd w:id="242"/>
      <w:bookmarkEnd w:id="243"/>
      <w:bookmarkEnd w:id="244"/>
    </w:p>
    <w:p w14:paraId="02AE89EA" w14:textId="59DB5013" w:rsidR="00F36FE8" w:rsidRDefault="00F36FE8" w:rsidP="002A4AC3">
      <w:pPr>
        <w:pStyle w:val="Lista"/>
        <w:rPr>
          <w:ins w:id="248" w:author="Dániel Balogh" w:date="2024-03-27T15:19:00Z"/>
        </w:rPr>
      </w:pPr>
      <w:ins w:id="249" w:author="Dániel Balogh" w:date="2024-03-27T15:19:00Z">
        <w:r>
          <w:t xml:space="preserve">this subsection is about the deliberate and consistent use of vowel markers for a purpose other than </w:t>
        </w:r>
      </w:ins>
      <w:ins w:id="250" w:author="Dániel Balogh" w:date="2024-03-27T15:20:00Z">
        <w:r>
          <w:t>their ancestral function; see also §</w:t>
        </w:r>
        <w:r>
          <w:fldChar w:fldCharType="begin"/>
        </w:r>
        <w:r>
          <w:instrText xml:space="preserve"> REF _Ref162445252 \r \h </w:instrText>
        </w:r>
      </w:ins>
      <w:r>
        <w:fldChar w:fldCharType="separate"/>
      </w:r>
      <w:r w:rsidR="00B968FD">
        <w:t>3.4.1</w:t>
      </w:r>
      <w:ins w:id="251" w:author="Dániel Balogh" w:date="2024-03-27T15: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52"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53"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4" w:author="Dániel Balogh" w:date="2020-11-02T09:06:00Z">
        <w:r>
          <w:t xml:space="preserve">e.g. </w:t>
        </w:r>
      </w:ins>
      <w:ins w:id="255"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56" w:author="Dániel Balogh" w:date="2020-11-02T09:07:00Z">
        <w:r>
          <w:fldChar w:fldCharType="end"/>
        </w:r>
        <w:r>
          <w:t xml:space="preserve"> about the v</w:t>
        </w:r>
      </w:ins>
      <w:ins w:id="257"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33E18A3A">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58" w:author="Dániel Balogh" w:date="2023-04-17T11:37:00Z"/>
          <w:rFonts w:eastAsia="Tahoma"/>
        </w:rPr>
      </w:pPr>
      <w:r>
        <w:rPr>
          <w:rFonts w:eastAsia="Tahoma"/>
        </w:rPr>
        <w:lastRenderedPageBreak/>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59" w:name="_Toc162447163"/>
      <w:r>
        <w:t>Short vowel written where a corresponding long vowel is expected</w:t>
      </w:r>
      <w:bookmarkEnd w:id="245"/>
      <w:bookmarkEnd w:id="246"/>
      <w:bookmarkEnd w:id="259"/>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60" w:name="_8gpvi1clotas" w:colFirst="0" w:colLast="0"/>
      <w:bookmarkStart w:id="261" w:name="_Ref17795443"/>
      <w:bookmarkStart w:id="262" w:name="_Toc17811440"/>
      <w:bookmarkStart w:id="263" w:name="_Toc17811495"/>
      <w:bookmarkStart w:id="264" w:name="_Toc162447164"/>
      <w:bookmarkEnd w:id="247"/>
      <w:bookmarkEnd w:id="260"/>
      <w:r w:rsidRPr="00424A23">
        <w:t>Characters with alternative or optional phonemic values</w:t>
      </w:r>
      <w:bookmarkEnd w:id="261"/>
      <w:bookmarkEnd w:id="262"/>
      <w:bookmarkEnd w:id="263"/>
      <w:bookmarkEnd w:id="264"/>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BE53E8">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65" w:name="_Hlk44319749"/>
      <w:r>
        <w:t>the numeral 2 is used in Old Sundanese to represent the phonemes /</w:t>
      </w:r>
      <w:proofErr w:type="spellStart"/>
      <w:r>
        <w:t>ro</w:t>
      </w:r>
      <w:proofErr w:type="spellEnd"/>
      <w:r>
        <w:t>/</w:t>
      </w:r>
      <w:bookmarkEnd w:id="265"/>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BE53E8">
        <w:rPr>
          <w:rStyle w:val="Lbjegyzet-hivatkozs"/>
        </w:rPr>
        <w:footnoteReference w:id="14"/>
      </w:r>
    </w:p>
    <w:p w14:paraId="3836AF9F" w14:textId="0FEAA765" w:rsidR="00DF4B64" w:rsidRDefault="00DF4B64" w:rsidP="00DF4B64">
      <w:pPr>
        <w:pStyle w:val="Cmsor3"/>
        <w:numPr>
          <w:ilvl w:val="2"/>
          <w:numId w:val="16"/>
        </w:numPr>
      </w:pPr>
      <w:bookmarkStart w:id="266" w:name="_77xvqqxwsyaq" w:colFirst="0" w:colLast="0"/>
      <w:bookmarkStart w:id="267" w:name="_Ref40103880"/>
      <w:bookmarkStart w:id="268" w:name="_Toc162447165"/>
      <w:bookmarkStart w:id="269" w:name="_Toc17811441"/>
      <w:bookmarkStart w:id="270" w:name="_Toc17811496"/>
      <w:bookmarkEnd w:id="266"/>
      <w:r>
        <w:t xml:space="preserve">Special forms of </w:t>
      </w:r>
      <w:r>
        <w:rPr>
          <w:rStyle w:val="Foreign"/>
        </w:rPr>
        <w:t>anusvāra</w:t>
      </w:r>
      <w:bookmarkEnd w:id="267"/>
      <w:bookmarkEnd w:id="268"/>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71" w:author="Dániel Balogh" w:date="2021-11-12T13:39:00Z">
        <w:r>
          <w:rPr>
            <w:noProof/>
          </w:rPr>
          <w:lastRenderedPageBreak/>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72"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73"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74" w:author="Dániel Balogh" w:date="2021-01-29T10:05:00Z">
        <w:r>
          <w:t xml:space="preserve">note that if you use an asterisk for this purpose, then </w:t>
        </w:r>
      </w:ins>
      <w:ins w:id="275" w:author="Dániel Balogh" w:date="2021-01-29T10:06:00Z">
        <w:r>
          <w:t>you are advised not to use</w:t>
        </w:r>
      </w:ins>
      <w:ins w:id="276" w:author="Dániel Balogh" w:date="2021-01-29T10:05:00Z">
        <w:r>
          <w:t xml:space="preserve"> asterisks as shorthand for a zero vowel marker (§</w:t>
        </w:r>
        <w:r>
          <w:fldChar w:fldCharType="begin"/>
        </w:r>
        <w:r>
          <w:instrText xml:space="preserve"> REF _Ref17800758 \r \h </w:instrText>
        </w:r>
      </w:ins>
      <w:ins w:id="277" w:author="Dániel Balogh" w:date="2021-01-29T10:05:00Z">
        <w:r>
          <w:fldChar w:fldCharType="separate"/>
        </w:r>
      </w:ins>
      <w:r w:rsidR="00B968FD">
        <w:t>3.3.2</w:t>
      </w:r>
      <w:ins w:id="278" w:author="Dániel Balogh" w:date="2021-01-29T10:05:00Z">
        <w:r>
          <w:fldChar w:fldCharType="end"/>
        </w:r>
        <w:r>
          <w:t>)</w:t>
        </w:r>
      </w:ins>
    </w:p>
    <w:p w14:paraId="4CEF3F74" w14:textId="577055E2" w:rsidR="00673D5B" w:rsidRDefault="00F36FE8" w:rsidP="00673D5B">
      <w:pPr>
        <w:pStyle w:val="Cmsor2"/>
        <w:numPr>
          <w:ilvl w:val="1"/>
          <w:numId w:val="16"/>
        </w:numPr>
      </w:pPr>
      <w:bookmarkStart w:id="279" w:name="_Toc162447166"/>
      <w:ins w:id="280" w:author="Dániel Balogh" w:date="2024-03-27T15:13:00Z">
        <w:r>
          <w:t xml:space="preserve">Special </w:t>
        </w:r>
        <w:r w:rsidRPr="00F36FE8">
          <w:rPr>
            <w:rStyle w:val="Foreign"/>
          </w:rPr>
          <w:t>akṣara</w:t>
        </w:r>
        <w:r>
          <w:t xml:space="preserve"> composition</w:t>
        </w:r>
      </w:ins>
      <w:bookmarkEnd w:id="279"/>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281" w:name="_Ref162445252"/>
      <w:bookmarkStart w:id="282" w:name="_Toc162447167"/>
      <w:r>
        <w:t xml:space="preserve">Multiple vowel markers within an </w:t>
      </w:r>
      <w:r w:rsidRPr="00061C63">
        <w:rPr>
          <w:rStyle w:val="Foreign"/>
        </w:rPr>
        <w:t>akṣara</w:t>
      </w:r>
      <w:bookmarkEnd w:id="281"/>
      <w:bookmarkEnd w:id="282"/>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6D6E4676">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283" w:author="Dániel Balogh" w:date="2023-04-17T11:42:00Z"/>
        </w:rPr>
      </w:pPr>
      <w:ins w:id="284"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85" w:author="Dániel Balogh" w:date="2024-03-27T15:18:00Z">
        <w:r>
          <w:t xml:space="preserve">as a special case, </w:t>
        </w:r>
      </w:ins>
      <w:ins w:id="286"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287" w:author="Dániel Balogh" w:date="2023-04-17T11:38:00Z">
        <w:r>
          <w:t>ant /</w:t>
        </w:r>
        <w:r w:rsidRPr="00880368">
          <w:rPr>
            <w:rStyle w:val="Foreign"/>
          </w:rPr>
          <w:t>r̥</w:t>
        </w:r>
        <w:r>
          <w:rPr>
            <w:rStyle w:val="Foreign"/>
          </w:rPr>
          <w:t>/</w:t>
        </w:r>
        <w:r>
          <w:t xml:space="preserve"> phoneme</w:t>
        </w:r>
      </w:ins>
      <w:ins w:id="288" w:author="Dániel Balogh" w:date="2023-04-17T11:42:00Z">
        <w:r>
          <w:t xml:space="preserve"> </w:t>
        </w:r>
      </w:ins>
    </w:p>
    <w:p w14:paraId="6649EB4C" w14:textId="77777777" w:rsidR="00F36FE8" w:rsidRPr="00F36FE8" w:rsidRDefault="00F36FE8" w:rsidP="00F36FE8">
      <w:pPr>
        <w:pStyle w:val="Lista2"/>
        <w:rPr>
          <w:ins w:id="289" w:author="Dániel Balogh" w:date="2024-03-27T15:21:00Z"/>
        </w:rPr>
      </w:pPr>
      <w:ins w:id="290"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291" w:author="Dániel Balogh" w:date="2023-04-17T11:47:00Z">
        <w:r>
          <w:t xml:space="preserve"> (as in the character </w:t>
        </w:r>
        <w:r w:rsidRPr="00880368">
          <w:rPr>
            <w:rStyle w:val="Foreign"/>
          </w:rPr>
          <w:t>mr̥</w:t>
        </w:r>
        <w:r>
          <w:rPr>
            <w:rStyle w:val="Foreign"/>
          </w:rPr>
          <w:t>i</w:t>
        </w:r>
        <w:r>
          <w:t xml:space="preserve"> on the right)</w:t>
        </w:r>
      </w:ins>
      <w:ins w:id="292" w:author="Dániel Balogh" w:date="2023-04-17T11:45:00Z">
        <w:r>
          <w:t xml:space="preserve">, transliterate </w:t>
        </w:r>
      </w:ins>
      <w:ins w:id="293" w:author="Dániel Balogh" w:date="2023-04-17T11:46:00Z">
        <w:r>
          <w:t>the combination as</w:t>
        </w:r>
      </w:ins>
      <w:ins w:id="294" w:author="Dániel Balogh" w:date="2023-04-17T11:45:00Z">
        <w:r>
          <w:t xml:space="preserve"> </w:t>
        </w:r>
        <w:r w:rsidRPr="00880368">
          <w:rPr>
            <w:rStyle w:val="Foreign"/>
          </w:rPr>
          <w:t>r̥</w:t>
        </w:r>
        <w:r>
          <w:rPr>
            <w:rStyle w:val="Foreign"/>
          </w:rPr>
          <w:t>i</w:t>
        </w:r>
      </w:ins>
      <w:ins w:id="295" w:author="Dániel Balogh" w:date="2024-03-27T15:21:00Z">
        <w:r w:rsidRPr="00F36FE8">
          <w:t xml:space="preserve"> (optionally, </w:t>
        </w:r>
        <w:r>
          <w:rPr>
            <w:rStyle w:val="Foreign"/>
          </w:rPr>
          <w:t>r̥=i</w:t>
        </w:r>
        <w:r w:rsidRPr="00F36FE8">
          <w:t>)</w:t>
        </w:r>
      </w:ins>
    </w:p>
    <w:p w14:paraId="39AA9210" w14:textId="4792D032" w:rsidR="00F36FE8" w:rsidRDefault="00F36FE8" w:rsidP="00F36FE8">
      <w:pPr>
        <w:pStyle w:val="Lista2"/>
        <w:rPr>
          <w:ins w:id="296" w:author="Dániel Balogh" w:date="2023-04-17T11:45:00Z"/>
        </w:rPr>
      </w:pPr>
      <w:ins w:id="297"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298" w:author="Dániel Balogh" w:date="2023-04-17T11:43:00Z">
        <w:r>
          <w:t xml:space="preserve">in your digital edition, </w:t>
        </w:r>
      </w:ins>
      <w:ins w:id="299"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300" w:author="Dániel Balogh" w:date="2023-04-17T11:49:00Z">
        <w:r>
          <w:t>emended to</w:t>
        </w:r>
      </w:ins>
      <w:ins w:id="301" w:author="Dániel Balogh" w:date="2023-04-17T11:47:00Z">
        <w:r>
          <w:t xml:space="preserve"> </w:t>
        </w:r>
        <w:r w:rsidRPr="00880368">
          <w:rPr>
            <w:rStyle w:val="Foreign"/>
          </w:rPr>
          <w:t>r̥</w:t>
        </w:r>
        <w:r>
          <w:t xml:space="preserve"> (</w:t>
        </w:r>
      </w:ins>
      <w:ins w:id="302" w:author="Dániel Balogh" w:date="2023-04-17T11:49:00Z">
        <w:r>
          <w:t xml:space="preserve">by means of normalisation or correction as applicable, </w:t>
        </w:r>
      </w:ins>
      <w:ins w:id="303" w:author="Dániel Balogh" w:date="2023-04-17T11:48:00Z">
        <w:r>
          <w:t>see EGD §6.1.1)</w:t>
        </w:r>
      </w:ins>
    </w:p>
    <w:p w14:paraId="1FF6C4A6" w14:textId="18351AE5" w:rsidR="00673D5B" w:rsidRPr="00673D5B" w:rsidRDefault="009100E9" w:rsidP="00673D5B">
      <w:pPr>
        <w:pStyle w:val="Cmsor3"/>
        <w:numPr>
          <w:ilvl w:val="2"/>
          <w:numId w:val="16"/>
        </w:numPr>
      </w:pPr>
      <w:bookmarkStart w:id="304" w:name="_Toc162447168"/>
      <w:bookmarkStart w:id="305" w:name="_Ref162447839"/>
      <w:ins w:id="306" w:author="Dániel Balogh" w:date="2024-03-27T15:23:00Z">
        <w:r>
          <w:t>Independent vowel signs behaving like consonant signs</w:t>
        </w:r>
      </w:ins>
      <w:bookmarkEnd w:id="304"/>
      <w:bookmarkEnd w:id="305"/>
    </w:p>
    <w:p w14:paraId="48B3D0C9" w14:textId="10DF7A83" w:rsidR="00B968FD" w:rsidRPr="00B968FD" w:rsidRDefault="00B968FD" w:rsidP="009100E9">
      <w:pPr>
        <w:pStyle w:val="Lista"/>
        <w:rPr>
          <w:ins w:id="307" w:author="Dániel Balogh" w:date="2024-03-27T15:44:00Z"/>
        </w:rPr>
      </w:pPr>
      <w:bookmarkStart w:id="308" w:name="_Ref15558462"/>
      <w:bookmarkStart w:id="309" w:name="_Toc17811439"/>
      <w:bookmarkStart w:id="310" w:name="_Toc17811494"/>
      <w:bookmarkStart w:id="311" w:name="_Ref22719423"/>
      <w:ins w:id="312" w:author="Dániel Balogh" w:date="2024-03-27T15:44:00Z">
        <w:r w:rsidRPr="00B968FD">
          <w:t>t</w:t>
        </w:r>
        <w:r>
          <w:t xml:space="preserve">his subsection is about </w:t>
        </w:r>
      </w:ins>
      <w:ins w:id="313" w:author="Dániel Balogh" w:date="2024-03-27T15:45:00Z">
        <w:r>
          <w:t xml:space="preserve">vowel signs </w:t>
        </w:r>
      </w:ins>
      <w:ins w:id="314" w:author="Dániel Balogh" w:date="2024-03-27T15:48:00Z">
        <w:r>
          <w:t>forming conjunc</w:t>
        </w:r>
      </w:ins>
      <w:ins w:id="315" w:author="Dániel Balogh" w:date="2024-03-27T15:49:00Z">
        <w:r>
          <w:t xml:space="preserve">ts with consonant signs, apart from the special case where the glyph for independent </w:t>
        </w:r>
        <w:r w:rsidRPr="00B968FD">
          <w:rPr>
            <w:rStyle w:val="Foreign"/>
          </w:rPr>
          <w:t>A</w:t>
        </w:r>
        <w:r>
          <w:t xml:space="preserve"> is repurposed as a vowel support, for which see §</w:t>
        </w:r>
      </w:ins>
      <w:ins w:id="316" w:author="Dániel Balogh" w:date="2024-03-27T15:50:00Z">
        <w:r>
          <w:fldChar w:fldCharType="begin"/>
        </w:r>
        <w:r>
          <w:instrText xml:space="preserve"> REF _Ref17810731 \r \h </w:instrText>
        </w:r>
      </w:ins>
      <w:r>
        <w:fldChar w:fldCharType="separate"/>
      </w:r>
      <w:r>
        <w:t>3.3.4</w:t>
      </w:r>
      <w:ins w:id="317" w:author="Dániel Balogh" w:date="2024-03-27T15:50:00Z">
        <w:r>
          <w:fldChar w:fldCharType="end"/>
        </w:r>
      </w:ins>
    </w:p>
    <w:p w14:paraId="5804DDC1" w14:textId="48558E32" w:rsidR="006638FF" w:rsidRDefault="00B968FD" w:rsidP="009100E9">
      <w:pPr>
        <w:pStyle w:val="Lista"/>
        <w:rPr>
          <w:b/>
          <w:bCs/>
        </w:rPr>
      </w:pPr>
      <w:r>
        <w:rPr>
          <w:b/>
          <w:bCs/>
          <w:noProof/>
        </w:rPr>
        <w:lastRenderedPageBreak/>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18" w:author="Dániel Balogh" w:date="2024-03-27T15:35:00Z">
        <w:r w:rsidR="006638FF" w:rsidRPr="006638FF">
          <w:rPr>
            <w:b/>
            <w:bCs/>
          </w:rPr>
          <w:t>where</w:t>
        </w:r>
        <w:r w:rsidR="006638FF">
          <w:rPr>
            <w:b/>
            <w:bCs/>
          </w:rPr>
          <w:t xml:space="preserve"> an independent vowel sign is conjoined to a consonant sig</w:t>
        </w:r>
      </w:ins>
      <w:ins w:id="319" w:author="Dániel Balogh" w:date="2024-03-27T15:36:00Z">
        <w:r w:rsidR="006638FF">
          <w:rPr>
            <w:b/>
            <w:bCs/>
          </w:rPr>
          <w:t>n to form a ligature, as the second R̥ in the</w:t>
        </w:r>
      </w:ins>
      <w:r w:rsidR="006638FF" w:rsidRPr="006638FF">
        <w:rPr>
          <w:b/>
          <w:bCs/>
          <w:noProof/>
        </w:rPr>
        <w:t xml:space="preserve"> </w:t>
      </w:r>
      <w:ins w:id="320" w:author="Dániel Balogh" w:date="2024-03-27T15:36:00Z">
        <w:r w:rsidR="006638FF">
          <w:rPr>
            <w:b/>
            <w:bCs/>
          </w:rPr>
          <w:t xml:space="preserve"> image on the right</w:t>
        </w:r>
      </w:ins>
    </w:p>
    <w:p w14:paraId="1F85263A" w14:textId="107416A2" w:rsidR="006638FF" w:rsidRDefault="006638FF" w:rsidP="006638FF">
      <w:pPr>
        <w:pStyle w:val="Lista2"/>
        <w:rPr>
          <w:ins w:id="321" w:author="Dániel Balogh" w:date="2024-03-27T15:40:00Z"/>
        </w:rPr>
      </w:pPr>
      <w:ins w:id="322" w:author="Dániel Balogh" w:date="2024-03-27T15:39:00Z">
        <w:r>
          <w:t>transliterate</w:t>
        </w:r>
      </w:ins>
      <w:ins w:id="323" w:author="Dániel Balogh" w:date="2024-03-27T15:40:00Z">
        <w:r>
          <w:t xml:space="preserve"> the vowel in uppercase to indicate that it is an independent vowel grapheme</w:t>
        </w:r>
      </w:ins>
    </w:p>
    <w:p w14:paraId="25B50B71" w14:textId="14A43DFD" w:rsidR="006638FF" w:rsidRDefault="006638FF" w:rsidP="006638FF">
      <w:pPr>
        <w:pStyle w:val="Lista2"/>
      </w:pPr>
      <w:ins w:id="324" w:author="Dániel Balogh" w:date="2024-03-27T15:40:00Z">
        <w:r>
          <w:t>optionally use the = sign between the consonant and the vowel sign to indicate that the two</w:t>
        </w:r>
      </w:ins>
      <w:ins w:id="325" w:author="Dániel Balogh" w:date="2024-03-27T15:41:00Z">
        <w:r>
          <w:t xml:space="preserve"> are conjoined in an </w:t>
        </w:r>
        <w:r w:rsidRPr="006638FF">
          <w:rPr>
            <w:rStyle w:val="Foreign"/>
          </w:rPr>
          <w:t>akṣara</w:t>
        </w:r>
      </w:ins>
    </w:p>
    <w:p w14:paraId="6E7F0B04" w14:textId="695EE02D" w:rsidR="006638FF" w:rsidRPr="006638FF" w:rsidRDefault="006638FF" w:rsidP="006638FF">
      <w:pPr>
        <w:pStyle w:val="Lista2"/>
      </w:pPr>
      <w:ins w:id="326" w:author="Dániel Balogh" w:date="2024-03-27T15: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27" w:author="Dániel Balogh" w:date="2024-03-27T15:35:00Z">
        <w:r w:rsidR="006638FF" w:rsidRPr="006A3DF4">
          <w:rPr>
            <w:b/>
            <w:bCs/>
          </w:rPr>
          <w:t>an independent vowel sign</w:t>
        </w:r>
        <w:r w:rsidR="006638FF" w:rsidRPr="006A3DF4" w:rsidDel="006638FF">
          <w:rPr>
            <w:b/>
            <w:bCs/>
          </w:rPr>
          <w:t xml:space="preserve"> </w:t>
        </w:r>
      </w:ins>
      <w:del w:id="328" w:author="Dániel Balogh" w:date="2024-03-27T15: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29" w:author="Dániel Balogh" w:date="2024-03-27T15:35:00Z">
        <w:r w:rsidR="006638FF" w:rsidRPr="006A3DF4">
          <w:rPr>
            <w:b/>
            <w:bCs/>
          </w:rPr>
          <w:t xml:space="preserve">a superscript </w:t>
        </w:r>
        <w:r w:rsidR="006638FF" w:rsidRPr="006A3DF4">
          <w:rPr>
            <w:b/>
            <w:bCs/>
            <w:i/>
            <w:iCs/>
          </w:rPr>
          <w:t>r</w:t>
        </w:r>
        <w:r w:rsidR="006638FF" w:rsidRPr="006A3DF4">
          <w:rPr>
            <w:b/>
            <w:bCs/>
          </w:rPr>
          <w:t xml:space="preserve"> marker</w:t>
        </w:r>
      </w:ins>
      <w:del w:id="330" w:author="Dániel Balogh" w:date="2024-03-27T15: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31" w:author="Dániel Balogh" w:date="2021-11-22T08:18:00Z"/>
        </w:rPr>
      </w:pPr>
      <w:r>
        <w:t xml:space="preserve">thus, the text in the image is </w:t>
      </w:r>
      <w:r>
        <w:rPr>
          <w:rStyle w:val="Foreign"/>
        </w:rPr>
        <w:t>Umiṅsor= I</w:t>
      </w:r>
      <w:del w:id="332" w:author="Dániel Balogh" w:date="2024-03-27T15: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33" w:name="_Toc162447169"/>
      <w:del w:id="334" w:author="Dániel Balogh" w:date="2024-03-27T15:23:00Z">
        <w:r w:rsidDel="009100E9">
          <w:delText xml:space="preserve">Unusually </w:delText>
        </w:r>
      </w:del>
      <w:ins w:id="335" w:author="Dániel Balogh" w:date="2024-03-27T15:23:00Z">
        <w:r w:rsidR="009100E9">
          <w:t xml:space="preserve">Other unusually </w:t>
        </w:r>
      </w:ins>
      <w:r>
        <w:t xml:space="preserve">composed </w:t>
      </w:r>
      <w:bookmarkEnd w:id="308"/>
      <w:bookmarkEnd w:id="309"/>
      <w:bookmarkEnd w:id="310"/>
      <w:bookmarkEnd w:id="311"/>
      <w:r>
        <w:t>complex characters</w:t>
      </w:r>
      <w:bookmarkEnd w:id="333"/>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36"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37"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38"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39" w:author="Dániel Balogh" w:date="2021-11-22T08:20:00Z"/>
        </w:rPr>
      </w:pPr>
      <w:ins w:id="340"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41"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42" w:author="Dániel Balogh" w:date="2021-11-22T08:20:00Z"/>
        </w:rPr>
      </w:pPr>
      <w:ins w:id="343"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44"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45" w:author="Dániel Balogh" w:date="2024-03-27T15:26:00Z">
        <w:r w:rsidR="009100E9">
          <w:t>would be</w:t>
        </w:r>
      </w:ins>
      <w:ins w:id="346" w:author="Dániel Balogh" w:date="2021-11-22T08:20:00Z">
        <w:r>
          <w:t xml:space="preserve"> by default</w:t>
        </w:r>
      </w:ins>
    </w:p>
    <w:p w14:paraId="0669747C" w14:textId="77777777" w:rsidR="00673D5B" w:rsidRDefault="00673D5B" w:rsidP="00673D5B">
      <w:pPr>
        <w:pStyle w:val="Lista2"/>
      </w:pPr>
      <w:ins w:id="347" w:author="Dániel Balogh" w:date="2021-11-22T08:20:00Z">
        <w:r>
          <w:t xml:space="preserve">thus, </w:t>
        </w:r>
      </w:ins>
      <w:ins w:id="348"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49" w:author="Dániel Balogh" w:date="2021-11-22T08:24:00Z">
        <w:r>
          <w:t xml:space="preserve">(for the figure-8 used as a </w:t>
        </w:r>
        <w:r>
          <w:rPr>
            <w:rStyle w:val="Foreign"/>
          </w:rPr>
          <w:t>jihvāmūlīya</w:t>
        </w:r>
        <w:r>
          <w:t xml:space="preserve">, </w:t>
        </w:r>
      </w:ins>
      <w:ins w:id="350" w:author="Dániel Balogh" w:date="2021-11-22T14:51:00Z">
        <w:r>
          <w:t>compare</w:t>
        </w:r>
      </w:ins>
      <w:ins w:id="351"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2488110B" w14:textId="77777777" w:rsidR="00673D5B" w:rsidRPr="00424A23" w:rsidRDefault="00673D5B" w:rsidP="00B968FD">
      <w:pPr>
        <w:pStyle w:val="Cmsor2"/>
        <w:numPr>
          <w:ilvl w:val="1"/>
          <w:numId w:val="16"/>
        </w:numPr>
      </w:pPr>
      <w:bookmarkStart w:id="352" w:name="_Ref23844494"/>
      <w:bookmarkStart w:id="353" w:name="_Toc162447170"/>
      <w:r>
        <w:lastRenderedPageBreak/>
        <w:t>Complex characters split by an intervening feature</w:t>
      </w:r>
      <w:bookmarkEnd w:id="352"/>
      <w:bookmarkEnd w:id="353"/>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54" w:author="Dániel Balogh" w:date="2023-10-13T16:16:00Z">
        <w:r w:rsidDel="006B2C63">
          <w:delText xml:space="preserve">character </w:delText>
        </w:r>
      </w:del>
      <w:ins w:id="355" w:author="Dániel Balogh" w:date="2023-10-13T16:16:00Z">
        <w:r>
          <w:t xml:space="preserve">glyph </w:t>
        </w:r>
      </w:ins>
      <w:r>
        <w:t xml:space="preserve">components are treated as separable in some scripts, such as the </w:t>
      </w:r>
      <w:commentRangeStart w:id="356"/>
      <w:r>
        <w:t xml:space="preserve">prescript and postscript vowel markers </w:t>
      </w:r>
      <w:commentRangeEnd w:id="356"/>
      <w:r w:rsidR="00B66E8B">
        <w:rPr>
          <w:rStyle w:val="Jegyzethivatkozs"/>
          <w:rFonts w:cs="Mangal"/>
        </w:rPr>
        <w:commentReference w:id="356"/>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24719157">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proofErr w:type="spellStart"/>
      <w:r w:rsidRPr="00B968FD">
        <w:rPr>
          <w:i/>
          <w:iCs/>
        </w:rPr>
        <w:t>horātri</w:t>
      </w:r>
      <w:proofErr w:type="spellEnd"/>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57" w:name="_Toc162447171"/>
      <w:r>
        <w:lastRenderedPageBreak/>
        <w:t>Non-alphabetic Characters</w:t>
      </w:r>
      <w:bookmarkEnd w:id="269"/>
      <w:bookmarkEnd w:id="270"/>
      <w:bookmarkEnd w:id="357"/>
    </w:p>
    <w:p w14:paraId="00000105" w14:textId="0CACB230" w:rsidR="006F3A4A" w:rsidRDefault="00395046" w:rsidP="00AF2BAB">
      <w:pPr>
        <w:pStyle w:val="Cmsor2"/>
        <w:numPr>
          <w:ilvl w:val="1"/>
          <w:numId w:val="16"/>
        </w:numPr>
      </w:pPr>
      <w:bookmarkStart w:id="358" w:name="_lskh4nb1o2vy" w:colFirst="0" w:colLast="0"/>
      <w:bookmarkStart w:id="359" w:name="_Toc17811442"/>
      <w:bookmarkStart w:id="360" w:name="_Toc17811497"/>
      <w:bookmarkStart w:id="361" w:name="_Toc162447172"/>
      <w:bookmarkEnd w:id="358"/>
      <w:r>
        <w:t>Numerals</w:t>
      </w:r>
      <w:bookmarkEnd w:id="359"/>
      <w:bookmarkEnd w:id="360"/>
      <w:bookmarkEnd w:id="361"/>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BE53E8">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BE53E8">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62" w:name="_Toc162447173"/>
      <w:r>
        <w:rPr>
          <w:lang w:eastAsia="en-GB" w:bidi="hi-IN"/>
        </w:rPr>
        <w:t>Numbers denoted by bars</w:t>
      </w:r>
      <w:bookmarkEnd w:id="362"/>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498F95C5">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63" w:name="_Ref23770948"/>
      <w:bookmarkStart w:id="364" w:name="_Toc162447174"/>
      <w:r>
        <w:rPr>
          <w:lang w:eastAsia="en-GB" w:bidi="hi-IN"/>
        </w:rPr>
        <w:lastRenderedPageBreak/>
        <w:t>Fractions</w:t>
      </w:r>
      <w:bookmarkEnd w:id="363"/>
      <w:bookmarkEnd w:id="364"/>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BE53E8">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65" w:name="_fxkp7m4gvcim" w:colFirst="0" w:colLast="0"/>
      <w:bookmarkStart w:id="366" w:name="_Ref40886489"/>
      <w:bookmarkStart w:id="367" w:name="_Ref40887370"/>
      <w:bookmarkStart w:id="368" w:name="_Toc162447175"/>
      <w:bookmarkStart w:id="369" w:name="_Toc17811443"/>
      <w:bookmarkStart w:id="370" w:name="_Toc17811498"/>
      <w:bookmarkStart w:id="371" w:name="_Ref24531259"/>
      <w:bookmarkEnd w:id="365"/>
      <w:r>
        <w:t>Symbols</w:t>
      </w:r>
      <w:bookmarkEnd w:id="366"/>
      <w:bookmarkEnd w:id="367"/>
      <w:bookmarkEnd w:id="368"/>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72" w:name="_Ref15562528"/>
      <w:bookmarkStart w:id="373" w:name="_Toc17811445"/>
      <w:bookmarkStart w:id="374"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75" w:name="_Toc162447176"/>
      <w:bookmarkEnd w:id="372"/>
      <w:bookmarkEnd w:id="373"/>
      <w:bookmarkEnd w:id="374"/>
      <w:r>
        <w:t>P</w:t>
      </w:r>
      <w:r w:rsidR="00395046">
        <w:t>unctuation</w:t>
      </w:r>
      <w:bookmarkEnd w:id="369"/>
      <w:bookmarkEnd w:id="370"/>
      <w:r w:rsidR="00A10D75">
        <w:t xml:space="preserve"> </w:t>
      </w:r>
      <w:r w:rsidR="00FB3701">
        <w:t>m</w:t>
      </w:r>
      <w:r w:rsidR="00A10D75">
        <w:t>arks</w:t>
      </w:r>
      <w:bookmarkEnd w:id="371"/>
      <w:bookmarkEnd w:id="37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76" w:name="_118t60ako401" w:colFirst="0" w:colLast="0"/>
      <w:bookmarkStart w:id="377" w:name="_Toc17811444"/>
      <w:bookmarkStart w:id="378" w:name="_Toc17811499"/>
      <w:bookmarkStart w:id="379" w:name="_Toc162447177"/>
      <w:bookmarkEnd w:id="376"/>
      <w:r>
        <w:t xml:space="preserve">Space </w:t>
      </w:r>
      <w:r w:rsidR="00FB3701">
        <w:t>f</w:t>
      </w:r>
      <w:r>
        <w:t xml:space="preserve">iller </w:t>
      </w:r>
      <w:r w:rsidR="00FB3701">
        <w:t>s</w:t>
      </w:r>
      <w:r>
        <w:t>igns</w:t>
      </w:r>
      <w:bookmarkEnd w:id="377"/>
      <w:bookmarkEnd w:id="378"/>
      <w:bookmarkEnd w:id="379"/>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80" w:name="_qf594d17lij7" w:colFirst="0" w:colLast="0"/>
      <w:bookmarkStart w:id="381" w:name="_3n6j1rqqfqgj" w:colFirst="0" w:colLast="0"/>
      <w:bookmarkStart w:id="382" w:name="_Toc162447178"/>
      <w:bookmarkStart w:id="383" w:name="_Toc17811446"/>
      <w:bookmarkStart w:id="384" w:name="_Toc17811501"/>
      <w:bookmarkStart w:id="385" w:name="_Ref22719364"/>
      <w:bookmarkEnd w:id="380"/>
      <w:bookmarkEnd w:id="381"/>
      <w:r>
        <w:t>Generic symbols</w:t>
      </w:r>
      <w:bookmarkEnd w:id="382"/>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86" w:author="Dániel Balogh" w:date="2021-01-29T15:59:00Z">
        <w:r w:rsidDel="00EE1A12">
          <w:delText>to be added to the § character</w:delText>
        </w:r>
      </w:del>
      <w:ins w:id="387"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88" w:name="_Toc162447179"/>
      <w:r>
        <w:t>Space</w:t>
      </w:r>
      <w:bookmarkEnd w:id="383"/>
      <w:bookmarkEnd w:id="384"/>
      <w:bookmarkEnd w:id="385"/>
      <w:bookmarkEnd w:id="388"/>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89" w:name="_3znysh7" w:colFirst="0" w:colLast="0"/>
      <w:bookmarkStart w:id="390" w:name="_3vicsiwxvh94" w:colFirst="0" w:colLast="0"/>
      <w:bookmarkStart w:id="391" w:name="_hv2uvfxl0lay" w:colFirst="0" w:colLast="0"/>
      <w:bookmarkStart w:id="392" w:name="_ql9phuu609jo" w:colFirst="0" w:colLast="0"/>
      <w:bookmarkStart w:id="393" w:name="_Toc17811447"/>
      <w:bookmarkStart w:id="394" w:name="_Toc17811502"/>
      <w:bookmarkStart w:id="395" w:name="_Toc162447180"/>
      <w:bookmarkEnd w:id="389"/>
      <w:bookmarkEnd w:id="390"/>
      <w:bookmarkEnd w:id="391"/>
      <w:bookmarkEnd w:id="392"/>
      <w:r w:rsidRPr="002E3853">
        <w:lastRenderedPageBreak/>
        <w:t>References</w:t>
      </w:r>
      <w:bookmarkEnd w:id="393"/>
      <w:bookmarkEnd w:id="394"/>
      <w:bookmarkEnd w:id="395"/>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4">
        <w:r>
          <w:t xml:space="preserve"> </w:t>
        </w:r>
      </w:hyperlink>
      <w:hyperlink r:id="rId45">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6">
        <w:r>
          <w:t xml:space="preserve"> </w:t>
        </w:r>
      </w:hyperlink>
      <w:hyperlink r:id="rId47">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5305AA">
      <w:footerReference w:type="even" r:id="rId48"/>
      <w:footerReference w:type="default" r:id="rId49"/>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2" w:author="Dániel Balogh [2]" w:date="2023-06-29T12:17:00Z" w:initials="DB">
    <w:p w14:paraId="1B7F458F" w14:textId="6A2F7DBA" w:rsidR="00BF11C6" w:rsidRDefault="00BF11C6">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 w:id="356" w:author="Dániel Balogh" w:date="2024-04-15T08:59:00Z" w:initials="DB">
    <w:p w14:paraId="7547C121" w14:textId="71B7DCC8" w:rsidR="00BF11C6" w:rsidRDefault="00BF11C6">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97F187" w14:textId="77777777" w:rsidR="0003349E" w:rsidRDefault="0003349E">
      <w:r>
        <w:separator/>
      </w:r>
    </w:p>
  </w:endnote>
  <w:endnote w:type="continuationSeparator" w:id="0">
    <w:p w14:paraId="45C07FA8" w14:textId="77777777" w:rsidR="0003349E" w:rsidRDefault="000334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BD7D265B-49C0-4823-989D-3AF1FCF34FF1}"/>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CC7EA60D-9609-41A6-A599-49ACBA692D39}"/>
    <w:embedBold r:id="rId3" w:fontKey="{74E5D868-A79F-46F0-A30E-CCC43F5C81D1}"/>
    <w:embedItalic r:id="rId4" w:fontKey="{D66C0C01-99D3-4FF1-88E2-E6697597C92B}"/>
    <w:embedBoldItalic r:id="rId5" w:fontKey="{9FFAD539-34A2-41DC-A1FC-0C99611AB763}"/>
  </w:font>
  <w:font w:name="Arial Unicode MS">
    <w:panose1 w:val="020B0604020202020204"/>
    <w:charset w:val="80"/>
    <w:family w:val="swiss"/>
    <w:pitch w:val="variable"/>
    <w:sig w:usb0="F7FFAFFF" w:usb1="E9DFFFFF" w:usb2="0000003F" w:usb3="00000000" w:csb0="003F01FF" w:csb1="00000000"/>
    <w:embedRegular r:id="rId6" w:subsetted="1" w:fontKey="{0A010B56-2CAF-478E-BC95-4F07E64E110E}"/>
  </w:font>
  <w:font w:name="Calibri">
    <w:panose1 w:val="020F0502020204030204"/>
    <w:charset w:val="00"/>
    <w:family w:val="swiss"/>
    <w:pitch w:val="variable"/>
    <w:sig w:usb0="E4002EFF" w:usb1="C200247B" w:usb2="00000009" w:usb3="00000000" w:csb0="000001FF" w:csb1="00000000"/>
    <w:embedRegular r:id="rId7" w:fontKey="{0EB24F8C-59A1-4837-B9A3-992BCE2CA088}"/>
    <w:embedBold r:id="rId8" w:fontKey="{6BE6D405-225F-4583-A01D-8ACC3B7ABF61}"/>
    <w:embedItalic r:id="rId9" w:fontKey="{F85AA6C9-BACF-491E-8779-56FC98D90C65}"/>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CD2394CD-9593-4D1A-9BDF-814BEF00BDCA}"/>
  </w:font>
  <w:font w:name="Nirmala UI">
    <w:panose1 w:val="020B0502040204020203"/>
    <w:charset w:val="00"/>
    <w:family w:val="swiss"/>
    <w:pitch w:val="variable"/>
    <w:sig w:usb0="80FF8023" w:usb1="0200004A" w:usb2="00000200" w:usb3="00000000" w:csb0="00000001" w:csb1="00000000"/>
    <w:embedRegular r:id="rId11" w:subsetted="1" w:fontKey="{9698D271-86E3-4B61-BA89-13CC264CB31F}"/>
  </w:font>
  <w:font w:name="Noto Sans Balinese">
    <w:panose1 w:val="020B0502040504020204"/>
    <w:charset w:val="00"/>
    <w:family w:val="swiss"/>
    <w:pitch w:val="variable"/>
    <w:sig w:usb0="00000003" w:usb1="00000000" w:usb2="00000000" w:usb3="00000000" w:csb0="00000001" w:csb1="00000000"/>
    <w:embedRegular r:id="rId12" w:subsetted="1" w:fontKey="{87117534-679F-4A24-B523-3FB3AD19BE63}"/>
  </w:font>
  <w:font w:name="Leelawadee UI">
    <w:panose1 w:val="020B0502040204020203"/>
    <w:charset w:val="00"/>
    <w:family w:val="swiss"/>
    <w:pitch w:val="variable"/>
    <w:sig w:usb0="A3000003" w:usb1="00000000" w:usb2="00010000" w:usb3="00000000" w:csb0="00010101" w:csb1="00000000"/>
    <w:embedRegular r:id="rId13" w:subsetted="1" w:fontKey="{EDD3E7CD-47F9-4CA1-B7F2-AB02182588E4}"/>
  </w:font>
  <w:font w:name="Segoe UI Historic">
    <w:panose1 w:val="020B0502040204020203"/>
    <w:charset w:val="00"/>
    <w:family w:val="swiss"/>
    <w:pitch w:val="variable"/>
    <w:sig w:usb0="800001EF" w:usb1="02000002" w:usb2="0060C080" w:usb3="00000000" w:csb0="00000001" w:csb1="00000000"/>
    <w:embedRegular r:id="rId14" w:fontKey="{90702826-AEBC-47CA-9DDB-66C338E3D72C}"/>
  </w:font>
  <w:font w:name="DaunPenh">
    <w:charset w:val="00"/>
    <w:family w:val="auto"/>
    <w:pitch w:val="variable"/>
    <w:sig w:usb0="80000003" w:usb1="00000000" w:usb2="00010000" w:usb3="00000000" w:csb0="00000001" w:csb1="00000000"/>
    <w:embedRegular r:id="rId15" w:subsetted="1" w:fontKey="{97104C25-02FC-48AD-8027-82766B470B25}"/>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FED654E3-5ACD-437D-9D64-4024F31255F3}"/>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1B35F806-AC37-4F53-A5D8-D9A16D8F3DEF}"/>
  </w:font>
  <w:font w:name="Segoe UI Symbol">
    <w:panose1 w:val="020B0502040204020203"/>
    <w:charset w:val="00"/>
    <w:family w:val="swiss"/>
    <w:pitch w:val="variable"/>
    <w:sig w:usb0="800001E3" w:usb1="1200FFEF" w:usb2="00040000" w:usb3="00000000" w:csb0="00000001" w:csb1="00000000"/>
    <w:embedRegular r:id="rId18" w:subsetted="1" w:fontKey="{815290D5-3117-4283-B89B-E3945B2E9A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EDCAF" w14:textId="63809FB9" w:rsidR="00BF11C6" w:rsidRDefault="00BF11C6">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BF11C6" w:rsidRDefault="00BF11C6">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6FF43" w14:textId="77777777" w:rsidR="0003349E" w:rsidRDefault="0003349E" w:rsidP="00220199">
      <w:pPr>
        <w:spacing w:line="240" w:lineRule="exact"/>
      </w:pPr>
      <w:r>
        <w:separator/>
      </w:r>
    </w:p>
  </w:footnote>
  <w:footnote w:type="continuationSeparator" w:id="0">
    <w:p w14:paraId="219A8017" w14:textId="77777777" w:rsidR="0003349E" w:rsidRDefault="0003349E">
      <w:r>
        <w:continuationSeparator/>
      </w:r>
    </w:p>
  </w:footnote>
  <w:footnote w:id="1">
    <w:p w14:paraId="1709DBC4" w14:textId="6180056B" w:rsidR="00BF11C6" w:rsidRPr="00445F4C" w:rsidRDefault="00BF11C6">
      <w:pPr>
        <w:pStyle w:val="Lbjegyzetszveg"/>
        <w:rPr>
          <w:lang w:val="hu-HU"/>
        </w:rPr>
      </w:pPr>
      <w:r w:rsidRPr="00CD497F">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F11C6" w:rsidRDefault="00BF11C6" w:rsidP="00AF2BAB">
      <w:pPr>
        <w:pStyle w:val="Lbjegyzetszveg"/>
      </w:pPr>
      <w:r>
        <w:tab/>
      </w:r>
      <w:r w:rsidRPr="00BE53E8">
        <w:rPr>
          <w:rStyle w:val="Lbjegyzet-hivatkozs"/>
        </w:rPr>
        <w:footnoteRef/>
      </w:r>
      <w:r>
        <w:tab/>
        <w:t>We follow the TEI Guidelines in using the terms ‘markup’ and ‘encoding’ as interchangeable synonyms.</w:t>
      </w:r>
    </w:p>
  </w:footnote>
  <w:footnote w:id="3">
    <w:p w14:paraId="5829BFB4" w14:textId="4BF3718C" w:rsidR="00BF11C6" w:rsidRPr="0091543F" w:rsidRDefault="00BF11C6">
      <w:pPr>
        <w:pStyle w:val="Lbjegyzetszveg"/>
        <w:rPr>
          <w:lang w:val="hu-HU"/>
        </w:rPr>
      </w:pPr>
      <w:r>
        <w:tab/>
      </w:r>
      <w:r w:rsidRPr="00BE53E8">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F11C6" w:rsidRDefault="00BF11C6">
      <w:pPr>
        <w:pStyle w:val="Lbjegyzetszveg"/>
      </w:pPr>
      <w:r>
        <w:tab/>
      </w:r>
      <w:r w:rsidRPr="00BE53E8">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F11C6" w:rsidRDefault="00BF11C6">
      <w:pPr>
        <w:pStyle w:val="Lbjegyzetszveg"/>
      </w:pPr>
      <w:r>
        <w:tab/>
      </w:r>
      <w:r w:rsidRPr="00BE53E8">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010A7527" w:rsidR="00BF11C6" w:rsidRDefault="00BF11C6">
      <w:pPr>
        <w:pStyle w:val="Lbjegyzetszveg"/>
      </w:pPr>
      <w:r>
        <w:tab/>
      </w:r>
      <w:r w:rsidRPr="00BE53E8">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F11C6" w:rsidRPr="006B3C8A" w:rsidRDefault="00BF11C6">
      <w:pPr>
        <w:pStyle w:val="Lbjegyzetszveg"/>
      </w:pPr>
      <w:r>
        <w:tab/>
      </w:r>
      <w:r w:rsidRPr="00BE53E8">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F11C6" w:rsidRDefault="00BF11C6" w:rsidP="008764EC">
      <w:pPr>
        <w:pStyle w:val="Lbjegyzetszveg"/>
        <w:ind w:hanging="113"/>
      </w:pPr>
      <w:r w:rsidRPr="00BE53E8">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069961EE" w:rsidR="00BF11C6" w:rsidRPr="00DF4B64" w:rsidRDefault="00BF11C6">
      <w:pPr>
        <w:pStyle w:val="Lbjegyzetszveg"/>
        <w:rPr>
          <w:lang w:val="hu-HU"/>
        </w:rPr>
      </w:pPr>
      <w:r>
        <w:tab/>
      </w:r>
      <w:r w:rsidRPr="00BE53E8">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3.3.8</w:t>
      </w:r>
      <w:r>
        <w:fldChar w:fldCharType="end"/>
      </w:r>
      <w:r>
        <w:t>.</w:t>
      </w:r>
    </w:p>
  </w:footnote>
  <w:footnote w:id="10">
    <w:p w14:paraId="51C75E1B" w14:textId="687225F2" w:rsidR="00BF11C6" w:rsidRPr="006752DC" w:rsidRDefault="00BF11C6" w:rsidP="007D6365">
      <w:pPr>
        <w:pStyle w:val="Lbjegyzetszveg"/>
      </w:pPr>
      <w:r>
        <w:tab/>
      </w:r>
      <w:r w:rsidRPr="00BE53E8">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F11C6" w:rsidRPr="00731E68" w:rsidRDefault="00BF11C6">
      <w:pPr>
        <w:pStyle w:val="Lbjegyzetszveg"/>
        <w:rPr>
          <w:lang w:val="hu-HU"/>
        </w:rPr>
      </w:pPr>
      <w:r>
        <w:tab/>
      </w:r>
      <w:r w:rsidRPr="00BE53E8">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711567E4" w:rsidR="00BF11C6" w:rsidRPr="00455844" w:rsidRDefault="00BF11C6" w:rsidP="00A17AB9">
      <w:pPr>
        <w:pStyle w:val="Lbjegyzetszveg"/>
        <w:rPr>
          <w:ins w:id="233" w:author="Dániel Balogh" w:date="2020-11-02T09:08:00Z"/>
          <w:lang w:val="hu-HU"/>
        </w:rPr>
      </w:pPr>
      <w:ins w:id="234" w:author="Dániel Balogh" w:date="2020-11-02T09:08:00Z">
        <w:r>
          <w:tab/>
        </w:r>
        <w:r w:rsidRPr="00BE53E8">
          <w:rPr>
            <w:rStyle w:val="Lbjegyzet-hivatkozs"/>
          </w:rPr>
          <w:footnoteRef/>
        </w:r>
        <w:r w:rsidRPr="00455844">
          <w:tab/>
        </w:r>
        <w:r>
          <w:t xml:space="preserve">See also </w:t>
        </w:r>
        <w:r>
          <w:fldChar w:fldCharType="begin"/>
        </w:r>
        <w:r>
          <w:instrText xml:space="preserve"> REF _Ref15558434 \r \h </w:instrText>
        </w:r>
      </w:ins>
      <w:ins w:id="235" w:author="Dániel Balogh" w:date="2020-11-02T09:08:00Z">
        <w:r>
          <w:fldChar w:fldCharType="separate"/>
        </w:r>
      </w:ins>
      <w:r>
        <w:t>3.3.5</w:t>
      </w:r>
      <w:ins w:id="236" w:author="Dániel Balogh" w:date="2020-11-02T09:08:00Z">
        <w:r>
          <w:fldChar w:fldCharType="end"/>
        </w:r>
        <w:r>
          <w:t xml:space="preserve"> about the colon as a length marker.</w:t>
        </w:r>
      </w:ins>
    </w:p>
  </w:footnote>
  <w:footnote w:id="13">
    <w:p w14:paraId="7CAF4E77" w14:textId="63B338FE" w:rsidR="00BF11C6" w:rsidRDefault="00BF11C6">
      <w:pPr>
        <w:pStyle w:val="Lbjegyzetszveg"/>
      </w:pPr>
      <w:r>
        <w:tab/>
      </w:r>
      <w:r w:rsidRPr="00BE53E8">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6923FCD4" w:rsidR="00BF11C6" w:rsidRDefault="00BF11C6" w:rsidP="00E237B8">
      <w:pPr>
        <w:pStyle w:val="Lbjegyzetszveg"/>
      </w:pPr>
      <w:r>
        <w:tab/>
      </w:r>
      <w:r w:rsidRPr="00BE53E8">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F11C6" w:rsidRDefault="00BF11C6" w:rsidP="00A232C1">
      <w:pPr>
        <w:pStyle w:val="Lbjegyzetszveg"/>
      </w:pPr>
      <w:r>
        <w:tab/>
      </w:r>
      <w:r w:rsidRPr="00BE53E8">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F11C6" w:rsidRPr="00A232C1" w:rsidRDefault="00BF11C6">
      <w:pPr>
        <w:pStyle w:val="Lbjegyzetszveg"/>
        <w:rPr>
          <w:lang w:val="hu-HU"/>
        </w:rPr>
      </w:pPr>
      <w:r>
        <w:tab/>
      </w:r>
      <w:r w:rsidRPr="00BE53E8">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F11C6" w:rsidRPr="00151579" w:rsidRDefault="00BF11C6">
      <w:pPr>
        <w:pStyle w:val="Lbjegyzetszveg"/>
        <w:rPr>
          <w:lang w:val="hu-HU"/>
        </w:rPr>
      </w:pPr>
      <w:r>
        <w:tab/>
      </w:r>
      <w:r w:rsidRPr="00BE53E8">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31"/>
  </w:num>
  <w:num w:numId="3">
    <w:abstractNumId w:val="22"/>
  </w:num>
  <w:num w:numId="4">
    <w:abstractNumId w:val="17"/>
  </w:num>
  <w:num w:numId="5">
    <w:abstractNumId w:val="25"/>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3"/>
  </w:num>
  <w:num w:numId="17">
    <w:abstractNumId w:val="29"/>
  </w:num>
  <w:num w:numId="18">
    <w:abstractNumId w:val="15"/>
  </w:num>
  <w:num w:numId="19">
    <w:abstractNumId w:val="30"/>
  </w:num>
  <w:num w:numId="20">
    <w:abstractNumId w:val="24"/>
  </w:num>
  <w:num w:numId="21">
    <w:abstractNumId w:val="19"/>
  </w:num>
  <w:num w:numId="22">
    <w:abstractNumId w:val="12"/>
  </w:num>
  <w:num w:numId="23">
    <w:abstractNumId w:val="14"/>
  </w:num>
  <w:num w:numId="24">
    <w:abstractNumId w:val="21"/>
  </w:num>
  <w:num w:numId="25">
    <w:abstractNumId w:val="18"/>
  </w:num>
  <w:num w:numId="26">
    <w:abstractNumId w:val="13"/>
  </w:num>
  <w:num w:numId="27">
    <w:abstractNumId w:val="11"/>
  </w:num>
  <w:num w:numId="28">
    <w:abstractNumId w:val="20"/>
  </w:num>
  <w:num w:numId="29">
    <w:abstractNumId w:val="27"/>
  </w:num>
  <w:num w:numId="30">
    <w:abstractNumId w:val="10"/>
  </w:num>
  <w:num w:numId="31">
    <w:abstractNumId w:val="14"/>
  </w:num>
  <w:num w:numId="32">
    <w:abstractNumId w:val="21"/>
  </w:num>
  <w:num w:numId="33">
    <w:abstractNumId w:val="18"/>
  </w:num>
  <w:num w:numId="34">
    <w:abstractNumId w:val="11"/>
  </w:num>
  <w:num w:numId="35">
    <w:abstractNumId w:val="20"/>
  </w:num>
  <w:num w:numId="36">
    <w:abstractNumId w:val="26"/>
  </w:num>
  <w:num w:numId="37">
    <w:abstractNumId w:val="16"/>
  </w:num>
  <w:num w:numId="38">
    <w:abstractNumId w:val="16"/>
  </w:num>
  <w:num w:numId="39">
    <w:abstractNumId w:val="16"/>
  </w:num>
  <w:num w:numId="4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30"/>
  </w:docVars>
  <w:rsids>
    <w:rsidRoot w:val="006F3A4A"/>
    <w:rsid w:val="00001012"/>
    <w:rsid w:val="00011E37"/>
    <w:rsid w:val="00017EA1"/>
    <w:rsid w:val="00023C8A"/>
    <w:rsid w:val="0002414D"/>
    <w:rsid w:val="00026151"/>
    <w:rsid w:val="00030048"/>
    <w:rsid w:val="00030973"/>
    <w:rsid w:val="0003349E"/>
    <w:rsid w:val="00036D85"/>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77FF"/>
    <w:rsid w:val="00133A68"/>
    <w:rsid w:val="00151579"/>
    <w:rsid w:val="001603BB"/>
    <w:rsid w:val="00172602"/>
    <w:rsid w:val="00177A96"/>
    <w:rsid w:val="00193D2B"/>
    <w:rsid w:val="001944CA"/>
    <w:rsid w:val="00197F85"/>
    <w:rsid w:val="001A2E03"/>
    <w:rsid w:val="001A7861"/>
    <w:rsid w:val="001B22C0"/>
    <w:rsid w:val="001C0FDE"/>
    <w:rsid w:val="001C3181"/>
    <w:rsid w:val="001C3684"/>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A0A"/>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5354"/>
    <w:rsid w:val="003675EC"/>
    <w:rsid w:val="00375FDC"/>
    <w:rsid w:val="00385014"/>
    <w:rsid w:val="00386CEC"/>
    <w:rsid w:val="00394BFD"/>
    <w:rsid w:val="00395046"/>
    <w:rsid w:val="00395D3B"/>
    <w:rsid w:val="00395EC1"/>
    <w:rsid w:val="0039663A"/>
    <w:rsid w:val="003B2755"/>
    <w:rsid w:val="003B2AEA"/>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C619B"/>
    <w:rsid w:val="004D295A"/>
    <w:rsid w:val="004D5A06"/>
    <w:rsid w:val="004E1D84"/>
    <w:rsid w:val="004E2C3E"/>
    <w:rsid w:val="004E3446"/>
    <w:rsid w:val="004F551F"/>
    <w:rsid w:val="00500227"/>
    <w:rsid w:val="00503BDB"/>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D5851"/>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71E5F"/>
    <w:rsid w:val="006738DE"/>
    <w:rsid w:val="00673D5B"/>
    <w:rsid w:val="006752DC"/>
    <w:rsid w:val="00684812"/>
    <w:rsid w:val="00690924"/>
    <w:rsid w:val="0069192C"/>
    <w:rsid w:val="00692177"/>
    <w:rsid w:val="00692741"/>
    <w:rsid w:val="00697D8B"/>
    <w:rsid w:val="006A0EF1"/>
    <w:rsid w:val="006A3DF4"/>
    <w:rsid w:val="006A6F90"/>
    <w:rsid w:val="006B02C0"/>
    <w:rsid w:val="006B2C63"/>
    <w:rsid w:val="006B3C8A"/>
    <w:rsid w:val="006B7DCC"/>
    <w:rsid w:val="006C0176"/>
    <w:rsid w:val="006C13ED"/>
    <w:rsid w:val="006C2801"/>
    <w:rsid w:val="006C3657"/>
    <w:rsid w:val="006C6E1F"/>
    <w:rsid w:val="006C73EF"/>
    <w:rsid w:val="006D22B0"/>
    <w:rsid w:val="006D7B32"/>
    <w:rsid w:val="006E4835"/>
    <w:rsid w:val="006E7428"/>
    <w:rsid w:val="006E78DA"/>
    <w:rsid w:val="006F3A4A"/>
    <w:rsid w:val="006F48BA"/>
    <w:rsid w:val="00701577"/>
    <w:rsid w:val="007023ED"/>
    <w:rsid w:val="00723110"/>
    <w:rsid w:val="00731E68"/>
    <w:rsid w:val="00732010"/>
    <w:rsid w:val="007330FE"/>
    <w:rsid w:val="0073721E"/>
    <w:rsid w:val="00741A49"/>
    <w:rsid w:val="00743B8C"/>
    <w:rsid w:val="00756A69"/>
    <w:rsid w:val="00761F8E"/>
    <w:rsid w:val="00761FF7"/>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27C42"/>
    <w:rsid w:val="00834106"/>
    <w:rsid w:val="00834A19"/>
    <w:rsid w:val="00840685"/>
    <w:rsid w:val="00840835"/>
    <w:rsid w:val="008459A2"/>
    <w:rsid w:val="00845DFE"/>
    <w:rsid w:val="008468DD"/>
    <w:rsid w:val="008521E7"/>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5023"/>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823"/>
    <w:rsid w:val="009E3A04"/>
    <w:rsid w:val="009F1D73"/>
    <w:rsid w:val="009F4EDB"/>
    <w:rsid w:val="009F6E98"/>
    <w:rsid w:val="00A023EE"/>
    <w:rsid w:val="00A06AE9"/>
    <w:rsid w:val="00A0765A"/>
    <w:rsid w:val="00A10D75"/>
    <w:rsid w:val="00A17611"/>
    <w:rsid w:val="00A17AB9"/>
    <w:rsid w:val="00A232C1"/>
    <w:rsid w:val="00A26E44"/>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66E8B"/>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11C6"/>
    <w:rsid w:val="00BF6736"/>
    <w:rsid w:val="00C03B70"/>
    <w:rsid w:val="00C0482D"/>
    <w:rsid w:val="00C07E26"/>
    <w:rsid w:val="00C23754"/>
    <w:rsid w:val="00C25477"/>
    <w:rsid w:val="00C26711"/>
    <w:rsid w:val="00C31E63"/>
    <w:rsid w:val="00C34CBB"/>
    <w:rsid w:val="00C368A8"/>
    <w:rsid w:val="00C36B13"/>
    <w:rsid w:val="00C40B98"/>
    <w:rsid w:val="00C56BE7"/>
    <w:rsid w:val="00C62BB2"/>
    <w:rsid w:val="00C66106"/>
    <w:rsid w:val="00C6610F"/>
    <w:rsid w:val="00C7308E"/>
    <w:rsid w:val="00C748CB"/>
    <w:rsid w:val="00C83ECA"/>
    <w:rsid w:val="00C87C13"/>
    <w:rsid w:val="00C90215"/>
    <w:rsid w:val="00C92023"/>
    <w:rsid w:val="00CA0BDB"/>
    <w:rsid w:val="00CA2E78"/>
    <w:rsid w:val="00CC4157"/>
    <w:rsid w:val="00CD0679"/>
    <w:rsid w:val="00CD3109"/>
    <w:rsid w:val="00CD3A51"/>
    <w:rsid w:val="00CD497F"/>
    <w:rsid w:val="00CD55EA"/>
    <w:rsid w:val="00CD57AC"/>
    <w:rsid w:val="00CE1989"/>
    <w:rsid w:val="00CE28D7"/>
    <w:rsid w:val="00CE7261"/>
    <w:rsid w:val="00CF5492"/>
    <w:rsid w:val="00CF5731"/>
    <w:rsid w:val="00D00251"/>
    <w:rsid w:val="00D13FB4"/>
    <w:rsid w:val="00D1471D"/>
    <w:rsid w:val="00D15DA8"/>
    <w:rsid w:val="00D160A8"/>
    <w:rsid w:val="00D23131"/>
    <w:rsid w:val="00D23382"/>
    <w:rsid w:val="00D26D99"/>
    <w:rsid w:val="00D2737E"/>
    <w:rsid w:val="00D3641B"/>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1505"/>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07C2E"/>
    <w:rsid w:val="00E13068"/>
    <w:rsid w:val="00E13D5E"/>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A692B"/>
    <w:rsid w:val="00EB0810"/>
    <w:rsid w:val="00EB396B"/>
    <w:rsid w:val="00EB39F2"/>
    <w:rsid w:val="00EB5F4D"/>
    <w:rsid w:val="00EB6868"/>
    <w:rsid w:val="00EB76C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F11C6"/>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BF11C6"/>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BF11C6"/>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F11C6"/>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BF11C6"/>
    <w:pPr>
      <w:numPr>
        <w:ilvl w:val="3"/>
        <w:numId w:val="5"/>
      </w:numPr>
      <w:spacing w:before="240"/>
      <w:ind w:left="0" w:firstLine="0"/>
      <w:outlineLvl w:val="3"/>
    </w:pPr>
  </w:style>
  <w:style w:type="paragraph" w:styleId="Cmsor5">
    <w:name w:val="heading 5"/>
    <w:basedOn w:val="Norml"/>
    <w:next w:val="Cmsor3"/>
    <w:link w:val="Cmsor5Char"/>
    <w:uiPriority w:val="4"/>
    <w:qFormat/>
    <w:rsid w:val="00BF11C6"/>
    <w:pPr>
      <w:spacing w:before="120" w:after="60"/>
      <w:outlineLvl w:val="4"/>
    </w:pPr>
    <w:rPr>
      <w:rFonts w:ascii="Tahoma" w:hAnsi="Tahoma"/>
    </w:rPr>
  </w:style>
  <w:style w:type="paragraph" w:styleId="Cmsor6">
    <w:name w:val="heading 6"/>
    <w:basedOn w:val="Norml"/>
    <w:next w:val="Norml"/>
    <w:uiPriority w:val="9"/>
    <w:semiHidden/>
    <w:unhideWhenUsed/>
    <w:qFormat/>
    <w:rsid w:val="00BF11C6"/>
    <w:pPr>
      <w:keepNext/>
      <w:keepLines/>
      <w:spacing w:before="200" w:after="40"/>
      <w:outlineLvl w:val="5"/>
    </w:pPr>
    <w:rPr>
      <w:b/>
      <w:sz w:val="20"/>
      <w:szCs w:val="20"/>
    </w:rPr>
  </w:style>
  <w:style w:type="character" w:default="1" w:styleId="Bekezdsalapbettpusa">
    <w:name w:val="Default Paragraph Font"/>
    <w:uiPriority w:val="1"/>
    <w:semiHidden/>
    <w:unhideWhenUsed/>
    <w:rsid w:val="00BF11C6"/>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F11C6"/>
  </w:style>
  <w:style w:type="table" w:customStyle="1" w:styleId="TableNormal">
    <w:name w:val="Table Normal"/>
    <w:rsid w:val="00BF11C6"/>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BF11C6"/>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BF11C6"/>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BF11C6"/>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BF11C6"/>
    <w:rPr>
      <w:sz w:val="16"/>
      <w:szCs w:val="16"/>
    </w:rPr>
  </w:style>
  <w:style w:type="paragraph" w:styleId="Buborkszveg">
    <w:name w:val="Balloon Text"/>
    <w:basedOn w:val="Norml"/>
    <w:link w:val="BuborkszvegChar"/>
    <w:uiPriority w:val="99"/>
    <w:semiHidden/>
    <w:unhideWhenUsed/>
    <w:rsid w:val="00BF11C6"/>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BF11C6"/>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BF11C6"/>
    <w:rPr>
      <w:i/>
      <w:noProof/>
    </w:rPr>
  </w:style>
  <w:style w:type="paragraph" w:styleId="Lista">
    <w:name w:val="List"/>
    <w:basedOn w:val="Norml"/>
    <w:uiPriority w:val="7"/>
    <w:qFormat/>
    <w:rsid w:val="00BF11C6"/>
    <w:pPr>
      <w:keepLines/>
      <w:widowControl/>
      <w:numPr>
        <w:numId w:val="4"/>
      </w:numPr>
    </w:pPr>
  </w:style>
  <w:style w:type="paragraph" w:styleId="Lista2">
    <w:name w:val="List 2"/>
    <w:basedOn w:val="Lista"/>
    <w:uiPriority w:val="7"/>
    <w:rsid w:val="00BF11C6"/>
    <w:pPr>
      <w:numPr>
        <w:ilvl w:val="1"/>
      </w:numPr>
    </w:pPr>
  </w:style>
  <w:style w:type="paragraph" w:styleId="Lista3">
    <w:name w:val="List 3"/>
    <w:basedOn w:val="Lista"/>
    <w:uiPriority w:val="7"/>
    <w:rsid w:val="00BF11C6"/>
    <w:pPr>
      <w:numPr>
        <w:ilvl w:val="2"/>
      </w:numPr>
    </w:pPr>
  </w:style>
  <w:style w:type="paragraph" w:styleId="Lista4">
    <w:name w:val="List 4"/>
    <w:basedOn w:val="Lista"/>
    <w:uiPriority w:val="7"/>
    <w:rsid w:val="00BF11C6"/>
    <w:pPr>
      <w:numPr>
        <w:ilvl w:val="3"/>
      </w:numPr>
    </w:pPr>
  </w:style>
  <w:style w:type="paragraph" w:styleId="Lista5">
    <w:name w:val="List 5"/>
    <w:basedOn w:val="Lista"/>
    <w:uiPriority w:val="7"/>
    <w:rsid w:val="00BF11C6"/>
    <w:pPr>
      <w:numPr>
        <w:ilvl w:val="4"/>
      </w:numPr>
    </w:pPr>
  </w:style>
  <w:style w:type="paragraph" w:styleId="lfej">
    <w:name w:val="header"/>
    <w:basedOn w:val="Norml"/>
    <w:link w:val="lfejChar"/>
    <w:uiPriority w:val="24"/>
    <w:qFormat/>
    <w:rsid w:val="00BF11C6"/>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BF11C6"/>
    <w:pPr>
      <w:ind w:left="720" w:hanging="720"/>
    </w:pPr>
  </w:style>
  <w:style w:type="character" w:customStyle="1" w:styleId="Code">
    <w:name w:val="Code"/>
    <w:uiPriority w:val="1"/>
    <w:qFormat/>
    <w:rsid w:val="00BF11C6"/>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BF11C6"/>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BF11C6"/>
    <w:rPr>
      <w:vertAlign w:val="superscript"/>
    </w:rPr>
  </w:style>
  <w:style w:type="character" w:customStyle="1" w:styleId="ForeignKannadaScript">
    <w:name w:val="Foreign: KannadaScript"/>
    <w:basedOn w:val="Foreign"/>
    <w:uiPriority w:val="1"/>
    <w:qFormat/>
    <w:rsid w:val="00BF11C6"/>
    <w:rPr>
      <w:rFonts w:ascii="Gentium Plus" w:hAnsi="Gentium Plus" w:cs="Arial Unicode MS"/>
      <w:b w:val="0"/>
      <w:i w:val="0"/>
      <w:noProof/>
    </w:rPr>
  </w:style>
  <w:style w:type="character" w:customStyle="1" w:styleId="ForeignTamilScript">
    <w:name w:val="Foreign: TamilScript"/>
    <w:basedOn w:val="Foreign"/>
    <w:uiPriority w:val="1"/>
    <w:qFormat/>
    <w:rsid w:val="00BF11C6"/>
    <w:rPr>
      <w:rFonts w:ascii="Gentium Plus" w:hAnsi="Gentium Plus" w:cs="Nirmala UI"/>
      <w:b w:val="0"/>
      <w:i w:val="0"/>
      <w:noProof/>
      <w:szCs w:val="24"/>
    </w:rPr>
  </w:style>
  <w:style w:type="character" w:customStyle="1" w:styleId="ForeignBalineseScript">
    <w:name w:val="Foreign: BalineseScript"/>
    <w:basedOn w:val="Foreign"/>
    <w:uiPriority w:val="1"/>
    <w:qFormat/>
    <w:rsid w:val="00BF11C6"/>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BF11C6"/>
    <w:rPr>
      <w:rFonts w:ascii="Leelawadee UI" w:hAnsi="Leelawadee UI" w:cs="Leelawadee UI"/>
      <w:i w:val="0"/>
      <w:noProof/>
    </w:rPr>
  </w:style>
  <w:style w:type="character" w:customStyle="1" w:styleId="ForeignBrahmiScript">
    <w:name w:val="Foreign: BrahmiScript"/>
    <w:basedOn w:val="Foreign"/>
    <w:uiPriority w:val="1"/>
    <w:qFormat/>
    <w:rsid w:val="00BF11C6"/>
    <w:rPr>
      <w:rFonts w:ascii="Segoe UI Historic" w:hAnsi="Segoe UI Historic" w:cs="Segoe UI Historic"/>
      <w:i w:val="0"/>
      <w:noProof/>
    </w:rPr>
  </w:style>
  <w:style w:type="character" w:customStyle="1" w:styleId="ForeignOriyaScript">
    <w:name w:val="Foreign: OriyaScript"/>
    <w:basedOn w:val="Foreign"/>
    <w:uiPriority w:val="1"/>
    <w:qFormat/>
    <w:rsid w:val="00BF11C6"/>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BF11C6"/>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BF11C6"/>
    <w:pPr>
      <w:tabs>
        <w:tab w:val="right" w:pos="851"/>
        <w:tab w:val="left" w:pos="1134"/>
      </w:tabs>
    </w:pPr>
    <w:rPr>
      <w:lang w:eastAsia="en-GB" w:bidi="hi-IN"/>
    </w:rPr>
  </w:style>
  <w:style w:type="character" w:styleId="Hiperhivatkozs">
    <w:name w:val="Hyperlink"/>
    <w:basedOn w:val="Bekezdsalapbettpusa"/>
    <w:uiPriority w:val="99"/>
    <w:unhideWhenUsed/>
    <w:rsid w:val="00BF11C6"/>
    <w:rPr>
      <w:color w:val="0000FF" w:themeColor="hyperlink"/>
      <w:u w:val="single"/>
    </w:rPr>
  </w:style>
  <w:style w:type="character" w:styleId="Feloldatlanmegemlts">
    <w:name w:val="Unresolved Mention"/>
    <w:basedOn w:val="Bekezdsalapbettpusa"/>
    <w:uiPriority w:val="99"/>
    <w:semiHidden/>
    <w:unhideWhenUsed/>
    <w:rsid w:val="00BF11C6"/>
    <w:rPr>
      <w:color w:val="605E5C"/>
      <w:shd w:val="clear" w:color="auto" w:fill="E1DFDD"/>
    </w:rPr>
  </w:style>
  <w:style w:type="character" w:styleId="Mrltotthiperhivatkozs">
    <w:name w:val="FollowedHyperlink"/>
    <w:basedOn w:val="Bekezdsalapbettpusa"/>
    <w:uiPriority w:val="99"/>
    <w:semiHidden/>
    <w:unhideWhenUsed/>
    <w:rsid w:val="00BF11C6"/>
    <w:rPr>
      <w:color w:val="800080" w:themeColor="followedHyperlink"/>
      <w:u w:val="single"/>
    </w:rPr>
  </w:style>
  <w:style w:type="table" w:styleId="Rcsostblzat">
    <w:name w:val="Table Grid"/>
    <w:basedOn w:val="Normltblzat"/>
    <w:uiPriority w:val="39"/>
    <w:rsid w:val="00BF11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F11C6"/>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BF11C6"/>
    <w:rPr>
      <w:noProof/>
      <w:position w:val="-10"/>
      <w:lang w:val="en-GB" w:eastAsia="fr-FR"/>
    </w:rPr>
  </w:style>
  <w:style w:type="character" w:customStyle="1" w:styleId="ForeignKhmerScript">
    <w:name w:val="Foreign: KhmerScript"/>
    <w:basedOn w:val="Bekezdsalapbettpusa"/>
    <w:uiPriority w:val="1"/>
    <w:qFormat/>
    <w:rsid w:val="00BF11C6"/>
    <w:rPr>
      <w:rFonts w:ascii="Gentium Plus" w:hAnsi="Gentium Plus" w:cs="DaunPenh"/>
      <w:szCs w:val="36"/>
      <w:lang w:bidi="km-KH"/>
    </w:rPr>
  </w:style>
  <w:style w:type="paragraph" w:styleId="TJ1">
    <w:name w:val="toc 1"/>
    <w:basedOn w:val="Norml"/>
    <w:next w:val="Norml"/>
    <w:uiPriority w:val="39"/>
    <w:unhideWhenUsed/>
    <w:rsid w:val="00BF11C6"/>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F11C6"/>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BF11C6"/>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BF11C6"/>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BF11C6"/>
    <w:rPr>
      <w:smallCaps/>
      <w:noProof/>
    </w:rPr>
  </w:style>
  <w:style w:type="character" w:customStyle="1" w:styleId="Codeattribute">
    <w:name w:val="Code_attribute"/>
    <w:basedOn w:val="Code"/>
    <w:uiPriority w:val="1"/>
    <w:qFormat/>
    <w:rsid w:val="00BF11C6"/>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BF11C6"/>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BF11C6"/>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BF11C6"/>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BF11C6"/>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BF11C6"/>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BF11C6"/>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BF11C6"/>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BF11C6"/>
    <w:pPr>
      <w:widowControl/>
      <w:numPr>
        <w:numId w:val="30"/>
      </w:numPr>
      <w:spacing w:before="60"/>
      <w:contextualSpacing/>
    </w:pPr>
  </w:style>
  <w:style w:type="character" w:customStyle="1" w:styleId="ForeignTamilGrantha">
    <w:name w:val="Foreign:TamilGrantha"/>
    <w:basedOn w:val="ForeignTamilScript"/>
    <w:uiPriority w:val="1"/>
    <w:qFormat/>
    <w:rsid w:val="00BF11C6"/>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BF11C6"/>
    <w:rPr>
      <w:rFonts w:ascii="Gentium Plus" w:hAnsi="Gentium Plus" w:cs="Arial Unicode MS"/>
      <w:b w:val="0"/>
      <w:i w:val="0"/>
      <w:noProof/>
    </w:rPr>
  </w:style>
  <w:style w:type="character" w:customStyle="1" w:styleId="MetreCode">
    <w:name w:val="MetreCode"/>
    <w:basedOn w:val="Bekezdsalapbettpusa"/>
    <w:uiPriority w:val="1"/>
    <w:qFormat/>
    <w:rsid w:val="00BF11C6"/>
    <w:rPr>
      <w:rFonts w:ascii="Cardo" w:eastAsia="Arial Unicode MS" w:hAnsi="Cardo" w:cs="Arial Unicode MS"/>
      <w:spacing w:val="30"/>
    </w:rPr>
  </w:style>
  <w:style w:type="paragraph" w:customStyle="1" w:styleId="Frontmatter">
    <w:name w:val="Frontmatter"/>
    <w:basedOn w:val="Norml"/>
    <w:qFormat/>
    <w:rsid w:val="00BF11C6"/>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BF11C6"/>
    <w:rPr>
      <w:rFonts w:ascii="Myanmar Text" w:hAnsi="Myanmar Text" w:cs="Myanmar Text"/>
      <w:i w:val="0"/>
      <w:noProof/>
    </w:rPr>
  </w:style>
  <w:style w:type="character" w:customStyle="1" w:styleId="JegyzetszvegChar">
    <w:name w:val="Jegyzetszöveg Char"/>
    <w:basedOn w:val="Bekezdsalapbettpusa"/>
    <w:link w:val="Jegyzetszveg"/>
    <w:uiPriority w:val="99"/>
    <w:rsid w:val="00BF11C6"/>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BF11C6"/>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BF11C6"/>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BF11C6"/>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BF11C6"/>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BF11C6"/>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BF11C6"/>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BF11C6"/>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BF11C6"/>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BF11C6"/>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BF11C6"/>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BF11C6"/>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BF11C6"/>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software.sil.org/gentium/" TargetMode="Externa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hyperlink" Target="https://standards.iso.org/ittf/PubliclyAvailableStandards/c069119_ISO_IEC_10646_2017.zip"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ISO_15919" TargetMode="External"/><Relationship Id="rId29" Type="http://schemas.openxmlformats.org/officeDocument/2006/relationships/image" Target="media/image12.jpeg"/><Relationship Id="rId11" Type="http://schemas.openxmlformats.org/officeDocument/2006/relationships/hyperlink" Target="https://www.tandfonline.com/doi/full/10.1080/17586801.2019.1697412" TargetMode="Externa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iso.org/standard/28333.html" TargetMode="External"/><Relationship Id="rId53" Type="http://schemas.microsoft.com/office/2018/08/relationships/commentsExtensible" Target="commentsExtensible.xml"/><Relationship Id="rId5" Type="http://schemas.openxmlformats.org/officeDocument/2006/relationships/webSettings" Target="webSettings.xml"/><Relationship Id="rId10" Type="http://schemas.openxmlformats.org/officeDocument/2006/relationships/hyperlink" Target="https://www.researchgate.net/publication/378708563_ANOTHER_LOOK_AT_GRAPHEME-TO-PHONEME_CORRESPONDENCES_AND_ORTHOGRAPHIC_DEPTH_IN_ENGLISH" TargetMode="External"/><Relationship Id="rId19" Type="http://schemas.microsoft.com/office/2016/09/relationships/commentsIds" Target="commentsIds.xml"/><Relationship Id="rId31" Type="http://schemas.openxmlformats.org/officeDocument/2006/relationships/image" Target="media/image14.jpeg"/><Relationship Id="rId44" Type="http://schemas.openxmlformats.org/officeDocument/2006/relationships/hyperlink" Target="https://www.iso.org/standard/28333.htm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get/noto/"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footer" Target="footer1.xml"/><Relationship Id="rId8" Type="http://schemas.openxmlformats.org/officeDocument/2006/relationships/image" Target="media/image1.emf"/><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www.unicode.org/standard/standard.html" TargetMode="External"/><Relationship Id="rId17" Type="http://schemas.openxmlformats.org/officeDocument/2006/relationships/comments" Target="comments.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standards.iso.org/ittf/PubliclyAvailableStandards/c069119_ISO_IEC_10646_2017.zip" TargetMode="External"/><Relationship Id="rId20" Type="http://schemas.openxmlformats.org/officeDocument/2006/relationships/image" Target="media/image3.jpe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ombay.indology.info/software/fonts/induni/index.html"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755D-A982-42EB-BA95-F64668CF3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32</Pages>
  <Words>14938</Words>
  <Characters>85147</Characters>
  <Application>Microsoft Office Word</Application>
  <DocSecurity>0</DocSecurity>
  <Lines>709</Lines>
  <Paragraphs>199</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99886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35</cp:revision>
  <cp:lastPrinted>2019-08-29T12:31:00Z</cp:lastPrinted>
  <dcterms:created xsi:type="dcterms:W3CDTF">2020-07-02T09:25:00Z</dcterms:created>
  <dcterms:modified xsi:type="dcterms:W3CDTF">2024-11-29T12:52:00Z</dcterms:modified>
</cp:coreProperties>
</file>