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7811408"/>
      <w:bookmarkStart w:id="19" w:name="_Toc17811463"/>
      <w:bookmarkStart w:id="20" w:name="_Toc162447128"/>
      <w:bookmarkEnd w:id="16"/>
      <w:bookmarkEnd w:id="17"/>
      <w:r>
        <w:t>Summary of changes since the last</w:t>
      </w:r>
      <w:r w:rsidR="005A6CF2">
        <w:t xml:space="preserve"> version</w:t>
      </w:r>
      <w:bookmarkEnd w:id="20"/>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8"/>
      <w:bookmarkEnd w:id="19"/>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7811412"/>
      <w:bookmarkStart w:id="44" w:name="_Toc17811467"/>
      <w:bookmarkStart w:id="45" w:name="_Toc162447132"/>
      <w:bookmarkEnd w:id="42"/>
      <w:r>
        <w:t>Abbreviations</w:t>
      </w:r>
      <w:bookmarkEnd w:id="45"/>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3"/>
      <w:bookmarkEnd w:id="44"/>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sidRPr="00BE53E8">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Ref15564956"/>
      <w:bookmarkStart w:id="116" w:name="_Toc162447149"/>
      <w:r>
        <w:t xml:space="preserve">Representation of </w:t>
      </w:r>
      <w:r>
        <w:rPr>
          <w:rStyle w:val="Foreign"/>
        </w:rPr>
        <w:t>avagraha</w:t>
      </w:r>
      <w:bookmarkEnd w:id="112"/>
      <w:bookmarkEnd w:id="113"/>
      <w:bookmarkEnd w:id="114"/>
      <w:bookmarkEnd w:id="116"/>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5"/>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lastRenderedPageBreak/>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proofErr w:type="spellStart"/>
      <w:ins w:id="158"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16du:dateUtc="2024-03-27T14:02:00Z">
        <w:r w:rsidDel="00BC6A9C">
          <w:delText xml:space="preserve">Glyph </w:delText>
        </w:r>
      </w:del>
      <w:r>
        <w:t xml:space="preserve">Forms and </w:t>
      </w:r>
      <w:del w:id="178" w:author="Dániel Balogh" w:date="2024-03-27T15:02:00Z" w16du:dateUtc="2024-03-27T14:02:00Z">
        <w:r w:rsidDel="00BC6A9C">
          <w:delText>Compositions</w:delText>
        </w:r>
      </w:del>
      <w:bookmarkEnd w:id="174"/>
      <w:bookmarkEnd w:id="175"/>
      <w:ins w:id="179" w:author="Dániel Balogh" w:date="2024-03-27T15:02:00Z" w16du:dateUtc="2024-03-27T14:02:00Z">
        <w:r w:rsidR="00BC6A9C">
          <w:t>Functions</w:t>
        </w:r>
      </w:ins>
      <w:bookmarkEnd w:id="176"/>
    </w:p>
    <w:p w14:paraId="000000CE" w14:textId="6AA0F44E" w:rsidR="006F3A4A" w:rsidRDefault="00395046" w:rsidP="00BC6A9C">
      <w:pPr>
        <w:pStyle w:val="Lista"/>
        <w:rPr>
          <w:ins w:id="180" w:author="Dániel Balogh" w:date="2024-03-27T15:05:00Z" w16du:dateUtc="2024-03-27T14:05:00Z"/>
        </w:rPr>
      </w:pPr>
      <w:r>
        <w:t xml:space="preserve">ideally, transliteration would </w:t>
      </w:r>
      <w:del w:id="181" w:author="Dániel Balogh" w:date="2024-03-27T15:03:00Z" w16du:dateUtc="2024-03-27T14:03:00Z">
        <w:r w:rsidDel="00BC6A9C">
          <w:delText xml:space="preserve">not </w:delText>
        </w:r>
      </w:del>
      <w:r>
        <w:t xml:space="preserve">be concerned </w:t>
      </w:r>
      <w:ins w:id="182" w:author="Dániel Balogh" w:date="2024-03-27T15:03:00Z" w16du:dateUtc="2024-03-27T14:03:00Z">
        <w:r w:rsidR="00BC6A9C">
          <w:t xml:space="preserve">with graphemes alone, and disregard </w:t>
        </w:r>
      </w:ins>
      <w:ins w:id="183" w:author="Dániel Balogh" w:date="2024-03-27T15:05:00Z" w16du:dateUtc="2024-03-27T14:05:00Z">
        <w:r w:rsidR="00BC6A9C">
          <w:t xml:space="preserve">the choice of </w:t>
        </w:r>
      </w:ins>
      <w:del w:id="184" w:author="Dániel Balogh" w:date="2024-03-27T15:05:00Z" w16du:dateUtc="2024-03-27T14:05:00Z">
        <w:r w:rsidDel="00BC6A9C">
          <w:delText xml:space="preserve">with what </w:delText>
        </w:r>
      </w:del>
      <w:r>
        <w:t xml:space="preserve">allograph </w:t>
      </w:r>
      <w:del w:id="185" w:author="Dániel Balogh" w:date="2024-03-27T15:05:00Z" w16du:dateUtc="2024-03-27T14: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87"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0" w:name="_gd5taio96c5" w:colFirst="0" w:colLast="0"/>
      <w:bookmarkStart w:id="201" w:name="_Ref17810730"/>
      <w:bookmarkStart w:id="202" w:name="_Toc17811433"/>
      <w:bookmarkStart w:id="203" w:name="_Toc17811488"/>
      <w:bookmarkStart w:id="204" w:name="_Ref15558341"/>
      <w:bookmarkStart w:id="205" w:name="_Ref15561172"/>
      <w:bookmarkStart w:id="206" w:name="_Toc162447160"/>
      <w:bookmarkEnd w:id="200"/>
      <w:r>
        <w:t xml:space="preserve">Independent vowels as special </w:t>
      </w:r>
      <w:r w:rsidR="000C3F1F">
        <w:t xml:space="preserve">simplex </w:t>
      </w:r>
      <w:r>
        <w:t>characters</w:t>
      </w:r>
      <w:bookmarkEnd w:id="201"/>
      <w:bookmarkEnd w:id="202"/>
      <w:bookmarkEnd w:id="203"/>
      <w:bookmarkEnd w:id="206"/>
      <w:r>
        <w:t xml:space="preserve"> </w:t>
      </w:r>
      <w:bookmarkEnd w:id="204"/>
      <w:bookmarkEnd w:id="205"/>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7" w:name="_Ref17810731"/>
      <w:bookmarkStart w:id="208" w:name="_Toc17811434"/>
      <w:bookmarkStart w:id="209" w:name="_Toc17811489"/>
      <w:bookmarkStart w:id="210" w:name="_Ref22203423"/>
      <w:bookmarkStart w:id="211" w:name="_Ref22208509"/>
      <w:bookmarkStart w:id="212" w:name="_Toc162447161"/>
      <w:r w:rsidRPr="00424A23">
        <w:t xml:space="preserve">Independent vowels as </w:t>
      </w:r>
      <w:r w:rsidR="00087C8B" w:rsidRPr="00424A23">
        <w:t>complex characters involving</w:t>
      </w:r>
      <w:r w:rsidRPr="00424A23">
        <w:t xml:space="preserve"> a “vowel support”</w:t>
      </w:r>
      <w:bookmarkEnd w:id="207"/>
      <w:bookmarkEnd w:id="208"/>
      <w:bookmarkEnd w:id="209"/>
      <w:bookmarkEnd w:id="210"/>
      <w:bookmarkEnd w:id="211"/>
      <w:bookmarkEnd w:id="21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3" w:author="Dániel Balogh" w:date="2024-03-27T16:04:00Z" w16du:dateUtc="2024-03-27T15:04:00Z"/>
        </w:rPr>
      </w:pPr>
      <w:ins w:id="214" w:author="Dániel Balogh" w:date="2024-03-27T16:04:00Z" w16du:dateUtc="2024-03-27T15:04:00Z">
        <w:r>
          <w:t xml:space="preserve">thus, the text in the image to the right is to be transliterated as </w:t>
        </w:r>
      </w:ins>
      <w:ins w:id="215" w:author="Dániel Balogh" w:date="2024-03-27T16:05:00Z" w16du:dateUtc="2024-03-27T15: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6" w:author="Dániel Balogh" w:date="2024-03-27T16:03:00Z" w16du:dateUtc="2024-03-27T15:03:00Z">
        <w:r>
          <w:t xml:space="preserve">see also </w:t>
        </w:r>
        <w:r>
          <w:fldChar w:fldCharType="begin"/>
        </w:r>
        <w:r>
          <w:instrText xml:space="preserve"> REF _Ref162447839 \r \h </w:instrText>
        </w:r>
      </w:ins>
      <w:r>
        <w:fldChar w:fldCharType="separate"/>
      </w:r>
      <w:ins w:id="217" w:author="Dániel Balogh" w:date="2024-03-27T16:03:00Z" w16du:dateUtc="2024-03-27T15:03:00Z">
        <w:r>
          <w:t>3.4.2</w:t>
        </w:r>
        <w:r>
          <w:fldChar w:fldCharType="end"/>
        </w:r>
        <w:r>
          <w:t xml:space="preserve"> about other situations where independent vowel signs form a ligature with </w:t>
        </w:r>
      </w:ins>
      <w:ins w:id="218" w:author="Dániel Balogh" w:date="2024-03-27T16:04:00Z" w16du:dateUtc="2024-03-27T15: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19" w:author="Dániel Balogh" w:date="2020-11-02T08:51:00Z">
              <w:r w:rsidRPr="00731E68">
                <w:rPr>
                  <w:rStyle w:val="Foreign"/>
                </w:rPr>
                <w:t>A</w:t>
              </w:r>
              <w:r w:rsidRPr="007D6365">
                <w:t xml:space="preserve"> with</w:t>
              </w:r>
              <w:r>
                <w:t xml:space="preserve"> </w:t>
              </w:r>
            </w:ins>
            <w:ins w:id="220" w:author="Dániel Balogh" w:date="2020-11-02T08:52:00Z">
              <w:r w:rsidRPr="007D6365">
                <w:rPr>
                  <w:rStyle w:val="Foreign"/>
                  <w:rFonts w:eastAsia="Arial"/>
                </w:rPr>
                <w:t>ə</w:t>
              </w:r>
            </w:ins>
            <w:ins w:id="22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4" w:author="Arlo Griffiths" w:date="2021-10-12T07:08:00Z">
              <w:r>
                <w:rPr>
                  <w:rStyle w:val="Foreign"/>
                </w:rPr>
                <w:t>ə</w:t>
              </w:r>
            </w:ins>
            <w:ins w:id="225"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6" w:author="Dániel Balogh" w:date="2020-11-02T08:51:00Z">
              <w:r w:rsidRPr="00731E68">
                <w:rPr>
                  <w:rStyle w:val="Foreign"/>
                </w:rPr>
                <w:t>A</w:t>
              </w:r>
              <w:r w:rsidRPr="007D6365">
                <w:t xml:space="preserve"> with</w:t>
              </w:r>
              <w:r>
                <w:t xml:space="preserve"> </w:t>
              </w:r>
            </w:ins>
            <w:ins w:id="227" w:author="Dániel Balogh" w:date="2020-11-02T08:52:00Z">
              <w:r w:rsidRPr="007D6365">
                <w:rPr>
                  <w:rStyle w:val="Foreign"/>
                  <w:rFonts w:eastAsia="Arial"/>
                </w:rPr>
                <w:t>ə</w:t>
              </w:r>
            </w:ins>
            <w:ins w:id="228"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2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0" w:author="Dániel Balogh" w:date="2020-11-02T08:52:00Z">
              <w:r>
                <w:rPr>
                  <w:rStyle w:val="Foreign"/>
                </w:rPr>
                <w:t>q</w:t>
              </w:r>
              <w:r w:rsidRPr="007D6365">
                <w:rPr>
                  <w:rStyle w:val="Foreign"/>
                  <w:rFonts w:eastAsia="Arial"/>
                </w:rPr>
                <w:t>ə</w:t>
              </w:r>
              <w:r>
                <w:rPr>
                  <w:rStyle w:val="Foreign"/>
                  <w:rFonts w:eastAsia="Arial"/>
                </w:rPr>
                <w:t>:</w:t>
              </w:r>
            </w:ins>
            <w:ins w:id="231"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6" w:author="Arlo Griffiths" w:date="2021-10-12T07:08:00Z">
              <w:r>
                <w:rPr>
                  <w:rStyle w:val="Foreign"/>
                </w:rPr>
                <w:t>ə̄</w:t>
              </w:r>
            </w:ins>
            <w:ins w:id="237"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8" w:name="_Toc17811436"/>
      <w:bookmarkStart w:id="239" w:name="_Toc17811491"/>
      <w:bookmarkStart w:id="240" w:name="_Ref15558460"/>
      <w:bookmarkStart w:id="241" w:name="_ehbz2lfh7tyw" w:colFirst="0" w:colLast="0"/>
      <w:bookmarkStart w:id="242" w:name="_3d3e9odqzwx0" w:colFirst="0" w:colLast="0"/>
      <w:bookmarkStart w:id="243" w:name="_Ref15558434"/>
      <w:bookmarkStart w:id="244" w:name="_Toc17811435"/>
      <w:bookmarkStart w:id="245" w:name="_Toc17811490"/>
      <w:bookmarkStart w:id="246" w:name="_Toc162447162"/>
      <w:bookmarkEnd w:id="241"/>
      <w:bookmarkEnd w:id="242"/>
      <w:r>
        <w:t>Repurposed vowel markers</w:t>
      </w:r>
      <w:bookmarkEnd w:id="243"/>
      <w:bookmarkEnd w:id="244"/>
      <w:bookmarkEnd w:id="245"/>
      <w:bookmarkEnd w:id="246"/>
    </w:p>
    <w:p w14:paraId="02AE89EA" w14:textId="59DB5013" w:rsidR="00F36FE8" w:rsidRDefault="00F36FE8" w:rsidP="002A4AC3">
      <w:pPr>
        <w:pStyle w:val="Lista"/>
        <w:rPr>
          <w:ins w:id="247" w:author="Dániel Balogh" w:date="2024-03-27T15:19:00Z" w16du:dateUtc="2024-03-27T14:19:00Z"/>
        </w:rPr>
      </w:pPr>
      <w:ins w:id="248" w:author="Dániel Balogh" w:date="2024-03-27T15:19:00Z" w16du:dateUtc="2024-03-27T14:19:00Z">
        <w:r>
          <w:t xml:space="preserve">this subsection is about the deliberate and consistent use of vowel markers for a purpose other than </w:t>
        </w:r>
      </w:ins>
      <w:ins w:id="249" w:author="Dániel Balogh" w:date="2024-03-27T15:20:00Z" w16du:dateUtc="2024-03-27T14:20:00Z">
        <w:r>
          <w:t>their ancestral function; see also §</w:t>
        </w:r>
        <w:r>
          <w:fldChar w:fldCharType="begin"/>
        </w:r>
        <w:r>
          <w:instrText xml:space="preserve"> REF _Ref162445252 \r \h </w:instrText>
        </w:r>
      </w:ins>
      <w:r>
        <w:fldChar w:fldCharType="separate"/>
      </w:r>
      <w:r w:rsidR="00B968FD">
        <w:t>3.4.1</w:t>
      </w:r>
      <w:ins w:id="250" w:author="Dániel Balogh" w:date="2024-03-27T15:20:00Z" w16du:dateUtc="2024-03-27T14: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1"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2"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0-11-02T09:06:00Z">
        <w:r>
          <w:t xml:space="preserve">e.g. </w:t>
        </w:r>
      </w:ins>
      <w:ins w:id="254"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5" w:author="Dániel Balogh" w:date="2020-11-02T09:07:00Z">
        <w:r>
          <w:fldChar w:fldCharType="end"/>
        </w:r>
        <w:r>
          <w:t xml:space="preserve"> about the v</w:t>
        </w:r>
      </w:ins>
      <w:ins w:id="256"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FA16B5">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7"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8" w:name="_Toc162447163"/>
      <w:r>
        <w:t>Short vowel written where a corresponding long vowel is expected</w:t>
      </w:r>
      <w:bookmarkEnd w:id="238"/>
      <w:bookmarkEnd w:id="239"/>
      <w:bookmarkEnd w:id="25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59" w:name="_8gpvi1clotas" w:colFirst="0" w:colLast="0"/>
      <w:bookmarkStart w:id="260" w:name="_Ref17795443"/>
      <w:bookmarkStart w:id="261" w:name="_Toc17811440"/>
      <w:bookmarkStart w:id="262" w:name="_Toc17811495"/>
      <w:bookmarkStart w:id="263" w:name="_Toc162447164"/>
      <w:bookmarkEnd w:id="240"/>
      <w:bookmarkEnd w:id="259"/>
      <w:r w:rsidRPr="00424A23">
        <w:t>Characters with alternative or optional phonemic values</w:t>
      </w:r>
      <w:bookmarkEnd w:id="260"/>
      <w:bookmarkEnd w:id="261"/>
      <w:bookmarkEnd w:id="262"/>
      <w:bookmarkEnd w:id="26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4" w:name="_Hlk44319749"/>
      <w:r>
        <w:t>the numeral 2 is used in Old Sundanese to represent the phonemes /</w:t>
      </w:r>
      <w:proofErr w:type="spellStart"/>
      <w:r>
        <w:t>ro</w:t>
      </w:r>
      <w:proofErr w:type="spellEnd"/>
      <w:r>
        <w:t>/</w:t>
      </w:r>
      <w:bookmarkEnd w:id="26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3836AF9F" w14:textId="0FEAA765" w:rsidR="00DF4B64" w:rsidRDefault="00DF4B64" w:rsidP="00DF4B64">
      <w:pPr>
        <w:pStyle w:val="Cmsor3"/>
        <w:numPr>
          <w:ilvl w:val="2"/>
          <w:numId w:val="16"/>
        </w:numPr>
      </w:pPr>
      <w:bookmarkStart w:id="265" w:name="_77xvqqxwsyaq" w:colFirst="0" w:colLast="0"/>
      <w:bookmarkStart w:id="266" w:name="_Toc17811441"/>
      <w:bookmarkStart w:id="267" w:name="_Toc17811496"/>
      <w:bookmarkStart w:id="268" w:name="_Ref40103880"/>
      <w:bookmarkStart w:id="269" w:name="_Toc162447165"/>
      <w:bookmarkEnd w:id="265"/>
      <w:r>
        <w:t xml:space="preserve">Special forms of </w:t>
      </w:r>
      <w:r>
        <w:rPr>
          <w:rStyle w:val="Foreign"/>
        </w:rPr>
        <w:t>anusvāra</w:t>
      </w:r>
      <w:bookmarkEnd w:id="268"/>
      <w:bookmarkEnd w:id="269"/>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0"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1"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2"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3" w:author="Dániel Balogh" w:date="2021-01-29T10:05:00Z">
        <w:r>
          <w:t xml:space="preserve">note that if you use an asterisk for this purpose, then </w:t>
        </w:r>
      </w:ins>
      <w:ins w:id="274" w:author="Dániel Balogh" w:date="2021-01-29T10:06:00Z">
        <w:r>
          <w:t>you are advised not to use</w:t>
        </w:r>
      </w:ins>
      <w:ins w:id="275" w:author="Dániel Balogh" w:date="2021-01-29T10:05:00Z">
        <w:r>
          <w:t xml:space="preserve"> asterisks as shorthand for a zero vowel marker (§</w:t>
        </w:r>
        <w:r>
          <w:fldChar w:fldCharType="begin"/>
        </w:r>
        <w:r>
          <w:instrText xml:space="preserve"> REF _Ref17800758 \r \h </w:instrText>
        </w:r>
      </w:ins>
      <w:ins w:id="276" w:author="Dániel Balogh" w:date="2021-01-29T10:05:00Z">
        <w:r>
          <w:fldChar w:fldCharType="separate"/>
        </w:r>
      </w:ins>
      <w:r w:rsidR="00B968FD">
        <w:t>3.3.2</w:t>
      </w:r>
      <w:ins w:id="277" w:author="Dániel Balogh" w:date="2021-01-29T10:05:00Z">
        <w:r>
          <w:fldChar w:fldCharType="end"/>
        </w:r>
        <w:r>
          <w:t>)</w:t>
        </w:r>
      </w:ins>
    </w:p>
    <w:p w14:paraId="4CEF3F74" w14:textId="577055E2" w:rsidR="00673D5B" w:rsidRDefault="00F36FE8" w:rsidP="00673D5B">
      <w:pPr>
        <w:pStyle w:val="Cmsor2"/>
        <w:numPr>
          <w:ilvl w:val="1"/>
          <w:numId w:val="16"/>
        </w:numPr>
      </w:pPr>
      <w:bookmarkStart w:id="278" w:name="_Toc162447166"/>
      <w:ins w:id="279" w:author="Dániel Balogh" w:date="2024-03-27T15:13:00Z" w16du:dateUtc="2024-03-27T14:13:00Z">
        <w:r>
          <w:t xml:space="preserve">Special </w:t>
        </w:r>
        <w:r w:rsidRPr="00F36FE8">
          <w:rPr>
            <w:rStyle w:val="Foreign"/>
          </w:rPr>
          <w:t>akṣara</w:t>
        </w:r>
        <w:r>
          <w:t xml:space="preserve"> composition</w:t>
        </w:r>
      </w:ins>
      <w:bookmarkEnd w:id="278"/>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0" w:name="_Ref162445252"/>
      <w:bookmarkStart w:id="281" w:name="_Toc162447167"/>
      <w:r>
        <w:t xml:space="preserve">Multiple vowel markers within an </w:t>
      </w:r>
      <w:r w:rsidRPr="00061C63">
        <w:rPr>
          <w:rStyle w:val="Foreign"/>
        </w:rPr>
        <w:t>akṣara</w:t>
      </w:r>
      <w:bookmarkEnd w:id="280"/>
      <w:bookmarkEnd w:id="281"/>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6D6E4676">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2" w:author="Dániel Balogh" w:date="2023-04-17T11:42:00Z"/>
        </w:rPr>
      </w:pPr>
      <w:ins w:id="283"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4" w:author="Dániel Balogh" w:date="2024-03-27T15:18:00Z" w16du:dateUtc="2024-03-27T14:18:00Z">
        <w:r>
          <w:t xml:space="preserve">as a special case, </w:t>
        </w:r>
      </w:ins>
      <w:ins w:id="285"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6" w:author="Dániel Balogh" w:date="2023-04-17T11:38:00Z">
        <w:r>
          <w:t>ant /</w:t>
        </w:r>
        <w:r w:rsidRPr="00880368">
          <w:rPr>
            <w:rStyle w:val="Foreign"/>
          </w:rPr>
          <w:t>r̥</w:t>
        </w:r>
        <w:r>
          <w:rPr>
            <w:rStyle w:val="Foreign"/>
          </w:rPr>
          <w:t>/</w:t>
        </w:r>
        <w:r>
          <w:t xml:space="preserve"> phoneme</w:t>
        </w:r>
      </w:ins>
      <w:ins w:id="287" w:author="Dániel Balogh" w:date="2023-04-17T11:42:00Z">
        <w:r>
          <w:t xml:space="preserve"> </w:t>
        </w:r>
      </w:ins>
    </w:p>
    <w:p w14:paraId="6649EB4C" w14:textId="77777777" w:rsidR="00F36FE8" w:rsidRPr="00F36FE8" w:rsidRDefault="00F36FE8" w:rsidP="00F36FE8">
      <w:pPr>
        <w:pStyle w:val="Lista2"/>
        <w:rPr>
          <w:ins w:id="288" w:author="Dániel Balogh" w:date="2024-03-27T15:21:00Z" w16du:dateUtc="2024-03-27T14:21:00Z"/>
        </w:rPr>
      </w:pPr>
      <w:ins w:id="289"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0" w:author="Dániel Balogh" w:date="2023-04-17T11:47:00Z">
        <w:r>
          <w:t xml:space="preserve"> (as in the character </w:t>
        </w:r>
        <w:r w:rsidRPr="00880368">
          <w:rPr>
            <w:rStyle w:val="Foreign"/>
          </w:rPr>
          <w:t>mr̥</w:t>
        </w:r>
        <w:r>
          <w:rPr>
            <w:rStyle w:val="Foreign"/>
          </w:rPr>
          <w:t>i</w:t>
        </w:r>
        <w:r>
          <w:t xml:space="preserve"> on the right)</w:t>
        </w:r>
      </w:ins>
      <w:ins w:id="291" w:author="Dániel Balogh" w:date="2023-04-17T11:45:00Z">
        <w:r>
          <w:t xml:space="preserve">, transliterate </w:t>
        </w:r>
      </w:ins>
      <w:ins w:id="292" w:author="Dániel Balogh" w:date="2023-04-17T11:46:00Z">
        <w:r>
          <w:t>the combination as</w:t>
        </w:r>
      </w:ins>
      <w:ins w:id="293" w:author="Dániel Balogh" w:date="2023-04-17T11:45:00Z">
        <w:r>
          <w:t xml:space="preserve"> </w:t>
        </w:r>
        <w:r w:rsidRPr="00880368">
          <w:rPr>
            <w:rStyle w:val="Foreign"/>
          </w:rPr>
          <w:t>r̥</w:t>
        </w:r>
        <w:r>
          <w:rPr>
            <w:rStyle w:val="Foreign"/>
          </w:rPr>
          <w:t>i</w:t>
        </w:r>
      </w:ins>
      <w:ins w:id="294" w:author="Dániel Balogh" w:date="2024-03-27T15:21:00Z" w16du:dateUtc="2024-03-27T14:21:00Z">
        <w:r w:rsidRPr="00F36FE8">
          <w:t xml:space="preserve"> (optionally, </w:t>
        </w:r>
        <w:r>
          <w:rPr>
            <w:rStyle w:val="Foreign"/>
          </w:rPr>
          <w:t>r̥=i</w:t>
        </w:r>
        <w:r w:rsidRPr="00F36FE8">
          <w:t>)</w:t>
        </w:r>
      </w:ins>
    </w:p>
    <w:p w14:paraId="39AA9210" w14:textId="4792D032" w:rsidR="00F36FE8" w:rsidRDefault="00F36FE8" w:rsidP="00F36FE8">
      <w:pPr>
        <w:pStyle w:val="Lista2"/>
        <w:rPr>
          <w:ins w:id="295" w:author="Dániel Balogh" w:date="2023-04-17T11:45:00Z"/>
        </w:rPr>
      </w:pPr>
      <w:ins w:id="296"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7" w:author="Dániel Balogh" w:date="2023-04-17T11:43:00Z">
        <w:r>
          <w:t xml:space="preserve">in your digital edition, </w:t>
        </w:r>
      </w:ins>
      <w:ins w:id="298"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299" w:author="Dániel Balogh" w:date="2023-04-17T11:49:00Z">
        <w:r>
          <w:t>emended to</w:t>
        </w:r>
      </w:ins>
      <w:ins w:id="300" w:author="Dániel Balogh" w:date="2023-04-17T11:47:00Z">
        <w:r>
          <w:t xml:space="preserve"> </w:t>
        </w:r>
        <w:r w:rsidRPr="00880368">
          <w:rPr>
            <w:rStyle w:val="Foreign"/>
          </w:rPr>
          <w:t>r̥</w:t>
        </w:r>
        <w:r>
          <w:t xml:space="preserve"> (</w:t>
        </w:r>
      </w:ins>
      <w:ins w:id="301" w:author="Dániel Balogh" w:date="2023-04-17T11:49:00Z">
        <w:r>
          <w:t xml:space="preserve">by means of normalisation or correction as applicable, </w:t>
        </w:r>
      </w:ins>
      <w:ins w:id="302" w:author="Dániel Balogh" w:date="2023-04-17T11:48:00Z">
        <w:r>
          <w:t>see EGD §6.1.1)</w:t>
        </w:r>
      </w:ins>
    </w:p>
    <w:p w14:paraId="1FF6C4A6" w14:textId="18351AE5" w:rsidR="00673D5B" w:rsidRPr="00673D5B" w:rsidRDefault="009100E9" w:rsidP="00673D5B">
      <w:pPr>
        <w:pStyle w:val="Cmsor3"/>
        <w:numPr>
          <w:ilvl w:val="2"/>
          <w:numId w:val="16"/>
        </w:numPr>
      </w:pPr>
      <w:bookmarkStart w:id="303" w:name="_Toc162447168"/>
      <w:bookmarkStart w:id="304" w:name="_Ref162447839"/>
      <w:ins w:id="305" w:author="Dániel Balogh" w:date="2024-03-27T15:23:00Z" w16du:dateUtc="2024-03-27T14:23:00Z">
        <w:r>
          <w:t>Independent vowel signs behaving like consonant signs</w:t>
        </w:r>
      </w:ins>
      <w:bookmarkEnd w:id="303"/>
      <w:bookmarkEnd w:id="304"/>
    </w:p>
    <w:p w14:paraId="48B3D0C9" w14:textId="10DF7A83" w:rsidR="00B968FD" w:rsidRPr="00B968FD" w:rsidRDefault="00B968FD" w:rsidP="009100E9">
      <w:pPr>
        <w:pStyle w:val="Lista"/>
        <w:rPr>
          <w:ins w:id="306" w:author="Dániel Balogh" w:date="2024-03-27T15:44:00Z" w16du:dateUtc="2024-03-27T14:44:00Z"/>
        </w:rPr>
      </w:pPr>
      <w:bookmarkStart w:id="307" w:name="_Ref15558462"/>
      <w:bookmarkStart w:id="308" w:name="_Toc17811439"/>
      <w:bookmarkStart w:id="309" w:name="_Toc17811494"/>
      <w:bookmarkStart w:id="310" w:name="_Ref22719423"/>
      <w:ins w:id="311" w:author="Dániel Balogh" w:date="2024-03-27T15:44:00Z" w16du:dateUtc="2024-03-27T14:44:00Z">
        <w:r w:rsidRPr="00B968FD">
          <w:t>t</w:t>
        </w:r>
        <w:r>
          <w:t xml:space="preserve">his subsection is about </w:t>
        </w:r>
      </w:ins>
      <w:ins w:id="312" w:author="Dániel Balogh" w:date="2024-03-27T15:45:00Z" w16du:dateUtc="2024-03-27T14:45:00Z">
        <w:r>
          <w:t xml:space="preserve">vowel signs </w:t>
        </w:r>
      </w:ins>
      <w:ins w:id="313" w:author="Dániel Balogh" w:date="2024-03-27T15:48:00Z" w16du:dateUtc="2024-03-27T14:48:00Z">
        <w:r>
          <w:t>forming conjunc</w:t>
        </w:r>
      </w:ins>
      <w:ins w:id="314" w:author="Dániel Balogh" w:date="2024-03-27T15:49:00Z" w16du:dateUtc="2024-03-27T14:49:00Z">
        <w:r>
          <w:t xml:space="preserve">ts with consonant signs, apart from the special case where the glyph for independent </w:t>
        </w:r>
        <w:r w:rsidRPr="00B968FD">
          <w:rPr>
            <w:rStyle w:val="Foreign"/>
          </w:rPr>
          <w:t>A</w:t>
        </w:r>
        <w:r>
          <w:t xml:space="preserve"> is repurposed as a vowel support, for which see §</w:t>
        </w:r>
      </w:ins>
      <w:ins w:id="315" w:author="Dániel Balogh" w:date="2024-03-27T15:50:00Z" w16du:dateUtc="2024-03-27T14:50:00Z">
        <w:r>
          <w:fldChar w:fldCharType="begin"/>
        </w:r>
        <w:r>
          <w:instrText xml:space="preserve"> REF _Ref17810731 \r \h </w:instrText>
        </w:r>
      </w:ins>
      <w:r>
        <w:fldChar w:fldCharType="separate"/>
      </w:r>
      <w:r>
        <w:t>3.3.4</w:t>
      </w:r>
      <w:ins w:id="316" w:author="Dániel Balogh" w:date="2024-03-27T15:50:00Z" w16du:dateUtc="2024-03-27T14: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7" w:author="Dániel Balogh" w:date="2024-03-27T15:35:00Z" w16du:dateUtc="2024-03-27T14:35:00Z">
        <w:r w:rsidR="006638FF" w:rsidRPr="006638FF">
          <w:rPr>
            <w:b/>
            <w:bCs/>
          </w:rPr>
          <w:t>where</w:t>
        </w:r>
        <w:r w:rsidR="006638FF">
          <w:rPr>
            <w:b/>
            <w:bCs/>
          </w:rPr>
          <w:t xml:space="preserve"> an independent vowel sign is conjoined to a consonant sig</w:t>
        </w:r>
      </w:ins>
      <w:ins w:id="318" w:author="Dániel Balogh" w:date="2024-03-27T15:36:00Z" w16du:dateUtc="2024-03-27T14:36:00Z">
        <w:r w:rsidR="006638FF">
          <w:rPr>
            <w:b/>
            <w:bCs/>
          </w:rPr>
          <w:t>n to form a ligature, as the second R̥ in the</w:t>
        </w:r>
      </w:ins>
      <w:r w:rsidR="006638FF" w:rsidRPr="006638FF">
        <w:rPr>
          <w:b/>
          <w:bCs/>
          <w:noProof/>
        </w:rPr>
        <w:t xml:space="preserve"> </w:t>
      </w:r>
      <w:ins w:id="319" w:author="Dániel Balogh" w:date="2024-03-27T15:36:00Z" w16du:dateUtc="2024-03-27T14:36:00Z">
        <w:r w:rsidR="006638FF">
          <w:rPr>
            <w:b/>
            <w:bCs/>
          </w:rPr>
          <w:t xml:space="preserve"> image on the right</w:t>
        </w:r>
      </w:ins>
    </w:p>
    <w:p w14:paraId="1F85263A" w14:textId="107416A2" w:rsidR="006638FF" w:rsidRDefault="006638FF" w:rsidP="006638FF">
      <w:pPr>
        <w:pStyle w:val="Lista2"/>
        <w:rPr>
          <w:ins w:id="320" w:author="Dániel Balogh" w:date="2024-03-27T15:40:00Z" w16du:dateUtc="2024-03-27T14:40:00Z"/>
        </w:rPr>
      </w:pPr>
      <w:ins w:id="321" w:author="Dániel Balogh" w:date="2024-03-27T15:39:00Z" w16du:dateUtc="2024-03-27T14:39:00Z">
        <w:r>
          <w:t>transliterate</w:t>
        </w:r>
      </w:ins>
      <w:ins w:id="322" w:author="Dániel Balogh" w:date="2024-03-27T15:40:00Z" w16du:dateUtc="2024-03-27T14:40:00Z">
        <w:r>
          <w:t xml:space="preserve"> the vowel in uppercase to indicate that it is an independent vowel grapheme</w:t>
        </w:r>
      </w:ins>
    </w:p>
    <w:p w14:paraId="25B50B71" w14:textId="14A43DFD" w:rsidR="006638FF" w:rsidRDefault="006638FF" w:rsidP="006638FF">
      <w:pPr>
        <w:pStyle w:val="Lista2"/>
      </w:pPr>
      <w:ins w:id="323" w:author="Dániel Balogh" w:date="2024-03-27T15:40:00Z" w16du:dateUtc="2024-03-27T14:40:00Z">
        <w:r>
          <w:t>optionally use the = sign between the consonant and the vowel sign to indicate that the two</w:t>
        </w:r>
      </w:ins>
      <w:ins w:id="324" w:author="Dániel Balogh" w:date="2024-03-27T15:41:00Z" w16du:dateUtc="2024-03-27T14:41:00Z">
        <w:r>
          <w:t xml:space="preserve"> are conjoined in an </w:t>
        </w:r>
        <w:r w:rsidRPr="006638FF">
          <w:rPr>
            <w:rStyle w:val="Foreign"/>
          </w:rPr>
          <w:t>akṣara</w:t>
        </w:r>
      </w:ins>
    </w:p>
    <w:p w14:paraId="6E7F0B04" w14:textId="695EE02D" w:rsidR="006638FF" w:rsidRPr="006638FF" w:rsidRDefault="006638FF" w:rsidP="006638FF">
      <w:pPr>
        <w:pStyle w:val="Lista2"/>
      </w:pPr>
      <w:ins w:id="325" w:author="Dániel Balogh" w:date="2024-03-27T15:41:00Z" w16du:dateUtc="2024-03-27T14: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6" w:author="Dániel Balogh" w:date="2024-03-27T15:35:00Z" w16du:dateUtc="2024-03-27T14:35:00Z">
        <w:r w:rsidR="006638FF" w:rsidRPr="006A3DF4">
          <w:rPr>
            <w:b/>
            <w:bCs/>
          </w:rPr>
          <w:t>an independent vowel sign</w:t>
        </w:r>
        <w:r w:rsidR="006638FF" w:rsidRPr="006A3DF4" w:rsidDel="006638FF">
          <w:rPr>
            <w:b/>
            <w:bCs/>
          </w:rPr>
          <w:t xml:space="preserve"> </w:t>
        </w:r>
      </w:ins>
      <w:del w:id="327" w:author="Dániel Balogh" w:date="2024-03-27T15:35:00Z" w16du:dateUtc="2024-03-27T14: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8" w:author="Dániel Balogh" w:date="2024-03-27T15:35:00Z" w16du:dateUtc="2024-03-27T14:35:00Z">
        <w:r w:rsidR="006638FF" w:rsidRPr="006A3DF4">
          <w:rPr>
            <w:b/>
            <w:bCs/>
          </w:rPr>
          <w:t xml:space="preserve">a superscript </w:t>
        </w:r>
        <w:r w:rsidR="006638FF" w:rsidRPr="006A3DF4">
          <w:rPr>
            <w:b/>
            <w:bCs/>
            <w:i/>
            <w:iCs/>
          </w:rPr>
          <w:t>r</w:t>
        </w:r>
        <w:r w:rsidR="006638FF" w:rsidRPr="006A3DF4">
          <w:rPr>
            <w:b/>
            <w:bCs/>
          </w:rPr>
          <w:t xml:space="preserve"> marker</w:t>
        </w:r>
      </w:ins>
      <w:del w:id="329" w:author="Dániel Balogh" w:date="2024-03-27T15:35:00Z" w16du:dateUtc="2024-03-27T14: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0" w:author="Dániel Balogh" w:date="2021-11-22T08:18:00Z"/>
        </w:rPr>
      </w:pPr>
      <w:r>
        <w:t xml:space="preserve">thus, the text in the image is </w:t>
      </w:r>
      <w:r>
        <w:rPr>
          <w:rStyle w:val="Foreign"/>
        </w:rPr>
        <w:t>Umiṅsor= I</w:t>
      </w:r>
      <w:del w:id="331" w:author="Dániel Balogh" w:date="2024-03-27T15:41:00Z" w16du:dateUtc="2024-03-27T14: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2" w:name="_Toc162447169"/>
      <w:del w:id="333" w:author="Dániel Balogh" w:date="2024-03-27T15:23:00Z" w16du:dateUtc="2024-03-27T14:23:00Z">
        <w:r w:rsidDel="009100E9">
          <w:delText xml:space="preserve">Unusually </w:delText>
        </w:r>
      </w:del>
      <w:ins w:id="334" w:author="Dániel Balogh" w:date="2024-03-27T15:23:00Z" w16du:dateUtc="2024-03-27T14:23:00Z">
        <w:r w:rsidR="009100E9">
          <w:t>Other u</w:t>
        </w:r>
        <w:r w:rsidR="009100E9">
          <w:t xml:space="preserve">nusually </w:t>
        </w:r>
      </w:ins>
      <w:r>
        <w:t xml:space="preserve">composed </w:t>
      </w:r>
      <w:bookmarkEnd w:id="307"/>
      <w:bookmarkEnd w:id="308"/>
      <w:bookmarkEnd w:id="309"/>
      <w:bookmarkEnd w:id="310"/>
      <w:r>
        <w:t>complex characters</w:t>
      </w:r>
      <w:bookmarkEnd w:id="332"/>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5"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6"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7"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8" w:author="Dániel Balogh" w:date="2021-11-22T08:20:00Z"/>
        </w:rPr>
      </w:pPr>
      <w:ins w:id="339"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0"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1" w:author="Dániel Balogh" w:date="2021-11-22T08:20:00Z"/>
        </w:rPr>
      </w:pPr>
      <w:ins w:id="342"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3"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4" w:author="Dániel Balogh" w:date="2024-03-27T15:26:00Z" w16du:dateUtc="2024-03-27T14:26:00Z">
        <w:r w:rsidR="009100E9">
          <w:t>would be</w:t>
        </w:r>
      </w:ins>
      <w:ins w:id="345" w:author="Dániel Balogh" w:date="2021-11-22T08:20:00Z">
        <w:r>
          <w:t xml:space="preserve"> by default</w:t>
        </w:r>
      </w:ins>
    </w:p>
    <w:p w14:paraId="0669747C" w14:textId="77777777" w:rsidR="00673D5B" w:rsidRDefault="00673D5B" w:rsidP="00673D5B">
      <w:pPr>
        <w:pStyle w:val="Lista2"/>
      </w:pPr>
      <w:ins w:id="346" w:author="Dániel Balogh" w:date="2021-11-22T08:20:00Z">
        <w:r>
          <w:t xml:space="preserve">thus, </w:t>
        </w:r>
      </w:ins>
      <w:ins w:id="347"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8" w:author="Dániel Balogh" w:date="2021-11-22T08:24:00Z">
        <w:r>
          <w:t xml:space="preserve">(for the figure-8 used as a </w:t>
        </w:r>
        <w:r>
          <w:rPr>
            <w:rStyle w:val="Foreign"/>
          </w:rPr>
          <w:t>jihvāmūlīya</w:t>
        </w:r>
        <w:r>
          <w:t xml:space="preserve">, </w:t>
        </w:r>
      </w:ins>
      <w:ins w:id="349" w:author="Dániel Balogh" w:date="2021-11-22T14:51:00Z">
        <w:r>
          <w:t>compare</w:t>
        </w:r>
      </w:ins>
      <w:ins w:id="350"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1" w:name="_Ref23844494"/>
      <w:bookmarkStart w:id="352" w:name="_Toc162447170"/>
      <w:r>
        <w:lastRenderedPageBreak/>
        <w:t>Complex characters split by an intervening feature</w:t>
      </w:r>
      <w:bookmarkEnd w:id="351"/>
      <w:bookmarkEnd w:id="352"/>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3" w:author="Dániel Balogh" w:date="2023-10-13T16:16:00Z">
        <w:r w:rsidDel="006B2C63">
          <w:delText xml:space="preserve">character </w:delText>
        </w:r>
      </w:del>
      <w:ins w:id="354" w:author="Dániel Balogh" w:date="2023-10-13T16:16:00Z">
        <w:r>
          <w:t xml:space="preserve">glyph </w:t>
        </w:r>
      </w:ins>
      <w:r>
        <w:t xml:space="preserve">components are treated as separable in some scripts, such as the prescript and postscript vowel markers 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262071E7">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5" w:name="_Toc162447171"/>
      <w:r>
        <w:lastRenderedPageBreak/>
        <w:t>Non-alphabetic Characters</w:t>
      </w:r>
      <w:bookmarkEnd w:id="266"/>
      <w:bookmarkEnd w:id="267"/>
      <w:bookmarkEnd w:id="355"/>
    </w:p>
    <w:p w14:paraId="00000105" w14:textId="0CACB230" w:rsidR="006F3A4A" w:rsidRDefault="00395046" w:rsidP="00AF2BAB">
      <w:pPr>
        <w:pStyle w:val="Cmsor2"/>
        <w:numPr>
          <w:ilvl w:val="1"/>
          <w:numId w:val="16"/>
        </w:numPr>
      </w:pPr>
      <w:bookmarkStart w:id="356" w:name="_lskh4nb1o2vy" w:colFirst="0" w:colLast="0"/>
      <w:bookmarkStart w:id="357" w:name="_Toc17811442"/>
      <w:bookmarkStart w:id="358" w:name="_Toc17811497"/>
      <w:bookmarkStart w:id="359" w:name="_Toc162447172"/>
      <w:bookmarkEnd w:id="356"/>
      <w:r>
        <w:t>Numerals</w:t>
      </w:r>
      <w:bookmarkEnd w:id="357"/>
      <w:bookmarkEnd w:id="358"/>
      <w:bookmarkEnd w:id="359"/>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0" w:name="_Toc162447173"/>
      <w:r>
        <w:rPr>
          <w:lang w:eastAsia="en-GB" w:bidi="hi-IN"/>
        </w:rPr>
        <w:t>Numbers denoted by bars</w:t>
      </w:r>
      <w:bookmarkEnd w:id="360"/>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EF691B">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1" w:name="_Ref23770948"/>
      <w:bookmarkStart w:id="362" w:name="_Toc162447174"/>
      <w:r>
        <w:rPr>
          <w:lang w:eastAsia="en-GB" w:bidi="hi-IN"/>
        </w:rPr>
        <w:lastRenderedPageBreak/>
        <w:t>Fractions</w:t>
      </w:r>
      <w:bookmarkEnd w:id="361"/>
      <w:bookmarkEnd w:id="362"/>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3" w:name="_fxkp7m4gvcim" w:colFirst="0" w:colLast="0"/>
      <w:bookmarkStart w:id="364" w:name="_Ref40886489"/>
      <w:bookmarkStart w:id="365" w:name="_Ref40887370"/>
      <w:bookmarkStart w:id="366" w:name="_Toc17811443"/>
      <w:bookmarkStart w:id="367" w:name="_Toc17811498"/>
      <w:bookmarkStart w:id="368" w:name="_Ref24531259"/>
      <w:bookmarkStart w:id="369" w:name="_Toc162447175"/>
      <w:bookmarkEnd w:id="363"/>
      <w:r>
        <w:t>Symbols</w:t>
      </w:r>
      <w:bookmarkEnd w:id="364"/>
      <w:bookmarkEnd w:id="365"/>
      <w:bookmarkEnd w:id="369"/>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0" w:name="_Ref15562528"/>
      <w:bookmarkStart w:id="371" w:name="_Toc17811445"/>
      <w:bookmarkStart w:id="372"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3" w:name="_Toc162447176"/>
      <w:bookmarkEnd w:id="370"/>
      <w:bookmarkEnd w:id="371"/>
      <w:bookmarkEnd w:id="372"/>
      <w:r>
        <w:t>P</w:t>
      </w:r>
      <w:r w:rsidR="00395046">
        <w:t>unctuation</w:t>
      </w:r>
      <w:bookmarkEnd w:id="366"/>
      <w:bookmarkEnd w:id="367"/>
      <w:r w:rsidR="00A10D75">
        <w:t xml:space="preserve"> </w:t>
      </w:r>
      <w:r w:rsidR="00FB3701">
        <w:t>m</w:t>
      </w:r>
      <w:r w:rsidR="00A10D75">
        <w:t>arks</w:t>
      </w:r>
      <w:bookmarkEnd w:id="368"/>
      <w:bookmarkEnd w:id="373"/>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4" w:name="_118t60ako401" w:colFirst="0" w:colLast="0"/>
      <w:bookmarkStart w:id="375" w:name="_Toc17811444"/>
      <w:bookmarkStart w:id="376" w:name="_Toc17811499"/>
      <w:bookmarkStart w:id="377" w:name="_Toc162447177"/>
      <w:bookmarkEnd w:id="374"/>
      <w:r>
        <w:t xml:space="preserve">Space </w:t>
      </w:r>
      <w:r w:rsidR="00FB3701">
        <w:t>f</w:t>
      </w:r>
      <w:r>
        <w:t xml:space="preserve">iller </w:t>
      </w:r>
      <w:r w:rsidR="00FB3701">
        <w:t>s</w:t>
      </w:r>
      <w:r>
        <w:t>igns</w:t>
      </w:r>
      <w:bookmarkEnd w:id="375"/>
      <w:bookmarkEnd w:id="376"/>
      <w:bookmarkEnd w:id="377"/>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78" w:name="_qf594d17lij7" w:colFirst="0" w:colLast="0"/>
      <w:bookmarkStart w:id="379" w:name="_3n6j1rqqfqgj" w:colFirst="0" w:colLast="0"/>
      <w:bookmarkStart w:id="380" w:name="_Toc17811446"/>
      <w:bookmarkStart w:id="381" w:name="_Toc17811501"/>
      <w:bookmarkStart w:id="382" w:name="_Ref22719364"/>
      <w:bookmarkStart w:id="383" w:name="_Toc162447178"/>
      <w:bookmarkEnd w:id="378"/>
      <w:bookmarkEnd w:id="379"/>
      <w:r>
        <w:t>Generic symbols</w:t>
      </w:r>
      <w:bookmarkEnd w:id="383"/>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84" w:author="Dániel Balogh" w:date="2021-01-29T15:59:00Z">
        <w:r w:rsidDel="00EE1A12">
          <w:delText>to be added to the § character</w:delText>
        </w:r>
      </w:del>
      <w:ins w:id="385"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6" w:name="_Toc162447179"/>
      <w:r>
        <w:t>Space</w:t>
      </w:r>
      <w:bookmarkEnd w:id="380"/>
      <w:bookmarkEnd w:id="381"/>
      <w:bookmarkEnd w:id="382"/>
      <w:bookmarkEnd w:id="386"/>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7" w:name="_3znysh7" w:colFirst="0" w:colLast="0"/>
      <w:bookmarkStart w:id="388" w:name="_3vicsiwxvh94" w:colFirst="0" w:colLast="0"/>
      <w:bookmarkStart w:id="389" w:name="_hv2uvfxl0lay" w:colFirst="0" w:colLast="0"/>
      <w:bookmarkStart w:id="390" w:name="_ql9phuu609jo" w:colFirst="0" w:colLast="0"/>
      <w:bookmarkStart w:id="391" w:name="_Toc17811447"/>
      <w:bookmarkStart w:id="392" w:name="_Toc17811502"/>
      <w:bookmarkStart w:id="393" w:name="_Toc162447180"/>
      <w:bookmarkEnd w:id="387"/>
      <w:bookmarkEnd w:id="388"/>
      <w:bookmarkEnd w:id="389"/>
      <w:bookmarkEnd w:id="390"/>
      <w:r w:rsidRPr="002E3853">
        <w:lastRenderedPageBreak/>
        <w:t>References</w:t>
      </w:r>
      <w:bookmarkEnd w:id="391"/>
      <w:bookmarkEnd w:id="392"/>
      <w:bookmarkEnd w:id="393"/>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2">
        <w:r>
          <w:t xml:space="preserve"> </w:t>
        </w:r>
      </w:hyperlink>
      <w:hyperlink r:id="rId43">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4">
        <w:r>
          <w:t xml:space="preserve"> </w:t>
        </w:r>
      </w:hyperlink>
      <w:hyperlink r:id="rId45">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1603BB">
      <w:footerReference w:type="even" r:id="rId46"/>
      <w:footerReference w:type="default" r:id="rId47"/>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1" w:author="Dániel Balogh [2]" w:date="2023-06-29T12:17:00Z" w:initials="DB">
    <w:p w14:paraId="1B7F458F" w14:textId="6A2F7DBA" w:rsidR="00BE53E8" w:rsidRDefault="00BE53E8">
      <w:pPr>
        <w:pStyle w:val="Jegyzetszveg"/>
      </w:pPr>
      <w:r>
        <w:rPr>
          <w:rStyle w:val="Jegyzethivatkozs"/>
        </w:rPr>
        <w:annotationRef/>
      </w:r>
      <w:r>
        <w:t xml:space="preserve">need to provide for similar apostrophes in elided final vowels in </w:t>
      </w:r>
      <w:proofErr w:type="spellStart"/>
      <w:r>
        <w:t>Kannaḍa</w:t>
      </w:r>
      <w:proofErr w:type="spellEnd"/>
      <w:r>
        <w:t xml:space="preserve">. See </w:t>
      </w:r>
      <w:proofErr w:type="spellStart"/>
      <w:r>
        <w:t>Ollett’s</w:t>
      </w:r>
      <w:proofErr w:type="spellEnd"/>
      <w:r>
        <w:t xml:space="preserve"> Kannada guide under </w:t>
      </w:r>
      <w:r w:rsidRPr="00BE53E8">
        <w:t>Elision (</w:t>
      </w:r>
      <w:proofErr w:type="spellStart"/>
      <w:r w:rsidRPr="00BE53E8">
        <w:t>lōpasandhi</w:t>
      </w:r>
      <w:proofErr w:type="spellEnd"/>
      <w:r w:rsidRPr="00BE53E8">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7F4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7F458F" w16cid:durableId="2847F4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8EEA5" w14:textId="77777777" w:rsidR="001603BB" w:rsidRDefault="001603BB">
      <w:r>
        <w:separator/>
      </w:r>
    </w:p>
  </w:endnote>
  <w:endnote w:type="continuationSeparator" w:id="0">
    <w:p w14:paraId="3025D95C" w14:textId="77777777" w:rsidR="001603BB" w:rsidRDefault="00160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9A8B3865-3A53-4144-90A9-5D1F53806710}"/>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C8B909FA-FAB7-41C0-9AEC-5D0DC4E7686F}"/>
    <w:embedBold r:id="rId3" w:fontKey="{99C3E532-89E8-4D1A-9B5B-2E493C2F9BB8}"/>
    <w:embedItalic r:id="rId4" w:fontKey="{2FF8A645-511B-41F0-A11E-D89C4AE68A9A}"/>
    <w:embedBoldItalic r:id="rId5" w:fontKey="{33D96F24-C521-4741-BD7B-E9A95F4F86DD}"/>
  </w:font>
  <w:font w:name="Arial Unicode MS">
    <w:panose1 w:val="020B0604020202020204"/>
    <w:charset w:val="80"/>
    <w:family w:val="swiss"/>
    <w:pitch w:val="variable"/>
    <w:sig w:usb0="F7FFAFFF" w:usb1="E9DFFFFF" w:usb2="0000003F" w:usb3="00000000" w:csb0="003F01FF" w:csb1="00000000"/>
    <w:embedRegular r:id="rId6" w:subsetted="1" w:fontKey="{02FB111D-E16D-4D6A-B45F-B08A09064337}"/>
  </w:font>
  <w:font w:name="Calibri">
    <w:panose1 w:val="020F0502020204030204"/>
    <w:charset w:val="EE"/>
    <w:family w:val="swiss"/>
    <w:pitch w:val="variable"/>
    <w:sig w:usb0="E4002EFF" w:usb1="C000247B" w:usb2="00000009" w:usb3="00000000" w:csb0="000001FF" w:csb1="00000000"/>
    <w:embedRegular r:id="rId7" w:fontKey="{949E9E21-A250-4F25-BB76-92FFF04295CB}"/>
    <w:embedBold r:id="rId8" w:fontKey="{9321262F-F5DD-4CD5-A3D3-0C34C925285C}"/>
    <w:embedItalic r:id="rId9" w:fontKey="{8689F232-668B-4FA1-A0D1-B8C7BF92D54B}"/>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E50DF793-387A-4A39-BF0E-298F3AB9BE2E}"/>
  </w:font>
  <w:font w:name="Nirmala UI">
    <w:panose1 w:val="020B0502040204020203"/>
    <w:charset w:val="00"/>
    <w:family w:val="swiss"/>
    <w:pitch w:val="variable"/>
    <w:sig w:usb0="80FF8023" w:usb1="0200004A" w:usb2="00000200" w:usb3="00000000" w:csb0="00000001" w:csb1="00000000"/>
    <w:embedRegular r:id="rId11" w:subsetted="1" w:fontKey="{956266B0-D2A1-42E7-942A-137C2301BD0F}"/>
  </w:font>
  <w:font w:name="Noto Sans Balinese">
    <w:panose1 w:val="020B0502040504020204"/>
    <w:charset w:val="00"/>
    <w:family w:val="swiss"/>
    <w:pitch w:val="variable"/>
    <w:sig w:usb0="00000003" w:usb1="00000000" w:usb2="00000000" w:usb3="00000000" w:csb0="00000001" w:csb1="00000000"/>
    <w:embedRegular r:id="rId12" w:subsetted="1" w:fontKey="{D369E603-8484-4589-8526-76074D112E0D}"/>
  </w:font>
  <w:font w:name="Leelawadee UI">
    <w:panose1 w:val="020B0502040204020203"/>
    <w:charset w:val="00"/>
    <w:family w:val="swiss"/>
    <w:pitch w:val="variable"/>
    <w:sig w:usb0="A3000003" w:usb1="00000000" w:usb2="00010000" w:usb3="00000000" w:csb0="00010101" w:csb1="00000000"/>
    <w:embedRegular r:id="rId13" w:subsetted="1" w:fontKey="{3E24B98E-0058-4D78-A950-205DE4B809D2}"/>
  </w:font>
  <w:font w:name="Segoe UI Historic">
    <w:panose1 w:val="020B0502040204020203"/>
    <w:charset w:val="00"/>
    <w:family w:val="swiss"/>
    <w:pitch w:val="variable"/>
    <w:sig w:usb0="800001EF" w:usb1="02000002" w:usb2="0060C080" w:usb3="00000000" w:csb0="00000001" w:csb1="00000000"/>
    <w:embedRegular r:id="rId14" w:fontKey="{782E8A74-90D2-492E-ABB1-4D6D935BBBAE}"/>
  </w:font>
  <w:font w:name="DaunPenh">
    <w:altName w:val="Leelawadee UI"/>
    <w:charset w:val="00"/>
    <w:family w:val="auto"/>
    <w:pitch w:val="variable"/>
    <w:sig w:usb0="80000003" w:usb1="00000000" w:usb2="00010000" w:usb3="00000000" w:csb0="00000001" w:csb1="00000000"/>
    <w:embedRegular r:id="rId15" w:subsetted="1" w:fontKey="{56CC89F0-1B2D-4016-9F76-5C767807BC32}"/>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7F831B95-B312-45FE-8238-178337DD4473}"/>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CD1E8947-554A-425A-8DCF-3FD54765EAFC}"/>
  </w:font>
  <w:font w:name="Segoe UI Symbol">
    <w:panose1 w:val="020B0502040204020203"/>
    <w:charset w:val="00"/>
    <w:family w:val="swiss"/>
    <w:pitch w:val="variable"/>
    <w:sig w:usb0="800001E3" w:usb1="1200FFEF" w:usb2="00040000" w:usb3="00000000" w:csb0="00000001" w:csb1="00000000"/>
    <w:embedRegular r:id="rId18" w:subsetted="1" w:fontKey="{B6B2AD37-2DE0-418F-BC58-6D1122EFD3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D471E" w14:textId="77777777" w:rsidR="001603BB" w:rsidRDefault="001603BB" w:rsidP="00220199">
      <w:pPr>
        <w:spacing w:line="240" w:lineRule="exact"/>
      </w:pPr>
      <w:r>
        <w:separator/>
      </w:r>
    </w:p>
  </w:footnote>
  <w:footnote w:type="continuationSeparator" w:id="0">
    <w:p w14:paraId="6839E198" w14:textId="77777777" w:rsidR="001603BB" w:rsidRDefault="001603BB">
      <w:r>
        <w:continuationSeparator/>
      </w:r>
    </w:p>
  </w:footnote>
  <w:footnote w:id="1">
    <w:p w14:paraId="1709DBC4" w14:textId="6180056B" w:rsidR="00B60AF1" w:rsidRPr="00445F4C" w:rsidRDefault="00B60AF1">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60AF1" w:rsidRDefault="00B60AF1">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069961EE" w:rsidR="00B60AF1" w:rsidRPr="00DF4B64" w:rsidRDefault="00B60AF1">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rsidR="00B968FD">
        <w:t>3.3.8</w:t>
      </w:r>
      <w:r>
        <w:fldChar w:fldCharType="end"/>
      </w:r>
      <w:r>
        <w:t>.</w:t>
      </w:r>
    </w:p>
  </w:footnote>
  <w:footnote w:id="10">
    <w:p w14:paraId="51C75E1B" w14:textId="687225F2" w:rsidR="00B60AF1" w:rsidRPr="006752DC" w:rsidRDefault="00B60AF1" w:rsidP="007D6365">
      <w:pPr>
        <w:pStyle w:val="Lbjegyzetszveg"/>
      </w:pPr>
      <w:r>
        <w:tab/>
      </w:r>
      <w:r w:rsidRPr="00BE53E8">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60AF1" w:rsidRPr="00455844" w:rsidRDefault="00B60AF1" w:rsidP="00A17AB9">
      <w:pPr>
        <w:pStyle w:val="Lbjegyzetszveg"/>
        <w:rPr>
          <w:ins w:id="232" w:author="Dániel Balogh" w:date="2020-11-02T09:08:00Z"/>
          <w:lang w:val="hu-HU"/>
        </w:rPr>
      </w:pPr>
      <w:ins w:id="233"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4" w:author="Dániel Balogh" w:date="2020-11-02T09:08:00Z">
        <w:r>
          <w:fldChar w:fldCharType="separate"/>
        </w:r>
      </w:ins>
      <w:r w:rsidR="00B968FD">
        <w:t>3.3.5</w:t>
      </w:r>
      <w:ins w:id="235" w:author="Dániel Balogh" w:date="2020-11-02T09:08:00Z">
        <w:r>
          <w:fldChar w:fldCharType="end"/>
        </w:r>
        <w:r>
          <w:t xml:space="preserve"> about the colon as a length marker.</w:t>
        </w:r>
      </w:ins>
    </w:p>
  </w:footnote>
  <w:footnote w:id="13">
    <w:p w14:paraId="7CAF4E77" w14:textId="63B338FE" w:rsidR="00B60AF1" w:rsidRDefault="00B60AF1">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6923FCD4" w:rsidR="00B60AF1" w:rsidRDefault="00B60AF1"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rsidR="00B968FD">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411385537">
    <w:abstractNumId w:val="28"/>
  </w:num>
  <w:num w:numId="2" w16cid:durableId="617956190">
    <w:abstractNumId w:val="31"/>
  </w:num>
  <w:num w:numId="3" w16cid:durableId="1341588121">
    <w:abstractNumId w:val="22"/>
  </w:num>
  <w:num w:numId="4" w16cid:durableId="340200049">
    <w:abstractNumId w:val="17"/>
  </w:num>
  <w:num w:numId="5" w16cid:durableId="1146819473">
    <w:abstractNumId w:val="25"/>
  </w:num>
  <w:num w:numId="6" w16cid:durableId="1845899850">
    <w:abstractNumId w:val="9"/>
  </w:num>
  <w:num w:numId="7" w16cid:durableId="294146551">
    <w:abstractNumId w:val="7"/>
  </w:num>
  <w:num w:numId="8" w16cid:durableId="1446314758">
    <w:abstractNumId w:val="6"/>
  </w:num>
  <w:num w:numId="9" w16cid:durableId="648166519">
    <w:abstractNumId w:val="5"/>
  </w:num>
  <w:num w:numId="10" w16cid:durableId="1466434385">
    <w:abstractNumId w:val="4"/>
  </w:num>
  <w:num w:numId="11" w16cid:durableId="2006468301">
    <w:abstractNumId w:val="8"/>
  </w:num>
  <w:num w:numId="12" w16cid:durableId="219943112">
    <w:abstractNumId w:val="3"/>
  </w:num>
  <w:num w:numId="13" w16cid:durableId="1374814604">
    <w:abstractNumId w:val="2"/>
  </w:num>
  <w:num w:numId="14" w16cid:durableId="752051900">
    <w:abstractNumId w:val="1"/>
  </w:num>
  <w:num w:numId="15" w16cid:durableId="790511960">
    <w:abstractNumId w:val="0"/>
  </w:num>
  <w:num w:numId="16" w16cid:durableId="453986968">
    <w:abstractNumId w:val="23"/>
  </w:num>
  <w:num w:numId="17" w16cid:durableId="2141193364">
    <w:abstractNumId w:val="29"/>
  </w:num>
  <w:num w:numId="18" w16cid:durableId="1721589358">
    <w:abstractNumId w:val="15"/>
  </w:num>
  <w:num w:numId="19" w16cid:durableId="1399859279">
    <w:abstractNumId w:val="30"/>
  </w:num>
  <w:num w:numId="20" w16cid:durableId="1482498818">
    <w:abstractNumId w:val="24"/>
  </w:num>
  <w:num w:numId="21" w16cid:durableId="1538353476">
    <w:abstractNumId w:val="19"/>
  </w:num>
  <w:num w:numId="22" w16cid:durableId="29187153">
    <w:abstractNumId w:val="12"/>
  </w:num>
  <w:num w:numId="23" w16cid:durableId="269287521">
    <w:abstractNumId w:val="14"/>
  </w:num>
  <w:num w:numId="24" w16cid:durableId="324668740">
    <w:abstractNumId w:val="21"/>
  </w:num>
  <w:num w:numId="25" w16cid:durableId="484518015">
    <w:abstractNumId w:val="18"/>
  </w:num>
  <w:num w:numId="26" w16cid:durableId="1615137973">
    <w:abstractNumId w:val="13"/>
  </w:num>
  <w:num w:numId="27" w16cid:durableId="1964532633">
    <w:abstractNumId w:val="11"/>
  </w:num>
  <w:num w:numId="28" w16cid:durableId="1232230000">
    <w:abstractNumId w:val="20"/>
  </w:num>
  <w:num w:numId="29" w16cid:durableId="1064837090">
    <w:abstractNumId w:val="27"/>
  </w:num>
  <w:num w:numId="30" w16cid:durableId="745423182">
    <w:abstractNumId w:val="10"/>
  </w:num>
  <w:num w:numId="31" w16cid:durableId="1973755079">
    <w:abstractNumId w:val="14"/>
  </w:num>
  <w:num w:numId="32" w16cid:durableId="397752585">
    <w:abstractNumId w:val="21"/>
  </w:num>
  <w:num w:numId="33" w16cid:durableId="2053922288">
    <w:abstractNumId w:val="18"/>
  </w:num>
  <w:num w:numId="34" w16cid:durableId="1089815532">
    <w:abstractNumId w:val="11"/>
  </w:num>
  <w:num w:numId="35" w16cid:durableId="838425647">
    <w:abstractNumId w:val="20"/>
  </w:num>
  <w:num w:numId="36" w16cid:durableId="1054504974">
    <w:abstractNumId w:val="26"/>
  </w:num>
  <w:num w:numId="37" w16cid:durableId="1311205157">
    <w:abstractNumId w:val="16"/>
  </w:num>
  <w:num w:numId="38" w16cid:durableId="1428115364">
    <w:abstractNumId w:val="16"/>
  </w:num>
  <w:num w:numId="39" w16cid:durableId="1541819088">
    <w:abstractNumId w:val="16"/>
  </w:num>
  <w:num w:numId="40" w16cid:durableId="57994429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B02C0"/>
    <w:rsid w:val="006B2C63"/>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3721E"/>
    <w:rsid w:val="00741A49"/>
    <w:rsid w:val="00743B8C"/>
    <w:rsid w:val="00756A69"/>
    <w:rsid w:val="00761F8E"/>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A04"/>
    <w:rsid w:val="009F4EDB"/>
    <w:rsid w:val="009F6E98"/>
    <w:rsid w:val="00A023EE"/>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87C13"/>
    <w:rsid w:val="00C90215"/>
    <w:rsid w:val="00C92023"/>
    <w:rsid w:val="00CA0BDB"/>
    <w:rsid w:val="00CA2E78"/>
    <w:rsid w:val="00CC4157"/>
    <w:rsid w:val="00CD0679"/>
    <w:rsid w:val="00CD3A51"/>
    <w:rsid w:val="00CD497F"/>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73D5B"/>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73D5B"/>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73D5B"/>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73D5B"/>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73D5B"/>
    <w:pPr>
      <w:numPr>
        <w:ilvl w:val="3"/>
        <w:numId w:val="5"/>
      </w:numPr>
      <w:spacing w:before="240"/>
      <w:ind w:left="0" w:firstLine="0"/>
      <w:outlineLvl w:val="3"/>
    </w:pPr>
  </w:style>
  <w:style w:type="paragraph" w:styleId="Cmsor5">
    <w:name w:val="heading 5"/>
    <w:basedOn w:val="Norml"/>
    <w:next w:val="Cmsor3"/>
    <w:link w:val="Cmsor5Char"/>
    <w:uiPriority w:val="4"/>
    <w:qFormat/>
    <w:rsid w:val="00673D5B"/>
    <w:pPr>
      <w:spacing w:before="120" w:after="60"/>
      <w:outlineLvl w:val="4"/>
    </w:pPr>
    <w:rPr>
      <w:rFonts w:ascii="Tahoma" w:hAnsi="Tahoma"/>
    </w:rPr>
  </w:style>
  <w:style w:type="paragraph" w:styleId="Cmsor6">
    <w:name w:val="heading 6"/>
    <w:basedOn w:val="Norml"/>
    <w:next w:val="Norml"/>
    <w:uiPriority w:val="9"/>
    <w:semiHidden/>
    <w:unhideWhenUsed/>
    <w:qFormat/>
    <w:rsid w:val="00673D5B"/>
    <w:pPr>
      <w:keepNext/>
      <w:keepLines/>
      <w:spacing w:before="200" w:after="40"/>
      <w:outlineLvl w:val="5"/>
    </w:pPr>
    <w:rPr>
      <w:b/>
      <w:sz w:val="20"/>
      <w:szCs w:val="20"/>
    </w:rPr>
  </w:style>
  <w:style w:type="character" w:default="1" w:styleId="Bekezdsalapbettpusa">
    <w:name w:val="Default Paragraph Font"/>
    <w:uiPriority w:val="1"/>
    <w:unhideWhenUsed/>
    <w:rsid w:val="00673D5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73D5B"/>
  </w:style>
  <w:style w:type="table" w:customStyle="1" w:styleId="TableNormal">
    <w:name w:val="Table Normal"/>
    <w:rsid w:val="00673D5B"/>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673D5B"/>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673D5B"/>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673D5B"/>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73D5B"/>
    <w:rPr>
      <w:sz w:val="16"/>
      <w:szCs w:val="16"/>
    </w:rPr>
  </w:style>
  <w:style w:type="paragraph" w:styleId="Buborkszveg">
    <w:name w:val="Balloon Text"/>
    <w:basedOn w:val="Norml"/>
    <w:link w:val="BuborkszvegChar"/>
    <w:uiPriority w:val="99"/>
    <w:semiHidden/>
    <w:unhideWhenUsed/>
    <w:rsid w:val="00673D5B"/>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673D5B"/>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73D5B"/>
    <w:rPr>
      <w:i/>
      <w:noProof/>
    </w:rPr>
  </w:style>
  <w:style w:type="paragraph" w:styleId="Lista">
    <w:name w:val="List"/>
    <w:basedOn w:val="Norml"/>
    <w:uiPriority w:val="7"/>
    <w:qFormat/>
    <w:rsid w:val="00673D5B"/>
    <w:pPr>
      <w:keepLines/>
      <w:widowControl/>
      <w:numPr>
        <w:numId w:val="4"/>
      </w:numPr>
    </w:pPr>
  </w:style>
  <w:style w:type="paragraph" w:styleId="Lista2">
    <w:name w:val="List 2"/>
    <w:basedOn w:val="Lista"/>
    <w:uiPriority w:val="7"/>
    <w:rsid w:val="00673D5B"/>
    <w:pPr>
      <w:numPr>
        <w:ilvl w:val="1"/>
      </w:numPr>
    </w:pPr>
  </w:style>
  <w:style w:type="paragraph" w:styleId="Lista3">
    <w:name w:val="List 3"/>
    <w:basedOn w:val="Lista"/>
    <w:uiPriority w:val="7"/>
    <w:rsid w:val="00673D5B"/>
    <w:pPr>
      <w:numPr>
        <w:ilvl w:val="2"/>
      </w:numPr>
    </w:pPr>
  </w:style>
  <w:style w:type="paragraph" w:styleId="Lista4">
    <w:name w:val="List 4"/>
    <w:basedOn w:val="Lista"/>
    <w:uiPriority w:val="7"/>
    <w:rsid w:val="00673D5B"/>
    <w:pPr>
      <w:numPr>
        <w:ilvl w:val="3"/>
      </w:numPr>
    </w:pPr>
  </w:style>
  <w:style w:type="paragraph" w:styleId="Lista5">
    <w:name w:val="List 5"/>
    <w:basedOn w:val="Lista"/>
    <w:uiPriority w:val="7"/>
    <w:rsid w:val="00673D5B"/>
    <w:pPr>
      <w:numPr>
        <w:ilvl w:val="4"/>
      </w:numPr>
    </w:pPr>
  </w:style>
  <w:style w:type="paragraph" w:styleId="lfej">
    <w:name w:val="header"/>
    <w:basedOn w:val="Norml"/>
    <w:link w:val="lfejChar"/>
    <w:uiPriority w:val="24"/>
    <w:qFormat/>
    <w:rsid w:val="00673D5B"/>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73D5B"/>
    <w:pPr>
      <w:ind w:left="720" w:hanging="720"/>
    </w:pPr>
  </w:style>
  <w:style w:type="character" w:customStyle="1" w:styleId="Code">
    <w:name w:val="Code"/>
    <w:uiPriority w:val="1"/>
    <w:qFormat/>
    <w:rsid w:val="00673D5B"/>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673D5B"/>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673D5B"/>
    <w:rPr>
      <w:vertAlign w:val="superscript"/>
    </w:rPr>
  </w:style>
  <w:style w:type="character" w:customStyle="1" w:styleId="ForeignKannadaScript">
    <w:name w:val="Foreign: KannadaScript"/>
    <w:basedOn w:val="Foreign"/>
    <w:uiPriority w:val="1"/>
    <w:qFormat/>
    <w:rsid w:val="00673D5B"/>
    <w:rPr>
      <w:rFonts w:ascii="Gentium Plus" w:hAnsi="Gentium Plus" w:cs="Arial Unicode MS"/>
      <w:b w:val="0"/>
      <w:i w:val="0"/>
      <w:noProof/>
    </w:rPr>
  </w:style>
  <w:style w:type="character" w:customStyle="1" w:styleId="ForeignTamilScript">
    <w:name w:val="Foreign: TamilScript"/>
    <w:basedOn w:val="Foreign"/>
    <w:uiPriority w:val="1"/>
    <w:qFormat/>
    <w:rsid w:val="00673D5B"/>
    <w:rPr>
      <w:rFonts w:ascii="Gentium Plus" w:hAnsi="Gentium Plus" w:cs="Nirmala UI"/>
      <w:b w:val="0"/>
      <w:i w:val="0"/>
      <w:noProof/>
      <w:szCs w:val="24"/>
    </w:rPr>
  </w:style>
  <w:style w:type="character" w:customStyle="1" w:styleId="ForeignBalineseScript">
    <w:name w:val="Foreign: BalineseScript"/>
    <w:basedOn w:val="Foreign"/>
    <w:uiPriority w:val="1"/>
    <w:qFormat/>
    <w:rsid w:val="00673D5B"/>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73D5B"/>
    <w:rPr>
      <w:rFonts w:ascii="Leelawadee UI" w:hAnsi="Leelawadee UI" w:cs="Leelawadee UI"/>
      <w:i w:val="0"/>
      <w:noProof/>
    </w:rPr>
  </w:style>
  <w:style w:type="character" w:customStyle="1" w:styleId="ForeignBrahmiScript">
    <w:name w:val="Foreign: BrahmiScript"/>
    <w:basedOn w:val="Foreign"/>
    <w:uiPriority w:val="1"/>
    <w:qFormat/>
    <w:rsid w:val="00673D5B"/>
    <w:rPr>
      <w:rFonts w:ascii="Segoe UI Historic" w:hAnsi="Segoe UI Historic" w:cs="Segoe UI Historic"/>
      <w:i w:val="0"/>
      <w:noProof/>
    </w:rPr>
  </w:style>
  <w:style w:type="character" w:customStyle="1" w:styleId="ForeignOriyaScript">
    <w:name w:val="Foreign: OriyaScript"/>
    <w:basedOn w:val="Foreign"/>
    <w:uiPriority w:val="1"/>
    <w:qFormat/>
    <w:rsid w:val="00673D5B"/>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673D5B"/>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73D5B"/>
    <w:pPr>
      <w:tabs>
        <w:tab w:val="right" w:pos="851"/>
        <w:tab w:val="left" w:pos="1134"/>
      </w:tabs>
    </w:pPr>
    <w:rPr>
      <w:lang w:eastAsia="en-GB" w:bidi="hi-IN"/>
    </w:rPr>
  </w:style>
  <w:style w:type="character" w:styleId="Hiperhivatkozs">
    <w:name w:val="Hyperlink"/>
    <w:basedOn w:val="Bekezdsalapbettpusa"/>
    <w:uiPriority w:val="99"/>
    <w:unhideWhenUsed/>
    <w:rsid w:val="00673D5B"/>
    <w:rPr>
      <w:color w:val="0000FF" w:themeColor="hyperlink"/>
      <w:u w:val="single"/>
    </w:rPr>
  </w:style>
  <w:style w:type="character" w:styleId="Feloldatlanmegemlts">
    <w:name w:val="Unresolved Mention"/>
    <w:basedOn w:val="Bekezdsalapbettpusa"/>
    <w:uiPriority w:val="99"/>
    <w:semiHidden/>
    <w:unhideWhenUsed/>
    <w:rsid w:val="00673D5B"/>
    <w:rPr>
      <w:color w:val="605E5C"/>
      <w:shd w:val="clear" w:color="auto" w:fill="E1DFDD"/>
    </w:rPr>
  </w:style>
  <w:style w:type="character" w:styleId="Mrltotthiperhivatkozs">
    <w:name w:val="FollowedHyperlink"/>
    <w:basedOn w:val="Bekezdsalapbettpusa"/>
    <w:uiPriority w:val="99"/>
    <w:semiHidden/>
    <w:unhideWhenUsed/>
    <w:rsid w:val="00673D5B"/>
    <w:rPr>
      <w:color w:val="800080" w:themeColor="followedHyperlink"/>
      <w:u w:val="single"/>
    </w:rPr>
  </w:style>
  <w:style w:type="table" w:styleId="Rcsostblzat">
    <w:name w:val="Table Grid"/>
    <w:basedOn w:val="Normltblzat"/>
    <w:uiPriority w:val="39"/>
    <w:rsid w:val="00673D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73D5B"/>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73D5B"/>
    <w:rPr>
      <w:noProof/>
      <w:position w:val="-10"/>
      <w:lang w:val="en-GB" w:eastAsia="fr-FR"/>
    </w:rPr>
  </w:style>
  <w:style w:type="character" w:customStyle="1" w:styleId="ForeignKhmerScript">
    <w:name w:val="Foreign: KhmerScript"/>
    <w:basedOn w:val="Bekezdsalapbettpusa"/>
    <w:uiPriority w:val="1"/>
    <w:qFormat/>
    <w:rsid w:val="00673D5B"/>
    <w:rPr>
      <w:rFonts w:ascii="Gentium Plus" w:hAnsi="Gentium Plus" w:cs="DaunPenh"/>
      <w:szCs w:val="36"/>
      <w:lang w:bidi="km-KH"/>
    </w:rPr>
  </w:style>
  <w:style w:type="paragraph" w:styleId="TJ1">
    <w:name w:val="toc 1"/>
    <w:basedOn w:val="Norml"/>
    <w:next w:val="Norml"/>
    <w:uiPriority w:val="39"/>
    <w:unhideWhenUsed/>
    <w:rsid w:val="00673D5B"/>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73D5B"/>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73D5B"/>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73D5B"/>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673D5B"/>
    <w:rPr>
      <w:smallCaps/>
      <w:noProof/>
    </w:rPr>
  </w:style>
  <w:style w:type="character" w:customStyle="1" w:styleId="Codeattribute">
    <w:name w:val="Code_attribute"/>
    <w:basedOn w:val="Code"/>
    <w:uiPriority w:val="1"/>
    <w:qFormat/>
    <w:rsid w:val="00673D5B"/>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73D5B"/>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73D5B"/>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73D5B"/>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73D5B"/>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73D5B"/>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73D5B"/>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73D5B"/>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73D5B"/>
    <w:pPr>
      <w:widowControl/>
      <w:numPr>
        <w:numId w:val="30"/>
      </w:numPr>
      <w:spacing w:before="60"/>
      <w:contextualSpacing/>
    </w:pPr>
  </w:style>
  <w:style w:type="character" w:customStyle="1" w:styleId="ForeignTamilGrantha">
    <w:name w:val="Foreign:TamilGrantha"/>
    <w:basedOn w:val="ForeignTamilScript"/>
    <w:uiPriority w:val="1"/>
    <w:qFormat/>
    <w:rsid w:val="00673D5B"/>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73D5B"/>
    <w:rPr>
      <w:rFonts w:ascii="Gentium Plus" w:hAnsi="Gentium Plus" w:cs="Arial Unicode MS"/>
      <w:b w:val="0"/>
      <w:i w:val="0"/>
      <w:noProof/>
    </w:rPr>
  </w:style>
  <w:style w:type="character" w:customStyle="1" w:styleId="MetreCode">
    <w:name w:val="MetreCode"/>
    <w:basedOn w:val="Bekezdsalapbettpusa"/>
    <w:uiPriority w:val="1"/>
    <w:qFormat/>
    <w:rsid w:val="00673D5B"/>
    <w:rPr>
      <w:rFonts w:ascii="Cardo" w:eastAsia="Arial Unicode MS" w:hAnsi="Cardo" w:cs="Arial Unicode MS"/>
      <w:spacing w:val="30"/>
    </w:rPr>
  </w:style>
  <w:style w:type="paragraph" w:customStyle="1" w:styleId="Frontmatter">
    <w:name w:val="Frontmatter"/>
    <w:basedOn w:val="Norml"/>
    <w:qFormat/>
    <w:rsid w:val="00673D5B"/>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673D5B"/>
    <w:rPr>
      <w:rFonts w:ascii="Myanmar Text" w:hAnsi="Myanmar Text" w:cs="Myanmar Text"/>
      <w:i w:val="0"/>
      <w:noProof/>
    </w:rPr>
  </w:style>
  <w:style w:type="character" w:customStyle="1" w:styleId="JegyzetszvegChar">
    <w:name w:val="Jegyzetszöveg Char"/>
    <w:basedOn w:val="Bekezdsalapbettpusa"/>
    <w:link w:val="Jegyzetszveg"/>
    <w:uiPriority w:val="99"/>
    <w:rsid w:val="00673D5B"/>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673D5B"/>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673D5B"/>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673D5B"/>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673D5B"/>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73D5B"/>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73D5B"/>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73D5B"/>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73D5B"/>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673D5B"/>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673D5B"/>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673D5B"/>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673D5B"/>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www.iso.org/standard/28333.html"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microsoft.com/office/2011/relationships/people" Target="peop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5.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55F7E-59CA-43C3-82C3-846E1DED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148</TotalTime>
  <Pages>29</Pages>
  <Words>13414</Words>
  <Characters>76461</Characters>
  <Application>Microsoft Office Word</Application>
  <DocSecurity>0</DocSecurity>
  <Lines>637</Lines>
  <Paragraphs>179</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29</cp:revision>
  <cp:lastPrinted>2019-08-29T12:31:00Z</cp:lastPrinted>
  <dcterms:created xsi:type="dcterms:W3CDTF">2020-07-02T09:25:00Z</dcterms:created>
  <dcterms:modified xsi:type="dcterms:W3CDTF">2024-03-27T15:07:00Z</dcterms:modified>
</cp:coreProperties>
</file>