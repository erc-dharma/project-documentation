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Pr="009B1B41">
          <w:rPr>
            <w:rStyle w:val="Hiperhivatkozs"/>
            <w:noProof/>
          </w:rPr>
          <w:t>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Version History</w:t>
        </w:r>
        <w:r>
          <w:rPr>
            <w:noProof/>
            <w:webHidden/>
          </w:rPr>
          <w:tab/>
        </w:r>
        <w:r>
          <w:rPr>
            <w:noProof/>
            <w:webHidden/>
          </w:rPr>
          <w:fldChar w:fldCharType="begin"/>
        </w:r>
        <w:r>
          <w:rPr>
            <w:noProof/>
            <w:webHidden/>
          </w:rPr>
          <w:instrText xml:space="preserve"> PAGEREF _Toc162447127 \h </w:instrText>
        </w:r>
        <w:r>
          <w:rPr>
            <w:noProof/>
            <w:webHidden/>
          </w:rPr>
        </w:r>
        <w:r>
          <w:rPr>
            <w:noProof/>
            <w:webHidden/>
          </w:rPr>
          <w:fldChar w:fldCharType="separate"/>
        </w:r>
        <w:r>
          <w:rPr>
            <w:noProof/>
            <w:webHidden/>
          </w:rPr>
          <w:t>2</w:t>
        </w:r>
        <w:r>
          <w:rPr>
            <w:noProof/>
            <w:webHidden/>
          </w:rPr>
          <w:fldChar w:fldCharType="end"/>
        </w:r>
      </w:hyperlink>
    </w:p>
    <w:p w14:paraId="22C1E7D9" w14:textId="2A55E6E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Pr="009B1B41">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Summary of changes since the last version</w:t>
        </w:r>
        <w:r>
          <w:rPr>
            <w:noProof/>
            <w:webHidden/>
          </w:rPr>
          <w:tab/>
        </w:r>
        <w:r>
          <w:rPr>
            <w:noProof/>
            <w:webHidden/>
          </w:rPr>
          <w:fldChar w:fldCharType="begin"/>
        </w:r>
        <w:r>
          <w:rPr>
            <w:noProof/>
            <w:webHidden/>
          </w:rPr>
          <w:instrText xml:space="preserve"> PAGEREF _Toc162447128 \h </w:instrText>
        </w:r>
        <w:r>
          <w:rPr>
            <w:noProof/>
            <w:webHidden/>
          </w:rPr>
        </w:r>
        <w:r>
          <w:rPr>
            <w:noProof/>
            <w:webHidden/>
          </w:rPr>
          <w:fldChar w:fldCharType="separate"/>
        </w:r>
        <w:r>
          <w:rPr>
            <w:noProof/>
            <w:webHidden/>
          </w:rPr>
          <w:t>2</w:t>
        </w:r>
        <w:r>
          <w:rPr>
            <w:noProof/>
            <w:webHidden/>
          </w:rPr>
          <w:fldChar w:fldCharType="end"/>
        </w:r>
      </w:hyperlink>
    </w:p>
    <w:p w14:paraId="03E83465" w14:textId="6B93DD2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Pr="009B1B41">
          <w:rPr>
            <w:rStyle w:val="Hiperhivatkozs"/>
            <w:noProof/>
          </w:rPr>
          <w:t>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Coverage</w:t>
        </w:r>
        <w:r>
          <w:rPr>
            <w:noProof/>
            <w:webHidden/>
          </w:rPr>
          <w:tab/>
        </w:r>
        <w:r>
          <w:rPr>
            <w:noProof/>
            <w:webHidden/>
          </w:rPr>
          <w:fldChar w:fldCharType="begin"/>
        </w:r>
        <w:r>
          <w:rPr>
            <w:noProof/>
            <w:webHidden/>
          </w:rPr>
          <w:instrText xml:space="preserve"> PAGEREF _Toc162447129 \h </w:instrText>
        </w:r>
        <w:r>
          <w:rPr>
            <w:noProof/>
            <w:webHidden/>
          </w:rPr>
        </w:r>
        <w:r>
          <w:rPr>
            <w:noProof/>
            <w:webHidden/>
          </w:rPr>
          <w:fldChar w:fldCharType="separate"/>
        </w:r>
        <w:r>
          <w:rPr>
            <w:noProof/>
            <w:webHidden/>
          </w:rPr>
          <w:t>2</w:t>
        </w:r>
        <w:r>
          <w:rPr>
            <w:noProof/>
            <w:webHidden/>
          </w:rPr>
          <w:fldChar w:fldCharType="end"/>
        </w:r>
      </w:hyperlink>
    </w:p>
    <w:p w14:paraId="7E2EC1E2" w14:textId="5A71EBB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Pr="009B1B41">
          <w:rPr>
            <w:rStyle w:val="Hiperhivatkozs"/>
            <w:noProof/>
          </w:rPr>
          <w:t>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Separation of Transliteration and Encoding</w:t>
        </w:r>
        <w:r>
          <w:rPr>
            <w:noProof/>
            <w:webHidden/>
          </w:rPr>
          <w:tab/>
        </w:r>
        <w:r>
          <w:rPr>
            <w:noProof/>
            <w:webHidden/>
          </w:rPr>
          <w:fldChar w:fldCharType="begin"/>
        </w:r>
        <w:r>
          <w:rPr>
            <w:noProof/>
            <w:webHidden/>
          </w:rPr>
          <w:instrText xml:space="preserve"> PAGEREF _Toc162447130 \h </w:instrText>
        </w:r>
        <w:r>
          <w:rPr>
            <w:noProof/>
            <w:webHidden/>
          </w:rPr>
        </w:r>
        <w:r>
          <w:rPr>
            <w:noProof/>
            <w:webHidden/>
          </w:rPr>
          <w:fldChar w:fldCharType="separate"/>
        </w:r>
        <w:r>
          <w:rPr>
            <w:noProof/>
            <w:webHidden/>
          </w:rPr>
          <w:t>2</w:t>
        </w:r>
        <w:r>
          <w:rPr>
            <w:noProof/>
            <w:webHidden/>
          </w:rPr>
          <w:fldChar w:fldCharType="end"/>
        </w:r>
      </w:hyperlink>
    </w:p>
    <w:p w14:paraId="62D0E7F8" w14:textId="494E108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Pr="009B1B41">
          <w:rPr>
            <w:rStyle w:val="Hiperhivatkozs"/>
            <w:noProof/>
          </w:rPr>
          <w:t>1.4.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Terms and Definitions</w:t>
        </w:r>
        <w:r>
          <w:rPr>
            <w:noProof/>
            <w:webHidden/>
          </w:rPr>
          <w:tab/>
        </w:r>
        <w:r>
          <w:rPr>
            <w:noProof/>
            <w:webHidden/>
          </w:rPr>
          <w:fldChar w:fldCharType="begin"/>
        </w:r>
        <w:r>
          <w:rPr>
            <w:noProof/>
            <w:webHidden/>
          </w:rPr>
          <w:instrText xml:space="preserve"> PAGEREF _Toc162447131 \h </w:instrText>
        </w:r>
        <w:r>
          <w:rPr>
            <w:noProof/>
            <w:webHidden/>
          </w:rPr>
        </w:r>
        <w:r>
          <w:rPr>
            <w:noProof/>
            <w:webHidden/>
          </w:rPr>
          <w:fldChar w:fldCharType="separate"/>
        </w:r>
        <w:r>
          <w:rPr>
            <w:noProof/>
            <w:webHidden/>
          </w:rPr>
          <w:t>3</w:t>
        </w:r>
        <w:r>
          <w:rPr>
            <w:noProof/>
            <w:webHidden/>
          </w:rPr>
          <w:fldChar w:fldCharType="end"/>
        </w:r>
      </w:hyperlink>
    </w:p>
    <w:p w14:paraId="03601274" w14:textId="656734B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Pr="009B1B41">
          <w:rPr>
            <w:rStyle w:val="Hiperhivatkozs"/>
            <w:noProof/>
          </w:rPr>
          <w:t>1.4.1.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Abbreviations</w:t>
        </w:r>
        <w:r>
          <w:rPr>
            <w:noProof/>
            <w:webHidden/>
          </w:rPr>
          <w:tab/>
        </w:r>
        <w:r>
          <w:rPr>
            <w:noProof/>
            <w:webHidden/>
          </w:rPr>
          <w:fldChar w:fldCharType="begin"/>
        </w:r>
        <w:r>
          <w:rPr>
            <w:noProof/>
            <w:webHidden/>
          </w:rPr>
          <w:instrText xml:space="preserve"> PAGEREF _Toc162447132 \h </w:instrText>
        </w:r>
        <w:r>
          <w:rPr>
            <w:noProof/>
            <w:webHidden/>
          </w:rPr>
        </w:r>
        <w:r>
          <w:rPr>
            <w:noProof/>
            <w:webHidden/>
          </w:rPr>
          <w:fldChar w:fldCharType="separate"/>
        </w:r>
        <w:r>
          <w:rPr>
            <w:noProof/>
            <w:webHidden/>
          </w:rPr>
          <w:t>3</w:t>
        </w:r>
        <w:r>
          <w:rPr>
            <w:noProof/>
            <w:webHidden/>
          </w:rPr>
          <w:fldChar w:fldCharType="end"/>
        </w:r>
      </w:hyperlink>
    </w:p>
    <w:p w14:paraId="17B09B33" w14:textId="67411E2C"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Pr="009B1B41">
          <w:rPr>
            <w:rStyle w:val="Hiperhivatkozs"/>
            <w:noProof/>
          </w:rPr>
          <w:t>1.4.2.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and its elements</w:t>
        </w:r>
        <w:r>
          <w:rPr>
            <w:noProof/>
            <w:webHidden/>
          </w:rPr>
          <w:tab/>
        </w:r>
        <w:r>
          <w:rPr>
            <w:noProof/>
            <w:webHidden/>
          </w:rPr>
          <w:fldChar w:fldCharType="begin"/>
        </w:r>
        <w:r>
          <w:rPr>
            <w:noProof/>
            <w:webHidden/>
          </w:rPr>
          <w:instrText xml:space="preserve"> PAGEREF _Toc162447133 \h </w:instrText>
        </w:r>
        <w:r>
          <w:rPr>
            <w:noProof/>
            <w:webHidden/>
          </w:rPr>
        </w:r>
        <w:r>
          <w:rPr>
            <w:noProof/>
            <w:webHidden/>
          </w:rPr>
          <w:fldChar w:fldCharType="separate"/>
        </w:r>
        <w:r>
          <w:rPr>
            <w:noProof/>
            <w:webHidden/>
          </w:rPr>
          <w:t>3</w:t>
        </w:r>
        <w:r>
          <w:rPr>
            <w:noProof/>
            <w:webHidden/>
          </w:rPr>
          <w:fldChar w:fldCharType="end"/>
        </w:r>
      </w:hyperlink>
    </w:p>
    <w:p w14:paraId="6D3EA9B3" w14:textId="19E0F00E"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Pr="009B1B41">
          <w:rPr>
            <w:rStyle w:val="Hiperhivatkozs"/>
            <w:noProof/>
          </w:rPr>
          <w:t>1.4.3.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conversion</w:t>
        </w:r>
        <w:r>
          <w:rPr>
            <w:noProof/>
            <w:webHidden/>
          </w:rPr>
          <w:tab/>
        </w:r>
        <w:r>
          <w:rPr>
            <w:noProof/>
            <w:webHidden/>
          </w:rPr>
          <w:fldChar w:fldCharType="begin"/>
        </w:r>
        <w:r>
          <w:rPr>
            <w:noProof/>
            <w:webHidden/>
          </w:rPr>
          <w:instrText xml:space="preserve"> PAGEREF _Toc162447134 \h </w:instrText>
        </w:r>
        <w:r>
          <w:rPr>
            <w:noProof/>
            <w:webHidden/>
          </w:rPr>
        </w:r>
        <w:r>
          <w:rPr>
            <w:noProof/>
            <w:webHidden/>
          </w:rPr>
          <w:fldChar w:fldCharType="separate"/>
        </w:r>
        <w:r>
          <w:rPr>
            <w:noProof/>
            <w:webHidden/>
          </w:rPr>
          <w:t>5</w:t>
        </w:r>
        <w:r>
          <w:rPr>
            <w:noProof/>
            <w:webHidden/>
          </w:rPr>
          <w:fldChar w:fldCharType="end"/>
        </w:r>
      </w:hyperlink>
    </w:p>
    <w:p w14:paraId="18011E62" w14:textId="1393C26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Pr="009B1B41">
          <w:rPr>
            <w:rStyle w:val="Hiperhivatkozs"/>
            <w:noProof/>
          </w:rPr>
          <w:t>1.4.4.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Notation for transliteration and transcription</w:t>
        </w:r>
        <w:r>
          <w:rPr>
            <w:noProof/>
            <w:webHidden/>
          </w:rPr>
          <w:tab/>
        </w:r>
        <w:r>
          <w:rPr>
            <w:noProof/>
            <w:webHidden/>
          </w:rPr>
          <w:fldChar w:fldCharType="begin"/>
        </w:r>
        <w:r>
          <w:rPr>
            <w:noProof/>
            <w:webHidden/>
          </w:rPr>
          <w:instrText xml:space="preserve"> PAGEREF _Toc162447135 \h </w:instrText>
        </w:r>
        <w:r>
          <w:rPr>
            <w:noProof/>
            <w:webHidden/>
          </w:rPr>
        </w:r>
        <w:r>
          <w:rPr>
            <w:noProof/>
            <w:webHidden/>
          </w:rPr>
          <w:fldChar w:fldCharType="separate"/>
        </w:r>
        <w:r>
          <w:rPr>
            <w:noProof/>
            <w:webHidden/>
          </w:rPr>
          <w:t>6</w:t>
        </w:r>
        <w:r>
          <w:rPr>
            <w:noProof/>
            <w:webHidden/>
          </w:rPr>
          <w:fldChar w:fldCharType="end"/>
        </w:r>
      </w:hyperlink>
    </w:p>
    <w:p w14:paraId="7DF74DDF" w14:textId="2C8F1AD7"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Pr="009B1B41">
          <w:rPr>
            <w:rStyle w:val="Hiperhivatkozs"/>
            <w:noProof/>
          </w:rPr>
          <w:t>2.</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General Principles</w:t>
        </w:r>
        <w:r>
          <w:rPr>
            <w:noProof/>
            <w:webHidden/>
          </w:rPr>
          <w:tab/>
        </w:r>
        <w:r>
          <w:rPr>
            <w:noProof/>
            <w:webHidden/>
          </w:rPr>
          <w:fldChar w:fldCharType="begin"/>
        </w:r>
        <w:r>
          <w:rPr>
            <w:noProof/>
            <w:webHidden/>
          </w:rPr>
          <w:instrText xml:space="preserve"> PAGEREF _Toc162447136 \h </w:instrText>
        </w:r>
        <w:r>
          <w:rPr>
            <w:noProof/>
            <w:webHidden/>
          </w:rPr>
        </w:r>
        <w:r>
          <w:rPr>
            <w:noProof/>
            <w:webHidden/>
          </w:rPr>
          <w:fldChar w:fldCharType="separate"/>
        </w:r>
        <w:r>
          <w:rPr>
            <w:noProof/>
            <w:webHidden/>
          </w:rPr>
          <w:t>7</w:t>
        </w:r>
        <w:r>
          <w:rPr>
            <w:noProof/>
            <w:webHidden/>
          </w:rPr>
          <w:fldChar w:fldCharType="end"/>
        </w:r>
      </w:hyperlink>
    </w:p>
    <w:p w14:paraId="13734DAA" w14:textId="60EF24E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Pr="009B1B41">
          <w:rPr>
            <w:rStyle w:val="Hiperhivatkozs"/>
            <w:noProof/>
          </w:rPr>
          <w:t>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 Set and Input Method</w:t>
        </w:r>
        <w:r>
          <w:rPr>
            <w:noProof/>
            <w:webHidden/>
          </w:rPr>
          <w:tab/>
        </w:r>
        <w:r>
          <w:rPr>
            <w:noProof/>
            <w:webHidden/>
          </w:rPr>
          <w:fldChar w:fldCharType="begin"/>
        </w:r>
        <w:r>
          <w:rPr>
            <w:noProof/>
            <w:webHidden/>
          </w:rPr>
          <w:instrText xml:space="preserve"> PAGEREF _Toc162447137 \h </w:instrText>
        </w:r>
        <w:r>
          <w:rPr>
            <w:noProof/>
            <w:webHidden/>
          </w:rPr>
        </w:r>
        <w:r>
          <w:rPr>
            <w:noProof/>
            <w:webHidden/>
          </w:rPr>
          <w:fldChar w:fldCharType="separate"/>
        </w:r>
        <w:r>
          <w:rPr>
            <w:noProof/>
            <w:webHidden/>
          </w:rPr>
          <w:t>7</w:t>
        </w:r>
        <w:r>
          <w:rPr>
            <w:noProof/>
            <w:webHidden/>
          </w:rPr>
          <w:fldChar w:fldCharType="end"/>
        </w:r>
      </w:hyperlink>
    </w:p>
    <w:p w14:paraId="49772ABB" w14:textId="6E3D8671"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Pr="009B1B41">
          <w:rPr>
            <w:rStyle w:val="Hiperhivatkozs"/>
            <w:noProof/>
          </w:rPr>
          <w:t>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in Practice</w:t>
        </w:r>
        <w:r>
          <w:rPr>
            <w:noProof/>
            <w:webHidden/>
          </w:rPr>
          <w:tab/>
        </w:r>
        <w:r>
          <w:rPr>
            <w:noProof/>
            <w:webHidden/>
          </w:rPr>
          <w:fldChar w:fldCharType="begin"/>
        </w:r>
        <w:r>
          <w:rPr>
            <w:noProof/>
            <w:webHidden/>
          </w:rPr>
          <w:instrText xml:space="preserve"> PAGEREF _Toc162447138 \h </w:instrText>
        </w:r>
        <w:r>
          <w:rPr>
            <w:noProof/>
            <w:webHidden/>
          </w:rPr>
        </w:r>
        <w:r>
          <w:rPr>
            <w:noProof/>
            <w:webHidden/>
          </w:rPr>
          <w:fldChar w:fldCharType="separate"/>
        </w:r>
        <w:r>
          <w:rPr>
            <w:noProof/>
            <w:webHidden/>
          </w:rPr>
          <w:t>8</w:t>
        </w:r>
        <w:r>
          <w:rPr>
            <w:noProof/>
            <w:webHidden/>
          </w:rPr>
          <w:fldChar w:fldCharType="end"/>
        </w:r>
      </w:hyperlink>
    </w:p>
    <w:p w14:paraId="7BAF15B5" w14:textId="756C79C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Pr="009B1B41">
          <w:rPr>
            <w:rStyle w:val="Hiperhivatkozs"/>
            <w:noProof/>
          </w:rPr>
          <w:t>2.2.1.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Strict transliteration</w:t>
        </w:r>
        <w:r>
          <w:rPr>
            <w:noProof/>
            <w:webHidden/>
          </w:rPr>
          <w:tab/>
        </w:r>
        <w:r>
          <w:rPr>
            <w:noProof/>
            <w:webHidden/>
          </w:rPr>
          <w:fldChar w:fldCharType="begin"/>
        </w:r>
        <w:r>
          <w:rPr>
            <w:noProof/>
            <w:webHidden/>
          </w:rPr>
          <w:instrText xml:space="preserve"> PAGEREF _Toc162447139 \h </w:instrText>
        </w:r>
        <w:r>
          <w:rPr>
            <w:noProof/>
            <w:webHidden/>
          </w:rPr>
        </w:r>
        <w:r>
          <w:rPr>
            <w:noProof/>
            <w:webHidden/>
          </w:rPr>
          <w:fldChar w:fldCharType="separate"/>
        </w:r>
        <w:r>
          <w:rPr>
            <w:noProof/>
            <w:webHidden/>
          </w:rPr>
          <w:t>8</w:t>
        </w:r>
        <w:r>
          <w:rPr>
            <w:noProof/>
            <w:webHidden/>
          </w:rPr>
          <w:fldChar w:fldCharType="end"/>
        </w:r>
      </w:hyperlink>
    </w:p>
    <w:p w14:paraId="06E0AF6D" w14:textId="071DF4F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Pr="009B1B41">
          <w:rPr>
            <w:rStyle w:val="Hiperhivatkozs"/>
            <w:noProof/>
          </w:rPr>
          <w:t>2.2.2.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Loose transliteration</w:t>
        </w:r>
        <w:r>
          <w:rPr>
            <w:noProof/>
            <w:webHidden/>
          </w:rPr>
          <w:tab/>
        </w:r>
        <w:r>
          <w:rPr>
            <w:noProof/>
            <w:webHidden/>
          </w:rPr>
          <w:fldChar w:fldCharType="begin"/>
        </w:r>
        <w:r>
          <w:rPr>
            <w:noProof/>
            <w:webHidden/>
          </w:rPr>
          <w:instrText xml:space="preserve"> PAGEREF _Toc162447140 \h </w:instrText>
        </w:r>
        <w:r>
          <w:rPr>
            <w:noProof/>
            <w:webHidden/>
          </w:rPr>
        </w:r>
        <w:r>
          <w:rPr>
            <w:noProof/>
            <w:webHidden/>
          </w:rPr>
          <w:fldChar w:fldCharType="separate"/>
        </w:r>
        <w:r>
          <w:rPr>
            <w:noProof/>
            <w:webHidden/>
          </w:rPr>
          <w:t>8</w:t>
        </w:r>
        <w:r>
          <w:rPr>
            <w:noProof/>
            <w:webHidden/>
          </w:rPr>
          <w:fldChar w:fldCharType="end"/>
        </w:r>
      </w:hyperlink>
    </w:p>
    <w:p w14:paraId="74B6A703" w14:textId="587B595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Pr="009B1B41">
          <w:rPr>
            <w:rStyle w:val="Hiperhivatkozs"/>
            <w:noProof/>
          </w:rPr>
          <w:t>2.2.3.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Shorthand</w:t>
        </w:r>
        <w:r>
          <w:rPr>
            <w:noProof/>
            <w:webHidden/>
          </w:rPr>
          <w:tab/>
        </w:r>
        <w:r>
          <w:rPr>
            <w:noProof/>
            <w:webHidden/>
          </w:rPr>
          <w:fldChar w:fldCharType="begin"/>
        </w:r>
        <w:r>
          <w:rPr>
            <w:noProof/>
            <w:webHidden/>
          </w:rPr>
          <w:instrText xml:space="preserve"> PAGEREF _Toc162447141 \h </w:instrText>
        </w:r>
        <w:r>
          <w:rPr>
            <w:noProof/>
            <w:webHidden/>
          </w:rPr>
        </w:r>
        <w:r>
          <w:rPr>
            <w:noProof/>
            <w:webHidden/>
          </w:rPr>
          <w:fldChar w:fldCharType="separate"/>
        </w:r>
        <w:r>
          <w:rPr>
            <w:noProof/>
            <w:webHidden/>
          </w:rPr>
          <w:t>9</w:t>
        </w:r>
        <w:r>
          <w:rPr>
            <w:noProof/>
            <w:webHidden/>
          </w:rPr>
          <w:fldChar w:fldCharType="end"/>
        </w:r>
      </w:hyperlink>
    </w:p>
    <w:p w14:paraId="1E3203B2" w14:textId="112D504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Pr="009B1B41">
          <w:rPr>
            <w:rStyle w:val="Hiperhivatkozs"/>
            <w:noProof/>
          </w:rPr>
          <w:t>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Scheme</w:t>
        </w:r>
        <w:r>
          <w:rPr>
            <w:noProof/>
            <w:webHidden/>
          </w:rPr>
          <w:tab/>
        </w:r>
        <w:r>
          <w:rPr>
            <w:noProof/>
            <w:webHidden/>
          </w:rPr>
          <w:fldChar w:fldCharType="begin"/>
        </w:r>
        <w:r>
          <w:rPr>
            <w:noProof/>
            <w:webHidden/>
          </w:rPr>
          <w:instrText xml:space="preserve"> PAGEREF _Toc162447142 \h </w:instrText>
        </w:r>
        <w:r>
          <w:rPr>
            <w:noProof/>
            <w:webHidden/>
          </w:rPr>
        </w:r>
        <w:r>
          <w:rPr>
            <w:noProof/>
            <w:webHidden/>
          </w:rPr>
          <w:fldChar w:fldCharType="separate"/>
        </w:r>
        <w:r>
          <w:rPr>
            <w:noProof/>
            <w:webHidden/>
          </w:rPr>
          <w:t>9</w:t>
        </w:r>
        <w:r>
          <w:rPr>
            <w:noProof/>
            <w:webHidden/>
          </w:rPr>
          <w:fldChar w:fldCharType="end"/>
        </w:r>
      </w:hyperlink>
    </w:p>
    <w:p w14:paraId="7FC482D3" w14:textId="726C7D2E"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Pr="009B1B41">
          <w:rPr>
            <w:rStyle w:val="Hiperhivatkozs"/>
            <w:noProof/>
          </w:rPr>
          <w:t>2.4.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Case Sensitivity</w:t>
        </w:r>
        <w:r>
          <w:rPr>
            <w:noProof/>
            <w:webHidden/>
          </w:rPr>
          <w:tab/>
        </w:r>
        <w:r>
          <w:rPr>
            <w:noProof/>
            <w:webHidden/>
          </w:rPr>
          <w:fldChar w:fldCharType="begin"/>
        </w:r>
        <w:r>
          <w:rPr>
            <w:noProof/>
            <w:webHidden/>
          </w:rPr>
          <w:instrText xml:space="preserve"> PAGEREF _Toc162447143 \h </w:instrText>
        </w:r>
        <w:r>
          <w:rPr>
            <w:noProof/>
            <w:webHidden/>
          </w:rPr>
        </w:r>
        <w:r>
          <w:rPr>
            <w:noProof/>
            <w:webHidden/>
          </w:rPr>
          <w:fldChar w:fldCharType="separate"/>
        </w:r>
        <w:r>
          <w:rPr>
            <w:noProof/>
            <w:webHidden/>
          </w:rPr>
          <w:t>9</w:t>
        </w:r>
        <w:r>
          <w:rPr>
            <w:noProof/>
            <w:webHidden/>
          </w:rPr>
          <w:fldChar w:fldCharType="end"/>
        </w:r>
      </w:hyperlink>
    </w:p>
    <w:p w14:paraId="30DBDD94" w14:textId="4753A1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Pr="009B1B41">
          <w:rPr>
            <w:rStyle w:val="Hiperhivatkozs"/>
            <w:noProof/>
          </w:rPr>
          <w:t>2.4.1.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_Toc162447144 \h </w:instrText>
        </w:r>
        <w:r>
          <w:rPr>
            <w:noProof/>
            <w:webHidden/>
          </w:rPr>
        </w:r>
        <w:r>
          <w:rPr>
            <w:noProof/>
            <w:webHidden/>
          </w:rPr>
          <w:fldChar w:fldCharType="separate"/>
        </w:r>
        <w:r>
          <w:rPr>
            <w:noProof/>
            <w:webHidden/>
          </w:rPr>
          <w:t>10</w:t>
        </w:r>
        <w:r>
          <w:rPr>
            <w:noProof/>
            <w:webHidden/>
          </w:rPr>
          <w:fldChar w:fldCharType="end"/>
        </w:r>
      </w:hyperlink>
    </w:p>
    <w:p w14:paraId="7DD0333B" w14:textId="7DB50022"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Pr="009B1B41">
          <w:rPr>
            <w:rStyle w:val="Hiperhivatkozs"/>
            <w:noProof/>
          </w:rPr>
          <w:t>2.5.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Disambiguation</w:t>
        </w:r>
        <w:r>
          <w:rPr>
            <w:noProof/>
            <w:webHidden/>
          </w:rPr>
          <w:tab/>
        </w:r>
        <w:r>
          <w:rPr>
            <w:noProof/>
            <w:webHidden/>
          </w:rPr>
          <w:fldChar w:fldCharType="begin"/>
        </w:r>
        <w:r>
          <w:rPr>
            <w:noProof/>
            <w:webHidden/>
          </w:rPr>
          <w:instrText xml:space="preserve"> PAGEREF _Toc162447145 \h </w:instrText>
        </w:r>
        <w:r>
          <w:rPr>
            <w:noProof/>
            <w:webHidden/>
          </w:rPr>
        </w:r>
        <w:r>
          <w:rPr>
            <w:noProof/>
            <w:webHidden/>
          </w:rPr>
          <w:fldChar w:fldCharType="separate"/>
        </w:r>
        <w:r>
          <w:rPr>
            <w:noProof/>
            <w:webHidden/>
          </w:rPr>
          <w:t>10</w:t>
        </w:r>
        <w:r>
          <w:rPr>
            <w:noProof/>
            <w:webHidden/>
          </w:rPr>
          <w:fldChar w:fldCharType="end"/>
        </w:r>
      </w:hyperlink>
    </w:p>
    <w:p w14:paraId="374A4EAD" w14:textId="4495953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Pr="009B1B41">
          <w:rPr>
            <w:rStyle w:val="Hiperhivatkozs"/>
            <w:noProof/>
          </w:rPr>
          <w:t>2.6.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Additions for Text Analysis</w:t>
        </w:r>
        <w:r>
          <w:rPr>
            <w:noProof/>
            <w:webHidden/>
          </w:rPr>
          <w:tab/>
        </w:r>
        <w:r>
          <w:rPr>
            <w:noProof/>
            <w:webHidden/>
          </w:rPr>
          <w:fldChar w:fldCharType="begin"/>
        </w:r>
        <w:r>
          <w:rPr>
            <w:noProof/>
            <w:webHidden/>
          </w:rPr>
          <w:instrText xml:space="preserve"> PAGEREF _Toc162447146 \h </w:instrText>
        </w:r>
        <w:r>
          <w:rPr>
            <w:noProof/>
            <w:webHidden/>
          </w:rPr>
        </w:r>
        <w:r>
          <w:rPr>
            <w:noProof/>
            <w:webHidden/>
          </w:rPr>
          <w:fldChar w:fldCharType="separate"/>
        </w:r>
        <w:r>
          <w:rPr>
            <w:noProof/>
            <w:webHidden/>
          </w:rPr>
          <w:t>11</w:t>
        </w:r>
        <w:r>
          <w:rPr>
            <w:noProof/>
            <w:webHidden/>
          </w:rPr>
          <w:fldChar w:fldCharType="end"/>
        </w:r>
      </w:hyperlink>
    </w:p>
    <w:p w14:paraId="38B92095" w14:textId="210C0A0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Pr="009B1B41">
          <w:rPr>
            <w:rStyle w:val="Hiperhivatkozs"/>
            <w:noProof/>
          </w:rPr>
          <w:t>2.6.1.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spaces for word segmentation</w:t>
        </w:r>
        <w:r>
          <w:rPr>
            <w:noProof/>
            <w:webHidden/>
          </w:rPr>
          <w:tab/>
        </w:r>
        <w:r>
          <w:rPr>
            <w:noProof/>
            <w:webHidden/>
          </w:rPr>
          <w:fldChar w:fldCharType="begin"/>
        </w:r>
        <w:r>
          <w:rPr>
            <w:noProof/>
            <w:webHidden/>
          </w:rPr>
          <w:instrText xml:space="preserve"> PAGEREF _Toc162447147 \h </w:instrText>
        </w:r>
        <w:r>
          <w:rPr>
            <w:noProof/>
            <w:webHidden/>
          </w:rPr>
        </w:r>
        <w:r>
          <w:rPr>
            <w:noProof/>
            <w:webHidden/>
          </w:rPr>
          <w:fldChar w:fldCharType="separate"/>
        </w:r>
        <w:r>
          <w:rPr>
            <w:noProof/>
            <w:webHidden/>
          </w:rPr>
          <w:t>11</w:t>
        </w:r>
        <w:r>
          <w:rPr>
            <w:noProof/>
            <w:webHidden/>
          </w:rPr>
          <w:fldChar w:fldCharType="end"/>
        </w:r>
      </w:hyperlink>
    </w:p>
    <w:p w14:paraId="3123D6E3" w14:textId="050C104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Pr="009B1B41">
          <w:rPr>
            <w:rStyle w:val="Hiperhivatkozs"/>
            <w:noProof/>
          </w:rPr>
          <w:t>2.6.2.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hyphenation</w:t>
        </w:r>
        <w:r>
          <w:rPr>
            <w:noProof/>
            <w:webHidden/>
          </w:rPr>
          <w:tab/>
        </w:r>
        <w:r>
          <w:rPr>
            <w:noProof/>
            <w:webHidden/>
          </w:rPr>
          <w:fldChar w:fldCharType="begin"/>
        </w:r>
        <w:r>
          <w:rPr>
            <w:noProof/>
            <w:webHidden/>
          </w:rPr>
          <w:instrText xml:space="preserve"> PAGEREF _Toc162447148 \h </w:instrText>
        </w:r>
        <w:r>
          <w:rPr>
            <w:noProof/>
            <w:webHidden/>
          </w:rPr>
        </w:r>
        <w:r>
          <w:rPr>
            <w:noProof/>
            <w:webHidden/>
          </w:rPr>
          <w:fldChar w:fldCharType="separate"/>
        </w:r>
        <w:r>
          <w:rPr>
            <w:noProof/>
            <w:webHidden/>
          </w:rPr>
          <w:t>12</w:t>
        </w:r>
        <w:r>
          <w:rPr>
            <w:noProof/>
            <w:webHidden/>
          </w:rPr>
          <w:fldChar w:fldCharType="end"/>
        </w:r>
      </w:hyperlink>
    </w:p>
    <w:p w14:paraId="46F78560" w14:textId="117F3C2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Pr="009B1B41">
          <w:rPr>
            <w:rStyle w:val="Hiperhivatkozs"/>
            <w:noProof/>
          </w:rPr>
          <w:t>2.6.3.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w:t>
        </w:r>
        <w:r w:rsidRPr="009B1B41">
          <w:rPr>
            <w:rStyle w:val="Hiperhivatkozs"/>
            <w:i/>
            <w:noProof/>
          </w:rPr>
          <w:t>avagraha</w:t>
        </w:r>
        <w:r>
          <w:rPr>
            <w:noProof/>
            <w:webHidden/>
          </w:rPr>
          <w:tab/>
        </w:r>
        <w:r>
          <w:rPr>
            <w:noProof/>
            <w:webHidden/>
          </w:rPr>
          <w:fldChar w:fldCharType="begin"/>
        </w:r>
        <w:r>
          <w:rPr>
            <w:noProof/>
            <w:webHidden/>
          </w:rPr>
          <w:instrText xml:space="preserve"> PAGEREF _Toc162447149 \h </w:instrText>
        </w:r>
        <w:r>
          <w:rPr>
            <w:noProof/>
            <w:webHidden/>
          </w:rPr>
        </w:r>
        <w:r>
          <w:rPr>
            <w:noProof/>
            <w:webHidden/>
          </w:rPr>
          <w:fldChar w:fldCharType="separate"/>
        </w:r>
        <w:r>
          <w:rPr>
            <w:noProof/>
            <w:webHidden/>
          </w:rPr>
          <w:t>13</w:t>
        </w:r>
        <w:r>
          <w:rPr>
            <w:noProof/>
            <w:webHidden/>
          </w:rPr>
          <w:fldChar w:fldCharType="end"/>
        </w:r>
      </w:hyperlink>
    </w:p>
    <w:p w14:paraId="20C49595" w14:textId="79CDF655"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Pr="009B1B41">
          <w:rPr>
            <w:rStyle w:val="Hiperhivatkozs"/>
            <w:noProof/>
          </w:rPr>
          <w:t>2.6.4.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elided overshort final </w:t>
        </w:r>
        <w:r w:rsidRPr="009B1B41">
          <w:rPr>
            <w:rStyle w:val="Hiperhivatkozs"/>
            <w:i/>
            <w:noProof/>
          </w:rPr>
          <w:t>u</w:t>
        </w:r>
        <w:r w:rsidRPr="009B1B41">
          <w:rPr>
            <w:rStyle w:val="Hiperhivatkozs"/>
            <w:noProof/>
          </w:rPr>
          <w:t xml:space="preserve"> in Tamil</w:t>
        </w:r>
        <w:r>
          <w:rPr>
            <w:noProof/>
            <w:webHidden/>
          </w:rPr>
          <w:tab/>
        </w:r>
        <w:r>
          <w:rPr>
            <w:noProof/>
            <w:webHidden/>
          </w:rPr>
          <w:fldChar w:fldCharType="begin"/>
        </w:r>
        <w:r>
          <w:rPr>
            <w:noProof/>
            <w:webHidden/>
          </w:rPr>
          <w:instrText xml:space="preserve"> PAGEREF _Toc162447150 \h </w:instrText>
        </w:r>
        <w:r>
          <w:rPr>
            <w:noProof/>
            <w:webHidden/>
          </w:rPr>
        </w:r>
        <w:r>
          <w:rPr>
            <w:noProof/>
            <w:webHidden/>
          </w:rPr>
          <w:fldChar w:fldCharType="separate"/>
        </w:r>
        <w:r>
          <w:rPr>
            <w:noProof/>
            <w:webHidden/>
          </w:rPr>
          <w:t>14</w:t>
        </w:r>
        <w:r>
          <w:rPr>
            <w:noProof/>
            <w:webHidden/>
          </w:rPr>
          <w:fldChar w:fldCharType="end"/>
        </w:r>
      </w:hyperlink>
    </w:p>
    <w:p w14:paraId="30AB4993" w14:textId="59B013C4"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Pr="009B1B41">
          <w:rPr>
            <w:rStyle w:val="Hiperhivatkozs"/>
            <w:noProof/>
          </w:rPr>
          <w:t>3.</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Alphabetic Characters</w:t>
        </w:r>
        <w:r>
          <w:rPr>
            <w:noProof/>
            <w:webHidden/>
          </w:rPr>
          <w:tab/>
        </w:r>
        <w:r>
          <w:rPr>
            <w:noProof/>
            <w:webHidden/>
          </w:rPr>
          <w:fldChar w:fldCharType="begin"/>
        </w:r>
        <w:r>
          <w:rPr>
            <w:noProof/>
            <w:webHidden/>
          </w:rPr>
          <w:instrText xml:space="preserve"> PAGEREF _Toc162447151 \h </w:instrText>
        </w:r>
        <w:r>
          <w:rPr>
            <w:noProof/>
            <w:webHidden/>
          </w:rPr>
        </w:r>
        <w:r>
          <w:rPr>
            <w:noProof/>
            <w:webHidden/>
          </w:rPr>
          <w:fldChar w:fldCharType="separate"/>
        </w:r>
        <w:r>
          <w:rPr>
            <w:noProof/>
            <w:webHidden/>
          </w:rPr>
          <w:t>15</w:t>
        </w:r>
        <w:r>
          <w:rPr>
            <w:noProof/>
            <w:webHidden/>
          </w:rPr>
          <w:fldChar w:fldCharType="end"/>
        </w:r>
      </w:hyperlink>
    </w:p>
    <w:p w14:paraId="36325B14" w14:textId="6B1FC72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Pr="009B1B41">
          <w:rPr>
            <w:rStyle w:val="Hiperhivatkozs"/>
            <w:noProof/>
          </w:rPr>
          <w:t>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Some Special Characters</w:t>
        </w:r>
        <w:r>
          <w:rPr>
            <w:noProof/>
            <w:webHidden/>
          </w:rPr>
          <w:tab/>
        </w:r>
        <w:r>
          <w:rPr>
            <w:noProof/>
            <w:webHidden/>
          </w:rPr>
          <w:fldChar w:fldCharType="begin"/>
        </w:r>
        <w:r>
          <w:rPr>
            <w:noProof/>
            <w:webHidden/>
          </w:rPr>
          <w:instrText xml:space="preserve"> PAGEREF _Toc162447152 \h </w:instrText>
        </w:r>
        <w:r>
          <w:rPr>
            <w:noProof/>
            <w:webHidden/>
          </w:rPr>
        </w:r>
        <w:r>
          <w:rPr>
            <w:noProof/>
            <w:webHidden/>
          </w:rPr>
          <w:fldChar w:fldCharType="separate"/>
        </w:r>
        <w:r>
          <w:rPr>
            <w:noProof/>
            <w:webHidden/>
          </w:rPr>
          <w:t>15</w:t>
        </w:r>
        <w:r>
          <w:rPr>
            <w:noProof/>
            <w:webHidden/>
          </w:rPr>
          <w:fldChar w:fldCharType="end"/>
        </w:r>
      </w:hyperlink>
    </w:p>
    <w:p w14:paraId="44DCDD77" w14:textId="75D14AD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Pr="009B1B41">
          <w:rPr>
            <w:rStyle w:val="Hiperhivatkozs"/>
            <w:noProof/>
          </w:rPr>
          <w:t>3.1.1.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Sanskrit and generic characters</w:t>
        </w:r>
        <w:r>
          <w:rPr>
            <w:noProof/>
            <w:webHidden/>
          </w:rPr>
          <w:tab/>
        </w:r>
        <w:r>
          <w:rPr>
            <w:noProof/>
            <w:webHidden/>
          </w:rPr>
          <w:fldChar w:fldCharType="begin"/>
        </w:r>
        <w:r>
          <w:rPr>
            <w:noProof/>
            <w:webHidden/>
          </w:rPr>
          <w:instrText xml:space="preserve"> PAGEREF _Toc162447153 \h </w:instrText>
        </w:r>
        <w:r>
          <w:rPr>
            <w:noProof/>
            <w:webHidden/>
          </w:rPr>
        </w:r>
        <w:r>
          <w:rPr>
            <w:noProof/>
            <w:webHidden/>
          </w:rPr>
          <w:fldChar w:fldCharType="separate"/>
        </w:r>
        <w:r>
          <w:rPr>
            <w:noProof/>
            <w:webHidden/>
          </w:rPr>
          <w:t>15</w:t>
        </w:r>
        <w:r>
          <w:rPr>
            <w:noProof/>
            <w:webHidden/>
          </w:rPr>
          <w:fldChar w:fldCharType="end"/>
        </w:r>
      </w:hyperlink>
    </w:p>
    <w:p w14:paraId="6828F7D8" w14:textId="3D3E4E1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Pr="009B1B41">
          <w:rPr>
            <w:rStyle w:val="Hiperhivatkozs"/>
            <w:noProof/>
          </w:rPr>
          <w:t>3.1.2.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Dravidian languages</w:t>
        </w:r>
        <w:r>
          <w:rPr>
            <w:noProof/>
            <w:webHidden/>
          </w:rPr>
          <w:tab/>
        </w:r>
        <w:r>
          <w:rPr>
            <w:noProof/>
            <w:webHidden/>
          </w:rPr>
          <w:fldChar w:fldCharType="begin"/>
        </w:r>
        <w:r>
          <w:rPr>
            <w:noProof/>
            <w:webHidden/>
          </w:rPr>
          <w:instrText xml:space="preserve"> PAGEREF _Toc162447154 \h </w:instrText>
        </w:r>
        <w:r>
          <w:rPr>
            <w:noProof/>
            <w:webHidden/>
          </w:rPr>
        </w:r>
        <w:r>
          <w:rPr>
            <w:noProof/>
            <w:webHidden/>
          </w:rPr>
          <w:fldChar w:fldCharType="separate"/>
        </w:r>
        <w:r>
          <w:rPr>
            <w:noProof/>
            <w:webHidden/>
          </w:rPr>
          <w:t>15</w:t>
        </w:r>
        <w:r>
          <w:rPr>
            <w:noProof/>
            <w:webHidden/>
          </w:rPr>
          <w:fldChar w:fldCharType="end"/>
        </w:r>
      </w:hyperlink>
    </w:p>
    <w:p w14:paraId="06B8FC9A" w14:textId="76E3A3E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Pr="009B1B41">
          <w:rPr>
            <w:rStyle w:val="Hiperhivatkozs"/>
            <w:noProof/>
          </w:rPr>
          <w:t>3.1.3.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Southeast Asian languages</w:t>
        </w:r>
        <w:r>
          <w:rPr>
            <w:noProof/>
            <w:webHidden/>
          </w:rPr>
          <w:tab/>
        </w:r>
        <w:r>
          <w:rPr>
            <w:noProof/>
            <w:webHidden/>
          </w:rPr>
          <w:fldChar w:fldCharType="begin"/>
        </w:r>
        <w:r>
          <w:rPr>
            <w:noProof/>
            <w:webHidden/>
          </w:rPr>
          <w:instrText xml:space="preserve"> PAGEREF _Toc162447155 \h </w:instrText>
        </w:r>
        <w:r>
          <w:rPr>
            <w:noProof/>
            <w:webHidden/>
          </w:rPr>
        </w:r>
        <w:r>
          <w:rPr>
            <w:noProof/>
            <w:webHidden/>
          </w:rPr>
          <w:fldChar w:fldCharType="separate"/>
        </w:r>
        <w:r>
          <w:rPr>
            <w:noProof/>
            <w:webHidden/>
          </w:rPr>
          <w:t>15</w:t>
        </w:r>
        <w:r>
          <w:rPr>
            <w:noProof/>
            <w:webHidden/>
          </w:rPr>
          <w:fldChar w:fldCharType="end"/>
        </w:r>
      </w:hyperlink>
    </w:p>
    <w:p w14:paraId="01BF5F57" w14:textId="10AB1AD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Pr="009B1B41">
          <w:rPr>
            <w:rStyle w:val="Hiperhivatkozs"/>
            <w:noProof/>
          </w:rPr>
          <w:t>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Long and Short </w:t>
        </w:r>
        <w:r w:rsidRPr="009B1B41">
          <w:rPr>
            <w:rStyle w:val="Hiperhivatkozs"/>
            <w:rFonts w:eastAsia="Gentium"/>
            <w:noProof/>
          </w:rPr>
          <w:t>e and o</w:t>
        </w:r>
        <w:r>
          <w:rPr>
            <w:noProof/>
            <w:webHidden/>
          </w:rPr>
          <w:tab/>
        </w:r>
        <w:r>
          <w:rPr>
            <w:noProof/>
            <w:webHidden/>
          </w:rPr>
          <w:fldChar w:fldCharType="begin"/>
        </w:r>
        <w:r>
          <w:rPr>
            <w:noProof/>
            <w:webHidden/>
          </w:rPr>
          <w:instrText xml:space="preserve"> PAGEREF _Toc162447156 \h </w:instrText>
        </w:r>
        <w:r>
          <w:rPr>
            <w:noProof/>
            <w:webHidden/>
          </w:rPr>
        </w:r>
        <w:r>
          <w:rPr>
            <w:noProof/>
            <w:webHidden/>
          </w:rPr>
          <w:fldChar w:fldCharType="separate"/>
        </w:r>
        <w:r>
          <w:rPr>
            <w:noProof/>
            <w:webHidden/>
          </w:rPr>
          <w:t>16</w:t>
        </w:r>
        <w:r>
          <w:rPr>
            <w:noProof/>
            <w:webHidden/>
          </w:rPr>
          <w:fldChar w:fldCharType="end"/>
        </w:r>
      </w:hyperlink>
    </w:p>
    <w:p w14:paraId="25B93358" w14:textId="3CAE703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Pr="009B1B41">
          <w:rPr>
            <w:rStyle w:val="Hiperhivatkozs"/>
            <w:noProof/>
          </w:rPr>
          <w:t>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Special Forms and Functions</w:t>
        </w:r>
        <w:r>
          <w:rPr>
            <w:noProof/>
            <w:webHidden/>
          </w:rPr>
          <w:tab/>
        </w:r>
        <w:r>
          <w:rPr>
            <w:noProof/>
            <w:webHidden/>
          </w:rPr>
          <w:fldChar w:fldCharType="begin"/>
        </w:r>
        <w:r>
          <w:rPr>
            <w:noProof/>
            <w:webHidden/>
          </w:rPr>
          <w:instrText xml:space="preserve"> PAGEREF _Toc162447157 \h </w:instrText>
        </w:r>
        <w:r>
          <w:rPr>
            <w:noProof/>
            <w:webHidden/>
          </w:rPr>
        </w:r>
        <w:r>
          <w:rPr>
            <w:noProof/>
            <w:webHidden/>
          </w:rPr>
          <w:fldChar w:fldCharType="separate"/>
        </w:r>
        <w:r>
          <w:rPr>
            <w:noProof/>
            <w:webHidden/>
          </w:rPr>
          <w:t>16</w:t>
        </w:r>
        <w:r>
          <w:rPr>
            <w:noProof/>
            <w:webHidden/>
          </w:rPr>
          <w:fldChar w:fldCharType="end"/>
        </w:r>
      </w:hyperlink>
    </w:p>
    <w:p w14:paraId="4CF38D4A" w14:textId="2235570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Pr="009B1B41">
          <w:rPr>
            <w:rStyle w:val="Hiperhivatkozs"/>
            <w:noProof/>
          </w:rPr>
          <w:t>3.3.1.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special simplex characters</w:t>
        </w:r>
        <w:r>
          <w:rPr>
            <w:noProof/>
            <w:webHidden/>
          </w:rPr>
          <w:tab/>
        </w:r>
        <w:r>
          <w:rPr>
            <w:noProof/>
            <w:webHidden/>
          </w:rPr>
          <w:fldChar w:fldCharType="begin"/>
        </w:r>
        <w:r>
          <w:rPr>
            <w:noProof/>
            <w:webHidden/>
          </w:rPr>
          <w:instrText xml:space="preserve"> PAGEREF _Toc162447158 \h </w:instrText>
        </w:r>
        <w:r>
          <w:rPr>
            <w:noProof/>
            <w:webHidden/>
          </w:rPr>
        </w:r>
        <w:r>
          <w:rPr>
            <w:noProof/>
            <w:webHidden/>
          </w:rPr>
          <w:fldChar w:fldCharType="separate"/>
        </w:r>
        <w:r>
          <w:rPr>
            <w:noProof/>
            <w:webHidden/>
          </w:rPr>
          <w:t>17</w:t>
        </w:r>
        <w:r>
          <w:rPr>
            <w:noProof/>
            <w:webHidden/>
          </w:rPr>
          <w:fldChar w:fldCharType="end"/>
        </w:r>
      </w:hyperlink>
    </w:p>
    <w:p w14:paraId="368023F4" w14:textId="2092A5E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Pr="009B1B41">
          <w:rPr>
            <w:rStyle w:val="Hiperhivatkozs"/>
            <w:noProof/>
          </w:rPr>
          <w:t>3.3.2.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_Toc162447159 \h </w:instrText>
        </w:r>
        <w:r>
          <w:rPr>
            <w:noProof/>
            <w:webHidden/>
          </w:rPr>
        </w:r>
        <w:r>
          <w:rPr>
            <w:noProof/>
            <w:webHidden/>
          </w:rPr>
          <w:fldChar w:fldCharType="separate"/>
        </w:r>
        <w:r>
          <w:rPr>
            <w:noProof/>
            <w:webHidden/>
          </w:rPr>
          <w:t>17</w:t>
        </w:r>
        <w:r>
          <w:rPr>
            <w:noProof/>
            <w:webHidden/>
          </w:rPr>
          <w:fldChar w:fldCharType="end"/>
        </w:r>
      </w:hyperlink>
    </w:p>
    <w:p w14:paraId="6CF019D6" w14:textId="42BDED6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Pr="009B1B41">
          <w:rPr>
            <w:rStyle w:val="Hiperhivatkozs"/>
            <w:noProof/>
          </w:rPr>
          <w:t>3.3.3.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_Toc162447160 \h </w:instrText>
        </w:r>
        <w:r>
          <w:rPr>
            <w:noProof/>
            <w:webHidden/>
          </w:rPr>
        </w:r>
        <w:r>
          <w:rPr>
            <w:noProof/>
            <w:webHidden/>
          </w:rPr>
          <w:fldChar w:fldCharType="separate"/>
        </w:r>
        <w:r>
          <w:rPr>
            <w:noProof/>
            <w:webHidden/>
          </w:rPr>
          <w:t>17</w:t>
        </w:r>
        <w:r>
          <w:rPr>
            <w:noProof/>
            <w:webHidden/>
          </w:rPr>
          <w:fldChar w:fldCharType="end"/>
        </w:r>
      </w:hyperlink>
    </w:p>
    <w:p w14:paraId="521C0A8C" w14:textId="266F477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Pr="009B1B41">
          <w:rPr>
            <w:rStyle w:val="Hiperhivatkozs"/>
            <w:noProof/>
          </w:rPr>
          <w:t>3.3.4.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_Toc162447161 \h </w:instrText>
        </w:r>
        <w:r>
          <w:rPr>
            <w:noProof/>
            <w:webHidden/>
          </w:rPr>
        </w:r>
        <w:r>
          <w:rPr>
            <w:noProof/>
            <w:webHidden/>
          </w:rPr>
          <w:fldChar w:fldCharType="separate"/>
        </w:r>
        <w:r>
          <w:rPr>
            <w:noProof/>
            <w:webHidden/>
          </w:rPr>
          <w:t>17</w:t>
        </w:r>
        <w:r>
          <w:rPr>
            <w:noProof/>
            <w:webHidden/>
          </w:rPr>
          <w:fldChar w:fldCharType="end"/>
        </w:r>
      </w:hyperlink>
    </w:p>
    <w:p w14:paraId="18CD749A" w14:textId="527CEF9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Pr="009B1B41">
          <w:rPr>
            <w:rStyle w:val="Hiperhivatkozs"/>
            <w:noProof/>
          </w:rPr>
          <w:t>3.3.5.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Repurposed vowel markers</w:t>
        </w:r>
        <w:r>
          <w:rPr>
            <w:noProof/>
            <w:webHidden/>
          </w:rPr>
          <w:tab/>
        </w:r>
        <w:r>
          <w:rPr>
            <w:noProof/>
            <w:webHidden/>
          </w:rPr>
          <w:fldChar w:fldCharType="begin"/>
        </w:r>
        <w:r>
          <w:rPr>
            <w:noProof/>
            <w:webHidden/>
          </w:rPr>
          <w:instrText xml:space="preserve"> PAGEREF _Toc162447162 \h </w:instrText>
        </w:r>
        <w:r>
          <w:rPr>
            <w:noProof/>
            <w:webHidden/>
          </w:rPr>
        </w:r>
        <w:r>
          <w:rPr>
            <w:noProof/>
            <w:webHidden/>
          </w:rPr>
          <w:fldChar w:fldCharType="separate"/>
        </w:r>
        <w:r>
          <w:rPr>
            <w:noProof/>
            <w:webHidden/>
          </w:rPr>
          <w:t>19</w:t>
        </w:r>
        <w:r>
          <w:rPr>
            <w:noProof/>
            <w:webHidden/>
          </w:rPr>
          <w:fldChar w:fldCharType="end"/>
        </w:r>
      </w:hyperlink>
    </w:p>
    <w:p w14:paraId="1CFF0653" w14:textId="2A76563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Pr="009B1B41">
          <w:rPr>
            <w:rStyle w:val="Hiperhivatkozs"/>
            <w:noProof/>
          </w:rPr>
          <w:t>3.3.6.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_Toc162447163 \h </w:instrText>
        </w:r>
        <w:r>
          <w:rPr>
            <w:noProof/>
            <w:webHidden/>
          </w:rPr>
        </w:r>
        <w:r>
          <w:rPr>
            <w:noProof/>
            <w:webHidden/>
          </w:rPr>
          <w:fldChar w:fldCharType="separate"/>
        </w:r>
        <w:r>
          <w:rPr>
            <w:noProof/>
            <w:webHidden/>
          </w:rPr>
          <w:t>20</w:t>
        </w:r>
        <w:r>
          <w:rPr>
            <w:noProof/>
            <w:webHidden/>
          </w:rPr>
          <w:fldChar w:fldCharType="end"/>
        </w:r>
      </w:hyperlink>
    </w:p>
    <w:p w14:paraId="7EA2517A" w14:textId="04AC0C1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Pr="009B1B41">
          <w:rPr>
            <w:rStyle w:val="Hiperhivatkozs"/>
            <w:noProof/>
          </w:rPr>
          <w:t>3.3.7.</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_Toc162447164 \h </w:instrText>
        </w:r>
        <w:r>
          <w:rPr>
            <w:noProof/>
            <w:webHidden/>
          </w:rPr>
        </w:r>
        <w:r>
          <w:rPr>
            <w:noProof/>
            <w:webHidden/>
          </w:rPr>
          <w:fldChar w:fldCharType="separate"/>
        </w:r>
        <w:r>
          <w:rPr>
            <w:noProof/>
            <w:webHidden/>
          </w:rPr>
          <w:t>20</w:t>
        </w:r>
        <w:r>
          <w:rPr>
            <w:noProof/>
            <w:webHidden/>
          </w:rPr>
          <w:fldChar w:fldCharType="end"/>
        </w:r>
      </w:hyperlink>
    </w:p>
    <w:p w14:paraId="341C9F6B" w14:textId="2B6BC1B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Pr="009B1B41">
          <w:rPr>
            <w:rStyle w:val="Hiperhivatkozs"/>
            <w:noProof/>
          </w:rPr>
          <w:t>3.3.8.</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forms of </w:t>
        </w:r>
        <w:r w:rsidRPr="009B1B41">
          <w:rPr>
            <w:rStyle w:val="Hiperhivatkozs"/>
            <w:i/>
            <w:noProof/>
          </w:rPr>
          <w:t>anusvāra</w:t>
        </w:r>
        <w:r>
          <w:rPr>
            <w:noProof/>
            <w:webHidden/>
          </w:rPr>
          <w:tab/>
        </w:r>
        <w:r>
          <w:rPr>
            <w:noProof/>
            <w:webHidden/>
          </w:rPr>
          <w:fldChar w:fldCharType="begin"/>
        </w:r>
        <w:r>
          <w:rPr>
            <w:noProof/>
            <w:webHidden/>
          </w:rPr>
          <w:instrText xml:space="preserve"> PAGEREF _Toc162447165 \h </w:instrText>
        </w:r>
        <w:r>
          <w:rPr>
            <w:noProof/>
            <w:webHidden/>
          </w:rPr>
        </w:r>
        <w:r>
          <w:rPr>
            <w:noProof/>
            <w:webHidden/>
          </w:rPr>
          <w:fldChar w:fldCharType="separate"/>
        </w:r>
        <w:r>
          <w:rPr>
            <w:noProof/>
            <w:webHidden/>
          </w:rPr>
          <w:t>20</w:t>
        </w:r>
        <w:r>
          <w:rPr>
            <w:noProof/>
            <w:webHidden/>
          </w:rPr>
          <w:fldChar w:fldCharType="end"/>
        </w:r>
      </w:hyperlink>
    </w:p>
    <w:p w14:paraId="491CAD81" w14:textId="1CB2366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Pr="009B1B41">
          <w:rPr>
            <w:rStyle w:val="Hiperhivatkozs"/>
            <w:noProof/>
          </w:rPr>
          <w:t>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w:t>
        </w:r>
        <w:r w:rsidRPr="009B1B41">
          <w:rPr>
            <w:rStyle w:val="Hiperhivatkozs"/>
            <w:i/>
            <w:noProof/>
          </w:rPr>
          <w:t>akṣara</w:t>
        </w:r>
        <w:r w:rsidRPr="009B1B41">
          <w:rPr>
            <w:rStyle w:val="Hiperhivatkozs"/>
            <w:noProof/>
          </w:rPr>
          <w:t xml:space="preserve"> composition</w:t>
        </w:r>
        <w:r>
          <w:rPr>
            <w:noProof/>
            <w:webHidden/>
          </w:rPr>
          <w:tab/>
        </w:r>
        <w:r>
          <w:rPr>
            <w:noProof/>
            <w:webHidden/>
          </w:rPr>
          <w:fldChar w:fldCharType="begin"/>
        </w:r>
        <w:r>
          <w:rPr>
            <w:noProof/>
            <w:webHidden/>
          </w:rPr>
          <w:instrText xml:space="preserve"> PAGEREF _Toc162447166 \h </w:instrText>
        </w:r>
        <w:r>
          <w:rPr>
            <w:noProof/>
            <w:webHidden/>
          </w:rPr>
        </w:r>
        <w:r>
          <w:rPr>
            <w:noProof/>
            <w:webHidden/>
          </w:rPr>
          <w:fldChar w:fldCharType="separate"/>
        </w:r>
        <w:r>
          <w:rPr>
            <w:noProof/>
            <w:webHidden/>
          </w:rPr>
          <w:t>21</w:t>
        </w:r>
        <w:r>
          <w:rPr>
            <w:noProof/>
            <w:webHidden/>
          </w:rPr>
          <w:fldChar w:fldCharType="end"/>
        </w:r>
      </w:hyperlink>
    </w:p>
    <w:p w14:paraId="6C38FB56" w14:textId="2AE2A94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Pr="009B1B41">
          <w:rPr>
            <w:rStyle w:val="Hiperhivatkozs"/>
            <w:noProof/>
          </w:rPr>
          <w:t>3.4.1.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Multiple vowel markers within an </w:t>
        </w:r>
        <w:r w:rsidRPr="009B1B41">
          <w:rPr>
            <w:rStyle w:val="Hiperhivatkozs"/>
            <w:i/>
            <w:noProof/>
          </w:rPr>
          <w:t>akṣara</w:t>
        </w:r>
        <w:r>
          <w:rPr>
            <w:noProof/>
            <w:webHidden/>
          </w:rPr>
          <w:tab/>
        </w:r>
        <w:r>
          <w:rPr>
            <w:noProof/>
            <w:webHidden/>
          </w:rPr>
          <w:fldChar w:fldCharType="begin"/>
        </w:r>
        <w:r>
          <w:rPr>
            <w:noProof/>
            <w:webHidden/>
          </w:rPr>
          <w:instrText xml:space="preserve"> PAGEREF _Toc162447167 \h </w:instrText>
        </w:r>
        <w:r>
          <w:rPr>
            <w:noProof/>
            <w:webHidden/>
          </w:rPr>
        </w:r>
        <w:r>
          <w:rPr>
            <w:noProof/>
            <w:webHidden/>
          </w:rPr>
          <w:fldChar w:fldCharType="separate"/>
        </w:r>
        <w:r>
          <w:rPr>
            <w:noProof/>
            <w:webHidden/>
          </w:rPr>
          <w:t>21</w:t>
        </w:r>
        <w:r>
          <w:rPr>
            <w:noProof/>
            <w:webHidden/>
          </w:rPr>
          <w:fldChar w:fldCharType="end"/>
        </w:r>
      </w:hyperlink>
    </w:p>
    <w:p w14:paraId="610F0B66" w14:textId="46F74B3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Pr="009B1B41">
          <w:rPr>
            <w:rStyle w:val="Hiperhivatkozs"/>
            <w:noProof/>
          </w:rPr>
          <w:t>3.4.2.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 signs behaving like consonant signs</w:t>
        </w:r>
        <w:r>
          <w:rPr>
            <w:noProof/>
            <w:webHidden/>
          </w:rPr>
          <w:tab/>
        </w:r>
        <w:r>
          <w:rPr>
            <w:noProof/>
            <w:webHidden/>
          </w:rPr>
          <w:fldChar w:fldCharType="begin"/>
        </w:r>
        <w:r>
          <w:rPr>
            <w:noProof/>
            <w:webHidden/>
          </w:rPr>
          <w:instrText xml:space="preserve"> PAGEREF _Toc162447168 \h </w:instrText>
        </w:r>
        <w:r>
          <w:rPr>
            <w:noProof/>
            <w:webHidden/>
          </w:rPr>
        </w:r>
        <w:r>
          <w:rPr>
            <w:noProof/>
            <w:webHidden/>
          </w:rPr>
          <w:fldChar w:fldCharType="separate"/>
        </w:r>
        <w:r>
          <w:rPr>
            <w:noProof/>
            <w:webHidden/>
          </w:rPr>
          <w:t>21</w:t>
        </w:r>
        <w:r>
          <w:rPr>
            <w:noProof/>
            <w:webHidden/>
          </w:rPr>
          <w:fldChar w:fldCharType="end"/>
        </w:r>
      </w:hyperlink>
    </w:p>
    <w:p w14:paraId="19353D52" w14:textId="0861BC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Pr="009B1B41">
          <w:rPr>
            <w:rStyle w:val="Hiperhivatkozs"/>
            <w:noProof/>
          </w:rPr>
          <w:t>3.4.3.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Other unusually composed complex characters</w:t>
        </w:r>
        <w:r>
          <w:rPr>
            <w:noProof/>
            <w:webHidden/>
          </w:rPr>
          <w:tab/>
        </w:r>
        <w:r>
          <w:rPr>
            <w:noProof/>
            <w:webHidden/>
          </w:rPr>
          <w:fldChar w:fldCharType="begin"/>
        </w:r>
        <w:r>
          <w:rPr>
            <w:noProof/>
            <w:webHidden/>
          </w:rPr>
          <w:instrText xml:space="preserve"> PAGEREF _Toc162447169 \h </w:instrText>
        </w:r>
        <w:r>
          <w:rPr>
            <w:noProof/>
            <w:webHidden/>
          </w:rPr>
        </w:r>
        <w:r>
          <w:rPr>
            <w:noProof/>
            <w:webHidden/>
          </w:rPr>
          <w:fldChar w:fldCharType="separate"/>
        </w:r>
        <w:r>
          <w:rPr>
            <w:noProof/>
            <w:webHidden/>
          </w:rPr>
          <w:t>22</w:t>
        </w:r>
        <w:r>
          <w:rPr>
            <w:noProof/>
            <w:webHidden/>
          </w:rPr>
          <w:fldChar w:fldCharType="end"/>
        </w:r>
      </w:hyperlink>
    </w:p>
    <w:p w14:paraId="2A7E3088" w14:textId="3CF4F6E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Pr="009B1B41">
          <w:rPr>
            <w:rStyle w:val="Hiperhivatkozs"/>
            <w:noProof/>
          </w:rPr>
          <w:t>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_Toc162447170 \h </w:instrText>
        </w:r>
        <w:r>
          <w:rPr>
            <w:noProof/>
            <w:webHidden/>
          </w:rPr>
        </w:r>
        <w:r>
          <w:rPr>
            <w:noProof/>
            <w:webHidden/>
          </w:rPr>
          <w:fldChar w:fldCharType="separate"/>
        </w:r>
        <w:r>
          <w:rPr>
            <w:noProof/>
            <w:webHidden/>
          </w:rPr>
          <w:t>23</w:t>
        </w:r>
        <w:r>
          <w:rPr>
            <w:noProof/>
            <w:webHidden/>
          </w:rPr>
          <w:fldChar w:fldCharType="end"/>
        </w:r>
      </w:hyperlink>
    </w:p>
    <w:p w14:paraId="46189EA8" w14:textId="18BFC06B"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Pr="009B1B41">
          <w:rPr>
            <w:rStyle w:val="Hiperhivatkozs"/>
            <w:noProof/>
          </w:rPr>
          <w:t>4.</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Non-alphabetic Characters</w:t>
        </w:r>
        <w:r>
          <w:rPr>
            <w:noProof/>
            <w:webHidden/>
          </w:rPr>
          <w:tab/>
        </w:r>
        <w:r>
          <w:rPr>
            <w:noProof/>
            <w:webHidden/>
          </w:rPr>
          <w:fldChar w:fldCharType="begin"/>
        </w:r>
        <w:r>
          <w:rPr>
            <w:noProof/>
            <w:webHidden/>
          </w:rPr>
          <w:instrText xml:space="preserve"> PAGEREF _Toc162447171 \h </w:instrText>
        </w:r>
        <w:r>
          <w:rPr>
            <w:noProof/>
            <w:webHidden/>
          </w:rPr>
        </w:r>
        <w:r>
          <w:rPr>
            <w:noProof/>
            <w:webHidden/>
          </w:rPr>
          <w:fldChar w:fldCharType="separate"/>
        </w:r>
        <w:r>
          <w:rPr>
            <w:noProof/>
            <w:webHidden/>
          </w:rPr>
          <w:t>24</w:t>
        </w:r>
        <w:r>
          <w:rPr>
            <w:noProof/>
            <w:webHidden/>
          </w:rPr>
          <w:fldChar w:fldCharType="end"/>
        </w:r>
      </w:hyperlink>
    </w:p>
    <w:p w14:paraId="398B7749" w14:textId="56BEA4E9"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Pr="009B1B41">
          <w:rPr>
            <w:rStyle w:val="Hiperhivatkozs"/>
            <w:noProof/>
          </w:rPr>
          <w:t>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Numerals</w:t>
        </w:r>
        <w:r>
          <w:rPr>
            <w:noProof/>
            <w:webHidden/>
          </w:rPr>
          <w:tab/>
        </w:r>
        <w:r>
          <w:rPr>
            <w:noProof/>
            <w:webHidden/>
          </w:rPr>
          <w:fldChar w:fldCharType="begin"/>
        </w:r>
        <w:r>
          <w:rPr>
            <w:noProof/>
            <w:webHidden/>
          </w:rPr>
          <w:instrText xml:space="preserve"> PAGEREF _Toc162447172 \h </w:instrText>
        </w:r>
        <w:r>
          <w:rPr>
            <w:noProof/>
            <w:webHidden/>
          </w:rPr>
        </w:r>
        <w:r>
          <w:rPr>
            <w:noProof/>
            <w:webHidden/>
          </w:rPr>
          <w:fldChar w:fldCharType="separate"/>
        </w:r>
        <w:r>
          <w:rPr>
            <w:noProof/>
            <w:webHidden/>
          </w:rPr>
          <w:t>24</w:t>
        </w:r>
        <w:r>
          <w:rPr>
            <w:noProof/>
            <w:webHidden/>
          </w:rPr>
          <w:fldChar w:fldCharType="end"/>
        </w:r>
      </w:hyperlink>
    </w:p>
    <w:p w14:paraId="366C06B5" w14:textId="6E28A50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Pr="009B1B41">
          <w:rPr>
            <w:rStyle w:val="Hiperhivatkozs"/>
            <w:noProof/>
            <w:lang w:eastAsia="en-GB"/>
          </w:rPr>
          <w:t>4.1.1.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Numbers denoted by bars</w:t>
        </w:r>
        <w:r>
          <w:rPr>
            <w:noProof/>
            <w:webHidden/>
          </w:rPr>
          <w:tab/>
        </w:r>
        <w:r>
          <w:rPr>
            <w:noProof/>
            <w:webHidden/>
          </w:rPr>
          <w:fldChar w:fldCharType="begin"/>
        </w:r>
        <w:r>
          <w:rPr>
            <w:noProof/>
            <w:webHidden/>
          </w:rPr>
          <w:instrText xml:space="preserve"> PAGEREF _Toc162447173 \h </w:instrText>
        </w:r>
        <w:r>
          <w:rPr>
            <w:noProof/>
            <w:webHidden/>
          </w:rPr>
        </w:r>
        <w:r>
          <w:rPr>
            <w:noProof/>
            <w:webHidden/>
          </w:rPr>
          <w:fldChar w:fldCharType="separate"/>
        </w:r>
        <w:r>
          <w:rPr>
            <w:noProof/>
            <w:webHidden/>
          </w:rPr>
          <w:t>24</w:t>
        </w:r>
        <w:r>
          <w:rPr>
            <w:noProof/>
            <w:webHidden/>
          </w:rPr>
          <w:fldChar w:fldCharType="end"/>
        </w:r>
      </w:hyperlink>
    </w:p>
    <w:p w14:paraId="694A29C3" w14:textId="740E0A3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Pr="009B1B41">
          <w:rPr>
            <w:rStyle w:val="Hiperhivatkozs"/>
            <w:noProof/>
            <w:lang w:eastAsia="en-GB"/>
          </w:rPr>
          <w:t>4.1.2.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Fractions</w:t>
        </w:r>
        <w:r>
          <w:rPr>
            <w:noProof/>
            <w:webHidden/>
          </w:rPr>
          <w:tab/>
        </w:r>
        <w:r>
          <w:rPr>
            <w:noProof/>
            <w:webHidden/>
          </w:rPr>
          <w:fldChar w:fldCharType="begin"/>
        </w:r>
        <w:r>
          <w:rPr>
            <w:noProof/>
            <w:webHidden/>
          </w:rPr>
          <w:instrText xml:space="preserve"> PAGEREF _Toc162447174 \h </w:instrText>
        </w:r>
        <w:r>
          <w:rPr>
            <w:noProof/>
            <w:webHidden/>
          </w:rPr>
        </w:r>
        <w:r>
          <w:rPr>
            <w:noProof/>
            <w:webHidden/>
          </w:rPr>
          <w:fldChar w:fldCharType="separate"/>
        </w:r>
        <w:r>
          <w:rPr>
            <w:noProof/>
            <w:webHidden/>
          </w:rPr>
          <w:t>25</w:t>
        </w:r>
        <w:r>
          <w:rPr>
            <w:noProof/>
            <w:webHidden/>
          </w:rPr>
          <w:fldChar w:fldCharType="end"/>
        </w:r>
      </w:hyperlink>
    </w:p>
    <w:p w14:paraId="5D312024" w14:textId="57B561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Pr="009B1B41">
          <w:rPr>
            <w:rStyle w:val="Hiperhivatkozs"/>
            <w:noProof/>
          </w:rPr>
          <w:t>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Symbols</w:t>
        </w:r>
        <w:r>
          <w:rPr>
            <w:noProof/>
            <w:webHidden/>
          </w:rPr>
          <w:tab/>
        </w:r>
        <w:r>
          <w:rPr>
            <w:noProof/>
            <w:webHidden/>
          </w:rPr>
          <w:fldChar w:fldCharType="begin"/>
        </w:r>
        <w:r>
          <w:rPr>
            <w:noProof/>
            <w:webHidden/>
          </w:rPr>
          <w:instrText xml:space="preserve"> PAGEREF _Toc162447175 \h </w:instrText>
        </w:r>
        <w:r>
          <w:rPr>
            <w:noProof/>
            <w:webHidden/>
          </w:rPr>
        </w:r>
        <w:r>
          <w:rPr>
            <w:noProof/>
            <w:webHidden/>
          </w:rPr>
          <w:fldChar w:fldCharType="separate"/>
        </w:r>
        <w:r>
          <w:rPr>
            <w:noProof/>
            <w:webHidden/>
          </w:rPr>
          <w:t>25</w:t>
        </w:r>
        <w:r>
          <w:rPr>
            <w:noProof/>
            <w:webHidden/>
          </w:rPr>
          <w:fldChar w:fldCharType="end"/>
        </w:r>
      </w:hyperlink>
    </w:p>
    <w:p w14:paraId="40AADA0C" w14:textId="7954C1A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Pr="009B1B41">
          <w:rPr>
            <w:rStyle w:val="Hiperhivatkozs"/>
            <w:noProof/>
          </w:rPr>
          <w:t>4.2.1.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Punctuation marks</w:t>
        </w:r>
        <w:r>
          <w:rPr>
            <w:noProof/>
            <w:webHidden/>
          </w:rPr>
          <w:tab/>
        </w:r>
        <w:r>
          <w:rPr>
            <w:noProof/>
            <w:webHidden/>
          </w:rPr>
          <w:fldChar w:fldCharType="begin"/>
        </w:r>
        <w:r>
          <w:rPr>
            <w:noProof/>
            <w:webHidden/>
          </w:rPr>
          <w:instrText xml:space="preserve"> PAGEREF _Toc162447176 \h </w:instrText>
        </w:r>
        <w:r>
          <w:rPr>
            <w:noProof/>
            <w:webHidden/>
          </w:rPr>
        </w:r>
        <w:r>
          <w:rPr>
            <w:noProof/>
            <w:webHidden/>
          </w:rPr>
          <w:fldChar w:fldCharType="separate"/>
        </w:r>
        <w:r>
          <w:rPr>
            <w:noProof/>
            <w:webHidden/>
          </w:rPr>
          <w:t>25</w:t>
        </w:r>
        <w:r>
          <w:rPr>
            <w:noProof/>
            <w:webHidden/>
          </w:rPr>
          <w:fldChar w:fldCharType="end"/>
        </w:r>
      </w:hyperlink>
    </w:p>
    <w:p w14:paraId="757BD772" w14:textId="6BE53FA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Pr="009B1B41">
          <w:rPr>
            <w:rStyle w:val="Hiperhivatkozs"/>
            <w:noProof/>
          </w:rPr>
          <w:t>4.2.2.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 filler signs</w:t>
        </w:r>
        <w:r>
          <w:rPr>
            <w:noProof/>
            <w:webHidden/>
          </w:rPr>
          <w:tab/>
        </w:r>
        <w:r>
          <w:rPr>
            <w:noProof/>
            <w:webHidden/>
          </w:rPr>
          <w:fldChar w:fldCharType="begin"/>
        </w:r>
        <w:r>
          <w:rPr>
            <w:noProof/>
            <w:webHidden/>
          </w:rPr>
          <w:instrText xml:space="preserve"> PAGEREF _Toc162447177 \h </w:instrText>
        </w:r>
        <w:r>
          <w:rPr>
            <w:noProof/>
            <w:webHidden/>
          </w:rPr>
        </w:r>
        <w:r>
          <w:rPr>
            <w:noProof/>
            <w:webHidden/>
          </w:rPr>
          <w:fldChar w:fldCharType="separate"/>
        </w:r>
        <w:r>
          <w:rPr>
            <w:noProof/>
            <w:webHidden/>
          </w:rPr>
          <w:t>26</w:t>
        </w:r>
        <w:r>
          <w:rPr>
            <w:noProof/>
            <w:webHidden/>
          </w:rPr>
          <w:fldChar w:fldCharType="end"/>
        </w:r>
      </w:hyperlink>
    </w:p>
    <w:p w14:paraId="2B052F7E" w14:textId="38007E0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Pr="009B1B41">
          <w:rPr>
            <w:rStyle w:val="Hiperhivatkozs"/>
            <w:noProof/>
          </w:rPr>
          <w:t>4.2.3.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Generic symbols</w:t>
        </w:r>
        <w:r>
          <w:rPr>
            <w:noProof/>
            <w:webHidden/>
          </w:rPr>
          <w:tab/>
        </w:r>
        <w:r>
          <w:rPr>
            <w:noProof/>
            <w:webHidden/>
          </w:rPr>
          <w:fldChar w:fldCharType="begin"/>
        </w:r>
        <w:r>
          <w:rPr>
            <w:noProof/>
            <w:webHidden/>
          </w:rPr>
          <w:instrText xml:space="preserve"> PAGEREF _Toc162447178 \h </w:instrText>
        </w:r>
        <w:r>
          <w:rPr>
            <w:noProof/>
            <w:webHidden/>
          </w:rPr>
        </w:r>
        <w:r>
          <w:rPr>
            <w:noProof/>
            <w:webHidden/>
          </w:rPr>
          <w:fldChar w:fldCharType="separate"/>
        </w:r>
        <w:r>
          <w:rPr>
            <w:noProof/>
            <w:webHidden/>
          </w:rPr>
          <w:t>27</w:t>
        </w:r>
        <w:r>
          <w:rPr>
            <w:noProof/>
            <w:webHidden/>
          </w:rPr>
          <w:fldChar w:fldCharType="end"/>
        </w:r>
      </w:hyperlink>
    </w:p>
    <w:p w14:paraId="00FBD104" w14:textId="5A7E60D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Pr="009B1B41">
          <w:rPr>
            <w:rStyle w:val="Hiperhivatkozs"/>
            <w:noProof/>
          </w:rPr>
          <w:t>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w:t>
        </w:r>
        <w:r>
          <w:rPr>
            <w:noProof/>
            <w:webHidden/>
          </w:rPr>
          <w:tab/>
        </w:r>
        <w:r>
          <w:rPr>
            <w:noProof/>
            <w:webHidden/>
          </w:rPr>
          <w:fldChar w:fldCharType="begin"/>
        </w:r>
        <w:r>
          <w:rPr>
            <w:noProof/>
            <w:webHidden/>
          </w:rPr>
          <w:instrText xml:space="preserve"> PAGEREF _Toc162447179 \h </w:instrText>
        </w:r>
        <w:r>
          <w:rPr>
            <w:noProof/>
            <w:webHidden/>
          </w:rPr>
        </w:r>
        <w:r>
          <w:rPr>
            <w:noProof/>
            <w:webHidden/>
          </w:rPr>
          <w:fldChar w:fldCharType="separate"/>
        </w:r>
        <w:r>
          <w:rPr>
            <w:noProof/>
            <w:webHidden/>
          </w:rPr>
          <w:t>27</w:t>
        </w:r>
        <w:r>
          <w:rPr>
            <w:noProof/>
            <w:webHidden/>
          </w:rPr>
          <w:fldChar w:fldCharType="end"/>
        </w:r>
      </w:hyperlink>
    </w:p>
    <w:p w14:paraId="578E2A91" w14:textId="2FAECE9E"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Pr="009B1B41">
          <w:rPr>
            <w:rStyle w:val="Hiperhivatkozs"/>
            <w:noProof/>
          </w:rPr>
          <w:t>1. References</w:t>
        </w:r>
        <w:r>
          <w:rPr>
            <w:noProof/>
            <w:webHidden/>
          </w:rPr>
          <w:tab/>
        </w:r>
        <w:r>
          <w:rPr>
            <w:noProof/>
            <w:webHidden/>
          </w:rPr>
          <w:fldChar w:fldCharType="begin"/>
        </w:r>
        <w:r>
          <w:rPr>
            <w:noProof/>
            <w:webHidden/>
          </w:rPr>
          <w:instrText xml:space="preserve"> PAGEREF _Toc162447180 \h </w:instrText>
        </w:r>
        <w:r>
          <w:rPr>
            <w:noProof/>
            <w:webHidden/>
          </w:rPr>
        </w:r>
        <w:r>
          <w:rPr>
            <w:noProof/>
            <w:webHidden/>
          </w:rPr>
          <w:fldChar w:fldCharType="separate"/>
        </w:r>
        <w:r>
          <w:rPr>
            <w:noProof/>
            <w:webHidden/>
          </w:rPr>
          <w:t>28</w:t>
        </w:r>
        <w:r>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CD497F">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BE53E8">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BE53E8">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w:t>
      </w:r>
      <w:r>
        <w:lastRenderedPageBreak/>
        <w:t>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proofErr w:type="spellStart"/>
      <w:r w:rsidR="00653D6F">
        <w:t>t</w:t>
      </w:r>
      <w:r w:rsidR="00653D6F" w:rsidRPr="00653D6F">
        <w:t>ʱ</w:t>
      </w:r>
      <w:proofErr w:type="spellEnd"/>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lastRenderedPageBreak/>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BE53E8">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w:t>
      </w:r>
      <w:r>
        <w:lastRenderedPageBreak/>
        <w: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lastRenderedPageBreak/>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 xml:space="preserve">@@@for </w:t>
      </w:r>
      <w:proofErr w:type="spellStart"/>
      <w:r>
        <w:t>Ollett</w:t>
      </w:r>
      <w:proofErr w:type="spellEnd"/>
      <w:r>
        <w:t xml:space="preserve"> and Taylor, subscript consonants are not markers; they don’t </w:t>
      </w:r>
      <w:r>
        <w:lastRenderedPageBreak/>
        <w:t>have a term for them but just say that a conjunct is a character that is composed of other characters</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2AB0BFDC" w14:textId="7C0B432F" w:rsidR="00BF11C6" w:rsidRDefault="00BF11C6" w:rsidP="0069192C">
      <w:pPr>
        <w:pStyle w:val="Legend"/>
      </w:pPr>
      <w:r>
        <w:tab/>
        <w:t>|…|</w:t>
      </w:r>
      <w:r>
        <w:tab/>
      </w:r>
      <w:proofErr w:type="spellStart"/>
      <w:r>
        <w:t>graphetic</w:t>
      </w:r>
      <w:proofErr w:type="spellEnd"/>
      <w:r>
        <w:t xml:space="preserve"> signs</w:t>
      </w:r>
    </w:p>
    <w:p w14:paraId="3692382B" w14:textId="175172E0" w:rsidR="0069192C" w:rsidRPr="004E2C3E" w:rsidRDefault="0069192C" w:rsidP="0069192C">
      <w:pPr>
        <w:pStyle w:val="Legend"/>
      </w:pPr>
      <w:r>
        <w:tab/>
      </w:r>
      <w:r w:rsidRPr="00FA7086">
        <w:t>&lt;…&gt;</w:t>
      </w:r>
      <w:r>
        <w:tab/>
      </w:r>
      <w:r w:rsidRPr="00FA7086">
        <w:t>g</w:t>
      </w:r>
      <w:r w:rsidRPr="00FA7086">
        <w:lastRenderedPageBreak/>
        <w:t>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lastRenderedPageBreak/>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162447138"/>
      <w:r w:rsidRPr="00EA3034">
        <w:lastRenderedPageBreak/>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162447139"/>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162447140"/>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BE53E8">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162447141"/>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162447142"/>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BE53E8">
        <w:rPr>
          <w:rStyle w:val="Lbjegyzet-hivatkozs"/>
        </w:rPr>
        <w:footnoteReference w:id="6"/>
      </w:r>
    </w:p>
    <w:p w14:paraId="00000076" w14:textId="3409EAAF"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162447143"/>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162447144"/>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162447145"/>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BE53E8">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86C223F" w14:textId="08AAB1B8" w:rsidR="00AE74DC" w:rsidRDefault="00AE74DC" w:rsidP="00AE74DC">
      <w:pPr>
        <w:pStyle w:val="Cmsor2"/>
        <w:numPr>
          <w:ilvl w:val="1"/>
          <w:numId w:val="16"/>
        </w:numPr>
      </w:pPr>
      <w:bookmarkStart w:id="100" w:name="_h0qcxcudl6x2" w:colFirst="0" w:colLast="0"/>
      <w:bookmarkStart w:id="101" w:name="_Toc17811422"/>
      <w:bookmarkStart w:id="102" w:name="_Toc17811477"/>
      <w:bookmarkStart w:id="103" w:name="_Toc162447146"/>
      <w:bookmarkEnd w:id="100"/>
      <w:r>
        <w:t>Editorial Additions for Text Analysis</w:t>
      </w:r>
      <w:bookmarkEnd w:id="101"/>
      <w:bookmarkEnd w:id="102"/>
      <w:bookmarkEnd w:id="10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4" w:name="_Ref15564928"/>
      <w:bookmarkStart w:id="105" w:name="_Toc17811423"/>
      <w:bookmarkStart w:id="106" w:name="_Toc17811478"/>
      <w:bookmarkStart w:id="107" w:name="_Toc162447147"/>
      <w:r>
        <w:t xml:space="preserve">Editorial </w:t>
      </w:r>
      <w:r w:rsidR="00AE74DC">
        <w:t>spaces for word segmentation</w:t>
      </w:r>
      <w:bookmarkEnd w:id="104"/>
      <w:bookmarkEnd w:id="105"/>
      <w:bookmarkEnd w:id="106"/>
      <w:bookmarkEnd w:id="10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8" w:name="_Toc17811424"/>
      <w:bookmarkStart w:id="109" w:name="_Toc17811479"/>
      <w:bookmarkStart w:id="110" w:name="_Ref38379352"/>
      <w:bookmarkStart w:id="111" w:name="_Toc162447148"/>
      <w:r w:rsidRPr="002E3853">
        <w:t xml:space="preserve">Editorial </w:t>
      </w:r>
      <w:r w:rsidR="00AE74DC" w:rsidRPr="002E3853">
        <w:t>hyphenation</w:t>
      </w:r>
      <w:bookmarkEnd w:id="108"/>
      <w:bookmarkEnd w:id="109"/>
      <w:bookmarkEnd w:id="110"/>
      <w:bookmarkEnd w:id="11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2" w:name="_Ref15566181"/>
      <w:bookmarkStart w:id="113" w:name="_Toc17811425"/>
      <w:bookmarkStart w:id="114" w:name="_Toc17811480"/>
      <w:bookmarkStart w:id="115" w:name="_Toc162447149"/>
      <w:bookmarkStart w:id="116" w:name="_Ref15564956"/>
      <w:r>
        <w:t xml:space="preserve">Representation of </w:t>
      </w:r>
      <w:r>
        <w:rPr>
          <w:rStyle w:val="Foreign"/>
        </w:rPr>
        <w:t>avagraha</w:t>
      </w:r>
      <w:bookmarkEnd w:id="112"/>
      <w:bookmarkEnd w:id="113"/>
      <w:bookmarkEnd w:id="114"/>
      <w:bookmarkEnd w:id="11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7" w:name="_Ref15565291"/>
      <w:bookmarkStart w:id="118" w:name="_Toc17811426"/>
      <w:bookmarkStart w:id="119" w:name="_Toc17811481"/>
      <w:bookmarkStart w:id="120" w:name="_Toc162447150"/>
      <w:r>
        <w:lastRenderedPageBreak/>
        <w:t xml:space="preserve">Representation of elided </w:t>
      </w:r>
      <w:proofErr w:type="spellStart"/>
      <w:r>
        <w:t>overshort</w:t>
      </w:r>
      <w:proofErr w:type="spellEnd"/>
      <w:r>
        <w:t xml:space="preserve"> final </w:t>
      </w:r>
      <w:r>
        <w:rPr>
          <w:rStyle w:val="Foreign"/>
        </w:rPr>
        <w:t>u</w:t>
      </w:r>
      <w:r>
        <w:t xml:space="preserve"> in </w:t>
      </w:r>
      <w:commentRangeStart w:id="121"/>
      <w:r>
        <w:t>Tamil</w:t>
      </w:r>
      <w:bookmarkEnd w:id="116"/>
      <w:bookmarkEnd w:id="117"/>
      <w:bookmarkEnd w:id="118"/>
      <w:bookmarkEnd w:id="119"/>
      <w:commentRangeEnd w:id="121"/>
      <w:r w:rsidR="00BE53E8">
        <w:rPr>
          <w:rStyle w:val="Jegyzethivatkozs"/>
          <w:rFonts w:ascii="Gentium Plus" w:hAnsi="Gentium Plus" w:cs="Mangal"/>
          <w:kern w:val="0"/>
        </w:rPr>
        <w:commentReference w:id="121"/>
      </w:r>
      <w:bookmarkEnd w:id="120"/>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2" w:name="_Toc17811427"/>
      <w:bookmarkStart w:id="123" w:name="_Toc17811482"/>
      <w:bookmarkStart w:id="124" w:name="_Toc162447151"/>
      <w:r>
        <w:lastRenderedPageBreak/>
        <w:t>Alphabetic Characters</w:t>
      </w:r>
      <w:bookmarkEnd w:id="122"/>
      <w:bookmarkEnd w:id="123"/>
      <w:bookmarkEnd w:id="124"/>
    </w:p>
    <w:p w14:paraId="0000009C" w14:textId="293DD7BB" w:rsidR="006F3A4A" w:rsidRDefault="00395046" w:rsidP="00AF2BAB">
      <w:pPr>
        <w:pStyle w:val="Cmsor2"/>
        <w:numPr>
          <w:ilvl w:val="1"/>
          <w:numId w:val="16"/>
        </w:numPr>
      </w:pPr>
      <w:bookmarkStart w:id="125" w:name="_941zz4vcrjax" w:colFirst="0" w:colLast="0"/>
      <w:bookmarkStart w:id="126" w:name="_Toc17811428"/>
      <w:bookmarkStart w:id="127" w:name="_Toc17811483"/>
      <w:bookmarkStart w:id="128" w:name="_Ref40104049"/>
      <w:bookmarkStart w:id="129" w:name="_Toc162447152"/>
      <w:bookmarkEnd w:id="125"/>
      <w:r>
        <w:t>Some Special Characters</w:t>
      </w:r>
      <w:bookmarkEnd w:id="126"/>
      <w:bookmarkEnd w:id="127"/>
      <w:bookmarkEnd w:id="128"/>
      <w:bookmarkEnd w:id="129"/>
    </w:p>
    <w:p w14:paraId="32B26460" w14:textId="272C22A4" w:rsidR="00EA1027" w:rsidRDefault="00EA1027" w:rsidP="00877FB8">
      <w:pPr>
        <w:pStyle w:val="Lista"/>
        <w:rPr>
          <w:ins w:id="130" w:author="Dániel Balogh" w:date="2020-08-21T16:32:00Z"/>
        </w:rPr>
      </w:pPr>
      <w:ins w:id="131" w:author="Dániel Balogh" w:date="2020-08-21T16:32:00Z">
        <w:r>
          <w:t xml:space="preserve">STUB, discuss and mention in this section: </w:t>
        </w:r>
      </w:ins>
      <w:ins w:id="132"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33" w:name="_Toc162447153"/>
      <w:r>
        <w:t>Sanskrit and generic characters</w:t>
      </w:r>
      <w:bookmarkEnd w:id="133"/>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4" w:author="Dániel Balogh" w:date="2023-04-17T11:36:00Z">
        <w:r w:rsidDel="00F139A7">
          <w:rPr>
            <w:rFonts w:eastAsia="Arial"/>
          </w:rPr>
          <w:delText xml:space="preserve">these </w:delText>
        </w:r>
      </w:del>
      <w:ins w:id="135"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6" w:author="Dániel Balogh" w:date="2021-01-29T09:46:00Z"/>
        </w:rPr>
      </w:pPr>
      <w:bookmarkStart w:id="137" w:name="_Toc162447154"/>
      <w:ins w:id="138" w:author="Dániel Balogh" w:date="2021-01-29T09:46:00Z">
        <w:r>
          <w:t>Characters for Dravidian languages</w:t>
        </w:r>
        <w:bookmarkEnd w:id="137"/>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39" w:author="Dániel Balogh" w:date="2021-01-29T09:47:00Z"/>
        </w:rPr>
      </w:pPr>
      <w:bookmarkStart w:id="140" w:name="_Toc162447155"/>
      <w:ins w:id="141" w:author="Dániel Balogh" w:date="2021-01-29T09:47:00Z">
        <w:r>
          <w:t>Characters for Southeast Asian languages</w:t>
        </w:r>
        <w:bookmarkEnd w:id="140"/>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2"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43"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44" w:author="Dániel Balogh" w:date="2020-11-02T08:57:00Z">
        <w:r>
          <w:t>see §</w:t>
        </w:r>
        <w:r>
          <w:fldChar w:fldCharType="begin"/>
        </w:r>
        <w:r>
          <w:instrText xml:space="preserve"> REF _Ref17810731 \r \h </w:instrText>
        </w:r>
      </w:ins>
      <w:ins w:id="145" w:author="Dániel Balogh" w:date="2020-11-02T08:57:00Z">
        <w:r>
          <w:fldChar w:fldCharType="separate"/>
        </w:r>
      </w:ins>
      <w:r w:rsidR="00B968FD">
        <w:t>3.3.4</w:t>
      </w:r>
      <w:ins w:id="146"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7" w:author="Dániel Balogh" w:date="2021-01-29T09:57:00Z" w:name="move62806656"/>
      <w:moveTo w:id="148" w:author="Dániel Balogh" w:date="2021-01-29T09:57:00Z">
        <w:r w:rsidR="00983601" w:rsidRPr="00A023EE">
          <w:rPr>
            <w:b/>
            <w:bCs/>
          </w:rPr>
          <w:t xml:space="preserve">barred/dotted variant of </w:t>
        </w:r>
        <w:r w:rsidR="00983601" w:rsidRPr="00A023EE">
          <w:rPr>
            <w:rStyle w:val="Foreign"/>
            <w:b/>
            <w:bCs/>
          </w:rPr>
          <w:t>b</w:t>
        </w:r>
      </w:moveTo>
      <w:moveToRangeEnd w:id="147"/>
      <w:ins w:id="149" w:author="Dániel Balogh" w:date="2021-01-29T09:57:00Z">
        <w:r w:rsidR="00983601" w:rsidRPr="000605FE">
          <w:rPr>
            <w:b/>
            <w:bCs/>
          </w:rPr>
          <w:t xml:space="preserve"> </w:t>
        </w:r>
      </w:ins>
      <w:del w:id="150" w:author="Dániel Balogh" w:date="2021-01-29T09:57:00Z">
        <w:r w:rsidRPr="000605FE" w:rsidDel="00983601">
          <w:rPr>
            <w:b/>
            <w:bCs/>
          </w:rPr>
          <w:delText>special signs for</w:delText>
        </w:r>
      </w:del>
      <w:ins w:id="15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2" w:author="Dániel Balogh" w:date="2021-01-29T09:57:00Z"/>
        </w:rPr>
      </w:pPr>
      <w:moveFromRangeStart w:id="153" w:author="Dániel Balogh" w:date="2021-01-29T09:57:00Z" w:name="move62806656"/>
      <w:moveFrom w:id="154" w:author="Dániel Balogh" w:date="2021-01-29T09:57:00Z">
        <w:r w:rsidDel="00983601">
          <w:t xml:space="preserve">barred/dotted variant of </w:t>
        </w:r>
        <w:r w:rsidRPr="004E1D84" w:rsidDel="00983601">
          <w:rPr>
            <w:rStyle w:val="Foreign"/>
          </w:rPr>
          <w:t>b</w:t>
        </w:r>
      </w:moveFrom>
      <w:moveFromRangeEnd w:id="153"/>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55"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56"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57" w:author="Dániel Balogh" w:date="2021-01-29T09:58:00Z"/>
          <w:b/>
          <w:bCs/>
        </w:rPr>
      </w:pPr>
      <w:proofErr w:type="spellStart"/>
      <w:ins w:id="158"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59" w:author="Dániel Balogh" w:date="2021-01-29T10:02:00Z"/>
        </w:rPr>
      </w:pPr>
      <w:ins w:id="160" w:author="Dániel Balogh" w:date="2021-01-29T09:58:00Z">
        <w:r>
          <w:t>use an asterisk to represent the abbreviation marker, e.g.</w:t>
        </w:r>
      </w:ins>
      <w:ins w:id="161" w:author="Dániel Balogh" w:date="2021-01-29T09:59:00Z">
        <w:r>
          <w:t xml:space="preserve"> </w:t>
        </w:r>
        <w:r w:rsidRPr="00A023EE">
          <w:rPr>
            <w:rStyle w:val="Foreign"/>
          </w:rPr>
          <w:t>n*</w:t>
        </w:r>
      </w:ins>
      <w:ins w:id="162" w:author="Dániel Balogh" w:date="2021-01-29T09:58:00Z">
        <w:r>
          <w:t xml:space="preserve"> </w:t>
        </w:r>
      </w:ins>
      <w:ins w:id="163"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64" w:author="Dániel Balogh" w:date="2021-01-29T10:02:00Z">
        <w:r>
          <w:t xml:space="preserve">note that if </w:t>
        </w:r>
      </w:ins>
      <w:ins w:id="165" w:author="Dániel Balogh" w:date="2021-01-29T10:03:00Z">
        <w:r>
          <w:t>you use an asterisk for this purpose, then you must not use asterisks as shorthand for a zero vowel marker (</w:t>
        </w:r>
      </w:ins>
      <w:ins w:id="166" w:author="Dániel Balogh" w:date="2021-01-29T10:05:00Z">
        <w:r>
          <w:t>§</w:t>
        </w:r>
        <w:r>
          <w:fldChar w:fldCharType="begin"/>
        </w:r>
        <w:r>
          <w:instrText xml:space="preserve"> REF _Ref17800758 \r \h </w:instrText>
        </w:r>
      </w:ins>
      <w:r>
        <w:fldChar w:fldCharType="separate"/>
      </w:r>
      <w:r w:rsidR="00B968FD">
        <w:t>3.3.2</w:t>
      </w:r>
      <w:ins w:id="167"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68" w:name="_w9lp3wb1umde" w:colFirst="0" w:colLast="0"/>
      <w:bookmarkStart w:id="169" w:name="_Ref17290022"/>
      <w:bookmarkStart w:id="170" w:name="_Toc17811429"/>
      <w:bookmarkStart w:id="171" w:name="_Toc17811484"/>
      <w:bookmarkStart w:id="172" w:name="_Toc162447156"/>
      <w:bookmarkEnd w:id="168"/>
      <w:r w:rsidRPr="002E3853">
        <w:t xml:space="preserve">Long and </w:t>
      </w:r>
      <w:r w:rsidR="008969B5" w:rsidRPr="002E3853">
        <w:t xml:space="preserve">Short </w:t>
      </w:r>
      <w:r w:rsidRPr="002E3853">
        <w:rPr>
          <w:rFonts w:eastAsia="Gentium"/>
        </w:rPr>
        <w:t>e and o</w:t>
      </w:r>
      <w:bookmarkEnd w:id="169"/>
      <w:bookmarkEnd w:id="170"/>
      <w:bookmarkEnd w:id="171"/>
      <w:bookmarkEnd w:id="17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73" w:name="_h0qofzr3l3f2" w:colFirst="0" w:colLast="0"/>
      <w:bookmarkStart w:id="174" w:name="_Toc17811430"/>
      <w:bookmarkStart w:id="175" w:name="_Toc17811485"/>
      <w:bookmarkStart w:id="176" w:name="_Toc162447157"/>
      <w:bookmarkEnd w:id="173"/>
      <w:r>
        <w:t xml:space="preserve">Special </w:t>
      </w:r>
      <w:del w:id="177" w:author="Dániel Balogh" w:date="2024-03-27T15:02:00Z">
        <w:r w:rsidDel="00BC6A9C">
          <w:delText xml:space="preserve">Glyph </w:delText>
        </w:r>
      </w:del>
      <w:r>
        <w:t xml:space="preserve">Forms and </w:t>
      </w:r>
      <w:del w:id="178" w:author="Dániel Balogh" w:date="2024-03-27T15:02:00Z">
        <w:r w:rsidDel="00BC6A9C">
          <w:delText>Compositions</w:delText>
        </w:r>
      </w:del>
      <w:bookmarkEnd w:id="174"/>
      <w:bookmarkEnd w:id="175"/>
      <w:ins w:id="179" w:author="Dániel Balogh" w:date="2024-03-27T15:02:00Z">
        <w:r w:rsidR="00BC6A9C">
          <w:t>Functions</w:t>
        </w:r>
      </w:ins>
      <w:bookmarkEnd w:id="176"/>
    </w:p>
    <w:p w14:paraId="000000CE" w14:textId="6AA0F44E" w:rsidR="006F3A4A" w:rsidRDefault="00395046" w:rsidP="00BC6A9C">
      <w:pPr>
        <w:pStyle w:val="Lista"/>
        <w:rPr>
          <w:ins w:id="180" w:author="Dániel Balogh" w:date="2024-03-27T15:05:00Z"/>
        </w:rPr>
      </w:pPr>
      <w:r>
        <w:t xml:space="preserve">ideally, transliteration would </w:t>
      </w:r>
      <w:del w:id="181" w:author="Dániel Balogh" w:date="2024-03-27T15:03:00Z">
        <w:r w:rsidDel="00BC6A9C">
          <w:delText xml:space="preserve">not </w:delText>
        </w:r>
      </w:del>
      <w:r>
        <w:t xml:space="preserve">be concerned </w:t>
      </w:r>
      <w:ins w:id="182" w:author="Dániel Balogh" w:date="2024-03-27T15:03:00Z">
        <w:r w:rsidR="00BC6A9C">
          <w:t xml:space="preserve">with graphemes alone, and disregard </w:t>
        </w:r>
      </w:ins>
      <w:ins w:id="183" w:author="Dániel Balogh" w:date="2024-03-27T15:05:00Z">
        <w:r w:rsidR="00BC6A9C">
          <w:t xml:space="preserve">the choice of </w:t>
        </w:r>
      </w:ins>
      <w:del w:id="184" w:author="Dániel Balogh" w:date="2024-03-27T15:05:00Z">
        <w:r w:rsidDel="00BC6A9C">
          <w:delText xml:space="preserve">with what </w:delText>
        </w:r>
      </w:del>
      <w:r>
        <w:t xml:space="preserve">allograph </w:t>
      </w:r>
      <w:del w:id="185"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6"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BE53E8">
        <w:rPr>
          <w:rStyle w:val="Lbjegyzet-hivatkozs"/>
        </w:rPr>
        <w:footnoteReference w:id="8"/>
      </w:r>
    </w:p>
    <w:p w14:paraId="3922F6E0" w14:textId="1C6BB926" w:rsidR="00EA1027" w:rsidRDefault="00EA1027" w:rsidP="008764EC">
      <w:pPr>
        <w:pStyle w:val="Lista"/>
      </w:pPr>
      <w:ins w:id="187"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8" w:name="_y9z6zgvtcr89" w:colFirst="0" w:colLast="0"/>
      <w:bookmarkStart w:id="189" w:name="_Ref15558357"/>
      <w:bookmarkStart w:id="190" w:name="_Toc17811431"/>
      <w:bookmarkStart w:id="191" w:name="_Toc17811486"/>
      <w:bookmarkStart w:id="192" w:name="_Toc162447158"/>
      <w:bookmarkEnd w:id="188"/>
      <w:r>
        <w:t xml:space="preserve">Final consonants </w:t>
      </w:r>
      <w:bookmarkEnd w:id="189"/>
      <w:r w:rsidR="000C3F1F">
        <w:t>as special</w:t>
      </w:r>
      <w:r w:rsidR="00C66106">
        <w:t xml:space="preserve"> simplex characters</w:t>
      </w:r>
      <w:bookmarkEnd w:id="190"/>
      <w:bookmarkEnd w:id="191"/>
      <w:bookmarkEnd w:id="192"/>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193" w:author="Dániel Balogh" w:date="2023-10-13T16:15:00Z">
        <w:r w:rsidR="002706C5" w:rsidDel="006B2C63">
          <w:delText xml:space="preserve">component </w:delText>
        </w:r>
      </w:del>
      <w:ins w:id="194"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195"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6" w:name="_Ref17800758"/>
      <w:bookmarkStart w:id="197" w:name="_Toc17811432"/>
      <w:bookmarkStart w:id="198" w:name="_Toc17811487"/>
      <w:bookmarkStart w:id="199" w:name="_Toc162447159"/>
      <w:r>
        <w:t xml:space="preserve">Final consonants as complex characters </w:t>
      </w:r>
      <w:r w:rsidR="00087C8B">
        <w:t>involving</w:t>
      </w:r>
      <w:r>
        <w:t xml:space="preserve"> a zero vowel marker</w:t>
      </w:r>
      <w:bookmarkEnd w:id="196"/>
      <w:bookmarkEnd w:id="197"/>
      <w:bookmarkEnd w:id="198"/>
      <w:bookmarkEnd w:id="19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BE53E8">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0" w:name="_gd5taio96c5" w:colFirst="0" w:colLast="0"/>
      <w:bookmarkStart w:id="201" w:name="_Ref17810730"/>
      <w:bookmarkStart w:id="202" w:name="_Toc17811433"/>
      <w:bookmarkStart w:id="203" w:name="_Toc17811488"/>
      <w:bookmarkStart w:id="204" w:name="_Toc162447160"/>
      <w:bookmarkStart w:id="205" w:name="_Ref15558341"/>
      <w:bookmarkStart w:id="206" w:name="_Ref15561172"/>
      <w:bookmarkEnd w:id="200"/>
      <w:r>
        <w:t xml:space="preserve">Independent vowels as special </w:t>
      </w:r>
      <w:r w:rsidR="000C3F1F">
        <w:t xml:space="preserve">simplex </w:t>
      </w:r>
      <w:r>
        <w:t>characters</w:t>
      </w:r>
      <w:bookmarkEnd w:id="201"/>
      <w:bookmarkEnd w:id="202"/>
      <w:bookmarkEnd w:id="203"/>
      <w:bookmarkEnd w:id="204"/>
      <w:r>
        <w:t xml:space="preserve"> </w:t>
      </w:r>
      <w:bookmarkEnd w:id="205"/>
      <w:bookmarkEnd w:id="206"/>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07" w:name="_Ref17810731"/>
      <w:bookmarkStart w:id="208" w:name="_Toc17811434"/>
      <w:bookmarkStart w:id="209" w:name="_Toc17811489"/>
      <w:bookmarkStart w:id="210" w:name="_Ref22203423"/>
      <w:bookmarkStart w:id="211" w:name="_Ref22208509"/>
      <w:bookmarkStart w:id="212" w:name="_Toc162447161"/>
      <w:r w:rsidRPr="00424A23">
        <w:t xml:space="preserve">Independent vowels as </w:t>
      </w:r>
      <w:r w:rsidR="00087C8B" w:rsidRPr="00424A23">
        <w:t>complex characters involving</w:t>
      </w:r>
      <w:r w:rsidRPr="00424A23">
        <w:t xml:space="preserve"> a “vowel support”</w:t>
      </w:r>
      <w:bookmarkEnd w:id="207"/>
      <w:bookmarkEnd w:id="208"/>
      <w:bookmarkEnd w:id="209"/>
      <w:bookmarkEnd w:id="210"/>
      <w:bookmarkEnd w:id="211"/>
      <w:bookmarkEnd w:id="21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BE53E8">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13" w:author="Dániel Balogh" w:date="2024-03-27T16:04:00Z"/>
        </w:rPr>
      </w:pPr>
      <w:ins w:id="214" w:author="Dániel Balogh" w:date="2024-03-27T16:04:00Z">
        <w:r>
          <w:t xml:space="preserve">thus, the text in the image to the right is to be transliterated as </w:t>
        </w:r>
      </w:ins>
      <w:ins w:id="215"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16" w:author="Dániel Balogh" w:date="2024-03-27T16:03:00Z">
        <w:r>
          <w:t xml:space="preserve">see also </w:t>
        </w:r>
        <w:r>
          <w:fldChar w:fldCharType="begin"/>
        </w:r>
        <w:r>
          <w:instrText xml:space="preserve"> REF _Ref162447839 \r \h </w:instrText>
        </w:r>
      </w:ins>
      <w:r>
        <w:fldChar w:fldCharType="separate"/>
      </w:r>
      <w:ins w:id="217" w:author="Dániel Balogh" w:date="2024-03-27T16:03:00Z">
        <w:r>
          <w:t>3.4.2</w:t>
        </w:r>
        <w:r>
          <w:fldChar w:fldCharType="end"/>
        </w:r>
        <w:r>
          <w:t xml:space="preserve"> about other situations where independent vowel signs form a ligature with </w:t>
        </w:r>
      </w:ins>
      <w:ins w:id="218"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BE53E8">
        <w:rPr>
          <w:rStyle w:val="Lbjegyzet-hivatkozs"/>
        </w:rPr>
        <w:footnoteReference w:id="11"/>
      </w:r>
    </w:p>
    <w:p w14:paraId="3DC0E494" w14:textId="77777777" w:rsidR="007D6365" w:rsidRPr="007D6365" w:rsidRDefault="007D6365" w:rsidP="00731E68">
      <w:r w:rsidRPr="007D6365">
        <w:t xml:space="preserve">The following table repeats some of the same examples but adds potential equivalents in Balinese glyphs, and shows that the same identically transliterated sequence may not lead to the same transcribed </w:t>
      </w:r>
      <w:r w:rsidRPr="007D6365">
        <w:lastRenderedPageBreak/>
        <w:t>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19" w:author="Dániel Balogh" w:date="2020-11-02T08:51:00Z">
              <w:r w:rsidRPr="00731E68">
                <w:rPr>
                  <w:rStyle w:val="Foreign"/>
                </w:rPr>
                <w:t>A</w:t>
              </w:r>
              <w:r w:rsidRPr="007D6365">
                <w:t xml:space="preserve"> with</w:t>
              </w:r>
              <w:r>
                <w:t xml:space="preserve"> </w:t>
              </w:r>
            </w:ins>
            <w:ins w:id="220" w:author="Dániel Balogh" w:date="2020-11-02T08:52:00Z">
              <w:r w:rsidRPr="007D6365">
                <w:rPr>
                  <w:rStyle w:val="Foreign"/>
                  <w:rFonts w:eastAsia="Arial"/>
                </w:rPr>
                <w:t>ə</w:t>
              </w:r>
            </w:ins>
            <w:ins w:id="221"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2"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3"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4" w:author="Arlo Griffiths" w:date="2021-10-12T07:08:00Z">
              <w:r>
                <w:rPr>
                  <w:rStyle w:val="Foreign"/>
                </w:rPr>
                <w:t>ə</w:t>
              </w:r>
            </w:ins>
            <w:ins w:id="225"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26" w:author="Dániel Balogh" w:date="2020-11-02T08:51:00Z">
              <w:r w:rsidRPr="00731E68">
                <w:rPr>
                  <w:rStyle w:val="Foreign"/>
                </w:rPr>
                <w:t>A</w:t>
              </w:r>
              <w:r w:rsidRPr="007D6365">
                <w:t xml:space="preserve"> with</w:t>
              </w:r>
              <w:r>
                <w:t xml:space="preserve"> </w:t>
              </w:r>
            </w:ins>
            <w:ins w:id="227" w:author="Dániel Balogh" w:date="2020-11-02T08:52:00Z">
              <w:r w:rsidRPr="007D6365">
                <w:rPr>
                  <w:rStyle w:val="Foreign"/>
                  <w:rFonts w:eastAsia="Arial"/>
                </w:rPr>
                <w:t>ə</w:t>
              </w:r>
            </w:ins>
            <w:ins w:id="228"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29"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0" w:author="Dániel Balogh" w:date="2020-11-02T08:52:00Z">
              <w:r>
                <w:rPr>
                  <w:rStyle w:val="Foreign"/>
                </w:rPr>
                <w:t>q</w:t>
              </w:r>
              <w:r w:rsidRPr="007D6365">
                <w:rPr>
                  <w:rStyle w:val="Foreign"/>
                  <w:rFonts w:eastAsia="Arial"/>
                </w:rPr>
                <w:t>ə</w:t>
              </w:r>
              <w:r>
                <w:rPr>
                  <w:rStyle w:val="Foreign"/>
                  <w:rFonts w:eastAsia="Arial"/>
                </w:rPr>
                <w:t>:</w:t>
              </w:r>
            </w:ins>
            <w:ins w:id="231" w:author="Dániel Balogh" w:date="2020-11-02T09:08:00Z">
              <w:r w:rsidR="00A17AB9">
                <w:rPr>
                  <w:rStyle w:val="Lbjegyzet-hivatkozs"/>
                </w:rPr>
                <w:t xml:space="preserve"> </w:t>
              </w:r>
              <w:r w:rsidR="00A17AB9" w:rsidRPr="00BE53E8">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6" w:author="Arlo Griffiths" w:date="2021-10-12T07:08:00Z">
              <w:r>
                <w:rPr>
                  <w:rStyle w:val="Foreign"/>
                </w:rPr>
                <w:t>ə̄</w:t>
              </w:r>
            </w:ins>
            <w:ins w:id="237"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38" w:name="_ehbz2lfh7tyw" w:colFirst="0" w:colLast="0"/>
      <w:bookmarkStart w:id="239" w:name="_3d3e9odqzwx0" w:colFirst="0" w:colLast="0"/>
      <w:bookmarkStart w:id="240" w:name="_Ref15558434"/>
      <w:bookmarkStart w:id="241" w:name="_Toc17811435"/>
      <w:bookmarkStart w:id="242" w:name="_Toc17811490"/>
      <w:bookmarkStart w:id="243" w:name="_Toc162447162"/>
      <w:bookmarkStart w:id="244" w:name="_Toc17811436"/>
      <w:bookmarkStart w:id="245" w:name="_Toc17811491"/>
      <w:bookmarkStart w:id="246" w:name="_Ref15558460"/>
      <w:bookmarkEnd w:id="238"/>
      <w:bookmarkEnd w:id="239"/>
      <w:r>
        <w:t>Repurposed vowel markers</w:t>
      </w:r>
      <w:bookmarkEnd w:id="240"/>
      <w:bookmarkEnd w:id="241"/>
      <w:bookmarkEnd w:id="242"/>
      <w:bookmarkEnd w:id="243"/>
    </w:p>
    <w:p w14:paraId="02AE89EA" w14:textId="59DB5013" w:rsidR="00F36FE8" w:rsidRDefault="00F36FE8" w:rsidP="002A4AC3">
      <w:pPr>
        <w:pStyle w:val="Lista"/>
        <w:rPr>
          <w:ins w:id="247" w:author="Dániel Balogh" w:date="2024-03-27T15:19:00Z"/>
        </w:rPr>
      </w:pPr>
      <w:ins w:id="248" w:author="Dániel Balogh" w:date="2024-03-27T15:19:00Z">
        <w:r>
          <w:t xml:space="preserve">this subsection is about the deliberate and consistent use of vowel markers for a purpose other than </w:t>
        </w:r>
      </w:ins>
      <w:ins w:id="249" w:author="Dániel Balogh" w:date="2024-03-27T15:20:00Z">
        <w:r>
          <w:t>their ancestral function; see also §</w:t>
        </w:r>
        <w:r>
          <w:fldChar w:fldCharType="begin"/>
        </w:r>
        <w:r>
          <w:instrText xml:space="preserve"> REF _Ref162445252 \r \h </w:instrText>
        </w:r>
      </w:ins>
      <w:r>
        <w:fldChar w:fldCharType="separate"/>
      </w:r>
      <w:r w:rsidR="00B968FD">
        <w:t>3.4.1</w:t>
      </w:r>
      <w:ins w:id="250"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1"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52"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3" w:author="Dániel Balogh" w:date="2020-11-02T09:06:00Z">
        <w:r>
          <w:t xml:space="preserve">e.g. </w:t>
        </w:r>
      </w:ins>
      <w:ins w:id="254"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55" w:author="Dániel Balogh" w:date="2020-11-02T09:07:00Z">
        <w:r>
          <w:fldChar w:fldCharType="end"/>
        </w:r>
        <w:r>
          <w:t xml:space="preserve"> about the v</w:t>
        </w:r>
      </w:ins>
      <w:ins w:id="256"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024EB014">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57" w:author="Dániel Balogh" w:date="2023-04-17T11:37:00Z"/>
          <w:rFonts w:eastAsia="Tahoma"/>
        </w:rPr>
      </w:pPr>
      <w:r>
        <w:rPr>
          <w:rFonts w:eastAsia="Tahoma"/>
        </w:rPr>
        <w:lastRenderedPageBreak/>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58" w:name="_Toc162447163"/>
      <w:r>
        <w:t>Short vowel written where a corresponding long vowel is expected</w:t>
      </w:r>
      <w:bookmarkEnd w:id="244"/>
      <w:bookmarkEnd w:id="245"/>
      <w:bookmarkEnd w:id="25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59" w:name="_8gpvi1clotas" w:colFirst="0" w:colLast="0"/>
      <w:bookmarkStart w:id="260" w:name="_Ref17795443"/>
      <w:bookmarkStart w:id="261" w:name="_Toc17811440"/>
      <w:bookmarkStart w:id="262" w:name="_Toc17811495"/>
      <w:bookmarkStart w:id="263" w:name="_Toc162447164"/>
      <w:bookmarkEnd w:id="246"/>
      <w:bookmarkEnd w:id="259"/>
      <w:r w:rsidRPr="00424A23">
        <w:t>Characters with alternative or optional phonemic values</w:t>
      </w:r>
      <w:bookmarkEnd w:id="260"/>
      <w:bookmarkEnd w:id="261"/>
      <w:bookmarkEnd w:id="262"/>
      <w:bookmarkEnd w:id="263"/>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BE53E8">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64" w:name="_Hlk44319749"/>
      <w:r>
        <w:t>the numeral 2 is used in Old Sundanese to represent the phonemes /</w:t>
      </w:r>
      <w:proofErr w:type="spellStart"/>
      <w:r>
        <w:t>ro</w:t>
      </w:r>
      <w:proofErr w:type="spellEnd"/>
      <w:r>
        <w:t>/</w:t>
      </w:r>
      <w:bookmarkEnd w:id="264"/>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BE53E8">
        <w:rPr>
          <w:rStyle w:val="Lbjegyzet-hivatkozs"/>
        </w:rPr>
        <w:footnoteReference w:id="14"/>
      </w:r>
    </w:p>
    <w:p w14:paraId="3836AF9F" w14:textId="0FEAA765" w:rsidR="00DF4B64" w:rsidRDefault="00DF4B64" w:rsidP="00DF4B64">
      <w:pPr>
        <w:pStyle w:val="Cmsor3"/>
        <w:numPr>
          <w:ilvl w:val="2"/>
          <w:numId w:val="16"/>
        </w:numPr>
      </w:pPr>
      <w:bookmarkStart w:id="265" w:name="_77xvqqxwsyaq" w:colFirst="0" w:colLast="0"/>
      <w:bookmarkStart w:id="266" w:name="_Ref40103880"/>
      <w:bookmarkStart w:id="267" w:name="_Toc162447165"/>
      <w:bookmarkStart w:id="268" w:name="_Toc17811441"/>
      <w:bookmarkStart w:id="269" w:name="_Toc17811496"/>
      <w:bookmarkEnd w:id="265"/>
      <w:r>
        <w:t xml:space="preserve">Special forms of </w:t>
      </w:r>
      <w:r>
        <w:rPr>
          <w:rStyle w:val="Foreign"/>
        </w:rPr>
        <w:t>anusvāra</w:t>
      </w:r>
      <w:bookmarkEnd w:id="266"/>
      <w:bookmarkEnd w:id="267"/>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0" w:author="Dániel Balogh" w:date="2021-11-12T13:39:00Z">
        <w:r>
          <w:rPr>
            <w:noProof/>
          </w:rPr>
          <w:lastRenderedPageBreak/>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1"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72"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73" w:author="Dániel Balogh" w:date="2021-01-29T10:05:00Z">
        <w:r>
          <w:t xml:space="preserve">note that if you use an asterisk for this purpose, then </w:t>
        </w:r>
      </w:ins>
      <w:ins w:id="274" w:author="Dániel Balogh" w:date="2021-01-29T10:06:00Z">
        <w:r>
          <w:t>you are advised not to use</w:t>
        </w:r>
      </w:ins>
      <w:ins w:id="275" w:author="Dániel Balogh" w:date="2021-01-29T10:05:00Z">
        <w:r>
          <w:t xml:space="preserve"> asterisks as shorthand for a zero vowel marker (§</w:t>
        </w:r>
        <w:r>
          <w:fldChar w:fldCharType="begin"/>
        </w:r>
        <w:r>
          <w:instrText xml:space="preserve"> REF _Ref17800758 \r \h </w:instrText>
        </w:r>
      </w:ins>
      <w:ins w:id="276" w:author="Dániel Balogh" w:date="2021-01-29T10:05:00Z">
        <w:r>
          <w:fldChar w:fldCharType="separate"/>
        </w:r>
      </w:ins>
      <w:r w:rsidR="00B968FD">
        <w:t>3.3.2</w:t>
      </w:r>
      <w:ins w:id="277" w:author="Dániel Balogh" w:date="2021-01-29T10:05:00Z">
        <w:r>
          <w:fldChar w:fldCharType="end"/>
        </w:r>
        <w:r>
          <w:t>)</w:t>
        </w:r>
      </w:ins>
    </w:p>
    <w:p w14:paraId="4CEF3F74" w14:textId="577055E2" w:rsidR="00673D5B" w:rsidRDefault="00F36FE8" w:rsidP="00673D5B">
      <w:pPr>
        <w:pStyle w:val="Cmsor2"/>
        <w:numPr>
          <w:ilvl w:val="1"/>
          <w:numId w:val="16"/>
        </w:numPr>
      </w:pPr>
      <w:bookmarkStart w:id="278" w:name="_Toc162447166"/>
      <w:ins w:id="279" w:author="Dániel Balogh" w:date="2024-03-27T15:13:00Z">
        <w:r>
          <w:t xml:space="preserve">Special </w:t>
        </w:r>
        <w:r w:rsidRPr="00F36FE8">
          <w:rPr>
            <w:rStyle w:val="Foreign"/>
          </w:rPr>
          <w:t>akṣara</w:t>
        </w:r>
        <w:r>
          <w:t xml:space="preserve"> composition</w:t>
        </w:r>
      </w:ins>
      <w:bookmarkEnd w:id="278"/>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80" w:name="_Ref162445252"/>
      <w:bookmarkStart w:id="281" w:name="_Toc162447167"/>
      <w:r>
        <w:t xml:space="preserve">Multiple vowel markers within an </w:t>
      </w:r>
      <w:r w:rsidRPr="00061C63">
        <w:rPr>
          <w:rStyle w:val="Foreign"/>
        </w:rPr>
        <w:t>akṣara</w:t>
      </w:r>
      <w:bookmarkEnd w:id="280"/>
      <w:bookmarkEnd w:id="281"/>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029DFF10">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82" w:author="Dániel Balogh" w:date="2023-04-17T11:42:00Z"/>
        </w:rPr>
      </w:pPr>
      <w:ins w:id="283"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84" w:author="Dániel Balogh" w:date="2024-03-27T15:18:00Z">
        <w:r>
          <w:t xml:space="preserve">as a special case, </w:t>
        </w:r>
      </w:ins>
      <w:ins w:id="285"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286" w:author="Dániel Balogh" w:date="2023-04-17T11:38:00Z">
        <w:r>
          <w:t>ant /</w:t>
        </w:r>
        <w:r w:rsidRPr="00880368">
          <w:rPr>
            <w:rStyle w:val="Foreign"/>
          </w:rPr>
          <w:t>r̥</w:t>
        </w:r>
        <w:r>
          <w:rPr>
            <w:rStyle w:val="Foreign"/>
          </w:rPr>
          <w:t>/</w:t>
        </w:r>
        <w:r>
          <w:t xml:space="preserve"> phoneme</w:t>
        </w:r>
      </w:ins>
      <w:ins w:id="287" w:author="Dániel Balogh" w:date="2023-04-17T11:42:00Z">
        <w:r>
          <w:t xml:space="preserve"> </w:t>
        </w:r>
      </w:ins>
    </w:p>
    <w:p w14:paraId="6649EB4C" w14:textId="77777777" w:rsidR="00F36FE8" w:rsidRPr="00F36FE8" w:rsidRDefault="00F36FE8" w:rsidP="00F36FE8">
      <w:pPr>
        <w:pStyle w:val="Lista2"/>
        <w:rPr>
          <w:ins w:id="288" w:author="Dániel Balogh" w:date="2024-03-27T15:21:00Z"/>
        </w:rPr>
      </w:pPr>
      <w:ins w:id="289"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290" w:author="Dániel Balogh" w:date="2023-04-17T11:47:00Z">
        <w:r>
          <w:t xml:space="preserve"> (as in the character </w:t>
        </w:r>
        <w:r w:rsidRPr="00880368">
          <w:rPr>
            <w:rStyle w:val="Foreign"/>
          </w:rPr>
          <w:t>mr̥</w:t>
        </w:r>
        <w:r>
          <w:rPr>
            <w:rStyle w:val="Foreign"/>
          </w:rPr>
          <w:t>i</w:t>
        </w:r>
        <w:r>
          <w:t xml:space="preserve"> on the right)</w:t>
        </w:r>
      </w:ins>
      <w:ins w:id="291" w:author="Dániel Balogh" w:date="2023-04-17T11:45:00Z">
        <w:r>
          <w:t xml:space="preserve">, transliterate </w:t>
        </w:r>
      </w:ins>
      <w:ins w:id="292" w:author="Dániel Balogh" w:date="2023-04-17T11:46:00Z">
        <w:r>
          <w:t>the combination as</w:t>
        </w:r>
      </w:ins>
      <w:ins w:id="293" w:author="Dániel Balogh" w:date="2023-04-17T11:45:00Z">
        <w:r>
          <w:t xml:space="preserve"> </w:t>
        </w:r>
        <w:r w:rsidRPr="00880368">
          <w:rPr>
            <w:rStyle w:val="Foreign"/>
          </w:rPr>
          <w:t>r̥</w:t>
        </w:r>
        <w:r>
          <w:rPr>
            <w:rStyle w:val="Foreign"/>
          </w:rPr>
          <w:t>i</w:t>
        </w:r>
      </w:ins>
      <w:ins w:id="294"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295" w:author="Dániel Balogh" w:date="2023-04-17T11:45:00Z"/>
        </w:rPr>
      </w:pPr>
      <w:ins w:id="296"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297" w:author="Dániel Balogh" w:date="2023-04-17T11:43:00Z">
        <w:r>
          <w:t xml:space="preserve">in your digital edition, </w:t>
        </w:r>
      </w:ins>
      <w:ins w:id="298"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299" w:author="Dániel Balogh" w:date="2023-04-17T11:49:00Z">
        <w:r>
          <w:t>emended to</w:t>
        </w:r>
      </w:ins>
      <w:ins w:id="300" w:author="Dániel Balogh" w:date="2023-04-17T11:47:00Z">
        <w:r>
          <w:t xml:space="preserve"> </w:t>
        </w:r>
        <w:r w:rsidRPr="00880368">
          <w:rPr>
            <w:rStyle w:val="Foreign"/>
          </w:rPr>
          <w:t>r̥</w:t>
        </w:r>
        <w:r>
          <w:t xml:space="preserve"> (</w:t>
        </w:r>
      </w:ins>
      <w:ins w:id="301" w:author="Dániel Balogh" w:date="2023-04-17T11:49:00Z">
        <w:r>
          <w:t xml:space="preserve">by means of normalisation or correction as applicable, </w:t>
        </w:r>
      </w:ins>
      <w:ins w:id="302" w:author="Dániel Balogh" w:date="2023-04-17T11:48:00Z">
        <w:r>
          <w:t>see EGD §6.1.1)</w:t>
        </w:r>
      </w:ins>
    </w:p>
    <w:p w14:paraId="1FF6C4A6" w14:textId="18351AE5" w:rsidR="00673D5B" w:rsidRPr="00673D5B" w:rsidRDefault="009100E9" w:rsidP="00673D5B">
      <w:pPr>
        <w:pStyle w:val="Cmsor3"/>
        <w:numPr>
          <w:ilvl w:val="2"/>
          <w:numId w:val="16"/>
        </w:numPr>
      </w:pPr>
      <w:bookmarkStart w:id="303" w:name="_Toc162447168"/>
      <w:bookmarkStart w:id="304" w:name="_Ref162447839"/>
      <w:ins w:id="305" w:author="Dániel Balogh" w:date="2024-03-27T15:23:00Z">
        <w:r>
          <w:t>Independent vowel signs behaving like consonant signs</w:t>
        </w:r>
      </w:ins>
      <w:bookmarkEnd w:id="303"/>
      <w:bookmarkEnd w:id="304"/>
    </w:p>
    <w:p w14:paraId="48B3D0C9" w14:textId="10DF7A83" w:rsidR="00B968FD" w:rsidRPr="00B968FD" w:rsidRDefault="00B968FD" w:rsidP="009100E9">
      <w:pPr>
        <w:pStyle w:val="Lista"/>
        <w:rPr>
          <w:ins w:id="306" w:author="Dániel Balogh" w:date="2024-03-27T15:44:00Z"/>
        </w:rPr>
      </w:pPr>
      <w:bookmarkStart w:id="307" w:name="_Ref15558462"/>
      <w:bookmarkStart w:id="308" w:name="_Toc17811439"/>
      <w:bookmarkStart w:id="309" w:name="_Toc17811494"/>
      <w:bookmarkStart w:id="310" w:name="_Ref22719423"/>
      <w:ins w:id="311" w:author="Dániel Balogh" w:date="2024-03-27T15:44:00Z">
        <w:r w:rsidRPr="00B968FD">
          <w:t>t</w:t>
        </w:r>
        <w:r>
          <w:t xml:space="preserve">his subsection is about </w:t>
        </w:r>
      </w:ins>
      <w:ins w:id="312" w:author="Dániel Balogh" w:date="2024-03-27T15:45:00Z">
        <w:r>
          <w:t xml:space="preserve">vowel signs </w:t>
        </w:r>
      </w:ins>
      <w:ins w:id="313" w:author="Dániel Balogh" w:date="2024-03-27T15:48:00Z">
        <w:r>
          <w:t>forming conjunc</w:t>
        </w:r>
      </w:ins>
      <w:ins w:id="314"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15" w:author="Dániel Balogh" w:date="2024-03-27T15:50:00Z">
        <w:r>
          <w:fldChar w:fldCharType="begin"/>
        </w:r>
        <w:r>
          <w:instrText xml:space="preserve"> REF _Ref17810731 \r \h </w:instrText>
        </w:r>
      </w:ins>
      <w:r>
        <w:fldChar w:fldCharType="separate"/>
      </w:r>
      <w:r>
        <w:t>3.3.4</w:t>
      </w:r>
      <w:ins w:id="316" w:author="Dániel Balogh" w:date="2024-03-27T15:50:00Z">
        <w:r>
          <w:fldChar w:fldCharType="end"/>
        </w:r>
      </w:ins>
    </w:p>
    <w:p w14:paraId="5804DDC1" w14:textId="48558E32" w:rsidR="006638FF" w:rsidRDefault="00B968FD" w:rsidP="009100E9">
      <w:pPr>
        <w:pStyle w:val="Lista"/>
        <w:rPr>
          <w:b/>
          <w:bCs/>
        </w:rPr>
      </w:pPr>
      <w:r>
        <w:rPr>
          <w:b/>
          <w:bCs/>
          <w:noProof/>
        </w:rPr>
        <w:lastRenderedPageBreak/>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17" w:author="Dániel Balogh" w:date="2024-03-27T15:35:00Z">
        <w:r w:rsidR="006638FF" w:rsidRPr="006638FF">
          <w:rPr>
            <w:b/>
            <w:bCs/>
          </w:rPr>
          <w:t>where</w:t>
        </w:r>
        <w:r w:rsidR="006638FF">
          <w:rPr>
            <w:b/>
            <w:bCs/>
          </w:rPr>
          <w:t xml:space="preserve"> an independent vowel sign is conjoined to a consonant sig</w:t>
        </w:r>
      </w:ins>
      <w:ins w:id="318" w:author="Dániel Balogh" w:date="2024-03-27T15:36:00Z">
        <w:r w:rsidR="006638FF">
          <w:rPr>
            <w:b/>
            <w:bCs/>
          </w:rPr>
          <w:t>n to form a ligature, as the second R̥ in the</w:t>
        </w:r>
      </w:ins>
      <w:r w:rsidR="006638FF" w:rsidRPr="006638FF">
        <w:rPr>
          <w:b/>
          <w:bCs/>
          <w:noProof/>
        </w:rPr>
        <w:t xml:space="preserve"> </w:t>
      </w:r>
      <w:ins w:id="319" w:author="Dániel Balogh" w:date="2024-03-27T15:36:00Z">
        <w:r w:rsidR="006638FF">
          <w:rPr>
            <w:b/>
            <w:bCs/>
          </w:rPr>
          <w:t xml:space="preserve"> image on the right</w:t>
        </w:r>
      </w:ins>
    </w:p>
    <w:p w14:paraId="1F85263A" w14:textId="107416A2" w:rsidR="006638FF" w:rsidRDefault="006638FF" w:rsidP="006638FF">
      <w:pPr>
        <w:pStyle w:val="Lista2"/>
        <w:rPr>
          <w:ins w:id="320" w:author="Dániel Balogh" w:date="2024-03-27T15:40:00Z"/>
        </w:rPr>
      </w:pPr>
      <w:ins w:id="321" w:author="Dániel Balogh" w:date="2024-03-27T15:39:00Z">
        <w:r>
          <w:t>transliterate</w:t>
        </w:r>
      </w:ins>
      <w:ins w:id="322"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23" w:author="Dániel Balogh" w:date="2024-03-27T15:40:00Z">
        <w:r>
          <w:t>optionally use the = sign between the consonant and the vowel sign to indicate that the two</w:t>
        </w:r>
      </w:ins>
      <w:ins w:id="324"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25"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26" w:author="Dániel Balogh" w:date="2024-03-27T15:35:00Z">
        <w:r w:rsidR="006638FF" w:rsidRPr="006A3DF4">
          <w:rPr>
            <w:b/>
            <w:bCs/>
          </w:rPr>
          <w:t>an independent vowel sign</w:t>
        </w:r>
        <w:r w:rsidR="006638FF" w:rsidRPr="006A3DF4" w:rsidDel="006638FF">
          <w:rPr>
            <w:b/>
            <w:bCs/>
          </w:rPr>
          <w:t xml:space="preserve"> </w:t>
        </w:r>
      </w:ins>
      <w:del w:id="327"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28"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29"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30" w:author="Dániel Balogh" w:date="2021-11-22T08:18:00Z"/>
        </w:rPr>
      </w:pPr>
      <w:r>
        <w:t xml:space="preserve">thus, the text in the image is </w:t>
      </w:r>
      <w:r>
        <w:rPr>
          <w:rStyle w:val="Foreign"/>
        </w:rPr>
        <w:t>Umiṅsor= I</w:t>
      </w:r>
      <w:del w:id="331"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32" w:name="_Toc162447169"/>
      <w:del w:id="333" w:author="Dániel Balogh" w:date="2024-03-27T15:23:00Z">
        <w:r w:rsidDel="009100E9">
          <w:delText xml:space="preserve">Unusually </w:delText>
        </w:r>
      </w:del>
      <w:ins w:id="334" w:author="Dániel Balogh" w:date="2024-03-27T15:23:00Z">
        <w:r w:rsidR="009100E9">
          <w:t xml:space="preserve">Other unusually </w:t>
        </w:r>
      </w:ins>
      <w:r>
        <w:t xml:space="preserve">composed </w:t>
      </w:r>
      <w:bookmarkEnd w:id="307"/>
      <w:bookmarkEnd w:id="308"/>
      <w:bookmarkEnd w:id="309"/>
      <w:bookmarkEnd w:id="310"/>
      <w:r>
        <w:t>complex characters</w:t>
      </w:r>
      <w:bookmarkEnd w:id="332"/>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35"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36"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37"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38" w:author="Dániel Balogh" w:date="2021-11-22T08:20:00Z"/>
        </w:rPr>
      </w:pPr>
      <w:ins w:id="339"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40"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41" w:author="Dániel Balogh" w:date="2021-11-22T08:20:00Z"/>
        </w:rPr>
      </w:pPr>
      <w:ins w:id="342"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43"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44" w:author="Dániel Balogh" w:date="2024-03-27T15:26:00Z">
        <w:r w:rsidR="009100E9">
          <w:t>would be</w:t>
        </w:r>
      </w:ins>
      <w:ins w:id="345" w:author="Dániel Balogh" w:date="2021-11-22T08:20:00Z">
        <w:r>
          <w:t xml:space="preserve"> by default</w:t>
        </w:r>
      </w:ins>
    </w:p>
    <w:p w14:paraId="0669747C" w14:textId="77777777" w:rsidR="00673D5B" w:rsidRDefault="00673D5B" w:rsidP="00673D5B">
      <w:pPr>
        <w:pStyle w:val="Lista2"/>
      </w:pPr>
      <w:ins w:id="346" w:author="Dániel Balogh" w:date="2021-11-22T08:20:00Z">
        <w:r>
          <w:t xml:space="preserve">thus, </w:t>
        </w:r>
      </w:ins>
      <w:ins w:id="347"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48" w:author="Dániel Balogh" w:date="2021-11-22T08:24:00Z">
        <w:r>
          <w:t xml:space="preserve">(for the figure-8 used as a </w:t>
        </w:r>
        <w:r>
          <w:rPr>
            <w:rStyle w:val="Foreign"/>
          </w:rPr>
          <w:t>jihvāmūlīya</w:t>
        </w:r>
        <w:r>
          <w:t xml:space="preserve">, </w:t>
        </w:r>
      </w:ins>
      <w:ins w:id="349" w:author="Dániel Balogh" w:date="2021-11-22T14:51:00Z">
        <w:r>
          <w:t>compare</w:t>
        </w:r>
      </w:ins>
      <w:ins w:id="350"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2488110B" w14:textId="77777777" w:rsidR="00673D5B" w:rsidRPr="00424A23" w:rsidRDefault="00673D5B" w:rsidP="00B968FD">
      <w:pPr>
        <w:pStyle w:val="Cmsor2"/>
        <w:numPr>
          <w:ilvl w:val="1"/>
          <w:numId w:val="16"/>
        </w:numPr>
      </w:pPr>
      <w:bookmarkStart w:id="351" w:name="_Ref23844494"/>
      <w:bookmarkStart w:id="352" w:name="_Toc162447170"/>
      <w:r>
        <w:lastRenderedPageBreak/>
        <w:t>Complex characters split by an intervening feature</w:t>
      </w:r>
      <w:bookmarkEnd w:id="351"/>
      <w:bookmarkEnd w:id="352"/>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53" w:author="Dániel Balogh" w:date="2023-10-13T16:16:00Z">
        <w:r w:rsidDel="006B2C63">
          <w:delText xml:space="preserve">character </w:delText>
        </w:r>
      </w:del>
      <w:ins w:id="354" w:author="Dániel Balogh" w:date="2023-10-13T16:16:00Z">
        <w:r>
          <w:t xml:space="preserve">glyph </w:t>
        </w:r>
      </w:ins>
      <w:r>
        <w:t xml:space="preserve">components are treated as separable in some scripts, such as the </w:t>
      </w:r>
      <w:commentRangeStart w:id="355"/>
      <w:r>
        <w:t xml:space="preserve">prescript and postscript vowel markers </w:t>
      </w:r>
      <w:commentRangeEnd w:id="355"/>
      <w:r w:rsidR="00B66E8B">
        <w:rPr>
          <w:rStyle w:val="Jegyzethivatkozs"/>
          <w:rFonts w:cs="Mangal"/>
        </w:rPr>
        <w:commentReference w:id="355"/>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5E69242F">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56" w:name="_Toc162447171"/>
      <w:r>
        <w:lastRenderedPageBreak/>
        <w:t>Non-alphabetic Characters</w:t>
      </w:r>
      <w:bookmarkEnd w:id="268"/>
      <w:bookmarkEnd w:id="269"/>
      <w:bookmarkEnd w:id="356"/>
    </w:p>
    <w:p w14:paraId="00000105" w14:textId="0CACB230" w:rsidR="006F3A4A" w:rsidRDefault="00395046" w:rsidP="00AF2BAB">
      <w:pPr>
        <w:pStyle w:val="Cmsor2"/>
        <w:numPr>
          <w:ilvl w:val="1"/>
          <w:numId w:val="16"/>
        </w:numPr>
      </w:pPr>
      <w:bookmarkStart w:id="357" w:name="_lskh4nb1o2vy" w:colFirst="0" w:colLast="0"/>
      <w:bookmarkStart w:id="358" w:name="_Toc17811442"/>
      <w:bookmarkStart w:id="359" w:name="_Toc17811497"/>
      <w:bookmarkStart w:id="360" w:name="_Toc162447172"/>
      <w:bookmarkEnd w:id="357"/>
      <w:r>
        <w:t>Numerals</w:t>
      </w:r>
      <w:bookmarkEnd w:id="358"/>
      <w:bookmarkEnd w:id="359"/>
      <w:bookmarkEnd w:id="36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BE53E8">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BE53E8">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61" w:name="_Toc162447173"/>
      <w:r>
        <w:rPr>
          <w:lang w:eastAsia="en-GB" w:bidi="hi-IN"/>
        </w:rPr>
        <w:t>Numbers denoted by bars</w:t>
      </w:r>
      <w:bookmarkEnd w:id="36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3F23E085">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62" w:name="_Ref23770948"/>
      <w:bookmarkStart w:id="363" w:name="_Toc162447174"/>
      <w:r>
        <w:rPr>
          <w:lang w:eastAsia="en-GB" w:bidi="hi-IN"/>
        </w:rPr>
        <w:lastRenderedPageBreak/>
        <w:t>Fractions</w:t>
      </w:r>
      <w:bookmarkEnd w:id="362"/>
      <w:bookmarkEnd w:id="36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BE53E8">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64" w:name="_fxkp7m4gvcim" w:colFirst="0" w:colLast="0"/>
      <w:bookmarkStart w:id="365" w:name="_Ref40886489"/>
      <w:bookmarkStart w:id="366" w:name="_Ref40887370"/>
      <w:bookmarkStart w:id="367" w:name="_Toc162447175"/>
      <w:bookmarkStart w:id="368" w:name="_Toc17811443"/>
      <w:bookmarkStart w:id="369" w:name="_Toc17811498"/>
      <w:bookmarkStart w:id="370" w:name="_Ref24531259"/>
      <w:bookmarkEnd w:id="364"/>
      <w:r>
        <w:t>Symbols</w:t>
      </w:r>
      <w:bookmarkEnd w:id="365"/>
      <w:bookmarkEnd w:id="366"/>
      <w:bookmarkEnd w:id="36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71" w:name="_Ref15562528"/>
      <w:bookmarkStart w:id="372" w:name="_Toc17811445"/>
      <w:bookmarkStart w:id="373"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74" w:name="_Toc162447176"/>
      <w:bookmarkEnd w:id="371"/>
      <w:bookmarkEnd w:id="372"/>
      <w:bookmarkEnd w:id="373"/>
      <w:r>
        <w:t>P</w:t>
      </w:r>
      <w:r w:rsidR="00395046">
        <w:t>unctuation</w:t>
      </w:r>
      <w:bookmarkEnd w:id="368"/>
      <w:bookmarkEnd w:id="369"/>
      <w:r w:rsidR="00A10D75">
        <w:t xml:space="preserve"> </w:t>
      </w:r>
      <w:r w:rsidR="00FB3701">
        <w:t>m</w:t>
      </w:r>
      <w:r w:rsidR="00A10D75">
        <w:t>arks</w:t>
      </w:r>
      <w:bookmarkEnd w:id="370"/>
      <w:bookmarkEnd w:id="374"/>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75" w:name="_118t60ako401" w:colFirst="0" w:colLast="0"/>
      <w:bookmarkStart w:id="376" w:name="_Toc17811444"/>
      <w:bookmarkStart w:id="377" w:name="_Toc17811499"/>
      <w:bookmarkStart w:id="378" w:name="_Toc162447177"/>
      <w:bookmarkEnd w:id="375"/>
      <w:r>
        <w:t xml:space="preserve">Space </w:t>
      </w:r>
      <w:r w:rsidR="00FB3701">
        <w:t>f</w:t>
      </w:r>
      <w:r>
        <w:t xml:space="preserve">iller </w:t>
      </w:r>
      <w:r w:rsidR="00FB3701">
        <w:t>s</w:t>
      </w:r>
      <w:r>
        <w:t>igns</w:t>
      </w:r>
      <w:bookmarkEnd w:id="376"/>
      <w:bookmarkEnd w:id="377"/>
      <w:bookmarkEnd w:id="378"/>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79" w:name="_qf594d17lij7" w:colFirst="0" w:colLast="0"/>
      <w:bookmarkStart w:id="380" w:name="_3n6j1rqqfqgj" w:colFirst="0" w:colLast="0"/>
      <w:bookmarkStart w:id="381" w:name="_Toc162447178"/>
      <w:bookmarkStart w:id="382" w:name="_Toc17811446"/>
      <w:bookmarkStart w:id="383" w:name="_Toc17811501"/>
      <w:bookmarkStart w:id="384" w:name="_Ref22719364"/>
      <w:bookmarkEnd w:id="379"/>
      <w:bookmarkEnd w:id="380"/>
      <w:r>
        <w:t>Generic symbols</w:t>
      </w:r>
      <w:bookmarkEnd w:id="381"/>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85" w:author="Dániel Balogh" w:date="2021-01-29T15:59:00Z">
        <w:r w:rsidDel="00EE1A12">
          <w:delText>to be added to the § character</w:delText>
        </w:r>
      </w:del>
      <w:ins w:id="386"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87" w:name="_Toc162447179"/>
      <w:r>
        <w:t>Space</w:t>
      </w:r>
      <w:bookmarkEnd w:id="382"/>
      <w:bookmarkEnd w:id="383"/>
      <w:bookmarkEnd w:id="384"/>
      <w:bookmarkEnd w:id="387"/>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88" w:name="_3znysh7" w:colFirst="0" w:colLast="0"/>
      <w:bookmarkStart w:id="389" w:name="_3vicsiwxvh94" w:colFirst="0" w:colLast="0"/>
      <w:bookmarkStart w:id="390" w:name="_hv2uvfxl0lay" w:colFirst="0" w:colLast="0"/>
      <w:bookmarkStart w:id="391" w:name="_ql9phuu609jo" w:colFirst="0" w:colLast="0"/>
      <w:bookmarkStart w:id="392" w:name="_Toc17811447"/>
      <w:bookmarkStart w:id="393" w:name="_Toc17811502"/>
      <w:bookmarkStart w:id="394" w:name="_Toc162447180"/>
      <w:bookmarkEnd w:id="388"/>
      <w:bookmarkEnd w:id="389"/>
      <w:bookmarkEnd w:id="390"/>
      <w:bookmarkEnd w:id="391"/>
      <w:r w:rsidRPr="002E3853">
        <w:lastRenderedPageBreak/>
        <w:t>References</w:t>
      </w:r>
      <w:bookmarkEnd w:id="392"/>
      <w:bookmarkEnd w:id="393"/>
      <w:bookmarkEnd w:id="394"/>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1" w:author="Dániel Balogh [2]" w:date="2023-06-29T12:17:00Z" w:initials="DB">
    <w:p w14:paraId="1B7F458F" w14:textId="6A2F7DBA" w:rsidR="00BF11C6" w:rsidRDefault="00BF11C6">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55" w:author="Dániel Balogh" w:date="2024-04-15T08:59:00Z" w:initials="DB">
    <w:p w14:paraId="7547C121" w14:textId="71B7DCC8" w:rsidR="00BF11C6" w:rsidRDefault="00BF11C6">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9EC0E4" w14:textId="77777777" w:rsidR="004719DC" w:rsidRDefault="004719DC">
      <w:r>
        <w:separator/>
      </w:r>
    </w:p>
  </w:endnote>
  <w:endnote w:type="continuationSeparator" w:id="0">
    <w:p w14:paraId="600CDEC0" w14:textId="77777777" w:rsidR="004719DC" w:rsidRDefault="00471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CC16C197-2920-43B8-BC46-C5E0E383377F}"/>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3FF" w:usb1="5200E1FF" w:usb2="0A000029" w:usb3="00000000" w:csb0="0000019F" w:csb1="00000000"/>
    <w:embedRegular r:id="rId2" w:fontKey="{EEA3F030-5FA6-4130-A2E8-823D50041F7B}"/>
    <w:embedBold r:id="rId3" w:fontKey="{AE8043CD-9E58-4DA2-A292-5C9351527B2B}"/>
    <w:embedItalic r:id="rId4" w:fontKey="{CB0BBF27-F7FD-448C-A3A9-4CE8AEC52922}"/>
    <w:embedBoldItalic r:id="rId5" w:fontKey="{E2805B62-C219-4737-81B1-4232871EDA3B}"/>
  </w:font>
  <w:font w:name="Arial Unicode MS">
    <w:panose1 w:val="020B0604020202020204"/>
    <w:charset w:val="80"/>
    <w:family w:val="swiss"/>
    <w:pitch w:val="variable"/>
    <w:sig w:usb0="F7FFAFFF" w:usb1="E9DFFFFF" w:usb2="0000003F" w:usb3="00000000" w:csb0="003F01FF" w:csb1="00000000"/>
    <w:embedRegular r:id="rId6" w:subsetted="1" w:fontKey="{7861E927-C079-4F68-AEAA-B636434E0AD2}"/>
  </w:font>
  <w:font w:name="Calibri">
    <w:panose1 w:val="020F0502020204030204"/>
    <w:charset w:val="00"/>
    <w:family w:val="swiss"/>
    <w:pitch w:val="variable"/>
    <w:sig w:usb0="E4002EFF" w:usb1="C200247B" w:usb2="00000009" w:usb3="00000000" w:csb0="000001FF" w:csb1="00000000"/>
    <w:embedRegular r:id="rId7" w:fontKey="{A3166356-3632-4F09-BC97-B3FE57E761BA}"/>
    <w:embedBold r:id="rId8" w:fontKey="{8CDF4AB5-0130-4F14-854D-0ED2C4F049D5}"/>
    <w:embedItalic r:id="rId9" w:fontKey="{8CABFDE9-59D4-444D-86DD-C8F155B8AFE5}"/>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761C5EFB-9FBC-40F2-B385-49BA08395578}"/>
  </w:font>
  <w:font w:name="Nirmala UI">
    <w:panose1 w:val="020B0502040204020203"/>
    <w:charset w:val="00"/>
    <w:family w:val="swiss"/>
    <w:pitch w:val="variable"/>
    <w:sig w:usb0="80FF8023" w:usb1="0200004A" w:usb2="00000200" w:usb3="00000000" w:csb0="00000001" w:csb1="00000000"/>
    <w:embedRegular r:id="rId11" w:subsetted="1" w:fontKey="{1D6E6057-9FCD-450C-863A-158C476473C1}"/>
  </w:font>
  <w:font w:name="Noto Sans Balinese">
    <w:charset w:val="00"/>
    <w:family w:val="swiss"/>
    <w:pitch w:val="variable"/>
    <w:sig w:usb0="00000003" w:usb1="00000000" w:usb2="00000000" w:usb3="00000000" w:csb0="00000001" w:csb1="00000000"/>
    <w:embedRegular r:id="rId12" w:subsetted="1" w:fontKey="{85AC3B8B-1850-4117-80BE-E71EAEEC7A6B}"/>
  </w:font>
  <w:font w:name="Leelawadee UI">
    <w:panose1 w:val="020B0502040204020203"/>
    <w:charset w:val="00"/>
    <w:family w:val="swiss"/>
    <w:pitch w:val="variable"/>
    <w:sig w:usb0="A3000003" w:usb1="00000000" w:usb2="00010000" w:usb3="00000000" w:csb0="00010101" w:csb1="00000000"/>
    <w:embedRegular r:id="rId13" w:subsetted="1" w:fontKey="{3EA51F6E-196E-454D-9A63-A1B9207B98C4}"/>
  </w:font>
  <w:font w:name="Segoe UI Historic">
    <w:panose1 w:val="020B0502040204020203"/>
    <w:charset w:val="00"/>
    <w:family w:val="swiss"/>
    <w:pitch w:val="variable"/>
    <w:sig w:usb0="800001EF" w:usb1="02000002" w:usb2="0060C080" w:usb3="00000000" w:csb0="00000001" w:csb1="00000000"/>
    <w:embedRegular r:id="rId14" w:fontKey="{DF500064-818B-40D0-9A88-5EB7B8900F05}"/>
  </w:font>
  <w:font w:name="DaunPenh">
    <w:charset w:val="00"/>
    <w:family w:val="auto"/>
    <w:pitch w:val="variable"/>
    <w:sig w:usb0="80000003" w:usb1="00000000" w:usb2="00010000" w:usb3="00000000" w:csb0="00000001" w:csb1="00000000"/>
    <w:embedRegular r:id="rId15" w:subsetted="1" w:fontKey="{4194511B-411F-4A7D-ACEC-CA83F7009F4C}"/>
  </w:font>
  <w:font w:name="Noto Sans Grantha">
    <w:charset w:val="00"/>
    <w:family w:val="swiss"/>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86AF7BF2-8A01-4341-B3D2-5FAE13FBF966}"/>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1990B087-EA70-424B-A13C-4C291DF239FA}"/>
  </w:font>
  <w:font w:name="Segoe UI Symbol">
    <w:panose1 w:val="020B0502040204020203"/>
    <w:charset w:val="00"/>
    <w:family w:val="swiss"/>
    <w:pitch w:val="variable"/>
    <w:sig w:usb0="800001E3" w:usb1="1200FFEF" w:usb2="00040000" w:usb3="00000000" w:csb0="00000001" w:csb1="00000000"/>
    <w:embedRegular r:id="rId18" w:subsetted="1" w:fontKey="{0F544EA3-FAAE-4EDC-8A93-137BA078D3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EDCAF" w14:textId="63809FB9" w:rsidR="00BF11C6" w:rsidRDefault="00BF11C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58" w14:textId="0A099E49" w:rsidR="00BF11C6" w:rsidRDefault="00BF11C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B134D" w14:textId="77777777" w:rsidR="004719DC" w:rsidRDefault="004719DC" w:rsidP="00220199">
      <w:pPr>
        <w:spacing w:line="240" w:lineRule="exact"/>
      </w:pPr>
      <w:r>
        <w:separator/>
      </w:r>
    </w:p>
  </w:footnote>
  <w:footnote w:type="continuationSeparator" w:id="0">
    <w:p w14:paraId="7FFD5567" w14:textId="77777777" w:rsidR="004719DC" w:rsidRDefault="004719DC">
      <w:r>
        <w:continuationSeparator/>
      </w:r>
    </w:p>
  </w:footnote>
  <w:footnote w:id="1">
    <w:p w14:paraId="1709DBC4" w14:textId="6180056B" w:rsidR="00BF11C6" w:rsidRPr="00445F4C" w:rsidRDefault="00BF11C6">
      <w:pPr>
        <w:pStyle w:val="Lbjegyzetszveg"/>
        <w:rPr>
          <w:lang w:val="hu-HU"/>
        </w:rPr>
      </w:pPr>
      <w:r w:rsidRPr="00CD497F">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F11C6" w:rsidRDefault="00BF11C6" w:rsidP="00AF2BAB">
      <w:pPr>
        <w:pStyle w:val="Lbjegyzetszveg"/>
      </w:pPr>
      <w:r>
        <w:tab/>
      </w:r>
      <w:r w:rsidRPr="00BE53E8">
        <w:rPr>
          <w:rStyle w:val="Lbjegyzet-hivatkozs"/>
        </w:rPr>
        <w:footnoteRef/>
      </w:r>
      <w:r>
        <w:tab/>
        <w:t>We follow the TEI Guidelines in using the terms ‘markup’ and ‘encoding’ as interchangeable synonyms.</w:t>
      </w:r>
    </w:p>
  </w:footnote>
  <w:footnote w:id="3">
    <w:p w14:paraId="5829BFB4" w14:textId="4BF3718C" w:rsidR="00BF11C6" w:rsidRPr="0091543F" w:rsidRDefault="00BF11C6">
      <w:pPr>
        <w:pStyle w:val="Lbjegyzetszveg"/>
        <w:rPr>
          <w:lang w:val="hu-HU"/>
        </w:rPr>
      </w:pPr>
      <w:r>
        <w:tab/>
      </w:r>
      <w:r w:rsidRPr="00BE53E8">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F11C6" w:rsidRDefault="00BF11C6">
      <w:pPr>
        <w:pStyle w:val="Lbjegyzetszveg"/>
      </w:pPr>
      <w:r>
        <w:tab/>
      </w:r>
      <w:r w:rsidRPr="00BE53E8">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F11C6" w:rsidRDefault="00BF11C6">
      <w:pPr>
        <w:pStyle w:val="Lbjegyzetszveg"/>
      </w:pPr>
      <w:r>
        <w:tab/>
      </w:r>
      <w:r w:rsidRPr="00BE53E8">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BF11C6" w:rsidRDefault="00BF11C6">
      <w:pPr>
        <w:pStyle w:val="Lbjegyzetszveg"/>
      </w:pPr>
      <w:r>
        <w:tab/>
      </w:r>
      <w:r w:rsidRPr="00BE53E8">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F11C6" w:rsidRPr="006B3C8A" w:rsidRDefault="00BF11C6">
      <w:pPr>
        <w:pStyle w:val="Lbjegyzetszveg"/>
      </w:pPr>
      <w:r>
        <w:tab/>
      </w:r>
      <w:r w:rsidRPr="00BE53E8">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F11C6" w:rsidRDefault="00BF11C6" w:rsidP="008764EC">
      <w:pPr>
        <w:pStyle w:val="Lbjegyzetszveg"/>
        <w:ind w:hanging="113"/>
      </w:pPr>
      <w:r w:rsidRPr="00BE53E8">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069961EE" w:rsidR="00BF11C6" w:rsidRPr="00DF4B64" w:rsidRDefault="00BF11C6">
      <w:pPr>
        <w:pStyle w:val="Lbjegyzetszveg"/>
        <w:rPr>
          <w:lang w:val="hu-HU"/>
        </w:rPr>
      </w:pPr>
      <w:r>
        <w:tab/>
      </w:r>
      <w:r w:rsidRPr="00BE53E8">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0">
    <w:p w14:paraId="51C75E1B" w14:textId="687225F2" w:rsidR="00BF11C6" w:rsidRPr="006752DC" w:rsidRDefault="00BF11C6" w:rsidP="007D6365">
      <w:pPr>
        <w:pStyle w:val="Lbjegyzetszveg"/>
      </w:pPr>
      <w:r>
        <w:tab/>
      </w:r>
      <w:r w:rsidRPr="00BE53E8">
        <w:rPr>
          <w:rStyle w:val="Lbjegyzet-hivatkozs"/>
        </w:rPr>
        <w:footnoteRef/>
      </w:r>
      <w:r w:rsidRPr="00D62F3A">
        <w:tab/>
      </w:r>
      <w:r>
        <w:t xml:space="preserve">According to </w:t>
      </w:r>
      <w:r w:rsidRPr="00D62F3A">
        <w:t xml:space="preserve">Ida </w:t>
      </w:r>
      <w:r w:rsidRPr="00D62F3A">
        <w:t>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F11C6" w:rsidRPr="00731E68" w:rsidRDefault="00BF11C6">
      <w:pPr>
        <w:pStyle w:val="Lbjegyzetszveg"/>
        <w:rPr>
          <w:lang w:val="hu-HU"/>
        </w:rPr>
      </w:pPr>
      <w:r>
        <w:tab/>
      </w:r>
      <w:r w:rsidRPr="00BE53E8">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BF11C6" w:rsidRPr="00455844" w:rsidRDefault="00BF11C6" w:rsidP="00A17AB9">
      <w:pPr>
        <w:pStyle w:val="Lbjegyzetszveg"/>
        <w:rPr>
          <w:ins w:id="232" w:author="Dániel Balogh" w:date="2020-11-02T09:08:00Z"/>
          <w:lang w:val="hu-HU"/>
        </w:rPr>
      </w:pPr>
      <w:ins w:id="233" w:author="Dániel Balogh" w:date="2020-11-02T09:08:00Z">
        <w:r>
          <w:tab/>
        </w:r>
        <w:r w:rsidRPr="00BE53E8">
          <w:rPr>
            <w:rStyle w:val="Lbjegyzet-hivatkozs"/>
          </w:rPr>
          <w:footnoteRef/>
        </w:r>
        <w:r w:rsidRPr="00455844">
          <w:tab/>
        </w:r>
        <w:r>
          <w:t xml:space="preserve">See also </w:t>
        </w:r>
        <w:r>
          <w:fldChar w:fldCharType="begin"/>
        </w:r>
        <w:r>
          <w:instrText xml:space="preserve"> REF _Ref15558434 \r \h </w:instrText>
        </w:r>
      </w:ins>
      <w:ins w:id="234" w:author="Dániel Balogh" w:date="2020-11-02T09:08:00Z">
        <w:r>
          <w:fldChar w:fldCharType="separate"/>
        </w:r>
      </w:ins>
      <w:r>
        <w:t>3.3.5</w:t>
      </w:r>
      <w:ins w:id="235" w:author="Dániel Balogh" w:date="2020-11-02T09:08:00Z">
        <w:r>
          <w:fldChar w:fldCharType="end"/>
        </w:r>
        <w:r>
          <w:t xml:space="preserve"> about the colon as a length marker.</w:t>
        </w:r>
      </w:ins>
    </w:p>
  </w:footnote>
  <w:footnote w:id="13">
    <w:p w14:paraId="7CAF4E77" w14:textId="63B338FE" w:rsidR="00BF11C6" w:rsidRDefault="00BF11C6">
      <w:pPr>
        <w:pStyle w:val="Lbjegyzetszveg"/>
      </w:pPr>
      <w:r>
        <w:tab/>
      </w:r>
      <w:r w:rsidRPr="00BE53E8">
        <w:rPr>
          <w:rStyle w:val="Lbjegyzet-hivatkozs"/>
        </w:rPr>
        <w:footnoteRef/>
      </w:r>
      <w:r>
        <w:tab/>
        <w:t xml:space="preserve">It would be possible to view these as different characters that happen to manifest as identical-looking glyphs: this phenomenon is known as </w:t>
      </w:r>
      <w:r>
        <w:t xml:space="preserve">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4">
    <w:p w14:paraId="175D2F48" w14:textId="6923FCD4" w:rsidR="00BF11C6" w:rsidRDefault="00BF11C6" w:rsidP="00E237B8">
      <w:pPr>
        <w:pStyle w:val="Lbjegyzetszveg"/>
      </w:pPr>
      <w:r>
        <w:tab/>
      </w:r>
      <w:r w:rsidRPr="00BE53E8">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F11C6" w:rsidRDefault="00BF11C6" w:rsidP="00A232C1">
      <w:pPr>
        <w:pStyle w:val="Lbjegyzetszveg"/>
      </w:pPr>
      <w:r>
        <w:tab/>
      </w:r>
      <w:r w:rsidRPr="00BE53E8">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F11C6" w:rsidRPr="00A232C1" w:rsidRDefault="00BF11C6">
      <w:pPr>
        <w:pStyle w:val="Lbjegyzetszveg"/>
        <w:rPr>
          <w:lang w:val="hu-HU"/>
        </w:rPr>
      </w:pPr>
      <w:r>
        <w:tab/>
      </w:r>
      <w:r w:rsidRPr="00BE53E8">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F11C6" w:rsidRPr="00151579" w:rsidRDefault="00BF11C6">
      <w:pPr>
        <w:pStyle w:val="Lbjegyzetszveg"/>
        <w:rPr>
          <w:lang w:val="hu-HU"/>
        </w:rPr>
      </w:pPr>
      <w:r>
        <w:tab/>
      </w:r>
      <w:r w:rsidRPr="00BE53E8">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127771129">
    <w:abstractNumId w:val="28"/>
  </w:num>
  <w:num w:numId="2" w16cid:durableId="846561022">
    <w:abstractNumId w:val="31"/>
  </w:num>
  <w:num w:numId="3" w16cid:durableId="95633659">
    <w:abstractNumId w:val="22"/>
  </w:num>
  <w:num w:numId="4" w16cid:durableId="1189024093">
    <w:abstractNumId w:val="17"/>
  </w:num>
  <w:num w:numId="5" w16cid:durableId="1632594806">
    <w:abstractNumId w:val="25"/>
  </w:num>
  <w:num w:numId="6" w16cid:durableId="1301612705">
    <w:abstractNumId w:val="9"/>
  </w:num>
  <w:num w:numId="7" w16cid:durableId="1398939139">
    <w:abstractNumId w:val="7"/>
  </w:num>
  <w:num w:numId="8" w16cid:durableId="167840723">
    <w:abstractNumId w:val="6"/>
  </w:num>
  <w:num w:numId="9" w16cid:durableId="1076516829">
    <w:abstractNumId w:val="5"/>
  </w:num>
  <w:num w:numId="10" w16cid:durableId="2142114571">
    <w:abstractNumId w:val="4"/>
  </w:num>
  <w:num w:numId="11" w16cid:durableId="1824881995">
    <w:abstractNumId w:val="8"/>
  </w:num>
  <w:num w:numId="12" w16cid:durableId="1683816511">
    <w:abstractNumId w:val="3"/>
  </w:num>
  <w:num w:numId="13" w16cid:durableId="771171197">
    <w:abstractNumId w:val="2"/>
  </w:num>
  <w:num w:numId="14" w16cid:durableId="1684670703">
    <w:abstractNumId w:val="1"/>
  </w:num>
  <w:num w:numId="15" w16cid:durableId="950355565">
    <w:abstractNumId w:val="0"/>
  </w:num>
  <w:num w:numId="16" w16cid:durableId="1774401947">
    <w:abstractNumId w:val="23"/>
  </w:num>
  <w:num w:numId="17" w16cid:durableId="737900041">
    <w:abstractNumId w:val="29"/>
  </w:num>
  <w:num w:numId="18" w16cid:durableId="974070561">
    <w:abstractNumId w:val="15"/>
  </w:num>
  <w:num w:numId="19" w16cid:durableId="797142550">
    <w:abstractNumId w:val="30"/>
  </w:num>
  <w:num w:numId="20" w16cid:durableId="1364787367">
    <w:abstractNumId w:val="24"/>
  </w:num>
  <w:num w:numId="21" w16cid:durableId="752431719">
    <w:abstractNumId w:val="19"/>
  </w:num>
  <w:num w:numId="22" w16cid:durableId="240801191">
    <w:abstractNumId w:val="12"/>
  </w:num>
  <w:num w:numId="23" w16cid:durableId="1419598667">
    <w:abstractNumId w:val="14"/>
  </w:num>
  <w:num w:numId="24" w16cid:durableId="1815097622">
    <w:abstractNumId w:val="21"/>
  </w:num>
  <w:num w:numId="25" w16cid:durableId="375086123">
    <w:abstractNumId w:val="18"/>
  </w:num>
  <w:num w:numId="26" w16cid:durableId="1434126078">
    <w:abstractNumId w:val="13"/>
  </w:num>
  <w:num w:numId="27" w16cid:durableId="558831509">
    <w:abstractNumId w:val="11"/>
  </w:num>
  <w:num w:numId="28" w16cid:durableId="1288657963">
    <w:abstractNumId w:val="20"/>
  </w:num>
  <w:num w:numId="29" w16cid:durableId="654181687">
    <w:abstractNumId w:val="27"/>
  </w:num>
  <w:num w:numId="30" w16cid:durableId="1536389549">
    <w:abstractNumId w:val="10"/>
  </w:num>
  <w:num w:numId="31" w16cid:durableId="2032680694">
    <w:abstractNumId w:val="14"/>
  </w:num>
  <w:num w:numId="32" w16cid:durableId="1487209960">
    <w:abstractNumId w:val="21"/>
  </w:num>
  <w:num w:numId="33" w16cid:durableId="1062750510">
    <w:abstractNumId w:val="18"/>
  </w:num>
  <w:num w:numId="34" w16cid:durableId="124322084">
    <w:abstractNumId w:val="11"/>
  </w:num>
  <w:num w:numId="35" w16cid:durableId="1860849083">
    <w:abstractNumId w:val="20"/>
  </w:num>
  <w:num w:numId="36" w16cid:durableId="1213888108">
    <w:abstractNumId w:val="26"/>
  </w:num>
  <w:num w:numId="37" w16cid:durableId="888229017">
    <w:abstractNumId w:val="16"/>
  </w:num>
  <w:num w:numId="38" w16cid:durableId="1003362197">
    <w:abstractNumId w:val="16"/>
  </w:num>
  <w:num w:numId="39" w16cid:durableId="2121603455">
    <w:abstractNumId w:val="16"/>
  </w:num>
  <w:num w:numId="40" w16cid:durableId="16261606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349E"/>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51579"/>
    <w:rsid w:val="001603BB"/>
    <w:rsid w:val="00171203"/>
    <w:rsid w:val="00172602"/>
    <w:rsid w:val="00177A96"/>
    <w:rsid w:val="00193D2B"/>
    <w:rsid w:val="001944CA"/>
    <w:rsid w:val="00197F85"/>
    <w:rsid w:val="001A2E03"/>
    <w:rsid w:val="001A7861"/>
    <w:rsid w:val="001B22C0"/>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A0A"/>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1382"/>
    <w:rsid w:val="00357EDF"/>
    <w:rsid w:val="003613C9"/>
    <w:rsid w:val="00365354"/>
    <w:rsid w:val="003675EC"/>
    <w:rsid w:val="00375FDC"/>
    <w:rsid w:val="00385014"/>
    <w:rsid w:val="00386CEC"/>
    <w:rsid w:val="00394BFD"/>
    <w:rsid w:val="00395046"/>
    <w:rsid w:val="00395D3B"/>
    <w:rsid w:val="00395EC1"/>
    <w:rsid w:val="0039663A"/>
    <w:rsid w:val="003B2755"/>
    <w:rsid w:val="003B2AEA"/>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19DC"/>
    <w:rsid w:val="00472395"/>
    <w:rsid w:val="00475AEC"/>
    <w:rsid w:val="00485BE6"/>
    <w:rsid w:val="0048794B"/>
    <w:rsid w:val="004907B8"/>
    <w:rsid w:val="004B0F2A"/>
    <w:rsid w:val="004B14A5"/>
    <w:rsid w:val="004B3E48"/>
    <w:rsid w:val="004C223D"/>
    <w:rsid w:val="004C619B"/>
    <w:rsid w:val="004D295A"/>
    <w:rsid w:val="004D5A06"/>
    <w:rsid w:val="004E1D84"/>
    <w:rsid w:val="004E2C3E"/>
    <w:rsid w:val="004E3446"/>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71E5F"/>
    <w:rsid w:val="006738DE"/>
    <w:rsid w:val="00673D5B"/>
    <w:rsid w:val="006752DC"/>
    <w:rsid w:val="00684812"/>
    <w:rsid w:val="00690924"/>
    <w:rsid w:val="0069192C"/>
    <w:rsid w:val="00692177"/>
    <w:rsid w:val="00692741"/>
    <w:rsid w:val="00697D8B"/>
    <w:rsid w:val="006A0EF1"/>
    <w:rsid w:val="006A3DF4"/>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27C42"/>
    <w:rsid w:val="00834106"/>
    <w:rsid w:val="00834A19"/>
    <w:rsid w:val="00840685"/>
    <w:rsid w:val="00840835"/>
    <w:rsid w:val="008459A2"/>
    <w:rsid w:val="00845DFE"/>
    <w:rsid w:val="008468DD"/>
    <w:rsid w:val="008521E7"/>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11C6"/>
    <w:rsid w:val="00BF6736"/>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A0BDB"/>
    <w:rsid w:val="00CA2E78"/>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07C2E"/>
    <w:rsid w:val="00E13068"/>
    <w:rsid w:val="00E13D5E"/>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D705E"/>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D705E"/>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FD705E"/>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FD705E"/>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D705E"/>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FD705E"/>
    <w:pPr>
      <w:numPr>
        <w:ilvl w:val="3"/>
        <w:numId w:val="5"/>
      </w:numPr>
      <w:spacing w:before="240"/>
      <w:ind w:left="0" w:firstLine="0"/>
      <w:outlineLvl w:val="3"/>
    </w:pPr>
  </w:style>
  <w:style w:type="paragraph" w:styleId="Cmsor5">
    <w:name w:val="heading 5"/>
    <w:basedOn w:val="Norml"/>
    <w:next w:val="Cmsor3"/>
    <w:link w:val="Cmsor5Char"/>
    <w:uiPriority w:val="4"/>
    <w:qFormat/>
    <w:rsid w:val="00FD705E"/>
    <w:pPr>
      <w:spacing w:before="120" w:after="60"/>
      <w:outlineLvl w:val="4"/>
    </w:pPr>
    <w:rPr>
      <w:rFonts w:ascii="Tahoma" w:hAnsi="Tahoma"/>
    </w:rPr>
  </w:style>
  <w:style w:type="paragraph" w:styleId="Cmsor6">
    <w:name w:val="heading 6"/>
    <w:basedOn w:val="Norml"/>
    <w:next w:val="Norml"/>
    <w:uiPriority w:val="9"/>
    <w:semiHidden/>
    <w:unhideWhenUsed/>
    <w:qFormat/>
    <w:rsid w:val="00FD705E"/>
    <w:pPr>
      <w:keepNext/>
      <w:keepLines/>
      <w:spacing w:before="200" w:after="40"/>
      <w:outlineLvl w:val="5"/>
    </w:pPr>
    <w:rPr>
      <w:b/>
      <w:sz w:val="20"/>
      <w:szCs w:val="20"/>
    </w:rPr>
  </w:style>
  <w:style w:type="character" w:default="1" w:styleId="Bekezdsalapbettpusa">
    <w:name w:val="Default Paragraph Font"/>
    <w:uiPriority w:val="1"/>
    <w:semiHidden/>
    <w:unhideWhenUsed/>
    <w:rsid w:val="00FD705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D705E"/>
  </w:style>
  <w:style w:type="table" w:customStyle="1" w:styleId="TableNormal">
    <w:name w:val="Table Normal"/>
    <w:rsid w:val="00FD705E"/>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FD705E"/>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FD705E"/>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FD705E"/>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FD705E"/>
    <w:rPr>
      <w:sz w:val="16"/>
      <w:szCs w:val="16"/>
    </w:rPr>
  </w:style>
  <w:style w:type="paragraph" w:styleId="Buborkszveg">
    <w:name w:val="Balloon Text"/>
    <w:basedOn w:val="Norml"/>
    <w:link w:val="BuborkszvegChar"/>
    <w:uiPriority w:val="99"/>
    <w:semiHidden/>
    <w:unhideWhenUsed/>
    <w:rsid w:val="00FD705E"/>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FD705E"/>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FD705E"/>
    <w:rPr>
      <w:i/>
      <w:noProof/>
    </w:rPr>
  </w:style>
  <w:style w:type="paragraph" w:styleId="Lista">
    <w:name w:val="List"/>
    <w:basedOn w:val="Norml"/>
    <w:uiPriority w:val="7"/>
    <w:qFormat/>
    <w:rsid w:val="00FD705E"/>
    <w:pPr>
      <w:keepLines/>
      <w:widowControl/>
      <w:numPr>
        <w:numId w:val="4"/>
      </w:numPr>
    </w:pPr>
  </w:style>
  <w:style w:type="paragraph" w:styleId="Lista2">
    <w:name w:val="List 2"/>
    <w:basedOn w:val="Lista"/>
    <w:uiPriority w:val="7"/>
    <w:rsid w:val="00FD705E"/>
    <w:pPr>
      <w:numPr>
        <w:ilvl w:val="1"/>
      </w:numPr>
    </w:pPr>
  </w:style>
  <w:style w:type="paragraph" w:styleId="Lista3">
    <w:name w:val="List 3"/>
    <w:basedOn w:val="Lista"/>
    <w:uiPriority w:val="7"/>
    <w:rsid w:val="00FD705E"/>
    <w:pPr>
      <w:numPr>
        <w:ilvl w:val="2"/>
      </w:numPr>
    </w:pPr>
  </w:style>
  <w:style w:type="paragraph" w:styleId="Lista4">
    <w:name w:val="List 4"/>
    <w:basedOn w:val="Lista"/>
    <w:uiPriority w:val="7"/>
    <w:rsid w:val="00FD705E"/>
    <w:pPr>
      <w:numPr>
        <w:ilvl w:val="3"/>
      </w:numPr>
    </w:pPr>
  </w:style>
  <w:style w:type="paragraph" w:styleId="Lista5">
    <w:name w:val="List 5"/>
    <w:basedOn w:val="Lista"/>
    <w:uiPriority w:val="7"/>
    <w:rsid w:val="00FD705E"/>
    <w:pPr>
      <w:numPr>
        <w:ilvl w:val="4"/>
      </w:numPr>
    </w:pPr>
  </w:style>
  <w:style w:type="paragraph" w:styleId="lfej">
    <w:name w:val="header"/>
    <w:basedOn w:val="Norml"/>
    <w:link w:val="lfejChar"/>
    <w:uiPriority w:val="24"/>
    <w:qFormat/>
    <w:rsid w:val="00FD705E"/>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FD705E"/>
    <w:pPr>
      <w:ind w:left="720" w:hanging="720"/>
    </w:pPr>
  </w:style>
  <w:style w:type="character" w:customStyle="1" w:styleId="Code">
    <w:name w:val="Code"/>
    <w:uiPriority w:val="1"/>
    <w:qFormat/>
    <w:rsid w:val="00FD705E"/>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FD705E"/>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FD705E"/>
    <w:rPr>
      <w:vertAlign w:val="superscript"/>
    </w:rPr>
  </w:style>
  <w:style w:type="character" w:customStyle="1" w:styleId="ForeignKannadaScript">
    <w:name w:val="Foreign: KannadaScript"/>
    <w:basedOn w:val="Foreign"/>
    <w:uiPriority w:val="1"/>
    <w:qFormat/>
    <w:rsid w:val="00FD705E"/>
    <w:rPr>
      <w:rFonts w:ascii="Gentium Plus" w:hAnsi="Gentium Plus" w:cs="Arial Unicode MS"/>
      <w:b w:val="0"/>
      <w:i w:val="0"/>
      <w:noProof/>
    </w:rPr>
  </w:style>
  <w:style w:type="character" w:customStyle="1" w:styleId="ForeignTamilScript">
    <w:name w:val="Foreign: TamilScript"/>
    <w:basedOn w:val="Foreign"/>
    <w:uiPriority w:val="1"/>
    <w:qFormat/>
    <w:rsid w:val="00FD705E"/>
    <w:rPr>
      <w:rFonts w:ascii="Gentium Plus" w:hAnsi="Gentium Plus" w:cs="Nirmala UI"/>
      <w:b w:val="0"/>
      <w:i w:val="0"/>
      <w:noProof/>
      <w:szCs w:val="24"/>
    </w:rPr>
  </w:style>
  <w:style w:type="character" w:customStyle="1" w:styleId="ForeignBalineseScript">
    <w:name w:val="Foreign: BalineseScript"/>
    <w:basedOn w:val="Foreign"/>
    <w:uiPriority w:val="1"/>
    <w:qFormat/>
    <w:rsid w:val="00FD705E"/>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FD705E"/>
    <w:rPr>
      <w:rFonts w:ascii="Leelawadee UI" w:hAnsi="Leelawadee UI" w:cs="Leelawadee UI"/>
      <w:i w:val="0"/>
      <w:noProof/>
    </w:rPr>
  </w:style>
  <w:style w:type="character" w:customStyle="1" w:styleId="ForeignBrahmiScript">
    <w:name w:val="Foreign: BrahmiScript"/>
    <w:basedOn w:val="Foreign"/>
    <w:uiPriority w:val="1"/>
    <w:qFormat/>
    <w:rsid w:val="00FD705E"/>
    <w:rPr>
      <w:rFonts w:ascii="Segoe UI Historic" w:hAnsi="Segoe UI Historic" w:cs="Segoe UI Historic"/>
      <w:i w:val="0"/>
      <w:noProof/>
    </w:rPr>
  </w:style>
  <w:style w:type="character" w:customStyle="1" w:styleId="ForeignOriyaScript">
    <w:name w:val="Foreign: OriyaScript"/>
    <w:basedOn w:val="Foreign"/>
    <w:uiPriority w:val="1"/>
    <w:qFormat/>
    <w:rsid w:val="00FD705E"/>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FD705E"/>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D705E"/>
    <w:pPr>
      <w:tabs>
        <w:tab w:val="right" w:pos="851"/>
        <w:tab w:val="left" w:pos="1134"/>
      </w:tabs>
    </w:pPr>
    <w:rPr>
      <w:lang w:eastAsia="en-GB" w:bidi="hi-IN"/>
    </w:rPr>
  </w:style>
  <w:style w:type="character" w:styleId="Hiperhivatkozs">
    <w:name w:val="Hyperlink"/>
    <w:basedOn w:val="Bekezdsalapbettpusa"/>
    <w:uiPriority w:val="99"/>
    <w:unhideWhenUsed/>
    <w:rsid w:val="00FD705E"/>
    <w:rPr>
      <w:color w:val="0000FF" w:themeColor="hyperlink"/>
      <w:u w:val="single"/>
    </w:rPr>
  </w:style>
  <w:style w:type="character" w:styleId="Feloldatlanmegemlts">
    <w:name w:val="Unresolved Mention"/>
    <w:basedOn w:val="Bekezdsalapbettpusa"/>
    <w:uiPriority w:val="99"/>
    <w:semiHidden/>
    <w:unhideWhenUsed/>
    <w:rsid w:val="00FD705E"/>
    <w:rPr>
      <w:color w:val="605E5C"/>
      <w:shd w:val="clear" w:color="auto" w:fill="E1DFDD"/>
    </w:rPr>
  </w:style>
  <w:style w:type="character" w:styleId="Mrltotthiperhivatkozs">
    <w:name w:val="FollowedHyperlink"/>
    <w:basedOn w:val="Bekezdsalapbettpusa"/>
    <w:uiPriority w:val="99"/>
    <w:semiHidden/>
    <w:unhideWhenUsed/>
    <w:rsid w:val="00FD705E"/>
    <w:rPr>
      <w:color w:val="800080" w:themeColor="followedHyperlink"/>
      <w:u w:val="single"/>
    </w:rPr>
  </w:style>
  <w:style w:type="table" w:styleId="Rcsostblzat">
    <w:name w:val="Table Grid"/>
    <w:basedOn w:val="Normltblzat"/>
    <w:uiPriority w:val="39"/>
    <w:rsid w:val="00FD7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D705E"/>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D705E"/>
    <w:rPr>
      <w:noProof/>
      <w:position w:val="-10"/>
      <w:lang w:val="en-GB" w:eastAsia="fr-FR"/>
    </w:rPr>
  </w:style>
  <w:style w:type="character" w:customStyle="1" w:styleId="ForeignKhmerScript">
    <w:name w:val="Foreign: KhmerScript"/>
    <w:basedOn w:val="Bekezdsalapbettpusa"/>
    <w:uiPriority w:val="1"/>
    <w:qFormat/>
    <w:rsid w:val="00FD705E"/>
    <w:rPr>
      <w:rFonts w:ascii="Gentium Plus" w:hAnsi="Gentium Plus" w:cs="DaunPenh"/>
      <w:szCs w:val="36"/>
      <w:lang w:bidi="km-KH"/>
    </w:rPr>
  </w:style>
  <w:style w:type="paragraph" w:styleId="TJ1">
    <w:name w:val="toc 1"/>
    <w:basedOn w:val="Norml"/>
    <w:next w:val="Norml"/>
    <w:uiPriority w:val="39"/>
    <w:unhideWhenUsed/>
    <w:rsid w:val="00FD705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D705E"/>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D705E"/>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FD705E"/>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FD705E"/>
    <w:rPr>
      <w:smallCaps/>
      <w:noProof/>
    </w:rPr>
  </w:style>
  <w:style w:type="character" w:customStyle="1" w:styleId="Codeattribute">
    <w:name w:val="Code_attribute"/>
    <w:basedOn w:val="Code"/>
    <w:uiPriority w:val="1"/>
    <w:qFormat/>
    <w:rsid w:val="00FD705E"/>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FD705E"/>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FD705E"/>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FD705E"/>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FD705E"/>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FD705E"/>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FD705E"/>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FD705E"/>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FD705E"/>
    <w:pPr>
      <w:widowControl/>
      <w:numPr>
        <w:numId w:val="30"/>
      </w:numPr>
      <w:spacing w:before="60"/>
      <w:contextualSpacing/>
    </w:pPr>
  </w:style>
  <w:style w:type="character" w:customStyle="1" w:styleId="ForeignTamilGrantha">
    <w:name w:val="Foreign:TamilGrantha"/>
    <w:basedOn w:val="ForeignTamilScript"/>
    <w:uiPriority w:val="1"/>
    <w:qFormat/>
    <w:rsid w:val="00FD705E"/>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FD705E"/>
    <w:rPr>
      <w:rFonts w:ascii="Gentium Plus" w:hAnsi="Gentium Plus" w:cs="Arial Unicode MS"/>
      <w:b w:val="0"/>
      <w:i w:val="0"/>
      <w:noProof/>
    </w:rPr>
  </w:style>
  <w:style w:type="character" w:customStyle="1" w:styleId="MetreCode">
    <w:name w:val="MetreCode"/>
    <w:basedOn w:val="Bekezdsalapbettpusa"/>
    <w:uiPriority w:val="1"/>
    <w:qFormat/>
    <w:rsid w:val="00FD705E"/>
    <w:rPr>
      <w:rFonts w:ascii="Cardo" w:eastAsia="Arial Unicode MS" w:hAnsi="Cardo" w:cs="Arial Unicode MS"/>
      <w:spacing w:val="30"/>
    </w:rPr>
  </w:style>
  <w:style w:type="paragraph" w:customStyle="1" w:styleId="Frontmatter">
    <w:name w:val="Frontmatter"/>
    <w:basedOn w:val="Norml"/>
    <w:qFormat/>
    <w:rsid w:val="00FD705E"/>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FD705E"/>
    <w:rPr>
      <w:rFonts w:ascii="Myanmar Text" w:hAnsi="Myanmar Text" w:cs="Myanmar Text"/>
      <w:i w:val="0"/>
      <w:noProof/>
    </w:rPr>
  </w:style>
  <w:style w:type="character" w:customStyle="1" w:styleId="JegyzetszvegChar">
    <w:name w:val="Jegyzetszöveg Char"/>
    <w:basedOn w:val="Bekezdsalapbettpusa"/>
    <w:link w:val="Jegyzetszveg"/>
    <w:uiPriority w:val="99"/>
    <w:rsid w:val="00FD705E"/>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FD705E"/>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FD705E"/>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FD705E"/>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FD705E"/>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FD705E"/>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FD705E"/>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FD705E"/>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FD705E"/>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FD705E"/>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FD705E"/>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FD705E"/>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FD705E"/>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18/08/relationships/commentsExtensible" Target="commentsExtensible.xml"/><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5.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5</TotalTime>
  <Pages>32</Pages>
  <Words>13441</Words>
  <Characters>76618</Characters>
  <Application>Microsoft Office Word</Application>
  <DocSecurity>0</DocSecurity>
  <Lines>638</Lines>
  <Paragraphs>179</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36</cp:revision>
  <cp:lastPrinted>2019-08-29T12:31:00Z</cp:lastPrinted>
  <dcterms:created xsi:type="dcterms:W3CDTF">2020-07-02T09:25:00Z</dcterms:created>
  <dcterms:modified xsi:type="dcterms:W3CDTF">2024-12-02T10:27:00Z</dcterms:modified>
</cp:coreProperties>
</file>