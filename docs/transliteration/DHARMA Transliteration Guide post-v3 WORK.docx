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AF1ABB">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AF1ABB">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AF1ABB">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AF1ABB">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AF1ABB">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AF1ABB">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AF1ABB">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AF1ABB">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AF1ABB">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AF1ABB">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AF1ABB">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AF1ABB">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AF1ABB">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AF1ABB">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AF1ABB">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AF1ABB">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AF1ABB">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AF1ABB">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AF1ABB">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AF1ABB">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AF1ABB">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AF1ABB">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AF1ABB">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AF1ABB">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AF1ABB">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AF1ABB">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AF1ABB">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AF1ABB">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AF1ABB">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AF1ABB">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AF1ABB">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AF1ABB">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AF1ABB">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AF1ABB">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AF1ABB">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AF1ABB">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AF1ABB">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AF1ABB">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AF1ABB">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AF1ABB">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AF1ABB">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AF1ABB">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AF1ABB">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AF1ABB">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AF1ABB">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AF1ABB">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AF1ABB">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AF1ABB">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AF1ABB">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overshort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publishers unable or unwilling to work with a fully Unicode-compliant font. I am so far aware of difficulties in printing characters with an undercircle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ins w:id="156" w:author="Dániel Balogh" w:date="2021-01-29T09:58:00Z">
        <w:r w:rsidRPr="00983601">
          <w:rPr>
            <w:b/>
            <w:bCs/>
            <w:i/>
            <w:iCs/>
            <w:rPrChange w:id="157" w:author="Dániel Balogh" w:date="2021-01-29T09:58:00Z">
              <w:rPr>
                <w:i/>
                <w:iCs/>
              </w:rPr>
            </w:rPrChange>
          </w:rPr>
          <w:t>akṣaras</w:t>
        </w:r>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TODO: perhaps in this section, add instructions on C and V or another solution for partially extant akṣaras</w:t>
        </w:r>
      </w:ins>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/ʔa/</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/ʔe/</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Khmer/ʔu/</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/ʔi/</w:t>
            </w:r>
          </w:p>
          <w:p w14:paraId="0D5BB86C" w14:textId="77777777" w:rsidR="007D6365" w:rsidRPr="007D6365" w:rsidRDefault="007D6365" w:rsidP="00965FFF">
            <w:pPr>
              <w:pStyle w:val="Tabletext"/>
              <w:keepNext/>
            </w:pPr>
            <w:r w:rsidRPr="007D6365">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/ʔo/</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08" w:author="Arlo Griffiths" w:date="2021-10-12T07:08:00Z">
              <w:r>
                <w:rPr>
                  <w:rStyle w:val="Foreign"/>
                </w:rPr>
                <w:t>ə</w:t>
              </w:r>
            </w:ins>
            <w:ins w:id="20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10" w:author="Dániel Balogh" w:date="2020-11-02T08:51:00Z">
              <w:r w:rsidRPr="00731E68">
                <w:rPr>
                  <w:rStyle w:val="Foreign"/>
                </w:rPr>
                <w:t>A</w:t>
              </w:r>
              <w:r w:rsidRPr="007D6365">
                <w:t xml:space="preserve"> with</w:t>
              </w:r>
              <w:r>
                <w:t xml:space="preserve"> </w:t>
              </w:r>
            </w:ins>
            <w:ins w:id="211" w:author="Dániel Balogh" w:date="2020-11-02T08:52:00Z">
              <w:r w:rsidRPr="007D6365">
                <w:rPr>
                  <w:rStyle w:val="Foreign"/>
                  <w:rFonts w:eastAsia="Arial"/>
                </w:rPr>
                <w:t>ə</w:t>
              </w:r>
            </w:ins>
            <w:ins w:id="21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4" w:author="Dániel Balogh" w:date="2020-11-02T08:52:00Z">
              <w:r>
                <w:rPr>
                  <w:rStyle w:val="Foreign"/>
                </w:rPr>
                <w:t>q</w:t>
              </w:r>
              <w:r w:rsidRPr="007D6365">
                <w:rPr>
                  <w:rStyle w:val="Foreign"/>
                  <w:rFonts w:eastAsia="Arial"/>
                </w:rPr>
                <w:t>ə</w:t>
              </w:r>
              <w:r>
                <w:rPr>
                  <w:rStyle w:val="Foreign"/>
                  <w:rFonts w:eastAsia="Arial"/>
                </w:rPr>
                <w:t>:</w:t>
              </w:r>
            </w:ins>
            <w:ins w:id="215"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19" w:author="Arlo Griffiths" w:date="2021-10-12T07:08:00Z">
              <w:r>
                <w:rPr>
                  <w:rStyle w:val="Foreign"/>
                </w:rPr>
                <w:t>ə̄</w:t>
              </w:r>
            </w:ins>
            <w:ins w:id="220"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21" w:name="_ehbz2lfh7tyw" w:colFirst="0" w:colLast="0"/>
      <w:bookmarkStart w:id="222" w:name="_3d3e9odqzwx0" w:colFirst="0" w:colLast="0"/>
      <w:bookmarkStart w:id="223" w:name="_Toc44587480"/>
      <w:bookmarkStart w:id="224" w:name="_Toc17811436"/>
      <w:bookmarkStart w:id="225" w:name="_Toc17811491"/>
      <w:bookmarkStart w:id="226" w:name="_Ref15558460"/>
      <w:bookmarkEnd w:id="221"/>
      <w:bookmarkEnd w:id="222"/>
      <w:r>
        <w:t>Multiple vowel markers</w:t>
      </w:r>
      <w:r w:rsidR="002A4AC3">
        <w:t xml:space="preserve"> within an </w:t>
      </w:r>
      <w:r w:rsidR="002A4AC3" w:rsidRPr="00061C63">
        <w:rPr>
          <w:rStyle w:val="Foreign"/>
        </w:rPr>
        <w:t>akṣara</w:t>
      </w:r>
      <w:bookmarkEnd w:id="223"/>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7" w:name="_Ref15558434"/>
      <w:bookmarkStart w:id="228" w:name="_Toc17811435"/>
      <w:bookmarkStart w:id="229" w:name="_Toc17811490"/>
      <w:bookmarkStart w:id="230" w:name="_Toc44587481"/>
      <w:r>
        <w:t>Repurposed vowel markers</w:t>
      </w:r>
      <w:bookmarkEnd w:id="227"/>
      <w:bookmarkEnd w:id="228"/>
      <w:bookmarkEnd w:id="229"/>
      <w:bookmarkEnd w:id="230"/>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31"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32" w:author="Dániel Balogh" w:date="2020-11-02T09:05:00Z">
          <w:pPr>
            <w:pStyle w:val="Lista2"/>
          </w:pPr>
        </w:pPrChange>
      </w:pPr>
      <w:ins w:id="23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4" w:author="Dániel Balogh" w:date="2020-11-02T09:06:00Z">
        <w:r>
          <w:t xml:space="preserve">e.g. </w:t>
        </w:r>
      </w:ins>
      <w:ins w:id="235" w:author="Dániel Balogh" w:date="2020-11-02T09:07:00Z">
        <w:r w:rsidRPr="00A17AB9">
          <w:rPr>
            <w:rStyle w:val="Foreign"/>
            <w:rPrChange w:id="236"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7" w:author="Dániel Balogh" w:date="2020-11-02T09:07:00Z">
        <w:r>
          <w:t>3.3.4</w:t>
        </w:r>
        <w:r>
          <w:fldChar w:fldCharType="end"/>
        </w:r>
        <w:r>
          <w:t xml:space="preserve"> about the v</w:t>
        </w:r>
      </w:ins>
      <w:ins w:id="238"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9" w:name="_Toc44587482"/>
      <w:r>
        <w:t>Short vowel written where a corresponding long vowel is expected</w:t>
      </w:r>
      <w:bookmarkEnd w:id="224"/>
      <w:bookmarkEnd w:id="225"/>
      <w:bookmarkEnd w:id="23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40" w:name="_8gpvi1clotas" w:colFirst="0" w:colLast="0"/>
      <w:bookmarkStart w:id="241" w:name="_Ref15558462"/>
      <w:bookmarkStart w:id="242" w:name="_Toc17811439"/>
      <w:bookmarkStart w:id="243" w:name="_Toc17811494"/>
      <w:bookmarkStart w:id="244" w:name="_Ref22719423"/>
      <w:bookmarkStart w:id="245" w:name="_Toc44587483"/>
      <w:bookmarkEnd w:id="226"/>
      <w:bookmarkEnd w:id="240"/>
      <w:r>
        <w:t>U</w:t>
      </w:r>
      <w:r w:rsidR="00395046">
        <w:t xml:space="preserve">nusually composed </w:t>
      </w:r>
      <w:bookmarkEnd w:id="241"/>
      <w:bookmarkEnd w:id="242"/>
      <w:bookmarkEnd w:id="243"/>
      <w:bookmarkEnd w:id="244"/>
      <w:r w:rsidR="006A3DF4">
        <w:t>complex characters</w:t>
      </w:r>
      <w:bookmarkEnd w:id="245"/>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6"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4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48" w:author="Dániel Balogh" w:date="2021-05-27T10:43:00Z">
        <w:r>
          <w:t xml:space="preserve">e.g. </w:t>
        </w:r>
        <w:r w:rsidRPr="00DF08BC">
          <w:rPr>
            <w:rStyle w:val="Foreign"/>
            <w:rPrChange w:id="249"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50"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51" w:author="Dániel Balogh" w:date="2021-11-22T08:20:00Z"/>
        </w:rPr>
      </w:pPr>
      <w:ins w:id="252"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54"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55" w:author="Dániel Balogh" w:date="2021-11-22T08:20:00Z"/>
        </w:rPr>
      </w:pPr>
      <w:ins w:id="256"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57" w:author="Dániel Balogh" w:date="2021-11-22T08:20:00Z">
        <w:r>
          <w:t xml:space="preserve">dicate that this sign, like a </w:t>
        </w:r>
        <w:r w:rsidRPr="00C07E26">
          <w:rPr>
            <w:rStyle w:val="Foreign"/>
            <w:rPrChange w:id="258" w:author="Dániel Balogh" w:date="2021-11-22T08:20:00Z">
              <w:rPr/>
            </w:rPrChange>
          </w:rPr>
          <w:t>visarga</w:t>
        </w:r>
        <w:r>
          <w:t xml:space="preserve">, is associated with the preceding </w:t>
        </w:r>
        <w:r w:rsidRPr="00C07E26">
          <w:rPr>
            <w:rStyle w:val="Foreign"/>
            <w:rPrChange w:id="259"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60" w:author="Dániel Balogh" w:date="2021-11-22T08:20:00Z">
        <w:r>
          <w:t xml:space="preserve">thus, </w:t>
        </w:r>
      </w:ins>
      <w:ins w:id="261" w:author="Dániel Balogh" w:date="2021-11-22T08:22:00Z">
        <w:r>
          <w:t xml:space="preserve">in the Eastern Cālukya example on the right, transliterate </w:t>
        </w:r>
        <w:r w:rsidRPr="00C07E26">
          <w:rPr>
            <w:rStyle w:val="Foreign"/>
            <w:rPrChange w:id="262" w:author="Dániel Balogh" w:date="2021-11-22T08:22:00Z">
              <w:rPr/>
            </w:rPrChange>
          </w:rPr>
          <w:t>yo=</w:t>
        </w:r>
        <w:r w:rsidRPr="00C07E26">
          <w:rPr>
            <w:rStyle w:val="Foreign"/>
          </w:rPr>
          <w:t>ẖ ka</w:t>
        </w:r>
        <w:r>
          <w:t xml:space="preserve"> </w:t>
        </w:r>
      </w:ins>
      <w:ins w:id="263" w:author="Dániel Balogh" w:date="2021-11-22T08:24:00Z">
        <w:r w:rsidR="009D13F0">
          <w:t xml:space="preserve">(for the figure-8 used as a </w:t>
        </w:r>
        <w:r w:rsidR="009D13F0">
          <w:rPr>
            <w:rStyle w:val="Foreign"/>
          </w:rPr>
          <w:t>jihvāmūlīya</w:t>
        </w:r>
        <w:r w:rsidR="009D13F0">
          <w:t xml:space="preserve">, </w:t>
        </w:r>
      </w:ins>
      <w:ins w:id="264" w:author="Dániel Balogh" w:date="2021-11-22T14:51:00Z">
        <w:r w:rsidR="00CD55EA">
          <w:t>compare</w:t>
        </w:r>
      </w:ins>
      <w:ins w:id="265"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266" w:author="Dániel Balogh" w:date="2021-11-22T08:25:00Z">
              <w:rPr>
                <w:rFonts w:ascii="Nirmala UI" w:hAnsi="Nirmala UI" w:cs="Nirmala UI" w:hint="cs"/>
                <w:cs/>
                <w:lang w:bidi="kn-IN"/>
              </w:rPr>
            </w:rPrChange>
          </w:rPr>
          <w:t>ೱ</w:t>
        </w:r>
        <w:r w:rsidR="009D13F0" w:rsidRPr="009D13F0">
          <w:rPr>
            <w:rPrChange w:id="267"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268" w:name="_Ref17795443"/>
      <w:bookmarkStart w:id="269" w:name="_Toc17811440"/>
      <w:bookmarkStart w:id="270" w:name="_Toc17811495"/>
      <w:bookmarkStart w:id="271" w:name="_Toc44587484"/>
      <w:r w:rsidRPr="00424A23">
        <w:t>Characters with alternative or optional phonemic values</w:t>
      </w:r>
      <w:bookmarkEnd w:id="268"/>
      <w:bookmarkEnd w:id="269"/>
      <w:bookmarkEnd w:id="270"/>
      <w:bookmarkEnd w:id="271"/>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lastRenderedPageBreak/>
        <w:t xml:space="preserve">when </w:t>
      </w:r>
      <w:bookmarkStart w:id="272" w:name="_Hlk44319749"/>
      <w:r>
        <w:t>the numeral 2 is used in Old Sundanese to represent the phonemes /ro/</w:t>
      </w:r>
      <w:bookmarkEnd w:id="272"/>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73" w:name="_77xvqqxwsyaq" w:colFirst="0" w:colLast="0"/>
      <w:bookmarkStart w:id="274" w:name="_Ref23844494"/>
      <w:bookmarkStart w:id="275" w:name="_Toc44587485"/>
      <w:bookmarkStart w:id="276" w:name="_Toc17811441"/>
      <w:bookmarkStart w:id="277" w:name="_Toc17811496"/>
      <w:bookmarkEnd w:id="273"/>
      <w:r>
        <w:t>Complex characters split by an intervening feature</w:t>
      </w:r>
      <w:bookmarkEnd w:id="274"/>
      <w:bookmarkEnd w:id="275"/>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78"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79"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80" w:author="Dániel Balogh" w:date="2021-05-26T08:55:00Z">
          <w:pPr>
            <w:pStyle w:val="Lista2"/>
          </w:pPr>
        </w:pPrChange>
      </w:pPr>
      <w:ins w:id="281" w:author="Dániel Balogh" w:date="2021-05-26T08:55:00Z">
        <w:r>
          <w:t>e.g.</w:t>
        </w:r>
      </w:ins>
      <w:ins w:id="282" w:author="Dániel Balogh" w:date="2021-05-26T08:54:00Z">
        <w:r>
          <w:t xml:space="preserve"> </w:t>
        </w:r>
      </w:ins>
      <w:ins w:id="283" w:author="Dániel Balogh" w:date="2021-05-26T08:52:00Z">
        <w:r w:rsidRPr="000C0543">
          <w:rPr>
            <w:i/>
            <w:iCs/>
            <w:rPrChange w:id="284" w:author="Dániel Balogh" w:date="2021-05-26T08:54:00Z">
              <w:rPr/>
            </w:rPrChange>
          </w:rPr>
          <w:t>A⌈</w:t>
        </w:r>
      </w:ins>
      <w:ins w:id="285" w:author="Dániel Balogh" w:date="2021-05-26T08:55:00Z">
        <w:r>
          <w:rPr>
            <w:i/>
            <w:iCs/>
          </w:rPr>
          <w:t>_</w:t>
        </w:r>
      </w:ins>
      <w:ins w:id="286" w:author="Dániel Balogh" w:date="2021-05-26T08:52:00Z">
        <w:r w:rsidRPr="000C0543">
          <w:rPr>
            <w:i/>
            <w:iCs/>
            <w:rPrChange w:id="287" w:author="Dániel Balogh" w:date="2021-05-26T08:54:00Z">
              <w:rPr/>
            </w:rPrChange>
          </w:rPr>
          <w:t>horātri</w:t>
        </w:r>
      </w:ins>
      <w:ins w:id="288" w:author="Dániel Balogh" w:date="2021-05-26T08:55:00Z">
        <w:r>
          <w:t xml:space="preserve"> </w:t>
        </w:r>
      </w:ins>
      <w:ins w:id="289"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90" w:name="_Ref40103880"/>
      <w:bookmarkStart w:id="291" w:name="_Toc44587486"/>
      <w:r>
        <w:t xml:space="preserve">Special forms of </w:t>
      </w:r>
      <w:r>
        <w:rPr>
          <w:rStyle w:val="Foreign"/>
        </w:rPr>
        <w:t>anusvāra</w:t>
      </w:r>
      <w:bookmarkEnd w:id="290"/>
      <w:bookmarkEnd w:id="291"/>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lastRenderedPageBreak/>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92"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93"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94"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95" w:author="Dániel Balogh" w:date="2021-01-29T10:05:00Z">
        <w:r>
          <w:t xml:space="preserve">note that if you use an asterisk for this purpose, then </w:t>
        </w:r>
      </w:ins>
      <w:ins w:id="296" w:author="Dániel Balogh" w:date="2021-01-29T10:06:00Z">
        <w:r>
          <w:t>you are advised not to use</w:t>
        </w:r>
      </w:ins>
      <w:ins w:id="297" w:author="Dániel Balogh" w:date="2021-01-29T10:05:00Z">
        <w:r>
          <w:t xml:space="preserve"> asterisks as shorthand for a zero vowel marker (§</w:t>
        </w:r>
        <w:r>
          <w:fldChar w:fldCharType="begin"/>
        </w:r>
        <w:r>
          <w:instrText xml:space="preserve"> REF _Ref17800758 \r \h </w:instrText>
        </w:r>
      </w:ins>
      <w:ins w:id="298"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99" w:name="_Toc44587487"/>
      <w:r>
        <w:lastRenderedPageBreak/>
        <w:t>Non-alphabetic Characters</w:t>
      </w:r>
      <w:bookmarkEnd w:id="276"/>
      <w:bookmarkEnd w:id="277"/>
      <w:bookmarkEnd w:id="299"/>
    </w:p>
    <w:p w14:paraId="00000105" w14:textId="0CACB230" w:rsidR="006F3A4A" w:rsidRDefault="00395046" w:rsidP="00AF2BAB">
      <w:pPr>
        <w:pStyle w:val="Cmsor2"/>
        <w:numPr>
          <w:ilvl w:val="1"/>
          <w:numId w:val="16"/>
        </w:numPr>
      </w:pPr>
      <w:bookmarkStart w:id="300" w:name="_lskh4nb1o2vy" w:colFirst="0" w:colLast="0"/>
      <w:bookmarkStart w:id="301" w:name="_Toc17811442"/>
      <w:bookmarkStart w:id="302" w:name="_Toc17811497"/>
      <w:bookmarkStart w:id="303" w:name="_Toc44587488"/>
      <w:bookmarkEnd w:id="300"/>
      <w:r>
        <w:t>Numerals</w:t>
      </w:r>
      <w:bookmarkEnd w:id="301"/>
      <w:bookmarkEnd w:id="302"/>
      <w:bookmarkEnd w:id="303"/>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04" w:name="_Toc44587489"/>
      <w:r>
        <w:rPr>
          <w:lang w:eastAsia="en-GB" w:bidi="hi-IN"/>
        </w:rPr>
        <w:t>Numbers denoted by bars</w:t>
      </w:r>
      <w:bookmarkEnd w:id="304"/>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05" w:name="_Ref23770948"/>
      <w:bookmarkStart w:id="306" w:name="_Toc44587490"/>
      <w:r>
        <w:rPr>
          <w:lang w:eastAsia="en-GB" w:bidi="hi-IN"/>
        </w:rPr>
        <w:lastRenderedPageBreak/>
        <w:t>Fractions</w:t>
      </w:r>
      <w:bookmarkEnd w:id="305"/>
      <w:bookmarkEnd w:id="306"/>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07" w:name="_fxkp7m4gvcim" w:colFirst="0" w:colLast="0"/>
      <w:bookmarkStart w:id="308" w:name="_Ref40886489"/>
      <w:bookmarkStart w:id="309" w:name="_Ref40887370"/>
      <w:bookmarkStart w:id="310" w:name="_Toc44587491"/>
      <w:bookmarkStart w:id="311" w:name="_Toc17811443"/>
      <w:bookmarkStart w:id="312" w:name="_Toc17811498"/>
      <w:bookmarkStart w:id="313" w:name="_Ref24531259"/>
      <w:bookmarkEnd w:id="307"/>
      <w:r>
        <w:t>Symbols</w:t>
      </w:r>
      <w:bookmarkEnd w:id="308"/>
      <w:bookmarkEnd w:id="309"/>
      <w:bookmarkEnd w:id="31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14" w:name="_Ref15562528"/>
      <w:bookmarkStart w:id="315" w:name="_Toc17811445"/>
      <w:bookmarkStart w:id="31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17" w:name="_Toc44587492"/>
      <w:bookmarkEnd w:id="314"/>
      <w:bookmarkEnd w:id="315"/>
      <w:bookmarkEnd w:id="316"/>
      <w:r>
        <w:t>P</w:t>
      </w:r>
      <w:r w:rsidR="00395046">
        <w:t>unctuation</w:t>
      </w:r>
      <w:bookmarkEnd w:id="311"/>
      <w:bookmarkEnd w:id="312"/>
      <w:r w:rsidR="00A10D75">
        <w:t xml:space="preserve"> </w:t>
      </w:r>
      <w:r w:rsidR="00FB3701">
        <w:t>m</w:t>
      </w:r>
      <w:r w:rsidR="00A10D75">
        <w:t>arks</w:t>
      </w:r>
      <w:bookmarkEnd w:id="313"/>
      <w:bookmarkEnd w:id="317"/>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18" w:name="_118t60ako401" w:colFirst="0" w:colLast="0"/>
      <w:bookmarkStart w:id="319" w:name="_Toc17811444"/>
      <w:bookmarkStart w:id="320" w:name="_Toc17811499"/>
      <w:bookmarkStart w:id="321" w:name="_Toc44587493"/>
      <w:bookmarkEnd w:id="318"/>
      <w:r>
        <w:t xml:space="preserve">Space </w:t>
      </w:r>
      <w:r w:rsidR="00FB3701">
        <w:t>f</w:t>
      </w:r>
      <w:r>
        <w:t xml:space="preserve">iller </w:t>
      </w:r>
      <w:r w:rsidR="00FB3701">
        <w:t>s</w:t>
      </w:r>
      <w:r>
        <w:t>igns</w:t>
      </w:r>
      <w:bookmarkEnd w:id="319"/>
      <w:bookmarkEnd w:id="320"/>
      <w:bookmarkEnd w:id="321"/>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22" w:name="_qf594d17lij7" w:colFirst="0" w:colLast="0"/>
      <w:bookmarkStart w:id="323" w:name="_3n6j1rqqfqgj" w:colFirst="0" w:colLast="0"/>
      <w:bookmarkStart w:id="324" w:name="_Toc44587494"/>
      <w:bookmarkStart w:id="325" w:name="_Toc17811446"/>
      <w:bookmarkStart w:id="326" w:name="_Toc17811501"/>
      <w:bookmarkStart w:id="327" w:name="_Ref22719364"/>
      <w:bookmarkEnd w:id="322"/>
      <w:bookmarkEnd w:id="323"/>
      <w:r>
        <w:t>Generic symbols</w:t>
      </w:r>
      <w:bookmarkEnd w:id="324"/>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096A168F" w:rsidR="00562774" w:rsidRDefault="00562774" w:rsidP="00562774">
      <w:pPr>
        <w:pStyle w:val="Lista3"/>
      </w:pPr>
      <w:r>
        <w:t xml:space="preserve">where “abc” (any sequence of letters, followed by a space) will be converted into a symbol token in the XML tag </w:t>
      </w:r>
      <w:del w:id="328" w:author="Dániel Balogh" w:date="2021-01-29T15:59:00Z">
        <w:r w:rsidDel="00EE1A12">
          <w:delText>to be added to the § character</w:delText>
        </w:r>
      </w:del>
      <w:ins w:id="329"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30" w:name="_Toc44587495"/>
      <w:r>
        <w:t>Space</w:t>
      </w:r>
      <w:bookmarkEnd w:id="325"/>
      <w:bookmarkEnd w:id="326"/>
      <w:bookmarkEnd w:id="327"/>
      <w:bookmarkEnd w:id="330"/>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31" w:name="_3znysh7" w:colFirst="0" w:colLast="0"/>
      <w:bookmarkStart w:id="332" w:name="_3vicsiwxvh94" w:colFirst="0" w:colLast="0"/>
      <w:bookmarkStart w:id="333" w:name="_hv2uvfxl0lay" w:colFirst="0" w:colLast="0"/>
      <w:bookmarkStart w:id="334" w:name="_ql9phuu609jo" w:colFirst="0" w:colLast="0"/>
      <w:bookmarkStart w:id="335" w:name="_Toc17811447"/>
      <w:bookmarkStart w:id="336" w:name="_Toc17811502"/>
      <w:bookmarkStart w:id="337" w:name="_Toc44587496"/>
      <w:bookmarkEnd w:id="331"/>
      <w:bookmarkEnd w:id="332"/>
      <w:bookmarkEnd w:id="333"/>
      <w:bookmarkEnd w:id="334"/>
      <w:r w:rsidRPr="002E3853">
        <w:lastRenderedPageBreak/>
        <w:t>References</w:t>
      </w:r>
      <w:bookmarkEnd w:id="335"/>
      <w:bookmarkEnd w:id="336"/>
      <w:bookmarkEnd w:id="337"/>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7">
        <w:r>
          <w:t xml:space="preserve"> </w:t>
        </w:r>
      </w:hyperlink>
      <w:hyperlink r:id="rId38">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9">
        <w:r>
          <w:t xml:space="preserve"> </w:t>
        </w:r>
      </w:hyperlink>
      <w:hyperlink r:id="rId40">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1"/>
      <w:footerReference w:type="default" r:id="rId42"/>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ECF44" w14:textId="77777777" w:rsidR="00AF1ABB" w:rsidRDefault="00AF1ABB">
      <w:r>
        <w:separator/>
      </w:r>
    </w:p>
  </w:endnote>
  <w:endnote w:type="continuationSeparator" w:id="0">
    <w:p w14:paraId="7BA8F9E2" w14:textId="77777777" w:rsidR="00AF1ABB" w:rsidRDefault="00AF1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BCAF4E37-0C21-405C-9BC7-70D5FFCE2280}"/>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258C72DE-82A8-47A7-B7C4-3A89F9B27AA5}"/>
    <w:embedBold r:id="rId3" w:fontKey="{0D8FEFCB-4A8B-47A4-92AA-52E582C2FE5A}"/>
    <w:embedItalic r:id="rId4" w:fontKey="{27C7A5BA-25CF-4ED8-8681-425058E192B6}"/>
    <w:embedBoldItalic r:id="rId5" w:fontKey="{675A9040-4DB1-47E8-817B-4BD55A4AB355}"/>
  </w:font>
  <w:font w:name="Arial Unicode MS">
    <w:panose1 w:val="020B0604020202020204"/>
    <w:charset w:val="80"/>
    <w:family w:val="swiss"/>
    <w:pitch w:val="variable"/>
    <w:sig w:usb0="F7FFAFFF" w:usb1="E9DFFFFF" w:usb2="0000003F" w:usb3="00000000" w:csb0="003F01FF" w:csb1="00000000"/>
    <w:embedRegular r:id="rId6" w:subsetted="1" w:fontKey="{E6FA91D2-EB1D-4078-BC81-A4B518FBE300}"/>
  </w:font>
  <w:font w:name="Calibri">
    <w:panose1 w:val="020F0502020204030204"/>
    <w:charset w:val="EE"/>
    <w:family w:val="swiss"/>
    <w:pitch w:val="variable"/>
    <w:sig w:usb0="E4002EFF" w:usb1="C000247B" w:usb2="00000009" w:usb3="00000000" w:csb0="000001FF" w:csb1="00000000"/>
    <w:embedRegular r:id="rId7" w:fontKey="{643F8C76-ABB5-4727-A49E-7795B341B7CB}"/>
    <w:embedBold r:id="rId8" w:fontKey="{922E5D34-FBE4-4A77-9BCE-8F40E3185A72}"/>
    <w:embedItalic r:id="rId9" w:fontKey="{86FA293C-615C-4E45-9B32-181D15B34CBB}"/>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700D5C6B-5E77-4D0F-87E8-A3B83AC486B2}"/>
  </w:font>
  <w:font w:name="Nirmala UI">
    <w:panose1 w:val="020B0502040204020203"/>
    <w:charset w:val="00"/>
    <w:family w:val="swiss"/>
    <w:pitch w:val="variable"/>
    <w:sig w:usb0="80FF8023" w:usb1="0200004A" w:usb2="00000200" w:usb3="00000000" w:csb0="00000001" w:csb1="00000000"/>
    <w:embedRegular r:id="rId11" w:subsetted="1" w:fontKey="{D329E65C-95AF-4744-BA00-C9A41917805E}"/>
  </w:font>
  <w:font w:name="Noto Sans Balinese">
    <w:panose1 w:val="020B0502040504020204"/>
    <w:charset w:val="00"/>
    <w:family w:val="swiss"/>
    <w:pitch w:val="variable"/>
    <w:sig w:usb0="00000003" w:usb1="00000000" w:usb2="00000000" w:usb3="00000000" w:csb0="00000001" w:csb1="00000000"/>
    <w:embedRegular r:id="rId12" w:subsetted="1" w:fontKey="{1A9404DC-BE18-4392-B657-26A8EA3B1992}"/>
  </w:font>
  <w:font w:name="Leelawadee UI">
    <w:panose1 w:val="020B0502040204020203"/>
    <w:charset w:val="00"/>
    <w:family w:val="swiss"/>
    <w:pitch w:val="variable"/>
    <w:sig w:usb0="A3000003" w:usb1="00000000" w:usb2="00010000" w:usb3="00000000" w:csb0="00010101" w:csb1="00000000"/>
    <w:embedRegular r:id="rId13" w:subsetted="1" w:fontKey="{DD54A1BC-BC93-4AC6-B42E-46E5023900B2}"/>
  </w:font>
  <w:font w:name="Segoe UI Historic">
    <w:panose1 w:val="020B0502040204020203"/>
    <w:charset w:val="00"/>
    <w:family w:val="swiss"/>
    <w:pitch w:val="variable"/>
    <w:sig w:usb0="800001EF" w:usb1="02000002" w:usb2="0060C080" w:usb3="00000000" w:csb0="00000001" w:csb1="00000000"/>
    <w:embedRegular r:id="rId14" w:fontKey="{DDD17744-3124-41BB-B43C-A8A08DC5A096}"/>
  </w:font>
  <w:font w:name="DaunPenh">
    <w:charset w:val="00"/>
    <w:family w:val="auto"/>
    <w:pitch w:val="variable"/>
    <w:sig w:usb0="80000003" w:usb1="00000000" w:usb2="00010000" w:usb3="00000000" w:csb0="00000001" w:csb1="00000000"/>
    <w:embedRegular r:id="rId15" w:fontKey="{744380A1-ED4B-4A29-B4F4-21E325184DBD}"/>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369DD903-B5A0-4F8C-AA6B-D249C7B2E165}"/>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16359EE5-27C6-4E12-9277-75C54299D731}"/>
  </w:font>
  <w:font w:name="Segoe UI Symbol">
    <w:panose1 w:val="020B0502040204020203"/>
    <w:charset w:val="00"/>
    <w:family w:val="swiss"/>
    <w:pitch w:val="variable"/>
    <w:sig w:usb0="800001E3" w:usb1="1200FFEF" w:usb2="00040000" w:usb3="00000000" w:csb0="00000001" w:csb1="00000000"/>
    <w:embedRegular r:id="rId18" w:subsetted="1" w:fontKey="{A72DD752-6932-4A70-A67F-3353D6AFA7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EF498" w14:textId="77777777" w:rsidR="00AF1ABB" w:rsidRDefault="00AF1ABB" w:rsidP="00220199">
      <w:pPr>
        <w:spacing w:line="240" w:lineRule="exact"/>
      </w:pPr>
      <w:r>
        <w:separator/>
      </w:r>
    </w:p>
  </w:footnote>
  <w:footnote w:type="continuationSeparator" w:id="0">
    <w:p w14:paraId="33415F38" w14:textId="77777777" w:rsidR="00AF1ABB" w:rsidRDefault="00AF1ABB">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6" w:author="Dániel Balogh" w:date="2020-11-02T09:08:00Z"/>
          <w:lang w:val="hu-HU"/>
        </w:rPr>
      </w:pPr>
      <w:ins w:id="217"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8"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4869"/>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D55EA"/>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CD55EA"/>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CD55EA"/>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CD55EA"/>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CD55EA"/>
    <w:pPr>
      <w:spacing w:before="240"/>
      <w:outlineLvl w:val="3"/>
    </w:pPr>
  </w:style>
  <w:style w:type="paragraph" w:styleId="Cmsor5">
    <w:name w:val="heading 5"/>
    <w:basedOn w:val="Norml"/>
    <w:next w:val="Cmsor3"/>
    <w:link w:val="Cmsor5Char"/>
    <w:uiPriority w:val="4"/>
    <w:qFormat/>
    <w:rsid w:val="00CD55EA"/>
    <w:pPr>
      <w:spacing w:before="120" w:after="60"/>
      <w:outlineLvl w:val="4"/>
    </w:pPr>
    <w:rPr>
      <w:rFonts w:ascii="Tahoma" w:hAnsi="Tahoma"/>
    </w:rPr>
  </w:style>
  <w:style w:type="paragraph" w:styleId="Cmsor6">
    <w:name w:val="heading 6"/>
    <w:basedOn w:val="Norml"/>
    <w:next w:val="Norml"/>
    <w:uiPriority w:val="9"/>
    <w:semiHidden/>
    <w:unhideWhenUsed/>
    <w:qFormat/>
    <w:rsid w:val="00CD55EA"/>
    <w:pPr>
      <w:keepNext/>
      <w:keepLines/>
      <w:spacing w:before="200" w:after="40"/>
      <w:outlineLvl w:val="5"/>
    </w:pPr>
    <w:rPr>
      <w:b/>
      <w:sz w:val="20"/>
      <w:szCs w:val="20"/>
    </w:rPr>
  </w:style>
  <w:style w:type="character" w:default="1" w:styleId="Bekezdsalapbettpusa">
    <w:name w:val="Default Paragraph Font"/>
    <w:uiPriority w:val="1"/>
    <w:semiHidden/>
    <w:unhideWhenUsed/>
    <w:rsid w:val="00CD55E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CD55EA"/>
  </w:style>
  <w:style w:type="table" w:customStyle="1" w:styleId="TableNormal">
    <w:name w:val="Table Normal"/>
    <w:rsid w:val="00CD55EA"/>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CD55EA"/>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CD55EA"/>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CD55EA"/>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CD55EA"/>
    <w:rPr>
      <w:sz w:val="16"/>
      <w:szCs w:val="16"/>
    </w:rPr>
  </w:style>
  <w:style w:type="paragraph" w:styleId="Buborkszveg">
    <w:name w:val="Balloon Text"/>
    <w:basedOn w:val="Norml"/>
    <w:link w:val="BuborkszvegChar"/>
    <w:uiPriority w:val="99"/>
    <w:semiHidden/>
    <w:unhideWhenUsed/>
    <w:rsid w:val="00CD55EA"/>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CD55EA"/>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CD55EA"/>
    <w:rPr>
      <w:i/>
      <w:noProof/>
    </w:rPr>
  </w:style>
  <w:style w:type="paragraph" w:styleId="Lista">
    <w:name w:val="List"/>
    <w:basedOn w:val="Norml"/>
    <w:uiPriority w:val="7"/>
    <w:qFormat/>
    <w:rsid w:val="00CD55EA"/>
    <w:pPr>
      <w:keepLines/>
      <w:widowControl/>
      <w:numPr>
        <w:numId w:val="4"/>
      </w:numPr>
    </w:pPr>
  </w:style>
  <w:style w:type="paragraph" w:styleId="Lista2">
    <w:name w:val="List 2"/>
    <w:basedOn w:val="Lista"/>
    <w:uiPriority w:val="7"/>
    <w:rsid w:val="00CD55EA"/>
    <w:pPr>
      <w:numPr>
        <w:ilvl w:val="1"/>
      </w:numPr>
    </w:pPr>
  </w:style>
  <w:style w:type="paragraph" w:styleId="Lista3">
    <w:name w:val="List 3"/>
    <w:basedOn w:val="Lista"/>
    <w:uiPriority w:val="7"/>
    <w:rsid w:val="00CD55EA"/>
    <w:pPr>
      <w:numPr>
        <w:ilvl w:val="2"/>
      </w:numPr>
    </w:pPr>
  </w:style>
  <w:style w:type="paragraph" w:styleId="Lista4">
    <w:name w:val="List 4"/>
    <w:basedOn w:val="Lista"/>
    <w:uiPriority w:val="7"/>
    <w:rsid w:val="00CD55EA"/>
    <w:pPr>
      <w:numPr>
        <w:ilvl w:val="3"/>
      </w:numPr>
    </w:pPr>
  </w:style>
  <w:style w:type="paragraph" w:styleId="Lista5">
    <w:name w:val="List 5"/>
    <w:basedOn w:val="Lista"/>
    <w:uiPriority w:val="7"/>
    <w:rsid w:val="00CD55EA"/>
    <w:pPr>
      <w:numPr>
        <w:ilvl w:val="4"/>
      </w:numPr>
    </w:pPr>
  </w:style>
  <w:style w:type="paragraph" w:styleId="lfej">
    <w:name w:val="header"/>
    <w:basedOn w:val="Norml"/>
    <w:link w:val="lfejChar"/>
    <w:uiPriority w:val="24"/>
    <w:qFormat/>
    <w:rsid w:val="00CD55EA"/>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CD55EA"/>
    <w:pPr>
      <w:ind w:left="720" w:hanging="720"/>
    </w:pPr>
  </w:style>
  <w:style w:type="character" w:customStyle="1" w:styleId="Code">
    <w:name w:val="Code"/>
    <w:uiPriority w:val="1"/>
    <w:qFormat/>
    <w:rsid w:val="00CD55E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CD55EA"/>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CD55EA"/>
    <w:rPr>
      <w:vertAlign w:val="superscript"/>
    </w:rPr>
  </w:style>
  <w:style w:type="character" w:customStyle="1" w:styleId="ForeignKannadaScript">
    <w:name w:val="Foreign: KannadaScript"/>
    <w:basedOn w:val="Foreign"/>
    <w:uiPriority w:val="1"/>
    <w:qFormat/>
    <w:rsid w:val="00CD55EA"/>
    <w:rPr>
      <w:rFonts w:ascii="Gentium Plus" w:hAnsi="Gentium Plus" w:cs="Arial Unicode MS"/>
      <w:b w:val="0"/>
      <w:i w:val="0"/>
      <w:noProof/>
    </w:rPr>
  </w:style>
  <w:style w:type="character" w:customStyle="1" w:styleId="ForeignTamilScript">
    <w:name w:val="Foreign: TamilScript"/>
    <w:basedOn w:val="Foreign"/>
    <w:uiPriority w:val="1"/>
    <w:qFormat/>
    <w:rsid w:val="00CD55EA"/>
    <w:rPr>
      <w:rFonts w:ascii="Gentium Plus" w:hAnsi="Gentium Plus" w:cs="Nirmala UI"/>
      <w:b w:val="0"/>
      <w:i w:val="0"/>
      <w:noProof/>
      <w:szCs w:val="24"/>
    </w:rPr>
  </w:style>
  <w:style w:type="character" w:customStyle="1" w:styleId="ForeignBalineseScript">
    <w:name w:val="Foreign: BalineseScript"/>
    <w:basedOn w:val="Foreign"/>
    <w:uiPriority w:val="1"/>
    <w:qFormat/>
    <w:rsid w:val="00CD55E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CD55EA"/>
    <w:rPr>
      <w:rFonts w:ascii="Leelawadee UI" w:hAnsi="Leelawadee UI" w:cs="Leelawadee UI"/>
      <w:i w:val="0"/>
      <w:noProof/>
    </w:rPr>
  </w:style>
  <w:style w:type="character" w:customStyle="1" w:styleId="ForeignBrahmiScript">
    <w:name w:val="Foreign: BrahmiScript"/>
    <w:basedOn w:val="Foreign"/>
    <w:uiPriority w:val="1"/>
    <w:qFormat/>
    <w:rsid w:val="00CD55EA"/>
    <w:rPr>
      <w:rFonts w:ascii="Segoe UI Historic" w:hAnsi="Segoe UI Historic" w:cs="Segoe UI Historic"/>
      <w:i w:val="0"/>
      <w:noProof/>
    </w:rPr>
  </w:style>
  <w:style w:type="character" w:customStyle="1" w:styleId="ForeignOriyaScript">
    <w:name w:val="Foreign: OriyaScript"/>
    <w:basedOn w:val="Foreign"/>
    <w:uiPriority w:val="1"/>
    <w:qFormat/>
    <w:rsid w:val="00CD55EA"/>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CD55E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CD55EA"/>
    <w:pPr>
      <w:tabs>
        <w:tab w:val="right" w:pos="851"/>
        <w:tab w:val="left" w:pos="1134"/>
      </w:tabs>
    </w:pPr>
    <w:rPr>
      <w:lang w:eastAsia="en-GB" w:bidi="hi-IN"/>
    </w:rPr>
  </w:style>
  <w:style w:type="character" w:styleId="Hiperhivatkozs">
    <w:name w:val="Hyperlink"/>
    <w:basedOn w:val="Bekezdsalapbettpusa"/>
    <w:uiPriority w:val="99"/>
    <w:unhideWhenUsed/>
    <w:rsid w:val="00CD55EA"/>
    <w:rPr>
      <w:color w:val="0000FF" w:themeColor="hyperlink"/>
      <w:u w:val="single"/>
    </w:rPr>
  </w:style>
  <w:style w:type="character" w:styleId="Feloldatlanmegemlts">
    <w:name w:val="Unresolved Mention"/>
    <w:basedOn w:val="Bekezdsalapbettpusa"/>
    <w:uiPriority w:val="99"/>
    <w:semiHidden/>
    <w:unhideWhenUsed/>
    <w:rsid w:val="00CD55EA"/>
    <w:rPr>
      <w:color w:val="605E5C"/>
      <w:shd w:val="clear" w:color="auto" w:fill="E1DFDD"/>
    </w:rPr>
  </w:style>
  <w:style w:type="character" w:styleId="Mrltotthiperhivatkozs">
    <w:name w:val="FollowedHyperlink"/>
    <w:basedOn w:val="Bekezdsalapbettpusa"/>
    <w:uiPriority w:val="99"/>
    <w:semiHidden/>
    <w:unhideWhenUsed/>
    <w:rsid w:val="00CD55EA"/>
    <w:rPr>
      <w:color w:val="800080" w:themeColor="followedHyperlink"/>
      <w:u w:val="single"/>
    </w:rPr>
  </w:style>
  <w:style w:type="table" w:styleId="Rcsostblzat">
    <w:name w:val="Table Grid"/>
    <w:basedOn w:val="Normltblzat"/>
    <w:uiPriority w:val="39"/>
    <w:rsid w:val="00CD5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CD55E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CD55EA"/>
    <w:rPr>
      <w:noProof/>
      <w:position w:val="-10"/>
      <w:lang w:val="en-GB" w:eastAsia="fr-FR"/>
    </w:rPr>
  </w:style>
  <w:style w:type="character" w:customStyle="1" w:styleId="ForeignKhmerScript">
    <w:name w:val="Foreign: KhmerScript"/>
    <w:basedOn w:val="Bekezdsalapbettpusa"/>
    <w:uiPriority w:val="1"/>
    <w:qFormat/>
    <w:rsid w:val="00CD55EA"/>
    <w:rPr>
      <w:rFonts w:ascii="Gentium Plus" w:hAnsi="Gentium Plus" w:cs="DaunPenh"/>
      <w:szCs w:val="36"/>
      <w:lang w:bidi="km-KH"/>
    </w:rPr>
  </w:style>
  <w:style w:type="paragraph" w:styleId="TJ1">
    <w:name w:val="toc 1"/>
    <w:basedOn w:val="Norml"/>
    <w:next w:val="Norml"/>
    <w:uiPriority w:val="39"/>
    <w:unhideWhenUsed/>
    <w:rsid w:val="00CD55E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CD55E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CD55EA"/>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CD55EA"/>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CD55EA"/>
    <w:rPr>
      <w:smallCaps/>
      <w:noProof/>
    </w:rPr>
  </w:style>
  <w:style w:type="character" w:customStyle="1" w:styleId="Codeattribute">
    <w:name w:val="Code_attribute"/>
    <w:basedOn w:val="Code"/>
    <w:uiPriority w:val="1"/>
    <w:qFormat/>
    <w:rsid w:val="00CD55E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CD55E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CD55E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CD55E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CD55E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CD55E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CD55EA"/>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CD55E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CD55EA"/>
    <w:pPr>
      <w:widowControl/>
      <w:numPr>
        <w:numId w:val="30"/>
      </w:numPr>
      <w:spacing w:before="60"/>
      <w:contextualSpacing/>
    </w:pPr>
  </w:style>
  <w:style w:type="character" w:customStyle="1" w:styleId="ForeignTamilGrantha">
    <w:name w:val="Foreign:TamilGrantha"/>
    <w:basedOn w:val="ForeignTamilScript"/>
    <w:uiPriority w:val="1"/>
    <w:qFormat/>
    <w:rsid w:val="00CD55E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CD55EA"/>
    <w:rPr>
      <w:rFonts w:ascii="Gentium Plus" w:hAnsi="Gentium Plus" w:cs="Arial Unicode MS"/>
      <w:b w:val="0"/>
      <w:i w:val="0"/>
      <w:noProof/>
    </w:rPr>
  </w:style>
  <w:style w:type="character" w:customStyle="1" w:styleId="MetreCode">
    <w:name w:val="MetreCode"/>
    <w:basedOn w:val="Bekezdsalapbettpusa"/>
    <w:uiPriority w:val="1"/>
    <w:qFormat/>
    <w:rsid w:val="00CD55EA"/>
    <w:rPr>
      <w:rFonts w:ascii="Cardo" w:eastAsia="Arial Unicode MS" w:hAnsi="Cardo" w:cs="Arial Unicode MS"/>
      <w:spacing w:val="30"/>
    </w:rPr>
  </w:style>
  <w:style w:type="paragraph" w:customStyle="1" w:styleId="Frontmatter">
    <w:name w:val="Frontmatter"/>
    <w:basedOn w:val="Norml"/>
    <w:qFormat/>
    <w:rsid w:val="00CD55E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CD55EA"/>
    <w:rPr>
      <w:rFonts w:ascii="Myanmar Text" w:hAnsi="Myanmar Text" w:cs="Myanmar Text"/>
      <w:i w:val="0"/>
      <w:noProof/>
    </w:rPr>
  </w:style>
  <w:style w:type="character" w:customStyle="1" w:styleId="JegyzetszvegChar">
    <w:name w:val="Jegyzetszöveg Char"/>
    <w:basedOn w:val="Bekezdsalapbettpusa"/>
    <w:link w:val="Jegyzetszveg"/>
    <w:uiPriority w:val="99"/>
    <w:rsid w:val="00CD55EA"/>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CD55EA"/>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CD55EA"/>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CD55EA"/>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CD55E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CD55E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CD55E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CD55EA"/>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CD55EA"/>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CD55EA"/>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CD55EA"/>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CD55EA"/>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CD55EA"/>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standards.iso.org/ittf/PubliclyAvailableStandards/c069119_ISO_IEC_10646_2017.zip" TargetMode="Externa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yperlink" Target="https://www.iso.org/standard/28333.html" TargetMode="External"/><Relationship Id="rId40" Type="http://schemas.openxmlformats.org/officeDocument/2006/relationships/hyperlink" Target="https://standards.iso.org/ittf/PubliclyAvailableStandards/c069119_ISO_IEC_10646_2017.zi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cid:7FF003FC-AD44-408E-97ED-9E9C27A21448@home"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www.iso.org/standard/28333.html" TargetMode="External"/><Relationship Id="rId20" Type="http://schemas.openxmlformats.org/officeDocument/2006/relationships/image" Target="media/image8.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1E6F-66A5-D641-AD8A-5729EAA0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16</TotalTime>
  <Pages>29</Pages>
  <Words>11056</Words>
  <Characters>76292</Characters>
  <Application>Microsoft Office Word</Application>
  <DocSecurity>0</DocSecurity>
  <Lines>635</Lines>
  <Paragraphs>174</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19</cp:revision>
  <cp:lastPrinted>2019-08-29T12:31:00Z</cp:lastPrinted>
  <dcterms:created xsi:type="dcterms:W3CDTF">2020-07-02T09:25:00Z</dcterms:created>
  <dcterms:modified xsi:type="dcterms:W3CDTF">2021-11-22T13:51:00Z</dcterms:modified>
</cp:coreProperties>
</file>