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275981">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275981">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275981">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275981">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275981">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275981">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275981">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275981">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275981">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275981">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275981">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275981">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275981">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275981">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275981">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275981">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275981">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275981">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275981">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275981">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275981">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275981">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275981">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275981">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275981">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275981">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275981">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275981">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275981">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275981">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275981">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275981">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275981">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275981">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275981">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275981">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275981">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275981">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275981">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275981">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275981">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275981">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275981">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275981">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275981">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275981">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275981">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275981">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275981">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proofErr w:type="spellStart"/>
      <w:ins w:id="156" w:author="Dániel Balogh" w:date="2021-01-29T09:58:00Z">
        <w:r w:rsidRPr="00983601">
          <w:rPr>
            <w:b/>
            <w:bCs/>
            <w:i/>
            <w:iCs/>
            <w:rPrChange w:id="157"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08" w:author="Arlo Griffiths" w:date="2021-10-12T07:08:00Z">
              <w:r>
                <w:rPr>
                  <w:rStyle w:val="Foreign"/>
                </w:rPr>
                <w:t>ə</w:t>
              </w:r>
            </w:ins>
            <w:ins w:id="20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0" w:author="Dániel Balogh" w:date="2020-11-02T08:51:00Z">
              <w:r w:rsidRPr="00731E68">
                <w:rPr>
                  <w:rStyle w:val="Foreign"/>
                </w:rPr>
                <w:t>A</w:t>
              </w:r>
              <w:r w:rsidRPr="007D6365">
                <w:t xml:space="preserve"> with</w:t>
              </w:r>
              <w:r>
                <w:t xml:space="preserve"> </w:t>
              </w:r>
            </w:ins>
            <w:ins w:id="211" w:author="Dániel Balogh" w:date="2020-11-02T08:52:00Z">
              <w:r w:rsidRPr="007D6365">
                <w:rPr>
                  <w:rStyle w:val="Foreign"/>
                  <w:rFonts w:eastAsia="Arial"/>
                </w:rPr>
                <w:t>ə</w:t>
              </w:r>
            </w:ins>
            <w:ins w:id="21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4" w:author="Dániel Balogh" w:date="2020-11-02T08:52:00Z">
              <w:r>
                <w:rPr>
                  <w:rStyle w:val="Foreign"/>
                </w:rPr>
                <w:t>q</w:t>
              </w:r>
              <w:r w:rsidRPr="007D6365">
                <w:rPr>
                  <w:rStyle w:val="Foreign"/>
                  <w:rFonts w:eastAsia="Arial"/>
                </w:rPr>
                <w:t>ə</w:t>
              </w:r>
              <w:r>
                <w:rPr>
                  <w:rStyle w:val="Foreign"/>
                  <w:rFonts w:eastAsia="Arial"/>
                </w:rPr>
                <w:t>:</w:t>
              </w:r>
            </w:ins>
            <w:ins w:id="215"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19" w:author="Arlo Griffiths" w:date="2021-10-12T07:08:00Z">
              <w:r>
                <w:rPr>
                  <w:rStyle w:val="Foreign"/>
                </w:rPr>
                <w:t>ə̄</w:t>
              </w:r>
            </w:ins>
            <w:ins w:id="220"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1" w:name="_ehbz2lfh7tyw" w:colFirst="0" w:colLast="0"/>
      <w:bookmarkStart w:id="222" w:name="_3d3e9odqzwx0" w:colFirst="0" w:colLast="0"/>
      <w:bookmarkStart w:id="223" w:name="_Toc44587480"/>
      <w:bookmarkStart w:id="224" w:name="_Toc17811436"/>
      <w:bookmarkStart w:id="225" w:name="_Toc17811491"/>
      <w:bookmarkStart w:id="226" w:name="_Ref15558460"/>
      <w:bookmarkEnd w:id="221"/>
      <w:bookmarkEnd w:id="222"/>
      <w:r>
        <w:t>Multiple vowel markers</w:t>
      </w:r>
      <w:r w:rsidR="002A4AC3">
        <w:t xml:space="preserve"> within an </w:t>
      </w:r>
      <w:r w:rsidR="002A4AC3" w:rsidRPr="00061C63">
        <w:rPr>
          <w:rStyle w:val="Foreign"/>
        </w:rPr>
        <w:t>akṣara</w:t>
      </w:r>
      <w:bookmarkEnd w:id="223"/>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7" w:name="_Ref15558434"/>
      <w:bookmarkStart w:id="228" w:name="_Toc17811435"/>
      <w:bookmarkStart w:id="229" w:name="_Toc17811490"/>
      <w:bookmarkStart w:id="230" w:name="_Toc44587481"/>
      <w:r>
        <w:t>Repurposed vowel markers</w:t>
      </w:r>
      <w:bookmarkEnd w:id="227"/>
      <w:bookmarkEnd w:id="228"/>
      <w:bookmarkEnd w:id="229"/>
      <w:bookmarkEnd w:id="230"/>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1"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2" w:author="Dániel Balogh" w:date="2020-11-02T09:05:00Z">
          <w:pPr>
            <w:pStyle w:val="Lista2"/>
          </w:pPr>
        </w:pPrChange>
      </w:pPr>
      <w:ins w:id="23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4" w:author="Dániel Balogh" w:date="2020-11-02T09:06:00Z">
        <w:r>
          <w:t xml:space="preserve">e.g. </w:t>
        </w:r>
      </w:ins>
      <w:ins w:id="235" w:author="Dániel Balogh" w:date="2020-11-02T09:07:00Z">
        <w:r w:rsidRPr="00A17AB9">
          <w:rPr>
            <w:rStyle w:val="Foreign"/>
            <w:rPrChange w:id="236"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7" w:author="Dániel Balogh" w:date="2020-11-02T09:07:00Z">
        <w:r>
          <w:t>3.3.4</w:t>
        </w:r>
        <w:r>
          <w:fldChar w:fldCharType="end"/>
        </w:r>
        <w:r>
          <w:t xml:space="preserve"> about the v</w:t>
        </w:r>
      </w:ins>
      <w:ins w:id="238"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9" w:name="_Toc44587482"/>
      <w:r>
        <w:t>Short vowel written where a corresponding long vowel is expected</w:t>
      </w:r>
      <w:bookmarkEnd w:id="224"/>
      <w:bookmarkEnd w:id="225"/>
      <w:bookmarkEnd w:id="23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40" w:name="_8gpvi1clotas" w:colFirst="0" w:colLast="0"/>
      <w:bookmarkStart w:id="241" w:name="_Ref15558462"/>
      <w:bookmarkStart w:id="242" w:name="_Toc17811439"/>
      <w:bookmarkStart w:id="243" w:name="_Toc17811494"/>
      <w:bookmarkStart w:id="244" w:name="_Ref22719423"/>
      <w:bookmarkStart w:id="245" w:name="_Toc44587483"/>
      <w:bookmarkEnd w:id="226"/>
      <w:bookmarkEnd w:id="240"/>
      <w:r>
        <w:t>U</w:t>
      </w:r>
      <w:r w:rsidR="00395046">
        <w:t xml:space="preserve">nusually composed </w:t>
      </w:r>
      <w:bookmarkEnd w:id="241"/>
      <w:bookmarkEnd w:id="242"/>
      <w:bookmarkEnd w:id="243"/>
      <w:bookmarkEnd w:id="244"/>
      <w:r w:rsidR="006A3DF4">
        <w:t>complex characters</w:t>
      </w:r>
      <w:bookmarkEnd w:id="24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6"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4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48" w:author="Dániel Balogh" w:date="2021-05-27T10:43:00Z">
        <w:r>
          <w:t xml:space="preserve">e.g. </w:t>
        </w:r>
        <w:r w:rsidRPr="00DF08BC">
          <w:rPr>
            <w:rStyle w:val="Foreign"/>
            <w:rPrChange w:id="249"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50" w:name="_Ref17795443"/>
      <w:bookmarkStart w:id="251" w:name="_Toc17811440"/>
      <w:bookmarkStart w:id="252" w:name="_Toc17811495"/>
      <w:bookmarkStart w:id="253" w:name="_Toc44587484"/>
      <w:r w:rsidRPr="00424A23">
        <w:t>Characters with alternative or optional phonemic values</w:t>
      </w:r>
      <w:bookmarkEnd w:id="250"/>
      <w:bookmarkEnd w:id="251"/>
      <w:bookmarkEnd w:id="252"/>
      <w:bookmarkEnd w:id="25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54" w:name="_Hlk44319749"/>
      <w:r>
        <w:t>the numeral 2 is used in Old Sundanese to represent the phonemes /</w:t>
      </w:r>
      <w:proofErr w:type="spellStart"/>
      <w:r>
        <w:t>ro</w:t>
      </w:r>
      <w:proofErr w:type="spellEnd"/>
      <w:r>
        <w:t>/</w:t>
      </w:r>
      <w:bookmarkEnd w:id="25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55" w:name="_77xvqqxwsyaq" w:colFirst="0" w:colLast="0"/>
      <w:bookmarkStart w:id="256" w:name="_Ref23844494"/>
      <w:bookmarkStart w:id="257" w:name="_Toc44587485"/>
      <w:bookmarkStart w:id="258" w:name="_Toc17811441"/>
      <w:bookmarkStart w:id="259" w:name="_Toc17811496"/>
      <w:bookmarkEnd w:id="255"/>
      <w:r>
        <w:lastRenderedPageBreak/>
        <w:t>Complex characters split by an intervening feature</w:t>
      </w:r>
      <w:bookmarkEnd w:id="256"/>
      <w:bookmarkEnd w:id="257"/>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60"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61"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62" w:author="Dániel Balogh" w:date="2021-05-26T08:55:00Z">
          <w:pPr>
            <w:pStyle w:val="Lista2"/>
          </w:pPr>
        </w:pPrChange>
      </w:pPr>
      <w:ins w:id="263" w:author="Dániel Balogh" w:date="2021-05-26T08:55:00Z">
        <w:r>
          <w:t>e.g.</w:t>
        </w:r>
      </w:ins>
      <w:ins w:id="264" w:author="Dániel Balogh" w:date="2021-05-26T08:54:00Z">
        <w:r>
          <w:t xml:space="preserve"> </w:t>
        </w:r>
      </w:ins>
      <w:ins w:id="265" w:author="Dániel Balogh" w:date="2021-05-26T08:52:00Z">
        <w:r w:rsidRPr="000C0543">
          <w:rPr>
            <w:i/>
            <w:iCs/>
            <w:rPrChange w:id="266" w:author="Dániel Balogh" w:date="2021-05-26T08:54:00Z">
              <w:rPr/>
            </w:rPrChange>
          </w:rPr>
          <w:t>A⌈</w:t>
        </w:r>
      </w:ins>
      <w:ins w:id="267" w:author="Dániel Balogh" w:date="2021-05-26T08:55:00Z">
        <w:r>
          <w:rPr>
            <w:i/>
            <w:iCs/>
          </w:rPr>
          <w:t>_</w:t>
        </w:r>
      </w:ins>
      <w:proofErr w:type="spellStart"/>
      <w:ins w:id="268" w:author="Dániel Balogh" w:date="2021-05-26T08:52:00Z">
        <w:r w:rsidRPr="000C0543">
          <w:rPr>
            <w:i/>
            <w:iCs/>
            <w:rPrChange w:id="269" w:author="Dániel Balogh" w:date="2021-05-26T08:54:00Z">
              <w:rPr/>
            </w:rPrChange>
          </w:rPr>
          <w:t>horātri</w:t>
        </w:r>
      </w:ins>
      <w:proofErr w:type="spellEnd"/>
      <w:ins w:id="270" w:author="Dániel Balogh" w:date="2021-05-26T08:55:00Z">
        <w:r>
          <w:t xml:space="preserve"> </w:t>
        </w:r>
      </w:ins>
      <w:ins w:id="271"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72" w:name="_Ref40103880"/>
      <w:bookmarkStart w:id="273" w:name="_Toc44587486"/>
      <w:r>
        <w:t xml:space="preserve">Special forms of </w:t>
      </w:r>
      <w:r>
        <w:rPr>
          <w:rStyle w:val="Foreign"/>
        </w:rPr>
        <w:t>anusvāra</w:t>
      </w:r>
      <w:bookmarkEnd w:id="272"/>
      <w:bookmarkEnd w:id="273"/>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4"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5"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6" w:author="Dániel Balogh" w:date="2021-01-29T10:05:00Z"/>
        </w:rPr>
      </w:pPr>
      <w:r>
        <w:rPr>
          <w:noProof/>
        </w:rPr>
        <w:lastRenderedPageBreak/>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77" w:author="Dániel Balogh" w:date="2021-01-29T10:05:00Z">
        <w:r>
          <w:t xml:space="preserve">note that if you use an asterisk for this purpose, then </w:t>
        </w:r>
      </w:ins>
      <w:ins w:id="278" w:author="Dániel Balogh" w:date="2021-01-29T10:06:00Z">
        <w:r>
          <w:t>you are advised not to use</w:t>
        </w:r>
      </w:ins>
      <w:ins w:id="279" w:author="Dániel Balogh" w:date="2021-01-29T10:05:00Z">
        <w:r>
          <w:t xml:space="preserve"> asterisks as shorthand for a zero vowel marker (§</w:t>
        </w:r>
        <w:r>
          <w:fldChar w:fldCharType="begin"/>
        </w:r>
        <w:r>
          <w:instrText xml:space="preserve"> REF _Ref17800758 \r \h </w:instrText>
        </w:r>
      </w:ins>
      <w:ins w:id="280"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81" w:name="_Toc44587487"/>
      <w:r>
        <w:lastRenderedPageBreak/>
        <w:t>Non-alphabetic Characters</w:t>
      </w:r>
      <w:bookmarkEnd w:id="258"/>
      <w:bookmarkEnd w:id="259"/>
      <w:bookmarkEnd w:id="281"/>
    </w:p>
    <w:p w14:paraId="00000105" w14:textId="0CACB230" w:rsidR="006F3A4A" w:rsidRDefault="00395046" w:rsidP="00AF2BAB">
      <w:pPr>
        <w:pStyle w:val="Cmsor2"/>
        <w:numPr>
          <w:ilvl w:val="1"/>
          <w:numId w:val="16"/>
        </w:numPr>
      </w:pPr>
      <w:bookmarkStart w:id="282" w:name="_lskh4nb1o2vy" w:colFirst="0" w:colLast="0"/>
      <w:bookmarkStart w:id="283" w:name="_Toc17811442"/>
      <w:bookmarkStart w:id="284" w:name="_Toc17811497"/>
      <w:bookmarkStart w:id="285" w:name="_Toc44587488"/>
      <w:bookmarkEnd w:id="282"/>
      <w:r>
        <w:t>Numerals</w:t>
      </w:r>
      <w:bookmarkEnd w:id="283"/>
      <w:bookmarkEnd w:id="284"/>
      <w:bookmarkEnd w:id="285"/>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86" w:name="_Toc44587489"/>
      <w:r>
        <w:rPr>
          <w:lang w:eastAsia="en-GB" w:bidi="hi-IN"/>
        </w:rPr>
        <w:t>Numbers denoted by bars</w:t>
      </w:r>
      <w:bookmarkEnd w:id="286"/>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87" w:name="_Ref23770948"/>
      <w:bookmarkStart w:id="288" w:name="_Toc44587490"/>
      <w:r>
        <w:rPr>
          <w:lang w:eastAsia="en-GB" w:bidi="hi-IN"/>
        </w:rPr>
        <w:lastRenderedPageBreak/>
        <w:t>Fractions</w:t>
      </w:r>
      <w:bookmarkEnd w:id="287"/>
      <w:bookmarkEnd w:id="288"/>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89" w:name="_fxkp7m4gvcim" w:colFirst="0" w:colLast="0"/>
      <w:bookmarkStart w:id="290" w:name="_Ref40886489"/>
      <w:bookmarkStart w:id="291" w:name="_Ref40887370"/>
      <w:bookmarkStart w:id="292" w:name="_Toc44587491"/>
      <w:bookmarkStart w:id="293" w:name="_Toc17811443"/>
      <w:bookmarkStart w:id="294" w:name="_Toc17811498"/>
      <w:bookmarkStart w:id="295" w:name="_Ref24531259"/>
      <w:bookmarkEnd w:id="289"/>
      <w:r>
        <w:t>Symbols</w:t>
      </w:r>
      <w:bookmarkEnd w:id="290"/>
      <w:bookmarkEnd w:id="291"/>
      <w:bookmarkEnd w:id="292"/>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96" w:name="_Ref15562528"/>
      <w:bookmarkStart w:id="297" w:name="_Toc17811445"/>
      <w:bookmarkStart w:id="298"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99" w:name="_Toc44587492"/>
      <w:bookmarkEnd w:id="296"/>
      <w:bookmarkEnd w:id="297"/>
      <w:bookmarkEnd w:id="298"/>
      <w:r>
        <w:t>P</w:t>
      </w:r>
      <w:r w:rsidR="00395046">
        <w:t>unctuation</w:t>
      </w:r>
      <w:bookmarkEnd w:id="293"/>
      <w:bookmarkEnd w:id="294"/>
      <w:r w:rsidR="00A10D75">
        <w:t xml:space="preserve"> </w:t>
      </w:r>
      <w:r w:rsidR="00FB3701">
        <w:t>m</w:t>
      </w:r>
      <w:r w:rsidR="00A10D75">
        <w:t>arks</w:t>
      </w:r>
      <w:bookmarkEnd w:id="295"/>
      <w:bookmarkEnd w:id="299"/>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00" w:name="_118t60ako401" w:colFirst="0" w:colLast="0"/>
      <w:bookmarkStart w:id="301" w:name="_Toc17811444"/>
      <w:bookmarkStart w:id="302" w:name="_Toc17811499"/>
      <w:bookmarkStart w:id="303" w:name="_Toc44587493"/>
      <w:bookmarkEnd w:id="300"/>
      <w:r>
        <w:t xml:space="preserve">Space </w:t>
      </w:r>
      <w:r w:rsidR="00FB3701">
        <w:t>f</w:t>
      </w:r>
      <w:r>
        <w:t xml:space="preserve">iller </w:t>
      </w:r>
      <w:r w:rsidR="00FB3701">
        <w:t>s</w:t>
      </w:r>
      <w:r>
        <w:t>igns</w:t>
      </w:r>
      <w:bookmarkEnd w:id="301"/>
      <w:bookmarkEnd w:id="302"/>
      <w:bookmarkEnd w:id="303"/>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04" w:name="_qf594d17lij7" w:colFirst="0" w:colLast="0"/>
      <w:bookmarkStart w:id="305" w:name="_3n6j1rqqfqgj" w:colFirst="0" w:colLast="0"/>
      <w:bookmarkStart w:id="306" w:name="_Toc44587494"/>
      <w:bookmarkStart w:id="307" w:name="_Toc17811446"/>
      <w:bookmarkStart w:id="308" w:name="_Toc17811501"/>
      <w:bookmarkStart w:id="309" w:name="_Ref22719364"/>
      <w:bookmarkEnd w:id="304"/>
      <w:bookmarkEnd w:id="305"/>
      <w:r>
        <w:t>Generic symbols</w:t>
      </w:r>
      <w:bookmarkEnd w:id="306"/>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10" w:author="Dániel Balogh" w:date="2021-01-29T15:59:00Z">
        <w:r w:rsidDel="00EE1A12">
          <w:delText>to be added to the § character</w:delText>
        </w:r>
      </w:del>
      <w:ins w:id="311"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12" w:name="_Toc44587495"/>
      <w:r>
        <w:t>Space</w:t>
      </w:r>
      <w:bookmarkEnd w:id="307"/>
      <w:bookmarkEnd w:id="308"/>
      <w:bookmarkEnd w:id="309"/>
      <w:bookmarkEnd w:id="312"/>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13" w:name="_3znysh7" w:colFirst="0" w:colLast="0"/>
      <w:bookmarkStart w:id="314" w:name="_3vicsiwxvh94" w:colFirst="0" w:colLast="0"/>
      <w:bookmarkStart w:id="315" w:name="_hv2uvfxl0lay" w:colFirst="0" w:colLast="0"/>
      <w:bookmarkStart w:id="316" w:name="_ql9phuu609jo" w:colFirst="0" w:colLast="0"/>
      <w:bookmarkStart w:id="317" w:name="_Toc17811447"/>
      <w:bookmarkStart w:id="318" w:name="_Toc17811502"/>
      <w:bookmarkStart w:id="319" w:name="_Toc44587496"/>
      <w:bookmarkEnd w:id="313"/>
      <w:bookmarkEnd w:id="314"/>
      <w:bookmarkEnd w:id="315"/>
      <w:bookmarkEnd w:id="316"/>
      <w:r w:rsidRPr="002E3853">
        <w:lastRenderedPageBreak/>
        <w:t>References</w:t>
      </w:r>
      <w:bookmarkEnd w:id="317"/>
      <w:bookmarkEnd w:id="318"/>
      <w:bookmarkEnd w:id="319"/>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6">
        <w:r>
          <w:t xml:space="preserve"> </w:t>
        </w:r>
      </w:hyperlink>
      <w:hyperlink r:id="rId37">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8">
        <w:r>
          <w:t xml:space="preserve"> </w:t>
        </w:r>
      </w:hyperlink>
      <w:hyperlink r:id="rId39">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0"/>
      <w:footerReference w:type="default" r:id="rId41"/>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6E065" w14:textId="77777777" w:rsidR="00275981" w:rsidRDefault="00275981">
      <w:r>
        <w:separator/>
      </w:r>
    </w:p>
  </w:endnote>
  <w:endnote w:type="continuationSeparator" w:id="0">
    <w:p w14:paraId="30221DBC" w14:textId="77777777" w:rsidR="00275981" w:rsidRDefault="00275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3F771E74-81F0-4FC0-B9A1-0DC5A3CBC480}"/>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A752440F-A2C1-43F1-B631-AD8B15ED07E6}"/>
    <w:embedBold r:id="rId3" w:fontKey="{5878CD55-20BC-4174-ACB7-FA405778CEC8}"/>
    <w:embedItalic r:id="rId4" w:fontKey="{3292555E-A4FB-43F0-9A3B-D534ECEB57AF}"/>
    <w:embedBoldItalic r:id="rId5" w:fontKey="{D028CDAC-6013-4464-A86B-32F2C4A0B9D0}"/>
  </w:font>
  <w:font w:name="Arial Unicode MS">
    <w:panose1 w:val="020B0604020202020204"/>
    <w:charset w:val="80"/>
    <w:family w:val="swiss"/>
    <w:pitch w:val="variable"/>
    <w:sig w:usb0="F7FFAFFF" w:usb1="E9DFFFFF" w:usb2="0000003F" w:usb3="00000000" w:csb0="003F01FF" w:csb1="00000000"/>
    <w:embedRegular r:id="rId6" w:subsetted="1" w:fontKey="{2314F157-1944-4938-A746-72A69337BE2F}"/>
  </w:font>
  <w:font w:name="Calibri">
    <w:panose1 w:val="020F0502020204030204"/>
    <w:charset w:val="EE"/>
    <w:family w:val="swiss"/>
    <w:pitch w:val="variable"/>
    <w:sig w:usb0="E4002EFF" w:usb1="C000247B" w:usb2="00000009" w:usb3="00000000" w:csb0="000001FF" w:csb1="00000000"/>
    <w:embedRegular r:id="rId7" w:fontKey="{F3A61234-B758-495A-B4E2-A4278A2B8621}"/>
    <w:embedBold r:id="rId8" w:fontKey="{69A65EF3-5C3B-4B27-A538-AB403E340698}"/>
    <w:embedItalic r:id="rId9" w:fontKey="{927A3971-EB27-4D86-99EF-F6BA80FC308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D41B4E79-C443-46CA-A30C-84D1CB343CCF}"/>
  </w:font>
  <w:font w:name="Nirmala UI">
    <w:panose1 w:val="020B0502040204020203"/>
    <w:charset w:val="00"/>
    <w:family w:val="swiss"/>
    <w:pitch w:val="variable"/>
    <w:sig w:usb0="80FF8023" w:usb1="0200004A" w:usb2="00000200" w:usb3="00000000" w:csb0="00000001" w:csb1="00000000"/>
    <w:embedRegular r:id="rId11" w:subsetted="1" w:fontKey="{FF64C6BD-A094-4676-9131-1310B331BD73}"/>
  </w:font>
  <w:font w:name="Noto Sans Balinese">
    <w:panose1 w:val="020B0502040504020204"/>
    <w:charset w:val="00"/>
    <w:family w:val="swiss"/>
    <w:pitch w:val="variable"/>
    <w:sig w:usb0="00000003" w:usb1="00000000" w:usb2="00000000" w:usb3="00000000" w:csb0="00000001" w:csb1="00000000"/>
    <w:embedRegular r:id="rId12" w:subsetted="1" w:fontKey="{62360273-FCF5-43B9-9EE9-F6641A2966BA}"/>
  </w:font>
  <w:font w:name="Leelawadee UI">
    <w:panose1 w:val="020B0502040204020203"/>
    <w:charset w:val="00"/>
    <w:family w:val="swiss"/>
    <w:pitch w:val="variable"/>
    <w:sig w:usb0="A3000003" w:usb1="00000000" w:usb2="00010000" w:usb3="00000000" w:csb0="00010101" w:csb1="00000000"/>
    <w:embedRegular r:id="rId13" w:subsetted="1" w:fontKey="{E14ABB73-79F9-47C1-96F7-5A85AA730C7A}"/>
  </w:font>
  <w:font w:name="Segoe UI Historic">
    <w:panose1 w:val="020B0502040204020203"/>
    <w:charset w:val="00"/>
    <w:family w:val="swiss"/>
    <w:pitch w:val="variable"/>
    <w:sig w:usb0="800001EF" w:usb1="02000002" w:usb2="0060C080" w:usb3="00000000" w:csb0="00000001" w:csb1="00000000"/>
    <w:embedRegular r:id="rId14" w:fontKey="{8FFD20D6-BD8E-4DD0-B80C-AC36E0925F4E}"/>
  </w:font>
  <w:font w:name="DaunPenh">
    <w:charset w:val="00"/>
    <w:family w:val="auto"/>
    <w:pitch w:val="variable"/>
    <w:sig w:usb0="80000003" w:usb1="00000000" w:usb2="00010000" w:usb3="00000000" w:csb0="00000001" w:csb1="00000000"/>
    <w:embedRegular r:id="rId15" w:subsetted="1" w:fontKey="{E223713E-1089-4555-8E2C-1DF34F0A5A26}"/>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1D91E281-1F80-4521-99D7-BF2BEF630B34}"/>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4C7E9D02-A192-4208-BFD0-39344BDC745F}"/>
  </w:font>
  <w:font w:name="Segoe UI Symbol">
    <w:panose1 w:val="020B0502040204020203"/>
    <w:charset w:val="00"/>
    <w:family w:val="swiss"/>
    <w:pitch w:val="variable"/>
    <w:sig w:usb0="800001E3" w:usb1="1200FFEF" w:usb2="00040000" w:usb3="00000000" w:csb0="00000001" w:csb1="00000000"/>
    <w:embedRegular r:id="rId18" w:subsetted="1" w:fontKey="{3E73FBFB-5580-4C64-8672-84849141A0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4248A" w14:textId="77777777" w:rsidR="00275981" w:rsidRDefault="00275981" w:rsidP="00220199">
      <w:pPr>
        <w:spacing w:line="240" w:lineRule="exact"/>
      </w:pPr>
      <w:r>
        <w:separator/>
      </w:r>
    </w:p>
  </w:footnote>
  <w:footnote w:type="continuationSeparator" w:id="0">
    <w:p w14:paraId="6308DB12" w14:textId="77777777" w:rsidR="00275981" w:rsidRDefault="00275981">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6" w:author="Dániel Balogh" w:date="2020-11-02T09:08:00Z"/>
          <w:lang w:val="hu-HU"/>
        </w:rPr>
      </w:pPr>
      <w:ins w:id="217"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8"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824C3"/>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824C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824C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824C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8824C3"/>
    <w:pPr>
      <w:spacing w:before="240"/>
      <w:outlineLvl w:val="3"/>
    </w:pPr>
  </w:style>
  <w:style w:type="paragraph" w:styleId="Cmsor5">
    <w:name w:val="heading 5"/>
    <w:basedOn w:val="Norml"/>
    <w:next w:val="Cmsor3"/>
    <w:link w:val="Cmsor5Char"/>
    <w:uiPriority w:val="4"/>
    <w:qFormat/>
    <w:rsid w:val="008824C3"/>
    <w:pPr>
      <w:spacing w:before="120" w:after="60"/>
      <w:outlineLvl w:val="4"/>
    </w:pPr>
    <w:rPr>
      <w:rFonts w:ascii="Tahoma" w:hAnsi="Tahoma"/>
    </w:rPr>
  </w:style>
  <w:style w:type="paragraph" w:styleId="Cmsor6">
    <w:name w:val="heading 6"/>
    <w:basedOn w:val="Norml"/>
    <w:next w:val="Norml"/>
    <w:uiPriority w:val="9"/>
    <w:semiHidden/>
    <w:unhideWhenUsed/>
    <w:qFormat/>
    <w:rsid w:val="008824C3"/>
    <w:pPr>
      <w:keepNext/>
      <w:keepLines/>
      <w:spacing w:before="200" w:after="40"/>
      <w:outlineLvl w:val="5"/>
    </w:pPr>
    <w:rPr>
      <w:b/>
      <w:sz w:val="20"/>
      <w:szCs w:val="20"/>
    </w:rPr>
  </w:style>
  <w:style w:type="character" w:default="1" w:styleId="Bekezdsalapbettpusa">
    <w:name w:val="Default Paragraph Font"/>
    <w:uiPriority w:val="1"/>
    <w:semiHidden/>
    <w:unhideWhenUsed/>
    <w:rsid w:val="008824C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824C3"/>
  </w:style>
  <w:style w:type="table" w:customStyle="1" w:styleId="TableNormal">
    <w:name w:val="Table Normal"/>
    <w:rsid w:val="008824C3"/>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8824C3"/>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8824C3"/>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8824C3"/>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824C3"/>
    <w:rPr>
      <w:sz w:val="16"/>
      <w:szCs w:val="16"/>
    </w:rPr>
  </w:style>
  <w:style w:type="paragraph" w:styleId="Buborkszveg">
    <w:name w:val="Balloon Text"/>
    <w:basedOn w:val="Norml"/>
    <w:link w:val="BuborkszvegChar"/>
    <w:uiPriority w:val="99"/>
    <w:semiHidden/>
    <w:unhideWhenUsed/>
    <w:rsid w:val="008824C3"/>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8824C3"/>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824C3"/>
    <w:rPr>
      <w:i/>
      <w:noProof/>
    </w:rPr>
  </w:style>
  <w:style w:type="paragraph" w:styleId="Lista">
    <w:name w:val="List"/>
    <w:basedOn w:val="Norml"/>
    <w:uiPriority w:val="7"/>
    <w:qFormat/>
    <w:rsid w:val="008824C3"/>
    <w:pPr>
      <w:keepLines/>
      <w:widowControl/>
      <w:numPr>
        <w:numId w:val="4"/>
      </w:numPr>
    </w:pPr>
  </w:style>
  <w:style w:type="paragraph" w:styleId="Lista2">
    <w:name w:val="List 2"/>
    <w:basedOn w:val="Lista"/>
    <w:uiPriority w:val="7"/>
    <w:rsid w:val="008824C3"/>
    <w:pPr>
      <w:numPr>
        <w:ilvl w:val="1"/>
      </w:numPr>
    </w:pPr>
  </w:style>
  <w:style w:type="paragraph" w:styleId="Lista3">
    <w:name w:val="List 3"/>
    <w:basedOn w:val="Lista"/>
    <w:uiPriority w:val="7"/>
    <w:rsid w:val="008824C3"/>
    <w:pPr>
      <w:numPr>
        <w:ilvl w:val="2"/>
      </w:numPr>
    </w:pPr>
  </w:style>
  <w:style w:type="paragraph" w:styleId="Lista4">
    <w:name w:val="List 4"/>
    <w:basedOn w:val="Lista"/>
    <w:uiPriority w:val="7"/>
    <w:rsid w:val="008824C3"/>
    <w:pPr>
      <w:numPr>
        <w:ilvl w:val="3"/>
      </w:numPr>
    </w:pPr>
  </w:style>
  <w:style w:type="paragraph" w:styleId="Lista5">
    <w:name w:val="List 5"/>
    <w:basedOn w:val="Lista"/>
    <w:uiPriority w:val="7"/>
    <w:rsid w:val="008824C3"/>
    <w:pPr>
      <w:numPr>
        <w:ilvl w:val="4"/>
      </w:numPr>
    </w:pPr>
  </w:style>
  <w:style w:type="paragraph" w:styleId="lfej">
    <w:name w:val="header"/>
    <w:basedOn w:val="Norml"/>
    <w:link w:val="lfejChar"/>
    <w:uiPriority w:val="24"/>
    <w:qFormat/>
    <w:rsid w:val="008824C3"/>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824C3"/>
    <w:pPr>
      <w:ind w:left="720" w:hanging="720"/>
    </w:pPr>
  </w:style>
  <w:style w:type="character" w:customStyle="1" w:styleId="Code">
    <w:name w:val="Code"/>
    <w:uiPriority w:val="1"/>
    <w:qFormat/>
    <w:rsid w:val="008824C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8824C3"/>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8824C3"/>
    <w:rPr>
      <w:vertAlign w:val="superscript"/>
    </w:rPr>
  </w:style>
  <w:style w:type="character" w:customStyle="1" w:styleId="ForeignKannadaScript">
    <w:name w:val="Foreign: KannadaScript"/>
    <w:basedOn w:val="Foreign"/>
    <w:uiPriority w:val="1"/>
    <w:qFormat/>
    <w:rsid w:val="008824C3"/>
    <w:rPr>
      <w:rFonts w:ascii="Gentium Plus" w:hAnsi="Gentium Plus" w:cs="Arial Unicode MS"/>
      <w:b w:val="0"/>
      <w:i w:val="0"/>
      <w:noProof/>
    </w:rPr>
  </w:style>
  <w:style w:type="character" w:customStyle="1" w:styleId="ForeignTamilScript">
    <w:name w:val="Foreign: TamilScript"/>
    <w:basedOn w:val="Foreign"/>
    <w:uiPriority w:val="1"/>
    <w:qFormat/>
    <w:rsid w:val="008824C3"/>
    <w:rPr>
      <w:rFonts w:ascii="Gentium Plus" w:hAnsi="Gentium Plus" w:cs="Nirmala UI"/>
      <w:b w:val="0"/>
      <w:i w:val="0"/>
      <w:noProof/>
      <w:szCs w:val="24"/>
    </w:rPr>
  </w:style>
  <w:style w:type="character" w:customStyle="1" w:styleId="ForeignBalineseScript">
    <w:name w:val="Foreign: BalineseScript"/>
    <w:basedOn w:val="Foreign"/>
    <w:uiPriority w:val="1"/>
    <w:qFormat/>
    <w:rsid w:val="008824C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824C3"/>
    <w:rPr>
      <w:rFonts w:ascii="Leelawadee UI" w:hAnsi="Leelawadee UI" w:cs="Leelawadee UI"/>
      <w:i w:val="0"/>
      <w:noProof/>
    </w:rPr>
  </w:style>
  <w:style w:type="character" w:customStyle="1" w:styleId="ForeignBrahmiScript">
    <w:name w:val="Foreign: BrahmiScript"/>
    <w:basedOn w:val="Foreign"/>
    <w:uiPriority w:val="1"/>
    <w:qFormat/>
    <w:rsid w:val="008824C3"/>
    <w:rPr>
      <w:rFonts w:ascii="Segoe UI Historic" w:hAnsi="Segoe UI Historic" w:cs="Segoe UI Historic"/>
      <w:i w:val="0"/>
      <w:noProof/>
    </w:rPr>
  </w:style>
  <w:style w:type="character" w:customStyle="1" w:styleId="ForeignOriyaScript">
    <w:name w:val="Foreign: OriyaScript"/>
    <w:basedOn w:val="Foreign"/>
    <w:uiPriority w:val="1"/>
    <w:qFormat/>
    <w:rsid w:val="008824C3"/>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8824C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824C3"/>
    <w:pPr>
      <w:tabs>
        <w:tab w:val="right" w:pos="851"/>
        <w:tab w:val="left" w:pos="1134"/>
      </w:tabs>
    </w:pPr>
    <w:rPr>
      <w:lang w:eastAsia="en-GB" w:bidi="hi-IN"/>
    </w:rPr>
  </w:style>
  <w:style w:type="character" w:styleId="Hiperhivatkozs">
    <w:name w:val="Hyperlink"/>
    <w:basedOn w:val="Bekezdsalapbettpusa"/>
    <w:uiPriority w:val="99"/>
    <w:unhideWhenUsed/>
    <w:rsid w:val="008824C3"/>
    <w:rPr>
      <w:color w:val="0000FF" w:themeColor="hyperlink"/>
      <w:u w:val="single"/>
    </w:rPr>
  </w:style>
  <w:style w:type="character" w:styleId="Feloldatlanmegemlts">
    <w:name w:val="Unresolved Mention"/>
    <w:basedOn w:val="Bekezdsalapbettpusa"/>
    <w:uiPriority w:val="99"/>
    <w:semiHidden/>
    <w:unhideWhenUsed/>
    <w:rsid w:val="008824C3"/>
    <w:rPr>
      <w:color w:val="605E5C"/>
      <w:shd w:val="clear" w:color="auto" w:fill="E1DFDD"/>
    </w:rPr>
  </w:style>
  <w:style w:type="character" w:styleId="Mrltotthiperhivatkozs">
    <w:name w:val="FollowedHyperlink"/>
    <w:basedOn w:val="Bekezdsalapbettpusa"/>
    <w:uiPriority w:val="99"/>
    <w:semiHidden/>
    <w:unhideWhenUsed/>
    <w:rsid w:val="008824C3"/>
    <w:rPr>
      <w:color w:val="800080" w:themeColor="followedHyperlink"/>
      <w:u w:val="single"/>
    </w:rPr>
  </w:style>
  <w:style w:type="table" w:styleId="Rcsostblzat">
    <w:name w:val="Table Grid"/>
    <w:basedOn w:val="Normltblzat"/>
    <w:uiPriority w:val="39"/>
    <w:rsid w:val="008824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824C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824C3"/>
    <w:rPr>
      <w:noProof/>
      <w:position w:val="-10"/>
      <w:lang w:val="en-GB" w:eastAsia="fr-FR"/>
    </w:rPr>
  </w:style>
  <w:style w:type="character" w:customStyle="1" w:styleId="ForeignKhmerScript">
    <w:name w:val="Foreign: KhmerScript"/>
    <w:basedOn w:val="Bekezdsalapbettpusa"/>
    <w:uiPriority w:val="1"/>
    <w:qFormat/>
    <w:rsid w:val="008824C3"/>
    <w:rPr>
      <w:rFonts w:ascii="Gentium Plus" w:hAnsi="Gentium Plus" w:cs="DaunPenh"/>
      <w:szCs w:val="36"/>
      <w:lang w:bidi="km-KH"/>
    </w:rPr>
  </w:style>
  <w:style w:type="paragraph" w:styleId="TJ1">
    <w:name w:val="toc 1"/>
    <w:basedOn w:val="Norml"/>
    <w:next w:val="Norml"/>
    <w:uiPriority w:val="39"/>
    <w:unhideWhenUsed/>
    <w:rsid w:val="008824C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824C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824C3"/>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8824C3"/>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8824C3"/>
    <w:rPr>
      <w:smallCaps/>
      <w:noProof/>
    </w:rPr>
  </w:style>
  <w:style w:type="character" w:customStyle="1" w:styleId="Codeattribute">
    <w:name w:val="Code_attribute"/>
    <w:basedOn w:val="Code"/>
    <w:uiPriority w:val="1"/>
    <w:qFormat/>
    <w:rsid w:val="008824C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824C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824C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824C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824C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824C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824C3"/>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824C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824C3"/>
    <w:pPr>
      <w:widowControl/>
      <w:numPr>
        <w:numId w:val="30"/>
      </w:numPr>
      <w:spacing w:before="60"/>
      <w:contextualSpacing/>
    </w:pPr>
  </w:style>
  <w:style w:type="character" w:customStyle="1" w:styleId="ForeignTamilGrantha">
    <w:name w:val="Foreign:TamilGrantha"/>
    <w:basedOn w:val="ForeignTamilScript"/>
    <w:uiPriority w:val="1"/>
    <w:qFormat/>
    <w:rsid w:val="008824C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824C3"/>
    <w:rPr>
      <w:rFonts w:ascii="Gentium Plus" w:hAnsi="Gentium Plus" w:cs="Arial Unicode MS"/>
      <w:b w:val="0"/>
      <w:i w:val="0"/>
      <w:noProof/>
    </w:rPr>
  </w:style>
  <w:style w:type="character" w:customStyle="1" w:styleId="MetreCode">
    <w:name w:val="MetreCode"/>
    <w:basedOn w:val="Bekezdsalapbettpusa"/>
    <w:uiPriority w:val="1"/>
    <w:qFormat/>
    <w:rsid w:val="008824C3"/>
    <w:rPr>
      <w:rFonts w:ascii="Cardo" w:eastAsia="Arial Unicode MS" w:hAnsi="Cardo" w:cs="Arial Unicode MS"/>
      <w:spacing w:val="30"/>
    </w:rPr>
  </w:style>
  <w:style w:type="paragraph" w:customStyle="1" w:styleId="Frontmatter">
    <w:name w:val="Frontmatter"/>
    <w:basedOn w:val="Norml"/>
    <w:qFormat/>
    <w:rsid w:val="008824C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8824C3"/>
    <w:rPr>
      <w:rFonts w:ascii="Myanmar Text" w:hAnsi="Myanmar Text" w:cs="Myanmar Text"/>
      <w:i w:val="0"/>
      <w:noProof/>
    </w:rPr>
  </w:style>
  <w:style w:type="character" w:customStyle="1" w:styleId="JegyzetszvegChar">
    <w:name w:val="Jegyzetszöveg Char"/>
    <w:basedOn w:val="Bekezdsalapbettpusa"/>
    <w:link w:val="Jegyzetszveg"/>
    <w:uiPriority w:val="99"/>
    <w:rsid w:val="008824C3"/>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8824C3"/>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8824C3"/>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8824C3"/>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8824C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824C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824C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824C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8824C3"/>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8824C3"/>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8824C3"/>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8824C3"/>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8824C3"/>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standards.iso.org/ittf/PubliclyAvailableStandards/c069119_ISO_IEC_10646_2017.zip"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www.iso.org/standard/28333.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www.iso.org/standard/28333.html" TargetMode="Externa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cid:7FF003FC-AD44-408E-97ED-9E9C27A21448@home" TargetMode="External"/><Relationship Id="rId35" Type="http://schemas.openxmlformats.org/officeDocument/2006/relationships/image" Target="media/image22.jpeg"/><Relationship Id="rId43" Type="http://schemas.microsoft.com/office/2011/relationships/people" Target="peop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1E6F-66A5-D641-AD8A-5729EAA0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TotalTime>
  <Pages>29</Pages>
  <Words>13061</Words>
  <Characters>73799</Characters>
  <Application>Microsoft Office Word</Application>
  <DocSecurity>0</DocSecurity>
  <Lines>1039</Lines>
  <Paragraphs>234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16</cp:revision>
  <cp:lastPrinted>2019-08-29T12:31:00Z</cp:lastPrinted>
  <dcterms:created xsi:type="dcterms:W3CDTF">2020-07-02T09:25:00Z</dcterms:created>
  <dcterms:modified xsi:type="dcterms:W3CDTF">2021-11-12T12:41:00Z</dcterms:modified>
</cp:coreProperties>
</file>