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9A67E3">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9A67E3">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9A67E3">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9A67E3">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9A67E3">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9A67E3">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9A67E3">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9A67E3">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9A67E3">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9A67E3">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9A67E3">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9A67E3">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9A67E3">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9A67E3">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9A67E3">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9A67E3">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9A67E3">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9A67E3">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9A67E3">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9A67E3">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9A67E3">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9A67E3">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9A67E3">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9A67E3">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Represe</w:t>
        </w:r>
        <w:r w:rsidR="0046192A" w:rsidRPr="00492AF7">
          <w:rPr>
            <w:rStyle w:val="Hiperhivatkozs"/>
            <w:noProof/>
          </w:rPr>
          <w:t>n</w:t>
        </w:r>
        <w:r w:rsidR="0046192A" w:rsidRPr="00492AF7">
          <w:rPr>
            <w:rStyle w:val="Hiperhivatkozs"/>
            <w:noProof/>
          </w:rPr>
          <w:t xml:space="preserve">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9A67E3">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9A67E3">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9A67E3">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9A67E3">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9A67E3">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9A67E3">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9A67E3">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9A67E3">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9A67E3">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9A67E3">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9A67E3">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9A67E3">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9A67E3">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9A67E3">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9A67E3">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9A67E3">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9A67E3">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9A67E3">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9A67E3">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9A67E3">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9A67E3">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9A67E3">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9A67E3">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9A67E3">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9A67E3">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BE53E8">
              <w:rPr>
                <w:rStyle w:val="Lbjegyzet-hivatkozs"/>
                <w:rPrChange w:id="16" w:author="Dániel Balogh [2]" w:date="2023-06-29T12:10:00Z">
                  <w:rPr>
                    <w:rStyle w:val="Lbjegyzet-hivatkozs"/>
                    <w:lang w:eastAsia="zh-TW" w:bidi="hi-IN"/>
                  </w:rPr>
                </w:rPrChange>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8" w:name="_a9wj7qi56duc" w:colFirst="0" w:colLast="0"/>
      <w:bookmarkStart w:id="19" w:name="_bgl7tnsokoh7" w:colFirst="0" w:colLast="0"/>
      <w:bookmarkStart w:id="20" w:name="_Toc44587449"/>
      <w:bookmarkStart w:id="21" w:name="_Toc17811408"/>
      <w:bookmarkStart w:id="22" w:name="_Toc17811463"/>
      <w:bookmarkEnd w:id="18"/>
      <w:bookmarkEnd w:id="19"/>
      <w:r>
        <w:t>Summary of changes since the last</w:t>
      </w:r>
      <w:r w:rsidR="005A6CF2">
        <w:t xml:space="preserve"> version</w:t>
      </w:r>
      <w:bookmarkEnd w:id="20"/>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3" w:name="_Toc44587450"/>
      <w:r>
        <w:t>Coverage</w:t>
      </w:r>
      <w:bookmarkEnd w:id="21"/>
      <w:bookmarkEnd w:id="22"/>
      <w:bookmarkEnd w:id="23"/>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4"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5" w:author="Dániel Balogh" w:date="2020-08-21T16:03:00Z">
        <w:r w:rsidR="006A0EF1">
          <w:t xml:space="preserve">(on HAL-SHS) </w:t>
        </w:r>
      </w:ins>
      <w:ins w:id="26" w:author="Dániel Balogh" w:date="2020-08-21T16:02:00Z">
        <w:r w:rsidR="006A0EF1" w:rsidRPr="006A0EF1">
          <w:t xml:space="preserve">in </w:t>
        </w:r>
      </w:ins>
      <w:ins w:id="27" w:author="Dániel Balogh" w:date="2020-08-21T16:03:00Z">
        <w:r w:rsidR="006A0EF1">
          <w:t xml:space="preserve">their </w:t>
        </w:r>
      </w:ins>
      <w:ins w:id="28" w:author="Dániel Balogh" w:date="2020-08-21T16:02:00Z">
        <w:r w:rsidR="006A0EF1" w:rsidRPr="006A0EF1">
          <w:t>publication</w:t>
        </w:r>
      </w:ins>
      <w:ins w:id="29" w:author="Dániel Balogh" w:date="2020-08-21T16:03:00Z">
        <w:r w:rsidR="006A0EF1">
          <w:t>s</w:t>
        </w:r>
      </w:ins>
      <w:ins w:id="30" w:author="Dániel Balogh" w:date="2020-08-21T16:02:00Z">
        <w:r w:rsidR="006A0EF1" w:rsidRPr="006A0EF1">
          <w:t>, in order to make clear that the conventions DHARMA proposes are a published standard</w:t>
        </w:r>
      </w:ins>
      <w:ins w:id="31" w:author="Dániel Balogh" w:date="2020-08-21T16:03:00Z">
        <w:r w:rsidR="006A0EF1">
          <w:t>,</w:t>
        </w:r>
      </w:ins>
      <w:ins w:id="32" w:author="Dániel Balogh" w:date="2020-08-21T16:02:00Z">
        <w:r w:rsidR="006A0EF1" w:rsidRPr="006A0EF1">
          <w:t xml:space="preserve"> and to disseminate awareness of this standard</w:t>
        </w:r>
      </w:ins>
      <w:ins w:id="33" w:author="Dániel Balogh" w:date="2020-08-21T16:03:00Z">
        <w:r w:rsidR="006A0EF1">
          <w:t>.</w:t>
        </w:r>
      </w:ins>
    </w:p>
    <w:p w14:paraId="00000017" w14:textId="632A15D2" w:rsidR="006F3A4A" w:rsidRDefault="00395046" w:rsidP="000605FE">
      <w:pPr>
        <w:pStyle w:val="Cmsor2"/>
        <w:numPr>
          <w:ilvl w:val="1"/>
          <w:numId w:val="16"/>
        </w:numPr>
      </w:pPr>
      <w:bookmarkStart w:id="34" w:name="_8zuhy999k8nd" w:colFirst="0" w:colLast="0"/>
      <w:bookmarkStart w:id="35" w:name="_Toc17811409"/>
      <w:bookmarkStart w:id="36" w:name="_Toc17811464"/>
      <w:bookmarkStart w:id="37" w:name="_Toc44587451"/>
      <w:bookmarkEnd w:id="34"/>
      <w:r>
        <w:t>Separation of Transliteration and Encoding</w:t>
      </w:r>
      <w:bookmarkEnd w:id="35"/>
      <w:bookmarkEnd w:id="36"/>
      <w:bookmarkEnd w:id="37"/>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BE53E8">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8" w:name="_gl2dmgl6ludx" w:colFirst="0" w:colLast="0"/>
      <w:bookmarkStart w:id="39" w:name="_Ref15635331"/>
      <w:bookmarkStart w:id="40" w:name="_Ref15636593"/>
      <w:bookmarkStart w:id="41" w:name="_Toc17811411"/>
      <w:bookmarkStart w:id="42" w:name="_Toc17811466"/>
      <w:bookmarkStart w:id="43" w:name="_Toc44587452"/>
      <w:bookmarkEnd w:id="38"/>
      <w:r>
        <w:t>Terms and Definitions</w:t>
      </w:r>
      <w:bookmarkEnd w:id="39"/>
      <w:bookmarkEnd w:id="40"/>
      <w:bookmarkEnd w:id="41"/>
      <w:bookmarkEnd w:id="42"/>
      <w:bookmarkEnd w:id="43"/>
    </w:p>
    <w:p w14:paraId="64EBFEA4" w14:textId="10CC0C0C" w:rsidR="0069192C" w:rsidRDefault="0069192C" w:rsidP="000605FE">
      <w:pPr>
        <w:pStyle w:val="Cmsor3"/>
        <w:numPr>
          <w:ilvl w:val="2"/>
          <w:numId w:val="16"/>
        </w:numPr>
      </w:pPr>
      <w:bookmarkStart w:id="44" w:name="_tu7sy79jmkut" w:colFirst="0" w:colLast="0"/>
      <w:bookmarkStart w:id="45" w:name="_Toc44587453"/>
      <w:bookmarkStart w:id="46" w:name="_Toc17811412"/>
      <w:bookmarkStart w:id="47" w:name="_Toc17811467"/>
      <w:bookmarkEnd w:id="44"/>
      <w:r>
        <w:t>Abbreviations</w:t>
      </w:r>
      <w:bookmarkEnd w:id="45"/>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BE53E8">
        <w:rPr>
          <w:rStyle w:val="Lbjegyzet-hivatkozs"/>
        </w:rPr>
        <w:footnoteReference w:id="3"/>
      </w:r>
    </w:p>
    <w:p w14:paraId="0000001C" w14:textId="08137AFD" w:rsidR="006F3A4A" w:rsidRDefault="00395046" w:rsidP="000605FE">
      <w:pPr>
        <w:pStyle w:val="Cmsor3"/>
        <w:numPr>
          <w:ilvl w:val="2"/>
          <w:numId w:val="16"/>
        </w:numPr>
      </w:pPr>
      <w:bookmarkStart w:id="48" w:name="_Toc44587454"/>
      <w:r>
        <w:t xml:space="preserve">Script and its </w:t>
      </w:r>
      <w:r w:rsidR="008969B5">
        <w:t>elements</w:t>
      </w:r>
      <w:bookmarkEnd w:id="46"/>
      <w:bookmarkEnd w:id="47"/>
      <w:bookmarkEnd w:id="48"/>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BE53E8">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9" w:author="Dániel Balogh" w:date="2023-05-08T08:59:00Z">
        <w:r w:rsidR="009B6095">
          <w:t>/</w:t>
        </w:r>
      </w:ins>
      <w:r w:rsidRPr="00270103">
        <w:rPr>
          <w:rStyle w:val="Foreign"/>
        </w:rPr>
        <w:t>r</w:t>
      </w:r>
      <w:ins w:id="50" w:author="Dániel Balogh" w:date="2023-05-08T08:59:00Z">
        <w:r w:rsidR="009B6095">
          <w:t>/</w:t>
        </w:r>
      </w:ins>
      <w:r>
        <w:t xml:space="preserve">, </w:t>
      </w:r>
      <w:ins w:id="51" w:author="Dániel Balogh" w:date="2023-05-08T08:59:00Z">
        <w:r w:rsidR="009B6095">
          <w:t>/</w:t>
        </w:r>
      </w:ins>
      <w:r w:rsidRPr="00270103">
        <w:rPr>
          <w:rStyle w:val="Foreign"/>
        </w:rPr>
        <w:t>d</w:t>
      </w:r>
      <w:ins w:id="52" w:author="Dániel Balogh" w:date="2023-05-08T08:59:00Z">
        <w:r w:rsidR="009B6095">
          <w:t>/</w:t>
        </w:r>
      </w:ins>
      <w:r>
        <w:t xml:space="preserve">, </w:t>
      </w:r>
      <w:ins w:id="53" w:author="Dániel Balogh" w:date="2023-05-08T08:59:00Z">
        <w:r w:rsidR="009B6095">
          <w:t>/</w:t>
        </w:r>
      </w:ins>
      <w:r w:rsidRPr="00270103">
        <w:rPr>
          <w:rStyle w:val="Foreign"/>
        </w:rPr>
        <w:t>dh</w:t>
      </w:r>
      <w:ins w:id="54" w:author="Dániel Balogh" w:date="2023-05-08T08:59:00Z">
        <w:r w:rsidR="009B6095">
          <w:t>/</w:t>
        </w:r>
      </w:ins>
      <w:r>
        <w:t xml:space="preserve"> and</w:t>
      </w:r>
      <w:r w:rsidR="00A563C6">
        <w:t xml:space="preserve"> </w:t>
      </w:r>
      <w:ins w:id="55" w:author="Dániel Balogh" w:date="2023-05-08T08:59:00Z">
        <w:r w:rsidR="009B6095">
          <w:t>/</w:t>
        </w:r>
      </w:ins>
      <w:r w:rsidRPr="00270103">
        <w:rPr>
          <w:rStyle w:val="Foreign"/>
        </w:rPr>
        <w:t>e</w:t>
      </w:r>
      <w:ins w:id="56"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7" w:name="_e0pbcnpwb4p5" w:colFirst="0" w:colLast="0"/>
      <w:bookmarkStart w:id="58" w:name="_Toc17811413"/>
      <w:bookmarkStart w:id="59" w:name="_Toc17811468"/>
      <w:bookmarkStart w:id="60" w:name="_Toc44587455"/>
      <w:bookmarkEnd w:id="57"/>
      <w:r w:rsidRPr="002E3853">
        <w:t xml:space="preserve">Script </w:t>
      </w:r>
      <w:r w:rsidR="008969B5" w:rsidRPr="002E3853">
        <w:t>conversion</w:t>
      </w:r>
      <w:bookmarkEnd w:id="58"/>
      <w:bookmarkEnd w:id="59"/>
      <w:bookmarkEnd w:id="6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61" w:name="_Toc44587456"/>
      <w:r>
        <w:t>Notation for transliteration and transcription</w:t>
      </w:r>
      <w:bookmarkEnd w:id="6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2"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3" w:name="_57r22m5k1jra" w:colFirst="0" w:colLast="0"/>
      <w:bookmarkStart w:id="64" w:name="_xkwt6pqamcvz" w:colFirst="0" w:colLast="0"/>
      <w:bookmarkStart w:id="65" w:name="_Toc17811414"/>
      <w:bookmarkStart w:id="66" w:name="_Toc17811469"/>
      <w:bookmarkStart w:id="67" w:name="_Toc44587457"/>
      <w:bookmarkEnd w:id="63"/>
      <w:bookmarkEnd w:id="64"/>
      <w:r>
        <w:lastRenderedPageBreak/>
        <w:t>General Principles</w:t>
      </w:r>
      <w:bookmarkEnd w:id="65"/>
      <w:bookmarkEnd w:id="66"/>
      <w:bookmarkEnd w:id="67"/>
    </w:p>
    <w:p w14:paraId="67271325" w14:textId="77777777" w:rsidR="007330FE" w:rsidRDefault="007330FE" w:rsidP="007330FE">
      <w:pPr>
        <w:pStyle w:val="Cmsor2"/>
        <w:numPr>
          <w:ilvl w:val="1"/>
          <w:numId w:val="16"/>
        </w:numPr>
      </w:pPr>
      <w:bookmarkStart w:id="68" w:name="_oiuqq1mop1lk" w:colFirst="0" w:colLast="0"/>
      <w:bookmarkStart w:id="69" w:name="_Toc17811415"/>
      <w:bookmarkStart w:id="70" w:name="_Toc17811470"/>
      <w:bookmarkStart w:id="71" w:name="_Toc44587458"/>
      <w:bookmarkEnd w:id="68"/>
      <w:r>
        <w:t>Character Set and Input Method</w:t>
      </w:r>
      <w:bookmarkEnd w:id="69"/>
      <w:bookmarkEnd w:id="70"/>
      <w:bookmarkEnd w:id="71"/>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72" w:name="_Ref17798779"/>
      <w:bookmarkStart w:id="73" w:name="_Toc17811416"/>
      <w:bookmarkStart w:id="74" w:name="_Toc17811471"/>
      <w:bookmarkStart w:id="75" w:name="_Toc44587459"/>
      <w:r w:rsidRPr="00EA3034">
        <w:lastRenderedPageBreak/>
        <w:t>Transliteration</w:t>
      </w:r>
      <w:bookmarkEnd w:id="72"/>
      <w:bookmarkEnd w:id="73"/>
      <w:bookmarkEnd w:id="74"/>
      <w:r w:rsidR="004530CC">
        <w:t xml:space="preserve"> in Practice</w:t>
      </w:r>
      <w:bookmarkEnd w:id="75"/>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76" w:name="_Toc17811417"/>
      <w:bookmarkStart w:id="77" w:name="_Toc17811472"/>
      <w:bookmarkStart w:id="78" w:name="_Toc44587460"/>
      <w:r>
        <w:t>Strict transliteration</w:t>
      </w:r>
      <w:bookmarkEnd w:id="76"/>
      <w:bookmarkEnd w:id="77"/>
      <w:bookmarkEnd w:id="78"/>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79" w:name="_Toc17811418"/>
      <w:bookmarkStart w:id="80" w:name="_Toc17811473"/>
      <w:bookmarkStart w:id="81" w:name="_Ref38379878"/>
      <w:bookmarkStart w:id="82" w:name="_Toc44587461"/>
      <w:r>
        <w:t>Loose transliteration</w:t>
      </w:r>
      <w:bookmarkEnd w:id="79"/>
      <w:bookmarkEnd w:id="80"/>
      <w:bookmarkEnd w:id="81"/>
      <w:bookmarkEnd w:id="82"/>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BE53E8">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83" w:name="_qpap16rwdsff" w:colFirst="0" w:colLast="0"/>
      <w:bookmarkEnd w:id="83"/>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84" w:name="_Toc44587462"/>
      <w:r>
        <w:t>Shorthand</w:t>
      </w:r>
      <w:bookmarkEnd w:id="84"/>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85" w:name="_Toc17811419"/>
      <w:bookmarkStart w:id="86" w:name="_Toc17811474"/>
      <w:bookmarkStart w:id="87" w:name="_Toc44587463"/>
      <w:r>
        <w:t>Transliteration Scheme</w:t>
      </w:r>
      <w:bookmarkEnd w:id="85"/>
      <w:bookmarkEnd w:id="86"/>
      <w:bookmarkEnd w:id="87"/>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sidRPr="00BE53E8">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88"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89" w:name="_lop6n9htgo3f" w:colFirst="0" w:colLast="0"/>
      <w:bookmarkStart w:id="90" w:name="_Toc17811420"/>
      <w:bookmarkStart w:id="91" w:name="_Toc17811475"/>
      <w:bookmarkStart w:id="92" w:name="_Toc44587464"/>
      <w:bookmarkEnd w:id="89"/>
      <w:r>
        <w:t xml:space="preserve">Case </w:t>
      </w:r>
      <w:r w:rsidR="008969B5">
        <w:t>Sensitivity</w:t>
      </w:r>
      <w:bookmarkEnd w:id="90"/>
      <w:bookmarkEnd w:id="91"/>
      <w:bookmarkEnd w:id="92"/>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93" w:name="_Ref26431293"/>
      <w:bookmarkStart w:id="94" w:name="_Toc44587465"/>
      <w:r>
        <w:t>A note on the use of uppercase for standalone vowels and consonants</w:t>
      </w:r>
      <w:bookmarkEnd w:id="93"/>
      <w:bookmarkEnd w:id="94"/>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95" w:name="_dl6swhvlsuez" w:colFirst="0" w:colLast="0"/>
      <w:bookmarkStart w:id="96" w:name="_Ref15558380"/>
      <w:bookmarkStart w:id="97" w:name="_Toc17811421"/>
      <w:bookmarkStart w:id="98" w:name="_Toc17811476"/>
      <w:bookmarkStart w:id="99" w:name="_Toc44587466"/>
      <w:bookmarkEnd w:id="95"/>
      <w:r>
        <w:t>Disambiguation</w:t>
      </w:r>
      <w:bookmarkEnd w:id="96"/>
      <w:bookmarkEnd w:id="97"/>
      <w:bookmarkEnd w:id="98"/>
      <w:bookmarkEnd w:id="99"/>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sidRPr="00BE53E8">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100" w:name="_h0qcxcudl6x2" w:colFirst="0" w:colLast="0"/>
      <w:bookmarkStart w:id="101" w:name="_Toc17811422"/>
      <w:bookmarkStart w:id="102" w:name="_Toc17811477"/>
      <w:bookmarkStart w:id="103" w:name="_Toc44587467"/>
      <w:bookmarkEnd w:id="100"/>
      <w:r>
        <w:t>Editorial Additions for Text Analysis</w:t>
      </w:r>
      <w:bookmarkEnd w:id="101"/>
      <w:bookmarkEnd w:id="102"/>
      <w:bookmarkEnd w:id="103"/>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04" w:name="_Ref15564928"/>
      <w:bookmarkStart w:id="105" w:name="_Toc17811423"/>
      <w:bookmarkStart w:id="106" w:name="_Toc17811478"/>
      <w:bookmarkStart w:id="107" w:name="_Toc44587468"/>
      <w:r>
        <w:t xml:space="preserve">Editorial </w:t>
      </w:r>
      <w:r w:rsidR="00AE74DC">
        <w:t>spaces for word segmentation</w:t>
      </w:r>
      <w:bookmarkEnd w:id="104"/>
      <w:bookmarkEnd w:id="105"/>
      <w:bookmarkEnd w:id="106"/>
      <w:bookmarkEnd w:id="107"/>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08" w:name="_Toc17811424"/>
      <w:bookmarkStart w:id="109" w:name="_Toc17811479"/>
      <w:bookmarkStart w:id="110" w:name="_Ref38379352"/>
      <w:bookmarkStart w:id="111" w:name="_Toc44587469"/>
      <w:r w:rsidRPr="002E3853">
        <w:t xml:space="preserve">Editorial </w:t>
      </w:r>
      <w:r w:rsidR="00AE74DC" w:rsidRPr="002E3853">
        <w:t>hyphenation</w:t>
      </w:r>
      <w:bookmarkEnd w:id="108"/>
      <w:bookmarkEnd w:id="109"/>
      <w:bookmarkEnd w:id="110"/>
      <w:bookmarkEnd w:id="111"/>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12" w:name="_Ref15566181"/>
      <w:bookmarkStart w:id="113" w:name="_Toc17811425"/>
      <w:bookmarkStart w:id="114" w:name="_Toc17811480"/>
      <w:bookmarkStart w:id="115" w:name="_Toc44587470"/>
      <w:bookmarkStart w:id="116" w:name="_Ref15564956"/>
      <w:r>
        <w:t xml:space="preserve">Representation of </w:t>
      </w:r>
      <w:r>
        <w:rPr>
          <w:rStyle w:val="Foreign"/>
        </w:rPr>
        <w:t>avagraha</w:t>
      </w:r>
      <w:bookmarkEnd w:id="112"/>
      <w:bookmarkEnd w:id="113"/>
      <w:bookmarkEnd w:id="114"/>
      <w:bookmarkEnd w:id="115"/>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17" w:name="_Ref15565291"/>
      <w:bookmarkStart w:id="118" w:name="_Toc17811426"/>
      <w:bookmarkStart w:id="119" w:name="_Toc17811481"/>
      <w:bookmarkStart w:id="120" w:name="_Toc44587471"/>
      <w:r>
        <w:lastRenderedPageBreak/>
        <w:t xml:space="preserve">Representation of elided </w:t>
      </w:r>
      <w:proofErr w:type="spellStart"/>
      <w:r>
        <w:t>overshort</w:t>
      </w:r>
      <w:proofErr w:type="spellEnd"/>
      <w:r>
        <w:t xml:space="preserve"> final </w:t>
      </w:r>
      <w:r>
        <w:rPr>
          <w:rStyle w:val="Foreign"/>
        </w:rPr>
        <w:t>u</w:t>
      </w:r>
      <w:r>
        <w:t xml:space="preserve"> in </w:t>
      </w:r>
      <w:commentRangeStart w:id="121"/>
      <w:r>
        <w:t>Tamil</w:t>
      </w:r>
      <w:bookmarkEnd w:id="116"/>
      <w:bookmarkEnd w:id="117"/>
      <w:bookmarkEnd w:id="118"/>
      <w:bookmarkEnd w:id="119"/>
      <w:bookmarkEnd w:id="120"/>
      <w:commentRangeEnd w:id="121"/>
      <w:r w:rsidR="00BE53E8">
        <w:rPr>
          <w:rStyle w:val="Jegyzethivatkozs"/>
          <w:rFonts w:ascii="Gentium Plus" w:hAnsi="Gentium Plus" w:cs="Mangal"/>
          <w:kern w:val="0"/>
        </w:rPr>
        <w:commentReference w:id="121"/>
      </w:r>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w:t>
      </w:r>
      <w:bookmarkStart w:id="122" w:name="_GoBack"/>
      <w:bookmarkEnd w:id="122"/>
      <w:r>
        <w:t>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23" w:name="_Toc17811427"/>
      <w:bookmarkStart w:id="124" w:name="_Toc17811482"/>
      <w:bookmarkStart w:id="125" w:name="_Toc44587472"/>
      <w:r>
        <w:lastRenderedPageBreak/>
        <w:t>Alphabetic Characters</w:t>
      </w:r>
      <w:bookmarkEnd w:id="123"/>
      <w:bookmarkEnd w:id="124"/>
      <w:bookmarkEnd w:id="125"/>
    </w:p>
    <w:p w14:paraId="0000009C" w14:textId="293DD7BB" w:rsidR="006F3A4A" w:rsidRDefault="00395046" w:rsidP="00AF2BAB">
      <w:pPr>
        <w:pStyle w:val="Cmsor2"/>
        <w:numPr>
          <w:ilvl w:val="1"/>
          <w:numId w:val="16"/>
        </w:numPr>
      </w:pPr>
      <w:bookmarkStart w:id="126" w:name="_941zz4vcrjax" w:colFirst="0" w:colLast="0"/>
      <w:bookmarkStart w:id="127" w:name="_Toc17811428"/>
      <w:bookmarkStart w:id="128" w:name="_Toc17811483"/>
      <w:bookmarkStart w:id="129" w:name="_Ref40104049"/>
      <w:bookmarkStart w:id="130" w:name="_Toc44587473"/>
      <w:bookmarkEnd w:id="126"/>
      <w:r>
        <w:t>Some Special Characters</w:t>
      </w:r>
      <w:bookmarkEnd w:id="127"/>
      <w:bookmarkEnd w:id="128"/>
      <w:bookmarkEnd w:id="129"/>
      <w:bookmarkEnd w:id="130"/>
    </w:p>
    <w:p w14:paraId="32B26460" w14:textId="272C22A4" w:rsidR="00EA1027" w:rsidRDefault="00EA1027" w:rsidP="00877FB8">
      <w:pPr>
        <w:pStyle w:val="Lista"/>
        <w:rPr>
          <w:ins w:id="131" w:author="Dániel Balogh" w:date="2020-08-21T16:32:00Z"/>
        </w:rPr>
      </w:pPr>
      <w:ins w:id="132" w:author="Dániel Balogh" w:date="2020-08-21T16:32:00Z">
        <w:r>
          <w:t xml:space="preserve">STUB, discuss and mention in this section: </w:t>
        </w:r>
      </w:ins>
      <w:ins w:id="133"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34"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35" w:author="Dániel Balogh" w:date="2021-01-29T09:45:00Z">
          <w:pPr>
            <w:pStyle w:val="Lista2"/>
          </w:pPr>
        </w:pPrChange>
      </w:pPr>
      <w:ins w:id="136" w:author="Dániel Balogh" w:date="2021-01-29T09:45:00Z">
        <w:r>
          <w:t>Sanskrit and generic</w:t>
        </w:r>
      </w:ins>
      <w:ins w:id="137"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38" w:author="Dániel Balogh" w:date="2023-04-17T11:36:00Z">
        <w:r w:rsidDel="00F139A7">
          <w:rPr>
            <w:rFonts w:eastAsia="Arial"/>
          </w:rPr>
          <w:delText xml:space="preserve">these </w:delText>
        </w:r>
      </w:del>
      <w:ins w:id="139" w:author="Dániel Balogh" w:date="2023-04-17T11:36:00Z">
        <w:r w:rsidR="00F139A7">
          <w:rPr>
            <w:rFonts w:eastAsia="Arial"/>
          </w:rPr>
          <w:t xml:space="preserve">the characters </w:t>
        </w:r>
        <w:r w:rsidR="00F139A7" w:rsidRPr="00F139A7">
          <w:rPr>
            <w:rStyle w:val="Foreign"/>
            <w:rPrChange w:id="140" w:author="Dániel Balogh" w:date="2023-04-17T11:36:00Z">
              <w:rPr>
                <w:noProof/>
              </w:rPr>
            </w:rPrChange>
          </w:rPr>
          <w:t>r̥</w:t>
        </w:r>
        <w:r w:rsidR="00F139A7">
          <w:rPr>
            <w:noProof/>
          </w:rPr>
          <w:t xml:space="preserve">, </w:t>
        </w:r>
        <w:r w:rsidR="00F139A7" w:rsidRPr="00F139A7">
          <w:rPr>
            <w:rStyle w:val="Foreign"/>
            <w:rPrChange w:id="141" w:author="Dániel Balogh" w:date="2023-04-17T11:36:00Z">
              <w:rPr/>
            </w:rPrChange>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42" w:author="Dániel Balogh" w:date="2021-01-29T09:46:00Z"/>
        </w:rPr>
      </w:pPr>
      <w:ins w:id="143"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44" w:author="Dániel Balogh" w:date="2021-01-29T09:47:00Z"/>
        </w:rPr>
      </w:pPr>
      <w:ins w:id="145"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46"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47" w:author="Dániel Balogh" w:date="2020-11-02T08:57:00Z"/>
          <w:rPrChange w:id="148" w:author="Dániel Balogh" w:date="2020-11-02T08:57:00Z">
            <w:rPr>
              <w:ins w:id="149"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50" w:author="Dániel Balogh" w:date="2020-11-02T08:57:00Z">
          <w:pPr>
            <w:pStyle w:val="Lista3"/>
          </w:pPr>
        </w:pPrChange>
      </w:pPr>
      <w:ins w:id="151" w:author="Dániel Balogh" w:date="2020-11-02T08:57:00Z">
        <w:r>
          <w:t>see §</w:t>
        </w:r>
        <w:r>
          <w:fldChar w:fldCharType="begin"/>
        </w:r>
        <w:r>
          <w:instrText xml:space="preserve"> REF _Ref17810731 \r \h </w:instrText>
        </w:r>
      </w:ins>
      <w:ins w:id="152"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53" w:author="Dániel Balogh" w:date="2021-01-29T09:57:00Z" w:name="move62806656"/>
      <w:moveTo w:id="154" w:author="Dániel Balogh" w:date="2021-01-29T09:57:00Z">
        <w:r w:rsidR="00983601" w:rsidRPr="00983601">
          <w:rPr>
            <w:b/>
            <w:bCs/>
            <w:rPrChange w:id="155" w:author="Dániel Balogh" w:date="2021-01-29T09:57:00Z">
              <w:rPr/>
            </w:rPrChange>
          </w:rPr>
          <w:t xml:space="preserve">barred/dotted variant of </w:t>
        </w:r>
        <w:r w:rsidR="00983601" w:rsidRPr="00983601">
          <w:rPr>
            <w:rStyle w:val="Foreign"/>
            <w:b/>
            <w:bCs/>
            <w:rPrChange w:id="156" w:author="Dániel Balogh" w:date="2021-01-29T09:57:00Z">
              <w:rPr>
                <w:rStyle w:val="Foreign"/>
              </w:rPr>
            </w:rPrChange>
          </w:rPr>
          <w:t>b</w:t>
        </w:r>
      </w:moveTo>
      <w:moveToRangeEnd w:id="153"/>
      <w:ins w:id="157" w:author="Dániel Balogh" w:date="2021-01-29T09:57:00Z">
        <w:r w:rsidR="00983601" w:rsidRPr="000605FE">
          <w:rPr>
            <w:b/>
            <w:bCs/>
          </w:rPr>
          <w:t xml:space="preserve"> </w:t>
        </w:r>
      </w:ins>
      <w:del w:id="158" w:author="Dániel Balogh" w:date="2021-01-29T09:57:00Z">
        <w:r w:rsidRPr="000605FE" w:rsidDel="00983601">
          <w:rPr>
            <w:b/>
            <w:bCs/>
          </w:rPr>
          <w:delText>special signs for</w:delText>
        </w:r>
      </w:del>
      <w:ins w:id="159"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60" w:author="Dániel Balogh" w:date="2021-01-29T09:57:00Z"/>
        </w:rPr>
      </w:pPr>
      <w:moveFromRangeStart w:id="161" w:author="Dániel Balogh" w:date="2021-01-29T09:57:00Z" w:name="move62806656"/>
      <w:moveFrom w:id="162" w:author="Dániel Balogh" w:date="2021-01-29T09:57:00Z">
        <w:r w:rsidDel="00983601">
          <w:t xml:space="preserve">barred/dotted variant of </w:t>
        </w:r>
        <w:r w:rsidRPr="004E1D84" w:rsidDel="00983601">
          <w:rPr>
            <w:rStyle w:val="Foreign"/>
          </w:rPr>
          <w:t>b</w:t>
        </w:r>
      </w:moveFrom>
      <w:moveFromRangeEnd w:id="161"/>
    </w:p>
    <w:p w14:paraId="000000C2" w14:textId="77777777" w:rsidR="006F3A4A" w:rsidRDefault="00395046">
      <w:pPr>
        <w:pStyle w:val="Lista2"/>
        <w:pPrChange w:id="163"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64" w:author="Dániel Balogh" w:date="2021-01-29T09:58:00Z">
            <w:rPr/>
          </w:rPrChange>
        </w:rPr>
        <w:pPrChange w:id="165" w:author="Dániel Balogh" w:date="2021-01-29T09:57:00Z">
          <w:pPr>
            <w:pStyle w:val="Lista2"/>
          </w:pPr>
        </w:pPrChange>
      </w:pPr>
      <w:r w:rsidRPr="00983601">
        <w:rPr>
          <w:rStyle w:val="Foreign"/>
          <w:b/>
          <w:bCs/>
          <w:rPrChange w:id="166" w:author="Dániel Balogh" w:date="2021-01-29T09:58:00Z">
            <w:rPr>
              <w:rStyle w:val="Foreign"/>
            </w:rPr>
          </w:rPrChange>
        </w:rPr>
        <w:t>akṣara</w:t>
      </w:r>
      <w:r w:rsidRPr="00983601">
        <w:rPr>
          <w:b/>
          <w:bCs/>
          <w:rPrChange w:id="167" w:author="Dániel Balogh" w:date="2021-01-29T09:58:00Z">
            <w:rPr/>
          </w:rPrChange>
        </w:rPr>
        <w:t>s with underdot</w:t>
      </w:r>
      <w:ins w:id="168" w:author="Dániel Balogh" w:date="2021-01-29T09:57:00Z">
        <w:r w:rsidR="00983601" w:rsidRPr="00983601">
          <w:rPr>
            <w:b/>
            <w:bCs/>
            <w:rPrChange w:id="169"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70"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71" w:author="Dániel Balogh" w:date="2021-01-29T09:58:00Z"/>
          <w:b/>
          <w:bCs/>
          <w:rPrChange w:id="172" w:author="Dániel Balogh" w:date="2021-01-29T09:58:00Z">
            <w:rPr>
              <w:ins w:id="173" w:author="Dániel Balogh" w:date="2021-01-29T09:58:00Z"/>
              <w:i/>
              <w:iCs/>
            </w:rPr>
          </w:rPrChange>
        </w:rPr>
      </w:pPr>
      <w:proofErr w:type="spellStart"/>
      <w:ins w:id="174" w:author="Dániel Balogh" w:date="2021-01-29T09:58:00Z">
        <w:r w:rsidRPr="00983601">
          <w:rPr>
            <w:b/>
            <w:bCs/>
            <w:i/>
            <w:iCs/>
            <w:rPrChange w:id="175"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a2"/>
        <w:rPr>
          <w:ins w:id="176" w:author="Dániel Balogh" w:date="2021-01-29T10:02:00Z"/>
        </w:rPr>
      </w:pPr>
      <w:ins w:id="177" w:author="Dániel Balogh" w:date="2021-01-29T09:58:00Z">
        <w:r>
          <w:t>use an asterisk to represent the abbreviation marker, e.g.</w:t>
        </w:r>
      </w:ins>
      <w:ins w:id="178" w:author="Dániel Balogh" w:date="2021-01-29T09:59:00Z">
        <w:r>
          <w:t xml:space="preserve"> </w:t>
        </w:r>
        <w:r w:rsidRPr="00983601">
          <w:rPr>
            <w:rStyle w:val="Foreign"/>
            <w:rPrChange w:id="179" w:author="Dániel Balogh" w:date="2021-01-29T09:59:00Z">
              <w:rPr/>
            </w:rPrChange>
          </w:rPr>
          <w:t>n*</w:t>
        </w:r>
      </w:ins>
      <w:ins w:id="180" w:author="Dániel Balogh" w:date="2021-01-29T09:58:00Z">
        <w:r>
          <w:t xml:space="preserve"> </w:t>
        </w:r>
      </w:ins>
      <w:ins w:id="181" w:author="Dániel Balogh" w:date="2021-01-29T09:59:00Z">
        <w:r>
          <w:t xml:space="preserve">to transliterate </w:t>
        </w:r>
        <w:r w:rsidRPr="00983601">
          <w:rPr>
            <w:rStyle w:val="ForeignBurmeseScript"/>
            <w:rFonts w:hint="cs"/>
            <w:cs/>
            <w:rPrChange w:id="182"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83" w:author="Dániel Balogh" w:date="2021-01-29T09:58:00Z">
          <w:pPr>
            <w:pStyle w:val="Lista3"/>
          </w:pPr>
        </w:pPrChange>
      </w:pPr>
      <w:ins w:id="184" w:author="Dániel Balogh" w:date="2021-01-29T10:02:00Z">
        <w:r>
          <w:t xml:space="preserve">note that if </w:t>
        </w:r>
      </w:ins>
      <w:ins w:id="185" w:author="Dániel Balogh" w:date="2021-01-29T10:03:00Z">
        <w:r>
          <w:t>you use an asterisk for this purpose, then you must not use asterisks as shorthand for a zero vowel marker (</w:t>
        </w:r>
      </w:ins>
      <w:ins w:id="186" w:author="Dániel Balogh" w:date="2021-01-29T10:05:00Z">
        <w:r>
          <w:t>§</w:t>
        </w:r>
        <w:r>
          <w:fldChar w:fldCharType="begin"/>
        </w:r>
        <w:r>
          <w:instrText xml:space="preserve"> REF _Ref17800758 \r \h </w:instrText>
        </w:r>
      </w:ins>
      <w:r>
        <w:fldChar w:fldCharType="separate"/>
      </w:r>
      <w:ins w:id="187"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88" w:name="_w9lp3wb1umde" w:colFirst="0" w:colLast="0"/>
      <w:bookmarkStart w:id="189" w:name="_Ref17290022"/>
      <w:bookmarkStart w:id="190" w:name="_Toc17811429"/>
      <w:bookmarkStart w:id="191" w:name="_Toc17811484"/>
      <w:bookmarkStart w:id="192" w:name="_Toc44587474"/>
      <w:bookmarkEnd w:id="188"/>
      <w:r w:rsidRPr="002E3853">
        <w:t xml:space="preserve">Long and </w:t>
      </w:r>
      <w:r w:rsidR="008969B5" w:rsidRPr="002E3853">
        <w:t xml:space="preserve">Short </w:t>
      </w:r>
      <w:r w:rsidRPr="002E3853">
        <w:rPr>
          <w:rFonts w:eastAsia="Gentium"/>
        </w:rPr>
        <w:t>e and o</w:t>
      </w:r>
      <w:bookmarkEnd w:id="189"/>
      <w:bookmarkEnd w:id="190"/>
      <w:bookmarkEnd w:id="191"/>
      <w:bookmarkEnd w:id="192"/>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93" w:name="_h0qofzr3l3f2" w:colFirst="0" w:colLast="0"/>
      <w:bookmarkStart w:id="194" w:name="_Toc17811430"/>
      <w:bookmarkStart w:id="195" w:name="_Toc17811485"/>
      <w:bookmarkStart w:id="196" w:name="_Toc44587475"/>
      <w:bookmarkEnd w:id="193"/>
      <w:r>
        <w:t>Special Glyph Forms and Compositions</w:t>
      </w:r>
      <w:bookmarkEnd w:id="194"/>
      <w:bookmarkEnd w:id="195"/>
      <w:bookmarkEnd w:id="196"/>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97"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BE53E8">
        <w:rPr>
          <w:rStyle w:val="Lbjegyzet-hivatkozs"/>
        </w:rPr>
        <w:footnoteReference w:id="8"/>
      </w:r>
    </w:p>
    <w:p w14:paraId="3922F6E0" w14:textId="1C6BB926" w:rsidR="00EA1027" w:rsidRDefault="00EA1027" w:rsidP="008764EC">
      <w:pPr>
        <w:pStyle w:val="Lista"/>
      </w:pPr>
      <w:ins w:id="198"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99" w:name="_y9z6zgvtcr89" w:colFirst="0" w:colLast="0"/>
      <w:bookmarkStart w:id="200" w:name="_Ref15558357"/>
      <w:bookmarkStart w:id="201" w:name="_Toc17811431"/>
      <w:bookmarkStart w:id="202" w:name="_Toc17811486"/>
      <w:bookmarkStart w:id="203" w:name="_Toc44587476"/>
      <w:bookmarkEnd w:id="199"/>
      <w:r>
        <w:t xml:space="preserve">Final consonants </w:t>
      </w:r>
      <w:bookmarkEnd w:id="200"/>
      <w:r w:rsidR="000C3F1F">
        <w:t>as special</w:t>
      </w:r>
      <w:r w:rsidR="00C66106">
        <w:t xml:space="preserve"> simplex characters</w:t>
      </w:r>
      <w:bookmarkEnd w:id="201"/>
      <w:bookmarkEnd w:id="202"/>
      <w:bookmarkEnd w:id="203"/>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204" w:name="_Ref17800758"/>
      <w:bookmarkStart w:id="205" w:name="_Toc17811432"/>
      <w:bookmarkStart w:id="206" w:name="_Toc17811487"/>
      <w:bookmarkStart w:id="207" w:name="_Toc44587477"/>
      <w:r>
        <w:t xml:space="preserve">Final consonants as complex characters </w:t>
      </w:r>
      <w:r w:rsidR="00087C8B">
        <w:t>involving</w:t>
      </w:r>
      <w:r>
        <w:t xml:space="preserve"> a zero vowel marker</w:t>
      </w:r>
      <w:bookmarkEnd w:id="204"/>
      <w:bookmarkEnd w:id="205"/>
      <w:bookmarkEnd w:id="206"/>
      <w:bookmarkEnd w:id="207"/>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BE53E8">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08" w:name="_gd5taio96c5" w:colFirst="0" w:colLast="0"/>
      <w:bookmarkStart w:id="209" w:name="_Ref17810730"/>
      <w:bookmarkStart w:id="210" w:name="_Toc17811433"/>
      <w:bookmarkStart w:id="211" w:name="_Toc17811488"/>
      <w:bookmarkStart w:id="212" w:name="_Toc44587478"/>
      <w:bookmarkStart w:id="213" w:name="_Ref15558341"/>
      <w:bookmarkStart w:id="214" w:name="_Ref15561172"/>
      <w:bookmarkEnd w:id="208"/>
      <w:r>
        <w:t xml:space="preserve">Independent vowels as special </w:t>
      </w:r>
      <w:r w:rsidR="000C3F1F">
        <w:t xml:space="preserve">simplex </w:t>
      </w:r>
      <w:r>
        <w:t>characters</w:t>
      </w:r>
      <w:bookmarkEnd w:id="209"/>
      <w:bookmarkEnd w:id="210"/>
      <w:bookmarkEnd w:id="211"/>
      <w:bookmarkEnd w:id="212"/>
      <w:r>
        <w:t xml:space="preserve"> </w:t>
      </w:r>
      <w:bookmarkEnd w:id="213"/>
      <w:bookmarkEnd w:id="214"/>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15" w:name="_Ref17810731"/>
      <w:bookmarkStart w:id="216" w:name="_Toc17811434"/>
      <w:bookmarkStart w:id="217" w:name="_Toc17811489"/>
      <w:bookmarkStart w:id="218" w:name="_Ref22203423"/>
      <w:bookmarkStart w:id="219" w:name="_Ref22208509"/>
      <w:bookmarkStart w:id="220" w:name="_Toc44587479"/>
      <w:r w:rsidRPr="00424A23">
        <w:t xml:space="preserve">Independent vowels as </w:t>
      </w:r>
      <w:r w:rsidR="00087C8B" w:rsidRPr="00424A23">
        <w:t>complex characters involving</w:t>
      </w:r>
      <w:r w:rsidRPr="00424A23">
        <w:t xml:space="preserve"> a “vowel support”</w:t>
      </w:r>
      <w:bookmarkEnd w:id="215"/>
      <w:bookmarkEnd w:id="216"/>
      <w:bookmarkEnd w:id="217"/>
      <w:bookmarkEnd w:id="218"/>
      <w:bookmarkEnd w:id="219"/>
      <w:bookmarkEnd w:id="220"/>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BE53E8">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BE53E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21" w:author="Dániel Balogh" w:date="2020-11-02T08:51:00Z">
              <w:r w:rsidRPr="00731E68">
                <w:rPr>
                  <w:rStyle w:val="Foreign"/>
                </w:rPr>
                <w:t>A</w:t>
              </w:r>
              <w:r w:rsidRPr="007D6365">
                <w:t xml:space="preserve"> with</w:t>
              </w:r>
              <w:r>
                <w:t xml:space="preserve"> </w:t>
              </w:r>
            </w:ins>
            <w:ins w:id="222" w:author="Dániel Balogh" w:date="2020-11-02T08:52:00Z">
              <w:r w:rsidRPr="007D6365">
                <w:rPr>
                  <w:rStyle w:val="Foreign"/>
                  <w:rFonts w:eastAsia="Arial"/>
                </w:rPr>
                <w:t>ə</w:t>
              </w:r>
            </w:ins>
            <w:ins w:id="223"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24"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25"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26" w:author="Arlo Griffiths" w:date="2021-10-12T07:08:00Z">
              <w:r>
                <w:rPr>
                  <w:rStyle w:val="Foreign"/>
                </w:rPr>
                <w:t>ə</w:t>
              </w:r>
            </w:ins>
            <w:ins w:id="227"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28" w:author="Dániel Balogh" w:date="2020-11-02T08:51:00Z">
              <w:r w:rsidRPr="00731E68">
                <w:rPr>
                  <w:rStyle w:val="Foreign"/>
                </w:rPr>
                <w:t>A</w:t>
              </w:r>
              <w:r w:rsidRPr="007D6365">
                <w:t xml:space="preserve"> with</w:t>
              </w:r>
              <w:r>
                <w:t xml:space="preserve"> </w:t>
              </w:r>
            </w:ins>
            <w:ins w:id="229" w:author="Dániel Balogh" w:date="2020-11-02T08:52:00Z">
              <w:r w:rsidRPr="007D6365">
                <w:rPr>
                  <w:rStyle w:val="Foreign"/>
                  <w:rFonts w:eastAsia="Arial"/>
                </w:rPr>
                <w:t>ə</w:t>
              </w:r>
            </w:ins>
            <w:ins w:id="230"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31"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32" w:author="Dániel Balogh" w:date="2020-11-02T08:52:00Z">
              <w:r>
                <w:rPr>
                  <w:rStyle w:val="Foreign"/>
                </w:rPr>
                <w:t>q</w:t>
              </w:r>
              <w:r w:rsidRPr="007D6365">
                <w:rPr>
                  <w:rStyle w:val="Foreign"/>
                  <w:rFonts w:eastAsia="Arial"/>
                </w:rPr>
                <w:t>ə</w:t>
              </w:r>
              <w:r>
                <w:rPr>
                  <w:rStyle w:val="Foreign"/>
                  <w:rFonts w:eastAsia="Arial"/>
                </w:rPr>
                <w:t>:</w:t>
              </w:r>
            </w:ins>
            <w:ins w:id="233" w:author="Dániel Balogh" w:date="2020-11-02T09:08:00Z">
              <w:r w:rsidR="00A17AB9">
                <w:rPr>
                  <w:rStyle w:val="Lbjegyzet-hivatkozs"/>
                </w:rPr>
                <w:t xml:space="preserve"> </w:t>
              </w:r>
              <w:r w:rsidR="00A17AB9" w:rsidRPr="00BE53E8">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37" w:author="Arlo Griffiths" w:date="2021-10-12T07:08:00Z">
              <w:r>
                <w:rPr>
                  <w:rStyle w:val="Foreign"/>
                </w:rPr>
                <w:t>ə̄</w:t>
              </w:r>
            </w:ins>
            <w:ins w:id="238"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39" w:name="_ehbz2lfh7tyw" w:colFirst="0" w:colLast="0"/>
      <w:bookmarkStart w:id="240" w:name="_3d3e9odqzwx0" w:colFirst="0" w:colLast="0"/>
      <w:bookmarkStart w:id="241" w:name="_Toc44587480"/>
      <w:bookmarkStart w:id="242" w:name="_Toc17811436"/>
      <w:bookmarkStart w:id="243" w:name="_Toc17811491"/>
      <w:bookmarkStart w:id="244" w:name="_Ref15558460"/>
      <w:bookmarkEnd w:id="239"/>
      <w:bookmarkEnd w:id="240"/>
      <w:r>
        <w:t>Multiple vowel markers</w:t>
      </w:r>
      <w:r w:rsidR="002A4AC3">
        <w:t xml:space="preserve"> within an </w:t>
      </w:r>
      <w:r w:rsidR="002A4AC3" w:rsidRPr="00061C63">
        <w:rPr>
          <w:rStyle w:val="Foreign"/>
        </w:rPr>
        <w:t>akṣara</w:t>
      </w:r>
      <w:bookmarkEnd w:id="241"/>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45" w:name="_Ref15558434"/>
      <w:bookmarkStart w:id="246" w:name="_Toc17811435"/>
      <w:bookmarkStart w:id="247" w:name="_Toc17811490"/>
      <w:bookmarkStart w:id="248" w:name="_Toc44587481"/>
      <w:r>
        <w:t>Repurposed vowel markers</w:t>
      </w:r>
      <w:bookmarkEnd w:id="245"/>
      <w:bookmarkEnd w:id="246"/>
      <w:bookmarkEnd w:id="247"/>
      <w:bookmarkEnd w:id="248"/>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49"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50" w:author="Dániel Balogh" w:date="2020-11-02T09:05:00Z">
          <w:pPr>
            <w:pStyle w:val="Lista2"/>
          </w:pPr>
        </w:pPrChange>
      </w:pPr>
      <w:ins w:id="251"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52" w:author="Dániel Balogh" w:date="2020-11-02T09:06:00Z">
        <w:r>
          <w:t xml:space="preserve">e.g. </w:t>
        </w:r>
      </w:ins>
      <w:ins w:id="253" w:author="Dániel Balogh" w:date="2020-11-02T09:07:00Z">
        <w:r w:rsidRPr="00A17AB9">
          <w:rPr>
            <w:rStyle w:val="Foreign"/>
            <w:rPrChange w:id="254"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55" w:author="Dániel Balogh" w:date="2020-11-02T09:07:00Z">
        <w:r>
          <w:t>3.3.4</w:t>
        </w:r>
        <w:r>
          <w:fldChar w:fldCharType="end"/>
        </w:r>
        <w:r>
          <w:t xml:space="preserve"> about the v</w:t>
        </w:r>
      </w:ins>
      <w:ins w:id="256"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41A7488E">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53EC6D00" w:rsidR="002A4AC3" w:rsidRDefault="00F139A7" w:rsidP="002A4AC3">
      <w:pPr>
        <w:pStyle w:val="Lista2"/>
        <w:rPr>
          <w:ins w:id="257" w:author="Dániel Balogh" w:date="2023-04-17T11:37:00Z"/>
          <w:rFonts w:eastAsia="Tahoma"/>
        </w:rPr>
      </w:pPr>
      <w:ins w:id="258" w:author="Dániel Balogh" w:date="2023-04-17T11:41:00Z">
        <w:r>
          <w:rPr>
            <w:noProof/>
          </w:rPr>
          <w:drawing>
            <wp:anchor distT="0" distB="0" distL="114300" distR="114300" simplePos="0" relativeHeight="251683840" behindDoc="0" locked="0" layoutInCell="1" allowOverlap="1" wp14:anchorId="784F78AB" wp14:editId="70FCE77E">
              <wp:simplePos x="0" y="0"/>
              <wp:positionH relativeFrom="column">
                <wp:posOffset>5707329</wp:posOffset>
              </wp:positionH>
              <wp:positionV relativeFrom="paragraph">
                <wp:posOffset>99365</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2A4AC3">
        <w:rPr>
          <w:rFonts w:eastAsia="Tahoma"/>
        </w:rPr>
        <w:t xml:space="preserve">however, the deliberate use of </w:t>
      </w:r>
      <w:r w:rsidR="002A4AC3" w:rsidRPr="004E1D84">
        <w:rPr>
          <w:rStyle w:val="Foreign"/>
          <w:rFonts w:eastAsia="Tahoma"/>
        </w:rPr>
        <w:t>u</w:t>
      </w:r>
      <w:r w:rsidR="002A4AC3">
        <w:rPr>
          <w:rFonts w:eastAsia="Tahoma"/>
        </w:rPr>
        <w:t xml:space="preserve"> and </w:t>
      </w:r>
      <w:r w:rsidR="002A4AC3" w:rsidRPr="004E1D84">
        <w:rPr>
          <w:rStyle w:val="Foreign"/>
          <w:rFonts w:eastAsia="Tahoma"/>
        </w:rPr>
        <w:t>i</w:t>
      </w:r>
      <w:r w:rsidR="002A4AC3">
        <w:rPr>
          <w:rFonts w:eastAsia="Tahoma"/>
        </w:rPr>
        <w:t xml:space="preserve"> markers in conjunction to signify deletion belongs in the domain of markup (see </w:t>
      </w:r>
      <w:r w:rsidR="006E4835">
        <w:t>EGD</w:t>
      </w:r>
      <w:r w:rsidR="00F741F1">
        <w:t xml:space="preserve"> </w:t>
      </w:r>
      <w:r w:rsidR="002A4AC3">
        <w:rPr>
          <w:rFonts w:eastAsia="Tahoma"/>
        </w:rPr>
        <w:t>§</w:t>
      </w:r>
      <w:r w:rsidR="003E2786">
        <w:rPr>
          <w:rFonts w:eastAsia="Tahoma"/>
        </w:rPr>
        <w:t>4.5.1</w:t>
      </w:r>
      <w:r w:rsidR="002A4AC3">
        <w:rPr>
          <w:rFonts w:eastAsia="Tahoma"/>
        </w:rPr>
        <w:t>), not that of transliteration</w:t>
      </w:r>
    </w:p>
    <w:p w14:paraId="503681D4" w14:textId="2B161030" w:rsidR="00F139A7" w:rsidRDefault="00F139A7" w:rsidP="00F139A7">
      <w:pPr>
        <w:pStyle w:val="Lista"/>
        <w:rPr>
          <w:ins w:id="259" w:author="Dániel Balogh" w:date="2023-04-17T11:42:00Z"/>
        </w:rPr>
      </w:pPr>
      <w:ins w:id="260" w:author="Dániel Balogh" w:date="2023-04-17T11:37:00Z">
        <w:r>
          <w:t xml:space="preserve">when the vowel markers </w:t>
        </w:r>
        <w:r w:rsidRPr="00880368">
          <w:rPr>
            <w:rStyle w:val="Foreign"/>
          </w:rPr>
          <w:t>r̥</w:t>
        </w:r>
        <w:r w:rsidRPr="00F139A7">
          <w:rPr>
            <w:rPrChange w:id="261" w:author="Dániel Balogh" w:date="2023-04-17T11:37:00Z">
              <w:rPr>
                <w:rStyle w:val="Foreign"/>
              </w:rPr>
            </w:rPrChange>
          </w:rPr>
          <w:t xml:space="preserve"> and </w:t>
        </w:r>
        <w:r>
          <w:rPr>
            <w:rStyle w:val="Foreign"/>
          </w:rPr>
          <w:t>i</w:t>
        </w:r>
        <w:r>
          <w:t xml:space="preserve"> are used in conjunction to represent the son</w:t>
        </w:r>
      </w:ins>
      <w:ins w:id="262" w:author="Dániel Balogh" w:date="2023-04-17T11:38:00Z">
        <w:r>
          <w:t>ant /</w:t>
        </w:r>
        <w:r w:rsidRPr="00880368">
          <w:rPr>
            <w:rStyle w:val="Foreign"/>
          </w:rPr>
          <w:t>r̥</w:t>
        </w:r>
        <w:r>
          <w:rPr>
            <w:rStyle w:val="Foreign"/>
          </w:rPr>
          <w:t>/</w:t>
        </w:r>
        <w:r>
          <w:t xml:space="preserve"> phoneme</w:t>
        </w:r>
      </w:ins>
      <w:ins w:id="263" w:author="Dániel Balogh" w:date="2023-04-17T11:42:00Z">
        <w:r>
          <w:t xml:space="preserve"> </w:t>
        </w:r>
      </w:ins>
    </w:p>
    <w:p w14:paraId="30D7AF22" w14:textId="069B634F" w:rsidR="00F139A7" w:rsidRDefault="00F139A7" w:rsidP="00F139A7">
      <w:pPr>
        <w:pStyle w:val="Lista2"/>
        <w:rPr>
          <w:ins w:id="264" w:author="Dániel Balogh" w:date="2023-04-17T11:45:00Z"/>
        </w:rPr>
      </w:pPr>
      <w:ins w:id="265" w:author="Dániel Balogh" w:date="2023-04-17T11:45:00Z">
        <w:r>
          <w:t xml:space="preserve">if the </w:t>
        </w:r>
        <w:r w:rsidRPr="00880368">
          <w:rPr>
            <w:rStyle w:val="Foreign"/>
          </w:rPr>
          <w:t>r̥</w:t>
        </w:r>
        <w:r>
          <w:t xml:space="preserve"> component is clearly</w:t>
        </w:r>
        <w:r w:rsidR="007A7EAF">
          <w:t xml:space="preserve"> distinguishable from a subscript consonantal </w:t>
        </w:r>
        <w:r w:rsidR="007A7EAF" w:rsidRPr="007A7EAF">
          <w:rPr>
            <w:rStyle w:val="Foreign"/>
            <w:rPrChange w:id="266" w:author="Dániel Balogh" w:date="2023-04-17T11:45:00Z">
              <w:rPr/>
            </w:rPrChange>
          </w:rPr>
          <w:t>r</w:t>
        </w:r>
      </w:ins>
      <w:ins w:id="267" w:author="Dániel Balogh" w:date="2023-04-17T11:47:00Z">
        <w:r w:rsidR="007A7EAF">
          <w:t xml:space="preserve"> (as in the character </w:t>
        </w:r>
        <w:r w:rsidR="007A7EAF" w:rsidRPr="00880368">
          <w:rPr>
            <w:rStyle w:val="Foreign"/>
          </w:rPr>
          <w:t>mr̥</w:t>
        </w:r>
        <w:r w:rsidR="007A7EAF">
          <w:rPr>
            <w:rStyle w:val="Foreign"/>
          </w:rPr>
          <w:t>i</w:t>
        </w:r>
        <w:r w:rsidR="007A7EAF">
          <w:t xml:space="preserve"> on the right)</w:t>
        </w:r>
      </w:ins>
      <w:ins w:id="268" w:author="Dániel Balogh" w:date="2023-04-17T11:45:00Z">
        <w:r w:rsidR="007A7EAF">
          <w:t>,</w:t>
        </w:r>
        <w:r>
          <w:t xml:space="preserve"> transliterate </w:t>
        </w:r>
      </w:ins>
      <w:ins w:id="269" w:author="Dániel Balogh" w:date="2023-04-17T11:46:00Z">
        <w:r w:rsidR="007A7EAF">
          <w:t>the combination as</w:t>
        </w:r>
      </w:ins>
      <w:ins w:id="270" w:author="Dániel Balogh" w:date="2023-04-17T11:45:00Z">
        <w:r>
          <w:t xml:space="preserve"> </w:t>
        </w:r>
        <w:r w:rsidRPr="00880368">
          <w:rPr>
            <w:rStyle w:val="Foreign"/>
          </w:rPr>
          <w:t>r̥</w:t>
        </w:r>
        <w:r>
          <w:rPr>
            <w:rStyle w:val="Foreign"/>
          </w:rPr>
          <w:t>i</w:t>
        </w:r>
      </w:ins>
      <w:ins w:id="271" w:author="Dániel Balogh" w:date="2023-04-17T11:46:00Z">
        <w:r w:rsidR="007A7EAF">
          <w:t xml:space="preserve">; otherwise, transliterate as </w:t>
        </w:r>
        <w:r w:rsidR="007A7EAF">
          <w:rPr>
            <w:rStyle w:val="Foreign"/>
          </w:rPr>
          <w:t>ri</w:t>
        </w:r>
      </w:ins>
    </w:p>
    <w:p w14:paraId="502BAE48" w14:textId="00F509E2" w:rsidR="00F139A7" w:rsidRPr="002A4AC3" w:rsidRDefault="00F139A7" w:rsidP="00F139A7">
      <w:pPr>
        <w:pStyle w:val="Lista2"/>
      </w:pPr>
      <w:ins w:id="272" w:author="Dániel Balogh" w:date="2023-04-17T11:43:00Z">
        <w:r>
          <w:t xml:space="preserve">in your digital edition, </w:t>
        </w:r>
      </w:ins>
      <w:ins w:id="273" w:author="Dániel Balogh" w:date="2023-04-17T11:48:00Z">
        <w:r w:rsidR="007A7EAF">
          <w:t xml:space="preserve">either </w:t>
        </w:r>
        <w:r w:rsidR="007A7EAF" w:rsidRPr="00880368">
          <w:rPr>
            <w:rStyle w:val="Foreign"/>
          </w:rPr>
          <w:t>r̥</w:t>
        </w:r>
        <w:r w:rsidR="007A7EAF">
          <w:rPr>
            <w:rStyle w:val="Foreign"/>
          </w:rPr>
          <w:t>i</w:t>
        </w:r>
        <w:r w:rsidR="007A7EAF">
          <w:t xml:space="preserve"> or </w:t>
        </w:r>
        <w:r w:rsidR="007A7EAF" w:rsidRPr="00880368">
          <w:rPr>
            <w:rStyle w:val="Foreign"/>
          </w:rPr>
          <w:t>ri</w:t>
        </w:r>
        <w:r w:rsidR="007A7EAF">
          <w:t xml:space="preserve"> should be </w:t>
        </w:r>
      </w:ins>
      <w:ins w:id="274" w:author="Dániel Balogh" w:date="2023-04-17T11:49:00Z">
        <w:r w:rsidR="007A7EAF">
          <w:t>emended to</w:t>
        </w:r>
      </w:ins>
      <w:ins w:id="275" w:author="Dániel Balogh" w:date="2023-04-17T11:47:00Z">
        <w:r w:rsidR="007A7EAF">
          <w:t xml:space="preserve"> </w:t>
        </w:r>
        <w:r w:rsidR="007A7EAF" w:rsidRPr="00880368">
          <w:rPr>
            <w:rStyle w:val="Foreign"/>
          </w:rPr>
          <w:t>r̥</w:t>
        </w:r>
        <w:r w:rsidR="007A7EAF">
          <w:t xml:space="preserve"> (</w:t>
        </w:r>
      </w:ins>
      <w:ins w:id="276" w:author="Dániel Balogh" w:date="2023-04-17T11:49:00Z">
        <w:r w:rsidR="007A7EAF">
          <w:t xml:space="preserve">by means of normalisation or correction as applicable, </w:t>
        </w:r>
      </w:ins>
      <w:ins w:id="277" w:author="Dániel Balogh" w:date="2023-04-17T11:48:00Z">
        <w:r w:rsidR="007A7EAF">
          <w:t>see EGD §6.1.1)</w:t>
        </w:r>
      </w:ins>
    </w:p>
    <w:p w14:paraId="77D8E1CA" w14:textId="1F110CDA" w:rsidR="003419D1" w:rsidRDefault="003419D1" w:rsidP="00AF2BAB">
      <w:pPr>
        <w:pStyle w:val="Cmsor3"/>
        <w:numPr>
          <w:ilvl w:val="2"/>
          <w:numId w:val="16"/>
        </w:numPr>
      </w:pPr>
      <w:bookmarkStart w:id="278" w:name="_Toc44587482"/>
      <w:r>
        <w:t>Short vowel written where a corresponding long vowel is expected</w:t>
      </w:r>
      <w:bookmarkEnd w:id="242"/>
      <w:bookmarkEnd w:id="243"/>
      <w:bookmarkEnd w:id="27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79" w:name="_8gpvi1clotas" w:colFirst="0" w:colLast="0"/>
      <w:bookmarkStart w:id="280" w:name="_Ref15558462"/>
      <w:bookmarkStart w:id="281" w:name="_Toc17811439"/>
      <w:bookmarkStart w:id="282" w:name="_Toc17811494"/>
      <w:bookmarkStart w:id="283" w:name="_Ref22719423"/>
      <w:bookmarkStart w:id="284" w:name="_Toc44587483"/>
      <w:bookmarkEnd w:id="244"/>
      <w:bookmarkEnd w:id="279"/>
      <w:r>
        <w:t>U</w:t>
      </w:r>
      <w:r w:rsidR="00395046">
        <w:t xml:space="preserve">nusually composed </w:t>
      </w:r>
      <w:bookmarkEnd w:id="280"/>
      <w:bookmarkEnd w:id="281"/>
      <w:bookmarkEnd w:id="282"/>
      <w:bookmarkEnd w:id="283"/>
      <w:r w:rsidR="006A3DF4">
        <w:t>complex characters</w:t>
      </w:r>
      <w:bookmarkEnd w:id="28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lastRenderedPageBreak/>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2886B8B3"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4ADFF493" w:rsidR="00D47EDD" w:rsidRDefault="001B22C0" w:rsidP="00D47EDD">
      <w:pPr>
        <w:pStyle w:val="Lista2"/>
      </w:pPr>
      <w:r>
        <w:t>then this fact must be noted in your commentary to the text, including a specification of which mode is the default (dominant) one for that text</w:t>
      </w:r>
    </w:p>
    <w:p w14:paraId="213196F0" w14:textId="702A247E"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72D21B7E"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2C4B2853"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0CB68C4A" w:rsidR="001B22C0" w:rsidRPr="001B22C0" w:rsidRDefault="00B60AF1" w:rsidP="001B22C0">
      <w:pPr>
        <w:pStyle w:val="Lista3"/>
        <w:rPr>
          <w:rStyle w:val="Foreign"/>
        </w:rPr>
      </w:pPr>
      <w:ins w:id="285" w:author="Dániel Balogh" w:date="2021-05-27T10:42:00Z">
        <w:r>
          <w:rPr>
            <w:noProof/>
          </w:rPr>
          <w:drawing>
            <wp:anchor distT="0" distB="0" distL="114300" distR="114300" simplePos="0" relativeHeight="25168076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B22C0" w:rsidRPr="001B22C0">
        <w:t xml:space="preserve">if the “Indonesian” mode is dominant, </w:t>
      </w:r>
      <w:r w:rsidR="001B22C0">
        <w:t>transliterate</w:t>
      </w:r>
      <w:r w:rsidR="001B22C0" w:rsidRPr="001B22C0">
        <w:t xml:space="preserve"> </w:t>
      </w:r>
      <w:r w:rsidR="001B22C0" w:rsidRPr="001B22C0">
        <w:rPr>
          <w:rStyle w:val="ForeignBalineseScript"/>
        </w:rPr>
        <w:t>ᬲᬯᬃ</w:t>
      </w:r>
      <w:r w:rsidR="001B22C0" w:rsidRPr="001B22C0">
        <w:t xml:space="preserve"> as </w:t>
      </w:r>
      <w:r w:rsidR="001B22C0">
        <w:rPr>
          <w:rStyle w:val="Foreign"/>
        </w:rPr>
        <w:t>sar=va</w:t>
      </w:r>
    </w:p>
    <w:p w14:paraId="3D53CC53" w14:textId="54C8BC43" w:rsidR="001B22C0" w:rsidRDefault="001B22C0" w:rsidP="001B22C0">
      <w:pPr>
        <w:pStyle w:val="Lista3"/>
        <w:rPr>
          <w:ins w:id="286"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33EB416A" w14:textId="55B5A529" w:rsidR="00DF08BC" w:rsidRPr="006E78DA" w:rsidRDefault="00DF08BC" w:rsidP="001B22C0">
      <w:pPr>
        <w:pStyle w:val="Lista3"/>
      </w:pPr>
      <w:ins w:id="287" w:author="Dániel Balogh" w:date="2021-05-27T10:43:00Z">
        <w:r>
          <w:t xml:space="preserve">e.g. </w:t>
        </w:r>
        <w:r w:rsidRPr="00DF08BC">
          <w:rPr>
            <w:rStyle w:val="Foreign"/>
            <w:rPrChange w:id="288" w:author="Dániel Balogh" w:date="2021-05-27T10:43:00Z">
              <w:rPr/>
            </w:rPrChange>
          </w:rPr>
          <w:t>Ina=rpaṇakan·</w:t>
        </w:r>
        <w:r>
          <w:t xml:space="preserve"> for the example on the right</w:t>
        </w:r>
      </w:ins>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538D4B24" w:rsidR="006A3DF4" w:rsidRDefault="006A3DF4" w:rsidP="006A3DF4">
      <w:pPr>
        <w:pStyle w:val="Lista2"/>
        <w:rPr>
          <w:ins w:id="289" w:author="Dániel Balogh" w:date="2021-11-22T08:18:00Z"/>
        </w:rPr>
      </w:pPr>
      <w:r>
        <w:t xml:space="preserve">thus, the text in the image is </w:t>
      </w:r>
      <w:r>
        <w:rPr>
          <w:rStyle w:val="Foreign"/>
        </w:rPr>
        <w:t>Umiṅsor= I</w:t>
      </w:r>
      <w:r w:rsidR="00756A69">
        <w:t xml:space="preserve"> (note the editorial space after the = sign)</w:t>
      </w:r>
    </w:p>
    <w:p w14:paraId="6284AB36" w14:textId="6E88863B" w:rsidR="00C07E26" w:rsidRDefault="00C07E26" w:rsidP="00C07E26">
      <w:pPr>
        <w:pStyle w:val="Lista"/>
        <w:rPr>
          <w:ins w:id="290" w:author="Dániel Balogh" w:date="2021-11-22T08:20:00Z"/>
        </w:rPr>
      </w:pPr>
      <w:ins w:id="291" w:author="Dániel Balogh" w:date="2021-11-22T08:21:00Z">
        <w:r>
          <w:rPr>
            <w:noProof/>
          </w:rPr>
          <w:drawing>
            <wp:anchor distT="0" distB="0" distL="114300" distR="114300" simplePos="0" relativeHeight="251682816"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92"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C07E26">
          <w:rPr>
            <w:rStyle w:val="Foreign"/>
            <w:rPrChange w:id="293" w:author="Dániel Balogh" w:date="2021-11-22T08:18:00Z">
              <w:rPr/>
            </w:rPrChange>
          </w:rPr>
          <w:t>visarga</w:t>
        </w:r>
        <w:r>
          <w:t>, i.e. written inline rather than as the first component of a conjunct</w:t>
        </w:r>
      </w:ins>
    </w:p>
    <w:p w14:paraId="2CB5E7F3" w14:textId="652399A7" w:rsidR="00C07E26" w:rsidRDefault="00C07E26" w:rsidP="00C07E26">
      <w:pPr>
        <w:pStyle w:val="Lista2"/>
        <w:rPr>
          <w:ins w:id="294" w:author="Dániel Balogh" w:date="2021-11-22T08:20:00Z"/>
        </w:rPr>
      </w:pPr>
      <w:ins w:id="295"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296" w:author="Dániel Balogh" w:date="2021-11-22T08:20:00Z">
        <w:r>
          <w:t xml:space="preserve">dicate that this sign, like a </w:t>
        </w:r>
        <w:r w:rsidRPr="00C07E26">
          <w:rPr>
            <w:rStyle w:val="Foreign"/>
            <w:rPrChange w:id="297" w:author="Dániel Balogh" w:date="2021-11-22T08:20:00Z">
              <w:rPr/>
            </w:rPrChange>
          </w:rPr>
          <w:t>visarga</w:t>
        </w:r>
        <w:r>
          <w:t xml:space="preserve">, is associated with the preceding </w:t>
        </w:r>
        <w:r w:rsidRPr="00C07E26">
          <w:rPr>
            <w:rStyle w:val="Foreign"/>
            <w:rPrChange w:id="298" w:author="Dániel Balogh" w:date="2021-11-22T08:20:00Z">
              <w:rPr/>
            </w:rPrChange>
          </w:rPr>
          <w:t>ak</w:t>
        </w:r>
        <w:r>
          <w:rPr>
            <w:rStyle w:val="Foreign"/>
          </w:rPr>
          <w:t>ṣara</w:t>
        </w:r>
        <w:r>
          <w:t xml:space="preserve"> rather than the following one, as it is by default</w:t>
        </w:r>
      </w:ins>
    </w:p>
    <w:p w14:paraId="21CA78E2" w14:textId="0AA8F4BD" w:rsidR="00C07E26" w:rsidRDefault="00C07E26" w:rsidP="00C07E26">
      <w:pPr>
        <w:pStyle w:val="Lista2"/>
      </w:pPr>
      <w:ins w:id="299" w:author="Dániel Balogh" w:date="2021-11-22T08:20:00Z">
        <w:r>
          <w:t xml:space="preserve">thus, </w:t>
        </w:r>
      </w:ins>
      <w:ins w:id="300" w:author="Dániel Balogh" w:date="2021-11-22T08:22:00Z">
        <w:r>
          <w:t xml:space="preserve">in the Eastern Cālukya example on the right, transliterate </w:t>
        </w:r>
        <w:r w:rsidRPr="00C07E26">
          <w:rPr>
            <w:rStyle w:val="Foreign"/>
            <w:rPrChange w:id="301" w:author="Dániel Balogh" w:date="2021-11-22T08:22:00Z">
              <w:rPr/>
            </w:rPrChange>
          </w:rPr>
          <w:t>yo=</w:t>
        </w:r>
        <w:r w:rsidRPr="00C07E26">
          <w:rPr>
            <w:rStyle w:val="Foreign"/>
          </w:rPr>
          <w:t>ẖ ka</w:t>
        </w:r>
        <w:r>
          <w:t xml:space="preserve"> </w:t>
        </w:r>
      </w:ins>
      <w:ins w:id="302" w:author="Dániel Balogh" w:date="2021-11-22T08:24:00Z">
        <w:r w:rsidR="009D13F0">
          <w:t xml:space="preserve">(for the figure-8 used as a </w:t>
        </w:r>
        <w:r w:rsidR="009D13F0">
          <w:rPr>
            <w:rStyle w:val="Foreign"/>
          </w:rPr>
          <w:t>jihvāmūlīya</w:t>
        </w:r>
        <w:r w:rsidR="009D13F0">
          <w:t xml:space="preserve">, </w:t>
        </w:r>
      </w:ins>
      <w:ins w:id="303" w:author="Dániel Balogh" w:date="2021-11-22T14:51:00Z">
        <w:r w:rsidR="00CD55EA">
          <w:t>compare</w:t>
        </w:r>
      </w:ins>
      <w:ins w:id="304" w:author="Dániel Balogh" w:date="2021-11-22T08:24:00Z">
        <w:r w:rsidR="009D13F0">
          <w:t xml:space="preserve"> the hourglass-shaped glyph in some later scripts, e.g. Kannada </w:t>
        </w:r>
        <w:r w:rsidR="009D13F0" w:rsidRPr="009D13F0">
          <w:rPr>
            <w:rStyle w:val="ForeignKannadaScript"/>
            <w:rFonts w:ascii="Nirmala UI" w:hAnsi="Nirmala UI" w:cs="Nirmala UI" w:hint="cs"/>
            <w:cs/>
            <w:rPrChange w:id="305" w:author="Dániel Balogh" w:date="2021-11-22T08:25:00Z">
              <w:rPr>
                <w:rFonts w:ascii="Nirmala UI" w:hAnsi="Nirmala UI" w:cs="Nirmala UI" w:hint="cs"/>
                <w:cs/>
                <w:lang w:bidi="kn-IN"/>
              </w:rPr>
            </w:rPrChange>
          </w:rPr>
          <w:t>ೱ</w:t>
        </w:r>
        <w:r w:rsidR="009D13F0" w:rsidRPr="009D13F0">
          <w:rPr>
            <w:rPrChange w:id="306" w:author="Dániel Balogh" w:date="2021-11-22T08:24:00Z">
              <w:rPr>
                <w:rFonts w:ascii="Nirmala UI" w:hAnsi="Nirmala UI" w:cs="Nirmala UI"/>
                <w:lang w:bidi="kn-IN"/>
              </w:rPr>
            </w:rPrChange>
          </w:rPr>
          <w:t>)</w:t>
        </w:r>
      </w:ins>
    </w:p>
    <w:p w14:paraId="61989051" w14:textId="32BB0A3D" w:rsidR="00110160" w:rsidRPr="00424A23" w:rsidRDefault="00B4305F" w:rsidP="003E4F1D">
      <w:pPr>
        <w:pStyle w:val="Cmsor3"/>
        <w:numPr>
          <w:ilvl w:val="2"/>
          <w:numId w:val="16"/>
        </w:numPr>
        <w:ind w:left="993" w:hanging="993"/>
      </w:pPr>
      <w:bookmarkStart w:id="307" w:name="_Ref17795443"/>
      <w:bookmarkStart w:id="308" w:name="_Toc17811440"/>
      <w:bookmarkStart w:id="309" w:name="_Toc17811495"/>
      <w:bookmarkStart w:id="310" w:name="_Toc44587484"/>
      <w:r w:rsidRPr="00424A23">
        <w:t>Characters with alternative or optional phonemic values</w:t>
      </w:r>
      <w:bookmarkEnd w:id="307"/>
      <w:bookmarkEnd w:id="308"/>
      <w:bookmarkEnd w:id="309"/>
      <w:bookmarkEnd w:id="310"/>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BE53E8">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lastRenderedPageBreak/>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311" w:name="_Hlk44319749"/>
      <w:r>
        <w:t>the numeral 2 is used in Old Sundanese to represent the phonemes /</w:t>
      </w:r>
      <w:proofErr w:type="spellStart"/>
      <w:r>
        <w:t>ro</w:t>
      </w:r>
      <w:proofErr w:type="spellEnd"/>
      <w:r>
        <w:t>/</w:t>
      </w:r>
      <w:bookmarkEnd w:id="311"/>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BE53E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312" w:name="_77xvqqxwsyaq" w:colFirst="0" w:colLast="0"/>
      <w:bookmarkStart w:id="313" w:name="_Ref23844494"/>
      <w:bookmarkStart w:id="314" w:name="_Toc44587485"/>
      <w:bookmarkStart w:id="315" w:name="_Toc17811441"/>
      <w:bookmarkStart w:id="316" w:name="_Toc17811496"/>
      <w:bookmarkEnd w:id="312"/>
      <w:r>
        <w:t>Complex characters split by an intervening feature</w:t>
      </w:r>
      <w:bookmarkEnd w:id="313"/>
      <w:bookmarkEnd w:id="314"/>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6EAFD883" w:rsidR="00761F8E" w:rsidRDefault="000C0543" w:rsidP="00761F8E">
      <w:pPr>
        <w:pStyle w:val="Lista"/>
      </w:pPr>
      <w:ins w:id="317" w:author="Dániel Balogh" w:date="2021-05-26T08:53:00Z">
        <w:r>
          <w:rPr>
            <w:noProof/>
          </w:rPr>
          <w:drawing>
            <wp:anchor distT="0" distB="0" distL="114300" distR="114300" simplePos="0" relativeHeight="251679744" behindDoc="1" locked="0" layoutInCell="1" allowOverlap="1" wp14:anchorId="4E2DB682" wp14:editId="545E1950">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34" r:link="rId35"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42A9CC1C"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a"/>
      </w:pPr>
      <w:r>
        <w:t>in the above examples, ignore the dotted circle representing the body associated with dependent vowel signs</w:t>
      </w:r>
    </w:p>
    <w:p w14:paraId="249B5DCD" w14:textId="2F91504A"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a2"/>
        <w:rPr>
          <w:ins w:id="318"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pPr>
        <w:pStyle w:val="Lista3"/>
        <w:pPrChange w:id="319" w:author="Dániel Balogh" w:date="2021-05-26T08:55:00Z">
          <w:pPr>
            <w:pStyle w:val="Lista2"/>
          </w:pPr>
        </w:pPrChange>
      </w:pPr>
      <w:ins w:id="320" w:author="Dániel Balogh" w:date="2021-05-26T08:55:00Z">
        <w:r>
          <w:t>e.g.</w:t>
        </w:r>
      </w:ins>
      <w:ins w:id="321" w:author="Dániel Balogh" w:date="2021-05-26T08:54:00Z">
        <w:r>
          <w:t xml:space="preserve"> </w:t>
        </w:r>
      </w:ins>
      <w:ins w:id="322" w:author="Dániel Balogh" w:date="2021-05-26T08:52:00Z">
        <w:r w:rsidRPr="000C0543">
          <w:rPr>
            <w:i/>
            <w:iCs/>
            <w:rPrChange w:id="323" w:author="Dániel Balogh" w:date="2021-05-26T08:54:00Z">
              <w:rPr/>
            </w:rPrChange>
          </w:rPr>
          <w:t>A⌈</w:t>
        </w:r>
      </w:ins>
      <w:ins w:id="324" w:author="Dániel Balogh" w:date="2021-05-26T08:55:00Z">
        <w:r>
          <w:rPr>
            <w:i/>
            <w:iCs/>
          </w:rPr>
          <w:t>_</w:t>
        </w:r>
      </w:ins>
      <w:proofErr w:type="spellStart"/>
      <w:ins w:id="325" w:author="Dániel Balogh" w:date="2021-05-26T08:52:00Z">
        <w:r w:rsidRPr="000C0543">
          <w:rPr>
            <w:i/>
            <w:iCs/>
            <w:rPrChange w:id="326" w:author="Dániel Balogh" w:date="2021-05-26T08:54:00Z">
              <w:rPr/>
            </w:rPrChange>
          </w:rPr>
          <w:t>horātri</w:t>
        </w:r>
      </w:ins>
      <w:proofErr w:type="spellEnd"/>
      <w:ins w:id="327" w:author="Dániel Balogh" w:date="2021-05-26T08:55:00Z">
        <w:r>
          <w:t xml:space="preserve"> </w:t>
        </w:r>
      </w:ins>
      <w:ins w:id="328" w:author="Dániel Balogh" w:date="2021-05-26T08:56:00Z">
        <w:r>
          <w:t>for the second line in the above copper-plate image</w:t>
        </w:r>
      </w:ins>
    </w:p>
    <w:p w14:paraId="159876F4" w14:textId="0E6400FC"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a2"/>
      </w:pPr>
      <w:r>
        <w:lastRenderedPageBreak/>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Cmsor3"/>
        <w:numPr>
          <w:ilvl w:val="2"/>
          <w:numId w:val="16"/>
        </w:numPr>
      </w:pPr>
      <w:bookmarkStart w:id="329" w:name="_Ref40103880"/>
      <w:bookmarkStart w:id="330" w:name="_Toc44587486"/>
      <w:r>
        <w:t xml:space="preserve">Special forms of </w:t>
      </w:r>
      <w:r>
        <w:rPr>
          <w:rStyle w:val="Foreign"/>
        </w:rPr>
        <w:t>anusvāra</w:t>
      </w:r>
      <w:bookmarkEnd w:id="329"/>
      <w:bookmarkEnd w:id="330"/>
    </w:p>
    <w:p w14:paraId="14A84EE6" w14:textId="704DBE7F"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331"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332"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333"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334" w:author="Dániel Balogh" w:date="2021-01-29T10:05:00Z">
        <w:r>
          <w:t xml:space="preserve">note that if you use an asterisk for this purpose, then </w:t>
        </w:r>
      </w:ins>
      <w:ins w:id="335" w:author="Dániel Balogh" w:date="2021-01-29T10:06:00Z">
        <w:r>
          <w:t>you are advised not to use</w:t>
        </w:r>
      </w:ins>
      <w:ins w:id="336" w:author="Dániel Balogh" w:date="2021-01-29T10:05:00Z">
        <w:r>
          <w:t xml:space="preserve"> asterisks as shorthand for a zero vowel marker (§</w:t>
        </w:r>
        <w:r>
          <w:fldChar w:fldCharType="begin"/>
        </w:r>
        <w:r>
          <w:instrText xml:space="preserve"> REF _Ref17800758 \r \h </w:instrText>
        </w:r>
      </w:ins>
      <w:ins w:id="337"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338" w:name="_Toc44587487"/>
      <w:r>
        <w:lastRenderedPageBreak/>
        <w:t>Non-alphabetic Characters</w:t>
      </w:r>
      <w:bookmarkEnd w:id="315"/>
      <w:bookmarkEnd w:id="316"/>
      <w:bookmarkEnd w:id="338"/>
    </w:p>
    <w:p w14:paraId="00000105" w14:textId="0CACB230" w:rsidR="006F3A4A" w:rsidRDefault="00395046" w:rsidP="00AF2BAB">
      <w:pPr>
        <w:pStyle w:val="Cmsor2"/>
        <w:numPr>
          <w:ilvl w:val="1"/>
          <w:numId w:val="16"/>
        </w:numPr>
      </w:pPr>
      <w:bookmarkStart w:id="339" w:name="_lskh4nb1o2vy" w:colFirst="0" w:colLast="0"/>
      <w:bookmarkStart w:id="340" w:name="_Toc17811442"/>
      <w:bookmarkStart w:id="341" w:name="_Toc17811497"/>
      <w:bookmarkStart w:id="342" w:name="_Toc44587488"/>
      <w:bookmarkEnd w:id="339"/>
      <w:r>
        <w:t>Numerals</w:t>
      </w:r>
      <w:bookmarkEnd w:id="340"/>
      <w:bookmarkEnd w:id="341"/>
      <w:bookmarkEnd w:id="342"/>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BE53E8">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BE53E8">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43" w:name="_Toc44587489"/>
      <w:r>
        <w:rPr>
          <w:lang w:eastAsia="en-GB" w:bidi="hi-IN"/>
        </w:rPr>
        <w:t>Numbers denoted by bars</w:t>
      </w:r>
      <w:bookmarkEnd w:id="343"/>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44" w:name="_Ref23770948"/>
      <w:bookmarkStart w:id="345" w:name="_Toc44587490"/>
      <w:r>
        <w:rPr>
          <w:lang w:eastAsia="en-GB" w:bidi="hi-IN"/>
        </w:rPr>
        <w:lastRenderedPageBreak/>
        <w:t>Fractions</w:t>
      </w:r>
      <w:bookmarkEnd w:id="344"/>
      <w:bookmarkEnd w:id="345"/>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BE53E8">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346" w:name="_fxkp7m4gvcim" w:colFirst="0" w:colLast="0"/>
      <w:bookmarkStart w:id="347" w:name="_Ref40886489"/>
      <w:bookmarkStart w:id="348" w:name="_Ref40887370"/>
      <w:bookmarkStart w:id="349" w:name="_Toc44587491"/>
      <w:bookmarkStart w:id="350" w:name="_Toc17811443"/>
      <w:bookmarkStart w:id="351" w:name="_Toc17811498"/>
      <w:bookmarkStart w:id="352" w:name="_Ref24531259"/>
      <w:bookmarkEnd w:id="346"/>
      <w:r>
        <w:t>Symbols</w:t>
      </w:r>
      <w:bookmarkEnd w:id="347"/>
      <w:bookmarkEnd w:id="348"/>
      <w:bookmarkEnd w:id="349"/>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353" w:name="_Ref15562528"/>
      <w:bookmarkStart w:id="354" w:name="_Toc17811445"/>
      <w:bookmarkStart w:id="355"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356" w:name="_Toc44587492"/>
      <w:bookmarkEnd w:id="353"/>
      <w:bookmarkEnd w:id="354"/>
      <w:bookmarkEnd w:id="355"/>
      <w:r>
        <w:t>P</w:t>
      </w:r>
      <w:r w:rsidR="00395046">
        <w:t>unctuation</w:t>
      </w:r>
      <w:bookmarkEnd w:id="350"/>
      <w:bookmarkEnd w:id="351"/>
      <w:r w:rsidR="00A10D75">
        <w:t xml:space="preserve"> </w:t>
      </w:r>
      <w:r w:rsidR="00FB3701">
        <w:t>m</w:t>
      </w:r>
      <w:r w:rsidR="00A10D75">
        <w:t>arks</w:t>
      </w:r>
      <w:bookmarkEnd w:id="352"/>
      <w:bookmarkEnd w:id="356"/>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357" w:name="_118t60ako401" w:colFirst="0" w:colLast="0"/>
      <w:bookmarkStart w:id="358" w:name="_Toc17811444"/>
      <w:bookmarkStart w:id="359" w:name="_Toc17811499"/>
      <w:bookmarkStart w:id="360" w:name="_Toc44587493"/>
      <w:bookmarkEnd w:id="357"/>
      <w:r>
        <w:t xml:space="preserve">Space </w:t>
      </w:r>
      <w:r w:rsidR="00FB3701">
        <w:t>f</w:t>
      </w:r>
      <w:r>
        <w:t xml:space="preserve">iller </w:t>
      </w:r>
      <w:r w:rsidR="00FB3701">
        <w:t>s</w:t>
      </w:r>
      <w:r>
        <w:t>igns</w:t>
      </w:r>
      <w:bookmarkEnd w:id="358"/>
      <w:bookmarkEnd w:id="359"/>
      <w:bookmarkEnd w:id="360"/>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361" w:name="_qf594d17lij7" w:colFirst="0" w:colLast="0"/>
      <w:bookmarkStart w:id="362" w:name="_3n6j1rqqfqgj" w:colFirst="0" w:colLast="0"/>
      <w:bookmarkStart w:id="363" w:name="_Toc44587494"/>
      <w:bookmarkStart w:id="364" w:name="_Toc17811446"/>
      <w:bookmarkStart w:id="365" w:name="_Toc17811501"/>
      <w:bookmarkStart w:id="366" w:name="_Ref22719364"/>
      <w:bookmarkEnd w:id="361"/>
      <w:bookmarkEnd w:id="362"/>
      <w:r>
        <w:t>Generic symbols</w:t>
      </w:r>
      <w:bookmarkEnd w:id="363"/>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67" w:author="Dániel Balogh" w:date="2021-01-29T15:59:00Z">
        <w:r w:rsidDel="00EE1A12">
          <w:delText>to be added to the § character</w:delText>
        </w:r>
      </w:del>
      <w:ins w:id="368"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69" w:name="_Toc44587495"/>
      <w:r>
        <w:t>Space</w:t>
      </w:r>
      <w:bookmarkEnd w:id="364"/>
      <w:bookmarkEnd w:id="365"/>
      <w:bookmarkEnd w:id="366"/>
      <w:bookmarkEnd w:id="369"/>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70" w:name="_3znysh7" w:colFirst="0" w:colLast="0"/>
      <w:bookmarkStart w:id="371" w:name="_3vicsiwxvh94" w:colFirst="0" w:colLast="0"/>
      <w:bookmarkStart w:id="372" w:name="_hv2uvfxl0lay" w:colFirst="0" w:colLast="0"/>
      <w:bookmarkStart w:id="373" w:name="_ql9phuu609jo" w:colFirst="0" w:colLast="0"/>
      <w:bookmarkStart w:id="374" w:name="_Toc17811447"/>
      <w:bookmarkStart w:id="375" w:name="_Toc17811502"/>
      <w:bookmarkStart w:id="376" w:name="_Toc44587496"/>
      <w:bookmarkEnd w:id="370"/>
      <w:bookmarkEnd w:id="371"/>
      <w:bookmarkEnd w:id="372"/>
      <w:bookmarkEnd w:id="373"/>
      <w:r w:rsidRPr="002E3853">
        <w:lastRenderedPageBreak/>
        <w:t>References</w:t>
      </w:r>
      <w:bookmarkEnd w:id="374"/>
      <w:bookmarkEnd w:id="375"/>
      <w:bookmarkEnd w:id="376"/>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1">
        <w:r>
          <w:t xml:space="preserve"> </w:t>
        </w:r>
      </w:hyperlink>
      <w:hyperlink r:id="rId42">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3">
        <w:r>
          <w:t xml:space="preserve"> </w:t>
        </w:r>
      </w:hyperlink>
      <w:hyperlink r:id="rId44">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965FFF">
      <w:footerReference w:type="even" r:id="rId45"/>
      <w:footerReference w:type="default" r:id="rId46"/>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1" w:author="Dániel Balogh [2]" w:date="2023-06-29T12:17:00Z" w:initials="DB">
    <w:p w14:paraId="1B7F458F" w14:textId="6A2F7DBA" w:rsidR="00BE53E8" w:rsidRDefault="00BE53E8">
      <w:pPr>
        <w:pStyle w:val="Jegyzetszveg"/>
      </w:pPr>
      <w:r>
        <w:rPr>
          <w:rStyle w:val="Jegyzethivatkozs"/>
        </w:rPr>
        <w:annotationRef/>
      </w:r>
      <w:r>
        <w:t xml:space="preserve">need to provide for similar apostrophes in elided final vowels in Kannaḍa. See </w:t>
      </w:r>
      <w:proofErr w:type="spellStart"/>
      <w:r>
        <w:t>Ollett’s</w:t>
      </w:r>
      <w:proofErr w:type="spellEnd"/>
      <w:r>
        <w:t xml:space="preserve"> Kannada guide under </w:t>
      </w:r>
      <w:r w:rsidRPr="00BE53E8">
        <w:t>Elision (</w:t>
      </w:r>
      <w:proofErr w:type="spellStart"/>
      <w:r w:rsidRPr="00BE53E8">
        <w:t>lōpasandhi</w:t>
      </w:r>
      <w:proofErr w:type="spellEnd"/>
      <w:r w:rsidRPr="00BE53E8">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7F4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7F458F" w16cid:durableId="2847F4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282489" w14:textId="77777777" w:rsidR="009A67E3" w:rsidRDefault="009A67E3">
      <w:r>
        <w:separator/>
      </w:r>
    </w:p>
  </w:endnote>
  <w:endnote w:type="continuationSeparator" w:id="0">
    <w:p w14:paraId="3B728DFC" w14:textId="77777777" w:rsidR="009A67E3" w:rsidRDefault="009A67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76836959-82B1-42B4-977F-093E2917D8AE}"/>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16610356-E1EB-4873-8855-5B70F5FAFC7C}"/>
    <w:embedBold r:id="rId3" w:fontKey="{14D1D60B-DA94-4BED-A57D-A35D4C703E83}"/>
    <w:embedItalic r:id="rId4" w:fontKey="{81ADB957-43C2-49C1-A3E6-06128250183B}"/>
    <w:embedBoldItalic r:id="rId5" w:fontKey="{05DC3DDE-4CF9-4D63-8B68-3941869983AD}"/>
  </w:font>
  <w:font w:name="Arial Unicode MS">
    <w:panose1 w:val="020B0604020202020204"/>
    <w:charset w:val="80"/>
    <w:family w:val="swiss"/>
    <w:pitch w:val="variable"/>
    <w:sig w:usb0="F7FFAFFF" w:usb1="E9DFFFFF" w:usb2="0000003F" w:usb3="00000000" w:csb0="003F01FF" w:csb1="00000000"/>
    <w:embedRegular r:id="rId6" w:subsetted="1" w:fontKey="{DEDD3A2D-979D-4F15-ADAD-167317B3149B}"/>
  </w:font>
  <w:font w:name="Calibri">
    <w:panose1 w:val="020F0502020204030204"/>
    <w:charset w:val="00"/>
    <w:family w:val="swiss"/>
    <w:pitch w:val="variable"/>
    <w:sig w:usb0="E4002EFF" w:usb1="C200247B" w:usb2="00000009" w:usb3="00000000" w:csb0="000001FF" w:csb1="00000000"/>
    <w:embedRegular r:id="rId7" w:fontKey="{4F95E8EB-D80C-4762-9B8F-13AF5A4030D2}"/>
    <w:embedBold r:id="rId8" w:fontKey="{C7FE6E14-8D04-47E3-9524-54E2F0C9A8CF}"/>
    <w:embedItalic r:id="rId9" w:fontKey="{8409F14E-C219-4BD9-9D1A-D0DE2766281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C85D8C83-A3B6-4A81-B75B-6F3A8A7756E9}"/>
  </w:font>
  <w:font w:name="Nirmala UI">
    <w:panose1 w:val="020B0502040204020203"/>
    <w:charset w:val="00"/>
    <w:family w:val="swiss"/>
    <w:pitch w:val="variable"/>
    <w:sig w:usb0="80FF8023" w:usb1="0200004A" w:usb2="00000200" w:usb3="00000000" w:csb0="00000001" w:csb1="00000000"/>
    <w:embedRegular r:id="rId11" w:subsetted="1" w:fontKey="{1DA71250-ACDC-47D1-8D5D-E717034A4632}"/>
  </w:font>
  <w:font w:name="Noto Sans Balinese">
    <w:panose1 w:val="020B0502040504020204"/>
    <w:charset w:val="00"/>
    <w:family w:val="swiss"/>
    <w:pitch w:val="variable"/>
    <w:sig w:usb0="00000003" w:usb1="00000000" w:usb2="00000000" w:usb3="00000000" w:csb0="00000001" w:csb1="00000000"/>
    <w:embedRegular r:id="rId12" w:subsetted="1" w:fontKey="{E5026BB0-46FC-4B50-966D-E21BDEC6F4C0}"/>
  </w:font>
  <w:font w:name="Leelawadee UI">
    <w:panose1 w:val="020B0502040204020203"/>
    <w:charset w:val="00"/>
    <w:family w:val="swiss"/>
    <w:pitch w:val="variable"/>
    <w:sig w:usb0="A3000003" w:usb1="00000000" w:usb2="00010000" w:usb3="00000000" w:csb0="00010101" w:csb1="00000000"/>
    <w:embedRegular r:id="rId13" w:subsetted="1" w:fontKey="{908D0D82-70A2-48A0-A910-9D25F1129C3A}"/>
  </w:font>
  <w:font w:name="Segoe UI Historic">
    <w:panose1 w:val="020B0502040204020203"/>
    <w:charset w:val="00"/>
    <w:family w:val="swiss"/>
    <w:pitch w:val="variable"/>
    <w:sig w:usb0="800001EF" w:usb1="02000002" w:usb2="0060C080" w:usb3="00000000" w:csb0="00000001" w:csb1="00000000"/>
    <w:embedRegular r:id="rId14" w:fontKey="{1A4E9389-2014-4DF5-9809-5A28BD5705F4}"/>
  </w:font>
  <w:font w:name="DaunPenh">
    <w:charset w:val="00"/>
    <w:family w:val="auto"/>
    <w:pitch w:val="variable"/>
    <w:sig w:usb0="80000003" w:usb1="00000000" w:usb2="00010000" w:usb3="00000000" w:csb0="00000001" w:csb1="00000000"/>
    <w:embedRegular r:id="rId15" w:subsetted="1" w:fontKey="{CAD039BC-CFDC-4B3D-849F-738E7E44277D}"/>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C1385F9D-0C4B-4646-A930-8DC092BB2E4D}"/>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17EF8CA9-E7C4-4CF2-9EC6-1F9ACB00A670}"/>
  </w:font>
  <w:font w:name="Segoe UI Symbol">
    <w:panose1 w:val="020B0502040204020203"/>
    <w:charset w:val="00"/>
    <w:family w:val="swiss"/>
    <w:pitch w:val="variable"/>
    <w:sig w:usb0="800001E3" w:usb1="1200FFEF" w:usb2="00040000" w:usb3="00000000" w:csb0="00000001" w:csb1="00000000"/>
    <w:embedRegular r:id="rId18" w:subsetted="1" w:fontKey="{B8E50D63-A2B1-4B60-84F1-E89DA4159F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2C0121" w14:textId="77777777" w:rsidR="009A67E3" w:rsidRDefault="009A67E3" w:rsidP="00220199">
      <w:pPr>
        <w:spacing w:line="240" w:lineRule="exact"/>
      </w:pPr>
      <w:r>
        <w:separator/>
      </w:r>
    </w:p>
  </w:footnote>
  <w:footnote w:type="continuationSeparator" w:id="0">
    <w:p w14:paraId="20A74C53" w14:textId="77777777" w:rsidR="009A67E3" w:rsidRDefault="009A67E3">
      <w:r>
        <w:continuationSeparator/>
      </w:r>
    </w:p>
  </w:footnote>
  <w:footnote w:id="1">
    <w:p w14:paraId="1709DBC4" w14:textId="6180056B" w:rsidR="00B60AF1" w:rsidRPr="00445F4C" w:rsidRDefault="00B60AF1">
      <w:pPr>
        <w:pStyle w:val="Lbjegyzetszveg"/>
        <w:rPr>
          <w:lang w:val="hu-HU"/>
        </w:rPr>
      </w:pPr>
      <w:r w:rsidRPr="00BE53E8">
        <w:rPr>
          <w:rStyle w:val="Lbjegyzet-hivatkozs"/>
          <w:rPrChange w:id="17" w:author="Dániel Balogh [2]" w:date="2023-06-29T12:10:00Z">
            <w:rPr/>
          </w:rPrChange>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BE53E8">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sidRPr="00BE53E8">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sidRPr="00BE53E8">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sidRPr="00BE53E8">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B60AF1" w:rsidRDefault="00B60AF1">
      <w:pPr>
        <w:pStyle w:val="Lbjegyzetszveg"/>
      </w:pPr>
      <w:r>
        <w:tab/>
      </w:r>
      <w:r w:rsidRPr="00BE53E8">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sidRPr="00BE53E8">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sidRPr="00BE53E8">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B60AF1" w:rsidRPr="00DF4B64" w:rsidRDefault="00B60AF1">
      <w:pPr>
        <w:pStyle w:val="Lbjegyzetszveg"/>
        <w:rPr>
          <w:lang w:val="hu-HU"/>
        </w:rPr>
      </w:pPr>
      <w:r>
        <w:tab/>
      </w:r>
      <w:r w:rsidRPr="00BE53E8">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B60AF1" w:rsidRPr="006752DC" w:rsidRDefault="00B60AF1" w:rsidP="007D6365">
      <w:pPr>
        <w:pStyle w:val="Lbjegyzetszveg"/>
      </w:pPr>
      <w:r>
        <w:tab/>
      </w:r>
      <w:r w:rsidRPr="00BE53E8">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sidRPr="00BE53E8">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B60AF1" w:rsidRPr="00455844" w:rsidRDefault="00B60AF1" w:rsidP="00A17AB9">
      <w:pPr>
        <w:pStyle w:val="Lbjegyzetszveg"/>
        <w:rPr>
          <w:ins w:id="234" w:author="Dániel Balogh" w:date="2020-11-02T09:08:00Z"/>
          <w:lang w:val="hu-HU"/>
        </w:rPr>
      </w:pPr>
      <w:ins w:id="235" w:author="Dániel Balogh" w:date="2020-11-02T09:08:00Z">
        <w:r>
          <w:tab/>
        </w:r>
        <w:r w:rsidRPr="00BE53E8">
          <w:rPr>
            <w:rStyle w:val="Lbjegyzet-hivatkozs"/>
          </w:rPr>
          <w:footnoteRef/>
        </w:r>
        <w:r w:rsidRPr="00455844">
          <w:tab/>
        </w:r>
        <w:r>
          <w:t xml:space="preserve">See also </w:t>
        </w:r>
        <w:r>
          <w:fldChar w:fldCharType="begin"/>
        </w:r>
        <w:r>
          <w:instrText xml:space="preserve"> REF _Ref15558434 \r \h </w:instrText>
        </w:r>
      </w:ins>
      <w:ins w:id="236" w:author="Dániel Balogh" w:date="2020-11-02T09:08:00Z">
        <w:r>
          <w:fldChar w:fldCharType="separate"/>
        </w:r>
        <w:r>
          <w:t>3.3.6</w:t>
        </w:r>
        <w:r>
          <w:fldChar w:fldCharType="end"/>
        </w:r>
        <w:r>
          <w:t xml:space="preserve"> about the colon as a length marker.</w:t>
        </w:r>
      </w:ins>
    </w:p>
  </w:footnote>
  <w:footnote w:id="13">
    <w:p w14:paraId="7CAF4E77" w14:textId="63B338FE" w:rsidR="00B60AF1" w:rsidRDefault="00B60AF1">
      <w:pPr>
        <w:pStyle w:val="Lbjegyzetszveg"/>
      </w:pPr>
      <w:r>
        <w:tab/>
      </w:r>
      <w:r w:rsidRPr="00BE53E8">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B60AF1" w:rsidRDefault="00B60AF1" w:rsidP="00E237B8">
      <w:pPr>
        <w:pStyle w:val="Lbjegyzetszveg"/>
      </w:pPr>
      <w:r>
        <w:tab/>
      </w:r>
      <w:r w:rsidRPr="00BE53E8">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sidRPr="00BE53E8">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sidRPr="00BE53E8">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sidRPr="00BE53E8">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0"/>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8"/>
  </w:num>
  <w:num w:numId="18">
    <w:abstractNumId w:val="15"/>
  </w:num>
  <w:num w:numId="19">
    <w:abstractNumId w:val="29"/>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6"/>
  </w:num>
  <w:num w:numId="30">
    <w:abstractNumId w:val="10"/>
  </w:num>
  <w:num w:numId="31">
    <w:abstractNumId w:val="14"/>
  </w:num>
  <w:num w:numId="32">
    <w:abstractNumId w:val="20"/>
  </w:num>
  <w:num w:numId="33">
    <w:abstractNumId w:val="17"/>
  </w:num>
  <w:num w:numId="34">
    <w:abstractNumId w:val="11"/>
  </w:num>
  <w:num w:numId="35">
    <w:abstractNumId w:val="19"/>
  </w:num>
  <w:num w:numId="3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2]">
    <w15:presenceInfo w15:providerId="None" w15:userId="Dániel Balogh"/>
  </w15:person>
  <w15:person w15:author="Dániel Balogh">
    <w15:presenceInfo w15:providerId="Windows Live" w15:userId="0c42d6f28f3e04dc"/>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3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0F2A"/>
    <w:rsid w:val="004B14A5"/>
    <w:rsid w:val="004B3E48"/>
    <w:rsid w:val="004C223D"/>
    <w:rsid w:val="004D295A"/>
    <w:rsid w:val="004D5A06"/>
    <w:rsid w:val="004E1D84"/>
    <w:rsid w:val="004E2C3E"/>
    <w:rsid w:val="004E3446"/>
    <w:rsid w:val="004F551F"/>
    <w:rsid w:val="00500227"/>
    <w:rsid w:val="00503BDB"/>
    <w:rsid w:val="00522008"/>
    <w:rsid w:val="00522986"/>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02C0"/>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F5242"/>
    <w:rsid w:val="0090202A"/>
    <w:rsid w:val="009078D8"/>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B15999"/>
    <w:rsid w:val="00B2222F"/>
    <w:rsid w:val="00B41CFC"/>
    <w:rsid w:val="00B4305F"/>
    <w:rsid w:val="00B60AF1"/>
    <w:rsid w:val="00B60E19"/>
    <w:rsid w:val="00B74874"/>
    <w:rsid w:val="00B75CD0"/>
    <w:rsid w:val="00BA3034"/>
    <w:rsid w:val="00BA3112"/>
    <w:rsid w:val="00BA59A4"/>
    <w:rsid w:val="00BA5C8C"/>
    <w:rsid w:val="00BB14BE"/>
    <w:rsid w:val="00BB759C"/>
    <w:rsid w:val="00BC75D0"/>
    <w:rsid w:val="00BE1291"/>
    <w:rsid w:val="00BE4869"/>
    <w:rsid w:val="00BE53E8"/>
    <w:rsid w:val="00BF6736"/>
    <w:rsid w:val="00C0482D"/>
    <w:rsid w:val="00C07E26"/>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5EA"/>
    <w:rsid w:val="00CD57AC"/>
    <w:rsid w:val="00CE1989"/>
    <w:rsid w:val="00CE28D7"/>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E53E8"/>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BE53E8"/>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BE53E8"/>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E53E8"/>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BE53E8"/>
    <w:pPr>
      <w:spacing w:before="240"/>
      <w:outlineLvl w:val="3"/>
    </w:pPr>
  </w:style>
  <w:style w:type="paragraph" w:styleId="Cmsor5">
    <w:name w:val="heading 5"/>
    <w:basedOn w:val="Norml"/>
    <w:next w:val="Cmsor3"/>
    <w:link w:val="Cmsor5Char"/>
    <w:uiPriority w:val="4"/>
    <w:qFormat/>
    <w:rsid w:val="00BE53E8"/>
    <w:pPr>
      <w:spacing w:before="120" w:after="60"/>
      <w:outlineLvl w:val="4"/>
    </w:pPr>
    <w:rPr>
      <w:rFonts w:ascii="Tahoma" w:hAnsi="Tahoma"/>
    </w:rPr>
  </w:style>
  <w:style w:type="paragraph" w:styleId="Cmsor6">
    <w:name w:val="heading 6"/>
    <w:basedOn w:val="Norml"/>
    <w:next w:val="Norml"/>
    <w:uiPriority w:val="9"/>
    <w:semiHidden/>
    <w:unhideWhenUsed/>
    <w:qFormat/>
    <w:rsid w:val="00BE53E8"/>
    <w:pPr>
      <w:keepNext/>
      <w:keepLines/>
      <w:spacing w:before="200" w:after="40"/>
      <w:outlineLvl w:val="5"/>
    </w:pPr>
    <w:rPr>
      <w:b/>
      <w:sz w:val="20"/>
      <w:szCs w:val="20"/>
    </w:rPr>
  </w:style>
  <w:style w:type="character" w:default="1" w:styleId="Bekezdsalapbettpusa">
    <w:name w:val="Default Paragraph Font"/>
    <w:uiPriority w:val="1"/>
    <w:semiHidden/>
    <w:unhideWhenUsed/>
    <w:rsid w:val="00BE53E8"/>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E53E8"/>
  </w:style>
  <w:style w:type="table" w:customStyle="1" w:styleId="TableNormal">
    <w:name w:val="Table Normal"/>
    <w:rsid w:val="00BE53E8"/>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BE53E8"/>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BE53E8"/>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BE53E8"/>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BE53E8"/>
    <w:rPr>
      <w:sz w:val="16"/>
      <w:szCs w:val="16"/>
    </w:rPr>
  </w:style>
  <w:style w:type="paragraph" w:styleId="Buborkszveg">
    <w:name w:val="Balloon Text"/>
    <w:basedOn w:val="Norml"/>
    <w:link w:val="BuborkszvegChar"/>
    <w:uiPriority w:val="99"/>
    <w:semiHidden/>
    <w:unhideWhenUsed/>
    <w:rsid w:val="00BE53E8"/>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BE53E8"/>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BE53E8"/>
    <w:rPr>
      <w:i/>
      <w:noProof/>
    </w:rPr>
  </w:style>
  <w:style w:type="paragraph" w:styleId="Lista">
    <w:name w:val="List"/>
    <w:basedOn w:val="Norml"/>
    <w:uiPriority w:val="7"/>
    <w:qFormat/>
    <w:rsid w:val="00BE53E8"/>
    <w:pPr>
      <w:keepLines/>
      <w:widowControl/>
      <w:numPr>
        <w:numId w:val="4"/>
      </w:numPr>
    </w:pPr>
  </w:style>
  <w:style w:type="paragraph" w:styleId="Lista2">
    <w:name w:val="List 2"/>
    <w:basedOn w:val="Lista"/>
    <w:uiPriority w:val="7"/>
    <w:rsid w:val="00BE53E8"/>
    <w:pPr>
      <w:numPr>
        <w:ilvl w:val="1"/>
      </w:numPr>
    </w:pPr>
  </w:style>
  <w:style w:type="paragraph" w:styleId="Lista3">
    <w:name w:val="List 3"/>
    <w:basedOn w:val="Lista"/>
    <w:uiPriority w:val="7"/>
    <w:rsid w:val="00BE53E8"/>
    <w:pPr>
      <w:numPr>
        <w:ilvl w:val="2"/>
      </w:numPr>
    </w:pPr>
  </w:style>
  <w:style w:type="paragraph" w:styleId="Lista4">
    <w:name w:val="List 4"/>
    <w:basedOn w:val="Lista"/>
    <w:uiPriority w:val="7"/>
    <w:rsid w:val="00BE53E8"/>
    <w:pPr>
      <w:numPr>
        <w:ilvl w:val="3"/>
      </w:numPr>
    </w:pPr>
  </w:style>
  <w:style w:type="paragraph" w:styleId="Lista5">
    <w:name w:val="List 5"/>
    <w:basedOn w:val="Lista"/>
    <w:uiPriority w:val="7"/>
    <w:rsid w:val="00BE53E8"/>
    <w:pPr>
      <w:numPr>
        <w:ilvl w:val="4"/>
      </w:numPr>
    </w:pPr>
  </w:style>
  <w:style w:type="paragraph" w:styleId="lfej">
    <w:name w:val="header"/>
    <w:basedOn w:val="Norml"/>
    <w:link w:val="lfejChar"/>
    <w:uiPriority w:val="24"/>
    <w:qFormat/>
    <w:rsid w:val="00BE53E8"/>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BE53E8"/>
    <w:pPr>
      <w:ind w:left="720" w:hanging="720"/>
    </w:pPr>
  </w:style>
  <w:style w:type="character" w:customStyle="1" w:styleId="Code">
    <w:name w:val="Code"/>
    <w:uiPriority w:val="1"/>
    <w:qFormat/>
    <w:rsid w:val="00BE53E8"/>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BE53E8"/>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BE53E8"/>
    <w:rPr>
      <w:vertAlign w:val="superscript"/>
    </w:rPr>
  </w:style>
  <w:style w:type="character" w:customStyle="1" w:styleId="ForeignKannadaScript">
    <w:name w:val="Foreign: KannadaScript"/>
    <w:basedOn w:val="Foreign"/>
    <w:uiPriority w:val="1"/>
    <w:qFormat/>
    <w:rsid w:val="00BE53E8"/>
    <w:rPr>
      <w:rFonts w:ascii="Gentium Plus" w:hAnsi="Gentium Plus" w:cs="Arial Unicode MS"/>
      <w:b w:val="0"/>
      <w:i w:val="0"/>
      <w:noProof/>
    </w:rPr>
  </w:style>
  <w:style w:type="character" w:customStyle="1" w:styleId="ForeignTamilScript">
    <w:name w:val="Foreign: TamilScript"/>
    <w:basedOn w:val="Foreign"/>
    <w:uiPriority w:val="1"/>
    <w:qFormat/>
    <w:rsid w:val="00BE53E8"/>
    <w:rPr>
      <w:rFonts w:ascii="Gentium Plus" w:hAnsi="Gentium Plus" w:cs="Nirmala UI"/>
      <w:b w:val="0"/>
      <w:i w:val="0"/>
      <w:noProof/>
      <w:szCs w:val="24"/>
    </w:rPr>
  </w:style>
  <w:style w:type="character" w:customStyle="1" w:styleId="ForeignBalineseScript">
    <w:name w:val="Foreign: BalineseScript"/>
    <w:basedOn w:val="Foreign"/>
    <w:uiPriority w:val="1"/>
    <w:qFormat/>
    <w:rsid w:val="00BE53E8"/>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BE53E8"/>
    <w:rPr>
      <w:rFonts w:ascii="Leelawadee UI" w:hAnsi="Leelawadee UI" w:cs="Leelawadee UI"/>
      <w:i w:val="0"/>
      <w:noProof/>
    </w:rPr>
  </w:style>
  <w:style w:type="character" w:customStyle="1" w:styleId="ForeignBrahmiScript">
    <w:name w:val="Foreign: BrahmiScript"/>
    <w:basedOn w:val="Foreign"/>
    <w:uiPriority w:val="1"/>
    <w:qFormat/>
    <w:rsid w:val="00BE53E8"/>
    <w:rPr>
      <w:rFonts w:ascii="Segoe UI Historic" w:hAnsi="Segoe UI Historic" w:cs="Segoe UI Historic"/>
      <w:i w:val="0"/>
      <w:noProof/>
    </w:rPr>
  </w:style>
  <w:style w:type="character" w:customStyle="1" w:styleId="ForeignOriyaScript">
    <w:name w:val="Foreign: OriyaScript"/>
    <w:basedOn w:val="Foreign"/>
    <w:uiPriority w:val="1"/>
    <w:qFormat/>
    <w:rsid w:val="00BE53E8"/>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BE53E8"/>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BE53E8"/>
    <w:pPr>
      <w:tabs>
        <w:tab w:val="right" w:pos="851"/>
        <w:tab w:val="left" w:pos="1134"/>
      </w:tabs>
    </w:pPr>
    <w:rPr>
      <w:lang w:eastAsia="en-GB" w:bidi="hi-IN"/>
    </w:rPr>
  </w:style>
  <w:style w:type="character" w:styleId="Hiperhivatkozs">
    <w:name w:val="Hyperlink"/>
    <w:basedOn w:val="Bekezdsalapbettpusa"/>
    <w:uiPriority w:val="99"/>
    <w:unhideWhenUsed/>
    <w:rsid w:val="00BE53E8"/>
    <w:rPr>
      <w:color w:val="0000FF" w:themeColor="hyperlink"/>
      <w:u w:val="single"/>
    </w:rPr>
  </w:style>
  <w:style w:type="character" w:styleId="Feloldatlanmegemlts">
    <w:name w:val="Unresolved Mention"/>
    <w:basedOn w:val="Bekezdsalapbettpusa"/>
    <w:uiPriority w:val="99"/>
    <w:semiHidden/>
    <w:unhideWhenUsed/>
    <w:rsid w:val="00BE53E8"/>
    <w:rPr>
      <w:color w:val="605E5C"/>
      <w:shd w:val="clear" w:color="auto" w:fill="E1DFDD"/>
    </w:rPr>
  </w:style>
  <w:style w:type="character" w:styleId="Mrltotthiperhivatkozs">
    <w:name w:val="FollowedHyperlink"/>
    <w:basedOn w:val="Bekezdsalapbettpusa"/>
    <w:uiPriority w:val="99"/>
    <w:semiHidden/>
    <w:unhideWhenUsed/>
    <w:rsid w:val="00BE53E8"/>
    <w:rPr>
      <w:color w:val="800080" w:themeColor="followedHyperlink"/>
      <w:u w:val="single"/>
    </w:rPr>
  </w:style>
  <w:style w:type="table" w:styleId="Rcsostblzat">
    <w:name w:val="Table Grid"/>
    <w:basedOn w:val="Normltblzat"/>
    <w:uiPriority w:val="39"/>
    <w:rsid w:val="00BE53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E53E8"/>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BE53E8"/>
    <w:rPr>
      <w:noProof/>
      <w:position w:val="-10"/>
      <w:lang w:val="en-GB" w:eastAsia="fr-FR"/>
    </w:rPr>
  </w:style>
  <w:style w:type="character" w:customStyle="1" w:styleId="ForeignKhmerScript">
    <w:name w:val="Foreign: KhmerScript"/>
    <w:basedOn w:val="Bekezdsalapbettpusa"/>
    <w:uiPriority w:val="1"/>
    <w:qFormat/>
    <w:rsid w:val="00BE53E8"/>
    <w:rPr>
      <w:rFonts w:ascii="Gentium Plus" w:hAnsi="Gentium Plus" w:cs="DaunPenh"/>
      <w:szCs w:val="36"/>
      <w:lang w:bidi="km-KH"/>
    </w:rPr>
  </w:style>
  <w:style w:type="paragraph" w:styleId="TJ1">
    <w:name w:val="toc 1"/>
    <w:basedOn w:val="Norml"/>
    <w:next w:val="Norml"/>
    <w:uiPriority w:val="39"/>
    <w:unhideWhenUsed/>
    <w:rsid w:val="00BE53E8"/>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E53E8"/>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BE53E8"/>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BE53E8"/>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BE53E8"/>
    <w:rPr>
      <w:smallCaps/>
      <w:noProof/>
    </w:rPr>
  </w:style>
  <w:style w:type="character" w:customStyle="1" w:styleId="Codeattribute">
    <w:name w:val="Code_attribute"/>
    <w:basedOn w:val="Code"/>
    <w:uiPriority w:val="1"/>
    <w:qFormat/>
    <w:rsid w:val="00BE53E8"/>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BE53E8"/>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BE53E8"/>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BE53E8"/>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BE53E8"/>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BE53E8"/>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BE53E8"/>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BE53E8"/>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BE53E8"/>
    <w:pPr>
      <w:widowControl/>
      <w:numPr>
        <w:numId w:val="30"/>
      </w:numPr>
      <w:spacing w:before="60"/>
      <w:contextualSpacing/>
    </w:pPr>
  </w:style>
  <w:style w:type="character" w:customStyle="1" w:styleId="ForeignTamilGrantha">
    <w:name w:val="Foreign:TamilGrantha"/>
    <w:basedOn w:val="ForeignTamilScript"/>
    <w:uiPriority w:val="1"/>
    <w:qFormat/>
    <w:rsid w:val="00BE53E8"/>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BE53E8"/>
    <w:rPr>
      <w:rFonts w:ascii="Gentium Plus" w:hAnsi="Gentium Plus" w:cs="Arial Unicode MS"/>
      <w:b w:val="0"/>
      <w:i w:val="0"/>
      <w:noProof/>
    </w:rPr>
  </w:style>
  <w:style w:type="character" w:customStyle="1" w:styleId="MetreCode">
    <w:name w:val="MetreCode"/>
    <w:basedOn w:val="Bekezdsalapbettpusa"/>
    <w:uiPriority w:val="1"/>
    <w:qFormat/>
    <w:rsid w:val="00BE53E8"/>
    <w:rPr>
      <w:rFonts w:ascii="Cardo" w:eastAsia="Arial Unicode MS" w:hAnsi="Cardo" w:cs="Arial Unicode MS"/>
      <w:spacing w:val="30"/>
    </w:rPr>
  </w:style>
  <w:style w:type="paragraph" w:customStyle="1" w:styleId="Frontmatter">
    <w:name w:val="Frontmatter"/>
    <w:basedOn w:val="Norml"/>
    <w:qFormat/>
    <w:rsid w:val="00BE53E8"/>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BE53E8"/>
    <w:rPr>
      <w:rFonts w:ascii="Myanmar Text" w:hAnsi="Myanmar Text" w:cs="Myanmar Text"/>
      <w:i w:val="0"/>
      <w:noProof/>
    </w:rPr>
  </w:style>
  <w:style w:type="character" w:customStyle="1" w:styleId="JegyzetszvegChar">
    <w:name w:val="Jegyzetszöveg Char"/>
    <w:basedOn w:val="Bekezdsalapbettpusa"/>
    <w:link w:val="Jegyzetszveg"/>
    <w:uiPriority w:val="99"/>
    <w:rsid w:val="00BE53E8"/>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BE53E8"/>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BE53E8"/>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BE53E8"/>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BE53E8"/>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BE53E8"/>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BE53E8"/>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BE53E8"/>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BE53E8"/>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BE53E8"/>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BE53E8"/>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uiPriority w:val="99"/>
    <w:rsid w:val="00BE53E8"/>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BE53E8"/>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character" w:styleId="Vgjegyzet-hivatkozs">
    <w:name w:val="endnote reference"/>
    <w:basedOn w:val="Bekezdsalapbettpusa"/>
    <w:uiPriority w:val="99"/>
    <w:semiHidden/>
    <w:unhideWhenUsed/>
    <w:rsid w:val="00BE5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3.jpe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yperlink" Target="https://www.iso.org/standard/28333.htm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pn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theme" Target="theme/theme1.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cid:7FF003FC-AD44-408E-97ED-9E9C27A21448@home" TargetMode="External"/><Relationship Id="rId43" Type="http://schemas.openxmlformats.org/officeDocument/2006/relationships/hyperlink" Target="https://standards.iso.org/ittf/PubliclyAvailableStandards/c069119_ISO_IEC_10646_2017.zip" TargetMode="External"/><Relationship Id="rId48" Type="http://schemas.microsoft.com/office/2011/relationships/people" Target="peop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footer" Target="footer2.xml"/><Relationship Id="rId20" Type="http://schemas.openxmlformats.org/officeDocument/2006/relationships/image" Target="media/image5.jpeg"/><Relationship Id="rId41"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55F7E-59CA-43C3-82C3-846E1DEDA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29</Pages>
  <Words>13106</Words>
  <Characters>74708</Characters>
  <Application>Microsoft Office Word</Application>
  <DocSecurity>0</DocSecurity>
  <Lines>622</Lines>
  <Paragraphs>175</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24</cp:revision>
  <cp:lastPrinted>2019-08-29T12:31:00Z</cp:lastPrinted>
  <dcterms:created xsi:type="dcterms:W3CDTF">2020-07-02T09:25:00Z</dcterms:created>
  <dcterms:modified xsi:type="dcterms:W3CDTF">2023-06-29T10:20:00Z</dcterms:modified>
</cp:coreProperties>
</file>