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70905669" w:rsidR="00BE4869" w:rsidRDefault="00AE1A78" w:rsidP="00606C40">
      <w:pPr>
        <w:pStyle w:val="Frontmatter"/>
      </w:pPr>
      <w:bookmarkStart w:id="6" w:name="_Toc17811403"/>
      <w:bookmarkStart w:id="7" w:name="_Toc17811458"/>
      <w:r w:rsidRPr="00DE1CAB">
        <w:rPr>
          <w:noProof/>
          <w:highlight w:val="yellow"/>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rsidRPr="00DE1CAB">
        <w:rPr>
          <w:highlight w:val="yellow"/>
        </w:rPr>
        <w:t xml:space="preserve">Release Version </w:t>
      </w:r>
      <w:r w:rsidR="00DE1CAB" w:rsidRPr="00DE1CAB">
        <w:rPr>
          <w:highlight w:val="yellow"/>
        </w:rPr>
        <w:t>4 DRAFT</w:t>
      </w:r>
      <w:r w:rsidR="00284942" w:rsidRPr="00DE1CAB">
        <w:rPr>
          <w:highlight w:val="yellow"/>
        </w:rPr>
        <w:t>, 20</w:t>
      </w:r>
      <w:r w:rsidR="00445F4C" w:rsidRPr="00DE1CAB">
        <w:rPr>
          <w:highlight w:val="yellow"/>
        </w:rPr>
        <w:t>2</w:t>
      </w:r>
      <w:r w:rsidR="00DE1CAB" w:rsidRPr="00DE1CAB">
        <w:rPr>
          <w:highlight w:val="yellow"/>
        </w:rPr>
        <w:t>5</w:t>
      </w:r>
      <w:r w:rsidR="00284942" w:rsidRPr="00DE1CAB">
        <w:rPr>
          <w:highlight w:val="yellow"/>
        </w:rPr>
        <w:t>-</w:t>
      </w:r>
      <w:bookmarkEnd w:id="6"/>
      <w:bookmarkEnd w:id="7"/>
      <w:r w:rsidR="00DE1CAB" w:rsidRPr="00DE1CAB">
        <w:rPr>
          <w:highlight w:val="yellow"/>
        </w:rPr>
        <w:t>##</w:t>
      </w:r>
      <w:r w:rsidR="00023C8A" w:rsidRPr="00DE1CAB">
        <w:rPr>
          <w:highlight w:val="yellow"/>
        </w:rPr>
        <w:t>-</w:t>
      </w:r>
      <w:r w:rsidR="00DE1CAB" w:rsidRPr="00DE1CAB">
        <w:rPr>
          <w:highlight w:val="yellow"/>
        </w:rPr>
        <w:t>##</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0759AC5E" w14:textId="210AA4B8" w:rsidR="00EF050B" w:rsidRDefault="00D41D26">
      <w:pPr>
        <w:pStyle w:val="TJ3"/>
        <w:rPr>
          <w:rFonts w:asciiTheme="minorHAnsi" w:hAnsiTheme="minorHAnsi" w:cstheme="minorBidi"/>
          <w:noProof/>
          <w:sz w:val="24"/>
          <w:szCs w:val="21"/>
          <w:lang w:eastAsia="en-GB" w:bidi="sa-IN"/>
        </w:rPr>
      </w:pPr>
      <w:r>
        <w:rPr>
          <w:b/>
          <w:bCs/>
          <w:sz w:val="20"/>
        </w:rPr>
        <w:fldChar w:fldCharType="begin"/>
      </w:r>
      <w:r>
        <w:rPr>
          <w:bCs/>
          <w:sz w:val="20"/>
        </w:rPr>
        <w:instrText xml:space="preserve"> TOC \o "3-3" \h \z \t "Címsor 1;1;Címsor 2;2" </w:instrText>
      </w:r>
      <w:r>
        <w:rPr>
          <w:b/>
          <w:bCs/>
          <w:sz w:val="20"/>
        </w:rPr>
        <w:fldChar w:fldCharType="separate"/>
      </w:r>
      <w:hyperlink w:anchor="_Toc199757533" w:history="1">
        <w:r w:rsidR="00EF050B" w:rsidRPr="00EF1DEC">
          <w:rPr>
            <w:rStyle w:val="Hiperhivatkozs"/>
            <w:noProof/>
            <w:lang w:bidi="ar-SA"/>
          </w:rPr>
          <w:t>2.1.1. Writing system typology</w:t>
        </w:r>
        <w:r w:rsidR="00EF050B">
          <w:rPr>
            <w:noProof/>
            <w:webHidden/>
          </w:rPr>
          <w:tab/>
        </w:r>
        <w:r w:rsidR="00EF050B">
          <w:rPr>
            <w:noProof/>
            <w:webHidden/>
          </w:rPr>
          <w:fldChar w:fldCharType="begin"/>
        </w:r>
        <w:r w:rsidR="00EF050B">
          <w:rPr>
            <w:noProof/>
            <w:webHidden/>
          </w:rPr>
          <w:instrText xml:space="preserve"> PAGEREF _Toc199757533 \h </w:instrText>
        </w:r>
        <w:r w:rsidR="00EF050B">
          <w:rPr>
            <w:noProof/>
            <w:webHidden/>
          </w:rPr>
        </w:r>
        <w:r w:rsidR="00EF050B">
          <w:rPr>
            <w:noProof/>
            <w:webHidden/>
          </w:rPr>
          <w:fldChar w:fldCharType="separate"/>
        </w:r>
        <w:r w:rsidR="00EF050B">
          <w:rPr>
            <w:noProof/>
            <w:webHidden/>
          </w:rPr>
          <w:t>4</w:t>
        </w:r>
        <w:r w:rsidR="00EF050B">
          <w:rPr>
            <w:noProof/>
            <w:webHidden/>
          </w:rPr>
          <w:fldChar w:fldCharType="end"/>
        </w:r>
      </w:hyperlink>
    </w:p>
    <w:p w14:paraId="16363525" w14:textId="2AA1188A" w:rsidR="00EF050B" w:rsidRDefault="00EF050B">
      <w:pPr>
        <w:pStyle w:val="TJ3"/>
        <w:rPr>
          <w:rFonts w:asciiTheme="minorHAnsi" w:hAnsiTheme="minorHAnsi" w:cstheme="minorBidi"/>
          <w:noProof/>
          <w:sz w:val="24"/>
          <w:szCs w:val="21"/>
          <w:lang w:eastAsia="en-GB" w:bidi="sa-IN"/>
        </w:rPr>
      </w:pPr>
      <w:hyperlink w:anchor="_Toc199757534" w:history="1">
        <w:r w:rsidRPr="00EF1DEC">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_Toc199757534 \h </w:instrText>
        </w:r>
        <w:r>
          <w:rPr>
            <w:noProof/>
            <w:webHidden/>
          </w:rPr>
        </w:r>
        <w:r>
          <w:rPr>
            <w:noProof/>
            <w:webHidden/>
          </w:rPr>
          <w:fldChar w:fldCharType="separate"/>
        </w:r>
        <w:r>
          <w:rPr>
            <w:noProof/>
            <w:webHidden/>
          </w:rPr>
          <w:t>5</w:t>
        </w:r>
        <w:r>
          <w:rPr>
            <w:noProof/>
            <w:webHidden/>
          </w:rPr>
          <w:fldChar w:fldCharType="end"/>
        </w:r>
      </w:hyperlink>
    </w:p>
    <w:p w14:paraId="38A17940" w14:textId="4A5373BA" w:rsidR="00EF050B" w:rsidRDefault="00EF050B">
      <w:pPr>
        <w:pStyle w:val="TJ3"/>
        <w:rPr>
          <w:rFonts w:asciiTheme="minorHAnsi" w:hAnsiTheme="minorHAnsi" w:cstheme="minorBidi"/>
          <w:noProof/>
          <w:sz w:val="24"/>
          <w:szCs w:val="21"/>
          <w:lang w:eastAsia="en-GB" w:bidi="sa-IN"/>
        </w:rPr>
      </w:pPr>
      <w:hyperlink w:anchor="_Toc199757535" w:history="1">
        <w:r w:rsidRPr="00EF1DEC">
          <w:rPr>
            <w:rStyle w:val="Hiperhivatkozs"/>
            <w:noProof/>
            <w:lang w:bidi="ar-SA"/>
          </w:rPr>
          <w:t>2.2.2. The accuracy of transliteration</w:t>
        </w:r>
        <w:r>
          <w:rPr>
            <w:noProof/>
            <w:webHidden/>
          </w:rPr>
          <w:tab/>
        </w:r>
        <w:r>
          <w:rPr>
            <w:noProof/>
            <w:webHidden/>
          </w:rPr>
          <w:fldChar w:fldCharType="begin"/>
        </w:r>
        <w:r>
          <w:rPr>
            <w:noProof/>
            <w:webHidden/>
          </w:rPr>
          <w:instrText xml:space="preserve"> PAGEREF _Toc199757535 \h </w:instrText>
        </w:r>
        <w:r>
          <w:rPr>
            <w:noProof/>
            <w:webHidden/>
          </w:rPr>
        </w:r>
        <w:r>
          <w:rPr>
            <w:noProof/>
            <w:webHidden/>
          </w:rPr>
          <w:fldChar w:fldCharType="separate"/>
        </w:r>
        <w:r>
          <w:rPr>
            <w:noProof/>
            <w:webHidden/>
          </w:rPr>
          <w:t>6</w:t>
        </w:r>
        <w:r>
          <w:rPr>
            <w:noProof/>
            <w:webHidden/>
          </w:rPr>
          <w:fldChar w:fldCharType="end"/>
        </w:r>
      </w:hyperlink>
    </w:p>
    <w:p w14:paraId="25B5578E" w14:textId="6AFA9D67" w:rsidR="00EF050B" w:rsidRDefault="00EF050B">
      <w:pPr>
        <w:pStyle w:val="TJ3"/>
        <w:rPr>
          <w:rFonts w:asciiTheme="minorHAnsi" w:hAnsiTheme="minorHAnsi" w:cstheme="minorBidi"/>
          <w:noProof/>
          <w:sz w:val="24"/>
          <w:szCs w:val="21"/>
          <w:lang w:eastAsia="en-GB" w:bidi="sa-IN"/>
        </w:rPr>
      </w:pPr>
      <w:hyperlink w:anchor="_Toc199757536" w:history="1">
        <w:r w:rsidRPr="00EF1DEC">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_Toc199757536 \h </w:instrText>
        </w:r>
        <w:r>
          <w:rPr>
            <w:noProof/>
            <w:webHidden/>
          </w:rPr>
        </w:r>
        <w:r>
          <w:rPr>
            <w:noProof/>
            <w:webHidden/>
          </w:rPr>
          <w:fldChar w:fldCharType="separate"/>
        </w:r>
        <w:r>
          <w:rPr>
            <w:noProof/>
            <w:webHidden/>
          </w:rPr>
          <w:t>6</w:t>
        </w:r>
        <w:r>
          <w:rPr>
            <w:noProof/>
            <w:webHidden/>
          </w:rPr>
          <w:fldChar w:fldCharType="end"/>
        </w:r>
      </w:hyperlink>
    </w:p>
    <w:p w14:paraId="38ECAB1E" w14:textId="76175C50" w:rsidR="00EF050B" w:rsidRDefault="00EF050B">
      <w:pPr>
        <w:pStyle w:val="TJ3"/>
        <w:rPr>
          <w:rFonts w:asciiTheme="minorHAnsi" w:hAnsiTheme="minorHAnsi" w:cstheme="minorBidi"/>
          <w:noProof/>
          <w:sz w:val="24"/>
          <w:szCs w:val="21"/>
          <w:lang w:eastAsia="en-GB" w:bidi="sa-IN"/>
        </w:rPr>
      </w:pPr>
      <w:hyperlink w:anchor="_Toc199757537" w:history="1">
        <w:r w:rsidRPr="00EF1DEC">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_Toc199757537 \h </w:instrText>
        </w:r>
        <w:r>
          <w:rPr>
            <w:noProof/>
            <w:webHidden/>
          </w:rPr>
        </w:r>
        <w:r>
          <w:rPr>
            <w:noProof/>
            <w:webHidden/>
          </w:rPr>
          <w:fldChar w:fldCharType="separate"/>
        </w:r>
        <w:r>
          <w:rPr>
            <w:noProof/>
            <w:webHidden/>
          </w:rPr>
          <w:t>7</w:t>
        </w:r>
        <w:r>
          <w:rPr>
            <w:noProof/>
            <w:webHidden/>
          </w:rPr>
          <w:fldChar w:fldCharType="end"/>
        </w:r>
      </w:hyperlink>
    </w:p>
    <w:p w14:paraId="6A6D7124" w14:textId="773D817A" w:rsidR="00EF050B" w:rsidRDefault="00EF050B">
      <w:pPr>
        <w:pStyle w:val="TJ3"/>
        <w:rPr>
          <w:rFonts w:asciiTheme="minorHAnsi" w:hAnsiTheme="minorHAnsi" w:cstheme="minorBidi"/>
          <w:noProof/>
          <w:sz w:val="24"/>
          <w:szCs w:val="21"/>
          <w:lang w:eastAsia="en-GB" w:bidi="sa-IN"/>
        </w:rPr>
      </w:pPr>
      <w:hyperlink w:anchor="_Toc199757538" w:history="1">
        <w:r w:rsidRPr="00EF1DEC">
          <w:rPr>
            <w:rStyle w:val="Hiperhivatkozs"/>
            <w:noProof/>
          </w:rPr>
          <w:t>2.4.1. Characters and glyphs</w:t>
        </w:r>
        <w:r>
          <w:rPr>
            <w:noProof/>
            <w:webHidden/>
          </w:rPr>
          <w:tab/>
        </w:r>
        <w:r>
          <w:rPr>
            <w:noProof/>
            <w:webHidden/>
          </w:rPr>
          <w:fldChar w:fldCharType="begin"/>
        </w:r>
        <w:r>
          <w:rPr>
            <w:noProof/>
            <w:webHidden/>
          </w:rPr>
          <w:instrText xml:space="preserve"> PAGEREF _Toc199757538 \h </w:instrText>
        </w:r>
        <w:r>
          <w:rPr>
            <w:noProof/>
            <w:webHidden/>
          </w:rPr>
        </w:r>
        <w:r>
          <w:rPr>
            <w:noProof/>
            <w:webHidden/>
          </w:rPr>
          <w:fldChar w:fldCharType="separate"/>
        </w:r>
        <w:r>
          <w:rPr>
            <w:noProof/>
            <w:webHidden/>
          </w:rPr>
          <w:t>10</w:t>
        </w:r>
        <w:r>
          <w:rPr>
            <w:noProof/>
            <w:webHidden/>
          </w:rPr>
          <w:fldChar w:fldCharType="end"/>
        </w:r>
      </w:hyperlink>
    </w:p>
    <w:p w14:paraId="039A6AB7" w14:textId="12DA0747" w:rsidR="00EF050B" w:rsidRDefault="00EF050B">
      <w:pPr>
        <w:pStyle w:val="TJ3"/>
        <w:rPr>
          <w:rFonts w:asciiTheme="minorHAnsi" w:hAnsiTheme="minorHAnsi" w:cstheme="minorBidi"/>
          <w:noProof/>
          <w:sz w:val="24"/>
          <w:szCs w:val="21"/>
          <w:lang w:eastAsia="en-GB" w:bidi="sa-IN"/>
        </w:rPr>
      </w:pPr>
      <w:hyperlink w:anchor="_Toc199757539" w:history="1">
        <w:r w:rsidRPr="00EF1DEC">
          <w:rPr>
            <w:rStyle w:val="Hiperhivatkozs"/>
            <w:noProof/>
          </w:rPr>
          <w:t>2.4.2. Polygraphy</w:t>
        </w:r>
        <w:r>
          <w:rPr>
            <w:noProof/>
            <w:webHidden/>
          </w:rPr>
          <w:tab/>
        </w:r>
        <w:r>
          <w:rPr>
            <w:noProof/>
            <w:webHidden/>
          </w:rPr>
          <w:fldChar w:fldCharType="begin"/>
        </w:r>
        <w:r>
          <w:rPr>
            <w:noProof/>
            <w:webHidden/>
          </w:rPr>
          <w:instrText xml:space="preserve"> PAGEREF _Toc199757539 \h </w:instrText>
        </w:r>
        <w:r>
          <w:rPr>
            <w:noProof/>
            <w:webHidden/>
          </w:rPr>
        </w:r>
        <w:r>
          <w:rPr>
            <w:noProof/>
            <w:webHidden/>
          </w:rPr>
          <w:fldChar w:fldCharType="separate"/>
        </w:r>
        <w:r>
          <w:rPr>
            <w:noProof/>
            <w:webHidden/>
          </w:rPr>
          <w:t>11</w:t>
        </w:r>
        <w:r>
          <w:rPr>
            <w:noProof/>
            <w:webHidden/>
          </w:rPr>
          <w:fldChar w:fldCharType="end"/>
        </w:r>
      </w:hyperlink>
    </w:p>
    <w:p w14:paraId="55FCB2E4" w14:textId="4A419807" w:rsidR="00EF050B" w:rsidRDefault="00EF050B">
      <w:pPr>
        <w:pStyle w:val="TJ3"/>
        <w:rPr>
          <w:rFonts w:asciiTheme="minorHAnsi" w:hAnsiTheme="minorHAnsi" w:cstheme="minorBidi"/>
          <w:noProof/>
          <w:sz w:val="24"/>
          <w:szCs w:val="21"/>
          <w:lang w:eastAsia="en-GB" w:bidi="sa-IN"/>
        </w:rPr>
      </w:pPr>
      <w:hyperlink w:anchor="_Toc199757540" w:history="1">
        <w:r w:rsidRPr="00EF1DEC">
          <w:rPr>
            <w:rStyle w:val="Hiperhivatkozs"/>
            <w:noProof/>
            <w:lang w:bidi="ar-SA"/>
          </w:rPr>
          <w:t>2.4.3. Glyph complexity</w:t>
        </w:r>
        <w:r>
          <w:rPr>
            <w:noProof/>
            <w:webHidden/>
          </w:rPr>
          <w:tab/>
        </w:r>
        <w:r>
          <w:rPr>
            <w:noProof/>
            <w:webHidden/>
          </w:rPr>
          <w:fldChar w:fldCharType="begin"/>
        </w:r>
        <w:r>
          <w:rPr>
            <w:noProof/>
            <w:webHidden/>
          </w:rPr>
          <w:instrText xml:space="preserve"> PAGEREF _Toc199757540 \h </w:instrText>
        </w:r>
        <w:r>
          <w:rPr>
            <w:noProof/>
            <w:webHidden/>
          </w:rPr>
        </w:r>
        <w:r>
          <w:rPr>
            <w:noProof/>
            <w:webHidden/>
          </w:rPr>
          <w:fldChar w:fldCharType="separate"/>
        </w:r>
        <w:r>
          <w:rPr>
            <w:noProof/>
            <w:webHidden/>
          </w:rPr>
          <w:t>11</w:t>
        </w:r>
        <w:r>
          <w:rPr>
            <w:noProof/>
            <w:webHidden/>
          </w:rPr>
          <w:fldChar w:fldCharType="end"/>
        </w:r>
      </w:hyperlink>
    </w:p>
    <w:p w14:paraId="5A67A872" w14:textId="5B014E9D" w:rsidR="00EF050B" w:rsidRDefault="00EF050B">
      <w:pPr>
        <w:pStyle w:val="TJ3"/>
        <w:rPr>
          <w:rFonts w:asciiTheme="minorHAnsi" w:hAnsiTheme="minorHAnsi" w:cstheme="minorBidi"/>
          <w:noProof/>
          <w:sz w:val="24"/>
          <w:szCs w:val="21"/>
          <w:lang w:eastAsia="en-GB" w:bidi="sa-IN"/>
        </w:rPr>
      </w:pPr>
      <w:hyperlink w:anchor="_Toc199757541" w:history="1">
        <w:r w:rsidRPr="00EF1DEC">
          <w:rPr>
            <w:rStyle w:val="Hiperhivatkozs"/>
            <w:noProof/>
            <w:lang w:bidi="ar-SA"/>
          </w:rPr>
          <w:t>2.5.1.</w:t>
        </w:r>
        <w:r w:rsidRPr="00EF1DEC">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_Toc199757541 \h </w:instrText>
        </w:r>
        <w:r>
          <w:rPr>
            <w:noProof/>
            <w:webHidden/>
          </w:rPr>
        </w:r>
        <w:r>
          <w:rPr>
            <w:noProof/>
            <w:webHidden/>
          </w:rPr>
          <w:fldChar w:fldCharType="separate"/>
        </w:r>
        <w:r>
          <w:rPr>
            <w:noProof/>
            <w:webHidden/>
          </w:rPr>
          <w:t>13</w:t>
        </w:r>
        <w:r>
          <w:rPr>
            <w:noProof/>
            <w:webHidden/>
          </w:rPr>
          <w:fldChar w:fldCharType="end"/>
        </w:r>
      </w:hyperlink>
    </w:p>
    <w:p w14:paraId="55B61287" w14:textId="3752EDB4" w:rsidR="00EF050B" w:rsidRDefault="00EF050B">
      <w:pPr>
        <w:pStyle w:val="TJ3"/>
        <w:rPr>
          <w:rFonts w:asciiTheme="minorHAnsi" w:hAnsiTheme="minorHAnsi" w:cstheme="minorBidi"/>
          <w:noProof/>
          <w:sz w:val="24"/>
          <w:szCs w:val="21"/>
          <w:lang w:eastAsia="en-GB" w:bidi="sa-IN"/>
        </w:rPr>
      </w:pPr>
      <w:hyperlink w:anchor="_Toc199757542" w:history="1">
        <w:r w:rsidRPr="00EF1DEC">
          <w:rPr>
            <w:rStyle w:val="Hiperhivatkozs"/>
            <w:noProof/>
            <w:lang w:bidi="ar-SA"/>
          </w:rPr>
          <w:t>2.5.2.</w:t>
        </w:r>
        <w:r w:rsidRPr="00EF1DEC">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_Toc199757542 \h </w:instrText>
        </w:r>
        <w:r>
          <w:rPr>
            <w:noProof/>
            <w:webHidden/>
          </w:rPr>
        </w:r>
        <w:r>
          <w:rPr>
            <w:noProof/>
            <w:webHidden/>
          </w:rPr>
          <w:fldChar w:fldCharType="separate"/>
        </w:r>
        <w:r>
          <w:rPr>
            <w:noProof/>
            <w:webHidden/>
          </w:rPr>
          <w:t>13</w:t>
        </w:r>
        <w:r>
          <w:rPr>
            <w:noProof/>
            <w:webHidden/>
          </w:rPr>
          <w:fldChar w:fldCharType="end"/>
        </w:r>
      </w:hyperlink>
    </w:p>
    <w:p w14:paraId="44F19B36" w14:textId="58C8D9B9" w:rsidR="00EF050B" w:rsidRDefault="00EF050B">
      <w:pPr>
        <w:pStyle w:val="TJ3"/>
        <w:rPr>
          <w:rFonts w:asciiTheme="minorHAnsi" w:hAnsiTheme="minorHAnsi" w:cstheme="minorBidi"/>
          <w:noProof/>
          <w:sz w:val="24"/>
          <w:szCs w:val="21"/>
          <w:lang w:eastAsia="en-GB" w:bidi="sa-IN"/>
        </w:rPr>
      </w:pPr>
      <w:hyperlink w:anchor="_Toc199757543" w:history="1">
        <w:r w:rsidRPr="00EF1DEC">
          <w:rPr>
            <w:rStyle w:val="Hiperhivatkozs"/>
            <w:noProof/>
            <w:lang w:bidi="ar-SA"/>
          </w:rPr>
          <w:t>2.5.3.</w:t>
        </w:r>
        <w:r w:rsidRPr="00EF1DEC">
          <w:rPr>
            <w:rStyle w:val="Hiperhivatkozs"/>
            <w:i/>
            <w:iCs/>
            <w:noProof/>
            <w:lang w:bidi="ar-SA"/>
          </w:rPr>
          <w:t xml:space="preserve"> Anusvāra</w:t>
        </w:r>
        <w:r w:rsidRPr="00EF1DEC">
          <w:rPr>
            <w:rStyle w:val="Hiperhivatkozs"/>
            <w:noProof/>
            <w:lang w:bidi="ar-SA"/>
          </w:rPr>
          <w:t xml:space="preserve"> relatives</w:t>
        </w:r>
        <w:r>
          <w:rPr>
            <w:noProof/>
            <w:webHidden/>
          </w:rPr>
          <w:tab/>
        </w:r>
        <w:r>
          <w:rPr>
            <w:noProof/>
            <w:webHidden/>
          </w:rPr>
          <w:fldChar w:fldCharType="begin"/>
        </w:r>
        <w:r>
          <w:rPr>
            <w:noProof/>
            <w:webHidden/>
          </w:rPr>
          <w:instrText xml:space="preserve"> PAGEREF _Toc199757543 \h </w:instrText>
        </w:r>
        <w:r>
          <w:rPr>
            <w:noProof/>
            <w:webHidden/>
          </w:rPr>
        </w:r>
        <w:r>
          <w:rPr>
            <w:noProof/>
            <w:webHidden/>
          </w:rPr>
          <w:fldChar w:fldCharType="separate"/>
        </w:r>
        <w:r>
          <w:rPr>
            <w:noProof/>
            <w:webHidden/>
          </w:rPr>
          <w:t>14</w:t>
        </w:r>
        <w:r>
          <w:rPr>
            <w:noProof/>
            <w:webHidden/>
          </w:rPr>
          <w:fldChar w:fldCharType="end"/>
        </w:r>
      </w:hyperlink>
    </w:p>
    <w:p w14:paraId="03DC3C1D" w14:textId="0D63DEEA" w:rsidR="00EF050B" w:rsidRDefault="00EF050B">
      <w:pPr>
        <w:pStyle w:val="TJ3"/>
        <w:rPr>
          <w:rFonts w:asciiTheme="minorHAnsi" w:hAnsiTheme="minorHAnsi" w:cstheme="minorBidi"/>
          <w:noProof/>
          <w:sz w:val="24"/>
          <w:szCs w:val="21"/>
          <w:lang w:eastAsia="en-GB" w:bidi="sa-IN"/>
        </w:rPr>
      </w:pPr>
      <w:hyperlink w:anchor="_Toc199757544" w:history="1">
        <w:r w:rsidRPr="00EF1DEC">
          <w:rPr>
            <w:rStyle w:val="Hiperhivatkozs"/>
            <w:noProof/>
            <w:lang w:bidi="ar-SA"/>
          </w:rPr>
          <w:t>2.5.4. Other signs of vague status</w:t>
        </w:r>
        <w:r>
          <w:rPr>
            <w:noProof/>
            <w:webHidden/>
          </w:rPr>
          <w:tab/>
        </w:r>
        <w:r>
          <w:rPr>
            <w:noProof/>
            <w:webHidden/>
          </w:rPr>
          <w:fldChar w:fldCharType="begin"/>
        </w:r>
        <w:r>
          <w:rPr>
            <w:noProof/>
            <w:webHidden/>
          </w:rPr>
          <w:instrText xml:space="preserve"> PAGEREF _Toc199757544 \h </w:instrText>
        </w:r>
        <w:r>
          <w:rPr>
            <w:noProof/>
            <w:webHidden/>
          </w:rPr>
        </w:r>
        <w:r>
          <w:rPr>
            <w:noProof/>
            <w:webHidden/>
          </w:rPr>
          <w:fldChar w:fldCharType="separate"/>
        </w:r>
        <w:r>
          <w:rPr>
            <w:noProof/>
            <w:webHidden/>
          </w:rPr>
          <w:t>14</w:t>
        </w:r>
        <w:r>
          <w:rPr>
            <w:noProof/>
            <w:webHidden/>
          </w:rPr>
          <w:fldChar w:fldCharType="end"/>
        </w:r>
      </w:hyperlink>
    </w:p>
    <w:p w14:paraId="32FAE1AE" w14:textId="5C81A63D" w:rsidR="00EF050B" w:rsidRDefault="00EF050B">
      <w:pPr>
        <w:pStyle w:val="TJ3"/>
        <w:rPr>
          <w:rFonts w:asciiTheme="minorHAnsi" w:hAnsiTheme="minorHAnsi" w:cstheme="minorBidi"/>
          <w:noProof/>
          <w:sz w:val="24"/>
          <w:szCs w:val="21"/>
          <w:lang w:eastAsia="en-GB" w:bidi="sa-IN"/>
        </w:rPr>
      </w:pPr>
      <w:hyperlink w:anchor="_Toc199757545" w:history="1">
        <w:r w:rsidRPr="00EF1DEC">
          <w:rPr>
            <w:rStyle w:val="Hiperhivatkozs"/>
            <w:noProof/>
            <w:lang w:bidi="ar-SA"/>
          </w:rPr>
          <w:t>2.5.5. Non-phonographic signs</w:t>
        </w:r>
        <w:r>
          <w:rPr>
            <w:noProof/>
            <w:webHidden/>
          </w:rPr>
          <w:tab/>
        </w:r>
        <w:r>
          <w:rPr>
            <w:noProof/>
            <w:webHidden/>
          </w:rPr>
          <w:fldChar w:fldCharType="begin"/>
        </w:r>
        <w:r>
          <w:rPr>
            <w:noProof/>
            <w:webHidden/>
          </w:rPr>
          <w:instrText xml:space="preserve"> PAGEREF _Toc199757545 \h </w:instrText>
        </w:r>
        <w:r>
          <w:rPr>
            <w:noProof/>
            <w:webHidden/>
          </w:rPr>
        </w:r>
        <w:r>
          <w:rPr>
            <w:noProof/>
            <w:webHidden/>
          </w:rPr>
          <w:fldChar w:fldCharType="separate"/>
        </w:r>
        <w:r>
          <w:rPr>
            <w:noProof/>
            <w:webHidden/>
          </w:rPr>
          <w:t>14</w:t>
        </w:r>
        <w:r>
          <w:rPr>
            <w:noProof/>
            <w:webHidden/>
          </w:rPr>
          <w:fldChar w:fldCharType="end"/>
        </w:r>
      </w:hyperlink>
    </w:p>
    <w:p w14:paraId="5DB08C14" w14:textId="0FB077B8" w:rsidR="00EF050B" w:rsidRDefault="00EF050B">
      <w:pPr>
        <w:pStyle w:val="TJ3"/>
        <w:rPr>
          <w:rFonts w:asciiTheme="minorHAnsi" w:hAnsiTheme="minorHAnsi" w:cstheme="minorBidi"/>
          <w:noProof/>
          <w:sz w:val="24"/>
          <w:szCs w:val="21"/>
          <w:lang w:eastAsia="en-GB" w:bidi="sa-IN"/>
        </w:rPr>
      </w:pPr>
      <w:hyperlink w:anchor="_Toc199757546" w:history="1">
        <w:r w:rsidRPr="00EF1DEC">
          <w:rPr>
            <w:rStyle w:val="Hiperhivatkozs"/>
            <w:noProof/>
            <w:lang w:bidi="ar-SA"/>
          </w:rPr>
          <w:t>2.5.6. Fuzzy segmentation</w:t>
        </w:r>
        <w:r>
          <w:rPr>
            <w:noProof/>
            <w:webHidden/>
          </w:rPr>
          <w:tab/>
        </w:r>
        <w:r>
          <w:rPr>
            <w:noProof/>
            <w:webHidden/>
          </w:rPr>
          <w:fldChar w:fldCharType="begin"/>
        </w:r>
        <w:r>
          <w:rPr>
            <w:noProof/>
            <w:webHidden/>
          </w:rPr>
          <w:instrText xml:space="preserve"> PAGEREF _Toc199757546 \h </w:instrText>
        </w:r>
        <w:r>
          <w:rPr>
            <w:noProof/>
            <w:webHidden/>
          </w:rPr>
        </w:r>
        <w:r>
          <w:rPr>
            <w:noProof/>
            <w:webHidden/>
          </w:rPr>
          <w:fldChar w:fldCharType="separate"/>
        </w:r>
        <w:r>
          <w:rPr>
            <w:noProof/>
            <w:webHidden/>
          </w:rPr>
          <w:t>15</w:t>
        </w:r>
        <w:r>
          <w:rPr>
            <w:noProof/>
            <w:webHidden/>
          </w:rPr>
          <w:fldChar w:fldCharType="end"/>
        </w:r>
      </w:hyperlink>
    </w:p>
    <w:p w14:paraId="58FABA20" w14:textId="7E668582" w:rsidR="00EF050B" w:rsidRDefault="00EF050B">
      <w:pPr>
        <w:pStyle w:val="TJ3"/>
        <w:rPr>
          <w:rFonts w:asciiTheme="minorHAnsi" w:hAnsiTheme="minorHAnsi" w:cstheme="minorBidi"/>
          <w:noProof/>
          <w:sz w:val="24"/>
          <w:szCs w:val="21"/>
          <w:lang w:eastAsia="en-GB" w:bidi="sa-IN"/>
        </w:rPr>
      </w:pPr>
      <w:hyperlink w:anchor="_Toc199757547" w:history="1">
        <w:r w:rsidRPr="00EF1DEC">
          <w:rPr>
            <w:rStyle w:val="Hiperhivatkozs"/>
            <w:noProof/>
            <w:lang w:bidi="ar-SA"/>
          </w:rPr>
          <w:t>2.6.1. Allography and transliteration</w:t>
        </w:r>
        <w:r>
          <w:rPr>
            <w:noProof/>
            <w:webHidden/>
          </w:rPr>
          <w:tab/>
        </w:r>
        <w:r>
          <w:rPr>
            <w:noProof/>
            <w:webHidden/>
          </w:rPr>
          <w:fldChar w:fldCharType="begin"/>
        </w:r>
        <w:r>
          <w:rPr>
            <w:noProof/>
            <w:webHidden/>
          </w:rPr>
          <w:instrText xml:space="preserve"> PAGEREF _Toc199757547 \h </w:instrText>
        </w:r>
        <w:r>
          <w:rPr>
            <w:noProof/>
            <w:webHidden/>
          </w:rPr>
        </w:r>
        <w:r>
          <w:rPr>
            <w:noProof/>
            <w:webHidden/>
          </w:rPr>
          <w:fldChar w:fldCharType="separate"/>
        </w:r>
        <w:r>
          <w:rPr>
            <w:noProof/>
            <w:webHidden/>
          </w:rPr>
          <w:t>17</w:t>
        </w:r>
        <w:r>
          <w:rPr>
            <w:noProof/>
            <w:webHidden/>
          </w:rPr>
          <w:fldChar w:fldCharType="end"/>
        </w:r>
      </w:hyperlink>
    </w:p>
    <w:p w14:paraId="25C335D1" w14:textId="24EA89E3" w:rsidR="00EF050B" w:rsidRDefault="00EF050B">
      <w:pPr>
        <w:pStyle w:val="TJ3"/>
        <w:rPr>
          <w:rFonts w:asciiTheme="minorHAnsi" w:hAnsiTheme="minorHAnsi" w:cstheme="minorBidi"/>
          <w:noProof/>
          <w:sz w:val="24"/>
          <w:szCs w:val="21"/>
          <w:lang w:eastAsia="en-GB" w:bidi="sa-IN"/>
        </w:rPr>
      </w:pPr>
      <w:hyperlink w:anchor="_Toc199757548" w:history="1">
        <w:r w:rsidRPr="00EF1DEC">
          <w:rPr>
            <w:rStyle w:val="Hiperhivatkozs"/>
            <w:noProof/>
            <w:lang w:bidi="ar-SA"/>
          </w:rPr>
          <w:t>3.1.1. Script and its elements</w:t>
        </w:r>
        <w:r>
          <w:rPr>
            <w:noProof/>
            <w:webHidden/>
          </w:rPr>
          <w:tab/>
        </w:r>
        <w:r>
          <w:rPr>
            <w:noProof/>
            <w:webHidden/>
          </w:rPr>
          <w:fldChar w:fldCharType="begin"/>
        </w:r>
        <w:r>
          <w:rPr>
            <w:noProof/>
            <w:webHidden/>
          </w:rPr>
          <w:instrText xml:space="preserve"> PAGEREF _Toc199757548 \h </w:instrText>
        </w:r>
        <w:r>
          <w:rPr>
            <w:noProof/>
            <w:webHidden/>
          </w:rPr>
        </w:r>
        <w:r>
          <w:rPr>
            <w:noProof/>
            <w:webHidden/>
          </w:rPr>
          <w:fldChar w:fldCharType="separate"/>
        </w:r>
        <w:r>
          <w:rPr>
            <w:noProof/>
            <w:webHidden/>
          </w:rPr>
          <w:t>19</w:t>
        </w:r>
        <w:r>
          <w:rPr>
            <w:noProof/>
            <w:webHidden/>
          </w:rPr>
          <w:fldChar w:fldCharType="end"/>
        </w:r>
      </w:hyperlink>
    </w:p>
    <w:p w14:paraId="4CF464BF" w14:textId="1D09A10A" w:rsidR="00EF050B" w:rsidRDefault="00EF050B">
      <w:pPr>
        <w:pStyle w:val="TJ3"/>
        <w:rPr>
          <w:rFonts w:asciiTheme="minorHAnsi" w:hAnsiTheme="minorHAnsi" w:cstheme="minorBidi"/>
          <w:noProof/>
          <w:sz w:val="24"/>
          <w:szCs w:val="21"/>
          <w:lang w:eastAsia="en-GB" w:bidi="sa-IN"/>
        </w:rPr>
      </w:pPr>
      <w:hyperlink w:anchor="_Toc199757549" w:history="1">
        <w:r w:rsidRPr="00EF1DEC">
          <w:rPr>
            <w:rStyle w:val="Hiperhivatkozs"/>
            <w:noProof/>
            <w:lang w:bidi="ar-SA"/>
          </w:rPr>
          <w:t>3.1.2. Script conversion</w:t>
        </w:r>
        <w:r>
          <w:rPr>
            <w:noProof/>
            <w:webHidden/>
          </w:rPr>
          <w:tab/>
        </w:r>
        <w:r>
          <w:rPr>
            <w:noProof/>
            <w:webHidden/>
          </w:rPr>
          <w:fldChar w:fldCharType="begin"/>
        </w:r>
        <w:r>
          <w:rPr>
            <w:noProof/>
            <w:webHidden/>
          </w:rPr>
          <w:instrText xml:space="preserve"> PAGEREF _Toc199757549 \h </w:instrText>
        </w:r>
        <w:r>
          <w:rPr>
            <w:noProof/>
            <w:webHidden/>
          </w:rPr>
        </w:r>
        <w:r>
          <w:rPr>
            <w:noProof/>
            <w:webHidden/>
          </w:rPr>
          <w:fldChar w:fldCharType="separate"/>
        </w:r>
        <w:r>
          <w:rPr>
            <w:noProof/>
            <w:webHidden/>
          </w:rPr>
          <w:t>21</w:t>
        </w:r>
        <w:r>
          <w:rPr>
            <w:noProof/>
            <w:webHidden/>
          </w:rPr>
          <w:fldChar w:fldCharType="end"/>
        </w:r>
      </w:hyperlink>
    </w:p>
    <w:p w14:paraId="56C9DAB6" w14:textId="6976A782" w:rsidR="00EF050B" w:rsidRDefault="00EF050B">
      <w:pPr>
        <w:pStyle w:val="TJ3"/>
        <w:rPr>
          <w:rFonts w:asciiTheme="minorHAnsi" w:hAnsiTheme="minorHAnsi" w:cstheme="minorBidi"/>
          <w:noProof/>
          <w:sz w:val="24"/>
          <w:szCs w:val="21"/>
          <w:lang w:eastAsia="en-GB" w:bidi="sa-IN"/>
        </w:rPr>
      </w:pPr>
      <w:hyperlink w:anchor="_Toc199757550" w:history="1">
        <w:r w:rsidRPr="00EF1DEC">
          <w:rPr>
            <w:rStyle w:val="Hiperhivatkozs"/>
            <w:noProof/>
            <w:lang w:bidi="ar-SA"/>
          </w:rPr>
          <w:t>3.1.3. Notation for transliteration and transcription</w:t>
        </w:r>
        <w:r>
          <w:rPr>
            <w:noProof/>
            <w:webHidden/>
          </w:rPr>
          <w:tab/>
        </w:r>
        <w:r>
          <w:rPr>
            <w:noProof/>
            <w:webHidden/>
          </w:rPr>
          <w:fldChar w:fldCharType="begin"/>
        </w:r>
        <w:r>
          <w:rPr>
            <w:noProof/>
            <w:webHidden/>
          </w:rPr>
          <w:instrText xml:space="preserve"> PAGEREF _Toc199757550 \h </w:instrText>
        </w:r>
        <w:r>
          <w:rPr>
            <w:noProof/>
            <w:webHidden/>
          </w:rPr>
        </w:r>
        <w:r>
          <w:rPr>
            <w:noProof/>
            <w:webHidden/>
          </w:rPr>
          <w:fldChar w:fldCharType="separate"/>
        </w:r>
        <w:r>
          <w:rPr>
            <w:noProof/>
            <w:webHidden/>
          </w:rPr>
          <w:t>21</w:t>
        </w:r>
        <w:r>
          <w:rPr>
            <w:noProof/>
            <w:webHidden/>
          </w:rPr>
          <w:fldChar w:fldCharType="end"/>
        </w:r>
      </w:hyperlink>
    </w:p>
    <w:p w14:paraId="18D86477" w14:textId="3FA84564" w:rsidR="00EF050B" w:rsidRDefault="00EF050B">
      <w:pPr>
        <w:pStyle w:val="TJ3"/>
        <w:rPr>
          <w:rFonts w:asciiTheme="minorHAnsi" w:hAnsiTheme="minorHAnsi" w:cstheme="minorBidi"/>
          <w:noProof/>
          <w:sz w:val="24"/>
          <w:szCs w:val="21"/>
          <w:lang w:eastAsia="en-GB" w:bidi="sa-IN"/>
        </w:rPr>
      </w:pPr>
      <w:hyperlink w:anchor="_Toc199757551" w:history="1">
        <w:r w:rsidRPr="00EF1DEC">
          <w:rPr>
            <w:rStyle w:val="Hiperhivatkozs"/>
            <w:noProof/>
            <w:lang w:bidi="ar-SA"/>
          </w:rPr>
          <w:t>4.2.1. Strict transliteration</w:t>
        </w:r>
        <w:r>
          <w:rPr>
            <w:noProof/>
            <w:webHidden/>
          </w:rPr>
          <w:tab/>
        </w:r>
        <w:r>
          <w:rPr>
            <w:noProof/>
            <w:webHidden/>
          </w:rPr>
          <w:fldChar w:fldCharType="begin"/>
        </w:r>
        <w:r>
          <w:rPr>
            <w:noProof/>
            <w:webHidden/>
          </w:rPr>
          <w:instrText xml:space="preserve"> PAGEREF _Toc199757551 \h </w:instrText>
        </w:r>
        <w:r>
          <w:rPr>
            <w:noProof/>
            <w:webHidden/>
          </w:rPr>
        </w:r>
        <w:r>
          <w:rPr>
            <w:noProof/>
            <w:webHidden/>
          </w:rPr>
          <w:fldChar w:fldCharType="separate"/>
        </w:r>
        <w:r>
          <w:rPr>
            <w:noProof/>
            <w:webHidden/>
          </w:rPr>
          <w:t>23</w:t>
        </w:r>
        <w:r>
          <w:rPr>
            <w:noProof/>
            <w:webHidden/>
          </w:rPr>
          <w:fldChar w:fldCharType="end"/>
        </w:r>
      </w:hyperlink>
    </w:p>
    <w:p w14:paraId="4092F5BC" w14:textId="2CCDEE5F" w:rsidR="00EF050B" w:rsidRDefault="00EF050B">
      <w:pPr>
        <w:pStyle w:val="TJ3"/>
        <w:rPr>
          <w:rFonts w:asciiTheme="minorHAnsi" w:hAnsiTheme="minorHAnsi" w:cstheme="minorBidi"/>
          <w:noProof/>
          <w:sz w:val="24"/>
          <w:szCs w:val="21"/>
          <w:lang w:eastAsia="en-GB" w:bidi="sa-IN"/>
        </w:rPr>
      </w:pPr>
      <w:hyperlink w:anchor="_Toc199757552" w:history="1">
        <w:r w:rsidRPr="00EF1DEC">
          <w:rPr>
            <w:rStyle w:val="Hiperhivatkozs"/>
            <w:noProof/>
            <w:lang w:bidi="ar-SA"/>
          </w:rPr>
          <w:t>4.2.2. Loose transliteration</w:t>
        </w:r>
        <w:r>
          <w:rPr>
            <w:noProof/>
            <w:webHidden/>
          </w:rPr>
          <w:tab/>
        </w:r>
        <w:r>
          <w:rPr>
            <w:noProof/>
            <w:webHidden/>
          </w:rPr>
          <w:fldChar w:fldCharType="begin"/>
        </w:r>
        <w:r>
          <w:rPr>
            <w:noProof/>
            <w:webHidden/>
          </w:rPr>
          <w:instrText xml:space="preserve"> PAGEREF _Toc199757552 \h </w:instrText>
        </w:r>
        <w:r>
          <w:rPr>
            <w:noProof/>
            <w:webHidden/>
          </w:rPr>
        </w:r>
        <w:r>
          <w:rPr>
            <w:noProof/>
            <w:webHidden/>
          </w:rPr>
          <w:fldChar w:fldCharType="separate"/>
        </w:r>
        <w:r>
          <w:rPr>
            <w:noProof/>
            <w:webHidden/>
          </w:rPr>
          <w:t>23</w:t>
        </w:r>
        <w:r>
          <w:rPr>
            <w:noProof/>
            <w:webHidden/>
          </w:rPr>
          <w:fldChar w:fldCharType="end"/>
        </w:r>
      </w:hyperlink>
    </w:p>
    <w:p w14:paraId="60E9F23B" w14:textId="33B5BD51" w:rsidR="00EF050B" w:rsidRDefault="00EF050B">
      <w:pPr>
        <w:pStyle w:val="TJ3"/>
        <w:rPr>
          <w:rFonts w:asciiTheme="minorHAnsi" w:hAnsiTheme="minorHAnsi" w:cstheme="minorBidi"/>
          <w:noProof/>
          <w:sz w:val="24"/>
          <w:szCs w:val="21"/>
          <w:lang w:eastAsia="en-GB" w:bidi="sa-IN"/>
        </w:rPr>
      </w:pPr>
      <w:hyperlink w:anchor="_Toc199757553" w:history="1">
        <w:r w:rsidRPr="00EF1DEC">
          <w:rPr>
            <w:rStyle w:val="Hiperhivatkozs"/>
            <w:noProof/>
            <w:lang w:bidi="ar-SA"/>
          </w:rPr>
          <w:t>4.2.3. Shorthand</w:t>
        </w:r>
        <w:r>
          <w:rPr>
            <w:noProof/>
            <w:webHidden/>
          </w:rPr>
          <w:tab/>
        </w:r>
        <w:r>
          <w:rPr>
            <w:noProof/>
            <w:webHidden/>
          </w:rPr>
          <w:fldChar w:fldCharType="begin"/>
        </w:r>
        <w:r>
          <w:rPr>
            <w:noProof/>
            <w:webHidden/>
          </w:rPr>
          <w:instrText xml:space="preserve"> PAGEREF _Toc199757553 \h </w:instrText>
        </w:r>
        <w:r>
          <w:rPr>
            <w:noProof/>
            <w:webHidden/>
          </w:rPr>
        </w:r>
        <w:r>
          <w:rPr>
            <w:noProof/>
            <w:webHidden/>
          </w:rPr>
          <w:fldChar w:fldCharType="separate"/>
        </w:r>
        <w:r>
          <w:rPr>
            <w:noProof/>
            <w:webHidden/>
          </w:rPr>
          <w:t>24</w:t>
        </w:r>
        <w:r>
          <w:rPr>
            <w:noProof/>
            <w:webHidden/>
          </w:rPr>
          <w:fldChar w:fldCharType="end"/>
        </w:r>
      </w:hyperlink>
    </w:p>
    <w:p w14:paraId="09FE9F79" w14:textId="131510FE" w:rsidR="00EF050B" w:rsidRDefault="00EF050B">
      <w:pPr>
        <w:pStyle w:val="TJ3"/>
        <w:rPr>
          <w:rFonts w:asciiTheme="minorHAnsi" w:hAnsiTheme="minorHAnsi" w:cstheme="minorBidi"/>
          <w:noProof/>
          <w:sz w:val="24"/>
          <w:szCs w:val="21"/>
          <w:lang w:eastAsia="en-GB" w:bidi="sa-IN"/>
        </w:rPr>
      </w:pPr>
      <w:hyperlink w:anchor="_Toc199757554" w:history="1">
        <w:r w:rsidRPr="00EF1DEC">
          <w:rPr>
            <w:rStyle w:val="Hiperhivatkozs"/>
            <w:noProof/>
            <w:lang w:bidi="ar-SA"/>
          </w:rPr>
          <w:t>4.4.1. A note on the use of uppercase for standalone vowels and consonants</w:t>
        </w:r>
        <w:r>
          <w:rPr>
            <w:noProof/>
            <w:webHidden/>
          </w:rPr>
          <w:tab/>
        </w:r>
        <w:r>
          <w:rPr>
            <w:noProof/>
            <w:webHidden/>
          </w:rPr>
          <w:fldChar w:fldCharType="begin"/>
        </w:r>
        <w:r>
          <w:rPr>
            <w:noProof/>
            <w:webHidden/>
          </w:rPr>
          <w:instrText xml:space="preserve"> PAGEREF _Toc199757554 \h </w:instrText>
        </w:r>
        <w:r>
          <w:rPr>
            <w:noProof/>
            <w:webHidden/>
          </w:rPr>
        </w:r>
        <w:r>
          <w:rPr>
            <w:noProof/>
            <w:webHidden/>
          </w:rPr>
          <w:fldChar w:fldCharType="separate"/>
        </w:r>
        <w:r>
          <w:rPr>
            <w:noProof/>
            <w:webHidden/>
          </w:rPr>
          <w:t>25</w:t>
        </w:r>
        <w:r>
          <w:rPr>
            <w:noProof/>
            <w:webHidden/>
          </w:rPr>
          <w:fldChar w:fldCharType="end"/>
        </w:r>
      </w:hyperlink>
    </w:p>
    <w:p w14:paraId="083896DD" w14:textId="24C46140" w:rsidR="00EF050B" w:rsidRDefault="00EF050B">
      <w:pPr>
        <w:pStyle w:val="TJ3"/>
        <w:rPr>
          <w:rFonts w:asciiTheme="minorHAnsi" w:hAnsiTheme="minorHAnsi" w:cstheme="minorBidi"/>
          <w:noProof/>
          <w:sz w:val="24"/>
          <w:szCs w:val="21"/>
          <w:lang w:eastAsia="en-GB" w:bidi="sa-IN"/>
        </w:rPr>
      </w:pPr>
      <w:hyperlink w:anchor="_Toc199757555" w:history="1">
        <w:r w:rsidRPr="00EF1DEC">
          <w:rPr>
            <w:rStyle w:val="Hiperhivatkozs"/>
            <w:noProof/>
            <w:lang w:bidi="ar-SA"/>
          </w:rPr>
          <w:t>4.6.1. Editorial spaces for word segmentation</w:t>
        </w:r>
        <w:r>
          <w:rPr>
            <w:noProof/>
            <w:webHidden/>
          </w:rPr>
          <w:tab/>
        </w:r>
        <w:r>
          <w:rPr>
            <w:noProof/>
            <w:webHidden/>
          </w:rPr>
          <w:fldChar w:fldCharType="begin"/>
        </w:r>
        <w:r>
          <w:rPr>
            <w:noProof/>
            <w:webHidden/>
          </w:rPr>
          <w:instrText xml:space="preserve"> PAGEREF _Toc199757555 \h </w:instrText>
        </w:r>
        <w:r>
          <w:rPr>
            <w:noProof/>
            <w:webHidden/>
          </w:rPr>
        </w:r>
        <w:r>
          <w:rPr>
            <w:noProof/>
            <w:webHidden/>
          </w:rPr>
          <w:fldChar w:fldCharType="separate"/>
        </w:r>
        <w:r>
          <w:rPr>
            <w:noProof/>
            <w:webHidden/>
          </w:rPr>
          <w:t>26</w:t>
        </w:r>
        <w:r>
          <w:rPr>
            <w:noProof/>
            <w:webHidden/>
          </w:rPr>
          <w:fldChar w:fldCharType="end"/>
        </w:r>
      </w:hyperlink>
    </w:p>
    <w:p w14:paraId="7E004EB5" w14:textId="0E5AE1E5" w:rsidR="00EF050B" w:rsidRDefault="00EF050B">
      <w:pPr>
        <w:pStyle w:val="TJ3"/>
        <w:rPr>
          <w:rFonts w:asciiTheme="minorHAnsi" w:hAnsiTheme="minorHAnsi" w:cstheme="minorBidi"/>
          <w:noProof/>
          <w:sz w:val="24"/>
          <w:szCs w:val="21"/>
          <w:lang w:eastAsia="en-GB" w:bidi="sa-IN"/>
        </w:rPr>
      </w:pPr>
      <w:hyperlink w:anchor="_Toc199757556" w:history="1">
        <w:r w:rsidRPr="00EF1DEC">
          <w:rPr>
            <w:rStyle w:val="Hiperhivatkozs"/>
            <w:noProof/>
            <w:lang w:bidi="ar-SA"/>
          </w:rPr>
          <w:t>4.6.2. Editorial hyphenation</w:t>
        </w:r>
        <w:r>
          <w:rPr>
            <w:noProof/>
            <w:webHidden/>
          </w:rPr>
          <w:tab/>
        </w:r>
        <w:r>
          <w:rPr>
            <w:noProof/>
            <w:webHidden/>
          </w:rPr>
          <w:fldChar w:fldCharType="begin"/>
        </w:r>
        <w:r>
          <w:rPr>
            <w:noProof/>
            <w:webHidden/>
          </w:rPr>
          <w:instrText xml:space="preserve"> PAGEREF _Toc199757556 \h </w:instrText>
        </w:r>
        <w:r>
          <w:rPr>
            <w:noProof/>
            <w:webHidden/>
          </w:rPr>
        </w:r>
        <w:r>
          <w:rPr>
            <w:noProof/>
            <w:webHidden/>
          </w:rPr>
          <w:fldChar w:fldCharType="separate"/>
        </w:r>
        <w:r>
          <w:rPr>
            <w:noProof/>
            <w:webHidden/>
          </w:rPr>
          <w:t>27</w:t>
        </w:r>
        <w:r>
          <w:rPr>
            <w:noProof/>
            <w:webHidden/>
          </w:rPr>
          <w:fldChar w:fldCharType="end"/>
        </w:r>
      </w:hyperlink>
    </w:p>
    <w:p w14:paraId="6CD87F52" w14:textId="1CA1D1D3" w:rsidR="00EF050B" w:rsidRDefault="00EF050B">
      <w:pPr>
        <w:pStyle w:val="TJ3"/>
        <w:rPr>
          <w:rFonts w:asciiTheme="minorHAnsi" w:hAnsiTheme="minorHAnsi" w:cstheme="minorBidi"/>
          <w:noProof/>
          <w:sz w:val="24"/>
          <w:szCs w:val="21"/>
          <w:lang w:eastAsia="en-GB" w:bidi="sa-IN"/>
        </w:rPr>
      </w:pPr>
      <w:hyperlink w:anchor="_Toc199757557" w:history="1">
        <w:r w:rsidRPr="00EF1DEC">
          <w:rPr>
            <w:rStyle w:val="Hiperhivatkozs"/>
            <w:noProof/>
            <w:lang w:bidi="ar-SA"/>
          </w:rPr>
          <w:t xml:space="preserve">4.6.3. Representation of </w:t>
        </w:r>
        <w:r w:rsidRPr="00EF1DEC">
          <w:rPr>
            <w:rStyle w:val="Hiperhivatkozs"/>
            <w:i/>
            <w:iCs/>
            <w:noProof/>
            <w:lang w:bidi="ar-SA"/>
          </w:rPr>
          <w:t>avagraha</w:t>
        </w:r>
        <w:r>
          <w:rPr>
            <w:noProof/>
            <w:webHidden/>
          </w:rPr>
          <w:tab/>
        </w:r>
        <w:r>
          <w:rPr>
            <w:noProof/>
            <w:webHidden/>
          </w:rPr>
          <w:fldChar w:fldCharType="begin"/>
        </w:r>
        <w:r>
          <w:rPr>
            <w:noProof/>
            <w:webHidden/>
          </w:rPr>
          <w:instrText xml:space="preserve"> PAGEREF _Toc199757557 \h </w:instrText>
        </w:r>
        <w:r>
          <w:rPr>
            <w:noProof/>
            <w:webHidden/>
          </w:rPr>
        </w:r>
        <w:r>
          <w:rPr>
            <w:noProof/>
            <w:webHidden/>
          </w:rPr>
          <w:fldChar w:fldCharType="separate"/>
        </w:r>
        <w:r>
          <w:rPr>
            <w:noProof/>
            <w:webHidden/>
          </w:rPr>
          <w:t>28</w:t>
        </w:r>
        <w:r>
          <w:rPr>
            <w:noProof/>
            <w:webHidden/>
          </w:rPr>
          <w:fldChar w:fldCharType="end"/>
        </w:r>
      </w:hyperlink>
    </w:p>
    <w:p w14:paraId="48995983" w14:textId="2E05F731" w:rsidR="00EF050B" w:rsidRDefault="00EF050B">
      <w:pPr>
        <w:pStyle w:val="TJ3"/>
        <w:rPr>
          <w:rFonts w:asciiTheme="minorHAnsi" w:hAnsiTheme="minorHAnsi" w:cstheme="minorBidi"/>
          <w:noProof/>
          <w:sz w:val="24"/>
          <w:szCs w:val="21"/>
          <w:lang w:eastAsia="en-GB" w:bidi="sa-IN"/>
        </w:rPr>
      </w:pPr>
      <w:hyperlink w:anchor="_Toc199757558" w:history="1">
        <w:r w:rsidRPr="00EF1DEC">
          <w:rPr>
            <w:rStyle w:val="Hiperhivatkozs"/>
            <w:noProof/>
            <w:lang w:bidi="ar-SA"/>
          </w:rPr>
          <w:t xml:space="preserve">4.6.4. Representation of elided overshort final </w:t>
        </w:r>
        <w:r w:rsidRPr="00EF1DEC">
          <w:rPr>
            <w:rStyle w:val="Hiperhivatkozs"/>
            <w:i/>
            <w:iCs/>
            <w:noProof/>
            <w:lang w:bidi="ar-SA"/>
          </w:rPr>
          <w:t>u</w:t>
        </w:r>
        <w:r w:rsidRPr="00EF1DEC">
          <w:rPr>
            <w:rStyle w:val="Hiperhivatkozs"/>
            <w:noProof/>
            <w:lang w:bidi="ar-SA"/>
          </w:rPr>
          <w:t xml:space="preserve"> in Tamil</w:t>
        </w:r>
        <w:r>
          <w:rPr>
            <w:noProof/>
            <w:webHidden/>
          </w:rPr>
          <w:tab/>
        </w:r>
        <w:r>
          <w:rPr>
            <w:noProof/>
            <w:webHidden/>
          </w:rPr>
          <w:fldChar w:fldCharType="begin"/>
        </w:r>
        <w:r>
          <w:rPr>
            <w:noProof/>
            <w:webHidden/>
          </w:rPr>
          <w:instrText xml:space="preserve"> PAGEREF _Toc199757558 \h </w:instrText>
        </w:r>
        <w:r>
          <w:rPr>
            <w:noProof/>
            <w:webHidden/>
          </w:rPr>
        </w:r>
        <w:r>
          <w:rPr>
            <w:noProof/>
            <w:webHidden/>
          </w:rPr>
          <w:fldChar w:fldCharType="separate"/>
        </w:r>
        <w:r>
          <w:rPr>
            <w:noProof/>
            <w:webHidden/>
          </w:rPr>
          <w:t>29</w:t>
        </w:r>
        <w:r>
          <w:rPr>
            <w:noProof/>
            <w:webHidden/>
          </w:rPr>
          <w:fldChar w:fldCharType="end"/>
        </w:r>
      </w:hyperlink>
    </w:p>
    <w:p w14:paraId="3E0BBFA5" w14:textId="6ADF7252" w:rsidR="00EF050B" w:rsidRDefault="00EF050B">
      <w:pPr>
        <w:pStyle w:val="TJ3"/>
        <w:rPr>
          <w:rFonts w:asciiTheme="minorHAnsi" w:hAnsiTheme="minorHAnsi" w:cstheme="minorBidi"/>
          <w:noProof/>
          <w:sz w:val="24"/>
          <w:szCs w:val="21"/>
          <w:lang w:eastAsia="en-GB" w:bidi="sa-IN"/>
        </w:rPr>
      </w:pPr>
      <w:hyperlink w:anchor="_Toc199757559" w:history="1">
        <w:r w:rsidRPr="00EF1DEC">
          <w:rPr>
            <w:rStyle w:val="Hiperhivatkozs"/>
            <w:noProof/>
            <w:lang w:bidi="ar-SA"/>
          </w:rPr>
          <w:t>5.1.1. Sanskrit and generic characters</w:t>
        </w:r>
        <w:r>
          <w:rPr>
            <w:noProof/>
            <w:webHidden/>
          </w:rPr>
          <w:tab/>
        </w:r>
        <w:r>
          <w:rPr>
            <w:noProof/>
            <w:webHidden/>
          </w:rPr>
          <w:fldChar w:fldCharType="begin"/>
        </w:r>
        <w:r>
          <w:rPr>
            <w:noProof/>
            <w:webHidden/>
          </w:rPr>
          <w:instrText xml:space="preserve"> PAGEREF _Toc199757559 \h </w:instrText>
        </w:r>
        <w:r>
          <w:rPr>
            <w:noProof/>
            <w:webHidden/>
          </w:rPr>
        </w:r>
        <w:r>
          <w:rPr>
            <w:noProof/>
            <w:webHidden/>
          </w:rPr>
          <w:fldChar w:fldCharType="separate"/>
        </w:r>
        <w:r>
          <w:rPr>
            <w:noProof/>
            <w:webHidden/>
          </w:rPr>
          <w:t>30</w:t>
        </w:r>
        <w:r>
          <w:rPr>
            <w:noProof/>
            <w:webHidden/>
          </w:rPr>
          <w:fldChar w:fldCharType="end"/>
        </w:r>
      </w:hyperlink>
    </w:p>
    <w:p w14:paraId="63C3FA9A" w14:textId="00E927B1" w:rsidR="00EF050B" w:rsidRDefault="00EF050B">
      <w:pPr>
        <w:pStyle w:val="TJ3"/>
        <w:rPr>
          <w:rFonts w:asciiTheme="minorHAnsi" w:hAnsiTheme="minorHAnsi" w:cstheme="minorBidi"/>
          <w:noProof/>
          <w:sz w:val="24"/>
          <w:szCs w:val="21"/>
          <w:lang w:eastAsia="en-GB" w:bidi="sa-IN"/>
        </w:rPr>
      </w:pPr>
      <w:hyperlink w:anchor="_Toc199757560" w:history="1">
        <w:r w:rsidRPr="00EF1DEC">
          <w:rPr>
            <w:rStyle w:val="Hiperhivatkozs"/>
            <w:noProof/>
            <w:lang w:bidi="ar-SA"/>
          </w:rPr>
          <w:t>5.1.2. Characters for Dravidian languages</w:t>
        </w:r>
        <w:r>
          <w:rPr>
            <w:noProof/>
            <w:webHidden/>
          </w:rPr>
          <w:tab/>
        </w:r>
        <w:r>
          <w:rPr>
            <w:noProof/>
            <w:webHidden/>
          </w:rPr>
          <w:fldChar w:fldCharType="begin"/>
        </w:r>
        <w:r>
          <w:rPr>
            <w:noProof/>
            <w:webHidden/>
          </w:rPr>
          <w:instrText xml:space="preserve"> PAGEREF _Toc199757560 \h </w:instrText>
        </w:r>
        <w:r>
          <w:rPr>
            <w:noProof/>
            <w:webHidden/>
          </w:rPr>
        </w:r>
        <w:r>
          <w:rPr>
            <w:noProof/>
            <w:webHidden/>
          </w:rPr>
          <w:fldChar w:fldCharType="separate"/>
        </w:r>
        <w:r>
          <w:rPr>
            <w:noProof/>
            <w:webHidden/>
          </w:rPr>
          <w:t>30</w:t>
        </w:r>
        <w:r>
          <w:rPr>
            <w:noProof/>
            <w:webHidden/>
          </w:rPr>
          <w:fldChar w:fldCharType="end"/>
        </w:r>
      </w:hyperlink>
    </w:p>
    <w:p w14:paraId="7071C1BB" w14:textId="741DE284" w:rsidR="00EF050B" w:rsidRDefault="00EF050B">
      <w:pPr>
        <w:pStyle w:val="TJ3"/>
        <w:rPr>
          <w:rFonts w:asciiTheme="minorHAnsi" w:hAnsiTheme="minorHAnsi" w:cstheme="minorBidi"/>
          <w:noProof/>
          <w:sz w:val="24"/>
          <w:szCs w:val="21"/>
          <w:lang w:eastAsia="en-GB" w:bidi="sa-IN"/>
        </w:rPr>
      </w:pPr>
      <w:hyperlink w:anchor="_Toc199757561" w:history="1">
        <w:r w:rsidRPr="00EF1DEC">
          <w:rPr>
            <w:rStyle w:val="Hiperhivatkozs"/>
            <w:noProof/>
            <w:lang w:bidi="ar-SA"/>
          </w:rPr>
          <w:t>5.1.3. Characters for Southeast Asian languages</w:t>
        </w:r>
        <w:r>
          <w:rPr>
            <w:noProof/>
            <w:webHidden/>
          </w:rPr>
          <w:tab/>
        </w:r>
        <w:r>
          <w:rPr>
            <w:noProof/>
            <w:webHidden/>
          </w:rPr>
          <w:fldChar w:fldCharType="begin"/>
        </w:r>
        <w:r>
          <w:rPr>
            <w:noProof/>
            <w:webHidden/>
          </w:rPr>
          <w:instrText xml:space="preserve"> PAGEREF _Toc199757561 \h </w:instrText>
        </w:r>
        <w:r>
          <w:rPr>
            <w:noProof/>
            <w:webHidden/>
          </w:rPr>
        </w:r>
        <w:r>
          <w:rPr>
            <w:noProof/>
            <w:webHidden/>
          </w:rPr>
          <w:fldChar w:fldCharType="separate"/>
        </w:r>
        <w:r>
          <w:rPr>
            <w:noProof/>
            <w:webHidden/>
          </w:rPr>
          <w:t>30</w:t>
        </w:r>
        <w:r>
          <w:rPr>
            <w:noProof/>
            <w:webHidden/>
          </w:rPr>
          <w:fldChar w:fldCharType="end"/>
        </w:r>
      </w:hyperlink>
    </w:p>
    <w:p w14:paraId="57221054" w14:textId="43F82610" w:rsidR="00EF050B" w:rsidRDefault="00EF050B">
      <w:pPr>
        <w:pStyle w:val="TJ3"/>
        <w:rPr>
          <w:rFonts w:asciiTheme="minorHAnsi" w:hAnsiTheme="minorHAnsi" w:cstheme="minorBidi"/>
          <w:noProof/>
          <w:sz w:val="24"/>
          <w:szCs w:val="21"/>
          <w:lang w:eastAsia="en-GB" w:bidi="sa-IN"/>
        </w:rPr>
      </w:pPr>
      <w:hyperlink w:anchor="_Toc199757562" w:history="1">
        <w:r w:rsidRPr="00EF1DEC">
          <w:rPr>
            <w:rStyle w:val="Hiperhivatkozs"/>
            <w:noProof/>
            <w:lang w:bidi="ar-SA"/>
          </w:rPr>
          <w:t>5.3.1. Final consonants as special simplex characters</w:t>
        </w:r>
        <w:r>
          <w:rPr>
            <w:noProof/>
            <w:webHidden/>
          </w:rPr>
          <w:tab/>
        </w:r>
        <w:r>
          <w:rPr>
            <w:noProof/>
            <w:webHidden/>
          </w:rPr>
          <w:fldChar w:fldCharType="begin"/>
        </w:r>
        <w:r>
          <w:rPr>
            <w:noProof/>
            <w:webHidden/>
          </w:rPr>
          <w:instrText xml:space="preserve"> PAGEREF _Toc199757562 \h </w:instrText>
        </w:r>
        <w:r>
          <w:rPr>
            <w:noProof/>
            <w:webHidden/>
          </w:rPr>
        </w:r>
        <w:r>
          <w:rPr>
            <w:noProof/>
            <w:webHidden/>
          </w:rPr>
          <w:fldChar w:fldCharType="separate"/>
        </w:r>
        <w:r>
          <w:rPr>
            <w:noProof/>
            <w:webHidden/>
          </w:rPr>
          <w:t>32</w:t>
        </w:r>
        <w:r>
          <w:rPr>
            <w:noProof/>
            <w:webHidden/>
          </w:rPr>
          <w:fldChar w:fldCharType="end"/>
        </w:r>
      </w:hyperlink>
    </w:p>
    <w:p w14:paraId="50D947D9" w14:textId="2CC64336" w:rsidR="00EF050B" w:rsidRDefault="00EF050B">
      <w:pPr>
        <w:pStyle w:val="TJ3"/>
        <w:rPr>
          <w:rFonts w:asciiTheme="minorHAnsi" w:hAnsiTheme="minorHAnsi" w:cstheme="minorBidi"/>
          <w:noProof/>
          <w:sz w:val="24"/>
          <w:szCs w:val="21"/>
          <w:lang w:eastAsia="en-GB" w:bidi="sa-IN"/>
        </w:rPr>
      </w:pPr>
      <w:hyperlink w:anchor="_Toc199757563" w:history="1">
        <w:r w:rsidRPr="00EF1DEC">
          <w:rPr>
            <w:rStyle w:val="Hiperhivatkozs"/>
            <w:noProof/>
            <w:lang w:bidi="ar-SA"/>
          </w:rPr>
          <w:t>5.3.2. Final consonants as complex characters involving a zero vowel marker</w:t>
        </w:r>
        <w:r>
          <w:rPr>
            <w:noProof/>
            <w:webHidden/>
          </w:rPr>
          <w:tab/>
        </w:r>
        <w:r>
          <w:rPr>
            <w:noProof/>
            <w:webHidden/>
          </w:rPr>
          <w:fldChar w:fldCharType="begin"/>
        </w:r>
        <w:r>
          <w:rPr>
            <w:noProof/>
            <w:webHidden/>
          </w:rPr>
          <w:instrText xml:space="preserve"> PAGEREF _Toc199757563 \h </w:instrText>
        </w:r>
        <w:r>
          <w:rPr>
            <w:noProof/>
            <w:webHidden/>
          </w:rPr>
        </w:r>
        <w:r>
          <w:rPr>
            <w:noProof/>
            <w:webHidden/>
          </w:rPr>
          <w:fldChar w:fldCharType="separate"/>
        </w:r>
        <w:r>
          <w:rPr>
            <w:noProof/>
            <w:webHidden/>
          </w:rPr>
          <w:t>32</w:t>
        </w:r>
        <w:r>
          <w:rPr>
            <w:noProof/>
            <w:webHidden/>
          </w:rPr>
          <w:fldChar w:fldCharType="end"/>
        </w:r>
      </w:hyperlink>
    </w:p>
    <w:p w14:paraId="3AA627CC" w14:textId="1D78FCCA" w:rsidR="00EF050B" w:rsidRDefault="00EF050B">
      <w:pPr>
        <w:pStyle w:val="TJ3"/>
        <w:rPr>
          <w:rFonts w:asciiTheme="minorHAnsi" w:hAnsiTheme="minorHAnsi" w:cstheme="minorBidi"/>
          <w:noProof/>
          <w:sz w:val="24"/>
          <w:szCs w:val="21"/>
          <w:lang w:eastAsia="en-GB" w:bidi="sa-IN"/>
        </w:rPr>
      </w:pPr>
      <w:hyperlink w:anchor="_Toc199757564" w:history="1">
        <w:r w:rsidRPr="00EF1DEC">
          <w:rPr>
            <w:rStyle w:val="Hiperhivatkozs"/>
            <w:noProof/>
            <w:lang w:bidi="ar-SA"/>
          </w:rPr>
          <w:t>5.3.3. Independent vowels as special simplex characters</w:t>
        </w:r>
        <w:r>
          <w:rPr>
            <w:noProof/>
            <w:webHidden/>
          </w:rPr>
          <w:tab/>
        </w:r>
        <w:r>
          <w:rPr>
            <w:noProof/>
            <w:webHidden/>
          </w:rPr>
          <w:fldChar w:fldCharType="begin"/>
        </w:r>
        <w:r>
          <w:rPr>
            <w:noProof/>
            <w:webHidden/>
          </w:rPr>
          <w:instrText xml:space="preserve"> PAGEREF _Toc199757564 \h </w:instrText>
        </w:r>
        <w:r>
          <w:rPr>
            <w:noProof/>
            <w:webHidden/>
          </w:rPr>
        </w:r>
        <w:r>
          <w:rPr>
            <w:noProof/>
            <w:webHidden/>
          </w:rPr>
          <w:fldChar w:fldCharType="separate"/>
        </w:r>
        <w:r>
          <w:rPr>
            <w:noProof/>
            <w:webHidden/>
          </w:rPr>
          <w:t>33</w:t>
        </w:r>
        <w:r>
          <w:rPr>
            <w:noProof/>
            <w:webHidden/>
          </w:rPr>
          <w:fldChar w:fldCharType="end"/>
        </w:r>
      </w:hyperlink>
    </w:p>
    <w:p w14:paraId="1351A064" w14:textId="0B2D03CC" w:rsidR="00EF050B" w:rsidRDefault="00EF050B">
      <w:pPr>
        <w:pStyle w:val="TJ3"/>
        <w:rPr>
          <w:rFonts w:asciiTheme="minorHAnsi" w:hAnsiTheme="minorHAnsi" w:cstheme="minorBidi"/>
          <w:noProof/>
          <w:sz w:val="24"/>
          <w:szCs w:val="21"/>
          <w:lang w:eastAsia="en-GB" w:bidi="sa-IN"/>
        </w:rPr>
      </w:pPr>
      <w:hyperlink w:anchor="_Toc199757565" w:history="1">
        <w:r w:rsidRPr="00EF1DEC">
          <w:rPr>
            <w:rStyle w:val="Hiperhivatkozs"/>
            <w:noProof/>
            <w:lang w:bidi="ar-SA"/>
          </w:rPr>
          <w:t>5.3.4. Independent vowels as complex characters involving a “vowel support”</w:t>
        </w:r>
        <w:r>
          <w:rPr>
            <w:noProof/>
            <w:webHidden/>
          </w:rPr>
          <w:tab/>
        </w:r>
        <w:r>
          <w:rPr>
            <w:noProof/>
            <w:webHidden/>
          </w:rPr>
          <w:fldChar w:fldCharType="begin"/>
        </w:r>
        <w:r>
          <w:rPr>
            <w:noProof/>
            <w:webHidden/>
          </w:rPr>
          <w:instrText xml:space="preserve"> PAGEREF _Toc199757565 \h </w:instrText>
        </w:r>
        <w:r>
          <w:rPr>
            <w:noProof/>
            <w:webHidden/>
          </w:rPr>
        </w:r>
        <w:r>
          <w:rPr>
            <w:noProof/>
            <w:webHidden/>
          </w:rPr>
          <w:fldChar w:fldCharType="separate"/>
        </w:r>
        <w:r>
          <w:rPr>
            <w:noProof/>
            <w:webHidden/>
          </w:rPr>
          <w:t>33</w:t>
        </w:r>
        <w:r>
          <w:rPr>
            <w:noProof/>
            <w:webHidden/>
          </w:rPr>
          <w:fldChar w:fldCharType="end"/>
        </w:r>
      </w:hyperlink>
    </w:p>
    <w:p w14:paraId="3D82E9A8" w14:textId="06014A8D" w:rsidR="00EF050B" w:rsidRDefault="00EF050B">
      <w:pPr>
        <w:pStyle w:val="TJ3"/>
        <w:rPr>
          <w:rFonts w:asciiTheme="minorHAnsi" w:hAnsiTheme="minorHAnsi" w:cstheme="minorBidi"/>
          <w:noProof/>
          <w:sz w:val="24"/>
          <w:szCs w:val="21"/>
          <w:lang w:eastAsia="en-GB" w:bidi="sa-IN"/>
        </w:rPr>
      </w:pPr>
      <w:hyperlink w:anchor="_Toc199757566" w:history="1">
        <w:r w:rsidRPr="00EF1DEC">
          <w:rPr>
            <w:rStyle w:val="Hiperhivatkozs"/>
            <w:noProof/>
            <w:lang w:bidi="ar-SA"/>
          </w:rPr>
          <w:t>5.3.5. Repurposed vowel markers</w:t>
        </w:r>
        <w:r>
          <w:rPr>
            <w:noProof/>
            <w:webHidden/>
          </w:rPr>
          <w:tab/>
        </w:r>
        <w:r>
          <w:rPr>
            <w:noProof/>
            <w:webHidden/>
          </w:rPr>
          <w:fldChar w:fldCharType="begin"/>
        </w:r>
        <w:r>
          <w:rPr>
            <w:noProof/>
            <w:webHidden/>
          </w:rPr>
          <w:instrText xml:space="preserve"> PAGEREF _Toc199757566 \h </w:instrText>
        </w:r>
        <w:r>
          <w:rPr>
            <w:noProof/>
            <w:webHidden/>
          </w:rPr>
        </w:r>
        <w:r>
          <w:rPr>
            <w:noProof/>
            <w:webHidden/>
          </w:rPr>
          <w:fldChar w:fldCharType="separate"/>
        </w:r>
        <w:r>
          <w:rPr>
            <w:noProof/>
            <w:webHidden/>
          </w:rPr>
          <w:t>34</w:t>
        </w:r>
        <w:r>
          <w:rPr>
            <w:noProof/>
            <w:webHidden/>
          </w:rPr>
          <w:fldChar w:fldCharType="end"/>
        </w:r>
      </w:hyperlink>
    </w:p>
    <w:p w14:paraId="624A96E3" w14:textId="14F7FED4" w:rsidR="00EF050B" w:rsidRDefault="00EF050B">
      <w:pPr>
        <w:pStyle w:val="TJ3"/>
        <w:rPr>
          <w:rFonts w:asciiTheme="minorHAnsi" w:hAnsiTheme="minorHAnsi" w:cstheme="minorBidi"/>
          <w:noProof/>
          <w:sz w:val="24"/>
          <w:szCs w:val="21"/>
          <w:lang w:eastAsia="en-GB" w:bidi="sa-IN"/>
        </w:rPr>
      </w:pPr>
      <w:hyperlink w:anchor="_Toc199757567" w:history="1">
        <w:r w:rsidRPr="00EF1DEC">
          <w:rPr>
            <w:rStyle w:val="Hiperhivatkozs"/>
            <w:noProof/>
            <w:lang w:bidi="ar-SA"/>
          </w:rPr>
          <w:t>5.3.6. Short vowel written where a corresponding long vowel is expected</w:t>
        </w:r>
        <w:r>
          <w:rPr>
            <w:noProof/>
            <w:webHidden/>
          </w:rPr>
          <w:tab/>
        </w:r>
        <w:r>
          <w:rPr>
            <w:noProof/>
            <w:webHidden/>
          </w:rPr>
          <w:fldChar w:fldCharType="begin"/>
        </w:r>
        <w:r>
          <w:rPr>
            <w:noProof/>
            <w:webHidden/>
          </w:rPr>
          <w:instrText xml:space="preserve"> PAGEREF _Toc199757567 \h </w:instrText>
        </w:r>
        <w:r>
          <w:rPr>
            <w:noProof/>
            <w:webHidden/>
          </w:rPr>
        </w:r>
        <w:r>
          <w:rPr>
            <w:noProof/>
            <w:webHidden/>
          </w:rPr>
          <w:fldChar w:fldCharType="separate"/>
        </w:r>
        <w:r>
          <w:rPr>
            <w:noProof/>
            <w:webHidden/>
          </w:rPr>
          <w:t>35</w:t>
        </w:r>
        <w:r>
          <w:rPr>
            <w:noProof/>
            <w:webHidden/>
          </w:rPr>
          <w:fldChar w:fldCharType="end"/>
        </w:r>
      </w:hyperlink>
    </w:p>
    <w:p w14:paraId="628B7FE5" w14:textId="672340CD" w:rsidR="00EF050B" w:rsidRDefault="00EF050B">
      <w:pPr>
        <w:pStyle w:val="TJ3"/>
        <w:rPr>
          <w:rFonts w:asciiTheme="minorHAnsi" w:hAnsiTheme="minorHAnsi" w:cstheme="minorBidi"/>
          <w:noProof/>
          <w:sz w:val="24"/>
          <w:szCs w:val="21"/>
          <w:lang w:eastAsia="en-GB" w:bidi="sa-IN"/>
        </w:rPr>
      </w:pPr>
      <w:hyperlink w:anchor="_Toc199757568" w:history="1">
        <w:r w:rsidRPr="00EF1DEC">
          <w:rPr>
            <w:rStyle w:val="Hiperhivatkozs"/>
            <w:noProof/>
            <w:lang w:bidi="ar-SA"/>
          </w:rPr>
          <w:t>5.3.7. Characters with alternative or optional phonemic values</w:t>
        </w:r>
        <w:r>
          <w:rPr>
            <w:noProof/>
            <w:webHidden/>
          </w:rPr>
          <w:tab/>
        </w:r>
        <w:r>
          <w:rPr>
            <w:noProof/>
            <w:webHidden/>
          </w:rPr>
          <w:fldChar w:fldCharType="begin"/>
        </w:r>
        <w:r>
          <w:rPr>
            <w:noProof/>
            <w:webHidden/>
          </w:rPr>
          <w:instrText xml:space="preserve"> PAGEREF _Toc199757568 \h </w:instrText>
        </w:r>
        <w:r>
          <w:rPr>
            <w:noProof/>
            <w:webHidden/>
          </w:rPr>
        </w:r>
        <w:r>
          <w:rPr>
            <w:noProof/>
            <w:webHidden/>
          </w:rPr>
          <w:fldChar w:fldCharType="separate"/>
        </w:r>
        <w:r>
          <w:rPr>
            <w:noProof/>
            <w:webHidden/>
          </w:rPr>
          <w:t>35</w:t>
        </w:r>
        <w:r>
          <w:rPr>
            <w:noProof/>
            <w:webHidden/>
          </w:rPr>
          <w:fldChar w:fldCharType="end"/>
        </w:r>
      </w:hyperlink>
    </w:p>
    <w:p w14:paraId="1CB65095" w14:textId="200BD992" w:rsidR="00EF050B" w:rsidRDefault="00EF050B">
      <w:pPr>
        <w:pStyle w:val="TJ3"/>
        <w:rPr>
          <w:rFonts w:asciiTheme="minorHAnsi" w:hAnsiTheme="minorHAnsi" w:cstheme="minorBidi"/>
          <w:noProof/>
          <w:sz w:val="24"/>
          <w:szCs w:val="21"/>
          <w:lang w:eastAsia="en-GB" w:bidi="sa-IN"/>
        </w:rPr>
      </w:pPr>
      <w:hyperlink w:anchor="_Toc199757569" w:history="1">
        <w:r w:rsidRPr="00EF1DEC">
          <w:rPr>
            <w:rStyle w:val="Hiperhivatkozs"/>
            <w:noProof/>
            <w:lang w:bidi="ar-SA"/>
          </w:rPr>
          <w:t xml:space="preserve">5.3.8. Special forms of </w:t>
        </w:r>
        <w:r w:rsidRPr="00EF1DEC">
          <w:rPr>
            <w:rStyle w:val="Hiperhivatkozs"/>
            <w:i/>
            <w:iCs/>
            <w:noProof/>
            <w:lang w:bidi="ar-SA"/>
          </w:rPr>
          <w:t>anusvāra</w:t>
        </w:r>
        <w:r>
          <w:rPr>
            <w:noProof/>
            <w:webHidden/>
          </w:rPr>
          <w:tab/>
        </w:r>
        <w:r>
          <w:rPr>
            <w:noProof/>
            <w:webHidden/>
          </w:rPr>
          <w:fldChar w:fldCharType="begin"/>
        </w:r>
        <w:r>
          <w:rPr>
            <w:noProof/>
            <w:webHidden/>
          </w:rPr>
          <w:instrText xml:space="preserve"> PAGEREF _Toc199757569 \h </w:instrText>
        </w:r>
        <w:r>
          <w:rPr>
            <w:noProof/>
            <w:webHidden/>
          </w:rPr>
        </w:r>
        <w:r>
          <w:rPr>
            <w:noProof/>
            <w:webHidden/>
          </w:rPr>
          <w:fldChar w:fldCharType="separate"/>
        </w:r>
        <w:r>
          <w:rPr>
            <w:noProof/>
            <w:webHidden/>
          </w:rPr>
          <w:t>36</w:t>
        </w:r>
        <w:r>
          <w:rPr>
            <w:noProof/>
            <w:webHidden/>
          </w:rPr>
          <w:fldChar w:fldCharType="end"/>
        </w:r>
      </w:hyperlink>
    </w:p>
    <w:p w14:paraId="193E162F" w14:textId="46767FDA" w:rsidR="00EF050B" w:rsidRDefault="00EF050B">
      <w:pPr>
        <w:pStyle w:val="TJ3"/>
        <w:rPr>
          <w:rFonts w:asciiTheme="minorHAnsi" w:hAnsiTheme="minorHAnsi" w:cstheme="minorBidi"/>
          <w:noProof/>
          <w:sz w:val="24"/>
          <w:szCs w:val="21"/>
          <w:lang w:eastAsia="en-GB" w:bidi="sa-IN"/>
        </w:rPr>
      </w:pPr>
      <w:hyperlink w:anchor="_Toc199757570" w:history="1">
        <w:r w:rsidRPr="00EF1DEC">
          <w:rPr>
            <w:rStyle w:val="Hiperhivatkozs"/>
            <w:noProof/>
            <w:lang w:bidi="ar-SA"/>
          </w:rPr>
          <w:t xml:space="preserve">5.4.1. Multiple vowel markers within an </w:t>
        </w:r>
        <w:r w:rsidRPr="00EF1DEC">
          <w:rPr>
            <w:rStyle w:val="Hiperhivatkozs"/>
            <w:i/>
            <w:iCs/>
            <w:noProof/>
            <w:lang w:bidi="ar-SA"/>
          </w:rPr>
          <w:t>akṣara</w:t>
        </w:r>
        <w:r>
          <w:rPr>
            <w:noProof/>
            <w:webHidden/>
          </w:rPr>
          <w:tab/>
        </w:r>
        <w:r>
          <w:rPr>
            <w:noProof/>
            <w:webHidden/>
          </w:rPr>
          <w:fldChar w:fldCharType="begin"/>
        </w:r>
        <w:r>
          <w:rPr>
            <w:noProof/>
            <w:webHidden/>
          </w:rPr>
          <w:instrText xml:space="preserve"> PAGEREF _Toc199757570 \h </w:instrText>
        </w:r>
        <w:r>
          <w:rPr>
            <w:noProof/>
            <w:webHidden/>
          </w:rPr>
        </w:r>
        <w:r>
          <w:rPr>
            <w:noProof/>
            <w:webHidden/>
          </w:rPr>
          <w:fldChar w:fldCharType="separate"/>
        </w:r>
        <w:r>
          <w:rPr>
            <w:noProof/>
            <w:webHidden/>
          </w:rPr>
          <w:t>36</w:t>
        </w:r>
        <w:r>
          <w:rPr>
            <w:noProof/>
            <w:webHidden/>
          </w:rPr>
          <w:fldChar w:fldCharType="end"/>
        </w:r>
      </w:hyperlink>
    </w:p>
    <w:p w14:paraId="7DE5C96F" w14:textId="390C66B3" w:rsidR="00EF050B" w:rsidRDefault="00EF050B">
      <w:pPr>
        <w:pStyle w:val="TJ3"/>
        <w:rPr>
          <w:rFonts w:asciiTheme="minorHAnsi" w:hAnsiTheme="minorHAnsi" w:cstheme="minorBidi"/>
          <w:noProof/>
          <w:sz w:val="24"/>
          <w:szCs w:val="21"/>
          <w:lang w:eastAsia="en-GB" w:bidi="sa-IN"/>
        </w:rPr>
      </w:pPr>
      <w:hyperlink w:anchor="_Toc199757571" w:history="1">
        <w:r w:rsidRPr="00EF1DEC">
          <w:rPr>
            <w:rStyle w:val="Hiperhivatkozs"/>
            <w:noProof/>
            <w:lang w:bidi="ar-SA"/>
          </w:rPr>
          <w:t>5.4.2. Independent vowel signs behaving like consonant signs</w:t>
        </w:r>
        <w:r>
          <w:rPr>
            <w:noProof/>
            <w:webHidden/>
          </w:rPr>
          <w:tab/>
        </w:r>
        <w:r>
          <w:rPr>
            <w:noProof/>
            <w:webHidden/>
          </w:rPr>
          <w:fldChar w:fldCharType="begin"/>
        </w:r>
        <w:r>
          <w:rPr>
            <w:noProof/>
            <w:webHidden/>
          </w:rPr>
          <w:instrText xml:space="preserve"> PAGEREF _Toc199757571 \h </w:instrText>
        </w:r>
        <w:r>
          <w:rPr>
            <w:noProof/>
            <w:webHidden/>
          </w:rPr>
        </w:r>
        <w:r>
          <w:rPr>
            <w:noProof/>
            <w:webHidden/>
          </w:rPr>
          <w:fldChar w:fldCharType="separate"/>
        </w:r>
        <w:r>
          <w:rPr>
            <w:noProof/>
            <w:webHidden/>
          </w:rPr>
          <w:t>37</w:t>
        </w:r>
        <w:r>
          <w:rPr>
            <w:noProof/>
            <w:webHidden/>
          </w:rPr>
          <w:fldChar w:fldCharType="end"/>
        </w:r>
      </w:hyperlink>
    </w:p>
    <w:p w14:paraId="736DA8A6" w14:textId="2CF1DAE2" w:rsidR="00EF050B" w:rsidRDefault="00EF050B">
      <w:pPr>
        <w:pStyle w:val="TJ3"/>
        <w:rPr>
          <w:rFonts w:asciiTheme="minorHAnsi" w:hAnsiTheme="minorHAnsi" w:cstheme="minorBidi"/>
          <w:noProof/>
          <w:sz w:val="24"/>
          <w:szCs w:val="21"/>
          <w:lang w:eastAsia="en-GB" w:bidi="sa-IN"/>
        </w:rPr>
      </w:pPr>
      <w:hyperlink w:anchor="_Toc199757572" w:history="1">
        <w:r w:rsidRPr="00EF1DEC">
          <w:rPr>
            <w:rStyle w:val="Hiperhivatkozs"/>
            <w:noProof/>
            <w:lang w:bidi="ar-SA"/>
          </w:rPr>
          <w:t>5.4.3. Other unusually composed complex characters</w:t>
        </w:r>
        <w:r>
          <w:rPr>
            <w:noProof/>
            <w:webHidden/>
          </w:rPr>
          <w:tab/>
        </w:r>
        <w:r>
          <w:rPr>
            <w:noProof/>
            <w:webHidden/>
          </w:rPr>
          <w:fldChar w:fldCharType="begin"/>
        </w:r>
        <w:r>
          <w:rPr>
            <w:noProof/>
            <w:webHidden/>
          </w:rPr>
          <w:instrText xml:space="preserve"> PAGEREF _Toc199757572 \h </w:instrText>
        </w:r>
        <w:r>
          <w:rPr>
            <w:noProof/>
            <w:webHidden/>
          </w:rPr>
        </w:r>
        <w:r>
          <w:rPr>
            <w:noProof/>
            <w:webHidden/>
          </w:rPr>
          <w:fldChar w:fldCharType="separate"/>
        </w:r>
        <w:r>
          <w:rPr>
            <w:noProof/>
            <w:webHidden/>
          </w:rPr>
          <w:t>37</w:t>
        </w:r>
        <w:r>
          <w:rPr>
            <w:noProof/>
            <w:webHidden/>
          </w:rPr>
          <w:fldChar w:fldCharType="end"/>
        </w:r>
      </w:hyperlink>
    </w:p>
    <w:p w14:paraId="50EBD5ED" w14:textId="14677991" w:rsidR="00EF050B" w:rsidRDefault="00EF050B">
      <w:pPr>
        <w:pStyle w:val="TJ3"/>
        <w:rPr>
          <w:rFonts w:asciiTheme="minorHAnsi" w:hAnsiTheme="minorHAnsi" w:cstheme="minorBidi"/>
          <w:noProof/>
          <w:sz w:val="24"/>
          <w:szCs w:val="21"/>
          <w:lang w:eastAsia="en-GB" w:bidi="sa-IN"/>
        </w:rPr>
      </w:pPr>
      <w:hyperlink w:anchor="_Toc199757573" w:history="1">
        <w:r w:rsidRPr="00EF1DEC">
          <w:rPr>
            <w:rStyle w:val="Hiperhivatkozs"/>
            <w:noProof/>
            <w:lang w:bidi="ar-SA"/>
          </w:rPr>
          <w:t>6.1.1. Numbers denoted by bars</w:t>
        </w:r>
        <w:r>
          <w:rPr>
            <w:noProof/>
            <w:webHidden/>
          </w:rPr>
          <w:tab/>
        </w:r>
        <w:r>
          <w:rPr>
            <w:noProof/>
            <w:webHidden/>
          </w:rPr>
          <w:fldChar w:fldCharType="begin"/>
        </w:r>
        <w:r>
          <w:rPr>
            <w:noProof/>
            <w:webHidden/>
          </w:rPr>
          <w:instrText xml:space="preserve"> PAGEREF _Toc199757573 \h </w:instrText>
        </w:r>
        <w:r>
          <w:rPr>
            <w:noProof/>
            <w:webHidden/>
          </w:rPr>
        </w:r>
        <w:r>
          <w:rPr>
            <w:noProof/>
            <w:webHidden/>
          </w:rPr>
          <w:fldChar w:fldCharType="separate"/>
        </w:r>
        <w:r>
          <w:rPr>
            <w:noProof/>
            <w:webHidden/>
          </w:rPr>
          <w:t>40</w:t>
        </w:r>
        <w:r>
          <w:rPr>
            <w:noProof/>
            <w:webHidden/>
          </w:rPr>
          <w:fldChar w:fldCharType="end"/>
        </w:r>
      </w:hyperlink>
    </w:p>
    <w:p w14:paraId="027AB50D" w14:textId="104473CD" w:rsidR="00EF050B" w:rsidRDefault="00EF050B">
      <w:pPr>
        <w:pStyle w:val="TJ3"/>
        <w:rPr>
          <w:rFonts w:asciiTheme="minorHAnsi" w:hAnsiTheme="minorHAnsi" w:cstheme="minorBidi"/>
          <w:noProof/>
          <w:sz w:val="24"/>
          <w:szCs w:val="21"/>
          <w:lang w:eastAsia="en-GB" w:bidi="sa-IN"/>
        </w:rPr>
      </w:pPr>
      <w:hyperlink w:anchor="_Toc199757574" w:history="1">
        <w:r w:rsidRPr="00EF1DEC">
          <w:rPr>
            <w:rStyle w:val="Hiperhivatkozs"/>
            <w:noProof/>
            <w:lang w:bidi="ar-SA"/>
          </w:rPr>
          <w:t>6.1.2. Fractions</w:t>
        </w:r>
        <w:r>
          <w:rPr>
            <w:noProof/>
            <w:webHidden/>
          </w:rPr>
          <w:tab/>
        </w:r>
        <w:r>
          <w:rPr>
            <w:noProof/>
            <w:webHidden/>
          </w:rPr>
          <w:fldChar w:fldCharType="begin"/>
        </w:r>
        <w:r>
          <w:rPr>
            <w:noProof/>
            <w:webHidden/>
          </w:rPr>
          <w:instrText xml:space="preserve"> PAGEREF _Toc199757574 \h </w:instrText>
        </w:r>
        <w:r>
          <w:rPr>
            <w:noProof/>
            <w:webHidden/>
          </w:rPr>
        </w:r>
        <w:r>
          <w:rPr>
            <w:noProof/>
            <w:webHidden/>
          </w:rPr>
          <w:fldChar w:fldCharType="separate"/>
        </w:r>
        <w:r>
          <w:rPr>
            <w:noProof/>
            <w:webHidden/>
          </w:rPr>
          <w:t>41</w:t>
        </w:r>
        <w:r>
          <w:rPr>
            <w:noProof/>
            <w:webHidden/>
          </w:rPr>
          <w:fldChar w:fldCharType="end"/>
        </w:r>
      </w:hyperlink>
    </w:p>
    <w:p w14:paraId="38805FEE" w14:textId="3ACB5B1A" w:rsidR="00EF050B" w:rsidRDefault="00EF050B">
      <w:pPr>
        <w:pStyle w:val="TJ3"/>
        <w:rPr>
          <w:rFonts w:asciiTheme="minorHAnsi" w:hAnsiTheme="minorHAnsi" w:cstheme="minorBidi"/>
          <w:noProof/>
          <w:sz w:val="24"/>
          <w:szCs w:val="21"/>
          <w:lang w:eastAsia="en-GB" w:bidi="sa-IN"/>
        </w:rPr>
      </w:pPr>
      <w:hyperlink w:anchor="_Toc199757575" w:history="1">
        <w:r w:rsidRPr="00EF1DEC">
          <w:rPr>
            <w:rStyle w:val="Hiperhivatkozs"/>
            <w:noProof/>
            <w:lang w:bidi="ar-SA"/>
          </w:rPr>
          <w:t>6.2.1. Punctuation marks</w:t>
        </w:r>
        <w:r>
          <w:rPr>
            <w:noProof/>
            <w:webHidden/>
          </w:rPr>
          <w:tab/>
        </w:r>
        <w:r>
          <w:rPr>
            <w:noProof/>
            <w:webHidden/>
          </w:rPr>
          <w:fldChar w:fldCharType="begin"/>
        </w:r>
        <w:r>
          <w:rPr>
            <w:noProof/>
            <w:webHidden/>
          </w:rPr>
          <w:instrText xml:space="preserve"> PAGEREF _Toc199757575 \h </w:instrText>
        </w:r>
        <w:r>
          <w:rPr>
            <w:noProof/>
            <w:webHidden/>
          </w:rPr>
        </w:r>
        <w:r>
          <w:rPr>
            <w:noProof/>
            <w:webHidden/>
          </w:rPr>
          <w:fldChar w:fldCharType="separate"/>
        </w:r>
        <w:r>
          <w:rPr>
            <w:noProof/>
            <w:webHidden/>
          </w:rPr>
          <w:t>41</w:t>
        </w:r>
        <w:r>
          <w:rPr>
            <w:noProof/>
            <w:webHidden/>
          </w:rPr>
          <w:fldChar w:fldCharType="end"/>
        </w:r>
      </w:hyperlink>
    </w:p>
    <w:p w14:paraId="2FED0DBF" w14:textId="18641452" w:rsidR="00EF050B" w:rsidRDefault="00EF050B">
      <w:pPr>
        <w:pStyle w:val="TJ3"/>
        <w:rPr>
          <w:rFonts w:asciiTheme="minorHAnsi" w:hAnsiTheme="minorHAnsi" w:cstheme="minorBidi"/>
          <w:noProof/>
          <w:sz w:val="24"/>
          <w:szCs w:val="21"/>
          <w:lang w:eastAsia="en-GB" w:bidi="sa-IN"/>
        </w:rPr>
      </w:pPr>
      <w:hyperlink w:anchor="_Toc199757576" w:history="1">
        <w:r w:rsidRPr="00EF1DEC">
          <w:rPr>
            <w:rStyle w:val="Hiperhivatkozs"/>
            <w:noProof/>
            <w:lang w:bidi="ar-SA"/>
          </w:rPr>
          <w:t>6.2.2. Space filler signs</w:t>
        </w:r>
        <w:r>
          <w:rPr>
            <w:noProof/>
            <w:webHidden/>
          </w:rPr>
          <w:tab/>
        </w:r>
        <w:r>
          <w:rPr>
            <w:noProof/>
            <w:webHidden/>
          </w:rPr>
          <w:fldChar w:fldCharType="begin"/>
        </w:r>
        <w:r>
          <w:rPr>
            <w:noProof/>
            <w:webHidden/>
          </w:rPr>
          <w:instrText xml:space="preserve"> PAGEREF _Toc199757576 \h </w:instrText>
        </w:r>
        <w:r>
          <w:rPr>
            <w:noProof/>
            <w:webHidden/>
          </w:rPr>
        </w:r>
        <w:r>
          <w:rPr>
            <w:noProof/>
            <w:webHidden/>
          </w:rPr>
          <w:fldChar w:fldCharType="separate"/>
        </w:r>
        <w:r>
          <w:rPr>
            <w:noProof/>
            <w:webHidden/>
          </w:rPr>
          <w:t>42</w:t>
        </w:r>
        <w:r>
          <w:rPr>
            <w:noProof/>
            <w:webHidden/>
          </w:rPr>
          <w:fldChar w:fldCharType="end"/>
        </w:r>
      </w:hyperlink>
    </w:p>
    <w:p w14:paraId="34353287" w14:textId="52B759EF" w:rsidR="00EF050B" w:rsidRDefault="00EF050B">
      <w:pPr>
        <w:pStyle w:val="TJ3"/>
        <w:rPr>
          <w:rFonts w:asciiTheme="minorHAnsi" w:hAnsiTheme="minorHAnsi" w:cstheme="minorBidi"/>
          <w:noProof/>
          <w:sz w:val="24"/>
          <w:szCs w:val="21"/>
          <w:lang w:eastAsia="en-GB" w:bidi="sa-IN"/>
        </w:rPr>
      </w:pPr>
      <w:hyperlink w:anchor="_Toc199757577" w:history="1">
        <w:r w:rsidRPr="00EF1DEC">
          <w:rPr>
            <w:rStyle w:val="Hiperhivatkozs"/>
            <w:noProof/>
            <w:lang w:bidi="ar-SA"/>
          </w:rPr>
          <w:t>6.2.3. Generic symbols</w:t>
        </w:r>
        <w:r>
          <w:rPr>
            <w:noProof/>
            <w:webHidden/>
          </w:rPr>
          <w:tab/>
        </w:r>
        <w:r>
          <w:rPr>
            <w:noProof/>
            <w:webHidden/>
          </w:rPr>
          <w:fldChar w:fldCharType="begin"/>
        </w:r>
        <w:r>
          <w:rPr>
            <w:noProof/>
            <w:webHidden/>
          </w:rPr>
          <w:instrText xml:space="preserve"> PAGEREF _Toc199757577 \h </w:instrText>
        </w:r>
        <w:r>
          <w:rPr>
            <w:noProof/>
            <w:webHidden/>
          </w:rPr>
        </w:r>
        <w:r>
          <w:rPr>
            <w:noProof/>
            <w:webHidden/>
          </w:rPr>
          <w:fldChar w:fldCharType="separate"/>
        </w:r>
        <w:r>
          <w:rPr>
            <w:noProof/>
            <w:webHidden/>
          </w:rPr>
          <w:t>43</w:t>
        </w:r>
        <w:r>
          <w:rPr>
            <w:noProof/>
            <w:webHidden/>
          </w:rPr>
          <w:fldChar w:fldCharType="end"/>
        </w:r>
      </w:hyperlink>
    </w:p>
    <w:p w14:paraId="77E02C39" w14:textId="32B91B98" w:rsidR="00EF050B" w:rsidRDefault="00EF050B">
      <w:pPr>
        <w:pStyle w:val="TJ3"/>
        <w:rPr>
          <w:rFonts w:asciiTheme="minorHAnsi" w:hAnsiTheme="minorHAnsi" w:cstheme="minorBidi"/>
          <w:noProof/>
          <w:sz w:val="24"/>
          <w:szCs w:val="21"/>
          <w:lang w:eastAsia="en-GB" w:bidi="sa-IN"/>
        </w:rPr>
      </w:pPr>
      <w:hyperlink w:anchor="_Toc199757578" w:history="1">
        <w:r w:rsidRPr="00EF1DEC">
          <w:rPr>
            <w:rStyle w:val="Hiperhivatkozs"/>
            <w:noProof/>
            <w:lang w:bidi="ar-SA"/>
          </w:rPr>
          <w:t>6.2.4. Space</w:t>
        </w:r>
        <w:r>
          <w:rPr>
            <w:noProof/>
            <w:webHidden/>
          </w:rPr>
          <w:tab/>
        </w:r>
        <w:r>
          <w:rPr>
            <w:noProof/>
            <w:webHidden/>
          </w:rPr>
          <w:fldChar w:fldCharType="begin"/>
        </w:r>
        <w:r>
          <w:rPr>
            <w:noProof/>
            <w:webHidden/>
          </w:rPr>
          <w:instrText xml:space="preserve"> PAGEREF _Toc199757578 \h </w:instrText>
        </w:r>
        <w:r>
          <w:rPr>
            <w:noProof/>
            <w:webHidden/>
          </w:rPr>
        </w:r>
        <w:r>
          <w:rPr>
            <w:noProof/>
            <w:webHidden/>
          </w:rPr>
          <w:fldChar w:fldCharType="separate"/>
        </w:r>
        <w:r>
          <w:rPr>
            <w:noProof/>
            <w:webHidden/>
          </w:rPr>
          <w:t>43</w:t>
        </w:r>
        <w:r>
          <w:rPr>
            <w:noProof/>
            <w:webHidden/>
          </w:rPr>
          <w:fldChar w:fldCharType="end"/>
        </w:r>
      </w:hyperlink>
    </w:p>
    <w:p w14:paraId="00000006" w14:textId="6E0D75F9" w:rsidR="006F3A4A" w:rsidRPr="002E3853" w:rsidRDefault="00D41D26" w:rsidP="001301FB">
      <w:pPr>
        <w:pStyle w:val="Cmsor1"/>
      </w:pPr>
      <w:r>
        <w:rPr>
          <w:rFonts w:asciiTheme="majorHAnsi" w:hAnsiTheme="majorHAnsi"/>
          <w:kern w:val="0"/>
          <w:sz w:val="20"/>
        </w:rPr>
        <w:lastRenderedPageBreak/>
        <w:fldChar w:fldCharType="end"/>
      </w:r>
      <w:r w:rsidR="00395046" w:rsidRPr="002E3853">
        <w:t>Introduction</w:t>
      </w:r>
      <w:bookmarkEnd w:id="10"/>
      <w:bookmarkEnd w:id="11"/>
    </w:p>
    <w:p w14:paraId="00000013" w14:textId="3E142ACB" w:rsidR="006F3A4A" w:rsidRDefault="00395046" w:rsidP="00EF050B">
      <w:pPr>
        <w:pStyle w:val="Cmsor2"/>
      </w:pPr>
      <w:bookmarkStart w:id="12" w:name="_Toc17811407"/>
      <w:bookmarkStart w:id="13" w:name="_Toc17811462"/>
      <w:r>
        <w:t xml:space="preserve">Version </w:t>
      </w:r>
      <w:bookmarkEnd w:id="12"/>
      <w:bookmarkEnd w:id="13"/>
      <w:r w:rsidR="00D72715">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pPr>
            <w:r w:rsidRPr="00741A49">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pPr>
            <w:r w:rsidRPr="00741A49">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pPr>
            <w:r w:rsidRPr="00741A49">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pPr>
            <w:r w:rsidRPr="00741A49">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pPr>
            <w:r w:rsidRPr="00741A49">
              <w:t>Balogh</w:t>
            </w:r>
            <w:r>
              <w:t>,</w:t>
            </w:r>
            <w:r w:rsidRPr="00741A49">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pPr>
            <w:r w:rsidRPr="00741A49">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pPr>
            <w:r w:rsidRPr="00741A49">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pPr>
            <w:r w:rsidRPr="00741A49">
              <w:t>Balogh</w:t>
            </w:r>
            <w:r>
              <w:t xml:space="preserve">, </w:t>
            </w:r>
            <w:r w:rsidRPr="00741A49">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pPr>
            <w:r w:rsidRPr="00741A49">
              <w:t xml:space="preserve">Expansion and revision for </w:t>
            </w:r>
            <w:r>
              <w:t xml:space="preserve">first </w:t>
            </w:r>
            <w:r w:rsidRPr="00741A49">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pPr>
            <w:r w:rsidRPr="00741A49">
              <w:t>2019-</w:t>
            </w:r>
            <w: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pPr>
            <w:r w:rsidRPr="00741A49">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pPr>
            <w:r>
              <w:t>2 (1.1)</w:t>
            </w:r>
            <w:r w:rsidRPr="00BF7B0E">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pPr>
            <w: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pPr>
            <w:r>
              <w:t>2020-</w:t>
            </w:r>
            <w:r w:rsidR="00023C8A">
              <w:t>07-05</w:t>
            </w:r>
          </w:p>
        </w:tc>
      </w:tr>
      <w:tr w:rsidR="00DE1CAB" w:rsidRPr="00741A49" w14:paraId="410CD6FC"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B2CDF" w14:textId="298A4CDE" w:rsidR="00DE1CAB" w:rsidRDefault="00DE1CAB" w:rsidP="00067654">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5577B" w14:textId="66B32A4F" w:rsidR="00DE1CAB" w:rsidRDefault="00DE1CAB" w:rsidP="00067654">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9D5E3" w14:textId="0E0B00CB" w:rsidR="00DE1CAB" w:rsidRDefault="00DE1CAB" w:rsidP="00067654">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F34E4" w14:textId="45EC2B3B" w:rsidR="00DE1CAB" w:rsidRDefault="00DE1CAB" w:rsidP="00067654">
            <w:pPr>
              <w:pStyle w:val="Tabletext"/>
            </w:pPr>
            <w:r w:rsidRPr="00DE1CAB">
              <w:rPr>
                <w:highlight w:val="yellow"/>
              </w:rPr>
              <w:t>####-##-##</w:t>
            </w:r>
          </w:p>
        </w:tc>
      </w:tr>
    </w:tbl>
    <w:p w14:paraId="45539FDB" w14:textId="6B2DE32C" w:rsidR="00562774" w:rsidRDefault="00DE1CAB" w:rsidP="00DE1CAB">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00000015" w14:textId="617F13DE" w:rsidR="006F3A4A" w:rsidRDefault="00395046" w:rsidP="00EF050B">
      <w:pPr>
        <w:pStyle w:val="Cmsor2"/>
      </w:pPr>
      <w:r>
        <w:t>Coverage</w:t>
      </w:r>
      <w:bookmarkEnd w:id="16"/>
      <w:bookmarkEnd w:id="17"/>
    </w:p>
    <w:p w14:paraId="00000016" w14:textId="670FC52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w:t>
      </w:r>
      <w:r w:rsidR="00DE1CAB">
        <w:t xml:space="preserve"> as and when needed for future projects</w:t>
      </w:r>
      <w:r>
        <w:t>.</w:t>
      </w:r>
    </w:p>
    <w:p w14:paraId="29F1673B" w14:textId="601AD8EA" w:rsidR="006752DC" w:rsidRDefault="00FA3EA1" w:rsidP="00D27AA9">
      <w:pPr>
        <w:ind w:firstLine="567"/>
      </w:pPr>
      <w:r w:rsidRPr="00FA3EA1">
        <w:t>The contents of this Guide are primarily applicable to digital editions of epigraphic texts, which must follow these instructions rigorously</w:t>
      </w:r>
      <w:r w:rsidR="00D97777">
        <w:t xml:space="preserve"> </w:t>
      </w:r>
      <w:r w:rsidRPr="00FA3EA1">
        <w:t>We do however hope (and, to some degree, expect) that project members will use the same transliteration method, as far as applicable, in their print publications and other work</w:t>
      </w:r>
      <w:r w:rsidR="00890876">
        <w:t>, and that the solutions recommended here gain currency beyond the scope of the DHARMA project</w:t>
      </w:r>
      <w:r w:rsidRPr="00FA3EA1">
        <w:t>. Section</w:t>
      </w:r>
      <w:r w:rsidR="00EB0810">
        <w:t xml:space="preserve"> </w:t>
      </w:r>
      <w:r w:rsidR="00EB0810">
        <w:fldChar w:fldCharType="begin"/>
      </w:r>
      <w:r w:rsidR="00EB0810">
        <w:instrText xml:space="preserve"> REF _Ref17798779 \r \h </w:instrText>
      </w:r>
      <w:r w:rsidR="00EB0810">
        <w:fldChar w:fldCharType="separate"/>
      </w:r>
      <w:r w:rsidR="00EF050B">
        <w:t>4.2</w:t>
      </w:r>
      <w:r w:rsidR="00EB0810">
        <w:fldChar w:fldCharType="end"/>
      </w:r>
      <w:r w:rsidRPr="00FA3EA1">
        <w:t xml:space="preserve"> gives some further pointers on what features of the transliteration system can be ignored outside diplomatic editions.</w:t>
      </w:r>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r w:rsidR="006A0EF1">
        <w:t xml:space="preserve">(on HAL-SHS) </w:t>
      </w:r>
      <w:r w:rsidR="006A0EF1" w:rsidRPr="006A0EF1">
        <w:t xml:space="preserve">in </w:t>
      </w:r>
      <w:r w:rsidR="006A0EF1">
        <w:t xml:space="preserve">their </w:t>
      </w:r>
      <w:r w:rsidR="006A0EF1" w:rsidRPr="006A0EF1">
        <w:t>publication</w:t>
      </w:r>
      <w:r w:rsidR="006A0EF1">
        <w:t>s</w:t>
      </w:r>
      <w:r w:rsidR="006A0EF1" w:rsidRPr="006A0EF1">
        <w:t>, in order to make clear that the conventions DHARMA proposes are a published standard</w:t>
      </w:r>
      <w:r w:rsidR="006A0EF1">
        <w:t>,</w:t>
      </w:r>
      <w:r w:rsidR="006A0EF1" w:rsidRPr="006A0EF1">
        <w:t xml:space="preserve"> and to disseminate awareness of this standard</w:t>
      </w:r>
      <w:r w:rsidR="006A0EF1">
        <w:t>.</w:t>
      </w:r>
    </w:p>
    <w:p w14:paraId="00000017" w14:textId="632A15D2" w:rsidR="006F3A4A" w:rsidRDefault="00395046" w:rsidP="00EF050B">
      <w:pPr>
        <w:pStyle w:val="Cmsor2"/>
      </w:pPr>
      <w:bookmarkStart w:id="18" w:name="_8zuhy999k8nd" w:colFirst="0" w:colLast="0"/>
      <w:bookmarkStart w:id="19" w:name="_Toc17811409"/>
      <w:bookmarkStart w:id="20" w:name="_Toc17811464"/>
      <w:bookmarkEnd w:id="18"/>
      <w:r>
        <w:t>Separation of Transliteration and Encoding</w:t>
      </w:r>
      <w:bookmarkEnd w:id="19"/>
      <w:bookmarkEnd w:id="20"/>
    </w:p>
    <w:p w14:paraId="00000018" w14:textId="4E5FE0C1"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rsidR="00890876">
        <w:rPr>
          <w:i/>
          <w:iCs/>
        </w:rPr>
        <w:t xml:space="preserve"> and 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in the form of EpiDoc markup as detailed in the Encoding Guide</w:t>
      </w:r>
      <w:r w:rsidR="00890876">
        <w:t>s</w:t>
      </w:r>
      <w:r>
        <w:t>.</w:t>
      </w:r>
      <w:r w:rsidRPr="00BF7B0E">
        <w:rPr>
          <w:rStyle w:val="Lbjegyzet-hivatkozs"/>
        </w:rPr>
        <w:footnoteReference w:id="2"/>
      </w:r>
      <w:r>
        <w:t xml:space="preserve"> </w:t>
      </w:r>
      <w:r w:rsidR="00890876">
        <w:t xml:space="preserve">Markup </w:t>
      </w:r>
      <w:r>
        <w:t>also plays a role in determining how our text will be ultimately presented to users on screen and in print, but this is yet another separate concern and will not be addressed here.</w:t>
      </w:r>
    </w:p>
    <w:p w14:paraId="00000019" w14:textId="77777777" w:rsidR="006F3A4A" w:rsidRDefault="00395046" w:rsidP="00890876">
      <w:pPr>
        <w:ind w:firstLine="567"/>
      </w:pPr>
      <w:r>
        <w:t xml:space="preserve">Ideally, therefore, no issues that pertain to the description of the physical manifestation of a text should be recorded in the transliterated text itself; and likewise, no issues that pertain to the text content </w:t>
      </w:r>
      <w:r>
        <w:lastRenderedPageBreak/>
        <w:t>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1F2D1220" w:rsidR="006F3A4A" w:rsidRDefault="00395046" w:rsidP="00890876">
      <w:pPr>
        <w:ind w:firstLine="567"/>
      </w:pPr>
      <w:r>
        <w:t xml:space="preserve">It should be apparent from this that transliteration and markup go hand in hand. We </w:t>
      </w:r>
      <w:r w:rsidR="00890876">
        <w:t xml:space="preserve">expect </w:t>
      </w:r>
      <w:r>
        <w:t xml:space="preserve">everyone involved in </w:t>
      </w:r>
      <w:r w:rsidR="00890876">
        <w:t xml:space="preserve">creating digital editions to </w:t>
      </w:r>
      <w:r>
        <w:t>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38288C0D" w14:textId="77777777" w:rsidR="00411F1D" w:rsidRDefault="00411F1D" w:rsidP="00EF050B">
      <w:pPr>
        <w:pStyle w:val="Cmsor2"/>
      </w:pPr>
      <w:bookmarkStart w:id="21" w:name="_gl2dmgl6ludx" w:colFirst="0" w:colLast="0"/>
      <w:bookmarkStart w:id="22" w:name="_Ref15635331"/>
      <w:bookmarkStart w:id="23" w:name="_Ref15636593"/>
      <w:bookmarkStart w:id="24" w:name="_Toc17811411"/>
      <w:bookmarkStart w:id="25" w:name="_Toc17811466"/>
      <w:bookmarkEnd w:id="21"/>
      <w:r>
        <w:t>Abbreviations</w:t>
      </w:r>
    </w:p>
    <w:p w14:paraId="0691A711" w14:textId="77777777" w:rsidR="00411F1D" w:rsidRDefault="00411F1D" w:rsidP="00411F1D">
      <w:pPr>
        <w:rPr>
          <w:lang w:eastAsia="en-GB"/>
        </w:rPr>
      </w:pPr>
      <w:r>
        <w:rPr>
          <w:lang w:eastAsia="en-GB"/>
        </w:rPr>
        <w:t>In addition to common abbreviations, this Guide uses:</w:t>
      </w:r>
    </w:p>
    <w:p w14:paraId="1CC2F093" w14:textId="77777777" w:rsidR="00411F1D" w:rsidRDefault="00411F1D" w:rsidP="00411F1D">
      <w:pPr>
        <w:pStyle w:val="Legend"/>
      </w:pPr>
      <w:r>
        <w:tab/>
        <w:t>TG</w:t>
      </w:r>
      <w:r>
        <w:tab/>
        <w:t>the DHARMA Transliteration Guide (the present document)</w:t>
      </w:r>
    </w:p>
    <w:p w14:paraId="7D93F01F" w14:textId="77777777" w:rsidR="00411F1D" w:rsidRDefault="00411F1D" w:rsidP="00411F1D">
      <w:pPr>
        <w:pStyle w:val="Legend"/>
      </w:pPr>
      <w:r>
        <w:tab/>
        <w:t>EGD</w:t>
      </w:r>
      <w:r>
        <w:tab/>
        <w:t>the DHARMA Encoding Guide for Documentary Editions (version 1.0)</w:t>
      </w:r>
      <w:r w:rsidRPr="00BF7B0E">
        <w:rPr>
          <w:rStyle w:val="Lbjegyzet-hivatkozs"/>
        </w:rPr>
        <w:footnoteReference w:id="3"/>
      </w:r>
    </w:p>
    <w:p w14:paraId="6789BCD2" w14:textId="346A6DC8" w:rsidR="00EF050B" w:rsidRDefault="00EF050B" w:rsidP="00EF050B">
      <w:pPr>
        <w:pStyle w:val="Cmsor2"/>
      </w:pPr>
      <w:bookmarkStart w:id="26" w:name="_Ref199757286"/>
      <w:r>
        <w:t>Bracket-based notation</w:t>
      </w:r>
    </w:p>
    <w:p w14:paraId="2073A935" w14:textId="26E0A4EF" w:rsidR="00EF050B" w:rsidRDefault="00EF050B" w:rsidP="00EF050B">
      <w:r>
        <w:t>The concepts indicated by the diverse brackets listed here are introduced in §</w:t>
      </w:r>
      <w:r>
        <w:fldChar w:fldCharType="begin"/>
      </w:r>
      <w:r>
        <w:instrText xml:space="preserve"> REF _Ref199757675 \r \h </w:instrText>
      </w:r>
      <w:r>
        <w:fldChar w:fldCharType="separate"/>
      </w:r>
      <w:r>
        <w:t>2.3.1</w:t>
      </w:r>
      <w:r>
        <w:fldChar w:fldCharType="end"/>
      </w:r>
      <w:r>
        <w:t>.</w:t>
      </w:r>
    </w:p>
    <w:p w14:paraId="6B0450CC" w14:textId="77777777" w:rsidR="00EF050B" w:rsidRDefault="00EF050B" w:rsidP="00EF050B"/>
    <w:p w14:paraId="470C1185" w14:textId="65F8C72E" w:rsidR="00EF050B" w:rsidRDefault="00EF050B" w:rsidP="00EF050B">
      <w:pPr>
        <w:pStyle w:val="Legend"/>
      </w:pPr>
      <w:r>
        <w:tab/>
      </w:r>
      <w:r w:rsidRPr="00EF050B">
        <w:t>/a/, /</w:t>
      </w:r>
      <w:r w:rsidRPr="00EF050B">
        <w:rPr>
          <w:rFonts w:hint="eastAsia"/>
        </w:rPr>
        <w:t>ɑ</w:t>
      </w:r>
      <w:r w:rsidRPr="00EF050B">
        <w:rPr>
          <w:rFonts w:hint="cs"/>
        </w:rPr>
        <w:t>ː</w:t>
      </w:r>
      <w:r w:rsidRPr="00EF050B">
        <w:t>/</w:t>
      </w:r>
      <w:r>
        <w:tab/>
      </w:r>
      <w:r>
        <w:rPr>
          <w:b/>
          <w:bCs/>
        </w:rPr>
        <w:t>slashes</w:t>
      </w:r>
      <w:r>
        <w:t xml:space="preserve"> indicate phonemic entities</w:t>
      </w:r>
    </w:p>
    <w:p w14:paraId="04DFA267" w14:textId="1B214699" w:rsidR="00EF050B" w:rsidRDefault="00EF050B" w:rsidP="00EF050B">
      <w:pPr>
        <w:pStyle w:val="Legend"/>
      </w:pPr>
      <w:r>
        <w:tab/>
      </w:r>
      <w:r w:rsidRPr="00EF050B">
        <w:t>[</w:t>
      </w:r>
      <w:r w:rsidRPr="00EF050B">
        <w:rPr>
          <w:rFonts w:hint="eastAsia"/>
        </w:rPr>
        <w:t>ɑ</w:t>
      </w:r>
      <w:r w:rsidRPr="00EF050B">
        <w:rPr>
          <w:rFonts w:hint="cs"/>
        </w:rPr>
        <w:t>ː</w:t>
      </w:r>
      <w:r w:rsidRPr="00EF050B">
        <w:t>], [ɐ]</w:t>
      </w:r>
      <w:r>
        <w:tab/>
      </w:r>
      <w:r>
        <w:rPr>
          <w:b/>
          <w:bCs/>
        </w:rPr>
        <w:t>square brackets</w:t>
      </w:r>
      <w:r>
        <w:t xml:space="preserve"> indicate phonetic entities</w:t>
      </w:r>
    </w:p>
    <w:p w14:paraId="7FB74E24" w14:textId="6B9B071A" w:rsidR="00EF050B" w:rsidRPr="00EF050B" w:rsidRDefault="00EF050B" w:rsidP="00EF050B">
      <w:pPr>
        <w:pStyle w:val="Legend"/>
      </w:pPr>
      <w:r>
        <w:tab/>
      </w:r>
      <w:r w:rsidRPr="00EF050B">
        <w:t>&lt;a&gt;, &lt;k&gt;</w:t>
      </w:r>
      <w:r>
        <w:tab/>
      </w:r>
      <w:r>
        <w:rPr>
          <w:b/>
          <w:bCs/>
        </w:rPr>
        <w:t>angle brackets</w:t>
      </w:r>
      <w:r>
        <w:t xml:space="preserve"> indicate graphematic entities</w:t>
      </w:r>
    </w:p>
    <w:p w14:paraId="3090BC6D" w14:textId="097A7961" w:rsidR="00EF050B" w:rsidRPr="00EF050B" w:rsidRDefault="00EF050B" w:rsidP="00EF050B">
      <w:pPr>
        <w:pStyle w:val="Legend"/>
      </w:pPr>
      <w:r>
        <w:tab/>
      </w:r>
      <w:r w:rsidRPr="00EF050B">
        <w:t>|</w:t>
      </w:r>
      <w:r w:rsidRPr="00C961D8">
        <w:rPr>
          <w:rFonts w:hint="cs"/>
          <w:cs/>
        </w:rPr>
        <w:t>र</w:t>
      </w:r>
      <w:r w:rsidRPr="00EF050B">
        <w:t xml:space="preserve">|, </w:t>
      </w:r>
      <w:r>
        <w:t>|</w:t>
      </w:r>
      <w:r>
        <w:rPr>
          <w:rFonts w:ascii="Old English Text MT" w:hAnsi="Old English Text MT"/>
        </w:rPr>
        <w:t>a</w:t>
      </w:r>
      <w:r>
        <w:t>|</w:t>
      </w:r>
      <w:r>
        <w:tab/>
      </w:r>
      <w:r>
        <w:rPr>
          <w:b/>
          <w:bCs/>
        </w:rPr>
        <w:t>vertical bars</w:t>
      </w:r>
      <w:r>
        <w:t xml:space="preserve"> indicate graphetic entities</w:t>
      </w:r>
    </w:p>
    <w:p w14:paraId="7520B14E" w14:textId="6143225A" w:rsidR="00411F1D" w:rsidRDefault="00411F1D" w:rsidP="00EF050B">
      <w:pPr>
        <w:pStyle w:val="Cmsor2"/>
      </w:pPr>
      <w:r>
        <w:t>Terms and definitions</w:t>
      </w:r>
      <w:bookmarkEnd w:id="26"/>
    </w:p>
    <w:p w14:paraId="7E6592CF" w14:textId="02EB5ECC" w:rsidR="00411F1D" w:rsidRDefault="00411F1D" w:rsidP="00411F1D">
      <w:pPr>
        <w:rPr>
          <w:lang w:eastAsia="en-US" w:bidi="ar-SA"/>
        </w:rPr>
      </w:pPr>
      <w:r>
        <w:rPr>
          <w:lang w:eastAsia="en-US" w:bidi="ar-SA"/>
        </w:rPr>
        <w:t>The following is a list of cursory definitions of script-related terminology, located here for easy reference.</w:t>
      </w:r>
      <w:r w:rsidR="00EF050B">
        <w:rPr>
          <w:lang w:eastAsia="en-US" w:bidi="ar-SA"/>
        </w:rPr>
        <w:t xml:space="preserve"> Concepts which are vital for working with this guide are underlined in the list.</w:t>
      </w:r>
      <w:r>
        <w:rPr>
          <w:lang w:eastAsia="en-US" w:bidi="ar-SA"/>
        </w:rPr>
        <w:t xml:space="preserve">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EF050B">
        <w:rPr>
          <w:lang w:eastAsia="en-US" w:bidi="ar-SA"/>
        </w:rPr>
        <w:t>2</w:t>
      </w:r>
      <w:r>
        <w:rPr>
          <w:lang w:eastAsia="en-US" w:bidi="ar-SA"/>
        </w:rPr>
        <w:fldChar w:fldCharType="end"/>
      </w:r>
      <w:r>
        <w:rPr>
          <w:lang w:eastAsia="en-US" w:bidi="ar-SA"/>
        </w:rPr>
        <w:t xml:space="preserve"> before reading the contents of this section.</w:t>
      </w:r>
    </w:p>
    <w:p w14:paraId="2E200E36" w14:textId="399FA131" w:rsidR="00EF050B" w:rsidRDefault="00EF050B" w:rsidP="00411F1D">
      <w:pPr>
        <w:rPr>
          <w:lang w:eastAsia="en-US" w:bidi="ar-SA"/>
        </w:rPr>
      </w:pPr>
    </w:p>
    <w:p w14:paraId="2F92CACA" w14:textId="76EF1A9B" w:rsidR="00EF050B" w:rsidRDefault="00EF050B" w:rsidP="00EF050B">
      <w:pPr>
        <w:pStyle w:val="Lista"/>
      </w:pPr>
      <w:r>
        <w:rPr>
          <w:b/>
          <w:bCs/>
        </w:rPr>
        <w:t>writing</w:t>
      </w:r>
      <w:r>
        <w:t xml:space="preserve"> is the graphic representation of </w:t>
      </w:r>
      <w:r w:rsidR="00E0440D">
        <w:t>language</w:t>
      </w:r>
    </w:p>
    <w:p w14:paraId="23AAEC13" w14:textId="5AC4E8CF" w:rsidR="00E0440D" w:rsidRDefault="00E0440D" w:rsidP="00EF050B">
      <w:pPr>
        <w:pStyle w:val="Lista"/>
      </w:pPr>
      <w:r>
        <w:t xml:space="preserve">a </w:t>
      </w:r>
      <w:r>
        <w:rPr>
          <w:b/>
          <w:bCs/>
        </w:rPr>
        <w:t>script</w:t>
      </w:r>
      <w:r>
        <w:t xml:space="preserve"> </w:t>
      </w:r>
      <w:r>
        <w:t xml:space="preserve">is an inventory of graphic signs which can be used conventionally for </w:t>
      </w:r>
      <w:r>
        <w:t>writing</w:t>
      </w:r>
    </w:p>
    <w:p w14:paraId="2D7A84BF" w14:textId="39E1BA0A" w:rsidR="00EF050B" w:rsidRDefault="00EF050B" w:rsidP="00EF050B">
      <w:pPr>
        <w:pStyle w:val="Lista"/>
      </w:pPr>
      <w:r>
        <w:t xml:space="preserve">a </w:t>
      </w:r>
      <w:r>
        <w:rPr>
          <w:b/>
          <w:bCs/>
        </w:rPr>
        <w:t>writing system</w:t>
      </w:r>
      <w:r>
        <w:t xml:space="preserve"> is a system of rules governing how </w:t>
      </w:r>
      <w:r w:rsidR="00E0440D">
        <w:t xml:space="preserve">certain aspects of </w:t>
      </w:r>
      <w:r>
        <w:t xml:space="preserve">a </w:t>
      </w:r>
      <w:r w:rsidR="00E0440D">
        <w:t xml:space="preserve">particular </w:t>
      </w:r>
      <w:r>
        <w:t>language</w:t>
      </w:r>
      <w:r w:rsidR="00E0440D">
        <w:t xml:space="preserve"> can </w:t>
      </w:r>
      <w:r>
        <w:t xml:space="preserve">be recorded by means of </w:t>
      </w:r>
      <w:r w:rsidR="00E0440D">
        <w:t>a particular script</w:t>
      </w:r>
    </w:p>
    <w:p w14:paraId="39CF32BC" w14:textId="46E55B8F" w:rsidR="00E0440D" w:rsidRDefault="00E0440D" w:rsidP="00EF050B">
      <w:pPr>
        <w:pStyle w:val="Lista2"/>
      </w:pPr>
      <w:r>
        <w:t xml:space="preserve">a </w:t>
      </w:r>
      <w:r>
        <w:rPr>
          <w:b/>
          <w:bCs/>
        </w:rPr>
        <w:t>phonographic</w:t>
      </w:r>
      <w:r>
        <w:t xml:space="preserve"> writing system is one which predominantly records language by representing (an abstraction of) speech sound</w:t>
      </w:r>
    </w:p>
    <w:p w14:paraId="43503EE6" w14:textId="42EB36FD" w:rsidR="00E0440D" w:rsidRDefault="00E0440D" w:rsidP="00E0440D">
      <w:pPr>
        <w:pStyle w:val="Lista3"/>
      </w:pPr>
      <w:r>
        <w:t xml:space="preserve">an </w:t>
      </w:r>
      <w:r>
        <w:rPr>
          <w:b/>
          <w:bCs/>
        </w:rPr>
        <w:t>alphabetic</w:t>
      </w:r>
      <w:r>
        <w:t xml:space="preserve"> writing system is one which represents every abstract phoneme by a visually independent graphic sign</w:t>
      </w:r>
    </w:p>
    <w:p w14:paraId="4A9EC946" w14:textId="2B3249D7" w:rsidR="00E0440D" w:rsidRDefault="00E0440D" w:rsidP="00E0440D">
      <w:pPr>
        <w:pStyle w:val="Lista3"/>
      </w:pPr>
      <w:r>
        <w:t xml:space="preserve">an </w:t>
      </w:r>
      <w:r>
        <w:rPr>
          <w:b/>
          <w:bCs/>
        </w:rPr>
        <w:t>aksharic</w:t>
      </w:r>
      <w:r>
        <w:t xml:space="preserve"> writing system is one where the graphic signs representing abstract phonemes </w:t>
      </w:r>
      <w:r w:rsidR="009A77F1">
        <w:t>are often visually dependent on primary signs, so that only their combinations are visually independent; moreover, primary consonant signs by default also indicate an ‘inherent’ vowel</w:t>
      </w:r>
    </w:p>
    <w:p w14:paraId="6D4800CC" w14:textId="1ACFBD1E" w:rsidR="008909BB" w:rsidRDefault="008909BB" w:rsidP="00EF050B">
      <w:pPr>
        <w:pStyle w:val="Lista"/>
      </w:pPr>
      <w:r>
        <w:lastRenderedPageBreak/>
        <w:t>in conversion between writing systems,</w:t>
      </w:r>
    </w:p>
    <w:p w14:paraId="6E8CEAF9" w14:textId="35D32C43" w:rsidR="008909BB" w:rsidRDefault="008909BB" w:rsidP="008909BB">
      <w:pPr>
        <w:pStyle w:val="Lista2"/>
      </w:pPr>
      <w:r w:rsidRPr="00EF33A4">
        <w:rPr>
          <w:b/>
          <w:bCs/>
          <w:u w:val="single"/>
        </w:rPr>
        <w:t>transliteration</w:t>
      </w:r>
      <w:r>
        <w:t xml:space="preserve"> is the use of a target writing system to represent how something is written in a source writing system, so that target graphemes correspond to source graphemes</w:t>
      </w:r>
    </w:p>
    <w:p w14:paraId="25603F4E" w14:textId="3E38E0DA" w:rsidR="008909BB" w:rsidRDefault="008909BB" w:rsidP="008909BB">
      <w:pPr>
        <w:pStyle w:val="Lista2"/>
      </w:pPr>
      <w:r w:rsidRPr="00EF33A4">
        <w:rPr>
          <w:b/>
          <w:bCs/>
          <w:u w:val="single"/>
        </w:rPr>
        <w:t>transcription</w:t>
      </w:r>
      <w:r>
        <w:t xml:space="preserve"> is the use of a target writing system to represent how something sounds in a source language, so that target graphemes correspond to source phonemes or phones</w:t>
      </w:r>
    </w:p>
    <w:p w14:paraId="46FEB36B" w14:textId="41FA814D" w:rsidR="008909BB" w:rsidRDefault="008909BB" w:rsidP="008909BB">
      <w:pPr>
        <w:pStyle w:val="Lista2"/>
      </w:pPr>
      <w:r>
        <w:rPr>
          <w:b/>
          <w:bCs/>
        </w:rPr>
        <w:t>Romanisation</w:t>
      </w:r>
      <w:r>
        <w:t xml:space="preserve"> is transliteration or transcription with Roman as a target writing system</w:t>
      </w:r>
    </w:p>
    <w:p w14:paraId="008D6911" w14:textId="07CAE145" w:rsidR="00EF33A4" w:rsidRDefault="00EF33A4" w:rsidP="00EF050B">
      <w:pPr>
        <w:pStyle w:val="Lista"/>
      </w:pPr>
      <w:r w:rsidRPr="00EF33A4">
        <w:rPr>
          <w:b/>
          <w:bCs/>
          <w:u w:val="single"/>
        </w:rPr>
        <w:t>graphemes</w:t>
      </w:r>
      <w:r>
        <w:t xml:space="preserve"> are </w:t>
      </w:r>
      <w:r w:rsidR="00032B26">
        <w:t xml:space="preserve">a </w:t>
      </w:r>
      <w:r>
        <w:t xml:space="preserve">finite set of </w:t>
      </w:r>
      <w:r w:rsidR="00032B26">
        <w:t>the minimal functional units of a writing system, conceived of as signs with a graphic feature as their signifier and an abstract linguistic unit as their signified</w:t>
      </w:r>
    </w:p>
    <w:p w14:paraId="0D64ACAC" w14:textId="1767D745" w:rsidR="00D401C1" w:rsidRDefault="00D401C1" w:rsidP="00D401C1">
      <w:pPr>
        <w:pStyle w:val="Lista2"/>
      </w:pPr>
      <w:r>
        <w:rPr>
          <w:b/>
          <w:bCs/>
        </w:rPr>
        <w:t>graphematics</w:t>
      </w:r>
      <w:r>
        <w:t xml:space="preserve"> is the study of graphemes</w:t>
      </w:r>
    </w:p>
    <w:p w14:paraId="5F3A2C30" w14:textId="5F4C60B3" w:rsidR="00D401C1" w:rsidRDefault="00D401C1" w:rsidP="00D401C1">
      <w:pPr>
        <w:pStyle w:val="Lista"/>
      </w:pPr>
      <w:r w:rsidRPr="00EF33A4">
        <w:rPr>
          <w:b/>
          <w:bCs/>
          <w:u w:val="single"/>
        </w:rPr>
        <w:t>graphs</w:t>
      </w:r>
      <w:r>
        <w:t xml:space="preserve"> are </w:t>
      </w:r>
      <w:r>
        <w:t xml:space="preserve">an </w:t>
      </w:r>
      <w:r>
        <w:t xml:space="preserve">infinite </w:t>
      </w:r>
      <w:r>
        <w:t xml:space="preserve">set of the </w:t>
      </w:r>
      <w:r>
        <w:t xml:space="preserve">concrete </w:t>
      </w:r>
      <w:r>
        <w:t xml:space="preserve">graphic instantiations of </w:t>
      </w:r>
      <w:r w:rsidR="00A27D95">
        <w:t xml:space="preserve">individual </w:t>
      </w:r>
      <w:r>
        <w:t>graphemes</w:t>
      </w:r>
      <w:r>
        <w:t>,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5283E88E" w14:textId="30534C04" w:rsidR="00D401C1" w:rsidRDefault="00D401C1" w:rsidP="00D401C1">
      <w:pPr>
        <w:pStyle w:val="Lista2"/>
      </w:pPr>
      <w:r>
        <w:rPr>
          <w:b/>
          <w:bCs/>
        </w:rPr>
        <w:t>graphetics</w:t>
      </w:r>
      <w:r>
        <w:t xml:space="preserve"> is the study of graphs</w:t>
      </w:r>
    </w:p>
    <w:p w14:paraId="7F513DB4" w14:textId="553D8EC4" w:rsidR="00D401C1" w:rsidRDefault="00D401C1" w:rsidP="00D401C1">
      <w:pPr>
        <w:pStyle w:val="Lista"/>
      </w:pPr>
      <w:r w:rsidRPr="00D401C1">
        <w:rPr>
          <w:b/>
          <w:bCs/>
          <w:u w:val="single"/>
        </w:rPr>
        <w:t>allographs</w:t>
      </w:r>
      <w:r>
        <w:t xml:space="preserve"> are graphs which instantiate the same grapheme</w:t>
      </w:r>
      <w:r w:rsidR="00951DA9">
        <w:t xml:space="preserve"> (§</w:t>
      </w:r>
      <w:r w:rsidR="00951DA9">
        <w:fldChar w:fldCharType="begin"/>
      </w:r>
      <w:r w:rsidR="00951DA9">
        <w:instrText xml:space="preserve"> REF _Ref199778013 \r \h </w:instrText>
      </w:r>
      <w:r w:rsidR="00951DA9">
        <w:fldChar w:fldCharType="separate"/>
      </w:r>
      <w:r w:rsidR="00951DA9">
        <w:t>2.6</w:t>
      </w:r>
      <w:r w:rsidR="00951DA9">
        <w:fldChar w:fldCharType="end"/>
      </w:r>
      <w:r w:rsidR="00951DA9">
        <w:t>)</w:t>
      </w:r>
    </w:p>
    <w:p w14:paraId="45DE59AB" w14:textId="3BA353D2" w:rsidR="00951DA9" w:rsidRDefault="00951DA9" w:rsidP="00951DA9">
      <w:pPr>
        <w:pStyle w:val="Lista2"/>
      </w:pPr>
      <w:r w:rsidRPr="00D401C1">
        <w:rPr>
          <w:b/>
          <w:bCs/>
          <w:u w:val="single"/>
        </w:rPr>
        <w:t>graphetic allographs</w:t>
      </w:r>
      <w:r>
        <w:t xml:space="preserve"> are </w:t>
      </w:r>
      <w:r>
        <w:t xml:space="preserve">allographs </w:t>
      </w:r>
      <w:r>
        <w:t>which do not signify any linguistic information other than that contained in the grapheme</w:t>
      </w:r>
      <w:r>
        <w:t xml:space="preserve">, such as Devanagari </w:t>
      </w:r>
      <w:r>
        <w:t>|</w:t>
      </w:r>
      <w:r w:rsidRPr="00D26AEB">
        <w:rPr>
          <w:rStyle w:val="ForeignDevanagariScript"/>
          <w:cs/>
        </w:rPr>
        <w:t>अ</w:t>
      </w:r>
      <w:r>
        <w:t>|, |</w:t>
      </w:r>
      <w:r w:rsidRPr="00D26AEB">
        <w:rPr>
          <w:rStyle w:val="ForeignDevanagariAlt"/>
          <w:rFonts w:asciiTheme="majorBidi" w:hAnsiTheme="majorBidi" w:cstheme="majorBidi"/>
          <w:cs/>
        </w:rPr>
        <w:t>अ</w:t>
      </w:r>
      <w:r>
        <w:t>| and |</w:t>
      </w:r>
      <w:r>
        <w:rPr>
          <w:rFonts w:ascii="Uttara" w:hAnsi="Uttara" w:cs="Uttara"/>
          <w:cs/>
          <w14:ligatures w14:val="all"/>
        </w:rPr>
        <w:t>अ</w:t>
      </w:r>
      <w:r>
        <w:t>|</w:t>
      </w:r>
    </w:p>
    <w:p w14:paraId="63D7AD47" w14:textId="3AF5AF8C" w:rsidR="00951DA9" w:rsidRDefault="00951DA9" w:rsidP="00951DA9">
      <w:pPr>
        <w:pStyle w:val="Lista2"/>
      </w:pPr>
      <w:r>
        <w:rPr>
          <w:b/>
          <w:bCs/>
          <w:u w:val="single"/>
        </w:rPr>
        <w:t>graphotactic allographs</w:t>
      </w:r>
      <w:r>
        <w:t xml:space="preserve"> are allographs of which only one is permitted in a given graphematic context, such as the graphs corresponding to &lt;r&gt; in Devanagari </w:t>
      </w:r>
      <w:r>
        <w:rPr>
          <w:lang w:bidi="sa-IN"/>
        </w:rPr>
        <w:t>|</w:t>
      </w:r>
      <w:r w:rsidRPr="00D26AEB">
        <w:rPr>
          <w:rStyle w:val="ForeignDevanagariScript"/>
          <w:rFonts w:hint="cs"/>
          <w:cs/>
        </w:rPr>
        <w:t>र्क</w:t>
      </w:r>
      <w:r>
        <w:rPr>
          <w:lang w:bidi="sa-IN"/>
        </w:rPr>
        <w:t>| and |</w:t>
      </w:r>
      <w:r w:rsidRPr="00D26AEB">
        <w:rPr>
          <w:rStyle w:val="ForeignDevanagariScript"/>
          <w:rFonts w:hint="cs"/>
          <w:cs/>
        </w:rPr>
        <w:t>क्र</w:t>
      </w:r>
      <w:r>
        <w:rPr>
          <w:lang w:bidi="sa-IN"/>
        </w:rPr>
        <w:t>|</w:t>
      </w:r>
    </w:p>
    <w:p w14:paraId="36FF7102" w14:textId="367344FE" w:rsidR="00D401C1" w:rsidRDefault="00D401C1" w:rsidP="00D401C1">
      <w:pPr>
        <w:pStyle w:val="Lista2"/>
      </w:pPr>
      <w:r w:rsidRPr="00D401C1">
        <w:rPr>
          <w:b/>
          <w:bCs/>
          <w:u w:val="single"/>
        </w:rPr>
        <w:t>graphematic allographs</w:t>
      </w:r>
      <w:r>
        <w:t xml:space="preserve"> are</w:t>
      </w:r>
      <w:r w:rsidR="00D26AEB">
        <w:t xml:space="preserve"> </w:t>
      </w:r>
      <w:r w:rsidR="00951DA9">
        <w:t xml:space="preserve">allographs </w:t>
      </w:r>
      <w:r w:rsidR="00951DA9">
        <w:t xml:space="preserve">which potentially signify linguistic information in addition to, and at a different level than, that inherent in the grapheme, </w:t>
      </w:r>
      <w:r w:rsidR="00951DA9">
        <w:t>such as</w:t>
      </w:r>
      <w:r w:rsidR="00951DA9">
        <w:t xml:space="preserve"> Devanagari |</w:t>
      </w:r>
      <w:r w:rsidR="00951DA9" w:rsidRPr="00D26AEB">
        <w:rPr>
          <w:rStyle w:val="ForeignDevanagariScript"/>
          <w:rFonts w:hint="cs"/>
          <w:cs/>
        </w:rPr>
        <w:t>र</w:t>
      </w:r>
      <w:r w:rsidR="00951DA9">
        <w:rPr>
          <w:lang w:bidi="sa-IN"/>
        </w:rPr>
        <w:t>| versus (|</w:t>
      </w:r>
      <w:r w:rsidR="00951DA9" w:rsidRPr="00D26AEB">
        <w:rPr>
          <w:rStyle w:val="ForeignDevanagariScript"/>
          <w:rFonts w:hint="cs"/>
          <w:cs/>
        </w:rPr>
        <w:t>र्क</w:t>
      </w:r>
      <w:r w:rsidR="00951DA9">
        <w:rPr>
          <w:lang w:bidi="sa-IN"/>
        </w:rPr>
        <w:t>| and |</w:t>
      </w:r>
      <w:r w:rsidR="00951DA9" w:rsidRPr="00D26AEB">
        <w:rPr>
          <w:rStyle w:val="ForeignDevanagariScript"/>
          <w:rFonts w:hint="cs"/>
          <w:cs/>
        </w:rPr>
        <w:t>क्र</w:t>
      </w:r>
      <w:r w:rsidR="00951DA9">
        <w:rPr>
          <w:lang w:bidi="sa-IN"/>
        </w:rPr>
        <w:t>|)</w:t>
      </w:r>
    </w:p>
    <w:p w14:paraId="344DCEF1" w14:textId="604CECC4" w:rsidR="00D401C1" w:rsidRDefault="00D401C1" w:rsidP="00D401C1">
      <w:pPr>
        <w:pStyle w:val="Lista"/>
      </w:pPr>
      <w:r>
        <w:t xml:space="preserve">a </w:t>
      </w:r>
      <w:r>
        <w:rPr>
          <w:b/>
          <w:bCs/>
          <w:u w:val="single"/>
        </w:rPr>
        <w:t>character</w:t>
      </w:r>
      <w:r>
        <w:t xml:space="preserve"> is the minimal graphetically autonomous unit of a writing system comprised of one or more graphemes</w:t>
      </w:r>
    </w:p>
    <w:p w14:paraId="38D594A9" w14:textId="5292E451" w:rsidR="00D401C1" w:rsidRDefault="00D401C1" w:rsidP="00D401C1">
      <w:pPr>
        <w:pStyle w:val="Lista2"/>
      </w:pPr>
      <w:r>
        <w:t xml:space="preserve">for example, &lt;A&gt;, </w:t>
      </w:r>
      <w:r w:rsidR="00160915">
        <w:t xml:space="preserve">&lt;T&gt;, </w:t>
      </w:r>
      <w:r>
        <w:t>&lt;t</w:t>
      </w:r>
      <w:r w:rsidRPr="00D1471D">
        <w:rPr>
          <w:rStyle w:val="Foreign"/>
        </w:rPr>
        <w:t>·</w:t>
      </w:r>
      <w:r>
        <w:t>&gt;</w:t>
      </w:r>
      <w:r w:rsidR="00160915">
        <w:t>, &lt;ka&gt;, &lt;kha&gt; and &lt;</w:t>
      </w:r>
      <w:proofErr w:type="spellStart"/>
      <w:r w:rsidR="00160915">
        <w:t>rtsnyai</w:t>
      </w:r>
      <w:proofErr w:type="spellEnd"/>
      <w:r w:rsidR="00160915">
        <w:t>&gt; are characters of the Indic writing system</w:t>
      </w:r>
    </w:p>
    <w:p w14:paraId="38875E79" w14:textId="463AD4BF" w:rsidR="00C961D8" w:rsidRDefault="00C961D8" w:rsidP="00F41302">
      <w:pPr>
        <w:pStyle w:val="Lista"/>
      </w:pPr>
      <w:r>
        <w:t xml:space="preserve">a </w:t>
      </w:r>
      <w:r w:rsidRPr="00A27D95">
        <w:rPr>
          <w:b/>
          <w:bCs/>
          <w:u w:val="single"/>
        </w:rPr>
        <w:t>glyph</w:t>
      </w:r>
      <w:r>
        <w:t xml:space="preserve"> is the concrete manifestation of a character, comprised of one or more graphs</w:t>
      </w:r>
      <w:r w:rsidR="00A27D95">
        <w:t xml:space="preserve">; </w:t>
      </w:r>
      <w:r>
        <w:t>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3108E9CE" w14:textId="0C272513" w:rsidR="00A27D95" w:rsidRDefault="00A27D95" w:rsidP="00A27D95">
      <w:pPr>
        <w:pStyle w:val="Lista2"/>
      </w:pPr>
      <w:r>
        <w:t xml:space="preserve">a </w:t>
      </w:r>
      <w:r w:rsidRPr="00A27D95">
        <w:rPr>
          <w:b/>
          <w:bCs/>
          <w:u w:val="single"/>
        </w:rPr>
        <w:t>simplex glyph</w:t>
      </w:r>
      <w:r>
        <w:t xml:space="preserve"> is a glyph </w:t>
      </w:r>
      <w:r w:rsidR="007D5B5F">
        <w:t xml:space="preserve">comprised </w:t>
      </w:r>
      <w:r>
        <w:t xml:space="preserve">of a single graph, such as </w:t>
      </w:r>
      <w:r>
        <w:t>such as Devanagari |</w:t>
      </w:r>
      <w:r>
        <w:rPr>
          <w:rFonts w:ascii="Tiro Devanagari Sanskrit" w:hAnsi="Tiro Devanagari Sanskrit"/>
          <w:cs/>
        </w:rPr>
        <w:t>अ</w:t>
      </w:r>
      <w:r>
        <w:t>| and Bengali |</w:t>
      </w:r>
      <w:r>
        <w:rPr>
          <w:rFonts w:cs="Vrinda"/>
          <w:cs/>
          <w:lang w:bidi="bn-IN"/>
        </w:rPr>
        <w:t>ৎ</w:t>
      </w:r>
      <w:r>
        <w:t>|</w:t>
      </w:r>
      <w:r>
        <w:t xml:space="preserve"> as well as Devanagari </w:t>
      </w:r>
      <w:r>
        <w:t>|</w:t>
      </w:r>
      <w:r>
        <w:rPr>
          <w:rFonts w:hint="cs"/>
          <w:cs/>
        </w:rPr>
        <w:t>त</w:t>
      </w:r>
      <w:r>
        <w:t>|</w:t>
      </w:r>
    </w:p>
    <w:p w14:paraId="16721A1C" w14:textId="089CF111" w:rsidR="00A27D95" w:rsidRDefault="00A27D95" w:rsidP="00A27D95">
      <w:pPr>
        <w:pStyle w:val="Lista2"/>
      </w:pPr>
      <w:r>
        <w:t xml:space="preserve">a </w:t>
      </w:r>
      <w:r w:rsidRPr="007D5B5F">
        <w:rPr>
          <w:b/>
          <w:bCs/>
          <w:u w:val="single"/>
        </w:rPr>
        <w:t>complex glyph</w:t>
      </w:r>
      <w:r>
        <w:t xml:space="preserve"> is </w:t>
      </w:r>
      <w:r w:rsidR="007D5B5F">
        <w:t xml:space="preserve">a glyph comprised of two or more graphs, </w:t>
      </w:r>
      <w:r w:rsidR="007D5B5F">
        <w:t>such as Devanagari |</w:t>
      </w:r>
      <w:r w:rsidR="007D5B5F" w:rsidRPr="000D0902">
        <w:rPr>
          <w:rStyle w:val="ForeignDevanagariScript"/>
          <w:rFonts w:hint="cs"/>
          <w:cs/>
        </w:rPr>
        <w:t>ते</w:t>
      </w:r>
      <w:r w:rsidR="007D5B5F">
        <w:t>| and |</w:t>
      </w:r>
      <w:r w:rsidR="007D5B5F" w:rsidRPr="000D0902">
        <w:rPr>
          <w:rStyle w:val="ForeignDevanagariScript"/>
          <w:rFonts w:hint="cs"/>
          <w:cs/>
        </w:rPr>
        <w:t>क्ल</w:t>
      </w:r>
      <w:r w:rsidR="007D5B5F">
        <w:t>|</w:t>
      </w:r>
    </w:p>
    <w:p w14:paraId="0FAFFD53" w14:textId="0DD6B1FF" w:rsidR="00254111" w:rsidRDefault="00254111" w:rsidP="00A27D95">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14:paraId="09B478FD" w14:textId="169D918D" w:rsidR="00254111" w:rsidRDefault="00254111" w:rsidP="00254111">
      <w:pPr>
        <w:pStyle w:val="Lista"/>
      </w:pPr>
      <w:r>
        <w:t>terminology for the constituent parts of glyphs (also applicable to characters)</w:t>
      </w:r>
    </w:p>
    <w:p w14:paraId="41993718" w14:textId="2FDF9714" w:rsidR="00254111" w:rsidRDefault="00254111" w:rsidP="00254111">
      <w:pPr>
        <w:pStyle w:val="Lista2"/>
      </w:pPr>
      <w:r>
        <w:t xml:space="preserve">a </w:t>
      </w:r>
      <w:r w:rsidRPr="00254111">
        <w:rPr>
          <w:b/>
          <w:bCs/>
          <w:u w:val="single"/>
        </w:rPr>
        <w:t>component</w:t>
      </w:r>
      <w:r>
        <w:t xml:space="preserve"> is a visually discernible graph within a complex glyph, such as the graphs corresponding to &lt;t&gt; and &lt;e&gt; in </w:t>
      </w:r>
      <w:r>
        <w:t>|</w:t>
      </w:r>
      <w:r w:rsidRPr="000D0902">
        <w:rPr>
          <w:rStyle w:val="ForeignDevanagariScript"/>
          <w:rFonts w:hint="cs"/>
          <w:cs/>
        </w:rPr>
        <w:t>ते</w:t>
      </w:r>
      <w:r>
        <w:t>|</w:t>
      </w:r>
    </w:p>
    <w:p w14:paraId="7456AFF5" w14:textId="0A6A2A98" w:rsidR="00254111" w:rsidRDefault="00254111" w:rsidP="00254111">
      <w:pPr>
        <w:pStyle w:val="Lista2"/>
      </w:pPr>
      <w:r>
        <w:t xml:space="preserve">a </w:t>
      </w:r>
      <w:r w:rsidRPr="00254111">
        <w:rPr>
          <w:b/>
          <w:bCs/>
          <w:u w:val="single"/>
        </w:rPr>
        <w:t>marker</w:t>
      </w:r>
      <w:r>
        <w:t xml:space="preserve"> is a graph which can only manifest as a component, and never as an independent glyph, such as that corresponding to </w:t>
      </w:r>
      <w:r>
        <w:t>&lt;e&gt; in |</w:t>
      </w:r>
      <w:r w:rsidRPr="000D0902">
        <w:rPr>
          <w:rStyle w:val="ForeignDevanagariScript"/>
          <w:rFonts w:hint="cs"/>
          <w:cs/>
        </w:rPr>
        <w:t>ते</w:t>
      </w:r>
      <w:r>
        <w:t>|</w:t>
      </w:r>
    </w:p>
    <w:p w14:paraId="38FEDA9E" w14:textId="48516A32" w:rsidR="00B96647" w:rsidRDefault="00B96647" w:rsidP="00B96647">
      <w:pPr>
        <w:pStyle w:val="Lista3"/>
      </w:pPr>
      <w:r>
        <w:t xml:space="preserve">we primarily use this term for the Indic writing system’s vowel markers and </w:t>
      </w:r>
      <w:r>
        <w:rPr>
          <w:rStyle w:val="Foreign"/>
        </w:rPr>
        <w:t>virāma</w:t>
      </w:r>
      <w:r>
        <w:t>, but it also includes the dependent graphs for consonants</w:t>
      </w:r>
    </w:p>
    <w:p w14:paraId="65E49DE7" w14:textId="540F7AC5" w:rsidR="00B96647" w:rsidRDefault="00B96647" w:rsidP="00B96647">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w:t>
      </w:r>
      <w:r>
        <w:t>the horizontal stroke that distinguish</w:t>
      </w:r>
      <w:r>
        <w:t>es</w:t>
      </w:r>
      <w:r>
        <w:t xml:space="preserve">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14:paraId="3CF36263" w14:textId="42DF473F" w:rsidR="00B96647" w:rsidRDefault="00B96647" w:rsidP="009E156A">
      <w:pPr>
        <w:pStyle w:val="Lista3"/>
      </w:pPr>
      <w:r>
        <w:t xml:space="preserve">a </w:t>
      </w:r>
      <w:r>
        <w:rPr>
          <w:b/>
          <w:bCs/>
          <w:u w:val="single"/>
        </w:rPr>
        <w:t>stroke</w:t>
      </w:r>
      <w:r>
        <w:t xml:space="preserve"> is a graphic element which may be conceived of as a single stroke of the writing instrument</w:t>
      </w:r>
    </w:p>
    <w:p w14:paraId="0FE9756C" w14:textId="35C4A2B5" w:rsidR="00B96647" w:rsidRDefault="00B96647" w:rsidP="009E156A">
      <w:pPr>
        <w:pStyle w:val="Lista3"/>
      </w:pPr>
      <w:r>
        <w:t xml:space="preserve">a </w:t>
      </w:r>
      <w:r>
        <w:rPr>
          <w:b/>
          <w:bCs/>
          <w:u w:val="single"/>
        </w:rPr>
        <w:t>diacritical mark</w:t>
      </w:r>
      <w:r>
        <w:t xml:space="preserve"> is for our purposes nothing </w:t>
      </w:r>
      <w:r w:rsidR="009E156A">
        <w:t xml:space="preserve">more than </w:t>
      </w:r>
      <w:r>
        <w:t xml:space="preserve">a kind of element which </w:t>
      </w:r>
      <w:r w:rsidR="009E156A">
        <w:t>can be added a graph and thereby change the grapheme associated with that graph</w:t>
      </w:r>
    </w:p>
    <w:p w14:paraId="1CD3E1BF" w14:textId="337A3575" w:rsidR="00695CA0" w:rsidRDefault="00695CA0" w:rsidP="00695CA0">
      <w:pPr>
        <w:pStyle w:val="Lista"/>
      </w:pPr>
      <w:r>
        <w:t>terminology for graphic signs signifying various kinds of information</w:t>
      </w:r>
      <w:r w:rsidR="00951DA9">
        <w:t xml:space="preserve"> (§</w:t>
      </w:r>
      <w:r w:rsidR="00951DA9">
        <w:fldChar w:fldCharType="begin"/>
      </w:r>
      <w:r w:rsidR="00951DA9">
        <w:instrText xml:space="preserve"> REF _Ref199757158 \r \h </w:instrText>
      </w:r>
      <w:r w:rsidR="00951DA9">
        <w:fldChar w:fldCharType="separate"/>
      </w:r>
      <w:r w:rsidR="00951DA9">
        <w:t>2.5.5</w:t>
      </w:r>
      <w:r w:rsidR="00951DA9">
        <w:fldChar w:fldCharType="end"/>
      </w:r>
      <w:r w:rsidR="00951DA9">
        <w:t>)</w:t>
      </w:r>
    </w:p>
    <w:p w14:paraId="28DD852C" w14:textId="58D92452" w:rsidR="00695CA0" w:rsidRDefault="00695CA0" w:rsidP="00695CA0">
      <w:pPr>
        <w:pStyle w:val="Lista2"/>
      </w:pPr>
      <w:r w:rsidRPr="00447CB0">
        <w:t xml:space="preserve">an </w:t>
      </w:r>
      <w:r w:rsidRPr="00695CA0">
        <w:rPr>
          <w:b/>
          <w:bCs/>
          <w:u w:val="single"/>
        </w:rPr>
        <w:t>alphabetic sign</w:t>
      </w:r>
      <w:r w:rsidRPr="00447CB0">
        <w:t xml:space="preserve"> is one that represents speech sounds </w:t>
      </w:r>
      <w:r>
        <w:t>in any phonographic writing system</w:t>
      </w:r>
    </w:p>
    <w:p w14:paraId="616BF7B4" w14:textId="299725D4" w:rsidR="00951DA9" w:rsidRDefault="00951DA9" w:rsidP="00695CA0">
      <w:pPr>
        <w:pStyle w:val="Lista2"/>
      </w:pPr>
      <w:r>
        <w:t xml:space="preserve">a </w:t>
      </w:r>
      <w:r>
        <w:rPr>
          <w:b/>
          <w:bCs/>
          <w:u w:val="single"/>
        </w:rPr>
        <w:t>numeric sign</w:t>
      </w:r>
      <w:r>
        <w:t xml:space="preserve"> or cipher is one that denotes a number</w:t>
      </w:r>
    </w:p>
    <w:p w14:paraId="240C97F1" w14:textId="56FCB95E" w:rsidR="00951DA9" w:rsidRDefault="00951DA9" w:rsidP="00695CA0">
      <w:pPr>
        <w:pStyle w:val="Lista2"/>
      </w:pPr>
      <w:r>
        <w:t xml:space="preserve">a </w:t>
      </w:r>
      <w:r>
        <w:rPr>
          <w:b/>
          <w:bCs/>
          <w:u w:val="single"/>
        </w:rPr>
        <w:t>non-alphanumeric sign</w:t>
      </w:r>
      <w:r>
        <w:t xml:space="preserve"> is a graphic sign that is neither alphabetic nor numeric</w:t>
      </w:r>
    </w:p>
    <w:p w14:paraId="5C96AEDF" w14:textId="11A25049" w:rsidR="00EF33A4" w:rsidRDefault="008B21D5" w:rsidP="00EF33A4">
      <w:r>
        <w:rPr>
          <w:lang w:eastAsia="en-US" w:bidi="ar-SA"/>
        </w:rPr>
        <w:t>@@@</w:t>
      </w:r>
      <w:r>
        <w:rPr>
          <w:lang w:eastAsia="en-US" w:bidi="ar-SA"/>
        </w:rPr>
        <w:t xml:space="preserve">tidy up below and </w:t>
      </w:r>
      <w:r>
        <w:rPr>
          <w:lang w:eastAsia="en-US" w:bidi="ar-SA"/>
        </w:rPr>
        <w:t>add section references above</w:t>
      </w:r>
    </w:p>
    <w:p w14:paraId="072FBB61" w14:textId="4C0450A5" w:rsidR="00EF050B" w:rsidRDefault="00EF050B" w:rsidP="00EF050B">
      <w:pPr>
        <w:pStyle w:val="Lista"/>
      </w:pPr>
      <w:r>
        <w:t>in the study of a writing system,</w:t>
      </w:r>
    </w:p>
    <w:p w14:paraId="4D343E12" w14:textId="77AEBD20" w:rsidR="00EF050B" w:rsidRDefault="00EF050B" w:rsidP="00EF050B">
      <w:pPr>
        <w:pStyle w:val="Lista2"/>
      </w:pPr>
      <w:r>
        <w:rPr>
          <w:b/>
          <w:bCs/>
        </w:rPr>
        <w:t>graphemics</w:t>
      </w:r>
      <w:r>
        <w:t xml:space="preserve"> </w:t>
      </w:r>
      <w:r w:rsidR="00EF33A4">
        <w:t xml:space="preserve">is </w:t>
      </w:r>
      <w:r>
        <w:t>concern</w:t>
      </w:r>
      <w:r w:rsidR="00EF33A4">
        <w:t xml:space="preserve">ed with the emic (abstract) units of script-to-language correspondence, i.e. </w:t>
      </w:r>
      <w:r w:rsidR="00EF33A4">
        <w:t>graphemes</w:t>
      </w:r>
    </w:p>
    <w:p w14:paraId="683E1D77" w14:textId="2AF33FBF" w:rsidR="00EF050B" w:rsidRDefault="00EF050B" w:rsidP="00EF050B">
      <w:pPr>
        <w:pStyle w:val="Lista2"/>
      </w:pPr>
      <w:r>
        <w:rPr>
          <w:b/>
          <w:bCs/>
        </w:rPr>
        <w:t>graphetics</w:t>
      </w:r>
      <w:r>
        <w:t xml:space="preserve"> </w:t>
      </w:r>
      <w:r w:rsidR="00EF33A4">
        <w:t>is</w:t>
      </w:r>
      <w:r>
        <w:t xml:space="preserve"> concern</w:t>
      </w:r>
      <w:r w:rsidR="00EF33A4">
        <w:t xml:space="preserve">ed with the etic (concrete) units of writing, i.e. </w:t>
      </w:r>
      <w:r w:rsidR="00EF33A4">
        <w:t>graphs</w:t>
      </w:r>
    </w:p>
    <w:p w14:paraId="31FD51C5" w14:textId="77777777" w:rsidR="00EF050B" w:rsidRDefault="00EF050B" w:rsidP="00EF050B">
      <w:pPr>
        <w:pStyle w:val="Lista"/>
      </w:pPr>
      <w:r>
        <w:rPr>
          <w:b/>
          <w:bCs/>
          <w:u w:val="single"/>
        </w:rPr>
        <w:lastRenderedPageBreak/>
        <w:t>graphemes</w:t>
      </w:r>
      <w:r>
        <w:t xml:space="preserve"> are the minimal functional units of a given writing system which carry potentially distinctive linguistic meaning </w:t>
      </w:r>
    </w:p>
    <w:p w14:paraId="5E36CFDA" w14:textId="77777777" w:rsidR="00EF050B" w:rsidRDefault="00EF050B" w:rsidP="00EF050B">
      <w:pPr>
        <w:pStyle w:val="Lista3"/>
      </w:pPr>
      <w:r>
        <w:t>in our discussion, graphemes are represented in transliterated form (and regular Latin script for English) and enclosed in angle brackets, e.g. &lt;a&gt;</w:t>
      </w:r>
    </w:p>
    <w:p w14:paraId="77D0BD80" w14:textId="77777777" w:rsidR="00EF050B" w:rsidRDefault="00EF050B" w:rsidP="00EF050B">
      <w:pPr>
        <w:pStyle w:val="Lista2"/>
      </w:pPr>
      <w:r>
        <w:t>graphemes of the Indic writing system include for example &lt;a&gt;, &lt;k&gt;, &lt;</w:t>
      </w:r>
      <w:proofErr w:type="spellStart"/>
      <w:r>
        <w:t>th</w:t>
      </w:r>
      <w:proofErr w:type="spellEnd"/>
      <w:r>
        <w:t>&gt;, &lt;.&gt; and &lt;2&gt;</w:t>
      </w:r>
    </w:p>
    <w:p w14:paraId="1E02D981" w14:textId="77777777" w:rsidR="00EF050B" w:rsidRDefault="00EF050B" w:rsidP="00EF050B">
      <w:pPr>
        <w:pStyle w:val="Lista"/>
      </w:pPr>
      <w:r>
        <w:rPr>
          <w:b/>
          <w:bCs/>
        </w:rPr>
        <w:t>basic shapes</w:t>
      </w:r>
      <w:r>
        <w:t xml:space="preserve"> are abstract templates for the graphic representation of a grapheme</w:t>
      </w:r>
    </w:p>
    <w:p w14:paraId="6E5EE308" w14:textId="77777777" w:rsidR="00EF050B" w:rsidRDefault="00EF050B" w:rsidP="00EF050B">
      <w:pPr>
        <w:pStyle w:val="Lista2"/>
      </w:pPr>
      <w:r>
        <w:rPr>
          <w:b/>
          <w:bCs/>
        </w:rPr>
        <w:t>graphemic allographs</w:t>
      </w:r>
      <w:r>
        <w:t xml:space="preserve"> are conceptually distinct alternative basic shapes that can render a particular grapheme, such as the renditions of the grapheme &lt;r&gt; in the Devanagari glyphs |</w:t>
      </w:r>
      <w:r w:rsidRPr="000D0902">
        <w:rPr>
          <w:rStyle w:val="ForeignDevanagariScript"/>
          <w:rFonts w:hint="cs"/>
          <w:cs/>
        </w:rPr>
        <w:t>र</w:t>
      </w:r>
      <w:r>
        <w:t>|,</w:t>
      </w:r>
      <w:r>
        <w:rPr>
          <w:rFonts w:hint="cs"/>
          <w:cs/>
          <w:lang w:bidi="sa-IN"/>
        </w:rPr>
        <w:t xml:space="preserve"> </w:t>
      </w:r>
      <w:r>
        <w:t>|</w:t>
      </w:r>
      <w:r w:rsidRPr="000D0902">
        <w:rPr>
          <w:rStyle w:val="ForeignDevanagariScript"/>
          <w:rFonts w:hint="cs"/>
          <w:cs/>
        </w:rPr>
        <w:t>र्क</w:t>
      </w:r>
      <w:r>
        <w:t>|,</w:t>
      </w:r>
      <w:r>
        <w:rPr>
          <w:rFonts w:hint="cs"/>
          <w:cs/>
          <w:lang w:bidi="sa-IN"/>
        </w:rPr>
        <w:t xml:space="preserve"> </w:t>
      </w:r>
      <w:r>
        <w:rPr>
          <w:lang w:bidi="sa-IN"/>
        </w:rPr>
        <w:t xml:space="preserve">and </w:t>
      </w:r>
      <w:r>
        <w:t>|</w:t>
      </w:r>
      <w:r w:rsidRPr="000D0902">
        <w:rPr>
          <w:rStyle w:val="ForeignDevanagariScript"/>
          <w:rFonts w:hint="cs"/>
          <w:cs/>
        </w:rPr>
        <w:t>क्र</w:t>
      </w:r>
      <w:r>
        <w:t xml:space="preserve">|, the renditions of the grapheme &lt;u&gt; in Devanagari </w:t>
      </w:r>
      <w:bookmarkStart w:id="27" w:name="_Hlk198540526"/>
      <w:r>
        <w:t>|</w:t>
      </w:r>
      <w:r w:rsidRPr="000D0902">
        <w:rPr>
          <w:rStyle w:val="ForeignDevanagariScript"/>
          <w:cs/>
        </w:rPr>
        <w:t>उ</w:t>
      </w:r>
      <w:r>
        <w:t>| and |</w:t>
      </w:r>
      <w:r w:rsidRPr="000D0902">
        <w:rPr>
          <w:rStyle w:val="ForeignDevanagariScript"/>
          <w:rFonts w:hint="cs"/>
          <w:cs/>
        </w:rPr>
        <w:t>ु</w:t>
      </w:r>
      <w:r>
        <w:t>|</w:t>
      </w:r>
      <w:bookmarkEnd w:id="27"/>
      <w:r>
        <w:t>, and in Latin script the uppercase and lowercase forms of alphabetic letters</w:t>
      </w:r>
    </w:p>
    <w:p w14:paraId="49389A73" w14:textId="77777777" w:rsidR="00EF050B" w:rsidRDefault="00EF050B" w:rsidP="00EF050B">
      <w:pPr>
        <w:pStyle w:val="Lista3"/>
      </w:pPr>
      <w:r>
        <w:t>graphemic allographs may be, but are not required to be, visually similar</w:t>
      </w:r>
    </w:p>
    <w:p w14:paraId="1B8A0106" w14:textId="77777777" w:rsidR="00EF050B" w:rsidRDefault="00EF050B" w:rsidP="00EF050B">
      <w:pPr>
        <w:pStyle w:val="Lista2"/>
      </w:pPr>
      <w:r>
        <w:t>the choice between alternative basic shapes may be determined by a variety of rules and considerations which are part of the writing system but outside the scope of graphemics</w:t>
      </w:r>
    </w:p>
    <w:p w14:paraId="18561574" w14:textId="77777777" w:rsidR="00EF050B" w:rsidRDefault="00EF050B" w:rsidP="00EF050B">
      <w:pPr>
        <w:pStyle w:val="Lista"/>
      </w:pPr>
      <w:r>
        <w:rPr>
          <w:b/>
          <w:bCs/>
        </w:rPr>
        <w:t>graphs</w:t>
      </w:r>
      <w:r>
        <w:t xml:space="preserve"> are concrete graphic signs that instantiate a basic shape</w:t>
      </w:r>
    </w:p>
    <w:p w14:paraId="3981C78D" w14:textId="77777777" w:rsidR="00EF050B" w:rsidRDefault="00EF050B" w:rsidP="00EF050B">
      <w:pPr>
        <w:pStyle w:val="Lista2"/>
      </w:pPr>
      <w:r>
        <w:t>in discussion, graphetic units (graphs as well as glyphs, q.v. below) are represented by their best approximations and enclosed in vertical bars, e.g. |</w:t>
      </w:r>
      <w:r>
        <w:rPr>
          <w:rFonts w:ascii="Old English Text MT" w:hAnsi="Old English Text MT"/>
        </w:rPr>
        <w:t>A</w:t>
      </w:r>
      <w:r>
        <w:t>|, |</w:t>
      </w:r>
      <w:r>
        <w:rPr>
          <w:rFonts w:ascii="Uttara" w:hAnsi="Uttara" w:cs="Uttara"/>
          <w:cs/>
          <w14:ligatures w14:val="all"/>
        </w:rPr>
        <w:t>अ</w:t>
      </w:r>
      <w:r>
        <w:t>|</w:t>
      </w:r>
    </w:p>
    <w:p w14:paraId="42D13FD8" w14:textId="77777777" w:rsidR="00EF050B" w:rsidRDefault="00EF050B" w:rsidP="00EF050B">
      <w:pPr>
        <w:pStyle w:val="Lista2"/>
      </w:pPr>
      <w:r>
        <w:rPr>
          <w:b/>
          <w:bCs/>
        </w:rPr>
        <w:t>graphetic allographs</w:t>
      </w:r>
      <w:r>
        <w:t xml:space="preserve"> are alternative concrete graphs that can instantiate a particular basic shape, such as Devanagari |</w:t>
      </w:r>
      <w:r>
        <w:rPr>
          <w:cs/>
        </w:rPr>
        <w:t>अ</w:t>
      </w:r>
      <w:r>
        <w:t>|, |</w:t>
      </w:r>
      <w:r>
        <w:rPr>
          <w:rFonts w:ascii="Mangal" w:hAnsi="Mangal" w:cs="Mangal" w:hint="cs"/>
          <w:cs/>
          <w14:ligatures w14:val="all"/>
        </w:rPr>
        <w:t>अ</w:t>
      </w:r>
      <w:r>
        <w:t>| and |</w:t>
      </w:r>
      <w:r>
        <w:rPr>
          <w:rFonts w:ascii="Uttara" w:hAnsi="Uttara" w:cs="Uttara"/>
          <w:cs/>
          <w14:ligatures w14:val="all"/>
        </w:rPr>
        <w:t>अ</w:t>
      </w:r>
      <w:r>
        <w:t>| or Latin |A|, |</w:t>
      </w:r>
      <w:r>
        <w:rPr>
          <w:rFonts w:asciiTheme="minorHAnsi" w:hAnsiTheme="minorHAnsi" w:cstheme="minorHAnsi"/>
        </w:rPr>
        <w:t>A</w:t>
      </w:r>
      <w:r>
        <w:t>| and</w:t>
      </w:r>
      <w:r>
        <w:rPr>
          <w:rFonts w:asciiTheme="minorHAnsi" w:hAnsiTheme="minorHAnsi" w:cstheme="minorHAnsi"/>
        </w:rPr>
        <w:t xml:space="preserve"> </w:t>
      </w:r>
      <w:r>
        <w:t>|</w:t>
      </w:r>
      <w:r>
        <w:rPr>
          <w:rFonts w:ascii="Old English Text MT" w:hAnsi="Old English Text MT"/>
        </w:rPr>
        <w:t>A</w:t>
      </w:r>
      <w:r>
        <w:t>|</w:t>
      </w:r>
    </w:p>
    <w:p w14:paraId="708B1037" w14:textId="77777777" w:rsidR="00EF050B" w:rsidRDefault="00EF050B" w:rsidP="00EF050B">
      <w:pPr>
        <w:pStyle w:val="Lista3"/>
      </w:pPr>
      <w:r>
        <w:t>graphetic allographs are always visually similar</w:t>
      </w:r>
    </w:p>
    <w:p w14:paraId="21FA0A83" w14:textId="77777777" w:rsidR="00EF050B" w:rsidRDefault="00EF050B" w:rsidP="00EF050B">
      <w:pPr>
        <w:pStyle w:val="Lista2"/>
      </w:pPr>
      <w:r>
        <w:rPr>
          <w:b/>
          <w:bCs/>
        </w:rPr>
        <w:t>homographs</w:t>
      </w:r>
      <w:r>
        <w:t xml:space="preserve"> are identical (or very similar) graphs which instantiate different basic shapes, such as Latin uppercase &lt;</w:t>
      </w:r>
      <w:proofErr w:type="spellStart"/>
      <w:r>
        <w:t>i</w:t>
      </w:r>
      <w:proofErr w:type="spellEnd"/>
      <w:r>
        <w:t>&gt; |</w:t>
      </w:r>
      <w:r>
        <w:rPr>
          <w:rFonts w:asciiTheme="minorHAnsi" w:hAnsiTheme="minorHAnsi" w:cstheme="minorHAnsi"/>
        </w:rPr>
        <w:t>I</w:t>
      </w:r>
      <w:r>
        <w:t>| and lowercase &lt;l&gt; |</w:t>
      </w:r>
      <w:r>
        <w:rPr>
          <w:rFonts w:asciiTheme="minorHAnsi" w:hAnsiTheme="minorHAnsi" w:cstheme="minorHAnsi"/>
        </w:rPr>
        <w:t>l</w:t>
      </w:r>
      <w:r>
        <w:t>|</w:t>
      </w:r>
    </w:p>
    <w:p w14:paraId="1072193C" w14:textId="77777777" w:rsidR="00EF050B" w:rsidRDefault="00EF050B" w:rsidP="00EF050B">
      <w:pPr>
        <w:pStyle w:val="Lista"/>
      </w:pPr>
      <w:r>
        <w:t xml:space="preserve">a </w:t>
      </w:r>
      <w:r>
        <w:rPr>
          <w:b/>
          <w:bCs/>
          <w:u w:val="single"/>
        </w:rPr>
        <w:t>script</w:t>
      </w:r>
      <w:r>
        <w:t xml:space="preserve"> is a set of conventional graphic signs (basic shapes) which can be used to give visual representation to the elements of a writing system</w:t>
      </w:r>
    </w:p>
    <w:p w14:paraId="043EDDE1" w14:textId="77777777" w:rsidR="00EF050B" w:rsidRDefault="00EF050B" w:rsidP="00EF050B">
      <w:pPr>
        <w:pStyle w:val="Lista2"/>
      </w:pPr>
      <w:r>
        <w:rPr>
          <w:b/>
          <w:bCs/>
        </w:rPr>
        <w:t>Latin script</w:t>
      </w:r>
      <w:r>
        <w:t xml:space="preserve"> is the family of alphabetic scripts used for writing most European and many other languages</w:t>
      </w:r>
    </w:p>
    <w:p w14:paraId="7AD2B45C" w14:textId="77777777" w:rsidR="00EF050B" w:rsidRDefault="00EF050B" w:rsidP="00EF050B">
      <w:pPr>
        <w:pStyle w:val="Lista2"/>
        <w:rPr>
          <w:b/>
          <w:bCs/>
        </w:rPr>
      </w:pPr>
      <w:r>
        <w:rPr>
          <w:b/>
          <w:bCs/>
        </w:rPr>
        <w:t>Indic script</w:t>
      </w:r>
      <w:r>
        <w:t xml:space="preserve"> is the family of </w:t>
      </w:r>
      <w:proofErr w:type="spellStart"/>
      <w:r>
        <w:t>abugidic</w:t>
      </w:r>
      <w:proofErr w:type="spellEnd"/>
      <w:r>
        <w:t xml:space="preserve"> scripts derived from the Brāhmī script and used for writing most historic South and Southeast Asian languages</w:t>
      </w:r>
    </w:p>
    <w:p w14:paraId="005E3366" w14:textId="77777777" w:rsidR="00EF050B" w:rsidRDefault="00EF050B" w:rsidP="00EF050B">
      <w:pPr>
        <w:pStyle w:val="Lista"/>
      </w:pPr>
      <w:r>
        <w:rPr>
          <w:b/>
          <w:bCs/>
          <w:u w:val="single"/>
        </w:rPr>
        <w:t>characters</w:t>
      </w:r>
      <w:r>
        <w:t xml:space="preserve"> are the minimal (indivisible) formal units of a writing system</w:t>
      </w:r>
    </w:p>
    <w:p w14:paraId="38E67AD7" w14:textId="77777777" w:rsidR="00EF050B" w:rsidRDefault="00EF050B" w:rsidP="00EF050B">
      <w:pPr>
        <w:pStyle w:val="Lista2"/>
      </w:pPr>
      <w:r>
        <w:t xml:space="preserve">in discussion, characters are not enclosed by any kind of bracket and may be represented in any script depending on the needs of the context, including (italicised) transliteration for Indic characters, e.g. A, </w:t>
      </w:r>
      <w:r>
        <w:rPr>
          <w:rFonts w:hint="cs"/>
          <w:cs/>
          <w:lang w:val="de-DE"/>
        </w:rPr>
        <w:t>क</w:t>
      </w:r>
      <w:r>
        <w:t xml:space="preserve">, </w:t>
      </w:r>
      <w:r>
        <w:rPr>
          <w:i/>
          <w:iCs/>
        </w:rPr>
        <w:t>ka</w:t>
      </w:r>
    </w:p>
    <w:p w14:paraId="7D035914" w14:textId="77777777" w:rsidR="00EF050B" w:rsidRDefault="00EF050B" w:rsidP="00EF050B">
      <w:pPr>
        <w:pStyle w:val="Lista2"/>
      </w:pPr>
      <w:r>
        <w:t xml:space="preserve">a </w:t>
      </w:r>
      <w:r>
        <w:rPr>
          <w:b/>
          <w:bCs/>
        </w:rPr>
        <w:t>simplex character</w:t>
      </w:r>
      <w:r>
        <w:t xml:space="preserve"> is the script equivalent of a single grapheme, such as Latin A and Devanagari </w:t>
      </w:r>
      <w:r>
        <w:rPr>
          <w:rFonts w:hint="cs"/>
          <w:cs/>
          <w:lang w:bidi="sa-IN"/>
        </w:rPr>
        <w:t>अ</w:t>
      </w:r>
    </w:p>
    <w:p w14:paraId="047D4DBA" w14:textId="77777777" w:rsidR="00EF050B" w:rsidRDefault="00EF050B" w:rsidP="00EF050B">
      <w:pPr>
        <w:pStyle w:val="Lista2"/>
      </w:pPr>
      <w:r>
        <w:t xml:space="preserve">a </w:t>
      </w:r>
      <w:r>
        <w:rPr>
          <w:b/>
          <w:bCs/>
          <w:u w:val="single"/>
        </w:rPr>
        <w:t>complex character</w:t>
      </w:r>
      <w:r>
        <w:t xml:space="preserve"> is a character which corresponds to several graphemes but cannot be separated into its constituent parts, such as Devanagari </w:t>
      </w:r>
      <w:r w:rsidRPr="000D0902">
        <w:rPr>
          <w:rStyle w:val="ForeignDevanagariScript"/>
          <w:rFonts w:hint="cs"/>
          <w:cs/>
        </w:rPr>
        <w:t>क</w:t>
      </w:r>
      <w:r>
        <w:t xml:space="preserve"> or </w:t>
      </w:r>
      <w:r w:rsidRPr="000D0902">
        <w:rPr>
          <w:rStyle w:val="ForeignDevanagariScript"/>
          <w:rFonts w:hint="cs"/>
          <w:cs/>
        </w:rPr>
        <w:t>र्द्धे</w:t>
      </w:r>
    </w:p>
    <w:p w14:paraId="561B9CFB" w14:textId="77777777" w:rsidR="00EF050B" w:rsidRDefault="00EF050B" w:rsidP="00EF050B">
      <w:pPr>
        <w:pStyle w:val="Lista2"/>
      </w:pPr>
      <w:r>
        <w:t xml:space="preserve">a </w:t>
      </w:r>
      <w:r>
        <w:rPr>
          <w:b/>
          <w:bCs/>
          <w:u w:val="single"/>
        </w:rPr>
        <w:t>conjunct</w:t>
      </w:r>
      <w:r>
        <w:t xml:space="preserve"> or </w:t>
      </w:r>
      <w:r>
        <w:rPr>
          <w:b/>
          <w:bCs/>
        </w:rPr>
        <w:t>ligature</w:t>
      </w:r>
      <w:r>
        <w:t xml:space="preserve"> is a particular kind of complex character in the Indic writing system, which involves more than one consonant</w:t>
      </w:r>
    </w:p>
    <w:p w14:paraId="7C621CCD" w14:textId="77777777" w:rsidR="00EF050B" w:rsidRDefault="00EF050B" w:rsidP="00EF050B">
      <w:pPr>
        <w:pStyle w:val="Lista3"/>
      </w:pPr>
      <w:r>
        <w:t>note that ‘ligature’ has a different meaning in Latin typography</w:t>
      </w:r>
    </w:p>
    <w:p w14:paraId="5AF7D996" w14:textId="77777777" w:rsidR="00EF050B" w:rsidRDefault="00EF050B" w:rsidP="00EF050B">
      <w:pPr>
        <w:pStyle w:val="Lista2"/>
      </w:pPr>
      <w:r>
        <w:t xml:space="preserve">a </w:t>
      </w:r>
      <w:r>
        <w:rPr>
          <w:b/>
          <w:bCs/>
          <w:u w:val="single"/>
        </w:rPr>
        <w:t>character component</w:t>
      </w:r>
      <w:r>
        <w:t xml:space="preserve"> is a grapheme which manifests as part of a complex character; thus, the components of </w:t>
      </w:r>
      <w:r w:rsidRPr="000D0902">
        <w:rPr>
          <w:rStyle w:val="ForeignDevanagariScript"/>
          <w:rFonts w:hint="cs"/>
          <w:cs/>
        </w:rPr>
        <w:t>र्द्धे</w:t>
      </w:r>
      <w:r>
        <w:t xml:space="preserve"> are &lt;r&gt;, &lt;d&gt;, &lt;dh&gt; and &lt;e&gt;</w:t>
      </w:r>
    </w:p>
    <w:p w14:paraId="716325BB" w14:textId="77777777" w:rsidR="00EF050B" w:rsidRDefault="00EF050B" w:rsidP="00EF050B">
      <w:pPr>
        <w:pStyle w:val="Lista2"/>
      </w:pPr>
      <w:r>
        <w:t xml:space="preserve">an </w:t>
      </w:r>
      <w:r>
        <w:rPr>
          <w:b/>
          <w:bCs/>
          <w:u w:val="single"/>
        </w:rPr>
        <w:t>alphabetic character</w:t>
      </w:r>
      <w:r>
        <w:t xml:space="preserve"> is a character (in any phonographic writing system) that corresponds to a grapheme representing a phoneme</w:t>
      </w:r>
    </w:p>
    <w:p w14:paraId="03AB79C3" w14:textId="77777777" w:rsidR="00EF050B" w:rsidRDefault="00EF050B" w:rsidP="00EF050B">
      <w:pPr>
        <w:pStyle w:val="Lista2"/>
      </w:pPr>
      <w:r>
        <w:t xml:space="preserve">a </w:t>
      </w:r>
      <w:r>
        <w:rPr>
          <w:b/>
          <w:bCs/>
        </w:rPr>
        <w:t>non-alphabetic character</w:t>
      </w:r>
      <w:r>
        <w:t xml:space="preserve"> is any other kind of character, including in particular numeral signs (also known as ciphers) and punctuation marks</w:t>
      </w:r>
    </w:p>
    <w:p w14:paraId="646AE702" w14:textId="77777777" w:rsidR="00EF050B" w:rsidRDefault="00EF050B" w:rsidP="00EF050B">
      <w:pPr>
        <w:pStyle w:val="Lista2"/>
      </w:pPr>
      <w:r>
        <w:t xml:space="preserve">a </w:t>
      </w:r>
      <w:r>
        <w:rPr>
          <w:b/>
          <w:bCs/>
        </w:rPr>
        <w:t>letter</w:t>
      </w:r>
      <w:r>
        <w:t xml:space="preserve"> is an alphabetic character of an alphabetic writing system</w:t>
      </w:r>
    </w:p>
    <w:p w14:paraId="742D2844" w14:textId="77777777" w:rsidR="00EF050B" w:rsidRDefault="00EF050B" w:rsidP="00EF050B">
      <w:pPr>
        <w:pStyle w:val="Lista"/>
        <w:rPr>
          <w:b/>
          <w:bCs/>
        </w:rPr>
      </w:pPr>
      <w:r>
        <w:rPr>
          <w:b/>
          <w:bCs/>
          <w:u w:val="single"/>
        </w:rPr>
        <w:t>glyphs</w:t>
      </w:r>
      <w:r>
        <w:t xml:space="preserve"> are the graphic instantiations of characters</w:t>
      </w:r>
    </w:p>
    <w:p w14:paraId="036EB22A" w14:textId="77777777" w:rsidR="00EF050B" w:rsidRDefault="00EF050B" w:rsidP="00EF050B">
      <w:pPr>
        <w:pStyle w:val="Lista2"/>
      </w:pPr>
      <w:r>
        <w:t>glyphs that instantiate simplex characters are graphs, e.g. |</w:t>
      </w:r>
      <w:r>
        <w:rPr>
          <w:cs/>
        </w:rPr>
        <w:t>अ</w:t>
      </w:r>
      <w:r>
        <w:t>|, |A|</w:t>
      </w:r>
    </w:p>
    <w:p w14:paraId="48B5B9AB" w14:textId="77777777" w:rsidR="00EF050B" w:rsidRDefault="00EF050B" w:rsidP="00EF050B">
      <w:pPr>
        <w:pStyle w:val="Lista2"/>
      </w:pPr>
      <w:r>
        <w:t xml:space="preserve">glyphs that instantiate complex characters are combinations of graphs, e.g. </w:t>
      </w:r>
      <w:r w:rsidRPr="000D0902">
        <w:rPr>
          <w:rStyle w:val="ForeignDevanagariScript"/>
          <w:rFonts w:hint="cs"/>
          <w:cs/>
        </w:rPr>
        <w:t>र्द्धे</w:t>
      </w:r>
    </w:p>
    <w:p w14:paraId="7EA0A8BD" w14:textId="77777777" w:rsidR="00EF050B" w:rsidRDefault="00EF050B" w:rsidP="00EF050B">
      <w:pPr>
        <w:pStyle w:val="Lista2"/>
      </w:pPr>
      <w:r>
        <w:t xml:space="preserve">a </w:t>
      </w:r>
      <w:r>
        <w:rPr>
          <w:b/>
          <w:bCs/>
        </w:rPr>
        <w:t>glyph component</w:t>
      </w:r>
      <w:r>
        <w:t xml:space="preserve"> is the graphic instantiation of a character component, e.g. the graphs corresponding to &lt;r&gt;, &lt;d&gt;, &lt;dh&gt; and &lt;e&gt; in </w:t>
      </w:r>
      <w:r w:rsidRPr="000D0902">
        <w:rPr>
          <w:rStyle w:val="ForeignDevanagariScript"/>
          <w:rFonts w:hint="cs"/>
          <w:cs/>
        </w:rPr>
        <w:t>र्द्धे</w:t>
      </w:r>
    </w:p>
    <w:p w14:paraId="74764FC5" w14:textId="77777777" w:rsidR="00EF050B" w:rsidRDefault="00EF050B" w:rsidP="00EF050B">
      <w:pPr>
        <w:pStyle w:val="Lista2"/>
      </w:pPr>
      <w:r>
        <w:t xml:space="preserve">a </w:t>
      </w:r>
      <w:r>
        <w:rPr>
          <w:b/>
          <w:bCs/>
          <w:u w:val="single"/>
        </w:rPr>
        <w:t>marker</w:t>
      </w:r>
      <w:r>
        <w:t xml:space="preserve"> is a glyph component that cannot be used independently but can be combined with an independently usable glyph to modify the phonemic information denoted by it</w:t>
      </w:r>
    </w:p>
    <w:p w14:paraId="79DF352B" w14:textId="77777777" w:rsidR="00EF050B" w:rsidRDefault="00EF050B" w:rsidP="00EF050B">
      <w:pPr>
        <w:pStyle w:val="Lista3"/>
      </w:pPr>
      <w:r>
        <w:t>this covers the graphic manifestations of dependent vowels and the explicit vowel killer (</w:t>
      </w:r>
      <w:proofErr w:type="spellStart"/>
      <w:r>
        <w:rPr>
          <w:rStyle w:val="ForeignIndic"/>
        </w:rPr>
        <w:t>virāma</w:t>
      </w:r>
      <w:proofErr w:type="spellEnd"/>
      <w:r>
        <w:t>)</w:t>
      </w:r>
    </w:p>
    <w:p w14:paraId="606B6BE6" w14:textId="35441E1C" w:rsidR="00EF050B" w:rsidRPr="00411F1D" w:rsidRDefault="00EF050B" w:rsidP="00BE021C">
      <w:pPr>
        <w:pStyle w:val="Lista2"/>
        <w:rPr>
          <w:lang w:eastAsia="en-US" w:bidi="ar-SA"/>
        </w:rPr>
      </w:pPr>
      <w:r>
        <w:lastRenderedPageBreak/>
        <w:t xml:space="preserve">a </w:t>
      </w:r>
      <w:r w:rsidRPr="00EF050B">
        <w:rPr>
          <w:b/>
          <w:bCs/>
          <w:u w:val="single"/>
        </w:rPr>
        <w:t>stroke</w:t>
      </w:r>
      <w:r>
        <w:t xml:space="preserve"> is any identifiable graphic element that may be referred to in a palaeographic discussion, but is not itself associated with a grapheme</w:t>
      </w:r>
    </w:p>
    <w:p w14:paraId="44B9AE1D" w14:textId="77777777" w:rsidR="00890876" w:rsidRDefault="00890876" w:rsidP="001301FB">
      <w:pPr>
        <w:pStyle w:val="Cmsor1"/>
      </w:pPr>
      <w:bookmarkStart w:id="28" w:name="_Ref199757349"/>
      <w:r>
        <w:lastRenderedPageBreak/>
        <w:t>Theoretical background and terminology</w:t>
      </w:r>
      <w:bookmarkEnd w:id="28"/>
    </w:p>
    <w:p w14:paraId="22597497" w14:textId="04C5A80C" w:rsidR="00890876" w:rsidRDefault="00890876" w:rsidP="00890876">
      <w:bookmarkStart w:id="29" w:name="_Ref199150822"/>
      <w:r>
        <w:t xml:space="preserve">The study of written language, like many </w:t>
      </w:r>
      <w:r w:rsidR="00411F1D">
        <w:t>areas</w:t>
      </w:r>
      <w:r>
        <w:t xml:space="preserve">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sidR="001301FB" w:rsidRPr="001301FB">
        <w:rPr>
          <w:rFonts w:cs="Gentium Plus"/>
        </w:rPr>
        <w:t>(</w:t>
      </w:r>
      <w:proofErr w:type="spellStart"/>
      <w:r w:rsidR="001301FB" w:rsidRPr="001301FB">
        <w:rPr>
          <w:rFonts w:cs="Gentium Plus"/>
        </w:rPr>
        <w:t>Meletis</w:t>
      </w:r>
      <w:proofErr w:type="spellEnd"/>
      <w:r w:rsidR="001301FB" w:rsidRPr="001301FB">
        <w:rPr>
          <w:rFonts w:cs="Gentium Plus"/>
        </w:rPr>
        <w:t xml:space="preserve"> 2020a, 3)</w:t>
      </w:r>
      <w:r>
        <w:fldChar w:fldCharType="end"/>
      </w:r>
      <w:r>
        <w:t xml:space="preserve">. Many scholars of writing have worked exclusively or primarily with alphabetic </w:t>
      </w:r>
      <w:r w:rsidR="00411F1D">
        <w:t>writing</w:t>
      </w:r>
      <w:r>
        <w:t xml:space="preserve">, enabling them to ignore features of other writing systems that cannot be readily explained in their terms. We in turn are concerned specifically with the transliteration of Indic </w:t>
      </w:r>
      <w:r w:rsidR="00411F1D">
        <w:t>writing systems</w:t>
      </w:r>
      <w:r>
        <w:t xml:space="preserve"> to </w:t>
      </w:r>
      <w:r w:rsidR="00411F1D">
        <w:t xml:space="preserve">a </w:t>
      </w:r>
      <w:r>
        <w:t xml:space="preserve">Roman </w:t>
      </w:r>
      <w:r w:rsidR="00411F1D">
        <w:t>one</w:t>
      </w:r>
      <w:r>
        <w:t xml:space="preserv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w:t>
      </w:r>
      <w:r w:rsidR="00411F1D">
        <w:t>F</w:t>
      </w:r>
      <w:r>
        <w:t>or future reference</w:t>
      </w:r>
      <w:r w:rsidR="00411F1D">
        <w:t xml:space="preserve">, the </w:t>
      </w:r>
      <w:r w:rsidR="00411F1D">
        <w:t>list of quick-and-dirty definitions</w:t>
      </w:r>
      <w:r w:rsidR="00411F1D">
        <w:t xml:space="preserve"> §</w:t>
      </w:r>
      <w:r w:rsidR="00411F1D">
        <w:fldChar w:fldCharType="begin"/>
      </w:r>
      <w:r w:rsidR="00411F1D">
        <w:instrText xml:space="preserve"> REF _Ref199757286 \r \h </w:instrText>
      </w:r>
      <w:r w:rsidR="00411F1D">
        <w:fldChar w:fldCharType="separate"/>
      </w:r>
      <w:r w:rsidR="00EF050B">
        <w:t>1.5</w:t>
      </w:r>
      <w:r w:rsidR="00411F1D">
        <w:fldChar w:fldCharType="end"/>
      </w:r>
      <w:r w:rsidR="00411F1D">
        <w:t xml:space="preserve"> shall suffice</w:t>
      </w:r>
      <w:r>
        <w:t>.</w:t>
      </w:r>
    </w:p>
    <w:p w14:paraId="5CDA8777" w14:textId="77777777" w:rsidR="00890876" w:rsidRDefault="00890876" w:rsidP="00890876">
      <w:pPr>
        <w:pStyle w:val="Cmsor2"/>
      </w:pPr>
      <w:r>
        <w:t>Scripts and writing systems</w:t>
      </w:r>
    </w:p>
    <w:p w14:paraId="468BCC6D" w14:textId="4651AE0C" w:rsidR="00890876" w:rsidRDefault="00890876" w:rsidP="00890876">
      <w:r>
        <w:t xml:space="preserve">We start from the premise that </w:t>
      </w:r>
      <w:r>
        <w:rPr>
          <w:b/>
          <w:bCs/>
        </w:rPr>
        <w:t>writing</w:t>
      </w:r>
      <w:r>
        <w:t xml:space="preserve"> is essentially </w:t>
      </w:r>
      <w:r>
        <w:rPr>
          <w:i/>
          <w:iCs/>
        </w:rPr>
        <w:t>glottography</w:t>
      </w:r>
      <w:r>
        <w:t>, meaning the graphic representation of language.</w:t>
      </w:r>
      <w:r w:rsidRPr="00BF7B0E">
        <w:rPr>
          <w:rStyle w:val="Lbjegyzet-hivatkozs"/>
        </w:rPr>
        <w:footnoteReference w:id="4"/>
      </w:r>
      <w:r>
        <w:t xml:space="preserve"> A </w:t>
      </w:r>
      <w:r>
        <w:rPr>
          <w:b/>
          <w:bCs/>
        </w:rPr>
        <w:t>script</w:t>
      </w:r>
      <w:r>
        <w:t xml:space="preserve"> is an inventory of graphic signs which can be used </w:t>
      </w:r>
      <w:r w:rsidR="00E0440D">
        <w:t>conventional</w:t>
      </w:r>
      <w:r w:rsidR="00E0440D">
        <w:t>ly</w:t>
      </w:r>
      <w:r w:rsidR="00E0440D">
        <w:t xml:space="preserve"> </w:t>
      </w:r>
      <w:r>
        <w:t xml:space="preserve">for the </w:t>
      </w:r>
      <w:r w:rsidR="00E0440D">
        <w:t>graphic</w:t>
      </w:r>
      <w:r>
        <w:t xml:space="preserve"> representation of linguistic information. A </w:t>
      </w:r>
      <w:r>
        <w:rPr>
          <w:b/>
          <w:bCs/>
        </w:rPr>
        <w:t>writing system</w:t>
      </w:r>
      <w:r>
        <w:t xml:space="preserve"> is a system of rules governing how certain aspects of a particular language can be recorded by means of a particular script.</w:t>
      </w:r>
      <w:r w:rsidRPr="00BF7B0E">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sidRPr="00BF7B0E">
        <w:rPr>
          <w:rStyle w:val="Lbjegyzet-hivatkozs"/>
        </w:rPr>
        <w:footnoteReference w:id="6"/>
      </w:r>
      <w:r>
        <w:t xml:space="preserve"> </w:t>
      </w:r>
    </w:p>
    <w:p w14:paraId="7C2E5686" w14:textId="76AAB30E" w:rsidR="00890876" w:rsidRDefault="00890876" w:rsidP="00E0440D">
      <w:pPr>
        <w:ind w:firstLine="567"/>
      </w:pPr>
      <w:r>
        <w:t xml:space="preserve">We hasten to add that the word “particular” in this statement may be understood at different points on a scale of concreteness. Indeed, </w:t>
      </w:r>
      <w:r w:rsidR="00E0440D">
        <w:t>to speak</w:t>
      </w:r>
      <w:r>
        <w:t xml:space="preserve"> in terms like “the system for writing English in the Roman script,” as current grapholinguistic theorists do, is already a generalisation relative to more specific systems.</w:t>
      </w:r>
      <w:r w:rsidR="00E0440D">
        <w:rPr>
          <w:rStyle w:val="Lbjegyzet-hivatkozs"/>
        </w:rPr>
        <w:footnoteReference w:id="7"/>
      </w:r>
      <w:r>
        <w:t xml:space="preserve"> Accordingly, we also endorse sweeping generalisations such as </w:t>
      </w:r>
      <w:r w:rsidRPr="00E0440D">
        <w:rPr>
          <w:b/>
          <w:bCs/>
        </w:rPr>
        <w:t>Indic script</w:t>
      </w:r>
      <w:r>
        <w:t xml:space="preserve"> for all of the Brāhmī-derived scripts and </w:t>
      </w:r>
      <w:r w:rsidRPr="00E0440D">
        <w:rPr>
          <w:b/>
          <w:bCs/>
        </w:rPr>
        <w:t>Roman script</w:t>
      </w:r>
      <w:r>
        <w:t xml:space="preserve"> for all of the Latin-derived scripts,</w:t>
      </w:r>
      <w:r w:rsidRPr="00BF7B0E">
        <w:rPr>
          <w:rStyle w:val="Lbjegyzet-hivatkozs"/>
        </w:rPr>
        <w:footnoteReference w:id="8"/>
      </w:r>
      <w:r>
        <w:t xml:space="preserve"> and likewise </w:t>
      </w:r>
      <w:r w:rsidRPr="00E0440D">
        <w:rPr>
          <w:b/>
          <w:bCs/>
        </w:rPr>
        <w:t>Indic writing system</w:t>
      </w:r>
      <w:r>
        <w:t xml:space="preserve"> and </w:t>
      </w:r>
      <w:r w:rsidRPr="00E0440D">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18BA4639" w14:textId="77777777" w:rsidR="00890876" w:rsidRDefault="00890876" w:rsidP="00890876">
      <w:pPr>
        <w:pStyle w:val="Cmsor3"/>
      </w:pPr>
      <w:bookmarkStart w:id="30" w:name="_Toc199757533"/>
      <w:r>
        <w:t>Writing system typology</w:t>
      </w:r>
      <w:bookmarkEnd w:id="30"/>
    </w:p>
    <w:p w14:paraId="3D24AFC8" w14:textId="1E7EA0BF" w:rsidR="00890876" w:rsidRDefault="00890876" w:rsidP="00890876">
      <w:r>
        <w:t xml:space="preserve">Writing systems typically establish correspondences between graphic signs and linguistic units of a particular kind. We shall refer to this as the </w:t>
      </w:r>
      <w:r w:rsidRPr="00E0440D">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sidR="001301FB" w:rsidRPr="001301FB">
        <w:rPr>
          <w:rFonts w:cs="Gentium Plus"/>
          <w:kern w:val="0"/>
          <w:szCs w:val="24"/>
        </w:rPr>
        <w:t>(</w:t>
      </w:r>
      <w:proofErr w:type="spellStart"/>
      <w:r w:rsidR="001301FB" w:rsidRPr="001301FB">
        <w:rPr>
          <w:rFonts w:cs="Gentium Plus"/>
          <w:kern w:val="0"/>
          <w:szCs w:val="24"/>
        </w:rPr>
        <w:t>Meletis</w:t>
      </w:r>
      <w:proofErr w:type="spellEnd"/>
      <w:r w:rsidR="001301FB" w:rsidRPr="001301FB">
        <w:rPr>
          <w:rFonts w:cs="Gentium Plus"/>
          <w:kern w:val="0"/>
          <w:szCs w:val="24"/>
        </w:rPr>
        <w:t xml:space="preserve"> and </w:t>
      </w:r>
      <w:proofErr w:type="spellStart"/>
      <w:r w:rsidR="001301FB" w:rsidRPr="001301FB">
        <w:rPr>
          <w:rFonts w:cs="Gentium Plus"/>
          <w:kern w:val="0"/>
          <w:szCs w:val="24"/>
        </w:rPr>
        <w:t>Dürscheid</w:t>
      </w:r>
      <w:proofErr w:type="spellEnd"/>
      <w:r w:rsidR="001301FB" w:rsidRPr="001301FB">
        <w:rPr>
          <w:rFonts w:cs="Gentium Plus"/>
          <w:kern w:val="0"/>
          <w:szCs w:val="24"/>
        </w:rPr>
        <w:t xml:space="preserve"> 2022, 212, 216)</w:t>
      </w:r>
      <w:r>
        <w:fldChar w:fldCharType="end"/>
      </w:r>
      <w:r>
        <w:t xml:space="preserve">. The writing systems we are concerned with are </w:t>
      </w:r>
      <w:r w:rsidRPr="007D1596">
        <w:rPr>
          <w:b/>
          <w:bCs/>
        </w:rPr>
        <w:t>phonographic</w:t>
      </w:r>
      <w:r>
        <w:t xml:space="preserve">, meaning that they </w:t>
      </w:r>
      <w:r>
        <w:lastRenderedPageBreak/>
        <w:t>predominantly record speech sounds.</w:t>
      </w:r>
      <w:r w:rsidRPr="00BF7B0E">
        <w:rPr>
          <w:rStyle w:val="Lbjegyzet-hivatkozs"/>
        </w:rPr>
        <w:footnoteReference w:id="9"/>
      </w:r>
      <w:r>
        <w:t xml:space="preserve"> Phonographic writing systems may be further classified as alphabetic, aksharic, abjadic or syllabic. An </w:t>
      </w:r>
      <w:r w:rsidRPr="007D1596">
        <w:rPr>
          <w:b/>
          <w:bCs/>
          <w:lang w:bidi="sa-IN"/>
        </w:rPr>
        <w:t>alphabetic</w:t>
      </w:r>
      <w:r>
        <w:rPr>
          <w:lang w:bidi="sa-IN"/>
        </w:rPr>
        <w:t xml:space="preserve"> writing system — such as the Roman one — ideally matches each and every phoneme of the language to exactly one freely combinable graphic sign of the script. An </w:t>
      </w:r>
      <w:r w:rsidRPr="007D1596">
        <w:rPr>
          <w:b/>
          <w:bCs/>
          <w:lang w:bidi="sa-IN"/>
        </w:rPr>
        <w:t>aksharic</w:t>
      </w:r>
      <w:r w:rsidRPr="00BF7B0E">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rsidR="009A77F1">
        <w:t>§</w:t>
      </w:r>
      <w:r w:rsidR="009A77F1">
        <w:fldChar w:fldCharType="begin"/>
      </w:r>
      <w:r w:rsidR="009A77F1">
        <w:instrText xml:space="preserve"> REF _Ref199758726 \r \h </w:instrText>
      </w:r>
      <w:r w:rsidR="009A77F1">
        <w:fldChar w:fldCharType="separate"/>
      </w:r>
      <w:r w:rsidR="009A77F1">
        <w:t>2.4.1</w:t>
      </w:r>
      <w:r w:rsidR="009A77F1">
        <w:fldChar w:fldCharType="end"/>
      </w:r>
      <w:r>
        <w:t xml:space="preserve">), each of which consists of a primary sign and zero or more dependent signs. The latter prominently include signs for postconsonantal vowels and secondary forms of consonant signs for use in consonant clusters. Regular characters </w:t>
      </w:r>
      <w:r w:rsidR="009A77F1">
        <w:t>based on</w:t>
      </w:r>
      <w:r>
        <w:t xml:space="preserve"> a primary consonantal sign imply an inherent vowel which has no overt graphic representation.</w:t>
      </w:r>
      <w:r w:rsidRPr="00BF7B0E">
        <w:rPr>
          <w:rStyle w:val="Lbjegyzet-hivatkozs"/>
        </w:rPr>
        <w:footnoteReference w:id="11"/>
      </w:r>
    </w:p>
    <w:p w14:paraId="4378528A" w14:textId="00F72A64" w:rsidR="00890876" w:rsidRDefault="00890876" w:rsidP="002777EF">
      <w:pPr>
        <w:ind w:firstLine="567"/>
      </w:pPr>
      <w:r>
        <w:t xml:space="preserve">Our primary concern here is with alphabetic and aksharic writing systems, but cursory references to other systems will be made in the discussion that follows. In a nutshell, the key feature of </w:t>
      </w:r>
      <w:r w:rsidRPr="00EA777C">
        <w:rPr>
          <w:b/>
          <w:bCs/>
        </w:rPr>
        <w:t>abjadic</w:t>
      </w:r>
      <w:r>
        <w:t xml:space="preserve"> systems — as the Arabic one — is that not all of the relevant language’s phonemes are represented in writing: typically only the consonants are written. Unlike all of these, </w:t>
      </w:r>
      <w:r w:rsidRPr="00EA777C">
        <w:rPr>
          <w:b/>
          <w:bCs/>
        </w:rPr>
        <w:t>syllabic</w:t>
      </w:r>
      <w:r>
        <w:t xml:space="preserve"> (or </w:t>
      </w:r>
      <w:proofErr w:type="spellStart"/>
      <w:r>
        <w:t>syllabographic</w:t>
      </w:r>
      <w:proofErr w:type="spellEnd"/>
      <w:r>
        <w:t>) systems — like the Japanese kana systems — employ signs that represent clusters of speech sounds (syllables),</w:t>
      </w:r>
      <w:r w:rsidRPr="00BF7B0E">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sidR="001301FB" w:rsidRPr="001301FB">
        <w:rPr>
          <w:rFonts w:cs="Gentium Plus"/>
          <w:kern w:val="0"/>
          <w:szCs w:val="24"/>
        </w:rPr>
        <w:t>(</w:t>
      </w:r>
      <w:proofErr w:type="spellStart"/>
      <w:r w:rsidR="001301FB" w:rsidRPr="001301FB">
        <w:rPr>
          <w:rFonts w:cs="Gentium Plus"/>
          <w:kern w:val="0"/>
          <w:szCs w:val="24"/>
        </w:rPr>
        <w:t>Coulmas</w:t>
      </w:r>
      <w:proofErr w:type="spellEnd"/>
      <w:r w:rsidR="001301FB" w:rsidRPr="001301FB">
        <w:rPr>
          <w:rFonts w:cs="Gentium Plus"/>
          <w:kern w:val="0"/>
          <w:szCs w:val="24"/>
        </w:rPr>
        <w:t xml:space="preserve"> 2003, 40–41)</w:t>
      </w:r>
      <w:r>
        <w:fldChar w:fldCharType="end"/>
      </w:r>
      <w:r>
        <w:t xml:space="preserve">, while more recently the term </w:t>
      </w:r>
      <w:proofErr w:type="spellStart"/>
      <w:r>
        <w:rPr>
          <w:i/>
          <w:iCs/>
        </w:rPr>
        <w:t>morphographic</w:t>
      </w:r>
      <w:proofErr w:type="spellEnd"/>
      <w:r>
        <w:t>, ‘morpheme-writing’ has gained ground.</w:t>
      </w:r>
      <w:r w:rsidRPr="00BF7B0E">
        <w:rPr>
          <w:rStyle w:val="Lbjegyzet-hivatkozs"/>
        </w:rPr>
        <w:footnoteReference w:id="13"/>
      </w:r>
    </w:p>
    <w:p w14:paraId="7A034B86" w14:textId="77777777" w:rsidR="00890876" w:rsidRDefault="00890876" w:rsidP="00890876">
      <w:pPr>
        <w:pStyle w:val="Cmsor2"/>
      </w:pPr>
      <w:r>
        <w:t>Conversion between writing systems</w:t>
      </w:r>
    </w:p>
    <w:p w14:paraId="6B755A40" w14:textId="77777777" w:rsidR="00890876" w:rsidRDefault="00890876" w:rsidP="00890876">
      <w:pPr>
        <w:pStyle w:val="Cmsor3"/>
      </w:pPr>
      <w:bookmarkStart w:id="31" w:name="_Toc199757534"/>
      <w:r>
        <w:t>Transliteration and transcription</w:t>
      </w:r>
      <w:bookmarkEnd w:id="29"/>
      <w:bookmarkEnd w:id="31"/>
    </w:p>
    <w:p w14:paraId="10142BC9" w14:textId="011999F3" w:rsidR="00890876" w:rsidRDefault="00890876" w:rsidP="00890876">
      <w:r>
        <w:t>For the conversion of one writing system to another,</w:t>
      </w:r>
      <w:r w:rsidRPr="00BF7B0E">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sidRPr="00BF7B0E">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sidRPr="00E66428">
        <w:rPr>
          <w:rStyle w:val="Foreign"/>
        </w:rPr>
        <w:t>baladeva</w:t>
      </w:r>
      <w:r>
        <w:t xml:space="preserve">. The term </w:t>
      </w:r>
      <w:r w:rsidRPr="00531E96">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sidR="001301FB" w:rsidRPr="001301FB">
        <w:rPr>
          <w:rFonts w:cs="Gentium Plus"/>
        </w:rPr>
        <w:t>(Wellisch 1978, 18)</w:t>
      </w:r>
      <w:r>
        <w:fldChar w:fldCharType="end"/>
      </w:r>
      <w:r>
        <w:t>.</w:t>
      </w:r>
    </w:p>
    <w:p w14:paraId="70E06C19" w14:textId="77777777" w:rsidR="00890876" w:rsidRPr="00F54FF1" w:rsidRDefault="00890876" w:rsidP="00890876">
      <w:pPr>
        <w:pStyle w:val="Cmsor3"/>
      </w:pPr>
      <w:bookmarkStart w:id="32" w:name="_Toc199757535"/>
      <w:bookmarkStart w:id="33" w:name="_Ref199778666"/>
      <w:r>
        <w:t>The accuracy of transliteration</w:t>
      </w:r>
      <w:bookmarkEnd w:id="32"/>
      <w:bookmarkEnd w:id="33"/>
    </w:p>
    <w:p w14:paraId="6C9FF01E" w14:textId="437E9349" w:rsidR="00890876" w:rsidRDefault="00890876" w:rsidP="00890876">
      <w:r>
        <w:t>Transliteration systems in actual practice include a number of transcription-like features, at least for the sake of pronounceability and ease of acquisition.</w:t>
      </w:r>
      <w:r w:rsidRPr="00BF7B0E">
        <w:rPr>
          <w:rStyle w:val="Lbjegyzet-hivatkozs"/>
        </w:rPr>
        <w:footnoteReference w:id="1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sidR="001301FB" w:rsidRPr="001301FB">
        <w:rPr>
          <w:rFonts w:cs="Gentium Plus"/>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Pr="00061C63">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sidR="001301FB" w:rsidRPr="001301FB">
        <w:rPr>
          <w:rFonts w:cs="Gentium Plus"/>
        </w:rPr>
        <w:t>(Wellisch 1978, 322)</w:t>
      </w:r>
      <w:r>
        <w:fldChar w:fldCharType="end"/>
      </w:r>
      <w:r>
        <w:t xml:space="preserve"> in order to be fully reversible. </w:t>
      </w: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4ECBA49C" w14:textId="77777777" w:rsidR="00890876" w:rsidRDefault="00890876" w:rsidP="00890876">
      <w:pPr>
        <w:pStyle w:val="Cmsor2"/>
      </w:pPr>
      <w:r>
        <w:t>The elusive grapheme</w:t>
      </w:r>
    </w:p>
    <w:p w14:paraId="7576DC4B" w14:textId="31948A45" w:rsidR="00890876" w:rsidRDefault="00890876" w:rsidP="00890876">
      <w:r>
        <w:rPr>
          <w:lang w:bidi="sa-IN"/>
        </w:rPr>
        <w:t xml:space="preserve">With this, we come to muddier waters. What actually is a grapheme? Wellisch </w:t>
      </w:r>
      <w:r>
        <w:rPr>
          <w:lang w:bidi="sa-IN"/>
        </w:rPr>
        <w:fldChar w:fldCharType="begin"/>
      </w:r>
      <w:r>
        <w:rPr>
          <w:lang w:bidi="sa-IN"/>
        </w:rPr>
        <w:instrText xml:space="preserve"> ADDIN ZOTERO_ITEM CSL_CITATION {"citationID":"1Qk3urXh","properties":{"formattedCitation":"(1978)","plainCitation":"(1978)","noteIndex":0},"citationItems":[{"id":1550,"uris":["http://zotero.org/users/2534519/items/WS2NPWQZ"],"itemData":{"id":1550,"type":"book","abstract":"\"A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H."}],"issued":{"date-parts":[["1978"]]}},"suppress-author":true}],"schema":"https://github.com/citation-style-language/schema/raw/master/csl-citation.json"} </w:instrText>
      </w:r>
      <w:r>
        <w:rPr>
          <w:lang w:bidi="sa-IN"/>
        </w:rPr>
        <w:fldChar w:fldCharType="separate"/>
      </w:r>
      <w:r w:rsidR="001301FB" w:rsidRPr="001301FB">
        <w:rPr>
          <w:rFonts w:cs="Gentium Plus"/>
        </w:rPr>
        <w:t>(1978)</w:t>
      </w:r>
      <w:r>
        <w:rPr>
          <w:lang w:bidi="sa-IN"/>
        </w:rPr>
        <w:fldChar w:fldCharType="end"/>
      </w:r>
      <w:r>
        <w:rPr>
          <w:lang w:bidi="sa-IN"/>
        </w:rPr>
        <w:t>, cited above,</w:t>
      </w:r>
      <w:r>
        <w:t xml:space="preserve"> describes transliteration in terms of graphemes but conveniently neglects to define that concept anywhere in his book. The grapholinguistic literature is replete with mutually incompatible, indeed often contradictory, definitions,</w:t>
      </w:r>
      <w:r w:rsidRPr="00BF7B0E">
        <w:rPr>
          <w:rStyle w:val="Lbjegyzet-hivatkozs"/>
        </w:rPr>
        <w:footnoteReference w:id="17"/>
      </w:r>
      <w:r>
        <w:t xml:space="preserve"> to the extent that some leading theorists question the usefulness of this concept altogether.</w:t>
      </w:r>
      <w:r w:rsidRPr="00BF7B0E">
        <w:rPr>
          <w:rStyle w:val="Lbjegyzet-hivatkozs"/>
        </w:rPr>
        <w:footnoteReference w:id="18"/>
      </w:r>
      <w:r>
        <w:t xml:space="preserve"> In our opinion the concept of the grapheme, if suitably defined, can be productive for grapholinguistics</w:t>
      </w:r>
      <w:r w:rsidR="008909BB">
        <w:t xml:space="preserve"> as an abstract object of scientific inquiry</w:t>
      </w:r>
      <w:r>
        <w:t>, and is certainly relevant for us as the basic unit of transliteration. B</w:t>
      </w:r>
      <w:r w:rsidR="008909BB">
        <w:t>ut b</w:t>
      </w:r>
      <w:r>
        <w:t>efore we can proceed to the grapheme itself, we need to situate it in the conceptual framework of grapholinguistics.</w:t>
      </w:r>
    </w:p>
    <w:p w14:paraId="6BEE3177" w14:textId="77777777" w:rsidR="00890876" w:rsidRDefault="00890876" w:rsidP="00890876">
      <w:pPr>
        <w:pStyle w:val="Cmsor3"/>
      </w:pPr>
      <w:bookmarkStart w:id="34" w:name="_Toc199757536"/>
      <w:bookmarkStart w:id="35" w:name="_Ref199757675"/>
      <w:r>
        <w:t>A sketch of grapholinguistic concepts</w:t>
      </w:r>
      <w:bookmarkEnd w:id="34"/>
      <w:bookmarkEnd w:id="35"/>
    </w:p>
    <w:p w14:paraId="2BEC84C3" w14:textId="5DECAF83" w:rsidR="00890876" w:rsidRDefault="00890876" w:rsidP="00890876">
      <w:r>
        <w:t>A language — as an abstract object of scientific study — may be conceptualised as a system comprised of multiple modules,</w:t>
      </w:r>
      <w:r w:rsidRPr="00BF7B0E">
        <w:rPr>
          <w:rStyle w:val="Lbjegyzet-hivatkozs"/>
        </w:rPr>
        <w:footnoteReference w:id="19"/>
      </w:r>
      <w:r>
        <w:t xml:space="preserve"> primarily of a grammar and a lexicon. The grammatical module includes phonology (the study of speech sounds as contributing to </w:t>
      </w:r>
      <w:r w:rsidR="008909BB">
        <w:t xml:space="preserve">the distinction of </w:t>
      </w:r>
      <w:r>
        <w:t xml:space="preserve">linguistic meaning) and morphology (the study of words and other minimal units which </w:t>
      </w:r>
      <w:r w:rsidR="008909BB">
        <w:t xml:space="preserve">themselves </w:t>
      </w:r>
      <w:r>
        <w:t xml:space="preserve">carry meaning), as well as syntax (the functional behaviour of meaning-bearing units) and semantics (meaning and its expression in general). In the study of several such modules, a fruitful distinction may be made between an </w:t>
      </w:r>
      <w:r w:rsidRPr="00A12F1C">
        <w:rPr>
          <w:b/>
          <w:bCs/>
        </w:rPr>
        <w:t>etic</w:t>
      </w:r>
      <w:r>
        <w:t xml:space="preserve"> and </w:t>
      </w:r>
      <w:r w:rsidRPr="00A12F1C">
        <w:rPr>
          <w:b/>
          <w:bCs/>
        </w:rPr>
        <w:t>emic</w:t>
      </w:r>
      <w:r>
        <w:t xml:space="preserve"> approach. The former concerns variable concrete realisations, while the latter pertains to invariant abstractions on the basis of shared function.</w:t>
      </w:r>
      <w:r w:rsidRPr="00BF7B0E">
        <w:rPr>
          <w:rStyle w:val="Lbjegyzet-hivatkozs"/>
        </w:rPr>
        <w:footnoteReference w:id="20"/>
      </w:r>
    </w:p>
    <w:p w14:paraId="2BAE0149" w14:textId="6BBC1B26" w:rsidR="00890876" w:rsidRDefault="00890876" w:rsidP="00EF33A4">
      <w:pPr>
        <w:ind w:firstLine="567"/>
        <w:rPr>
          <w:color w:val="000000" w:themeColor="text1"/>
        </w:rPr>
      </w:pPr>
      <w:r>
        <w:t xml:space="preserve">We assume that our readers are familiar with the basic concepts of phonology, so we begin </w:t>
      </w:r>
      <w:r w:rsidR="00EF33A4">
        <w:t>by</w:t>
      </w:r>
      <w:r>
        <w:t xml:space="preserve">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xml:space="preserve">. According to </w:t>
      </w:r>
      <w:r>
        <w:lastRenderedPageBreak/>
        <w:t>widespread convention, we use square brackets to represent phones in written discussion, e.g. [ɐ].</w:t>
      </w:r>
      <w:r w:rsidRPr="00BF7B0E">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sidRPr="00BF7B0E">
        <w:rPr>
          <w:rStyle w:val="Lbjegyzet-hivatkozs"/>
        </w:rPr>
        <w:footnoteReference w:id="22"/>
      </w:r>
      <w:r>
        <w:t xml:space="preserve"> To represent phonemes in written discussion, we enclose them in slashes, e.g. /a/.</w:t>
      </w:r>
      <w:r w:rsidRPr="00BF7B0E">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rsidRPr="00DF5484">
        <w:t>əʊ</w:t>
      </w:r>
      <w:proofErr w:type="spellEnd"/>
      <w:r>
        <w:t>] by a Brit, as [</w:t>
      </w:r>
      <w:proofErr w:type="spellStart"/>
      <w:r w:rsidRPr="00DF5484">
        <w:t>oʊ</w:t>
      </w:r>
      <w:proofErr w:type="spellEnd"/>
      <w:r>
        <w:t>] by an American, and as [</w:t>
      </w:r>
      <w:r w:rsidRPr="00DF5484">
        <w:t>ɔ</w:t>
      </w:r>
      <w:r w:rsidRPr="00DF5484">
        <w:rPr>
          <w:rFonts w:hint="cs"/>
        </w:rPr>
        <w:t>ː</w:t>
      </w:r>
      <w:r>
        <w:t>]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w:t>
      </w:r>
    </w:p>
    <w:p w14:paraId="4D741C32" w14:textId="77777777" w:rsidR="00890876" w:rsidRDefault="00890876" w:rsidP="00890876">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sidRPr="00BF7B0E">
        <w:rPr>
          <w:rStyle w:val="Lbjegyzet-hivatkozs"/>
        </w:rPr>
        <w:footnoteReference w:id="24"/>
      </w:r>
      <w:r>
        <w:t xml:space="preserve"> In the emic aspect, the field of </w:t>
      </w:r>
      <w:r>
        <w:rPr>
          <w:b/>
          <w:bCs/>
        </w:rPr>
        <w:t>graphematics</w:t>
      </w:r>
      <w:r w:rsidRPr="00BF7B0E">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sidRPr="00BF7B0E">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are allographs of the grapheme &lt;a&gt;, since they all are conventionally associated with the same linguistic information.</w:t>
      </w:r>
    </w:p>
    <w:p w14:paraId="7A6A795C" w14:textId="77777777" w:rsidR="00890876" w:rsidRDefault="00890876" w:rsidP="00890876">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sidRPr="00BF7B0E">
        <w:rPr>
          <w:rStyle w:val="Lbjegyzet-hivatkozs"/>
        </w:rPr>
        <w:footnoteReference w:id="27"/>
      </w:r>
      <w:r>
        <w:t xml:space="preserve"> The graphematic module links the writing system to a module of the language system corresponding to the writing system’s </w:t>
      </w:r>
      <w:r w:rsidRPr="00742DF1">
        <w:t>dominant level of representational mapping</w:t>
      </w:r>
      <w:r>
        <w:t>, i.e. in the case of phonographic writing systems, to the phonological module. The graphetic module, conversely, is a component of the writing system that is independent of the language system.</w:t>
      </w:r>
    </w:p>
    <w:p w14:paraId="61BEBE66" w14:textId="77777777" w:rsidR="00890876" w:rsidRDefault="00890876" w:rsidP="00890876">
      <w:r>
        <w:t xml:space="preserve">Thus, the Sanskrit phoneme /a/ — which </w:t>
      </w:r>
      <w:r w:rsidRPr="007A223C">
        <w:t xml:space="preserve">may be </w:t>
      </w:r>
      <w:r>
        <w:t xml:space="preserve">phonologically </w:t>
      </w:r>
      <w:r w:rsidRPr="007A223C">
        <w:t>instantiated by several allophones such as [ɐ], [ɔ] or [ə]</w:t>
      </w:r>
      <w:r>
        <w:t xml:space="preserve"> — is the linguistic information signified by the grapheme &lt;a&gt;. In the writing system that associates modern Devanagari with Sanskrit, this grapheme can be instantiated by several allographs such as |</w:t>
      </w:r>
      <w:r w:rsidRPr="000D0902">
        <w:rPr>
          <w:rStyle w:val="ForeignDevanagariScript"/>
          <w:cs/>
        </w:rPr>
        <w:t>अ</w:t>
      </w:r>
      <w:r>
        <w:t>| or |</w:t>
      </w:r>
      <w:r w:rsidRPr="000D0902">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6D9B322F" w14:textId="77777777" w:rsidR="00890876" w:rsidRDefault="00890876" w:rsidP="00890876">
      <w:pPr>
        <w:pStyle w:val="Cmsor3"/>
      </w:pPr>
      <w:bookmarkStart w:id="36" w:name="_Hlk197440259"/>
      <w:bookmarkStart w:id="37" w:name="_Toc199757537"/>
      <w:r>
        <w:t>Refining the concept of the grapheme</w:t>
      </w:r>
      <w:bookmarkEnd w:id="37"/>
    </w:p>
    <w:p w14:paraId="75E11AD3" w14:textId="0BB50F2D" w:rsidR="00890876" w:rsidRDefault="00890876" w:rsidP="00890876">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w:t>
      </w:r>
      <w:r>
        <w:lastRenderedPageBreak/>
        <w:t xml:space="preserve">applied in the context of the Romanisation of Indic script. Our approach has much in common with </w:t>
      </w:r>
      <w:r w:rsidR="00032B26">
        <w:t>that</w:t>
      </w:r>
      <w:r>
        <w:t xml:space="preserve">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sidR="001301FB" w:rsidRPr="001301FB">
        <w:rPr>
          <w:rFonts w:cs="Gentium Plus"/>
        </w:rPr>
        <w:t>(e.g. 2019)</w:t>
      </w:r>
      <w:r>
        <w:fldChar w:fldCharType="end"/>
      </w:r>
      <w:r>
        <w:t>, but we have adapted some of his notions in altered form, and flatly disagree with others.</w:t>
      </w:r>
      <w:bookmarkStart w:id="38" w:name="_Ref198645199"/>
      <w:r w:rsidRPr="00BF7B0E">
        <w:rPr>
          <w:rStyle w:val="Lbjegyzet-hivatkozs"/>
        </w:rPr>
        <w:footnoteReference w:id="28"/>
      </w:r>
      <w:bookmarkEnd w:id="38"/>
      <w:r>
        <w:t xml:space="preserve"> Discussion of where</w:t>
      </w:r>
      <w:r w:rsidR="00032B26">
        <w:t>,</w:t>
      </w:r>
      <w:r>
        <w:t xml:space="preserve"> how </w:t>
      </w:r>
      <w:r w:rsidR="00032B26">
        <w:t xml:space="preserve">and why </w:t>
      </w:r>
      <w:r>
        <w:t xml:space="preserve">we agree or disagree with him and other </w:t>
      </w:r>
      <w:proofErr w:type="spellStart"/>
      <w:r>
        <w:t>grapholinguists</w:t>
      </w:r>
      <w:proofErr w:type="spellEnd"/>
      <w:r>
        <w:t xml:space="preserve"> will be kept to a minimum here in order to be able to proceed as quickly as possible to our actual subject matter.</w:t>
      </w:r>
    </w:p>
    <w:p w14:paraId="57CF0444" w14:textId="77777777" w:rsidR="00890876" w:rsidRDefault="00890876" w:rsidP="00032B26">
      <w:pPr>
        <w:ind w:firstLine="567"/>
      </w:pPr>
      <w:r>
        <w:t xml:space="preserve">For our purposes, a </w:t>
      </w:r>
      <w:r>
        <w:rPr>
          <w:b/>
          <w:bCs/>
        </w:rPr>
        <w:t>grapheme</w:t>
      </w:r>
      <w:r>
        <w:t xml:space="preserve"> is a minimal functional unit of a writing system,</w:t>
      </w:r>
      <w:r w:rsidRPr="00BF7B0E">
        <w:rPr>
          <w:rStyle w:val="Lbjegyzet-hivatkozs"/>
        </w:rPr>
        <w:footnoteReference w:id="29"/>
      </w:r>
      <w:r>
        <w:t xml:space="preserve"> meaning that a grapheme cannot be subdivided into smaller units which themselves satisfy the definition of a grapheme. The grapheme may be conceptualised as a dyadic sign</w:t>
      </w:r>
      <w:r w:rsidRPr="00BF7B0E">
        <w:rPr>
          <w:rStyle w:val="Lbjegyzet-hivatkozs"/>
        </w:rPr>
        <w:footnoteReference w:id="30"/>
      </w:r>
      <w:r>
        <w:t xml:space="preserve"> comprised of a linguistic aspect as its signified and a graphic aspect as its signifier.</w:t>
      </w:r>
      <w:r w:rsidRPr="00BF7B0E">
        <w:rPr>
          <w:rStyle w:val="Lbjegyzet-hivatkozs"/>
        </w:rPr>
        <w:footnoteReference w:id="31"/>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3BE38908" w14:textId="77777777" w:rsidR="00890876" w:rsidRDefault="00890876" w:rsidP="00890876">
      <w:pPr>
        <w:pStyle w:val="Cmsor4"/>
      </w:pPr>
      <w:r>
        <w:t>The linguistic aspect of the grapheme</w:t>
      </w:r>
    </w:p>
    <w:p w14:paraId="230CDA10" w14:textId="64ACBCFE" w:rsidR="00890876" w:rsidRDefault="00890876" w:rsidP="00890876">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sidRPr="00BF7B0E">
        <w:rPr>
          <w:rStyle w:val="Lbjegyzet-hivatkozs"/>
        </w:rPr>
        <w:footnoteReference w:id="32"/>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sidRPr="00BF7B0E">
        <w:rPr>
          <w:rStyle w:val="Lbjegyzet-hivatkozs"/>
        </w:rPr>
        <w:footnoteReference w:id="33"/>
      </w:r>
      <w:r>
        <w:t xml:space="preserve"> These other graphematic units can be relegated to a separate stage of analysis,</w:t>
      </w:r>
      <w:bookmarkStart w:id="39" w:name="_Ref198908542"/>
      <w:r w:rsidRPr="00BF7B0E">
        <w:rPr>
          <w:rStyle w:val="Lbjegyzet-hivatkozs"/>
        </w:rPr>
        <w:footnoteReference w:id="34"/>
      </w:r>
      <w:bookmarkEnd w:id="39"/>
      <w:r>
        <w:t xml:space="preserve"> and are generally not relevant to our topic.</w:t>
      </w:r>
      <w:r w:rsidRPr="00BF7B0E">
        <w:rPr>
          <w:rStyle w:val="Lbjegyzet-hivatkozs"/>
        </w:rPr>
        <w:footnoteReference w:id="35"/>
      </w:r>
    </w:p>
    <w:p w14:paraId="3F166FB4" w14:textId="77777777" w:rsidR="00890876" w:rsidRDefault="00890876" w:rsidP="00D401C1">
      <w:pPr>
        <w:ind w:firstLine="567"/>
      </w:pPr>
      <w:r>
        <w:t xml:space="preserve">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w:t>
      </w:r>
      <w:r>
        <w:lastRenderedPageBreak/>
        <w:t>correspondence is a subfield separate from the study of graphemes themselves.</w:t>
      </w:r>
      <w:r w:rsidRPr="00BF7B0E">
        <w:rPr>
          <w:rStyle w:val="Lbjegyzet-hivatkozs"/>
        </w:rPr>
        <w:footnoteReference w:id="36"/>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prototypical phonemes, which often do not correspond with any consistency to the phonemes of the language being represented.</w:t>
      </w:r>
      <w:bookmarkStart w:id="40" w:name="_Ref198645319"/>
      <w:r w:rsidRPr="00BF7B0E">
        <w:rPr>
          <w:rStyle w:val="Lbjegyzet-hivatkozs"/>
        </w:rPr>
        <w:footnoteReference w:id="37"/>
      </w:r>
      <w:bookmarkEnd w:id="40"/>
    </w:p>
    <w:p w14:paraId="5AC828B3" w14:textId="77777777" w:rsidR="00890876" w:rsidRDefault="00890876" w:rsidP="00890876">
      <w:pPr>
        <w:pStyle w:val="Cmsor4"/>
      </w:pPr>
      <w:bookmarkStart w:id="41" w:name="_Hlk197676370"/>
      <w:bookmarkStart w:id="42" w:name="_Ref199774168"/>
      <w:r>
        <w:t>The graphic aspect of the grapheme</w:t>
      </w:r>
      <w:bookmarkEnd w:id="42"/>
    </w:p>
    <w:p w14:paraId="4BCE52D6" w14:textId="24145EBF" w:rsidR="00890876" w:rsidRDefault="00890876" w:rsidP="00890876">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sidRPr="00BF7B0E">
        <w:rPr>
          <w:rStyle w:val="Lbjegyzet-hivatkozs"/>
        </w:rPr>
        <w:footnoteReference w:id="38"/>
      </w:r>
      <w:r>
        <w:t xml:space="preserve"> Thus, the components of a complex Indic </w:t>
      </w:r>
      <w:r w:rsidRPr="00E66428">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sidR="001301FB" w:rsidRPr="001301FB">
        <w:rPr>
          <w:rFonts w:cs="Gentium Plus"/>
          <w:kern w:val="0"/>
          <w:szCs w:val="24"/>
        </w:rPr>
        <w:t>(</w:t>
      </w:r>
      <w:proofErr w:type="spellStart"/>
      <w:r w:rsidR="001301FB" w:rsidRPr="001301FB">
        <w:rPr>
          <w:rFonts w:cs="Gentium Plus"/>
          <w:kern w:val="0"/>
          <w:szCs w:val="24"/>
        </w:rPr>
        <w:t>Meletis</w:t>
      </w:r>
      <w:proofErr w:type="spellEnd"/>
      <w:r w:rsidR="001301FB" w:rsidRPr="001301FB">
        <w:rPr>
          <w:rFonts w:cs="Gentium Plus"/>
          <w:kern w:val="0"/>
          <w:szCs w:val="24"/>
        </w:rPr>
        <w:t xml:space="preserve"> and </w:t>
      </w:r>
      <w:proofErr w:type="spellStart"/>
      <w:r w:rsidR="001301FB" w:rsidRPr="001301FB">
        <w:rPr>
          <w:rFonts w:cs="Gentium Plus"/>
          <w:kern w:val="0"/>
          <w:szCs w:val="24"/>
        </w:rPr>
        <w:t>Dürscheid</w:t>
      </w:r>
      <w:proofErr w:type="spellEnd"/>
      <w:r w:rsidR="001301FB" w:rsidRPr="001301FB">
        <w:rPr>
          <w:rFonts w:cs="Gentium Plus"/>
          <w:kern w:val="0"/>
          <w:szCs w:val="24"/>
        </w:rPr>
        <w:t xml:space="preserve">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43" w:name="_Ref198646201"/>
      <w:r w:rsidRPr="00BF7B0E">
        <w:rPr>
          <w:rStyle w:val="Lbjegyzet-hivatkozs"/>
        </w:rPr>
        <w:footnoteReference w:id="39"/>
      </w:r>
      <w:bookmarkEnd w:id="43"/>
      <w:r>
        <w:t xml:space="preserve"> Graphemes are functional units of writing which do not necessarily coincide with the segmental and autonomous formal units of a writing system. We shall refer to the latter as characters, to be discussed in </w:t>
      </w:r>
      <w:r w:rsidR="00703381">
        <w:t>§</w:t>
      </w:r>
      <w:r w:rsidR="00703381">
        <w:fldChar w:fldCharType="begin"/>
      </w:r>
      <w:r w:rsidR="00703381">
        <w:instrText xml:space="preserve"> REF _Ref199770899 \r \h </w:instrText>
      </w:r>
      <w:r w:rsidR="00703381">
        <w:fldChar w:fldCharType="separate"/>
      </w:r>
      <w:r w:rsidR="00703381">
        <w:t>2.4.1</w:t>
      </w:r>
      <w:r w:rsidR="00703381">
        <w:fldChar w:fldCharType="end"/>
      </w:r>
      <w:r>
        <w:t>.</w:t>
      </w:r>
    </w:p>
    <w:p w14:paraId="454CC697" w14:textId="7A69068B" w:rsidR="00890876" w:rsidRDefault="00890876" w:rsidP="00D401C1">
      <w:pPr>
        <w:ind w:firstLine="567"/>
        <w:rPr>
          <w:b/>
          <w:bCs/>
        </w:rPr>
      </w:pPr>
      <w:r>
        <w:t>Additionally, we do not limit the graphic aspect of a grapheme to an overt, visually isolable unit of script,</w:t>
      </w:r>
      <w:r w:rsidRPr="00BF7B0E">
        <w:rPr>
          <w:rStyle w:val="Lbjegyzet-hivatkozs"/>
        </w:rPr>
        <w:footnoteReference w:id="40"/>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sidRPr="000D0902">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44" w:name="_Ref198651090"/>
      <w:r w:rsidRPr="00BF7B0E">
        <w:rPr>
          <w:rStyle w:val="Lbjegyzet-hivatkozs"/>
        </w:rPr>
        <w:footnoteReference w:id="41"/>
      </w:r>
      <w:bookmarkEnd w:id="44"/>
      <w:r>
        <w:t xml:space="preserve"> that the relevant graphemes are individually present in spite of their lack of graphic distinctness, i.e. that we are not dealing with a</w:t>
      </w:r>
      <w:r w:rsidR="00703381">
        <w:t xml:space="preserve"> single</w:t>
      </w:r>
      <w:r>
        <w:t xml:space="preserv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2D6B6972" w14:textId="14A394C0" w:rsidR="00890876" w:rsidRDefault="00890876" w:rsidP="00D401C1">
      <w:pPr>
        <w:ind w:firstLine="567"/>
      </w:pPr>
      <w:r>
        <w:t xml:space="preserve">The above discussion anticipates a further problematic detail: what is the status of the inherent vowel (typically, /a/) of Indic </w:t>
      </w:r>
      <w:r w:rsidRPr="00E66428">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sidRPr="00E66428">
        <w:rPr>
          <w:rStyle w:val="Foreign"/>
        </w:rPr>
        <w:t>akṣara</w:t>
      </w:r>
      <w:r>
        <w:t xml:space="preserve"> </w:t>
      </w:r>
      <w:r w:rsidR="00703381">
        <w:t>without any additional</w:t>
      </w:r>
      <w:r>
        <w:t xml:space="preserve"> components that would negate that vowel or replace it with a different one.</w:t>
      </w:r>
      <w:r w:rsidRPr="00BF7B0E">
        <w:rPr>
          <w:rStyle w:val="Lbjegyzet-hivatkozs"/>
        </w:rPr>
        <w:footnoteReference w:id="42"/>
      </w:r>
      <w:r>
        <w:t xml:space="preserve"> For the purpose of analysis, </w:t>
      </w:r>
      <w:r>
        <w:lastRenderedPageBreak/>
        <w:t xml:space="preserve">we consider it best to recognise the inherent vowel as a grapheme, notwithstanding the fact that the covert graphic manifestation of the inherent vowel is not palaeographically derived from an earlier overt graphic sign, and that the shape of an </w:t>
      </w:r>
      <w:r w:rsidRPr="00E66428">
        <w:rPr>
          <w:rStyle w:val="Foreign"/>
        </w:rPr>
        <w:t>akṣara</w:t>
      </w:r>
      <w:r>
        <w:t xml:space="preserve"> consisting of a consonant and its inherent vowel is (as a rule) identical to the shape of that consonant graph when combined with a different vowel.</w:t>
      </w:r>
      <w:r w:rsidRPr="00BF7B0E">
        <w:rPr>
          <w:rStyle w:val="Lbjegyzet-hivatkozs"/>
        </w:rPr>
        <w:footnoteReference w:id="43"/>
      </w:r>
    </w:p>
    <w:p w14:paraId="0CB9050C" w14:textId="77777777" w:rsidR="00890876" w:rsidRDefault="00890876" w:rsidP="00D401C1">
      <w:pPr>
        <w:ind w:firstLine="567"/>
      </w:pPr>
      <w:r>
        <w:t xml:space="preserve">In summary, Devanagari </w:t>
      </w:r>
      <w:r>
        <w:rPr>
          <w:lang w:bidi="sa-IN"/>
        </w:rPr>
        <w:t>|</w:t>
      </w:r>
      <w:r w:rsidRPr="000D0902">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31034D8A" w14:textId="77777777" w:rsidR="00890876" w:rsidRDefault="00890876" w:rsidP="00890876">
      <w:pPr>
        <w:pStyle w:val="Cmsor2"/>
        <w:rPr>
          <w:lang w:bidi="sa-IN"/>
        </w:rPr>
      </w:pPr>
      <w:r>
        <w:rPr>
          <w:lang w:bidi="sa-IN"/>
        </w:rPr>
        <w:t>Graphic structures and their elements</w:t>
      </w:r>
    </w:p>
    <w:p w14:paraId="66C2791A" w14:textId="666AFBCC" w:rsidR="00890876" w:rsidRDefault="00890876" w:rsidP="00890876">
      <w:r>
        <w:rPr>
          <w:lang w:bidi="sa-IN"/>
        </w:rPr>
        <w:t xml:space="preserve">Having arrived at a concept of the grapheme that appears to be feasible in general and practicable for our purposes, we now need to investigate the status of salient graphic </w:t>
      </w:r>
      <w:r w:rsidR="00D401C1">
        <w:rPr>
          <w:lang w:bidi="sa-IN"/>
        </w:rPr>
        <w:t>entities</w:t>
      </w:r>
      <w:r>
        <w:rPr>
          <w:lang w:bidi="sa-IN"/>
        </w:rPr>
        <w:t xml:space="preserve">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4DACCFB5" w14:textId="77777777" w:rsidR="00890876" w:rsidRDefault="00890876" w:rsidP="00890876">
      <w:pPr>
        <w:pStyle w:val="Cmsor3"/>
        <w:rPr>
          <w:lang w:bidi="sa-IN"/>
        </w:rPr>
      </w:pPr>
      <w:bookmarkStart w:id="45" w:name="_Toc199757538"/>
      <w:bookmarkStart w:id="46" w:name="_Ref199758726"/>
      <w:bookmarkStart w:id="47" w:name="_Ref199770899"/>
      <w:r>
        <w:rPr>
          <w:lang w:bidi="sa-IN"/>
        </w:rPr>
        <w:t>Characters and glyphs</w:t>
      </w:r>
      <w:bookmarkEnd w:id="45"/>
      <w:bookmarkEnd w:id="46"/>
      <w:bookmarkEnd w:id="47"/>
    </w:p>
    <w:p w14:paraId="79A936DB" w14:textId="77777777" w:rsidR="00890876" w:rsidRDefault="00890876" w:rsidP="00890876">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14:paraId="6BAA632C" w14:textId="77777777" w:rsidR="00890876" w:rsidRDefault="00890876" w:rsidP="00D401C1">
      <w:pPr>
        <w:ind w:firstLine="567"/>
      </w:pPr>
      <w:r>
        <w:t>The term ‘character’ is widely used in a vague non-technical sense, and is rarely defined in a scholarly manner.</w:t>
      </w:r>
      <w:r w:rsidRPr="00BF7B0E">
        <w:rPr>
          <w:rStyle w:val="Lbjegyzet-hivatkozs"/>
        </w:rPr>
        <w:footnoteReference w:id="44"/>
      </w:r>
      <w:r>
        <w:t xml:space="preserve"> Importantly, ‘character’ as defined in information technology, specifically in the Unicode standard,</w:t>
      </w:r>
      <w:r w:rsidRPr="00BF7B0E">
        <w:rPr>
          <w:rStyle w:val="Lbjegyzet-hivatkozs"/>
        </w:rPr>
        <w:footnoteReference w:id="45"/>
      </w:r>
      <w:r>
        <w:t xml:space="preserve"> is </w:t>
      </w:r>
      <w:r>
        <w:rPr>
          <w:i/>
          <w:iCs/>
        </w:rPr>
        <w:t>not</w:t>
      </w:r>
      <w:r>
        <w:t xml:space="preserve"> what we define as a character. The grapholinguistic literature rarely uses this term,</w:t>
      </w:r>
      <w:r w:rsidRPr="00BF7B0E">
        <w:rPr>
          <w:rStyle w:val="Lbjegyzet-hivatkozs"/>
        </w:rPr>
        <w:footnoteReference w:id="46"/>
      </w:r>
      <w:r>
        <w:t xml:space="preserve"> and tends to deal with the character — as defined by us — under the blanket term ‘segment’. In alphabetic writing </w:t>
      </w:r>
      <w:r>
        <w:lastRenderedPageBreak/>
        <w:t>systems, characters (as a rule) coincide with graphemes,</w:t>
      </w:r>
      <w:r w:rsidRPr="00BF7B0E">
        <w:rPr>
          <w:rStyle w:val="Lbjegyzet-hivatkozs"/>
        </w:rPr>
        <w:footnoteReference w:id="47"/>
      </w:r>
      <w:r>
        <w:t xml:space="preserve"> but this is not necessarily so in other types of writing systems.</w:t>
      </w:r>
      <w:r w:rsidRPr="00BF7B0E">
        <w:rPr>
          <w:rStyle w:val="Lbjegyzet-hivatkozs"/>
        </w:rPr>
        <w:footnoteReference w:id="48"/>
      </w:r>
    </w:p>
    <w:p w14:paraId="02AB7351" w14:textId="44ED4B7E" w:rsidR="00890876" w:rsidRDefault="00890876" w:rsidP="00160915">
      <w:pPr>
        <w:ind w:firstLine="567"/>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sidRPr="00BF7B0E">
        <w:rPr>
          <w:rStyle w:val="Lbjegyzet-hivatkozs"/>
        </w:rPr>
        <w:footnoteReference w:id="49"/>
      </w:r>
      <w:r>
        <w:t xml:space="preserve"> Thus, in our terms, Devanagari |</w:t>
      </w:r>
      <w:r w:rsidRPr="000D0902">
        <w:rPr>
          <w:rStyle w:val="ForeignDevanagariScript"/>
          <w:cs/>
        </w:rPr>
        <w:t>अ</w:t>
      </w:r>
      <w:r>
        <w:t xml:space="preserve">| and Roman |A| </w:t>
      </w:r>
      <w:r w:rsidR="00C961D8">
        <w:t xml:space="preserve">(corresponding to the character &lt;A&gt; in their respective writing systems) </w:t>
      </w:r>
      <w:r>
        <w:t>are simultaneously glyphs and graphs, while the Devanagari glyph |</w:t>
      </w:r>
      <w:r w:rsidRPr="000D0902">
        <w:rPr>
          <w:rStyle w:val="ForeignDevanagariScript"/>
          <w:rFonts w:hint="cs"/>
          <w:cs/>
        </w:rPr>
        <w:t>का</w:t>
      </w:r>
      <w:r>
        <w:t xml:space="preserve">| </w:t>
      </w:r>
      <w:r w:rsidR="00C961D8">
        <w:t>(corresponding to the character &lt;</w:t>
      </w:r>
      <w:proofErr w:type="spellStart"/>
      <w:r w:rsidR="00C961D8">
        <w:t>kā</w:t>
      </w:r>
      <w:proofErr w:type="spellEnd"/>
      <w:r w:rsidR="00C961D8">
        <w:t xml:space="preserve">&gt;) </w:t>
      </w:r>
      <w:r>
        <w:t>is constituted of two graphs (|</w:t>
      </w:r>
      <w:r w:rsidRPr="000D0902">
        <w:rPr>
          <w:rStyle w:val="ForeignDevanagariScript"/>
          <w:rFonts w:hint="cs"/>
          <w:cs/>
        </w:rPr>
        <w:t>क</w:t>
      </w:r>
      <w:r>
        <w:t>|</w:t>
      </w:r>
      <w:r>
        <w:rPr>
          <w:lang w:bidi="sa-IN"/>
        </w:rPr>
        <w:t xml:space="preserve"> </w:t>
      </w:r>
      <w:r>
        <w:t>and |</w:t>
      </w:r>
      <w:r w:rsidRPr="000D0902">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48" w:name="_Ref198909201"/>
      <w:r w:rsidRPr="00BF7B0E">
        <w:rPr>
          <w:rStyle w:val="Lbjegyzet-hivatkozs"/>
        </w:rPr>
        <w:footnoteReference w:id="50"/>
      </w:r>
      <w:bookmarkEnd w:id="48"/>
    </w:p>
    <w:p w14:paraId="0673A64C" w14:textId="77777777" w:rsidR="00890876" w:rsidRDefault="00890876" w:rsidP="00890876">
      <w:pPr>
        <w:pStyle w:val="Cmsor3"/>
        <w:rPr>
          <w:lang w:bidi="sa-IN"/>
        </w:rPr>
      </w:pPr>
      <w:bookmarkStart w:id="49" w:name="_Toc199757539"/>
      <w:bookmarkStart w:id="50" w:name="_Ref199770569"/>
      <w:bookmarkStart w:id="51" w:name="_Ref199778699"/>
      <w:r>
        <w:rPr>
          <w:lang w:bidi="sa-IN"/>
        </w:rPr>
        <w:t>Polygraphy</w:t>
      </w:r>
      <w:bookmarkEnd w:id="49"/>
      <w:bookmarkEnd w:id="50"/>
      <w:bookmarkEnd w:id="51"/>
    </w:p>
    <w:p w14:paraId="1DBF6A1C" w14:textId="4017C8D4" w:rsidR="00890876" w:rsidRDefault="00890876" w:rsidP="00890876">
      <w:r>
        <w:rPr>
          <w:lang w:bidi="sa-IN"/>
        </w:rPr>
        <w:t xml:space="preserve">Many writing systems employ established sequences of graphs with a graphematic function, such as English </w:t>
      </w:r>
      <w:r w:rsidRPr="00E66428">
        <w:rPr>
          <w:rStyle w:val="Foreign"/>
        </w:rPr>
        <w:t>sh</w:t>
      </w:r>
      <w:r>
        <w:t xml:space="preserve">, which corresponds to the phoneme /ʃ/ with great consistency. Such combinations are technically known as </w:t>
      </w:r>
      <w:r>
        <w:rPr>
          <w:b/>
          <w:bCs/>
        </w:rPr>
        <w:t>polygraphs</w:t>
      </w:r>
      <w:r w:rsidRPr="00A75EF0">
        <w:t xml:space="preserve"> (and </w:t>
      </w:r>
      <w:r>
        <w:t xml:space="preserve">as </w:t>
      </w:r>
      <w:r>
        <w:rPr>
          <w:b/>
          <w:bCs/>
        </w:rPr>
        <w:t>digraphs</w:t>
      </w:r>
      <w:r>
        <w:t xml:space="preserve"> when comprised of two members), and have been recognised as graphemes in some approaches.</w:t>
      </w:r>
      <w:r w:rsidRPr="00BF7B0E">
        <w:rPr>
          <w:rStyle w:val="Lbjegyzet-hivatkozs"/>
        </w:rPr>
        <w:footnoteReference w:id="51"/>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r w:rsidRPr="00BF7B0E">
        <w:rPr>
          <w:rStyle w:val="Lbjegyzet-hivatkozs"/>
        </w:rPr>
        <w:footnoteReference w:id="52"/>
      </w:r>
      <w:r>
        <w:t xml:space="preserve"> The DHARMA transliteration scheme employs polygraphs for certain source graphemes, the practical consequences of which will be discussed in </w:t>
      </w:r>
      <w:r w:rsidR="00A27D95">
        <w:t>§</w:t>
      </w:r>
      <w:r w:rsidR="00A27D95">
        <w:fldChar w:fldCharType="begin"/>
      </w:r>
      <w:r w:rsidR="00A27D95">
        <w:instrText xml:space="preserve"> REF _Ref199773884 \r \h </w:instrText>
      </w:r>
      <w:r w:rsidR="00A27D95">
        <w:fldChar w:fldCharType="separate"/>
      </w:r>
      <w:r w:rsidR="00A27D95">
        <w:t>2.7</w:t>
      </w:r>
      <w:r w:rsidR="00A27D95">
        <w:fldChar w:fldCharType="end"/>
      </w:r>
      <w:r>
        <w:t>.</w:t>
      </w:r>
    </w:p>
    <w:p w14:paraId="53567CFE" w14:textId="77777777" w:rsidR="00890876" w:rsidRDefault="00890876" w:rsidP="00890876">
      <w:pPr>
        <w:pStyle w:val="Cmsor3"/>
      </w:pPr>
      <w:bookmarkStart w:id="52" w:name="_Toc199757540"/>
      <w:r>
        <w:t>Glyph complexity</w:t>
      </w:r>
      <w:bookmarkEnd w:id="52"/>
    </w:p>
    <w:p w14:paraId="3805FC25" w14:textId="77777777" w:rsidR="00890876" w:rsidRDefault="00890876" w:rsidP="00890876">
      <w:r>
        <w:t xml:space="preserve">As outlined above, Indic </w:t>
      </w:r>
      <w:r w:rsidRPr="00E66428">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graphic complexity, as follows.</w:t>
      </w:r>
    </w:p>
    <w:p w14:paraId="58A6EDC2" w14:textId="286D11D4" w:rsidR="00890876" w:rsidRDefault="00890876" w:rsidP="007D5B5F">
      <w:pPr>
        <w:ind w:firstLine="567"/>
      </w:pPr>
      <w:r>
        <w:lastRenderedPageBreak/>
        <w:t xml:space="preserve">A </w:t>
      </w:r>
      <w:r>
        <w:rPr>
          <w:b/>
          <w:bCs/>
        </w:rPr>
        <w:t>simplex glyph</w:t>
      </w:r>
      <w:r>
        <w:t xml:space="preserve"> is one that is comprised of a single graph, which may correspond to a single grapheme or may — on the </w:t>
      </w:r>
      <w:r w:rsidRPr="00E66428">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xml:space="preserve">| </w:t>
      </w:r>
      <w:r w:rsidR="00A27D95">
        <w:t>(</w:t>
      </w:r>
      <w:r>
        <w:t>independent &lt;A&gt;</w:t>
      </w:r>
      <w:r w:rsidR="00A27D95">
        <w:t>)</w:t>
      </w:r>
      <w:r>
        <w:t>, and independent (typically final) consonant signs such as Bengali |</w:t>
      </w:r>
      <w:r>
        <w:rPr>
          <w:rFonts w:cs="Vrinda"/>
          <w:cs/>
          <w:lang w:bidi="bn-IN"/>
        </w:rPr>
        <w:t>ৎ</w:t>
      </w:r>
      <w:r>
        <w:t xml:space="preserve">| </w:t>
      </w:r>
      <w:r w:rsidR="00A27D95">
        <w:t>(</w:t>
      </w:r>
      <w:r>
        <w:t>final &lt;T&gt;</w:t>
      </w:r>
      <w:r w:rsidR="00A27D95">
        <w:t>)</w:t>
      </w:r>
      <w:r>
        <w:t xml:space="preserve">, as well as basic consonant signs comprising an </w:t>
      </w:r>
      <w:r w:rsidRPr="00E66428">
        <w:rPr>
          <w:rStyle w:val="Foreign"/>
        </w:rPr>
        <w:t>akṣara</w:t>
      </w:r>
      <w:r>
        <w:t xml:space="preserve"> with their inherent vowel (e.g. Devanagari |</w:t>
      </w:r>
      <w:r>
        <w:rPr>
          <w:rFonts w:hint="cs"/>
          <w:cs/>
        </w:rPr>
        <w:t>त</w:t>
      </w:r>
      <w:r>
        <w:t>| &lt;ta&gt;).</w:t>
      </w:r>
    </w:p>
    <w:p w14:paraId="16FC0EE9" w14:textId="5A5B1D58" w:rsidR="00890876" w:rsidRDefault="00890876" w:rsidP="007D5B5F">
      <w:pPr>
        <w:ind w:firstLine="567"/>
      </w:pPr>
      <w:r>
        <w:t xml:space="preserve">Conversely, a </w:t>
      </w:r>
      <w:r>
        <w:rPr>
          <w:b/>
          <w:bCs/>
        </w:rPr>
        <w:t>complex glyph</w:t>
      </w:r>
      <w:r>
        <w:t xml:space="preserve"> is one that is comprised of two or more graphs, such as Devanagari |</w:t>
      </w:r>
      <w:r w:rsidRPr="000D0902">
        <w:rPr>
          <w:rStyle w:val="ForeignDevanagariScript"/>
          <w:rFonts w:hint="cs"/>
          <w:cs/>
        </w:rPr>
        <w:t>ते</w:t>
      </w:r>
      <w:r>
        <w:t>| &lt;</w:t>
      </w:r>
      <w:proofErr w:type="spellStart"/>
      <w:r>
        <w:t>te</w:t>
      </w:r>
      <w:proofErr w:type="spellEnd"/>
      <w:r>
        <w:t>&gt; and |</w:t>
      </w:r>
      <w:r w:rsidRPr="000D0902">
        <w:rPr>
          <w:rStyle w:val="ForeignDevanagariScript"/>
          <w:rFonts w:hint="cs"/>
          <w:cs/>
        </w:rPr>
        <w:t>क्ल</w:t>
      </w:r>
      <w:r>
        <w:t>| &lt;</w:t>
      </w:r>
      <w:proofErr w:type="spellStart"/>
      <w:r>
        <w:t>kla</w:t>
      </w:r>
      <w:proofErr w:type="spellEnd"/>
      <w:r>
        <w:t xml:space="preserve">&gt;. This class includes every kind of glyph not classified above as simplex. Glyphs which represent several consonant graphemes without isolable graphic components, such as Devanagari </w:t>
      </w:r>
      <w:r>
        <w:rPr>
          <w:lang w:bidi="sa-IN"/>
        </w:rPr>
        <w:t>|</w:t>
      </w:r>
      <w:r w:rsidRPr="000D0902">
        <w:rPr>
          <w:rStyle w:val="ForeignDevanagariScript"/>
          <w:rFonts w:hint="eastAsia"/>
          <w:cs/>
        </w:rPr>
        <w:t>क्ष</w:t>
      </w:r>
      <w:r>
        <w:t>| &lt;</w:t>
      </w:r>
      <w:proofErr w:type="spellStart"/>
      <w:r>
        <w:t>kṣa</w:t>
      </w:r>
      <w:proofErr w:type="spellEnd"/>
      <w:r>
        <w:t xml:space="preserve">&gt; discussed </w:t>
      </w:r>
      <w:r w:rsidR="00254111">
        <w:t>in §</w:t>
      </w:r>
      <w:r w:rsidR="00254111">
        <w:fldChar w:fldCharType="begin"/>
      </w:r>
      <w:r w:rsidR="00254111">
        <w:instrText xml:space="preserve"> REF _Ref199774168 \r \h </w:instrText>
      </w:r>
      <w:r w:rsidR="00254111">
        <w:fldChar w:fldCharType="separate"/>
      </w:r>
      <w:r w:rsidR="00254111">
        <w:t>2.3.2.2</w:t>
      </w:r>
      <w:r w:rsidR="00254111">
        <w:fldChar w:fldCharType="end"/>
      </w:r>
      <w:r w:rsidR="00254111">
        <w:t xml:space="preserve"> </w:t>
      </w:r>
      <w:r>
        <w:t>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w:t>
      </w:r>
    </w:p>
    <w:p w14:paraId="5ED4B58B" w14:textId="1B9FED1D" w:rsidR="00890876" w:rsidRDefault="00890876" w:rsidP="00254111">
      <w:pPr>
        <w:ind w:firstLine="567"/>
      </w:pPr>
      <w:r>
        <w:t xml:space="preserve">We have provided some actual examples of simplex and complex glyphs above, but generally when discussing </w:t>
      </w:r>
      <w:r w:rsidR="00254111">
        <w:t xml:space="preserve">the </w:t>
      </w:r>
      <w:r>
        <w:t>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14:paraId="2145787B" w14:textId="77777777" w:rsidR="00890876" w:rsidRDefault="00890876" w:rsidP="00890876">
      <w:pPr>
        <w:pStyle w:val="Cmsor4"/>
      </w:pPr>
      <w:bookmarkStart w:id="53" w:name="_Ref199775450"/>
      <w:r>
        <w:t>Glyph components</w:t>
      </w:r>
      <w:bookmarkEnd w:id="53"/>
    </w:p>
    <w:p w14:paraId="012BB824" w14:textId="77777777" w:rsidR="00890876" w:rsidRDefault="00890876" w:rsidP="00890876">
      <w:r>
        <w:t xml:space="preserve">We use the term </w:t>
      </w:r>
      <w:r>
        <w:rPr>
          <w:b/>
          <w:bCs/>
        </w:rPr>
        <w:t>component</w:t>
      </w:r>
      <w:r>
        <w:t xml:space="preserve"> for a visually discernible graph that is part of a complex glyph.</w:t>
      </w:r>
      <w:r w:rsidRPr="00BF7B0E">
        <w:rPr>
          <w:rStyle w:val="Lbjegyzet-hivatkozs"/>
        </w:rPr>
        <w:footnoteReference w:id="53"/>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14:paraId="0543EC10" w14:textId="48377ED9" w:rsidR="00890876" w:rsidRDefault="00890876" w:rsidP="00B96647">
      <w:pPr>
        <w:ind w:firstLine="567"/>
      </w:pPr>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sidRPr="00BF7B0E">
        <w:rPr>
          <w:rStyle w:val="Lbjegyzet-hivatkozs"/>
        </w:rPr>
        <w:footnoteReference w:id="54"/>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sidR="001301FB" w:rsidRPr="001301FB">
        <w:rPr>
          <w:rFonts w:cs="Gentium Plus"/>
        </w:rPr>
        <w:t>(forthcoming)</w:t>
      </w:r>
      <w:r>
        <w:fldChar w:fldCharType="end"/>
      </w:r>
      <w:r>
        <w:t xml:space="preserve">. In actual usage we find ‘marker’ most useful for referring to graphs which modify the default vowel of an </w:t>
      </w:r>
      <w:r w:rsidRPr="00E66428">
        <w:rPr>
          <w:rStyle w:val="Foreign"/>
        </w:rPr>
        <w:t>akṣara</w:t>
      </w:r>
      <w:r>
        <w:t xml:space="preserve"> (i.e. to the dependent vowel signs and the </w:t>
      </w:r>
      <w:r w:rsidRPr="00E66428">
        <w:rPr>
          <w:rStyle w:val="Foreign"/>
        </w:rPr>
        <w:t>virāma</w:t>
      </w:r>
      <w:r>
        <w:t xml:space="preserve">, for which see </w:t>
      </w:r>
      <w:r w:rsidR="00B96647">
        <w:t>§</w:t>
      </w:r>
      <w:r w:rsidR="00B96647">
        <w:fldChar w:fldCharType="begin"/>
      </w:r>
      <w:r w:rsidR="00B96647">
        <w:instrText xml:space="preserve"> REF _Ref199774821 \r \h </w:instrText>
      </w:r>
      <w:r w:rsidR="00B96647">
        <w:fldChar w:fldCharType="separate"/>
      </w:r>
      <w:r w:rsidR="00B96647">
        <w:t>2.5.2</w:t>
      </w:r>
      <w:r w:rsidR="00B96647">
        <w:fldChar w:fldCharType="end"/>
      </w:r>
      <w:r>
        <w:t>), and prefer to speak of consonantal markers as dependent consonants.</w:t>
      </w:r>
      <w:r w:rsidR="00B96647">
        <w:rPr>
          <w:rStyle w:val="Lbjegyzet-hivatkozs"/>
        </w:rPr>
        <w:footnoteReference w:id="55"/>
      </w:r>
    </w:p>
    <w:p w14:paraId="19C3D105" w14:textId="77777777" w:rsidR="00890876" w:rsidRDefault="00890876" w:rsidP="00890876">
      <w:pPr>
        <w:pStyle w:val="Cmsor4"/>
      </w:pPr>
      <w:r>
        <w:t>Graphic elements</w:t>
      </w:r>
    </w:p>
    <w:p w14:paraId="08367C6D" w14:textId="77777777" w:rsidR="00890876" w:rsidRDefault="00890876" w:rsidP="00890876">
      <w:r>
        <w:t xml:space="preserve">The scope of the term ‘component’, as defined above, is restricted to graphs, i.e. to manifestations of graphemes. For any visually discernible constituent parts of individual graphs, i.e. for salient shapes which are not themselves graphs, we recommend the term </w:t>
      </w:r>
      <w:r>
        <w:rPr>
          <w:b/>
          <w:bCs/>
        </w:rPr>
        <w:t>element</w:t>
      </w:r>
      <w:r>
        <w:t xml:space="preserve"> or, for extra clarity, graphic element.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sidRPr="000D0902">
        <w:rPr>
          <w:rStyle w:val="ForeignDevanagariScript"/>
          <w:cs/>
        </w:rPr>
        <w:t>के</w:t>
      </w:r>
      <w:r>
        <w:t>|) or made up of several elements, which may be connected (as in the graph for &lt;k&gt; in Devanagari |</w:t>
      </w:r>
      <w:r w:rsidRPr="000D0902">
        <w:rPr>
          <w:rStyle w:val="ForeignDevanagariScript"/>
          <w:cs/>
        </w:rPr>
        <w:t>के</w:t>
      </w:r>
      <w:r>
        <w:t>|) or unconnected (as in the graph for &lt;o&gt; in Tamil |</w:t>
      </w:r>
      <w:r>
        <w:rPr>
          <w:rFonts w:ascii="Tiro Tamil" w:hAnsi="Tiro Tamil" w:cs="Tiro Tamil"/>
          <w:cs/>
          <w:lang w:bidi="ta-IN"/>
        </w:rPr>
        <w:t>கொ</w:t>
      </w:r>
      <w:r>
        <w:t xml:space="preserve">|). The important difference is that while the graphs making up a complex glyph are individually meaningful (each corresponding to a grapheme), the elements making up a multi-element graph are not. </w:t>
      </w:r>
      <w:r>
        <w:rPr>
          <w:rFonts w:cs="Latha"/>
          <w:lang w:bidi="ta-IN"/>
        </w:rPr>
        <w:t xml:space="preserve">Most sign inventories include some elements that occur alone or in various combinations to constitute different graphs, but even if such an </w:t>
      </w:r>
      <w:r>
        <w:rPr>
          <w:rFonts w:cs="Latha"/>
          <w:lang w:bidi="ta-IN"/>
        </w:rPr>
        <w:lastRenderedPageBreak/>
        <w:t>element can constitute a graph on its own, it does not remain a graph when it is combined with other elements.</w:t>
      </w:r>
      <w:r w:rsidRPr="00BF7B0E">
        <w:rPr>
          <w:rStyle w:val="Lbjegyzet-hivatkozs"/>
        </w:rPr>
        <w:footnoteReference w:id="56"/>
      </w:r>
    </w:p>
    <w:p w14:paraId="2D50205F" w14:textId="77777777" w:rsidR="00890876" w:rsidRDefault="00890876" w:rsidP="00B96647">
      <w:pPr>
        <w:ind w:firstLine="567"/>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75F6A013" w14:textId="77777777" w:rsidR="00890876" w:rsidRDefault="00890876" w:rsidP="00890876">
      <w:pPr>
        <w:pStyle w:val="Cmsor2"/>
      </w:pPr>
      <w:r>
        <w:t>Problematic cases: what is a grapheme, and what is not?</w:t>
      </w:r>
    </w:p>
    <w:p w14:paraId="1167FAD5" w14:textId="77777777" w:rsidR="00890876" w:rsidRDefault="00890876" w:rsidP="00890876">
      <w:pPr>
        <w:pStyle w:val="Cmsor3"/>
        <w:rPr>
          <w:rStyle w:val="Foreign"/>
          <w:i w:val="0"/>
          <w:iCs w:val="0"/>
        </w:rPr>
      </w:pPr>
      <w:bookmarkStart w:id="54" w:name="_Toc199757541"/>
      <w:bookmarkStart w:id="55" w:name="_Ref199770578"/>
      <w:r>
        <w:rPr>
          <w:rStyle w:val="Foreign"/>
        </w:rPr>
        <w:t>Diacritical marks</w:t>
      </w:r>
      <w:bookmarkEnd w:id="54"/>
      <w:bookmarkEnd w:id="55"/>
    </w:p>
    <w:p w14:paraId="5D0E6FA8" w14:textId="75FC7917" w:rsidR="00890876" w:rsidRDefault="00890876" w:rsidP="00890876">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w:t>
      </w:r>
      <w:r w:rsidR="009E156A">
        <w:t xml:space="preserve"> </w:t>
      </w:r>
      <w:r w:rsidR="009E156A">
        <w:t>We emphasise that the markers of the Indic writing system (as defined in §</w:t>
      </w:r>
      <w:r w:rsidR="009E156A">
        <w:fldChar w:fldCharType="begin"/>
      </w:r>
      <w:r w:rsidR="009E156A">
        <w:instrText xml:space="preserve"> REF _Ref199775450 \r \h </w:instrText>
      </w:r>
      <w:r w:rsidR="009E156A">
        <w:fldChar w:fldCharType="separate"/>
      </w:r>
      <w:r w:rsidR="009E156A">
        <w:t>2.4.3.1</w:t>
      </w:r>
      <w:r w:rsidR="009E156A">
        <w:fldChar w:fldCharType="end"/>
      </w:r>
      <w:r w:rsidR="009E156A">
        <w:t xml:space="preserve"> above) are </w:t>
      </w:r>
      <w:r w:rsidR="009E156A">
        <w:rPr>
          <w:i/>
          <w:iCs/>
        </w:rPr>
        <w:t>not</w:t>
      </w:r>
      <w:r w:rsidR="009E156A">
        <w:t xml:space="preserve"> diacritical marks in our terms, even though secondary literature often refers to them as such.</w:t>
      </w:r>
    </w:p>
    <w:p w14:paraId="0DDE554E" w14:textId="371C8D78" w:rsidR="00890876" w:rsidRDefault="00890876" w:rsidP="009E156A">
      <w:pPr>
        <w:ind w:firstLine="567"/>
      </w:pPr>
      <w:r>
        <w:t>Diacritical marks thus have no special relevance to transliteration: like any distinctive element, they are only relevant to us inasmuch as they distinguish one graph from another.</w:t>
      </w:r>
      <w:r w:rsidRPr="00BF7B0E">
        <w:rPr>
          <w:rStyle w:val="Lbjegyzet-hivatkozs"/>
        </w:rPr>
        <w:footnoteReference w:id="57"/>
      </w:r>
      <w:r>
        <w:t xml:space="preserve"> If a source grapheme is distinguished by a diacritical mark from another source grapheme, than the distinction itself must be preserved in transliteration, but it need not involve a diacritical mark</w:t>
      </w:r>
      <w:r w:rsidR="009E156A">
        <w:t>, or indeed, any feature corresponding to the diacritical mark</w:t>
      </w:r>
      <w:r>
        <w:t>.</w:t>
      </w:r>
      <w:r w:rsidRPr="00BF7B0E">
        <w:rPr>
          <w:rStyle w:val="Lbjegyzet-hivatkozs"/>
        </w:rPr>
        <w:footnoteReference w:id="58"/>
      </w:r>
    </w:p>
    <w:p w14:paraId="257B3993" w14:textId="77777777" w:rsidR="00890876" w:rsidRPr="00C472A4" w:rsidRDefault="00890876" w:rsidP="00890876">
      <w:pPr>
        <w:pStyle w:val="Cmsor3"/>
      </w:pPr>
      <w:bookmarkStart w:id="56" w:name="_Toc199757542"/>
      <w:bookmarkStart w:id="57" w:name="_Ref199774821"/>
      <w:bookmarkStart w:id="58" w:name="_Ref199777633"/>
      <w:bookmarkStart w:id="59" w:name="_Ref199778443"/>
      <w:r w:rsidRPr="00E66428">
        <w:rPr>
          <w:rStyle w:val="Foreign"/>
        </w:rPr>
        <w:t>Virāma</w:t>
      </w:r>
      <w:bookmarkEnd w:id="56"/>
      <w:bookmarkEnd w:id="57"/>
      <w:bookmarkEnd w:id="58"/>
      <w:bookmarkEnd w:id="59"/>
    </w:p>
    <w:p w14:paraId="035C84A3" w14:textId="3CDD2BBE" w:rsidR="00890876" w:rsidRDefault="00890876" w:rsidP="00890876">
      <w:r>
        <w:t xml:space="preserve">A moot point we have been carefully avoiding is the status of the </w:t>
      </w:r>
      <w:r w:rsidRPr="00E66428">
        <w:rPr>
          <w:rStyle w:val="Foreign"/>
        </w:rPr>
        <w:t>virāma</w:t>
      </w:r>
      <w:r>
        <w:t xml:space="preserve">, the </w:t>
      </w:r>
      <w:r w:rsidR="009E156A">
        <w:t>“</w:t>
      </w:r>
      <w:r>
        <w:t>vowel killer</w:t>
      </w:r>
      <w:r w:rsidR="009E156A">
        <w:t>”</w:t>
      </w:r>
      <w:r>
        <w:t xml:space="preserve"> sign of aksharic writing systems. The </w:t>
      </w:r>
      <w:r w:rsidRPr="00E66428">
        <w:rPr>
          <w:rStyle w:val="Foreign"/>
        </w:rPr>
        <w:t>virāma</w:t>
      </w:r>
      <w:r>
        <w:t xml:space="preserve"> negates the inherent vowel of an </w:t>
      </w:r>
      <w:r w:rsidRPr="00E66428">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sidRPr="00E66428">
        <w:rPr>
          <w:rStyle w:val="Foreign"/>
        </w:rPr>
        <w:t>akṣara</w:t>
      </w:r>
      <w:r>
        <w:t xml:space="preserve"> without </w:t>
      </w:r>
      <w:r>
        <w:lastRenderedPageBreak/>
        <w:t xml:space="preserve">a </w:t>
      </w:r>
      <w:r w:rsidRPr="00E66428">
        <w:rPr>
          <w:rStyle w:val="Foreign"/>
        </w:rPr>
        <w:t>virāma</w:t>
      </w:r>
      <w:r>
        <w:t xml:space="preserve"> is comprised of at least two graphemes, and if a </w:t>
      </w:r>
      <w:r w:rsidRPr="00E66428">
        <w:rPr>
          <w:rStyle w:val="Foreign"/>
        </w:rPr>
        <w:t>virāma</w:t>
      </w:r>
      <w:r>
        <w:t xml:space="preserve"> is added to the same </w:t>
      </w:r>
      <w:r w:rsidRPr="00E66428">
        <w:rPr>
          <w:rStyle w:val="Foreign"/>
        </w:rPr>
        <w:t>akṣara</w:t>
      </w:r>
      <w:r>
        <w:t>, one or more of those graphemes remain</w:t>
      </w:r>
      <w:r w:rsidRPr="00BF7B0E">
        <w:rPr>
          <w:rStyle w:val="Lbjegyzet-hivatkozs"/>
        </w:rPr>
        <w:footnoteReference w:id="59"/>
      </w:r>
      <w:r>
        <w:t xml:space="preserve"> and one ceases to be present, but none are changed to a different grapheme.</w:t>
      </w:r>
    </w:p>
    <w:p w14:paraId="0F591897" w14:textId="28C49B85" w:rsidR="00890876" w:rsidRDefault="00890876" w:rsidP="009E156A">
      <w:pPr>
        <w:ind w:firstLine="567"/>
      </w:pPr>
      <w:r>
        <w:t xml:space="preserve">All things considered, we are willing to grant grapheme status to the </w:t>
      </w:r>
      <w:r w:rsidRPr="00E66428">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sidRPr="00E66428">
        <w:rPr>
          <w:rStyle w:val="Foreign"/>
        </w:rPr>
        <w:t>akṣara</w:t>
      </w:r>
      <w:r>
        <w:t xml:space="preserve">). The rationale is admittedly tortuous, but it is essential for a transliteration scheme used in philology and palaeography to make a distinction between a vowelless consonant expressed using a </w:t>
      </w:r>
      <w:r w:rsidRPr="00E66428">
        <w:rPr>
          <w:rStyle w:val="Foreign"/>
        </w:rPr>
        <w:t>virāma</w:t>
      </w:r>
      <w:r>
        <w:t xml:space="preserve"> and one expressed in a different way (see also</w:t>
      </w:r>
      <w:r w:rsidR="009E156A">
        <w:t xml:space="preserve"> §</w:t>
      </w:r>
      <w:r w:rsidR="009E156A">
        <w:fldChar w:fldCharType="begin"/>
      </w:r>
      <w:r w:rsidR="009E156A">
        <w:instrText xml:space="preserve"> REF _Ref199775736 \r \h </w:instrText>
      </w:r>
      <w:r w:rsidR="009E156A">
        <w:fldChar w:fldCharType="separate"/>
      </w:r>
      <w:r w:rsidR="009E156A">
        <w:t>2.6.1</w:t>
      </w:r>
      <w:r w:rsidR="009E156A">
        <w:fldChar w:fldCharType="end"/>
      </w:r>
      <w:r>
        <w:t>).</w:t>
      </w:r>
      <w:r w:rsidRPr="00BF7B0E">
        <w:rPr>
          <w:rStyle w:val="Lbjegyzet-hivatkozs"/>
        </w:rPr>
        <w:footnoteReference w:id="60"/>
      </w:r>
      <w:r>
        <w:t xml:space="preserve"> In further support for recognising the </w:t>
      </w:r>
      <w:r w:rsidRPr="00E66428">
        <w:rPr>
          <w:rStyle w:val="Foreign"/>
        </w:rPr>
        <w:t>virāma</w:t>
      </w:r>
      <w:r>
        <w:t xml:space="preserve"> as a grapheme we emphasise that </w:t>
      </w:r>
      <w:r w:rsidR="009E156A">
        <w:t xml:space="preserve">functionally </w:t>
      </w:r>
      <w:r>
        <w:t xml:space="preserve">it is fully analogous to vowel markers, which are definitely graphemes in their own right. A basic </w:t>
      </w:r>
      <w:r w:rsidRPr="00E66428">
        <w:rPr>
          <w:rStyle w:val="Foreign"/>
        </w:rPr>
        <w:t>akṣara</w:t>
      </w:r>
      <w:r>
        <w:t xml:space="preserve"> signifies the presence of an inherent vowel, a vowel marker signifies the presence of another vowel in place of that inherent vowel, and the </w:t>
      </w:r>
      <w:r w:rsidRPr="00E66428">
        <w:rPr>
          <w:rStyle w:val="Foreign"/>
        </w:rPr>
        <w:t>virāma</w:t>
      </w:r>
      <w:r>
        <w:t xml:space="preserve"> signifies a zero-vowel in place of</w:t>
      </w:r>
      <w:r w:rsidRPr="001008D5">
        <w:t xml:space="preserve"> </w:t>
      </w:r>
      <w:r>
        <w:t>that inherent vowel.</w:t>
      </w:r>
      <w:r w:rsidRPr="00BF7B0E">
        <w:rPr>
          <w:rStyle w:val="Lbjegyzet-hivatkozs"/>
        </w:rPr>
        <w:footnoteReference w:id="61"/>
      </w:r>
    </w:p>
    <w:p w14:paraId="6811153F" w14:textId="77777777" w:rsidR="00890876" w:rsidRDefault="00890876" w:rsidP="00890876">
      <w:pPr>
        <w:pStyle w:val="Cmsor3"/>
      </w:pPr>
      <w:bookmarkStart w:id="60" w:name="_Toc199757543"/>
      <w:r w:rsidRPr="00E66428">
        <w:rPr>
          <w:rStyle w:val="Foreign"/>
        </w:rPr>
        <w:t>Anusvāra</w:t>
      </w:r>
      <w:r>
        <w:t xml:space="preserve"> relatives</w:t>
      </w:r>
      <w:bookmarkEnd w:id="60"/>
    </w:p>
    <w:p w14:paraId="7268FB29" w14:textId="1A9C40CF" w:rsidR="00890876" w:rsidRDefault="00890876" w:rsidP="00890876">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w:t>
      </w:r>
      <w:r w:rsidR="00FD2EAD">
        <w:t xml:space="preserve">also </w:t>
      </w:r>
      <w:r>
        <w:t xml:space="preserve">be a diacritical mark representing the nasal quality of a vowel. Some standardised modern writing systems employ different graphic signs (the </w:t>
      </w:r>
      <w:r>
        <w:rPr>
          <w:rStyle w:val="Foreign"/>
        </w:rPr>
        <w:t>bindu</w:t>
      </w:r>
      <w:r>
        <w:t xml:space="preserve"> |</w:t>
      </w:r>
      <w:r w:rsidRPr="000D0902">
        <w:rPr>
          <w:rStyle w:val="ForeignDevanagariScript"/>
          <w:rFonts w:hint="cs"/>
          <w:cs/>
        </w:rPr>
        <w:t>ं</w:t>
      </w:r>
      <w:r>
        <w:t xml:space="preserve">| and the </w:t>
      </w:r>
      <w:r>
        <w:rPr>
          <w:rStyle w:val="Foreign"/>
        </w:rPr>
        <w:t>candrabindu</w:t>
      </w:r>
      <w:r>
        <w:t xml:space="preserve"> |</w:t>
      </w:r>
      <w:r w:rsidRPr="000D0902">
        <w:rPr>
          <w:rStyle w:val="ForeignDevanagariScript"/>
          <w:rFonts w:hint="cs"/>
          <w:cs/>
        </w:rPr>
        <w:t>ँ</w:t>
      </w:r>
      <w:r>
        <w:t>|) for these purposes, but such a distinction is by no means universal.</w:t>
      </w:r>
    </w:p>
    <w:p w14:paraId="4078359A" w14:textId="36F5CFAA" w:rsidR="00890876" w:rsidRDefault="00890876" w:rsidP="00FD2EAD">
      <w:pPr>
        <w:ind w:firstLine="567"/>
      </w:pPr>
      <w:r>
        <w:t xml:space="preserve">In the diplomatic transliteration of primary texts, we </w:t>
      </w:r>
      <w:r w:rsidR="00FD2EAD">
        <w:t xml:space="preserve">wish </w:t>
      </w:r>
      <w:r>
        <w:t xml:space="preserve">to make no assumptions about whether such signs were employed by their writers to represent a phoneme or to qualify a phoneme represented by another graph, and </w:t>
      </w:r>
      <w:r w:rsidR="00FD2EAD">
        <w:t xml:space="preserve">prefer </w:t>
      </w:r>
      <w:r>
        <w:t xml:space="preserve">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w:t>
      </w:r>
      <w:r w:rsidRPr="00C13C0C">
        <w:t xml:space="preserve">phoneme correspondence. Therefore, our general </w:t>
      </w:r>
      <w:r>
        <w:t xml:space="preserve">approach is to treat all </w:t>
      </w:r>
      <w:r w:rsidRPr="00C13C0C">
        <w:rPr>
          <w:rStyle w:val="Foreign"/>
        </w:rPr>
        <w:t>anusvāra</w:t>
      </w:r>
      <w:r>
        <w:t xml:space="preserve"> variants as graphemes on their own right, and thus to represent them with a corresponding target grapheme</w:t>
      </w:r>
      <w:r w:rsidR="00FD2EAD">
        <w:t>.</w:t>
      </w:r>
      <w:r w:rsidRPr="00BF7B0E">
        <w:rPr>
          <w:rStyle w:val="Lbjegyzet-hivatkozs"/>
        </w:rPr>
        <w:footnoteReference w:id="62"/>
      </w:r>
    </w:p>
    <w:p w14:paraId="5EAD2963" w14:textId="77777777" w:rsidR="00890876" w:rsidRDefault="00890876" w:rsidP="00890876">
      <w:pPr>
        <w:pStyle w:val="Cmsor3"/>
      </w:pPr>
      <w:bookmarkStart w:id="61" w:name="_Toc199757544"/>
      <w:r>
        <w:t>Other signs of vague status</w:t>
      </w:r>
      <w:bookmarkEnd w:id="61"/>
    </w:p>
    <w:p w14:paraId="3419B001" w14:textId="77777777" w:rsidR="00890876" w:rsidRPr="00B46EF1" w:rsidRDefault="00890876" w:rsidP="00890876">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w:t>
      </w:r>
      <w:r>
        <w:lastRenderedPageBreak/>
        <w:t xml:space="preserve">introduce a series of target graphemes for each combination of the problematic sign with a basic grapheme. An example of a poorly understood graphic sign is the underdot in Mon, Pyu and Burmese (#§), while the Gurmukhi </w:t>
      </w:r>
      <w:r w:rsidRPr="00E66428">
        <w:rPr>
          <w:rStyle w:val="Foreign"/>
        </w:rPr>
        <w:t>addak</w:t>
      </w:r>
      <w:r>
        <w:t xml:space="preserve"> may exemplify signs which are well understood but difficult to classify.</w:t>
      </w:r>
      <w:r w:rsidRPr="00BF7B0E">
        <w:rPr>
          <w:rStyle w:val="Lbjegyzet-hivatkozs"/>
        </w:rPr>
        <w:footnoteReference w:id="63"/>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5881E590" w14:textId="77777777" w:rsidR="00890876" w:rsidRDefault="00890876" w:rsidP="00890876">
      <w:pPr>
        <w:pStyle w:val="Cmsor3"/>
      </w:pPr>
      <w:bookmarkStart w:id="62" w:name="_Ref199757158"/>
      <w:bookmarkStart w:id="63" w:name="_Toc199757545"/>
      <w:r>
        <w:t>Non-phonographic signs</w:t>
      </w:r>
      <w:bookmarkEnd w:id="62"/>
      <w:bookmarkEnd w:id="63"/>
    </w:p>
    <w:p w14:paraId="0A509EEE" w14:textId="22662B66" w:rsidR="00890876" w:rsidRDefault="00890876" w:rsidP="00890876">
      <w:r>
        <w:t xml:space="preserve">Texts written in a phonographic writing system often include graphic signs which signify non-phonographic information. The most </w:t>
      </w:r>
      <w:r w:rsidR="00FD2EAD">
        <w:t>common</w:t>
      </w:r>
      <w:r>
        <w:t xml:space="preserve">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sidRPr="00E66428">
        <w:rPr>
          <w:rStyle w:val="Foreign"/>
        </w:rPr>
        <w:t>avagraha</w:t>
      </w:r>
      <w:r>
        <w:t xml:space="preserve"> of the Indic writing system or the apostrophe of the Roman one, which are often used to indicate elision. Others may be </w:t>
      </w:r>
      <w:r w:rsidRPr="00EE6047">
        <w:t xml:space="preserve">quite beyond the domain of </w:t>
      </w:r>
      <w:r>
        <w:t>glottography</w:t>
      </w:r>
      <w:r w:rsidRPr="00EE6047">
        <w:t>, such as “auspiciousness” presumably conveyed by many opening and closing symbols used in inscriptions or “irony” conveyed by a winking smiley in a text message.</w:t>
      </w:r>
      <w:r>
        <w:t xml:space="preserve"> </w:t>
      </w:r>
    </w:p>
    <w:p w14:paraId="51EDCD3A" w14:textId="5459538F" w:rsidR="00890876" w:rsidRDefault="00890876" w:rsidP="00FD2EAD">
      <w:pPr>
        <w:ind w:firstLine="567"/>
      </w:pPr>
      <w:r w:rsidRPr="00EE6047">
        <w:t xml:space="preserve">Whether such signs are to be considered graphemes </w:t>
      </w:r>
      <w:r w:rsidR="00FD2EAD">
        <w:t>—</w:t>
      </w:r>
      <w:r w:rsidRPr="00EE6047">
        <w:t xml:space="preserve"> and if yes, exactly how the grapheme ought to be defined to accommodate them </w:t>
      </w:r>
      <w:r w:rsidR="00FD2EAD">
        <w:t>—</w:t>
      </w:r>
      <w:r w:rsidRPr="00EE6047">
        <w:t xml:space="preserve"> is a vexed question</w:t>
      </w:r>
      <w:r>
        <w:t xml:space="preserve">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sidR="001301FB" w:rsidRPr="001301FB">
        <w:rPr>
          <w:rFonts w:cs="Gentium Plus"/>
          <w:kern w:val="0"/>
          <w:szCs w:val="24"/>
        </w:rPr>
        <w:t xml:space="preserve">(cf. </w:t>
      </w:r>
      <w:proofErr w:type="spellStart"/>
      <w:r w:rsidR="001301FB" w:rsidRPr="001301FB">
        <w:rPr>
          <w:rFonts w:cs="Gentium Plus"/>
          <w:kern w:val="0"/>
          <w:szCs w:val="24"/>
        </w:rPr>
        <w:t>Meletis</w:t>
      </w:r>
      <w:proofErr w:type="spellEnd"/>
      <w:r w:rsidR="001301FB" w:rsidRPr="001301FB">
        <w:rPr>
          <w:rFonts w:cs="Gentium Plus"/>
          <w:kern w:val="0"/>
          <w:szCs w:val="24"/>
        </w:rPr>
        <w:t xml:space="preserve"> and </w:t>
      </w:r>
      <w:proofErr w:type="spellStart"/>
      <w:r w:rsidR="001301FB" w:rsidRPr="001301FB">
        <w:rPr>
          <w:rFonts w:cs="Gentium Plus"/>
          <w:kern w:val="0"/>
          <w:szCs w:val="24"/>
        </w:rPr>
        <w:t>Dürscheid</w:t>
      </w:r>
      <w:proofErr w:type="spellEnd"/>
      <w:r w:rsidR="001301FB" w:rsidRPr="001301FB">
        <w:rPr>
          <w:rFonts w:cs="Gentium Plus"/>
          <w:kern w:val="0"/>
          <w:szCs w:val="24"/>
        </w:rPr>
        <w:t xml:space="preserve"> 2022, 132–33)</w:t>
      </w:r>
      <w:r>
        <w:fldChar w:fldCharType="end"/>
      </w:r>
      <w:r>
        <w:t xml:space="preserve">. We feel that the best way to reconcile such signs with the framework presented above is to understand them as graphemes belonging to one or more secondary writing systems, which are </w:t>
      </w:r>
      <w:r w:rsidR="00FD2EAD">
        <w:t>separate</w:t>
      </w:r>
      <w:r>
        <w:t xml:space="preserv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2AE70FD3" w14:textId="2131EDD9" w:rsidR="00890876" w:rsidRPr="005234E1" w:rsidRDefault="00890876" w:rsidP="00FD2EAD">
      <w:pPr>
        <w:ind w:firstLine="567"/>
      </w:pPr>
      <w:r>
        <w:t>It would, however, not be practicable to give full justice to the practically infinite variety of such signs by transliterating each with a different target grapheme. We therefore classify written signs along the following lines.</w:t>
      </w:r>
      <w:r w:rsidRPr="00BF7B0E">
        <w:rPr>
          <w:rStyle w:val="Lbjegyzet-hivatkozs"/>
        </w:rPr>
        <w:footnoteReference w:id="64"/>
      </w:r>
      <w:r>
        <w:t xml:space="preserve"> </w:t>
      </w:r>
      <w:r w:rsidRPr="00447CB0">
        <w:t xml:space="preserve">An </w:t>
      </w:r>
      <w:r w:rsidRPr="005234E1">
        <w:rPr>
          <w:b/>
          <w:bCs/>
        </w:rPr>
        <w:t xml:space="preserve">alphabetic </w:t>
      </w:r>
      <w:r>
        <w:rPr>
          <w:b/>
          <w:bCs/>
        </w:rPr>
        <w:t>sign</w:t>
      </w:r>
      <w:r w:rsidRPr="00447CB0">
        <w:t xml:space="preserve"> is one that represents speech sounds </w:t>
      </w:r>
      <w:r>
        <w:t>in any phonographic writing system. Thus, ‘alphabetic’ in this phrase does not imply an alphabetic writing system; in fact, we prefer referring to the alphabetic signs of alphabetic systems as letters</w:t>
      </w:r>
      <w:r w:rsidRPr="00447CB0">
        <w:t xml:space="preserve">. </w:t>
      </w:r>
      <w:r>
        <w:t xml:space="preserve">All other graphic signs are non-alphabetic signs. Among these, </w:t>
      </w:r>
      <w:r w:rsidRPr="00447CB0">
        <w:t xml:space="preserve">a </w:t>
      </w:r>
      <w:r w:rsidRPr="005234E1">
        <w:rPr>
          <w:b/>
          <w:bCs/>
        </w:rPr>
        <w:t>numeric sign</w:t>
      </w:r>
      <w:r>
        <w:t xml:space="preserve"> </w:t>
      </w:r>
      <w:r w:rsidRPr="00447CB0">
        <w:t xml:space="preserve">or </w:t>
      </w:r>
      <w:r w:rsidRPr="005234E1">
        <w:rPr>
          <w:b/>
          <w:bCs/>
        </w:rPr>
        <w:t>cipher</w:t>
      </w:r>
      <w:r w:rsidRPr="00447CB0">
        <w:t xml:space="preserve"> is one that denotes a number</w:t>
      </w:r>
      <w:r>
        <w:t>, transliterated as per #§</w:t>
      </w:r>
      <w:r w:rsidRPr="00447CB0">
        <w:t xml:space="preserve">. </w:t>
      </w:r>
      <w:r>
        <w:t>A</w:t>
      </w:r>
      <w:r w:rsidRPr="00447CB0">
        <w:t xml:space="preserve">lphabetic and numeric </w:t>
      </w:r>
      <w:r>
        <w:t xml:space="preserve">signs </w:t>
      </w:r>
      <w:r w:rsidRPr="00447CB0">
        <w:t>together</w:t>
      </w:r>
      <w:r>
        <w:t xml:space="preserve"> are referred to as </w:t>
      </w:r>
      <w:r>
        <w:rPr>
          <w:b/>
          <w:bCs/>
        </w:rPr>
        <w:t>alphanumeric signs</w:t>
      </w:r>
      <w:r>
        <w:t xml:space="preserve">, and all others are non-alphanumeric. Among the latter, we give differential treatment to the </w:t>
      </w:r>
      <w:r w:rsidRPr="00E66428">
        <w:rPr>
          <w:rStyle w:val="Foreign"/>
        </w:rPr>
        <w:t>avagraha</w:t>
      </w:r>
      <w:r>
        <w:t xml:space="preserve"> (#§), and distinguish the category of </w:t>
      </w:r>
      <w:r>
        <w:rPr>
          <w:b/>
          <w:bCs/>
        </w:rPr>
        <w:t xml:space="preserve">punctuation </w:t>
      </w:r>
      <w:r w:rsidR="00695CA0">
        <w:rPr>
          <w:b/>
          <w:bCs/>
        </w:rPr>
        <w:t>sign</w:t>
      </w:r>
      <w:r w:rsidRPr="00631D09">
        <w:t xml:space="preserve"> </w:t>
      </w:r>
      <w:r>
        <w:t xml:space="preserve">(#§). All other non-alphanumeric signs are referred to as </w:t>
      </w:r>
      <w:r>
        <w:rPr>
          <w:b/>
          <w:bCs/>
        </w:rPr>
        <w:t>symbols</w:t>
      </w:r>
      <w:r>
        <w:t xml:space="preserve"> or </w:t>
      </w:r>
      <w:r>
        <w:rPr>
          <w:b/>
          <w:bCs/>
        </w:rPr>
        <w:t>miscellaneous signs</w:t>
      </w:r>
      <w:r>
        <w:t xml:space="preserve"> (#§), with the caveat that the boundary between punctuation </w:t>
      </w:r>
      <w:r w:rsidR="00695CA0">
        <w:t>sign</w:t>
      </w:r>
      <w:r>
        <w:t>s and miscellaneous signs is permeable and cannot always be established objectively.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7D56DEC0" w14:textId="77777777" w:rsidR="00890876" w:rsidRDefault="00890876" w:rsidP="00890876">
      <w:pPr>
        <w:pStyle w:val="Cmsor3"/>
      </w:pPr>
      <w:bookmarkStart w:id="64" w:name="_Toc199757546"/>
      <w:bookmarkStart w:id="65" w:name="_Ref199772431"/>
      <w:bookmarkStart w:id="66" w:name="_Ref199772437"/>
      <w:bookmarkStart w:id="67" w:name="_Ref199774907"/>
      <w:r>
        <w:t>Fuzzy segmentation</w:t>
      </w:r>
      <w:bookmarkEnd w:id="64"/>
      <w:bookmarkEnd w:id="65"/>
      <w:bookmarkEnd w:id="66"/>
      <w:bookmarkEnd w:id="67"/>
    </w:p>
    <w:p w14:paraId="08AC686F" w14:textId="77777777" w:rsidR="00890876" w:rsidRDefault="00890876" w:rsidP="00890876">
      <w:r>
        <w:t xml:space="preserve">When a writing system in the broad sense is considered with an extensive diachronic and/or synchronic scope, the class of complex characters inevitably exhibits a smooth transition to (independent) character sequences on one side and to simplex characters on the other. Such fuzzy boundaries are more prominent </w:t>
      </w:r>
      <w:r>
        <w:lastRenderedPageBreak/>
        <w:t>in alphabetic writing systems,</w:t>
      </w:r>
      <w:r w:rsidRPr="00BF7B0E">
        <w:rPr>
          <w:rStyle w:val="Lbjegyzet-hivatkozs"/>
        </w:rPr>
        <w:footnoteReference w:id="65"/>
      </w:r>
      <w:r>
        <w:t xml:space="preserve"> but they can also occur in the Indic system,</w:t>
      </w:r>
      <w:r w:rsidRPr="00BF7B0E">
        <w:rPr>
          <w:rStyle w:val="Lbjegyzet-hivatkozs"/>
        </w:rPr>
        <w:footnoteReference w:id="66"/>
      </w:r>
      <w:r>
        <w:t xml:space="preserve">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592F2764" w14:textId="1453FF2E" w:rsidR="00890876" w:rsidRDefault="00890876" w:rsidP="00951DA9">
      <w:pPr>
        <w:ind w:firstLine="567"/>
      </w:pPr>
      <w:r>
        <w:t xml:space="preserve">The status of the </w:t>
      </w:r>
      <w:r w:rsidRPr="00E66428">
        <w:rPr>
          <w:rStyle w:val="Foreign"/>
        </w:rPr>
        <w:t>visarga</w:t>
      </w:r>
      <w:r>
        <w:t xml:space="preserve"> and the </w:t>
      </w:r>
      <w:r w:rsidRPr="00E66428">
        <w:rPr>
          <w:rStyle w:val="Foreign"/>
        </w:rPr>
        <w:t>anusvāra</w:t>
      </w:r>
      <w:r>
        <w:t xml:space="preserve"> (</w:t>
      </w:r>
      <w:r w:rsidR="005061C2">
        <w:t>along with</w:t>
      </w:r>
      <w:r>
        <w:t xml:space="preserve"> its variants) remains open: they are traditionally considered to be dependent on </w:t>
      </w:r>
      <w:r w:rsidRPr="00E66428">
        <w:rPr>
          <w:rStyle w:val="Foreign"/>
        </w:rPr>
        <w:t>akṣaras</w:t>
      </w:r>
      <w:r>
        <w:t xml:space="preserve">, but they are always graphetically distinct, and can in many </w:t>
      </w:r>
      <w:r w:rsidR="005061C2">
        <w:t>specific</w:t>
      </w:r>
      <w:r>
        <w:t xml:space="preserve"> writing systems occupy a separate segmental space of their own, be physically separated from their “parent” </w:t>
      </w:r>
      <w:r w:rsidRPr="00E66428">
        <w:rPr>
          <w:rStyle w:val="Foreign"/>
        </w:rPr>
        <w:t>akṣara</w:t>
      </w:r>
      <w:r>
        <w:t xml:space="preserve"> by a physical feature, or be graphetically associated with the following character. For the former reason, they </w:t>
      </w:r>
      <w:r w:rsidRPr="006F4AB6">
        <w:t>are</w:t>
      </w:r>
      <w:r>
        <w:t xml:space="preserve"> thus arguably components in our terms, while for the latter reason it may be argued that they are independent simplex characters.</w:t>
      </w:r>
      <w:r w:rsidRPr="00BF7B0E">
        <w:rPr>
          <w:rStyle w:val="Lbjegyzet-hivatkozs"/>
        </w:rPr>
        <w:footnoteReference w:id="67"/>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01070298" w14:textId="77777777" w:rsidR="00890876" w:rsidRDefault="00890876" w:rsidP="00890876">
      <w:pPr>
        <w:pStyle w:val="Cmsor2"/>
      </w:pPr>
      <w:bookmarkStart w:id="68" w:name="_Ref199778013"/>
      <w:r>
        <w:t>Revisiting allography</w:t>
      </w:r>
      <w:bookmarkEnd w:id="68"/>
    </w:p>
    <w:p w14:paraId="04FB3DD7" w14:textId="4D7C8A30" w:rsidR="00890876" w:rsidRDefault="00890876" w:rsidP="00890876">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sidRPr="000D0902">
        <w:rPr>
          <w:rStyle w:val="ForeignDevanagariScript"/>
          <w:rFonts w:hint="cs"/>
          <w:cs/>
        </w:rPr>
        <w:t>र</w:t>
      </w:r>
      <w:r>
        <w:rPr>
          <w:lang w:bidi="sa-IN"/>
        </w:rPr>
        <w:t>| (&lt;</w:t>
      </w:r>
      <w:proofErr w:type="spellStart"/>
      <w:r>
        <w:rPr>
          <w:lang w:bidi="sa-IN"/>
        </w:rPr>
        <w:t>ra</w:t>
      </w:r>
      <w:proofErr w:type="spellEnd"/>
      <w:r>
        <w:rPr>
          <w:lang w:bidi="sa-IN"/>
        </w:rPr>
        <w:t>&gt;), |</w:t>
      </w:r>
      <w:r w:rsidRPr="000D0902">
        <w:rPr>
          <w:rStyle w:val="ForeignDevanagariScript"/>
          <w:rFonts w:hint="cs"/>
          <w:cs/>
        </w:rPr>
        <w:t>र्क</w:t>
      </w:r>
      <w:r>
        <w:rPr>
          <w:lang w:bidi="sa-IN"/>
        </w:rPr>
        <w:t>| (&lt;</w:t>
      </w:r>
      <w:proofErr w:type="spellStart"/>
      <w:r>
        <w:rPr>
          <w:lang w:bidi="sa-IN"/>
        </w:rPr>
        <w:t>rka</w:t>
      </w:r>
      <w:proofErr w:type="spellEnd"/>
      <w:r>
        <w:rPr>
          <w:lang w:bidi="sa-IN"/>
        </w:rPr>
        <w:t>&gt;) and |</w:t>
      </w:r>
      <w:r w:rsidRPr="000D0902">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sidRPr="000D0902">
        <w:rPr>
          <w:rStyle w:val="ForeignDevanagariScript"/>
          <w:cs/>
        </w:rPr>
        <w:t>उ</w:t>
      </w:r>
      <w:r>
        <w:t xml:space="preserve">| </w:t>
      </w:r>
      <w:r>
        <w:rPr>
          <w:lang w:bidi="sa-IN"/>
        </w:rPr>
        <w:t>(&lt;u&gt;)</w:t>
      </w:r>
      <w:r>
        <w:t>, |</w:t>
      </w:r>
      <w:r w:rsidRPr="000D0902">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sidRPr="000D0902">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sidRPr="000D0902">
        <w:rPr>
          <w:rStyle w:val="ForeignBengaliScript"/>
          <w:rFonts w:hint="cs"/>
          <w:cs/>
        </w:rPr>
        <w:t>ত</w:t>
      </w:r>
      <w:r>
        <w:t xml:space="preserve">| </w:t>
      </w:r>
      <w:r>
        <w:rPr>
          <w:lang w:bidi="sa-IN"/>
        </w:rPr>
        <w:t>(&lt;ta&gt;)</w:t>
      </w:r>
      <w:r>
        <w:t xml:space="preserve"> and |</w:t>
      </w:r>
      <w:r w:rsidRPr="000D0902">
        <w:rPr>
          <w:rStyle w:val="ForeignBengaliScript"/>
          <w:cs/>
        </w:rPr>
        <w:t>ৎ</w:t>
      </w:r>
      <w:r>
        <w:t xml:space="preserve">| </w:t>
      </w:r>
      <w:r>
        <w:rPr>
          <w:lang w:bidi="sa-IN"/>
        </w:rPr>
        <w:t>(final &lt;t&gt;)</w:t>
      </w:r>
      <w:r>
        <w:t xml:space="preserve"> </w:t>
      </w:r>
      <w:r>
        <w:rPr>
          <w:lang w:bidi="sa-IN"/>
        </w:rPr>
        <w:t xml:space="preserve">must be deemed allographs. </w:t>
      </w:r>
      <w:r>
        <w:t xml:space="preserve">We feel, however, that the alternation of such forms is different, and more fundamental, than the “simple” allography exemplified by the alternation </w:t>
      </w:r>
      <w:r w:rsidR="005061C2">
        <w:t xml:space="preserve">of </w:t>
      </w:r>
      <w:r>
        <w:t>Devanagari |</w:t>
      </w:r>
      <w:r w:rsidRPr="00D26AEB">
        <w:rPr>
          <w:rStyle w:val="ForeignDevanagariScript"/>
          <w:cs/>
        </w:rPr>
        <w:t>अ</w:t>
      </w:r>
      <w:r>
        <w:t>|, |</w:t>
      </w:r>
      <w:r w:rsidRPr="00D26AEB">
        <w:rPr>
          <w:rStyle w:val="ForeignDevanagariAlt"/>
          <w:rFonts w:asciiTheme="majorBidi" w:hAnsiTheme="majorBidi" w:cstheme="majorBidi"/>
          <w:cs/>
        </w:rPr>
        <w:t>अ</w:t>
      </w:r>
      <w:r>
        <w:t>| and |</w:t>
      </w:r>
      <w:r>
        <w:rPr>
          <w:rFonts w:ascii="Uttara" w:hAnsi="Uttara" w:cs="Uttara"/>
          <w:cs/>
          <w14:ligatures w14:val="all"/>
        </w:rPr>
        <w:t>अ</w:t>
      </w:r>
      <w:r>
        <w:t>| (for &lt;a&gt;) or |</w:t>
      </w:r>
      <w:r w:rsidRPr="00D26AEB">
        <w:rPr>
          <w:rStyle w:val="ForeignDevanagariScript"/>
          <w:rFonts w:hint="cs"/>
          <w:cs/>
        </w:rPr>
        <w:t>झ</w:t>
      </w:r>
      <w:r>
        <w:t>|, |</w:t>
      </w:r>
      <w:r w:rsidRPr="00D26AEB">
        <w:rPr>
          <w:rStyle w:val="ForeignDevanagariAlt"/>
          <w:rFonts w:asciiTheme="majorBidi" w:hAnsiTheme="majorBidi" w:cstheme="majorBidi"/>
          <w:cs/>
        </w:rPr>
        <w:t>झ</w:t>
      </w:r>
      <w:r>
        <w:t>| and |</w:t>
      </w:r>
      <w:r w:rsidRPr="00D26AEB">
        <w:rPr>
          <w:rStyle w:val="ForeignDevanagariAlt"/>
          <w:rFonts w:hint="cs"/>
          <w:cs/>
        </w:rPr>
        <w:t>झ</w:t>
      </w:r>
      <w:r>
        <w:t>| (for &lt;</w:t>
      </w:r>
      <w:proofErr w:type="spellStart"/>
      <w:r>
        <w:t>jha</w:t>
      </w:r>
      <w:proofErr w:type="spellEnd"/>
      <w:r>
        <w:t xml:space="preserve">&gt;). </w:t>
      </w:r>
      <w:bookmarkStart w:id="69"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3580128F" w14:textId="4B3931EC" w:rsidR="00890876" w:rsidRDefault="00890876" w:rsidP="00951DA9">
      <w:pPr>
        <w:ind w:firstLine="567"/>
      </w:pPr>
      <w:r>
        <w:t>Accordingly, we advance that allography may be viewed as being of three kinds: graphetic, graphotactic and graphematic.</w:t>
      </w:r>
      <w:r w:rsidRPr="00BF7B0E">
        <w:rPr>
          <w:rStyle w:val="Lbjegyzet-hivatkozs"/>
        </w:rPr>
        <w:footnoteReference w:id="68"/>
      </w:r>
      <w:r>
        <w:t xml:space="preserve"> </w:t>
      </w:r>
      <w:r w:rsidRPr="00AC4FE9">
        <w:rPr>
          <w:b/>
          <w:bCs/>
        </w:rPr>
        <w:t>Graphetic allograph</w:t>
      </w:r>
      <w:r>
        <w:rPr>
          <w:b/>
          <w:bCs/>
        </w:rPr>
        <w:t>s</w:t>
      </w:r>
      <w:r>
        <w:t xml:space="preserve"> are alternative graphs which do not signify any linguistic information other than that contained in the grapheme, as in Devanagari </w:t>
      </w:r>
      <w:r w:rsidR="00D26AEB">
        <w:t>|</w:t>
      </w:r>
      <w:r w:rsidR="00D26AEB" w:rsidRPr="00D26AEB">
        <w:rPr>
          <w:rStyle w:val="ForeignDevanagariScript"/>
          <w:cs/>
        </w:rPr>
        <w:t>अ</w:t>
      </w:r>
      <w:r w:rsidR="00D26AEB">
        <w:t>|, |</w:t>
      </w:r>
      <w:r w:rsidR="00D26AEB" w:rsidRPr="00D26AEB">
        <w:rPr>
          <w:rStyle w:val="ForeignDevanagariAlt"/>
          <w:rFonts w:asciiTheme="majorBidi" w:hAnsiTheme="majorBidi" w:cstheme="majorBidi"/>
          <w:cs/>
        </w:rPr>
        <w:t>अ</w:t>
      </w:r>
      <w:r w:rsidR="00D26AEB">
        <w:t>| and |</w:t>
      </w:r>
      <w:r w:rsidR="00D26AEB">
        <w:rPr>
          <w:rFonts w:ascii="Uttara" w:hAnsi="Uttara" w:cs="Uttara"/>
          <w:cs/>
          <w14:ligatures w14:val="all"/>
        </w:rPr>
        <w:t>अ</w:t>
      </w:r>
      <w:r w:rsidR="00D26AEB">
        <w:t>|</w:t>
      </w:r>
      <w:r>
        <w:t xml:space="preserve"> or </w:t>
      </w:r>
      <w:r w:rsidR="00D26AEB">
        <w:t>|</w:t>
      </w:r>
      <w:r w:rsidR="00D26AEB" w:rsidRPr="00D26AEB">
        <w:rPr>
          <w:rStyle w:val="ForeignDevanagariScript"/>
          <w:rFonts w:hint="cs"/>
          <w:cs/>
        </w:rPr>
        <w:t>झ</w:t>
      </w:r>
      <w:r w:rsidR="00D26AEB">
        <w:t>|, |</w:t>
      </w:r>
      <w:r w:rsidR="00D26AEB" w:rsidRPr="00D26AEB">
        <w:rPr>
          <w:rStyle w:val="ForeignDevanagariAlt"/>
          <w:rFonts w:asciiTheme="majorBidi" w:hAnsiTheme="majorBidi" w:cstheme="majorBidi"/>
          <w:cs/>
        </w:rPr>
        <w:t>झ</w:t>
      </w:r>
      <w:r w:rsidR="00D26AEB">
        <w:t>| and |</w:t>
      </w:r>
      <w:r w:rsidR="00D26AEB" w:rsidRPr="00D26AEB">
        <w:rPr>
          <w:rStyle w:val="ForeignDevanagariAlt"/>
          <w:rFonts w:hint="cs"/>
          <w:cs/>
        </w:rPr>
        <w:t>झ</w:t>
      </w:r>
      <w:r w:rsidR="00D26AEB">
        <w:t>|</w:t>
      </w:r>
      <w:r>
        <w:t>.</w:t>
      </w:r>
      <w:r w:rsidRPr="00BF7B0E">
        <w:rPr>
          <w:rStyle w:val="Lbjegyzet-hivatkozs"/>
        </w:rPr>
        <w:footnoteReference w:id="69"/>
      </w:r>
      <w:r>
        <w:t xml:space="preserve"> </w:t>
      </w:r>
      <w:r>
        <w:rPr>
          <w:b/>
          <w:bCs/>
        </w:rPr>
        <w:t>Graphotactic allographs</w:t>
      </w:r>
      <w:r>
        <w:t xml:space="preserve"> are alternative graphs of which the rules of the writing system </w:t>
      </w:r>
      <w:r>
        <w:lastRenderedPageBreak/>
        <w:t xml:space="preserve">permit only one in a given graphematic context, as in the &lt;r&gt; of </w:t>
      </w:r>
      <w:r>
        <w:rPr>
          <w:lang w:bidi="sa-IN"/>
        </w:rPr>
        <w:t>|</w:t>
      </w:r>
      <w:r w:rsidRPr="00D26AEB">
        <w:rPr>
          <w:rStyle w:val="ForeignDevanagariScript"/>
          <w:rFonts w:hint="cs"/>
          <w:cs/>
        </w:rPr>
        <w:t>र्क</w:t>
      </w:r>
      <w:r>
        <w:rPr>
          <w:lang w:bidi="sa-IN"/>
        </w:rPr>
        <w:t>| and |</w:t>
      </w:r>
      <w:r w:rsidRPr="00D26AEB">
        <w:rPr>
          <w:rStyle w:val="ForeignDevanagariScript"/>
          <w:rFonts w:hint="cs"/>
          <w:cs/>
        </w:rPr>
        <w:t>क्र</w:t>
      </w:r>
      <w:r>
        <w:rPr>
          <w:lang w:bidi="sa-IN"/>
        </w:rPr>
        <w:t xml:space="preserve">| or the &lt;u&gt; of </w:t>
      </w:r>
      <w:r>
        <w:t>|</w:t>
      </w:r>
      <w:r w:rsidRPr="00D26AEB">
        <w:rPr>
          <w:rStyle w:val="ForeignDevanagariScript"/>
          <w:rFonts w:hint="cs"/>
          <w:cs/>
        </w:rPr>
        <w:t>कु</w:t>
      </w:r>
      <w:r>
        <w:t>| and |</w:t>
      </w:r>
      <w:r w:rsidRPr="00D26AEB">
        <w:rPr>
          <w:rStyle w:val="ForeignDevanagariScript"/>
          <w:rFonts w:hint="cs"/>
          <w:cs/>
        </w:rPr>
        <w:t>रु</w:t>
      </w:r>
      <w:r>
        <w:t>|.</w:t>
      </w:r>
      <w:bookmarkStart w:id="70" w:name="_Ref199772349"/>
      <w:r w:rsidRPr="00BF7B0E">
        <w:rPr>
          <w:rStyle w:val="Lbjegyzet-hivatkozs"/>
        </w:rPr>
        <w:footnoteReference w:id="70"/>
      </w:r>
      <w:bookmarkEnd w:id="70"/>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sidRPr="00D26AEB">
        <w:rPr>
          <w:rStyle w:val="ForeignDevanagariScript"/>
          <w:rFonts w:hint="cs"/>
          <w:cs/>
        </w:rPr>
        <w:t>र</w:t>
      </w:r>
      <w:r>
        <w:rPr>
          <w:lang w:bidi="sa-IN"/>
        </w:rPr>
        <w:t>| versus (|</w:t>
      </w:r>
      <w:r w:rsidRPr="00D26AEB">
        <w:rPr>
          <w:rStyle w:val="ForeignDevanagariScript"/>
          <w:rFonts w:hint="cs"/>
          <w:cs/>
        </w:rPr>
        <w:t>र्क</w:t>
      </w:r>
      <w:r>
        <w:rPr>
          <w:lang w:bidi="sa-IN"/>
        </w:rPr>
        <w:t>| and |</w:t>
      </w:r>
      <w:r w:rsidRPr="00D26AEB">
        <w:rPr>
          <w:rStyle w:val="ForeignDevanagariScript"/>
          <w:rFonts w:hint="cs"/>
          <w:cs/>
        </w:rPr>
        <w:t>क्र</w:t>
      </w:r>
      <w:r>
        <w:rPr>
          <w:lang w:bidi="sa-IN"/>
        </w:rPr>
        <w:t xml:space="preserve">|) or </w:t>
      </w:r>
      <w:r>
        <w:t>|</w:t>
      </w:r>
      <w:r w:rsidRPr="00D26AEB">
        <w:rPr>
          <w:rStyle w:val="ForeignDevanagariScript"/>
          <w:cs/>
        </w:rPr>
        <w:t>उ</w:t>
      </w:r>
      <w:r>
        <w:t>| versus (|</w:t>
      </w:r>
      <w:r w:rsidRPr="00D26AEB">
        <w:rPr>
          <w:rStyle w:val="ForeignDevanagariScript"/>
          <w:rFonts w:hint="cs"/>
          <w:cs/>
        </w:rPr>
        <w:t>कु</w:t>
      </w:r>
      <w:r>
        <w:t>| and |</w:t>
      </w:r>
      <w:r w:rsidRPr="00D26AEB">
        <w:rPr>
          <w:rStyle w:val="ForeignDevanagariScript"/>
          <w:rFonts w:hint="cs"/>
          <w:cs/>
        </w:rPr>
        <w:t>रु</w:t>
      </w:r>
      <w:r w:rsidRPr="00017098">
        <w:t>|)</w:t>
      </w:r>
      <w:r>
        <w:t>, or in Roman |a| and |A|</w:t>
      </w:r>
      <w:r w:rsidRPr="00017098">
        <w:t>.</w:t>
      </w:r>
      <w:r w:rsidRPr="00BF7B0E">
        <w:rPr>
          <w:rStyle w:val="Lbjegyzet-hivatkozs"/>
        </w:rPr>
        <w:footnoteReference w:id="71"/>
      </w:r>
      <w:r w:rsidRPr="00017098">
        <w:t xml:space="preserve"> </w:t>
      </w:r>
      <w:r>
        <w:t xml:space="preserve">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sidRPr="007102AF">
        <w:rPr>
          <w:rStyle w:val="Foreign"/>
        </w:rPr>
        <w:t>kr̥tam</w:t>
      </w:r>
      <w:r>
        <w:rPr>
          <w:rStyle w:val="Foreign"/>
        </w:rPr>
        <w:t xml:space="preserve"> etat</w:t>
      </w:r>
      <w:r>
        <w:t xml:space="preserve"> written in Devanagari as </w:t>
      </w:r>
      <w:r w:rsidRPr="00D26AEB">
        <w:rPr>
          <w:rStyle w:val="ForeignDevanagariScript"/>
          <w:rFonts w:hint="cs"/>
          <w:cs/>
        </w:rPr>
        <w:t>कृतमेतत्</w:t>
      </w:r>
      <w:r>
        <w:rPr>
          <w:rFonts w:hint="cs"/>
          <w:cs/>
          <w:lang w:bidi="sa-IN"/>
        </w:rPr>
        <w:t xml:space="preserve"> </w:t>
      </w:r>
      <w:r>
        <w:rPr>
          <w:lang w:bidi="sa-IN"/>
        </w:rPr>
        <w:t xml:space="preserve">and </w:t>
      </w:r>
      <w:r w:rsidRPr="00D26AEB">
        <w:rPr>
          <w:rStyle w:val="ForeignDevanagariScript"/>
          <w:rFonts w:hint="cs"/>
          <w:cs/>
        </w:rPr>
        <w:t>कृतम्एतत्</w:t>
      </w:r>
      <w:r>
        <w:rPr>
          <w:lang w:bidi="sa-IN"/>
        </w:rPr>
        <w:t>. Both are legitimate, but the latter implies a pause (and hence, a syntactical or semantic boundary analogous to that expressed by punctuation) between the two words. Likewise, the use of a Roman capital letter instead of a lowercase one may, among other things, indicate the beginning of a sentence or the beginning of a proper name.</w:t>
      </w:r>
    </w:p>
    <w:p w14:paraId="0D54D8CB" w14:textId="77777777" w:rsidR="00890876" w:rsidRDefault="00890876" w:rsidP="00890876">
      <w:pPr>
        <w:pStyle w:val="Cmsor3"/>
      </w:pPr>
      <w:bookmarkStart w:id="71" w:name="_Toc199757547"/>
      <w:bookmarkStart w:id="72" w:name="_Ref199775736"/>
      <w:bookmarkStart w:id="73" w:name="_Ref199778629"/>
      <w:r>
        <w:t>Allography and transliteration</w:t>
      </w:r>
      <w:bookmarkEnd w:id="71"/>
      <w:bookmarkEnd w:id="72"/>
      <w:bookmarkEnd w:id="73"/>
    </w:p>
    <w:p w14:paraId="23D99299" w14:textId="13F342AE" w:rsidR="00890876" w:rsidRDefault="00890876" w:rsidP="00890876">
      <w:r>
        <w:t xml:space="preserve">In order for transliteration to be truly reversible, graphematic allographs in this restricted sense need to be distinguished from each other. If their distinction disappears in transliteration — for example, if the Romanisation </w:t>
      </w:r>
      <w:r w:rsidRPr="007102AF">
        <w:rPr>
          <w:rStyle w:val="Foreign"/>
        </w:rPr>
        <w:t>kr̥tam</w:t>
      </w:r>
      <w:r>
        <w:rPr>
          <w:rStyle w:val="Foreign"/>
        </w:rPr>
        <w:t xml:space="preserve"> etat</w:t>
      </w:r>
      <w:r>
        <w:t xml:space="preserve"> were to reflect </w:t>
      </w:r>
      <w:r>
        <w:rPr>
          <w:lang w:bidi="sa-IN"/>
        </w:rPr>
        <w:t>early Brāhmī |</w:t>
      </w:r>
      <w:r w:rsidRPr="00D26AEB">
        <w:rPr>
          <w:rStyle w:val="ForeignBrahmiScript"/>
        </w:rPr>
        <w:t>𑀓</w:t>
      </w:r>
      <w:r w:rsidRPr="00D26AEB">
        <w:rPr>
          <w:rStyle w:val="ForeignBrahmiScript"/>
          <w:rFonts w:hint="cs"/>
        </w:rPr>
        <w:t>𑀾𑀢</w:t>
      </w:r>
      <w:r w:rsidRPr="00D26AEB">
        <w:rPr>
          <w:rStyle w:val="ForeignBrahmiScript"/>
          <w:rFonts w:hint="cs"/>
          <w:vertAlign w:val="subscript"/>
        </w:rPr>
        <w:t>𑀫</w:t>
      </w:r>
      <w:r w:rsidRPr="00D26AEB">
        <w:rPr>
          <w:rStyle w:val="ForeignBrahmiScript"/>
          <w:rFonts w:hint="cs"/>
        </w:rPr>
        <w:t>𑀋𑀢</w:t>
      </w:r>
      <w:r w:rsidRPr="00D26AEB">
        <w:rPr>
          <w:rStyle w:val="ForeignBrahmiScript"/>
          <w:rFonts w:hint="cs"/>
          <w:vertAlign w:val="subscript"/>
        </w:rPr>
        <w:t>𑀢</w:t>
      </w:r>
      <w:r>
        <w:rPr>
          <w:lang w:bidi="sa-IN"/>
        </w:rPr>
        <w:t>| (involving the final allograph of &lt;m&gt; and the initial allograph of &lt;e&gt;) as well as |</w:t>
      </w:r>
      <w:r w:rsidRPr="00D26AEB">
        <w:rPr>
          <w:rStyle w:val="ForeignBrahmiScript"/>
        </w:rPr>
        <w:t>𑀓</w:t>
      </w:r>
      <w:r w:rsidRPr="00D26AEB">
        <w:rPr>
          <w:rStyle w:val="ForeignBrahmiScript"/>
          <w:rFonts w:hint="cs"/>
        </w:rPr>
        <w:t>𑀾𑀢𑀫𑁂𑀢</w:t>
      </w:r>
      <w:r w:rsidRPr="00D26AEB">
        <w:rPr>
          <w:rStyle w:val="ForeignBrahmiScript"/>
          <w:rFonts w:hint="cs"/>
          <w:vertAlign w:val="subscript"/>
        </w:rPr>
        <w:t>𑀢</w:t>
      </w:r>
      <w:r>
        <w:rPr>
          <w:lang w:bidi="sa-IN"/>
        </w:rPr>
        <w:t xml:space="preserve">| (involving the </w:t>
      </w:r>
      <w:r w:rsidRPr="00F13623">
        <w:rPr>
          <w:rStyle w:val="Foreign"/>
        </w:rPr>
        <w:t>akṣara</w:t>
      </w:r>
      <w:r>
        <w:rPr>
          <w:lang w:bidi="sa-IN"/>
        </w:rPr>
        <w:t xml:space="preserve"> &lt;me&gt;) —</w:t>
      </w:r>
      <w:r>
        <w:t xml:space="preserve"> then we lose potentially important linguistic information represented in the source.</w:t>
      </w:r>
      <w:r w:rsidRPr="00BF7B0E">
        <w:rPr>
          <w:rStyle w:val="Lbjegyzet-hivatkozs"/>
        </w:rPr>
        <w:footnoteReference w:id="72"/>
      </w:r>
      <w:r w:rsidR="008B21D5">
        <w:t xml:space="preserve"> </w:t>
      </w:r>
      <w:r>
        <w:t>Since the alternation of Indic independent graphs and in-</w:t>
      </w:r>
      <w:proofErr w:type="spellStart"/>
      <w:r w:rsidRPr="004845A6">
        <w:rPr>
          <w:rStyle w:val="Foreign"/>
        </w:rPr>
        <w:t>akṣara</w:t>
      </w:r>
      <w:proofErr w:type="spellEnd"/>
      <w:r>
        <w:t xml:space="preserve"> graphs has much in common with the alternation of uppercase and lowercase Roman letters, the latter can be conveniently used to represent the former in transliteration. Conversely, attempting to reflect graphotactic and graphetic allography in transliteration would complicate the transliteration scheme by an order of magnitude, without much gain in return.</w:t>
      </w:r>
    </w:p>
    <w:p w14:paraId="6CD9AB94" w14:textId="05183A72" w:rsidR="00890876" w:rsidRDefault="00890876" w:rsidP="008B21D5">
      <w:pPr>
        <w:ind w:firstLine="567"/>
      </w:pPr>
      <w:r>
        <w:t xml:space="preserve">We realise that, as always, our definitions leave us with fuzzy borderline cases. To be sure, practically any graphic feature can be a </w:t>
      </w:r>
      <w:r>
        <w:rPr>
          <w:i/>
          <w:iCs/>
        </w:rPr>
        <w:t>potential</w:t>
      </w:r>
      <w:r>
        <w:t xml:space="preserve"> carrier of additional linguistic (or sort-of-linguistic) information.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sidR="001301FB" w:rsidRPr="001301FB">
        <w:rPr>
          <w:rFonts w:cs="Gentium Plus"/>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sidRPr="00BF7B0E">
        <w:rPr>
          <w:rStyle w:val="Lbjegyzet-hivatkozs"/>
        </w:rPr>
        <w:footnoteReference w:id="73"/>
      </w:r>
      <w:r>
        <w:t xml:space="preserve"> This still leaves us with equivocal cases of variation on or below the </w:t>
      </w:r>
      <w:r>
        <w:lastRenderedPageBreak/>
        <w:t>level of segments. Our overall strategy is that all allography that is not graphematic (as defined above) must be ignored in transliteration. There are, however, solutions for indicating cases of graphotactic and graphetic allography in the encoding of digital editions, for use in individual cases where such alternation is deemed to be important.</w:t>
      </w:r>
    </w:p>
    <w:p w14:paraId="75984F36" w14:textId="77777777" w:rsidR="00890876" w:rsidRDefault="00890876" w:rsidP="00890876">
      <w:pPr>
        <w:pStyle w:val="Cmsor2"/>
      </w:pPr>
      <w:bookmarkStart w:id="74" w:name="_Ref199773884"/>
      <w:bookmarkEnd w:id="69"/>
      <w:r>
        <w:t>Strict and loose transliteration</w:t>
      </w:r>
      <w:bookmarkEnd w:id="74"/>
    </w:p>
    <w:p w14:paraId="6F23D3F5" w14:textId="77777777" w:rsidR="00890876" w:rsidRDefault="00890876" w:rsidP="00890876">
      <w:r>
        <w:rPr>
          <w:lang w:eastAsia="en-US" w:bidi="ar-SA"/>
        </w:rPr>
        <w:t>In actual practice, we make a distinction betwee</w:t>
      </w:r>
      <w:r w:rsidRPr="00A26C96">
        <w:t>n strict transliteration — prioritising graphic representation over speech sound — for philological and palaeographic purposes, and loose transliteration for contexts where a source lan</w:t>
      </w:r>
      <w:r>
        <w:t xml:space="preserve">guage is featured as language in the abstract, without emphasis on a particular written manifestation. </w:t>
      </w:r>
    </w:p>
    <w:p w14:paraId="4C875C42" w14:textId="256709E8" w:rsidR="00890876" w:rsidRPr="00C21155" w:rsidRDefault="00890876" w:rsidP="008B21D5">
      <w:pPr>
        <w:ind w:firstLine="567"/>
      </w:pPr>
      <w:r>
        <w:t xml:space="preserve">The DHARMA transliteration system is a </w:t>
      </w:r>
      <w:r w:rsidRPr="00A26C96">
        <w:rPr>
          <w:b/>
          <w:bCs/>
        </w:rPr>
        <w:t>strict transliteration</w:t>
      </w:r>
      <w:r>
        <w:t xml:space="preserve"> scheme which aims to represent with diplomatic accuracy as much detail of the original written text as possible, and to do so as uniformly as possible across the diverse specific writing systems in our project’s ambit. Its objective is to represent every source grapheme in such a way that it is separable from every other source grapheme and distinguishable not only from any other kind of source grapheme, but also, when applicable, from graphemic allographs (</w:t>
      </w:r>
      <w:r w:rsidR="008B21D5">
        <w:t>§</w:t>
      </w:r>
      <w:r w:rsidR="008B21D5">
        <w:fldChar w:fldCharType="begin"/>
      </w:r>
      <w:r w:rsidR="008B21D5">
        <w:instrText xml:space="preserve"> REF _Ref199778629 \r \h </w:instrText>
      </w:r>
      <w:r w:rsidR="008B21D5">
        <w:fldChar w:fldCharType="separate"/>
      </w:r>
      <w:r w:rsidR="008B21D5">
        <w:t>2.6.1</w:t>
      </w:r>
      <w:r w:rsidR="008B21D5">
        <w:fldChar w:fldCharType="end"/>
      </w:r>
      <w:r>
        <w:t>) of the same grapheme. In addition, the scheme strives for consistency in always using the same transliteration for a given source grapheme, regardless of how that grapheme may be pronounced in any given language and graphemic context.</w:t>
      </w:r>
    </w:p>
    <w:p w14:paraId="7FEB2C5C" w14:textId="68136C46" w:rsidR="00890876" w:rsidRDefault="00890876" w:rsidP="008B21D5">
      <w:pPr>
        <w:ind w:firstLine="567"/>
      </w:pPr>
      <w:r>
        <w:rPr>
          <w:lang w:eastAsia="en-US" w:bidi="ar-SA"/>
        </w:rPr>
        <w:t>As noted above (</w:t>
      </w:r>
      <w:r w:rsidR="008B21D5">
        <w:rPr>
          <w:lang w:eastAsia="en-US" w:bidi="ar-SA"/>
        </w:rPr>
        <w:t>§</w:t>
      </w:r>
      <w:r w:rsidR="008B21D5">
        <w:rPr>
          <w:lang w:eastAsia="en-US" w:bidi="ar-SA"/>
        </w:rPr>
        <w:fldChar w:fldCharType="begin"/>
      </w:r>
      <w:r w:rsidR="008B21D5">
        <w:rPr>
          <w:lang w:eastAsia="en-US" w:bidi="ar-SA"/>
        </w:rPr>
        <w:instrText xml:space="preserve"> REF _Ref199778666 \r \h </w:instrText>
      </w:r>
      <w:r w:rsidR="008B21D5">
        <w:rPr>
          <w:lang w:eastAsia="en-US" w:bidi="ar-SA"/>
        </w:rPr>
      </w:r>
      <w:r w:rsidR="008B21D5">
        <w:rPr>
          <w:lang w:eastAsia="en-US" w:bidi="ar-SA"/>
        </w:rPr>
        <w:fldChar w:fldCharType="separate"/>
      </w:r>
      <w:r w:rsidR="008B21D5">
        <w:rPr>
          <w:lang w:eastAsia="en-US" w:bidi="ar-SA"/>
        </w:rPr>
        <w:t>2.2.2</w:t>
      </w:r>
      <w:r w:rsidR="008B21D5">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 xml:space="preserve">employs digraphs </w:t>
      </w:r>
      <w:r w:rsidR="008B21D5">
        <w:t>(§</w:t>
      </w:r>
      <w:r w:rsidR="008B21D5">
        <w:fldChar w:fldCharType="begin"/>
      </w:r>
      <w:r w:rsidR="008B21D5">
        <w:instrText xml:space="preserve"> REF _Ref199778699 \r \h </w:instrText>
      </w:r>
      <w:r w:rsidR="008B21D5">
        <w:fldChar w:fldCharType="separate"/>
      </w:r>
      <w:r w:rsidR="008B21D5">
        <w:t>2.4.2</w:t>
      </w:r>
      <w:r w:rsidR="008B21D5">
        <w:fldChar w:fldCharType="end"/>
      </w:r>
      <w:r w:rsidR="008B21D5">
        <w:t xml:space="preserve">) </w:t>
      </w:r>
      <w:r>
        <w:t xml:space="preserve">for aspirated consonants and diphthongs. In this respect, it fails to establish a one-to-one relationship between the graphemes of the source and target scripts: the transliterated word </w:t>
      </w:r>
      <w:r w:rsidRPr="00E66428">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w:t>
      </w:r>
    </w:p>
    <w:p w14:paraId="7C11C432" w14:textId="3B055494" w:rsidR="00890876" w:rsidRDefault="00890876" w:rsidP="008B21D5">
      <w:pPr>
        <w:ind w:firstLine="567"/>
      </w:pPr>
      <w:r>
        <w:t xml:space="preserve">Conversely, there is a need in many contexts for a more transcription-like </w:t>
      </w:r>
      <w:r w:rsidRPr="00A32AF3">
        <w:rPr>
          <w:b/>
          <w:bCs/>
        </w:rPr>
        <w:t>loose transliteration</w:t>
      </w:r>
      <w:r>
        <w:t xml:space="preserve">, where some constraints of the strict system are </w:t>
      </w:r>
      <w:r w:rsidR="008B21D5">
        <w:t>relinquished</w:t>
      </w:r>
      <w:r>
        <w:t>. As a baseline, in any context where the graphic details of a particular written instance are irrelevant, loose transliteration dispenses with the distinction between independent and in-</w:t>
      </w:r>
      <w:proofErr w:type="spellStart"/>
      <w:r w:rsidRPr="00A26C96">
        <w:rPr>
          <w:rStyle w:val="Foreign"/>
        </w:rPr>
        <w:t>akṣara</w:t>
      </w:r>
      <w:proofErr w:type="spellEnd"/>
      <w:r>
        <w:t xml:space="preserve"> allographs of a grapheme, and with the separate representation of the </w:t>
      </w:r>
      <w:r>
        <w:rPr>
          <w:rStyle w:val="Foreign"/>
        </w:rPr>
        <w:t>virāma</w:t>
      </w:r>
      <w:r>
        <w:t xml:space="preserv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 Best practice suggestions for specific regions and languages will be given in the body of the guide. </w:t>
      </w:r>
    </w:p>
    <w:bookmarkEnd w:id="36"/>
    <w:bookmarkEnd w:id="41"/>
    <w:p w14:paraId="0000001B" w14:textId="609401E3" w:rsidR="006F3A4A" w:rsidRDefault="00395046" w:rsidP="00890876">
      <w:pPr>
        <w:pStyle w:val="Cmsor1"/>
      </w:pPr>
      <w:r>
        <w:lastRenderedPageBreak/>
        <w:t>Terms and Definitions</w:t>
      </w:r>
      <w:bookmarkEnd w:id="22"/>
      <w:bookmarkEnd w:id="23"/>
      <w:bookmarkEnd w:id="24"/>
      <w:bookmarkEnd w:id="25"/>
    </w:p>
    <w:p w14:paraId="0000001C" w14:textId="08137AFD" w:rsidR="006F3A4A" w:rsidRDefault="00395046" w:rsidP="00BF7B0E">
      <w:pPr>
        <w:pStyle w:val="Cmsor3"/>
      </w:pPr>
      <w:bookmarkStart w:id="75" w:name="_tu7sy79jmkut" w:colFirst="0" w:colLast="0"/>
      <w:bookmarkStart w:id="76" w:name="_Toc17811412"/>
      <w:bookmarkStart w:id="77" w:name="_Toc17811467"/>
      <w:bookmarkStart w:id="78" w:name="_Toc199757548"/>
      <w:bookmarkEnd w:id="75"/>
      <w:r>
        <w:t xml:space="preserve">Script and its </w:t>
      </w:r>
      <w:r w:rsidR="008969B5">
        <w:t>elements</w:t>
      </w:r>
      <w:bookmarkEnd w:id="76"/>
      <w:bookmarkEnd w:id="77"/>
      <w:bookmarkEnd w:id="78"/>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proofErr w:type="spellStart"/>
      <w:r w:rsidR="00653D6F">
        <w:t>t</w:t>
      </w:r>
      <w:r w:rsidR="00653D6F" w:rsidRPr="00653D6F">
        <w:t>ʱ</w:t>
      </w:r>
      <w:proofErr w:type="spellEnd"/>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rPr>
        <w:t xml:space="preserve"> उ</w:t>
      </w:r>
      <w:r>
        <w:t xml:space="preserve">, </w:t>
      </w:r>
      <w:r w:rsidR="00DF3FE0" w:rsidRPr="00DF3FE0">
        <w:rPr>
          <w:rFonts w:hint="cs"/>
          <w:cs/>
        </w:rPr>
        <w:t>क्</w:t>
      </w:r>
      <w:r>
        <w:t xml:space="preserve">, </w:t>
      </w:r>
      <w:r w:rsidR="00DF3FE0" w:rsidRPr="00DF3FE0">
        <w:rPr>
          <w:rFonts w:hint="cs"/>
          <w:cs/>
        </w:rPr>
        <w:t>क</w:t>
      </w:r>
      <w:r>
        <w:t xml:space="preserve">, </w:t>
      </w:r>
      <w:r w:rsidR="00DF3FE0" w:rsidRPr="00DF3FE0">
        <w:rPr>
          <w:rFonts w:hint="cs"/>
          <w:cs/>
        </w:rPr>
        <w:t>कि</w:t>
      </w:r>
      <w:r w:rsidR="00DF3FE0" w:rsidRPr="00DF3FE0">
        <w:rPr>
          <w:cs/>
        </w:rPr>
        <w:t xml:space="preserve"> </w:t>
      </w:r>
      <w:r>
        <w:t xml:space="preserve">and </w:t>
      </w:r>
      <w:r w:rsidR="00DF3FE0" w:rsidRPr="00DF3FE0">
        <w:rPr>
          <w:rFonts w:hint="cs"/>
          <w:cs/>
        </w:rPr>
        <w:t>र्द्धे</w:t>
      </w:r>
      <w:r w:rsidR="00DF3FE0" w:rsidRPr="00DF3FE0">
        <w:rPr>
          <w:cs/>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rPr>
        <w:t>र्द्धे</w:t>
      </w:r>
      <w:r w:rsidR="00DF3FE0" w:rsidRPr="00DF3FE0">
        <w:rPr>
          <w:cs/>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rPr>
        <w:t>उ</w:t>
      </w:r>
      <w:r w:rsidR="00DF3FE0" w:rsidRPr="00DF3FE0">
        <w:rPr>
          <w:cs/>
        </w:rPr>
        <w:t xml:space="preserve"> </w:t>
      </w:r>
      <w:r>
        <w:t xml:space="preserve">and </w:t>
      </w:r>
      <w:r w:rsidR="00DF3FE0" w:rsidRPr="00DF3FE0">
        <w:rPr>
          <w:rFonts w:hint="cs"/>
          <w:cs/>
        </w:rPr>
        <w:t>क</w:t>
      </w:r>
      <w:r w:rsidR="00DF3FE0" w:rsidRPr="00DF3FE0">
        <w:rPr>
          <w:cs/>
        </w:rPr>
        <w:t xml:space="preserve"> </w:t>
      </w:r>
      <w:r>
        <w:t xml:space="preserve">may be called </w:t>
      </w:r>
      <w:r w:rsidRPr="00DF3FE0">
        <w:rPr>
          <w:b/>
          <w:bCs/>
        </w:rPr>
        <w:t>simplex characters</w:t>
      </w:r>
      <w:r>
        <w:t xml:space="preserve">, while characters such as </w:t>
      </w:r>
      <w:r w:rsidR="00DF3FE0" w:rsidRPr="00DF3FE0">
        <w:rPr>
          <w:rFonts w:hint="cs"/>
          <w:cs/>
        </w:rPr>
        <w:t>कि</w:t>
      </w:r>
      <w:r w:rsidR="00DF3FE0" w:rsidRPr="00DF3FE0">
        <w:rPr>
          <w:cs/>
        </w:rPr>
        <w:t xml:space="preserve"> </w:t>
      </w:r>
      <w:r>
        <w:t xml:space="preserve">and </w:t>
      </w:r>
      <w:r w:rsidR="00DF3FE0" w:rsidRPr="00DF3FE0">
        <w:rPr>
          <w:rFonts w:hint="cs"/>
          <w:cs/>
        </w:rPr>
        <w:t>र्द्धे</w:t>
      </w:r>
      <w:r w:rsidR="00DF3FE0" w:rsidRPr="00DF3FE0">
        <w:rPr>
          <w:cs/>
        </w:rPr>
        <w:t xml:space="preserve"> </w:t>
      </w:r>
      <w:r>
        <w:t xml:space="preserve">may be called </w:t>
      </w:r>
      <w:r w:rsidRPr="00DF3FE0">
        <w:rPr>
          <w:b/>
          <w:bCs/>
        </w:rPr>
        <w:t>complex characters</w:t>
      </w:r>
      <w:r>
        <w:t xml:space="preserve"> (and note that characters such as </w:t>
      </w:r>
      <w:r w:rsidR="00DF3FE0" w:rsidRPr="00DF3FE0">
        <w:rPr>
          <w:rFonts w:hint="cs"/>
          <w:cs/>
        </w:rPr>
        <w:t>क्</w:t>
      </w:r>
      <w:r w:rsidR="00DF3FE0" w:rsidRPr="00DF3FE0">
        <w:rPr>
          <w:cs/>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lastRenderedPageBreak/>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BF7B0E">
        <w:rPr>
          <w:rStyle w:val="Lbjegyzet-hivatkozs"/>
        </w:rPr>
        <w:footnoteReference w:id="7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rPr>
        <w:t>कि</w:t>
      </w:r>
      <w:r w:rsidR="004B14A5" w:rsidRPr="004B14A5">
        <w:rPr>
          <w:cs/>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rPr>
        <w:t>क्त</w:t>
      </w:r>
      <w:r w:rsidR="004B14A5" w:rsidRPr="004B14A5">
        <w:rPr>
          <w:cs/>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79" w:author="Dániel Balogh" w:date="2023-05-08T08:59:00Z">
        <w:r w:rsidR="009B6095">
          <w:t>/</w:t>
        </w:r>
      </w:ins>
      <w:r w:rsidRPr="00270103">
        <w:rPr>
          <w:rStyle w:val="Foreign"/>
        </w:rPr>
        <w:t>r</w:t>
      </w:r>
      <w:ins w:id="80" w:author="Dániel Balogh" w:date="2023-05-08T08:59:00Z">
        <w:r w:rsidR="009B6095">
          <w:t>/</w:t>
        </w:r>
      </w:ins>
      <w:r>
        <w:t xml:space="preserve">, </w:t>
      </w:r>
      <w:ins w:id="81" w:author="Dániel Balogh" w:date="2023-05-08T08:59:00Z">
        <w:r w:rsidR="009B6095">
          <w:t>/</w:t>
        </w:r>
      </w:ins>
      <w:r w:rsidRPr="00270103">
        <w:rPr>
          <w:rStyle w:val="Foreign"/>
        </w:rPr>
        <w:t>d</w:t>
      </w:r>
      <w:ins w:id="82" w:author="Dániel Balogh" w:date="2023-05-08T08:59:00Z">
        <w:r w:rsidR="009B6095">
          <w:t>/</w:t>
        </w:r>
      </w:ins>
      <w:r>
        <w:t xml:space="preserve">, </w:t>
      </w:r>
      <w:ins w:id="83" w:author="Dániel Balogh" w:date="2023-05-08T08:59:00Z">
        <w:r w:rsidR="009B6095">
          <w:t>/</w:t>
        </w:r>
      </w:ins>
      <w:r w:rsidRPr="00270103">
        <w:rPr>
          <w:rStyle w:val="Foreign"/>
        </w:rPr>
        <w:t>dh</w:t>
      </w:r>
      <w:ins w:id="84" w:author="Dániel Balogh" w:date="2023-05-08T08:59:00Z">
        <w:r w:rsidR="009B6095">
          <w:t>/</w:t>
        </w:r>
      </w:ins>
      <w:r>
        <w:t xml:space="preserve"> and</w:t>
      </w:r>
      <w:r w:rsidR="00A563C6">
        <w:t xml:space="preserve"> </w:t>
      </w:r>
      <w:ins w:id="85" w:author="Dániel Balogh" w:date="2023-05-08T08:59:00Z">
        <w:r w:rsidR="009B6095">
          <w:t>/</w:t>
        </w:r>
      </w:ins>
      <w:r w:rsidRPr="00270103">
        <w:rPr>
          <w:rStyle w:val="Foreign"/>
        </w:rPr>
        <w:t>e</w:t>
      </w:r>
      <w:ins w:id="86"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lastRenderedPageBreak/>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@@@for Ollett and Taylor, subscript consonants are not markers; they don’t have a term for them but just say that a conjunct is a character that is composed of other characters</w:t>
      </w:r>
    </w:p>
    <w:p w14:paraId="2A88B662" w14:textId="04153522" w:rsidR="006A531C" w:rsidRDefault="006A531C" w:rsidP="006A531C">
      <w:pPr>
        <w:pStyle w:val="Lista4"/>
      </w:pPr>
      <w:r>
        <w:t>yes they are: “</w:t>
      </w:r>
      <w:r w:rsidRPr="006A531C">
        <w:t>another important set of markers are dependent consonants (</w:t>
      </w:r>
      <w:proofErr w:type="spellStart"/>
      <w:r w:rsidRPr="006A531C">
        <w:t>ayōgavāhas</w:t>
      </w:r>
      <w:proofErr w:type="spellEnd"/>
      <w:r w:rsidRPr="006A531C">
        <w:t>)</w:t>
      </w:r>
      <w:r>
        <w:t>”</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BF7B0E">
      <w:pPr>
        <w:pStyle w:val="Cmsor3"/>
      </w:pPr>
      <w:bookmarkStart w:id="87" w:name="_e0pbcnpwb4p5" w:colFirst="0" w:colLast="0"/>
      <w:bookmarkStart w:id="88" w:name="_Toc17811413"/>
      <w:bookmarkStart w:id="89" w:name="_Toc17811468"/>
      <w:bookmarkStart w:id="90" w:name="_Toc199757549"/>
      <w:bookmarkEnd w:id="87"/>
      <w:r w:rsidRPr="002E3853">
        <w:t xml:space="preserve">Script </w:t>
      </w:r>
      <w:r w:rsidR="008969B5" w:rsidRPr="002E3853">
        <w:t>conversion</w:t>
      </w:r>
      <w:bookmarkEnd w:id="88"/>
      <w:bookmarkEnd w:id="89"/>
      <w:bookmarkEnd w:id="9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BF7B0E">
      <w:pPr>
        <w:pStyle w:val="Cmsor3"/>
      </w:pPr>
      <w:bookmarkStart w:id="91" w:name="_Toc199757550"/>
      <w:r>
        <w:t>Notation for transliteration and transcription</w:t>
      </w:r>
      <w:bookmarkEnd w:id="91"/>
    </w:p>
    <w:p w14:paraId="29A4E92D" w14:textId="77777777" w:rsidR="0069192C" w:rsidRPr="004E2C3E" w:rsidRDefault="0069192C" w:rsidP="0069192C">
      <w:r w:rsidRPr="00FA7086">
        <w:rPr>
          <w:lang w:eastAsia="en-GB"/>
        </w:rPr>
        <w:t xml:space="preserve">Partly for use in this guide, and partly as </w:t>
      </w:r>
      <w:r>
        <w:rPr>
          <w:lang w:eastAsia="en-GB"/>
        </w:rPr>
        <w:t xml:space="preserve">a </w:t>
      </w:r>
      <w:r w:rsidRPr="00FA7086">
        <w:rPr>
          <w:lang w:eastAsia="en-GB"/>
        </w:rPr>
        <w:t>reminder of the scholarly conventions that we recommend DHARMA team members adopt on the (probably rare) occasions that this will be useful or necessary, we define the use of the following brackets in the following functions:</w:t>
      </w:r>
    </w:p>
    <w:p w14:paraId="2AB0BFDC" w14:textId="7C0B432F" w:rsidR="00BF11C6" w:rsidRDefault="00BF11C6" w:rsidP="0069192C">
      <w:pPr>
        <w:pStyle w:val="Legend"/>
      </w:pPr>
      <w:r>
        <w:tab/>
        <w:t>|…|</w:t>
      </w:r>
      <w:r>
        <w:tab/>
        <w:t>graphetic signs</w:t>
      </w:r>
    </w:p>
    <w:p w14:paraId="3692382B" w14:textId="175172E0"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92" w:author="Dániel Balogh [2]" w:date="2022-06-09T09:36:00Z">
        <w:r w:rsidR="00BE1291">
          <w:rPr>
            <w:lang w:eastAsia="en-GB"/>
          </w:rPr>
          <w:t>,</w:t>
        </w:r>
      </w:ins>
      <w:r w:rsidRPr="00FA7086">
        <w:rPr>
          <w:lang w:eastAsia="en-GB"/>
        </w:rPr>
        <w:t xml:space="preserve"> have the ability to look it up on Wikipedia.</w:t>
      </w:r>
    </w:p>
    <w:p w14:paraId="639B15B9" w14:textId="77777777" w:rsidR="0069192C" w:rsidRDefault="0069192C" w:rsidP="0069192C"/>
    <w:p w14:paraId="00000072" w14:textId="4E34C8F2" w:rsidR="006F3A4A" w:rsidRDefault="00395046" w:rsidP="001301FB">
      <w:pPr>
        <w:pStyle w:val="Cmsor1"/>
      </w:pPr>
      <w:bookmarkStart w:id="93" w:name="_57r22m5k1jra" w:colFirst="0" w:colLast="0"/>
      <w:bookmarkStart w:id="94" w:name="_xkwt6pqamcvz" w:colFirst="0" w:colLast="0"/>
      <w:bookmarkStart w:id="95" w:name="_Toc17811414"/>
      <w:bookmarkStart w:id="96" w:name="_Toc17811469"/>
      <w:bookmarkEnd w:id="93"/>
      <w:bookmarkEnd w:id="94"/>
      <w:r>
        <w:lastRenderedPageBreak/>
        <w:t>General Principles</w:t>
      </w:r>
      <w:bookmarkEnd w:id="95"/>
      <w:bookmarkEnd w:id="96"/>
    </w:p>
    <w:p w14:paraId="67271325" w14:textId="77777777" w:rsidR="007330FE" w:rsidRDefault="007330FE" w:rsidP="00BF7B0E">
      <w:pPr>
        <w:pStyle w:val="Cmsor2"/>
      </w:pPr>
      <w:bookmarkStart w:id="97" w:name="_oiuqq1mop1lk" w:colFirst="0" w:colLast="0"/>
      <w:bookmarkStart w:id="98" w:name="_Toc17811415"/>
      <w:bookmarkStart w:id="99" w:name="_Toc17811470"/>
      <w:bookmarkEnd w:id="97"/>
      <w:r>
        <w:t>Character Set and Input Method</w:t>
      </w:r>
      <w:bookmarkEnd w:id="98"/>
      <w:bookmarkEnd w:id="99"/>
    </w:p>
    <w:p w14:paraId="611654E5" w14:textId="18187A49"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BEF8F15"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2ED9DBAB"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2E292D3A"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Default="00011E37" w:rsidP="00BF7B0E">
      <w:pPr>
        <w:pStyle w:val="Cmsor2"/>
        <w:rPr>
          <w:ins w:id="100" w:author="Dániel Balogh" w:date="2025-05-28T11:29:00Z" w16du:dateUtc="2025-05-28T09:29:00Z"/>
        </w:rPr>
      </w:pPr>
      <w:bookmarkStart w:id="101" w:name="_Ref17798779"/>
      <w:bookmarkStart w:id="102" w:name="_Toc17811416"/>
      <w:bookmarkStart w:id="103" w:name="_Toc17811471"/>
      <w:r w:rsidRPr="00EA3034">
        <w:lastRenderedPageBreak/>
        <w:t>Transliteration</w:t>
      </w:r>
      <w:bookmarkEnd w:id="101"/>
      <w:bookmarkEnd w:id="102"/>
      <w:bookmarkEnd w:id="103"/>
      <w:r w:rsidR="004530CC">
        <w:t xml:space="preserve"> in Practice</w:t>
      </w:r>
    </w:p>
    <w:p w14:paraId="57D0D90A" w14:textId="77777777" w:rsidR="00A32AF3" w:rsidRPr="00AE54D3" w:rsidRDefault="00A32AF3">
      <w:pPr>
        <w:rPr>
          <w:ins w:id="104" w:author="Dániel Balogh" w:date="2025-05-28T11:29:00Z" w16du:dateUtc="2025-05-28T09:29:00Z"/>
        </w:rPr>
        <w:pPrChange w:id="105" w:author="Dániel Balogh" w:date="2025-05-28T11:29:00Z" w16du:dateUtc="2025-05-28T09:29:00Z">
          <w:pPr>
            <w:pStyle w:val="Listaszerbekezds"/>
            <w:numPr>
              <w:numId w:val="16"/>
            </w:numPr>
            <w:ind w:left="0"/>
          </w:pPr>
        </w:pPrChange>
      </w:pPr>
      <w:ins w:id="106" w:author="Dániel Balogh" w:date="2025-05-28T11:29:00Z" w16du:dateUtc="2025-05-28T09:29:00Z">
        <w:r>
          <w:t xml:space="preserve">For our purposes, </w:t>
        </w:r>
        <w:r w:rsidRPr="00A32AF3">
          <w:rPr>
            <w:b/>
            <w:bCs/>
          </w:rPr>
          <w:t>strict transliteration</w:t>
        </w:r>
        <w:r>
          <w:t xml:space="preserve"> is for palaeographic and philological accuracy, prioritising graphic representation over speech sound. The DHARMA transliteration system is a strict transliteration system which aims to represent with diplomatic accuracy as much detail of the original written text as possible, and to do so as uniformly as possible across the diverse specific writing systems in our project’s ambit.</w:t>
        </w:r>
        <w:r w:rsidRPr="00BF7B0E">
          <w:rPr>
            <w:rStyle w:val="Lbjegyzet-hivatkozs"/>
          </w:rPr>
          <w:footnoteReference w:id="75"/>
        </w:r>
        <w:r>
          <w:t xml:space="preserve"> Conversely, there is a need in many contexts for a more transcription-like </w:t>
        </w:r>
        <w:r w:rsidRPr="00A32AF3">
          <w:rPr>
            <w:b/>
            <w:bCs/>
          </w:rPr>
          <w:t>loose transliteration</w:t>
        </w:r>
        <w:r>
          <w:t>, where some constraints of the strict system are foregone. We accept and endorse a multiplicity of loose transliteration systems depending on the language involved and the degree of philological accuracy required in any given context.</w:t>
        </w:r>
        <w:r w:rsidRPr="00BF7B0E">
          <w:rPr>
            <w:rStyle w:val="Lbjegyzet-hivatkozs"/>
          </w:rPr>
          <w:footnoteReference w:id="76"/>
        </w:r>
        <w:r>
          <w:t xml:space="preserve"> </w:t>
        </w:r>
      </w:ins>
    </w:p>
    <w:p w14:paraId="515ACC57" w14:textId="77777777" w:rsidR="00A32AF3" w:rsidRPr="00A32AF3" w:rsidRDefault="00A32AF3">
      <w:pPr>
        <w:pPrChange w:id="111" w:author="Dániel Balogh" w:date="2025-05-28T11:29:00Z" w16du:dateUtc="2025-05-28T09:29:00Z">
          <w:pPr>
            <w:pStyle w:val="Cmsor2"/>
            <w:numPr>
              <w:numId w:val="16"/>
            </w:numPr>
          </w:pPr>
        </w:pPrChange>
      </w:pPr>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1C64A077"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BF7B0E">
      <w:pPr>
        <w:pStyle w:val="Cmsor3"/>
      </w:pPr>
      <w:bookmarkStart w:id="112" w:name="_Toc17811417"/>
      <w:bookmarkStart w:id="113" w:name="_Toc17811472"/>
      <w:bookmarkStart w:id="114" w:name="_Toc199757551"/>
      <w:r>
        <w:t>Strict transliteration</w:t>
      </w:r>
      <w:bookmarkEnd w:id="112"/>
      <w:bookmarkEnd w:id="113"/>
      <w:bookmarkEnd w:id="114"/>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E876E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EF050B">
        <w:t>4.6.4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EF050B">
        <w:t>5.2</w:t>
      </w:r>
      <w:r w:rsidR="004561A2">
        <w:fldChar w:fldCharType="end"/>
      </w:r>
      <w:r w:rsidR="004561A2">
        <w:t>)</w:t>
      </w:r>
    </w:p>
    <w:p w14:paraId="128BDDB4" w14:textId="33DCB031"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EF050B">
        <w:t>5.3.7</w:t>
      </w:r>
      <w:r w:rsidR="000F1DBB">
        <w:fldChar w:fldCharType="end"/>
      </w:r>
      <w:r w:rsidR="000F1DBB">
        <w:t xml:space="preserve"> for some specific examples</w:t>
      </w:r>
    </w:p>
    <w:p w14:paraId="046172C0" w14:textId="2A307964" w:rsidR="00E767AD" w:rsidRDefault="00E767AD" w:rsidP="00BF7B0E">
      <w:pPr>
        <w:pStyle w:val="Cmsor3"/>
      </w:pPr>
      <w:bookmarkStart w:id="115" w:name="_Toc17811418"/>
      <w:bookmarkStart w:id="116" w:name="_Toc17811473"/>
      <w:bookmarkStart w:id="117" w:name="_Ref38379878"/>
      <w:bookmarkStart w:id="118" w:name="_Toc199757552"/>
      <w:r>
        <w:t>Loose transliteration</w:t>
      </w:r>
      <w:bookmarkEnd w:id="115"/>
      <w:bookmarkEnd w:id="116"/>
      <w:bookmarkEnd w:id="117"/>
      <w:bookmarkEnd w:id="118"/>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BF7B0E">
        <w:rPr>
          <w:rStyle w:val="Lbjegyzet-hivatkozs"/>
        </w:rPr>
        <w:footnoteReference w:id="77"/>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lastRenderedPageBreak/>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119" w:name="_qpap16rwdsff" w:colFirst="0" w:colLast="0"/>
      <w:bookmarkEnd w:id="119"/>
      <w:r>
        <w:t>disambiguation</w:t>
      </w:r>
      <w:r w:rsidR="00357EDF">
        <w:t xml:space="preserve"> where a language uses one feature of a writing system to represent more than one phonological feature, e.g.</w:t>
      </w:r>
    </w:p>
    <w:p w14:paraId="4D08A373" w14:textId="68059617"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EF050B">
        <w:t>5.3.7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BF7B0E">
      <w:pPr>
        <w:pStyle w:val="Cmsor3"/>
      </w:pPr>
      <w:bookmarkStart w:id="120" w:name="_Toc199757553"/>
      <w:r>
        <w:t>Shorthand</w:t>
      </w:r>
      <w:bookmarkEnd w:id="120"/>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BF7B0E">
      <w:pPr>
        <w:pStyle w:val="Cmsor2"/>
      </w:pPr>
      <w:bookmarkStart w:id="121" w:name="_Toc17811419"/>
      <w:bookmarkStart w:id="122" w:name="_Toc17811474"/>
      <w:r>
        <w:t>Transliteration Scheme</w:t>
      </w:r>
      <w:bookmarkEnd w:id="121"/>
      <w:bookmarkEnd w:id="122"/>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sidRPr="00BF7B0E">
        <w:rPr>
          <w:rStyle w:val="Lbjegyzet-hivatkozs"/>
        </w:rPr>
        <w:footnoteReference w:id="78"/>
      </w:r>
    </w:p>
    <w:p w14:paraId="00000076" w14:textId="168776DE"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123"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BF7B0E">
      <w:pPr>
        <w:pStyle w:val="Cmsor2"/>
      </w:pPr>
      <w:bookmarkStart w:id="124" w:name="_lop6n9htgo3f" w:colFirst="0" w:colLast="0"/>
      <w:bookmarkStart w:id="125" w:name="_Toc17811420"/>
      <w:bookmarkStart w:id="126" w:name="_Toc17811475"/>
      <w:bookmarkEnd w:id="124"/>
      <w:r>
        <w:lastRenderedPageBreak/>
        <w:t xml:space="preserve">Case </w:t>
      </w:r>
      <w:r w:rsidR="008969B5">
        <w:t>Sensitivity</w:t>
      </w:r>
      <w:bookmarkEnd w:id="125"/>
      <w:bookmarkEnd w:id="126"/>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75F60AA1"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EF050B">
        <w:t>5.3.1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EF050B">
        <w:t>5.3.3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30C93685"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EF050B">
        <w:t>4.5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BF7B0E">
      <w:pPr>
        <w:pStyle w:val="Cmsor3"/>
      </w:pPr>
      <w:bookmarkStart w:id="127" w:name="_Ref26431293"/>
      <w:bookmarkStart w:id="128" w:name="_Toc199757554"/>
      <w:r>
        <w:t>A note on the use of uppercase for standalone vowels and consonants</w:t>
      </w:r>
      <w:bookmarkEnd w:id="127"/>
      <w:bookmarkEnd w:id="128"/>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757141A3"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EF050B">
        <w:t>5.3.2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BF7B0E">
      <w:pPr>
        <w:pStyle w:val="Cmsor2"/>
      </w:pPr>
      <w:bookmarkStart w:id="129" w:name="_dl6swhvlsuez" w:colFirst="0" w:colLast="0"/>
      <w:bookmarkStart w:id="130" w:name="_Ref15558380"/>
      <w:bookmarkStart w:id="131" w:name="_Toc17811421"/>
      <w:bookmarkStart w:id="132" w:name="_Toc17811476"/>
      <w:bookmarkEnd w:id="129"/>
      <w:r>
        <w:lastRenderedPageBreak/>
        <w:t>Disambiguation</w:t>
      </w:r>
      <w:bookmarkEnd w:id="130"/>
      <w:bookmarkEnd w:id="131"/>
      <w:bookmarkEnd w:id="132"/>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133" w:author="Dániel Balogh" w:date="2023-10-13T16:14:00Z">
        <w:r w:rsidDel="006B2C63">
          <w:delText xml:space="preserve">components </w:delText>
        </w:r>
      </w:del>
      <w:ins w:id="134"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rPr>
        <w:t>प्रउग</w:t>
      </w:r>
      <w:r>
        <w:rPr>
          <w:cs/>
        </w:rPr>
        <w:t xml:space="preserve"> </w:t>
      </w:r>
      <w:r>
        <w:t xml:space="preserve">and Prakrit </w:t>
      </w:r>
      <w:r>
        <w:rPr>
          <w:rFonts w:hint="cs"/>
          <w:cs/>
        </w:rPr>
        <w:t>चउत्थो</w:t>
      </w:r>
      <w:r>
        <w:rPr>
          <w:cs/>
        </w:rPr>
        <w:t xml:space="preserve"> </w:t>
      </w:r>
      <w:r>
        <w:t xml:space="preserve">and </w:t>
      </w:r>
      <w:r>
        <w:rPr>
          <w:rFonts w:hint="cs"/>
          <w:cs/>
        </w:rPr>
        <w:t>दइआ</w:t>
      </w:r>
      <w:r>
        <w:rPr>
          <w:cs/>
        </w:rPr>
        <w:t xml:space="preserve"> </w:t>
      </w:r>
      <w:r>
        <w:t xml:space="preserve">must be kept distinct in transliteration from </w:t>
      </w:r>
      <w:r>
        <w:rPr>
          <w:rFonts w:hint="cs"/>
          <w:cs/>
        </w:rPr>
        <w:t>प्रौग</w:t>
      </w:r>
      <w:r>
        <w:t xml:space="preserve">, </w:t>
      </w:r>
      <w:r>
        <w:rPr>
          <w:rFonts w:hint="cs"/>
          <w:cs/>
        </w:rPr>
        <w:t>चौत्थो</w:t>
      </w:r>
      <w:r>
        <w:rPr>
          <w:cs/>
        </w:rPr>
        <w:t xml:space="preserve"> </w:t>
      </w:r>
      <w:r>
        <w:t xml:space="preserve">and </w:t>
      </w:r>
      <w:r>
        <w:rPr>
          <w:rFonts w:hint="cs"/>
          <w:cs/>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F3BB58F" w:rsidR="00F454D2" w:rsidRDefault="006B3C8A" w:rsidP="006B3C8A">
      <w:pPr>
        <w:pStyle w:val="Lista2"/>
      </w:pPr>
      <w:r>
        <w:t>however, our strict transliteration system</w:t>
      </w:r>
      <w:r w:rsidRPr="00BF7B0E">
        <w:rPr>
          <w:rStyle w:val="Lbjegyzet-hivatkozs"/>
        </w:rPr>
        <w:footnoteReference w:id="79"/>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EF050B">
        <w:t>5.3.3</w:t>
      </w:r>
      <w:r>
        <w:fldChar w:fldCharType="end"/>
      </w:r>
      <w:r>
        <w:t xml:space="preserve"> and </w:t>
      </w:r>
      <w:r>
        <w:fldChar w:fldCharType="begin"/>
      </w:r>
      <w:r>
        <w:instrText xml:space="preserve"> REF _Ref22203423 \r \h </w:instrText>
      </w:r>
      <w:r>
        <w:fldChar w:fldCharType="separate"/>
      </w:r>
      <w:r w:rsidR="00EF050B">
        <w:t>5.3.4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1759A921" w:rsidR="00F454D2" w:rsidRPr="004F2F7D" w:rsidRDefault="006B3C8A" w:rsidP="006B3C8A">
      <w:pPr>
        <w:pStyle w:val="Lista2"/>
        <w:rPr>
          <w:ins w:id="135" w:author="Dániel Balogh" w:date="2025-05-26T10:15:00Z" w16du:dateUtc="2025-05-26T08:15:00Z"/>
          <w:rFonts w:eastAsia="Arial"/>
          <w:rPrChange w:id="136" w:author="Dániel Balogh" w:date="2025-05-26T10:15:00Z" w16du:dateUtc="2025-05-26T08:15:00Z">
            <w:rPr>
              <w:ins w:id="137" w:author="Dániel Balogh" w:date="2025-05-26T10:15:00Z" w16du:dateUtc="2025-05-26T08:15:00Z"/>
            </w:rPr>
          </w:rPrChange>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EF050B">
        <w:t>5.3.5</w:t>
      </w:r>
      <w:r w:rsidR="008B56E1">
        <w:fldChar w:fldCharType="end"/>
      </w:r>
      <w:r w:rsidR="008B56E1">
        <w:t>)</w:t>
      </w:r>
    </w:p>
    <w:p w14:paraId="30ACA2B1" w14:textId="16D43117" w:rsidR="004F2F7D" w:rsidRPr="00F454D2" w:rsidRDefault="004F2F7D" w:rsidP="006B3C8A">
      <w:pPr>
        <w:pStyle w:val="Lista2"/>
        <w:rPr>
          <w:rFonts w:eastAsia="Arial"/>
        </w:rPr>
      </w:pPr>
      <w:ins w:id="138" w:author="Dániel Balogh" w:date="2025-05-26T10:15:00Z" w16du:dateUtc="2025-05-26T08:15:00Z">
        <w:r>
          <w:t xml:space="preserve">also recommend for Gurmukhi </w:t>
        </w:r>
        <w:proofErr w:type="spellStart"/>
        <w:r>
          <w:t>add</w:t>
        </w:r>
      </w:ins>
      <w:ins w:id="139" w:author="Dániel Balogh" w:date="2025-05-26T10:16:00Z" w16du:dateUtc="2025-05-26T08:16:00Z">
        <w:r>
          <w:t>ak</w:t>
        </w:r>
        <w:proofErr w:type="spellEnd"/>
        <w:r>
          <w:t xml:space="preserve"> Cardona &amp; Jain 2003 653-654</w:t>
        </w:r>
      </w:ins>
      <w:ins w:id="140" w:author="Dániel Balogh" w:date="2025-05-26T10:17:00Z" w16du:dateUtc="2025-05-26T08:17:00Z">
        <w:r>
          <w:t>, and probably ISO 15919 p17 Rule 15 on the colon</w:t>
        </w:r>
      </w:ins>
      <w:ins w:id="141" w:author="Dániel Balogh" w:date="2025-05-26T10:18:00Z" w16du:dateUtc="2025-05-26T08:18:00Z">
        <w:r>
          <w:t xml:space="preserve"> which speaks about Gurmukhi Adhik as in </w:t>
        </w:r>
        <w:proofErr w:type="spellStart"/>
        <w:r>
          <w:t>bac:ā</w:t>
        </w:r>
        <w:proofErr w:type="spellEnd"/>
        <w:r>
          <w:t xml:space="preserve"> distinguished from </w:t>
        </w:r>
        <w:proofErr w:type="spellStart"/>
        <w:r>
          <w:t>bacā</w:t>
        </w:r>
        <w:proofErr w:type="spellEnd"/>
        <w:r>
          <w:t xml:space="preserve">, which is probably the accent-related (and not the consonant-doubling) usage of </w:t>
        </w:r>
        <w:proofErr w:type="spellStart"/>
        <w:r>
          <w:t>addak</w:t>
        </w:r>
      </w:ins>
      <w:proofErr w:type="spellEnd"/>
    </w:p>
    <w:p w14:paraId="386C223F" w14:textId="08AAB1B8" w:rsidR="00AE74DC" w:rsidRDefault="00AE74DC" w:rsidP="00BF7B0E">
      <w:pPr>
        <w:pStyle w:val="Cmsor2"/>
      </w:pPr>
      <w:bookmarkStart w:id="142" w:name="_h0qcxcudl6x2" w:colFirst="0" w:colLast="0"/>
      <w:bookmarkStart w:id="143" w:name="_Toc17811422"/>
      <w:bookmarkStart w:id="144" w:name="_Toc17811477"/>
      <w:bookmarkEnd w:id="142"/>
      <w:r>
        <w:t>Editorial Additions for Text Analysis</w:t>
      </w:r>
      <w:bookmarkEnd w:id="143"/>
      <w:bookmarkEnd w:id="144"/>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BF7B0E">
      <w:pPr>
        <w:pStyle w:val="Cmsor3"/>
      </w:pPr>
      <w:bookmarkStart w:id="145" w:name="_Ref15564928"/>
      <w:bookmarkStart w:id="146" w:name="_Toc17811423"/>
      <w:bookmarkStart w:id="147" w:name="_Toc17811478"/>
      <w:bookmarkStart w:id="148" w:name="_Toc199757555"/>
      <w:r>
        <w:t xml:space="preserve">Editorial </w:t>
      </w:r>
      <w:r w:rsidR="00AE74DC">
        <w:t>spaces for word segmentation</w:t>
      </w:r>
      <w:bookmarkEnd w:id="145"/>
      <w:bookmarkEnd w:id="146"/>
      <w:bookmarkEnd w:id="147"/>
      <w:bookmarkEnd w:id="148"/>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2E4CDC1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EF050B">
        <w:t>4.6.4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lastRenderedPageBreak/>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BF7B0E">
      <w:pPr>
        <w:pStyle w:val="Cmsor3"/>
      </w:pPr>
      <w:bookmarkStart w:id="149" w:name="_Toc17811424"/>
      <w:bookmarkStart w:id="150" w:name="_Toc17811479"/>
      <w:bookmarkStart w:id="151" w:name="_Ref38379352"/>
      <w:bookmarkStart w:id="152" w:name="_Toc199757556"/>
      <w:r w:rsidRPr="002E3853">
        <w:t xml:space="preserve">Editorial </w:t>
      </w:r>
      <w:r w:rsidR="00AE74DC" w:rsidRPr="002E3853">
        <w:t>hyphenation</w:t>
      </w:r>
      <w:bookmarkEnd w:id="149"/>
      <w:bookmarkEnd w:id="150"/>
      <w:bookmarkEnd w:id="151"/>
      <w:bookmarkEnd w:id="152"/>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lastRenderedPageBreak/>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BF7B0E">
      <w:pPr>
        <w:pStyle w:val="Cmsor3"/>
      </w:pPr>
      <w:bookmarkStart w:id="153" w:name="_Ref15566181"/>
      <w:bookmarkStart w:id="154" w:name="_Toc17811425"/>
      <w:bookmarkStart w:id="155" w:name="_Toc17811480"/>
      <w:bookmarkStart w:id="156" w:name="_Ref15564956"/>
      <w:bookmarkStart w:id="157" w:name="_Toc199757557"/>
      <w:r>
        <w:t xml:space="preserve">Representation of </w:t>
      </w:r>
      <w:r>
        <w:rPr>
          <w:rStyle w:val="Foreign"/>
        </w:rPr>
        <w:t>avagraha</w:t>
      </w:r>
      <w:bookmarkEnd w:id="153"/>
      <w:bookmarkEnd w:id="154"/>
      <w:bookmarkEnd w:id="155"/>
      <w:bookmarkEnd w:id="157"/>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lastRenderedPageBreak/>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25946C00"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EF050B">
        <w:t>4.6.4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B4E8E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EF050B">
        <w:t>4.6.1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BF7B0E">
      <w:pPr>
        <w:pStyle w:val="Cmsor3"/>
      </w:pPr>
      <w:bookmarkStart w:id="158" w:name="_Ref15565291"/>
      <w:bookmarkStart w:id="159" w:name="_Toc17811426"/>
      <w:bookmarkStart w:id="160" w:name="_Toc17811481"/>
      <w:bookmarkStart w:id="161" w:name="_Toc199757558"/>
      <w:r>
        <w:t xml:space="preserve">Representation of elided </w:t>
      </w:r>
      <w:proofErr w:type="spellStart"/>
      <w:r>
        <w:t>overshort</w:t>
      </w:r>
      <w:proofErr w:type="spellEnd"/>
      <w:r>
        <w:t xml:space="preserve"> final </w:t>
      </w:r>
      <w:r>
        <w:rPr>
          <w:rStyle w:val="Foreign"/>
        </w:rPr>
        <w:t>u</w:t>
      </w:r>
      <w:r>
        <w:t xml:space="preserve"> in </w:t>
      </w:r>
      <w:commentRangeStart w:id="162"/>
      <w:r>
        <w:t>Tamil</w:t>
      </w:r>
      <w:bookmarkEnd w:id="156"/>
      <w:bookmarkEnd w:id="158"/>
      <w:bookmarkEnd w:id="159"/>
      <w:bookmarkEnd w:id="160"/>
      <w:commentRangeEnd w:id="162"/>
      <w:r w:rsidR="00BE53E8">
        <w:rPr>
          <w:rStyle w:val="Jegyzethivatkozs"/>
          <w:rFonts w:ascii="Gentium Plus" w:hAnsi="Gentium Plus" w:cs="Mangal"/>
          <w:kern w:val="0"/>
        </w:rPr>
        <w:commentReference w:id="162"/>
      </w:r>
      <w:bookmarkEnd w:id="161"/>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CFDA18D"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EF050B">
        <w:t>4.6.3</w:t>
      </w:r>
      <w:r>
        <w:fldChar w:fldCharType="end"/>
      </w:r>
      <w:r>
        <w:t>)</w:t>
      </w:r>
    </w:p>
    <w:p w14:paraId="1D729209" w14:textId="79892BFE"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EF050B">
        <w:t>4.6.2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BF7B0E">
      <w:pPr>
        <w:pStyle w:val="Cmsor1"/>
      </w:pPr>
      <w:bookmarkStart w:id="163" w:name="_Toc17811427"/>
      <w:bookmarkStart w:id="164" w:name="_Toc17811482"/>
      <w:r>
        <w:lastRenderedPageBreak/>
        <w:t>Alphabetic Characters</w:t>
      </w:r>
      <w:bookmarkEnd w:id="163"/>
      <w:bookmarkEnd w:id="164"/>
    </w:p>
    <w:p w14:paraId="0000009C" w14:textId="293DD7BB" w:rsidR="006F3A4A" w:rsidRDefault="00395046" w:rsidP="00BF7B0E">
      <w:pPr>
        <w:pStyle w:val="Cmsor2"/>
      </w:pPr>
      <w:bookmarkStart w:id="165" w:name="_941zz4vcrjax" w:colFirst="0" w:colLast="0"/>
      <w:bookmarkStart w:id="166" w:name="_Toc17811428"/>
      <w:bookmarkStart w:id="167" w:name="_Toc17811483"/>
      <w:bookmarkStart w:id="168" w:name="_Ref40104049"/>
      <w:bookmarkEnd w:id="165"/>
      <w:r>
        <w:t>Some Special Characters</w:t>
      </w:r>
      <w:bookmarkEnd w:id="166"/>
      <w:bookmarkEnd w:id="167"/>
      <w:bookmarkEnd w:id="168"/>
    </w:p>
    <w:p w14:paraId="32B26460" w14:textId="272C22A4" w:rsidR="00EA1027" w:rsidRDefault="00EA1027" w:rsidP="00877FB8">
      <w:pPr>
        <w:pStyle w:val="Lista"/>
        <w:rPr>
          <w:ins w:id="169" w:author="Dániel Balogh" w:date="2020-08-21T16:32:00Z"/>
        </w:rPr>
      </w:pPr>
      <w:ins w:id="170" w:author="Dániel Balogh" w:date="2020-08-21T16:32:00Z">
        <w:r>
          <w:t xml:space="preserve">STUB, discuss and mention in this section: </w:t>
        </w:r>
      </w:ins>
      <w:ins w:id="171"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F7B0E">
      <w:pPr>
        <w:pStyle w:val="Cmsor3"/>
      </w:pPr>
      <w:bookmarkStart w:id="172" w:name="_Toc199757559"/>
      <w:r>
        <w:t>Sanskrit and generic characters</w:t>
      </w:r>
      <w:bookmarkEnd w:id="172"/>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noProof w:val="0"/>
        </w:rPr>
        <w:t>r</w:t>
      </w:r>
      <w:r>
        <w:rPr>
          <w:rStyle w:val="Foreign"/>
          <w:rFonts w:eastAsia="Arial"/>
          <w:b/>
          <w:bCs/>
          <w:i w:val="0"/>
          <w:noProof w:val="0"/>
        </w:rPr>
        <w:t xml:space="preserve"> and </w:t>
      </w:r>
      <w:r>
        <w:rPr>
          <w:rStyle w:val="Foreign"/>
          <w:rFonts w:eastAsia="Arial"/>
          <w:b/>
          <w:bCs/>
          <w:noProof w:val="0"/>
        </w:rPr>
        <w:t>l</w:t>
      </w:r>
    </w:p>
    <w:p w14:paraId="1D87AC07" w14:textId="051D8D14" w:rsidR="006D7B32" w:rsidRDefault="006D7B32" w:rsidP="006D7B32">
      <w:pPr>
        <w:pStyle w:val="Lista2"/>
        <w:rPr>
          <w:rFonts w:eastAsia="Arial"/>
        </w:rPr>
      </w:pPr>
      <w:del w:id="173" w:author="Dániel Balogh" w:date="2023-04-17T11:36:00Z">
        <w:r w:rsidDel="00F139A7">
          <w:rPr>
            <w:rFonts w:eastAsia="Arial"/>
          </w:rPr>
          <w:delText xml:space="preserve">these </w:delText>
        </w:r>
      </w:del>
      <w:ins w:id="174"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BF7B0E">
      <w:pPr>
        <w:pStyle w:val="Cmsor3"/>
        <w:rPr>
          <w:ins w:id="175" w:author="Dániel Balogh" w:date="2021-01-29T09:46:00Z"/>
        </w:rPr>
      </w:pPr>
      <w:bookmarkStart w:id="176" w:name="_Toc199757560"/>
      <w:ins w:id="177" w:author="Dániel Balogh" w:date="2021-01-29T09:46:00Z">
        <w:r>
          <w:t>Characters for Dravidian languages</w:t>
        </w:r>
        <w:bookmarkEnd w:id="176"/>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BF7B0E">
      <w:pPr>
        <w:pStyle w:val="Cmsor3"/>
        <w:rPr>
          <w:ins w:id="178" w:author="Dániel Balogh" w:date="2021-01-29T09:47:00Z"/>
        </w:rPr>
      </w:pPr>
      <w:bookmarkStart w:id="179" w:name="_Toc199757561"/>
      <w:ins w:id="180" w:author="Dániel Balogh" w:date="2021-01-29T09:47:00Z">
        <w:r>
          <w:t>Characters for Southeast Asian languages</w:t>
        </w:r>
        <w:bookmarkEnd w:id="179"/>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lastRenderedPageBreak/>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81"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5877C1E4"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EF050B">
        <w:rPr>
          <w:rFonts w:eastAsia="Arial"/>
        </w:rPr>
        <w:t>5.3.5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82"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545F0E67" w:rsidR="00455844" w:rsidRDefault="00455844" w:rsidP="00A023EE">
      <w:pPr>
        <w:pStyle w:val="Lista2"/>
      </w:pPr>
      <w:ins w:id="183" w:author="Dániel Balogh" w:date="2020-11-02T08:57:00Z">
        <w:r>
          <w:t>see §</w:t>
        </w:r>
        <w:r>
          <w:fldChar w:fldCharType="begin"/>
        </w:r>
        <w:r>
          <w:instrText xml:space="preserve"> REF _Ref17810731 \r \h </w:instrText>
        </w:r>
      </w:ins>
      <w:ins w:id="184" w:author="Dániel Balogh" w:date="2020-11-02T08:57:00Z">
        <w:r>
          <w:fldChar w:fldCharType="separate"/>
        </w:r>
      </w:ins>
      <w:r w:rsidR="00EF050B">
        <w:t>5.3.4</w:t>
      </w:r>
      <w:ins w:id="185"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8FF6C8D"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EF050B">
        <w:t>5.3.4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86" w:author="Dániel Balogh" w:date="2021-01-29T09:57:00Z" w:name="move62806656"/>
      <w:moveTo w:id="187" w:author="Dániel Balogh" w:date="2021-01-29T09:57:00Z">
        <w:r w:rsidR="00983601" w:rsidRPr="00A023EE">
          <w:rPr>
            <w:b/>
            <w:bCs/>
          </w:rPr>
          <w:t xml:space="preserve">barred/dotted variant of </w:t>
        </w:r>
        <w:r w:rsidR="00983601" w:rsidRPr="00A023EE">
          <w:rPr>
            <w:rStyle w:val="Foreign"/>
            <w:b/>
            <w:bCs/>
          </w:rPr>
          <w:t>b</w:t>
        </w:r>
      </w:moveTo>
      <w:moveToRangeEnd w:id="186"/>
      <w:ins w:id="188" w:author="Dániel Balogh" w:date="2021-01-29T09:57:00Z">
        <w:r w:rsidR="00983601" w:rsidRPr="000605FE">
          <w:rPr>
            <w:b/>
            <w:bCs/>
          </w:rPr>
          <w:t xml:space="preserve"> </w:t>
        </w:r>
      </w:ins>
      <w:del w:id="189" w:author="Dániel Balogh" w:date="2021-01-29T09:57:00Z">
        <w:r w:rsidRPr="000605FE" w:rsidDel="00983601">
          <w:rPr>
            <w:b/>
            <w:bCs/>
          </w:rPr>
          <w:delText>special signs for</w:delText>
        </w:r>
      </w:del>
      <w:ins w:id="190"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91" w:author="Dániel Balogh" w:date="2021-01-29T09:57:00Z"/>
        </w:rPr>
      </w:pPr>
      <w:moveFromRangeStart w:id="192" w:author="Dániel Balogh" w:date="2021-01-29T09:57:00Z" w:name="move62806656"/>
      <w:moveFrom w:id="193" w:author="Dániel Balogh" w:date="2021-01-29T09:57:00Z">
        <w:r w:rsidDel="00983601">
          <w:t xml:space="preserve">barred/dotted variant of </w:t>
        </w:r>
        <w:r w:rsidRPr="004E1D84" w:rsidDel="00983601">
          <w:rPr>
            <w:rStyle w:val="Foreign"/>
          </w:rPr>
          <w:t>b</w:t>
        </w:r>
      </w:moveFrom>
      <w:moveFromRangeEnd w:id="192"/>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94"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95"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96" w:author="Dániel Balogh" w:date="2021-01-29T09:58:00Z"/>
          <w:b/>
          <w:bCs/>
        </w:rPr>
      </w:pPr>
      <w:proofErr w:type="spellStart"/>
      <w:ins w:id="197"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98" w:author="Dániel Balogh" w:date="2021-01-29T10:02:00Z"/>
        </w:rPr>
      </w:pPr>
      <w:ins w:id="199" w:author="Dániel Balogh" w:date="2021-01-29T09:58:00Z">
        <w:r>
          <w:t>use an asterisk to represent the abbreviation marker, e.g.</w:t>
        </w:r>
      </w:ins>
      <w:ins w:id="200" w:author="Dániel Balogh" w:date="2021-01-29T09:59:00Z">
        <w:r>
          <w:t xml:space="preserve"> </w:t>
        </w:r>
        <w:r w:rsidRPr="00A023EE">
          <w:rPr>
            <w:rStyle w:val="Foreign"/>
          </w:rPr>
          <w:t>n*</w:t>
        </w:r>
      </w:ins>
      <w:ins w:id="201" w:author="Dániel Balogh" w:date="2021-01-29T09:58:00Z">
        <w:r>
          <w:t xml:space="preserve"> </w:t>
        </w:r>
      </w:ins>
      <w:ins w:id="202" w:author="Dániel Balogh" w:date="2021-01-29T09:59:00Z">
        <w:r>
          <w:t xml:space="preserve">to transliterate </w:t>
        </w:r>
        <w:r w:rsidRPr="00A023EE">
          <w:rPr>
            <w:rStyle w:val="ForeignBurmeseScript"/>
            <w:rFonts w:hint="cs"/>
            <w:cs/>
          </w:rPr>
          <w:t>၌</w:t>
        </w:r>
        <w:r w:rsidRPr="00983601">
          <w:t xml:space="preserve"> </w:t>
        </w:r>
      </w:ins>
    </w:p>
    <w:p w14:paraId="661BB5F5" w14:textId="353F7D09" w:rsidR="00D70AFB" w:rsidRPr="00D70AFB" w:rsidRDefault="00D70AFB" w:rsidP="00A023EE">
      <w:pPr>
        <w:pStyle w:val="Lista2"/>
      </w:pPr>
      <w:ins w:id="203" w:author="Dániel Balogh" w:date="2021-01-29T10:02:00Z">
        <w:r>
          <w:t xml:space="preserve">note that if </w:t>
        </w:r>
      </w:ins>
      <w:ins w:id="204" w:author="Dániel Balogh" w:date="2021-01-29T10:03:00Z">
        <w:r>
          <w:t>you use an asterisk for this purpose, then you must not use asterisks as shorthand for a zero vowel marker (</w:t>
        </w:r>
      </w:ins>
      <w:ins w:id="205" w:author="Dániel Balogh" w:date="2021-01-29T10:05:00Z">
        <w:r>
          <w:t>§</w:t>
        </w:r>
        <w:r>
          <w:fldChar w:fldCharType="begin"/>
        </w:r>
        <w:r>
          <w:instrText xml:space="preserve"> REF _Ref17800758 \r \h </w:instrText>
        </w:r>
      </w:ins>
      <w:r>
        <w:fldChar w:fldCharType="separate"/>
      </w:r>
      <w:r w:rsidR="00EF050B">
        <w:t>5.3.2</w:t>
      </w:r>
      <w:ins w:id="206" w:author="Dániel Balogh" w:date="2021-01-29T10:05:00Z">
        <w:r>
          <w:fldChar w:fldCharType="end"/>
        </w:r>
        <w:r>
          <w:t>)</w:t>
        </w:r>
      </w:ins>
    </w:p>
    <w:p w14:paraId="000000C5" w14:textId="6639254B" w:rsidR="006F3A4A" w:rsidRPr="002E3853" w:rsidRDefault="00395046" w:rsidP="00BF7B0E">
      <w:pPr>
        <w:pStyle w:val="Cmsor2"/>
      </w:pPr>
      <w:bookmarkStart w:id="207" w:name="_w9lp3wb1umde" w:colFirst="0" w:colLast="0"/>
      <w:bookmarkStart w:id="208" w:name="_Ref17290022"/>
      <w:bookmarkStart w:id="209" w:name="_Toc17811429"/>
      <w:bookmarkStart w:id="210" w:name="_Toc17811484"/>
      <w:bookmarkEnd w:id="207"/>
      <w:r w:rsidRPr="002E3853">
        <w:t xml:space="preserve">Long and </w:t>
      </w:r>
      <w:r w:rsidR="008969B5" w:rsidRPr="002E3853">
        <w:t xml:space="preserve">Short </w:t>
      </w:r>
      <w:r w:rsidRPr="002E3853">
        <w:rPr>
          <w:rFonts w:eastAsia="Gentium"/>
        </w:rPr>
        <w:t>e and o</w:t>
      </w:r>
      <w:bookmarkEnd w:id="208"/>
      <w:bookmarkEnd w:id="209"/>
      <w:bookmarkEnd w:id="210"/>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BF7B0E">
      <w:pPr>
        <w:pStyle w:val="Cmsor2"/>
      </w:pPr>
      <w:bookmarkStart w:id="211" w:name="_h0qofzr3l3f2" w:colFirst="0" w:colLast="0"/>
      <w:bookmarkStart w:id="212" w:name="_Toc17811430"/>
      <w:bookmarkStart w:id="213" w:name="_Toc17811485"/>
      <w:bookmarkEnd w:id="211"/>
      <w:r>
        <w:t xml:space="preserve">Special </w:t>
      </w:r>
      <w:del w:id="214" w:author="Dániel Balogh" w:date="2024-03-27T15:02:00Z">
        <w:r w:rsidDel="00BC6A9C">
          <w:delText xml:space="preserve">Glyph </w:delText>
        </w:r>
      </w:del>
      <w:r>
        <w:t xml:space="preserve">Forms and </w:t>
      </w:r>
      <w:del w:id="215" w:author="Dániel Balogh" w:date="2024-03-27T15:02:00Z">
        <w:r w:rsidDel="00BC6A9C">
          <w:delText>Compositions</w:delText>
        </w:r>
      </w:del>
      <w:bookmarkEnd w:id="212"/>
      <w:bookmarkEnd w:id="213"/>
      <w:ins w:id="216" w:author="Dániel Balogh" w:date="2024-03-27T15:02:00Z">
        <w:r w:rsidR="00BC6A9C">
          <w:t>Functions</w:t>
        </w:r>
      </w:ins>
    </w:p>
    <w:p w14:paraId="000000CE" w14:textId="6AA0F44E" w:rsidR="006F3A4A" w:rsidRDefault="00395046" w:rsidP="00BC6A9C">
      <w:pPr>
        <w:pStyle w:val="Lista"/>
        <w:rPr>
          <w:ins w:id="217" w:author="Dániel Balogh" w:date="2024-03-27T15:05:00Z"/>
        </w:rPr>
      </w:pPr>
      <w:r>
        <w:t xml:space="preserve">ideally, transliteration would </w:t>
      </w:r>
      <w:del w:id="218" w:author="Dániel Balogh" w:date="2024-03-27T15:03:00Z">
        <w:r w:rsidDel="00BC6A9C">
          <w:delText xml:space="preserve">not </w:delText>
        </w:r>
      </w:del>
      <w:r>
        <w:t xml:space="preserve">be concerned </w:t>
      </w:r>
      <w:ins w:id="219" w:author="Dániel Balogh" w:date="2024-03-27T15:03:00Z">
        <w:r w:rsidR="00BC6A9C">
          <w:t xml:space="preserve">with graphemes alone, and disregard </w:t>
        </w:r>
      </w:ins>
      <w:ins w:id="220" w:author="Dániel Balogh" w:date="2024-03-27T15:05:00Z">
        <w:r w:rsidR="00BC6A9C">
          <w:t xml:space="preserve">the choice of </w:t>
        </w:r>
      </w:ins>
      <w:del w:id="221" w:author="Dániel Balogh" w:date="2024-03-27T15:05:00Z">
        <w:r w:rsidDel="00BC6A9C">
          <w:delText xml:space="preserve">with what </w:delText>
        </w:r>
      </w:del>
      <w:r>
        <w:t xml:space="preserve">allograph </w:t>
      </w:r>
      <w:del w:id="222"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223" w:author="Dániel Balogh" w:date="2020-08-21T16:35:00Z"/>
        </w:rPr>
      </w:pPr>
      <w:r>
        <w:lastRenderedPageBreak/>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BF7B0E">
        <w:rPr>
          <w:rStyle w:val="Lbjegyzet-hivatkozs"/>
        </w:rPr>
        <w:footnoteReference w:id="80"/>
      </w:r>
    </w:p>
    <w:p w14:paraId="3922F6E0" w14:textId="1C6BB926" w:rsidR="00EA1027" w:rsidRDefault="00EA1027" w:rsidP="008764EC">
      <w:pPr>
        <w:pStyle w:val="Lista"/>
      </w:pPr>
      <w:ins w:id="224" w:author="Dániel Balogh" w:date="2020-08-21T16:35:00Z">
        <w:r>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BF7B0E">
      <w:pPr>
        <w:pStyle w:val="Cmsor3"/>
      </w:pPr>
      <w:bookmarkStart w:id="225" w:name="_y9z6zgvtcr89" w:colFirst="0" w:colLast="0"/>
      <w:bookmarkStart w:id="226" w:name="_Ref15558357"/>
      <w:bookmarkStart w:id="227" w:name="_Toc17811431"/>
      <w:bookmarkStart w:id="228" w:name="_Toc17811486"/>
      <w:bookmarkStart w:id="229" w:name="_Toc199757562"/>
      <w:bookmarkEnd w:id="225"/>
      <w:r>
        <w:t xml:space="preserve">Final consonants </w:t>
      </w:r>
      <w:bookmarkEnd w:id="226"/>
      <w:r w:rsidR="000C3F1F">
        <w:t>as special</w:t>
      </w:r>
      <w:r w:rsidR="00C66106">
        <w:t xml:space="preserve"> simplex characters</w:t>
      </w:r>
      <w:bookmarkEnd w:id="227"/>
      <w:bookmarkEnd w:id="228"/>
      <w:bookmarkEnd w:id="229"/>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7813BC3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EF050B">
        <w:t>5.3.2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230" w:author="Dániel Balogh" w:date="2023-10-13T16:15:00Z">
        <w:r w:rsidR="002706C5" w:rsidDel="006B2C63">
          <w:delText xml:space="preserve">component </w:delText>
        </w:r>
      </w:del>
      <w:ins w:id="231"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232"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BF7B0E">
      <w:pPr>
        <w:pStyle w:val="Cmsor3"/>
      </w:pPr>
      <w:bookmarkStart w:id="233" w:name="_Ref17800758"/>
      <w:bookmarkStart w:id="234" w:name="_Toc17811432"/>
      <w:bookmarkStart w:id="235" w:name="_Toc17811487"/>
      <w:bookmarkStart w:id="236" w:name="_Toc199757563"/>
      <w:r>
        <w:t xml:space="preserve">Final consonants as complex characters </w:t>
      </w:r>
      <w:r w:rsidR="00087C8B">
        <w:t>involving</w:t>
      </w:r>
      <w:r>
        <w:t xml:space="preserve"> a zero vowel marker</w:t>
      </w:r>
      <w:bookmarkEnd w:id="233"/>
      <w:bookmarkEnd w:id="234"/>
      <w:bookmarkEnd w:id="235"/>
      <w:bookmarkEnd w:id="236"/>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BF7B0E">
        <w:rPr>
          <w:rStyle w:val="Lbjegyzet-hivatkozs"/>
        </w:rPr>
        <w:footnoteReference w:id="81"/>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36B5348F"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Pr="003D30C7" w:rsidRDefault="000C3F1F" w:rsidP="00087C8B">
      <w:pPr>
        <w:pStyle w:val="Lista3"/>
        <w:rPr>
          <w:ins w:id="237" w:author="Dániel Balogh" w:date="2025-01-22T11:32:00Z" w16du:dateUtc="2025-01-22T10:32:00Z"/>
          <w:rStyle w:val="Foreign"/>
          <w:i w:val="0"/>
          <w:noProof w:val="0"/>
          <w:rPrChange w:id="238" w:author="Dániel Balogh" w:date="2025-01-22T11:32:00Z" w16du:dateUtc="2025-01-22T10:32:00Z">
            <w:rPr>
              <w:ins w:id="239" w:author="Dániel Balogh" w:date="2025-01-22T11:32:00Z" w16du:dateUtc="2025-01-22T10:32:00Z"/>
              <w:rStyle w:val="Foreign"/>
            </w:rPr>
          </w:rPrChange>
        </w:rPr>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34E4229A" w14:textId="56E79AE8" w:rsidR="003D30C7" w:rsidRDefault="003D30C7" w:rsidP="00087C8B">
      <w:pPr>
        <w:pStyle w:val="Lista3"/>
      </w:pPr>
      <w:ins w:id="240" w:author="Dániel Balogh" w:date="2025-01-22T11:32:00Z" w16du:dateUtc="2025-01-22T10:32:00Z">
        <w:r>
          <w:rPr>
            <w:rStyle w:val="Foreign"/>
          </w:rPr>
          <w:t xml:space="preserve">elaborate: </w:t>
        </w:r>
        <w:r w:rsidRPr="003D30C7">
          <w:rPr>
            <w:rStyle w:val="Foreign"/>
          </w:rPr>
          <w:t>the contextually determined “zero-vowel” quality of some akṣaras in particular writing systems</w:t>
        </w:r>
        <w:r>
          <w:rPr>
            <w:rStyle w:val="Foreign"/>
          </w:rPr>
          <w:t>,</w:t>
        </w:r>
        <w:r w:rsidRPr="003D30C7">
          <w:rPr>
            <w:rStyle w:val="Foreign"/>
          </w:rPr>
          <w:t xml:space="preserve"> such as the  “implicit puḷḷi” of some Tamil orthographic practices and the </w:t>
        </w:r>
        <w:r>
          <w:rPr>
            <w:rStyle w:val="Foreign"/>
          </w:rPr>
          <w:t>silent inherent a of several modern Indic languages suc</w:t>
        </w:r>
      </w:ins>
      <w:ins w:id="241" w:author="Dániel Balogh" w:date="2025-01-22T11:33:00Z" w16du:dateUtc="2025-01-22T10:33:00Z">
        <w:r>
          <w:rPr>
            <w:rStyle w:val="Foreign"/>
          </w:rPr>
          <w:t xml:space="preserve">h as Hindi are </w:t>
        </w:r>
      </w:ins>
      <w:ins w:id="242" w:author="Dániel Balogh" w:date="2025-01-22T11:34:00Z" w16du:dateUtc="2025-01-22T10:34:00Z">
        <w:r>
          <w:rPr>
            <w:rStyle w:val="Foreign"/>
          </w:rPr>
          <w:t xml:space="preserve">actually </w:t>
        </w:r>
      </w:ins>
      <w:ins w:id="243" w:author="Dániel Balogh" w:date="2025-01-22T11:33:00Z" w16du:dateUtc="2025-01-22T10:33:00Z">
        <w:r>
          <w:rPr>
            <w:rStyle w:val="Foreign"/>
          </w:rPr>
          <w:t xml:space="preserve">transcribed, rather than transliterated, if the inherent vowel of the original writing system is not </w:t>
        </w:r>
      </w:ins>
      <w:ins w:id="244" w:author="Dániel Balogh" w:date="2025-01-22T11:34:00Z" w16du:dateUtc="2025-01-22T10:34:00Z">
        <w:r>
          <w:rPr>
            <w:rStyle w:val="Foreign"/>
          </w:rPr>
          <w:t>present in the Romanisation</w:t>
        </w:r>
      </w:ins>
    </w:p>
    <w:p w14:paraId="738D536E" w14:textId="455E39CC"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EF050B">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BF7B0E">
      <w:pPr>
        <w:pStyle w:val="Cmsor3"/>
      </w:pPr>
      <w:bookmarkStart w:id="245" w:name="_gd5taio96c5" w:colFirst="0" w:colLast="0"/>
      <w:bookmarkStart w:id="246" w:name="_Ref17810730"/>
      <w:bookmarkStart w:id="247" w:name="_Toc17811433"/>
      <w:bookmarkStart w:id="248" w:name="_Toc17811488"/>
      <w:bookmarkStart w:id="249" w:name="_Ref15558341"/>
      <w:bookmarkStart w:id="250" w:name="_Ref15561172"/>
      <w:bookmarkStart w:id="251" w:name="_Toc199757564"/>
      <w:bookmarkEnd w:id="245"/>
      <w:r>
        <w:lastRenderedPageBreak/>
        <w:t xml:space="preserve">Independent vowels as special </w:t>
      </w:r>
      <w:r w:rsidR="000C3F1F">
        <w:t xml:space="preserve">simplex </w:t>
      </w:r>
      <w:r>
        <w:t>characters</w:t>
      </w:r>
      <w:bookmarkEnd w:id="246"/>
      <w:bookmarkEnd w:id="247"/>
      <w:bookmarkEnd w:id="248"/>
      <w:bookmarkEnd w:id="251"/>
      <w:r>
        <w:t xml:space="preserve"> </w:t>
      </w:r>
      <w:bookmarkEnd w:id="249"/>
      <w:bookmarkEnd w:id="250"/>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rPr>
        <w:t>इति</w:t>
      </w:r>
      <w:r w:rsidR="00395046">
        <w:t xml:space="preserve"> becomes </w:t>
      </w:r>
      <w:r w:rsidR="00395046" w:rsidRPr="004E1D84">
        <w:rPr>
          <w:rStyle w:val="Foreign"/>
        </w:rPr>
        <w:t>Iti</w:t>
      </w:r>
      <w:r w:rsidR="00395046">
        <w:t xml:space="preserve">, whereas </w:t>
      </w:r>
      <w:r w:rsidR="004E1D84" w:rsidRPr="004E1D84">
        <w:rPr>
          <w:rFonts w:hint="cs"/>
          <w:cs/>
        </w:rPr>
        <w:t>कृतमिति</w:t>
      </w:r>
      <w:r w:rsidR="004E1D84" w:rsidRPr="004E1D84">
        <w:rPr>
          <w:cs/>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rPr>
        <w:t>इ</w:t>
      </w:r>
      <w:r w:rsidRPr="009E0044">
        <w:rPr>
          <w:rFonts w:hint="cs"/>
          <w:cs/>
        </w:rPr>
        <w:t xml:space="preserve"> </w:t>
      </w:r>
      <w:r w:rsidRPr="009E0044">
        <w:t xml:space="preserve">and </w:t>
      </w:r>
      <w:r w:rsidRPr="009E0044">
        <w:rPr>
          <w:rFonts w:hint="cs"/>
          <w:cs/>
        </w:rPr>
        <w:t>अ</w:t>
      </w:r>
      <w:r w:rsidRPr="009E0044">
        <w:rPr>
          <w:rFonts w:hint="cs"/>
          <w:cs/>
          <w:lang w:val="de-DE"/>
        </w:rPr>
        <w:t>उ</w:t>
      </w:r>
      <w:r w:rsidRPr="009E0044">
        <w:t xml:space="preserve">, should these </w:t>
      </w:r>
      <w:r>
        <w:t>combinations occur)</w:t>
      </w:r>
    </w:p>
    <w:p w14:paraId="0D6048A9" w14:textId="59C509C6" w:rsidR="007B0AA7" w:rsidRPr="00424A23" w:rsidRDefault="007B0AA7" w:rsidP="00BF7B0E">
      <w:pPr>
        <w:pStyle w:val="Cmsor3"/>
      </w:pPr>
      <w:bookmarkStart w:id="252" w:name="_Ref17810731"/>
      <w:bookmarkStart w:id="253" w:name="_Toc17811434"/>
      <w:bookmarkStart w:id="254" w:name="_Toc17811489"/>
      <w:bookmarkStart w:id="255" w:name="_Ref22203423"/>
      <w:bookmarkStart w:id="256" w:name="_Ref22208509"/>
      <w:bookmarkStart w:id="257" w:name="_Toc199757565"/>
      <w:r w:rsidRPr="00424A23">
        <w:t xml:space="preserve">Independent vowels as </w:t>
      </w:r>
      <w:r w:rsidR="00087C8B" w:rsidRPr="00424A23">
        <w:t>complex characters involving</w:t>
      </w:r>
      <w:r w:rsidRPr="00424A23">
        <w:t xml:space="preserve"> a “vowel support”</w:t>
      </w:r>
      <w:bookmarkEnd w:id="252"/>
      <w:bookmarkEnd w:id="253"/>
      <w:bookmarkEnd w:id="254"/>
      <w:bookmarkEnd w:id="255"/>
      <w:bookmarkEnd w:id="256"/>
      <w:bookmarkEnd w:id="25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BF7B0E">
        <w:rPr>
          <w:rStyle w:val="Lbjegyzet-hivatkozs"/>
        </w:rPr>
        <w:footnoteReference w:id="82"/>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58" w:author="Dániel Balogh" w:date="2024-03-27T16:04:00Z"/>
        </w:rPr>
      </w:pPr>
      <w:ins w:id="259" w:author="Dániel Balogh" w:date="2024-03-27T16:04:00Z">
        <w:r>
          <w:t xml:space="preserve">thus, the text in the image to the right is to be transliterated as </w:t>
        </w:r>
      </w:ins>
      <w:ins w:id="260" w:author="Dániel Balogh" w:date="2024-03-27T16:05:00Z">
        <w:r w:rsidRPr="00773887">
          <w:rPr>
            <w:rStyle w:val="Foreign"/>
          </w:rPr>
          <w:t>qət r̥ṅyəkən tikiṁ</w:t>
        </w:r>
      </w:ins>
    </w:p>
    <w:p w14:paraId="7E3AD8F2" w14:textId="7C897DAF"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EF050B">
        <w:t>5.3.3</w:t>
      </w:r>
      <w:r w:rsidR="00B74874">
        <w:fldChar w:fldCharType="end"/>
      </w:r>
    </w:p>
    <w:p w14:paraId="4C7D9AD4" w14:textId="564207DE" w:rsidR="00773887" w:rsidRPr="007D6365" w:rsidRDefault="00773887" w:rsidP="00773887">
      <w:pPr>
        <w:pStyle w:val="Lista3"/>
      </w:pPr>
      <w:ins w:id="261" w:author="Dániel Balogh" w:date="2024-03-27T16:03:00Z">
        <w:r>
          <w:t xml:space="preserve">see also </w:t>
        </w:r>
        <w:r>
          <w:fldChar w:fldCharType="begin"/>
        </w:r>
        <w:r>
          <w:instrText xml:space="preserve"> REF _Ref162447839 \r \h </w:instrText>
        </w:r>
      </w:ins>
      <w:r>
        <w:fldChar w:fldCharType="separate"/>
      </w:r>
      <w:r w:rsidR="00EF050B">
        <w:t>5.4.2</w:t>
      </w:r>
      <w:ins w:id="262" w:author="Dániel Balogh" w:date="2024-03-27T16:03:00Z">
        <w:r>
          <w:fldChar w:fldCharType="end"/>
        </w:r>
        <w:r>
          <w:t xml:space="preserve"> about other situations where independent vowel signs form a ligature with </w:t>
        </w:r>
      </w:ins>
      <w:ins w:id="263"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lastRenderedPageBreak/>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BF7B0E">
        <w:rPr>
          <w:rStyle w:val="Lbjegyzet-hivatkozs"/>
        </w:rPr>
        <w:footnoteReference w:id="83"/>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64" w:author="Dániel Balogh" w:date="2020-11-02T08:51:00Z">
              <w:r w:rsidRPr="00731E68">
                <w:rPr>
                  <w:rStyle w:val="Foreign"/>
                </w:rPr>
                <w:t>A</w:t>
              </w:r>
              <w:r w:rsidRPr="007D6365">
                <w:t xml:space="preserve"> with</w:t>
              </w:r>
              <w:r>
                <w:t xml:space="preserve"> </w:t>
              </w:r>
            </w:ins>
            <w:ins w:id="265" w:author="Dániel Balogh" w:date="2020-11-02T08:52:00Z">
              <w:r w:rsidRPr="007D6365">
                <w:rPr>
                  <w:rStyle w:val="Foreign"/>
                  <w:rFonts w:eastAsia="Arial"/>
                </w:rPr>
                <w:t>ə</w:t>
              </w:r>
            </w:ins>
            <w:ins w:id="266"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67"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68"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69" w:author="Arlo Griffiths" w:date="2021-10-12T07:08:00Z">
              <w:r>
                <w:rPr>
                  <w:rStyle w:val="Foreign"/>
                </w:rPr>
                <w:t>ə</w:t>
              </w:r>
            </w:ins>
            <w:ins w:id="270"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71" w:author="Dániel Balogh" w:date="2020-11-02T08:51:00Z">
              <w:r w:rsidRPr="00731E68">
                <w:rPr>
                  <w:rStyle w:val="Foreign"/>
                </w:rPr>
                <w:t>A</w:t>
              </w:r>
              <w:r w:rsidRPr="007D6365">
                <w:t xml:space="preserve"> with</w:t>
              </w:r>
              <w:r>
                <w:t xml:space="preserve"> </w:t>
              </w:r>
            </w:ins>
            <w:ins w:id="272" w:author="Dániel Balogh" w:date="2020-11-02T08:52:00Z">
              <w:r w:rsidRPr="007D6365">
                <w:rPr>
                  <w:rStyle w:val="Foreign"/>
                  <w:rFonts w:eastAsia="Arial"/>
                </w:rPr>
                <w:t>ə</w:t>
              </w:r>
            </w:ins>
            <w:ins w:id="273"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74"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75" w:author="Dániel Balogh" w:date="2020-11-02T08:52:00Z">
              <w:r>
                <w:rPr>
                  <w:rStyle w:val="Foreign"/>
                </w:rPr>
                <w:t>q</w:t>
              </w:r>
              <w:r w:rsidRPr="007D6365">
                <w:rPr>
                  <w:rStyle w:val="Foreign"/>
                  <w:rFonts w:eastAsia="Arial"/>
                </w:rPr>
                <w:t>ə</w:t>
              </w:r>
              <w:r>
                <w:rPr>
                  <w:rStyle w:val="Foreign"/>
                  <w:rFonts w:eastAsia="Arial"/>
                </w:rPr>
                <w:t>:</w:t>
              </w:r>
            </w:ins>
            <w:ins w:id="276" w:author="Dániel Balogh" w:date="2020-11-02T09:08:00Z">
              <w:r w:rsidR="00A17AB9">
                <w:rPr>
                  <w:rStyle w:val="Lbjegyzet-hivatkozs"/>
                </w:rPr>
                <w:t xml:space="preserve"> </w:t>
              </w:r>
              <w:r w:rsidR="00A17AB9" w:rsidRPr="00BF7B0E">
                <w:rPr>
                  <w:rStyle w:val="Lbjegyzet-hivatkozs"/>
                </w:rPr>
                <w:footnoteReference w:id="84"/>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81" w:author="Arlo Griffiths" w:date="2021-10-12T07:08:00Z">
              <w:r>
                <w:rPr>
                  <w:rStyle w:val="Foreign"/>
                </w:rPr>
                <w:t>ə̄</w:t>
              </w:r>
            </w:ins>
            <w:ins w:id="282"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BF7B0E">
      <w:pPr>
        <w:pStyle w:val="Cmsor3"/>
      </w:pPr>
      <w:bookmarkStart w:id="283" w:name="_ehbz2lfh7tyw" w:colFirst="0" w:colLast="0"/>
      <w:bookmarkStart w:id="284" w:name="_3d3e9odqzwx0" w:colFirst="0" w:colLast="0"/>
      <w:bookmarkStart w:id="285" w:name="_Ref15558434"/>
      <w:bookmarkStart w:id="286" w:name="_Toc17811435"/>
      <w:bookmarkStart w:id="287" w:name="_Toc17811490"/>
      <w:bookmarkStart w:id="288" w:name="_Toc17811436"/>
      <w:bookmarkStart w:id="289" w:name="_Toc17811491"/>
      <w:bookmarkStart w:id="290" w:name="_Ref15558460"/>
      <w:bookmarkStart w:id="291" w:name="_Toc199757566"/>
      <w:bookmarkEnd w:id="283"/>
      <w:bookmarkEnd w:id="284"/>
      <w:r>
        <w:t>Repurposed vowel markers</w:t>
      </w:r>
      <w:bookmarkEnd w:id="285"/>
      <w:bookmarkEnd w:id="286"/>
      <w:bookmarkEnd w:id="287"/>
      <w:bookmarkEnd w:id="291"/>
    </w:p>
    <w:p w14:paraId="02AE89EA" w14:textId="07427BF9" w:rsidR="00F36FE8" w:rsidRDefault="00F36FE8" w:rsidP="002A4AC3">
      <w:pPr>
        <w:pStyle w:val="Lista"/>
        <w:rPr>
          <w:ins w:id="292" w:author="Dániel Balogh" w:date="2024-03-27T15:19:00Z"/>
        </w:rPr>
      </w:pPr>
      <w:ins w:id="293" w:author="Dániel Balogh" w:date="2024-03-27T15:19:00Z">
        <w:r>
          <w:t xml:space="preserve">this subsection is about the deliberate and consistent use of vowel markers for a purpose other than </w:t>
        </w:r>
      </w:ins>
      <w:ins w:id="294" w:author="Dániel Balogh" w:date="2024-03-27T15:20:00Z">
        <w:r>
          <w:t>their ancestral function; see also §</w:t>
        </w:r>
        <w:r>
          <w:fldChar w:fldCharType="begin"/>
        </w:r>
        <w:r>
          <w:instrText xml:space="preserve"> REF _Ref162445252 \r \h </w:instrText>
        </w:r>
      </w:ins>
      <w:r>
        <w:fldChar w:fldCharType="separate"/>
      </w:r>
      <w:r w:rsidR="00EF050B">
        <w:t>5.4.1</w:t>
      </w:r>
      <w:ins w:id="295"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lastRenderedPageBreak/>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96"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739EC5B6" w:rsidR="00A17AB9" w:rsidRDefault="00A17AB9" w:rsidP="00BC6A9C">
      <w:pPr>
        <w:pStyle w:val="Lista3"/>
      </w:pPr>
      <w:ins w:id="297"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98" w:author="Dániel Balogh" w:date="2020-11-02T09:06:00Z">
        <w:r>
          <w:t xml:space="preserve">e.g. </w:t>
        </w:r>
      </w:ins>
      <w:ins w:id="299"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EF050B">
        <w:t>5.3.4</w:t>
      </w:r>
      <w:ins w:id="300" w:author="Dániel Balogh" w:date="2020-11-02T09:07:00Z">
        <w:r>
          <w:fldChar w:fldCharType="end"/>
        </w:r>
        <w:r>
          <w:t xml:space="preserve"> about the v</w:t>
        </w:r>
      </w:ins>
      <w:ins w:id="301"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6087D5BE">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302" w:author="Dániel Balogh" w:date="2023-04-17T11:37:00Z"/>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BF7B0E">
      <w:pPr>
        <w:pStyle w:val="Cmsor3"/>
      </w:pPr>
      <w:bookmarkStart w:id="303" w:name="_Toc199757567"/>
      <w:r>
        <w:t>Short vowel written where a corresponding long vowel is expected</w:t>
      </w:r>
      <w:bookmarkEnd w:id="288"/>
      <w:bookmarkEnd w:id="289"/>
      <w:bookmarkEnd w:id="303"/>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BF7B0E">
      <w:pPr>
        <w:pStyle w:val="Cmsor3"/>
      </w:pPr>
      <w:bookmarkStart w:id="304" w:name="_8gpvi1clotas" w:colFirst="0" w:colLast="0"/>
      <w:bookmarkStart w:id="305" w:name="_Ref17795443"/>
      <w:bookmarkStart w:id="306" w:name="_Toc17811440"/>
      <w:bookmarkStart w:id="307" w:name="_Toc17811495"/>
      <w:bookmarkStart w:id="308" w:name="_Toc199757568"/>
      <w:bookmarkEnd w:id="290"/>
      <w:bookmarkEnd w:id="304"/>
      <w:r w:rsidRPr="00424A23">
        <w:t>Characters with alternative or optional phonemic values</w:t>
      </w:r>
      <w:bookmarkEnd w:id="305"/>
      <w:bookmarkEnd w:id="306"/>
      <w:bookmarkEnd w:id="307"/>
      <w:bookmarkEnd w:id="30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BF7B0E">
        <w:rPr>
          <w:rStyle w:val="Lbjegyzet-hivatkozs"/>
        </w:rPr>
        <w:footnoteReference w:id="85"/>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lastRenderedPageBreak/>
        <w:t xml:space="preserve">when </w:t>
      </w:r>
      <w:bookmarkStart w:id="309" w:name="_Hlk44319749"/>
      <w:r>
        <w:t>the numeral 2 is used in Old Sundanese to represent the phonemes /</w:t>
      </w:r>
      <w:proofErr w:type="spellStart"/>
      <w:r>
        <w:t>ro</w:t>
      </w:r>
      <w:proofErr w:type="spellEnd"/>
      <w:r>
        <w:t>/</w:t>
      </w:r>
      <w:bookmarkEnd w:id="309"/>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BF7B0E">
        <w:rPr>
          <w:rStyle w:val="Lbjegyzet-hivatkozs"/>
        </w:rPr>
        <w:footnoteReference w:id="86"/>
      </w:r>
    </w:p>
    <w:p w14:paraId="3836AF9F" w14:textId="0FEAA765" w:rsidR="00DF4B64" w:rsidRDefault="00DF4B64" w:rsidP="00BF7B0E">
      <w:pPr>
        <w:pStyle w:val="Cmsor3"/>
      </w:pPr>
      <w:bookmarkStart w:id="310" w:name="_77xvqqxwsyaq" w:colFirst="0" w:colLast="0"/>
      <w:bookmarkStart w:id="311" w:name="_Ref40103880"/>
      <w:bookmarkStart w:id="312" w:name="_Toc17811441"/>
      <w:bookmarkStart w:id="313" w:name="_Toc17811496"/>
      <w:bookmarkStart w:id="314" w:name="_Toc199757569"/>
      <w:bookmarkEnd w:id="310"/>
      <w:r>
        <w:t xml:space="preserve">Special forms of </w:t>
      </w:r>
      <w:r>
        <w:rPr>
          <w:rStyle w:val="Foreign"/>
        </w:rPr>
        <w:t>anusvāra</w:t>
      </w:r>
      <w:bookmarkEnd w:id="311"/>
      <w:bookmarkEnd w:id="314"/>
    </w:p>
    <w:p w14:paraId="14A84EE6" w14:textId="6CD95AE0" w:rsidR="00DF4B64" w:rsidRDefault="00DF4B64" w:rsidP="00DF4B64">
      <w:pPr>
        <w:pStyle w:val="Lista"/>
      </w:pPr>
      <w:r>
        <w:t>as per §</w:t>
      </w:r>
      <w:r>
        <w:fldChar w:fldCharType="begin"/>
      </w:r>
      <w:r>
        <w:instrText xml:space="preserve"> REF _Ref40104049 \r \h </w:instrText>
      </w:r>
      <w:r>
        <w:fldChar w:fldCharType="separate"/>
      </w:r>
      <w:r w:rsidR="00EF050B">
        <w:t>5.1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315"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316"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317"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7814FD70" w:rsidR="00D70AFB" w:rsidRDefault="00D70AFB" w:rsidP="00DF4B64">
      <w:pPr>
        <w:pStyle w:val="Lista2"/>
      </w:pPr>
      <w:ins w:id="318" w:author="Dániel Balogh" w:date="2021-01-29T10:05:00Z">
        <w:r>
          <w:t xml:space="preserve">note that if you use an asterisk for this purpose, then </w:t>
        </w:r>
      </w:ins>
      <w:ins w:id="319" w:author="Dániel Balogh" w:date="2021-01-29T10:06:00Z">
        <w:r>
          <w:t>you are advised not to use</w:t>
        </w:r>
      </w:ins>
      <w:ins w:id="320" w:author="Dániel Balogh" w:date="2021-01-29T10:05:00Z">
        <w:r>
          <w:t xml:space="preserve"> asterisks as shorthand for a zero vowel marker (§</w:t>
        </w:r>
        <w:r>
          <w:fldChar w:fldCharType="begin"/>
        </w:r>
        <w:r>
          <w:instrText xml:space="preserve"> REF _Ref17800758 \r \h </w:instrText>
        </w:r>
      </w:ins>
      <w:ins w:id="321" w:author="Dániel Balogh" w:date="2021-01-29T10:05:00Z">
        <w:r>
          <w:fldChar w:fldCharType="separate"/>
        </w:r>
      </w:ins>
      <w:r w:rsidR="00EF050B">
        <w:t>5.3.2</w:t>
      </w:r>
      <w:ins w:id="322" w:author="Dániel Balogh" w:date="2021-01-29T10:05:00Z">
        <w:r>
          <w:fldChar w:fldCharType="end"/>
        </w:r>
        <w:r>
          <w:t>)</w:t>
        </w:r>
      </w:ins>
    </w:p>
    <w:p w14:paraId="4CEF3F74" w14:textId="577055E2" w:rsidR="00673D5B" w:rsidRDefault="00F36FE8" w:rsidP="00BF7B0E">
      <w:pPr>
        <w:pStyle w:val="Cmsor2"/>
      </w:pPr>
      <w:ins w:id="323" w:author="Dániel Balogh" w:date="2024-03-27T15:13:00Z">
        <w:r>
          <w:t xml:space="preserve">Special </w:t>
        </w:r>
        <w:r w:rsidRPr="00F36FE8">
          <w:rPr>
            <w:rStyle w:val="Foreign"/>
          </w:rPr>
          <w:t>akṣara</w:t>
        </w:r>
        <w:r>
          <w:t xml:space="preserve"> composition</w:t>
        </w:r>
      </w:ins>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BF7B0E">
      <w:pPr>
        <w:pStyle w:val="Cmsor3"/>
      </w:pPr>
      <w:bookmarkStart w:id="324" w:name="_Ref162445252"/>
      <w:bookmarkStart w:id="325" w:name="_Toc199757570"/>
      <w:r>
        <w:t xml:space="preserve">Multiple vowel markers within an </w:t>
      </w:r>
      <w:r w:rsidRPr="00061C63">
        <w:rPr>
          <w:rStyle w:val="Foreign"/>
        </w:rPr>
        <w:t>akṣara</w:t>
      </w:r>
      <w:bookmarkEnd w:id="324"/>
      <w:bookmarkEnd w:id="325"/>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6B3666AC"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EF050B">
        <w:rPr>
          <w:rFonts w:eastAsia="Tahoma"/>
        </w:rPr>
        <w:t>5.3.5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9F5DDA6" w:rsidR="00673D5B" w:rsidRPr="002A4AC3" w:rsidRDefault="00673D5B" w:rsidP="00673D5B">
      <w:pPr>
        <w:pStyle w:val="Lista3"/>
        <w:rPr>
          <w:rFonts w:eastAsia="Tahoma"/>
        </w:rPr>
      </w:pPr>
      <w:r>
        <w:lastRenderedPageBreak/>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EF050B">
        <w:t>4.5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24BC2298">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326" w:author="Dániel Balogh" w:date="2023-04-17T11:42:00Z"/>
        </w:rPr>
      </w:pPr>
      <w:ins w:id="327"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328" w:author="Dániel Balogh" w:date="2024-03-27T15:18:00Z">
        <w:r>
          <w:t xml:space="preserve">as a special case, </w:t>
        </w:r>
      </w:ins>
      <w:ins w:id="329"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330" w:author="Dániel Balogh" w:date="2023-04-17T11:38:00Z">
        <w:r>
          <w:t>ant /</w:t>
        </w:r>
        <w:r w:rsidRPr="00880368">
          <w:rPr>
            <w:rStyle w:val="Foreign"/>
          </w:rPr>
          <w:t>r̥</w:t>
        </w:r>
        <w:r>
          <w:rPr>
            <w:rStyle w:val="Foreign"/>
          </w:rPr>
          <w:t>/</w:t>
        </w:r>
        <w:r>
          <w:t xml:space="preserve"> phoneme</w:t>
        </w:r>
      </w:ins>
      <w:ins w:id="331" w:author="Dániel Balogh" w:date="2023-04-17T11:42:00Z">
        <w:r>
          <w:t xml:space="preserve"> </w:t>
        </w:r>
      </w:ins>
    </w:p>
    <w:p w14:paraId="6649EB4C" w14:textId="77777777" w:rsidR="00F36FE8" w:rsidRPr="00F36FE8" w:rsidRDefault="00F36FE8" w:rsidP="00F36FE8">
      <w:pPr>
        <w:pStyle w:val="Lista2"/>
        <w:rPr>
          <w:ins w:id="332" w:author="Dániel Balogh" w:date="2024-03-27T15:21:00Z"/>
        </w:rPr>
      </w:pPr>
      <w:ins w:id="333"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334" w:author="Dániel Balogh" w:date="2023-04-17T11:47:00Z">
        <w:r>
          <w:t xml:space="preserve"> (as in the character </w:t>
        </w:r>
        <w:r w:rsidRPr="00880368">
          <w:rPr>
            <w:rStyle w:val="Foreign"/>
          </w:rPr>
          <w:t>mr̥</w:t>
        </w:r>
        <w:r>
          <w:rPr>
            <w:rStyle w:val="Foreign"/>
          </w:rPr>
          <w:t>i</w:t>
        </w:r>
        <w:r>
          <w:t xml:space="preserve"> on the right)</w:t>
        </w:r>
      </w:ins>
      <w:ins w:id="335" w:author="Dániel Balogh" w:date="2023-04-17T11:45:00Z">
        <w:r>
          <w:t xml:space="preserve">, transliterate </w:t>
        </w:r>
      </w:ins>
      <w:ins w:id="336" w:author="Dániel Balogh" w:date="2023-04-17T11:46:00Z">
        <w:r>
          <w:t>the combination as</w:t>
        </w:r>
      </w:ins>
      <w:ins w:id="337" w:author="Dániel Balogh" w:date="2023-04-17T11:45:00Z">
        <w:r>
          <w:t xml:space="preserve"> </w:t>
        </w:r>
        <w:r w:rsidRPr="00880368">
          <w:rPr>
            <w:rStyle w:val="Foreign"/>
          </w:rPr>
          <w:t>r̥</w:t>
        </w:r>
        <w:r>
          <w:rPr>
            <w:rStyle w:val="Foreign"/>
          </w:rPr>
          <w:t>i</w:t>
        </w:r>
      </w:ins>
      <w:ins w:id="338"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339" w:author="Dániel Balogh" w:date="2023-04-17T11:45:00Z"/>
        </w:rPr>
      </w:pPr>
      <w:ins w:id="340"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341" w:author="Dániel Balogh" w:date="2023-04-17T11:43:00Z">
        <w:r>
          <w:t xml:space="preserve">in your digital edition, </w:t>
        </w:r>
      </w:ins>
      <w:ins w:id="342"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343" w:author="Dániel Balogh" w:date="2023-04-17T11:49:00Z">
        <w:r>
          <w:t>emended to</w:t>
        </w:r>
      </w:ins>
      <w:ins w:id="344" w:author="Dániel Balogh" w:date="2023-04-17T11:47:00Z">
        <w:r>
          <w:t xml:space="preserve"> </w:t>
        </w:r>
        <w:r w:rsidRPr="00880368">
          <w:rPr>
            <w:rStyle w:val="Foreign"/>
          </w:rPr>
          <w:t>r̥</w:t>
        </w:r>
        <w:r>
          <w:t xml:space="preserve"> (</w:t>
        </w:r>
      </w:ins>
      <w:ins w:id="345" w:author="Dániel Balogh" w:date="2023-04-17T11:49:00Z">
        <w:r>
          <w:t xml:space="preserve">by means of normalisation or correction as applicable, </w:t>
        </w:r>
      </w:ins>
      <w:ins w:id="346" w:author="Dániel Balogh" w:date="2023-04-17T11:48:00Z">
        <w:r>
          <w:t>see EGD §6.1.1)</w:t>
        </w:r>
      </w:ins>
    </w:p>
    <w:p w14:paraId="1FF6C4A6" w14:textId="18351AE5" w:rsidR="00673D5B" w:rsidRPr="00673D5B" w:rsidRDefault="009100E9" w:rsidP="00BF7B0E">
      <w:pPr>
        <w:pStyle w:val="Cmsor3"/>
      </w:pPr>
      <w:bookmarkStart w:id="347" w:name="_Ref162447839"/>
      <w:bookmarkStart w:id="348" w:name="_Toc199757571"/>
      <w:ins w:id="349" w:author="Dániel Balogh" w:date="2024-03-27T15:23:00Z">
        <w:r>
          <w:t>Independent vowel signs behaving like consonant signs</w:t>
        </w:r>
      </w:ins>
      <w:bookmarkEnd w:id="347"/>
      <w:bookmarkEnd w:id="348"/>
    </w:p>
    <w:p w14:paraId="48B3D0C9" w14:textId="1E56B2C0" w:rsidR="00B968FD" w:rsidRPr="00B968FD" w:rsidRDefault="00B968FD" w:rsidP="009100E9">
      <w:pPr>
        <w:pStyle w:val="Lista"/>
        <w:rPr>
          <w:ins w:id="350" w:author="Dániel Balogh" w:date="2024-03-27T15:44:00Z"/>
        </w:rPr>
      </w:pPr>
      <w:bookmarkStart w:id="351" w:name="_Ref15558462"/>
      <w:bookmarkStart w:id="352" w:name="_Toc17811439"/>
      <w:bookmarkStart w:id="353" w:name="_Toc17811494"/>
      <w:bookmarkStart w:id="354" w:name="_Ref22719423"/>
      <w:ins w:id="355" w:author="Dániel Balogh" w:date="2024-03-27T15:44:00Z">
        <w:r w:rsidRPr="00B968FD">
          <w:t>t</w:t>
        </w:r>
        <w:r>
          <w:t xml:space="preserve">his subsection is about </w:t>
        </w:r>
      </w:ins>
      <w:ins w:id="356" w:author="Dániel Balogh" w:date="2024-03-27T15:45:00Z">
        <w:r>
          <w:t xml:space="preserve">vowel signs </w:t>
        </w:r>
      </w:ins>
      <w:ins w:id="357" w:author="Dániel Balogh" w:date="2024-03-27T15:48:00Z">
        <w:r>
          <w:t>forming conjunc</w:t>
        </w:r>
      </w:ins>
      <w:ins w:id="358"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59" w:author="Dániel Balogh" w:date="2024-03-27T15:50:00Z">
        <w:r>
          <w:fldChar w:fldCharType="begin"/>
        </w:r>
        <w:r>
          <w:instrText xml:space="preserve"> REF _Ref17810731 \r \h </w:instrText>
        </w:r>
      </w:ins>
      <w:r>
        <w:fldChar w:fldCharType="separate"/>
      </w:r>
      <w:r w:rsidR="00EF050B">
        <w:t>5.3.4</w:t>
      </w:r>
      <w:ins w:id="360" w:author="Dániel Balogh" w:date="2024-03-27T15:50:00Z">
        <w:r>
          <w:fldChar w:fldCharType="end"/>
        </w:r>
      </w:ins>
    </w:p>
    <w:p w14:paraId="5804DDC1" w14:textId="48558E32" w:rsidR="006638FF" w:rsidRDefault="00B968FD" w:rsidP="009100E9">
      <w:pPr>
        <w:pStyle w:val="Lista"/>
        <w:rPr>
          <w:b/>
          <w:bCs/>
        </w:rPr>
      </w:pPr>
      <w:r>
        <w:rPr>
          <w:b/>
          <w:bCs/>
          <w:noProof/>
        </w:rPr>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61" w:author="Dániel Balogh" w:date="2024-03-27T15:35:00Z">
        <w:r w:rsidR="006638FF" w:rsidRPr="006638FF">
          <w:rPr>
            <w:b/>
            <w:bCs/>
          </w:rPr>
          <w:t>where</w:t>
        </w:r>
        <w:r w:rsidR="006638FF">
          <w:rPr>
            <w:b/>
            <w:bCs/>
          </w:rPr>
          <w:t xml:space="preserve"> an independent vowel sign is conjoined to a consonant sig</w:t>
        </w:r>
      </w:ins>
      <w:ins w:id="362" w:author="Dániel Balogh" w:date="2024-03-27T15:36:00Z">
        <w:r w:rsidR="006638FF">
          <w:rPr>
            <w:b/>
            <w:bCs/>
          </w:rPr>
          <w:t>n to form a ligature, as the second R̥ in the</w:t>
        </w:r>
      </w:ins>
      <w:r w:rsidR="006638FF" w:rsidRPr="006638FF">
        <w:rPr>
          <w:b/>
          <w:bCs/>
          <w:noProof/>
        </w:rPr>
        <w:t xml:space="preserve"> </w:t>
      </w:r>
      <w:ins w:id="363" w:author="Dániel Balogh" w:date="2024-03-27T15:36:00Z">
        <w:r w:rsidR="006638FF">
          <w:rPr>
            <w:b/>
            <w:bCs/>
          </w:rPr>
          <w:t xml:space="preserve"> image on the right</w:t>
        </w:r>
      </w:ins>
    </w:p>
    <w:p w14:paraId="1F85263A" w14:textId="107416A2" w:rsidR="006638FF" w:rsidRDefault="006638FF" w:rsidP="006638FF">
      <w:pPr>
        <w:pStyle w:val="Lista2"/>
        <w:rPr>
          <w:ins w:id="364" w:author="Dániel Balogh" w:date="2024-03-27T15:40:00Z"/>
        </w:rPr>
      </w:pPr>
      <w:ins w:id="365" w:author="Dániel Balogh" w:date="2024-03-27T15:39:00Z">
        <w:r>
          <w:t>transliterate</w:t>
        </w:r>
      </w:ins>
      <w:ins w:id="366"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67" w:author="Dániel Balogh" w:date="2024-03-27T15:40:00Z">
        <w:r>
          <w:t>optionally use the = sign between the consonant and the vowel sign to indicate that the two</w:t>
        </w:r>
      </w:ins>
      <w:ins w:id="368"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69"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70" w:author="Dániel Balogh" w:date="2024-03-27T15:35:00Z">
        <w:r w:rsidR="006638FF" w:rsidRPr="006A3DF4">
          <w:rPr>
            <w:b/>
            <w:bCs/>
          </w:rPr>
          <w:t>an independent vowel sign</w:t>
        </w:r>
        <w:r w:rsidR="006638FF" w:rsidRPr="006A3DF4" w:rsidDel="006638FF">
          <w:rPr>
            <w:b/>
            <w:bCs/>
          </w:rPr>
          <w:t xml:space="preserve"> </w:t>
        </w:r>
      </w:ins>
      <w:del w:id="371"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72"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73"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74" w:author="Dániel Balogh" w:date="2021-11-22T08:18:00Z"/>
        </w:rPr>
      </w:pPr>
      <w:r>
        <w:t xml:space="preserve">thus, the text in the image is </w:t>
      </w:r>
      <w:r>
        <w:rPr>
          <w:rStyle w:val="Foreign"/>
        </w:rPr>
        <w:t>Umiṅsor= I</w:t>
      </w:r>
      <w:del w:id="375" w:author="Dániel Balogh" w:date="2024-03-27T15:41:00Z">
        <w:r w:rsidDel="006638FF">
          <w:delText xml:space="preserve"> (note the editorial space after the = sign)</w:delText>
        </w:r>
      </w:del>
    </w:p>
    <w:p w14:paraId="58514FEF" w14:textId="0B62F331" w:rsidR="00673D5B" w:rsidRDefault="00673D5B" w:rsidP="00BF7B0E">
      <w:pPr>
        <w:pStyle w:val="Cmsor3"/>
      </w:pPr>
      <w:bookmarkStart w:id="376" w:name="_Toc199757572"/>
      <w:del w:id="377" w:author="Dániel Balogh" w:date="2024-03-27T15:23:00Z">
        <w:r w:rsidDel="009100E9">
          <w:delText xml:space="preserve">Unusually </w:delText>
        </w:r>
      </w:del>
      <w:ins w:id="378" w:author="Dániel Balogh" w:date="2024-03-27T15:23:00Z">
        <w:r w:rsidR="009100E9">
          <w:t xml:space="preserve">Other unusually </w:t>
        </w:r>
      </w:ins>
      <w:r>
        <w:t xml:space="preserve">composed </w:t>
      </w:r>
      <w:bookmarkEnd w:id="351"/>
      <w:bookmarkEnd w:id="352"/>
      <w:bookmarkEnd w:id="353"/>
      <w:bookmarkEnd w:id="354"/>
      <w:r>
        <w:t>complex characters</w:t>
      </w:r>
      <w:bookmarkEnd w:id="376"/>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6A099A73"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EF050B">
        <w:t>5.3.2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rPr>
      </w:pPr>
      <w:r w:rsidRPr="00D47EDD">
        <w:rPr>
          <w:lang w:eastAsia="en-GB"/>
        </w:rPr>
        <w:t xml:space="preserve">the “Indian” </w:t>
      </w:r>
      <w:r>
        <w:rPr>
          <w:lang w:eastAsia="en-GB"/>
        </w:rPr>
        <w:t>mode</w:t>
      </w:r>
      <w:r w:rsidRPr="00D47EDD">
        <w:rPr>
          <w:lang w:eastAsia="en-GB"/>
        </w:rPr>
        <w:t xml:space="preserve">, i.e. to be read before the consonant it is attached to, as in </w:t>
      </w:r>
      <w:r w:rsidRPr="001B22C0">
        <w:rPr>
          <w:rStyle w:val="ForeignBalineseScript"/>
        </w:rPr>
        <w:t>ᬲᬯᬃ</w:t>
      </w:r>
      <w:r w:rsidRPr="00D47EDD">
        <w:rPr>
          <w:lang w:eastAsia="en-GB"/>
        </w:rPr>
        <w:t xml:space="preserve"> </w:t>
      </w:r>
      <w:proofErr w:type="spellStart"/>
      <w:r w:rsidRPr="00D47EDD">
        <w:rPr>
          <w:i/>
          <w:iCs/>
          <w:lang w:eastAsia="en-GB"/>
        </w:rPr>
        <w:t>sarva</w:t>
      </w:r>
      <w:proofErr w:type="spellEnd"/>
      <w:r w:rsidRPr="00D47EDD">
        <w:rPr>
          <w:rFonts w:ascii="Gentium" w:hAnsi="Gentium" w:cs="Arial"/>
          <w:lang w:eastAsia="en-GB"/>
        </w:rPr>
        <w:t>; and</w:t>
      </w:r>
    </w:p>
    <w:p w14:paraId="3A830AF9" w14:textId="77777777" w:rsidR="00673D5B" w:rsidRPr="00D47EDD" w:rsidRDefault="00673D5B" w:rsidP="00673D5B">
      <w:pPr>
        <w:pStyle w:val="Lista3"/>
        <w:rPr>
          <w:rFonts w:ascii="Arial" w:hAnsi="Arial"/>
          <w:lang w:eastAsia="en-GB"/>
        </w:rPr>
      </w:pPr>
      <w:r w:rsidRPr="00D47EDD">
        <w:rPr>
          <w:lang w:eastAsia="en-GB"/>
        </w:rPr>
        <w:t xml:space="preserve">the “Indonesian” </w:t>
      </w:r>
      <w:r>
        <w:rPr>
          <w:lang w:eastAsia="en-GB"/>
        </w:rPr>
        <w:t>mode</w:t>
      </w:r>
      <w:r w:rsidRPr="00D47EDD">
        <w:rPr>
          <w:lang w:eastAsia="en-GB"/>
        </w:rPr>
        <w:t xml:space="preserve">, i.e. to be read after the rest of the </w:t>
      </w:r>
      <w:proofErr w:type="spellStart"/>
      <w:r w:rsidRPr="00D47EDD">
        <w:rPr>
          <w:i/>
          <w:iCs/>
          <w:lang w:eastAsia="en-GB"/>
        </w:rPr>
        <w:t>akṣara</w:t>
      </w:r>
      <w:proofErr w:type="spellEnd"/>
      <w:r w:rsidRPr="00D47EDD">
        <w:rPr>
          <w:lang w:eastAsia="en-GB"/>
        </w:rPr>
        <w:t xml:space="preserve"> it is attached to, as in </w:t>
      </w:r>
      <w:r w:rsidRPr="001B22C0">
        <w:rPr>
          <w:rStyle w:val="ForeignBalineseScript"/>
        </w:rPr>
        <w:t>ᬲᬫᬃ</w:t>
      </w:r>
      <w:r w:rsidRPr="00D47EDD">
        <w:rPr>
          <w:rFonts w:cs="Gentium Plus"/>
          <w:lang w:eastAsia="en-GB"/>
        </w:rPr>
        <w:t xml:space="preserve"> </w:t>
      </w:r>
      <w:proofErr w:type="spellStart"/>
      <w:r w:rsidRPr="00D47EDD">
        <w:rPr>
          <w:rFonts w:cs="Gentium Plus"/>
          <w:i/>
          <w:iCs/>
          <w:lang w:eastAsia="en-GB"/>
        </w:rPr>
        <w:t>samar</w:t>
      </w:r>
      <w:proofErr w:type="spellEnd"/>
      <w:r w:rsidRPr="00D47EDD">
        <w:rPr>
          <w:rFonts w:cs="Gentium Plus"/>
          <w:lang w:eastAsia="en-GB"/>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lastRenderedPageBreak/>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79"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80"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81"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82" w:author="Dániel Balogh" w:date="2021-11-22T08:20:00Z"/>
        </w:rPr>
      </w:pPr>
      <w:ins w:id="383"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84"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85" w:author="Dániel Balogh" w:date="2021-11-22T08:20:00Z"/>
        </w:rPr>
      </w:pPr>
      <w:ins w:id="386"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87"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88" w:author="Dániel Balogh" w:date="2024-03-27T15:26:00Z">
        <w:r w:rsidR="009100E9">
          <w:t>would be</w:t>
        </w:r>
      </w:ins>
      <w:ins w:id="389" w:author="Dániel Balogh" w:date="2021-11-22T08:20:00Z">
        <w:r>
          <w:t xml:space="preserve"> by default</w:t>
        </w:r>
      </w:ins>
    </w:p>
    <w:p w14:paraId="0669747C" w14:textId="77777777" w:rsidR="00673D5B" w:rsidRDefault="00673D5B" w:rsidP="00673D5B">
      <w:pPr>
        <w:pStyle w:val="Lista2"/>
        <w:rPr>
          <w:ins w:id="390" w:author="Dániel Balogh" w:date="2025-05-19T09:33:00Z" w16du:dateUtc="2025-05-19T07:33:00Z"/>
        </w:rPr>
      </w:pPr>
      <w:ins w:id="391" w:author="Dániel Balogh" w:date="2021-11-22T08:20:00Z">
        <w:r>
          <w:t xml:space="preserve">thus, </w:t>
        </w:r>
      </w:ins>
      <w:ins w:id="392"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93" w:author="Dániel Balogh" w:date="2021-11-22T08:24:00Z">
        <w:r>
          <w:t xml:space="preserve">(for the figure-8 used as a </w:t>
        </w:r>
        <w:r>
          <w:rPr>
            <w:rStyle w:val="Foreign"/>
          </w:rPr>
          <w:t>jihvāmūlīya</w:t>
        </w:r>
        <w:r>
          <w:t xml:space="preserve">, </w:t>
        </w:r>
      </w:ins>
      <w:ins w:id="394" w:author="Dániel Balogh" w:date="2021-11-22T14:51:00Z">
        <w:r>
          <w:t>compare</w:t>
        </w:r>
      </w:ins>
      <w:ins w:id="395" w:author="Dániel Balogh" w:date="2021-11-22T08:24:00Z">
        <w:r>
          <w:t xml:space="preserve"> the hourglass-shaped glyph in some later scripts, e.g. Kannada </w:t>
        </w:r>
        <w:r w:rsidRPr="009100E9">
          <w:rPr>
            <w:rStyle w:val="ForeignKannadaScript"/>
            <w:rFonts w:hint="cs"/>
            <w:cs/>
          </w:rPr>
          <w:t>ೱ</w:t>
        </w:r>
        <w:r w:rsidRPr="009100E9">
          <w:t>)</w:t>
        </w:r>
      </w:ins>
    </w:p>
    <w:p w14:paraId="1D4D60DE" w14:textId="5DDC50B6" w:rsidR="001B65BA" w:rsidRPr="001B65BA" w:rsidRDefault="001B65BA" w:rsidP="00673D5B">
      <w:pPr>
        <w:pStyle w:val="Lista2"/>
        <w:rPr>
          <w:ins w:id="396" w:author="Dániel Balogh" w:date="2025-05-19T09:33:00Z" w16du:dateUtc="2025-05-19T07:33:00Z"/>
          <w:rStyle w:val="Foreign"/>
          <w:i w:val="0"/>
          <w:noProof w:val="0"/>
          <w:rPrChange w:id="397" w:author="Dániel Balogh" w:date="2025-05-19T09:33:00Z" w16du:dateUtc="2025-05-19T07:33:00Z">
            <w:rPr>
              <w:ins w:id="398" w:author="Dániel Balogh" w:date="2025-05-19T09:33:00Z" w16du:dateUtc="2025-05-19T07:33:00Z"/>
              <w:rStyle w:val="Foreign"/>
            </w:rPr>
          </w:rPrChange>
        </w:rPr>
      </w:pPr>
      <w:ins w:id="399" w:author="Dániel Balogh" w:date="2025-05-19T09:33:00Z" w16du:dateUtc="2025-05-19T07:33:00Z">
        <w:r>
          <w:t xml:space="preserve">@ or use </w:t>
        </w:r>
        <w:r>
          <w:rPr>
            <w:rStyle w:val="Foreign"/>
          </w:rPr>
          <w:t>H̱</w:t>
        </w:r>
        <w:r w:rsidRPr="001B65BA">
          <w:rPr>
            <w:rPrChange w:id="400" w:author="Dániel Balogh" w:date="2025-05-19T09:33:00Z" w16du:dateUtc="2025-05-19T07:33:00Z">
              <w:rPr>
                <w:rStyle w:val="Foreign"/>
              </w:rPr>
            </w:rPrChange>
          </w:rPr>
          <w:t xml:space="preserve"> [no precomposed form, needs combining macron below!]</w:t>
        </w:r>
        <w:r w:rsidRPr="001B65BA">
          <w:t xml:space="preserve"> and </w:t>
        </w:r>
        <w:r>
          <w:rPr>
            <w:rStyle w:val="Foreign"/>
          </w:rPr>
          <w:t>Ḫ</w:t>
        </w:r>
        <w:r>
          <w:t xml:space="preserve"> rather than </w:t>
        </w:r>
        <w:r>
          <w:rPr>
            <w:rStyle w:val="Foreign"/>
          </w:rPr>
          <w:t>=ẖ</w:t>
        </w:r>
        <w:r>
          <w:t xml:space="preserve"> and </w:t>
        </w:r>
        <w:r>
          <w:rPr>
            <w:rStyle w:val="Foreign"/>
          </w:rPr>
          <w:t>=ḫ?</w:t>
        </w:r>
      </w:ins>
    </w:p>
    <w:p w14:paraId="281E237F" w14:textId="48D059E2" w:rsidR="001B65BA" w:rsidRPr="001B65BA" w:rsidRDefault="001B65BA">
      <w:pPr>
        <w:pStyle w:val="Lista"/>
        <w:pPrChange w:id="401" w:author="Dániel Balogh" w:date="2025-05-19T09:33:00Z" w16du:dateUtc="2025-05-19T07:33:00Z">
          <w:pPr>
            <w:pStyle w:val="Lista2"/>
          </w:pPr>
        </w:pPrChange>
      </w:pPr>
      <w:ins w:id="402" w:author="Dániel Balogh" w:date="2025-05-19T09:33:00Z" w16du:dateUtc="2025-05-19T07:33:00Z">
        <w:r>
          <w:t>@</w:t>
        </w:r>
        <w:r w:rsidRPr="001B65BA">
          <w:rPr>
            <w:rPrChange w:id="403" w:author="Dániel Balogh" w:date="2025-05-19T09:33:00Z" w16du:dateUtc="2025-05-19T07:33:00Z">
              <w:rPr>
                <w:rStyle w:val="Foreign"/>
              </w:rPr>
            </w:rPrChange>
          </w:rPr>
          <w:t xml:space="preserve">optional representation of </w:t>
        </w:r>
        <w:proofErr w:type="spellStart"/>
        <w:r w:rsidRPr="001B65BA">
          <w:rPr>
            <w:rPrChange w:id="404" w:author="Dániel Balogh" w:date="2025-05-19T09:33:00Z" w16du:dateUtc="2025-05-19T07:33:00Z">
              <w:rPr>
                <w:rStyle w:val="Foreign"/>
              </w:rPr>
            </w:rPrChange>
          </w:rPr>
          <w:t>anusvāra</w:t>
        </w:r>
        <w:proofErr w:type="spellEnd"/>
        <w:r w:rsidRPr="001B65BA">
          <w:rPr>
            <w:rPrChange w:id="405" w:author="Dániel Balogh" w:date="2025-05-19T09:33:00Z" w16du:dateUtc="2025-05-19T07:33:00Z">
              <w:rPr>
                <w:rStyle w:val="Foreign"/>
              </w:rPr>
            </w:rPrChange>
          </w:rPr>
          <w:t xml:space="preserve"> atop the next </w:t>
        </w:r>
        <w:proofErr w:type="spellStart"/>
        <w:r w:rsidRPr="001B65BA">
          <w:rPr>
            <w:rPrChange w:id="406" w:author="Dániel Balogh" w:date="2025-05-19T09:33:00Z" w16du:dateUtc="2025-05-19T07:33:00Z">
              <w:rPr>
                <w:rStyle w:val="Foreign"/>
              </w:rPr>
            </w:rPrChange>
          </w:rPr>
          <w:t>akṣara</w:t>
        </w:r>
        <w:proofErr w:type="spellEnd"/>
        <w:r w:rsidRPr="001B65BA">
          <w:rPr>
            <w:rPrChange w:id="407" w:author="Dániel Balogh" w:date="2025-05-19T09:33:00Z" w16du:dateUtc="2025-05-19T07:33:00Z">
              <w:rPr>
                <w:rStyle w:val="Foreign"/>
              </w:rPr>
            </w:rPrChange>
          </w:rPr>
          <w:t xml:space="preserve"> as ṁ=?</w:t>
        </w:r>
      </w:ins>
    </w:p>
    <w:p w14:paraId="2488110B" w14:textId="77777777" w:rsidR="00673D5B" w:rsidRPr="00424A23" w:rsidRDefault="00673D5B" w:rsidP="00BF7B0E">
      <w:pPr>
        <w:pStyle w:val="Cmsor2"/>
      </w:pPr>
      <w:bookmarkStart w:id="408" w:name="_Ref23844494"/>
      <w:r>
        <w:t>Complex characters split by an intervening feature</w:t>
      </w:r>
      <w:bookmarkEnd w:id="408"/>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409" w:author="Dániel Balogh" w:date="2023-10-13T16:16:00Z">
        <w:r w:rsidDel="006B2C63">
          <w:delText xml:space="preserve">character </w:delText>
        </w:r>
      </w:del>
      <w:ins w:id="410" w:author="Dániel Balogh" w:date="2023-10-13T16:16:00Z">
        <w:r>
          <w:t xml:space="preserve">glyph </w:t>
        </w:r>
      </w:ins>
      <w:r>
        <w:t xml:space="preserve">components are treated as separable in some scripts, such as the </w:t>
      </w:r>
      <w:commentRangeStart w:id="411"/>
      <w:r>
        <w:t xml:space="preserve">prescript and postscript vowel markers </w:t>
      </w:r>
      <w:commentRangeEnd w:id="411"/>
      <w:r w:rsidR="00B66E8B">
        <w:rPr>
          <w:rStyle w:val="Jegyzethivatkozs"/>
          <w:rFonts w:cs="Mangal"/>
        </w:rPr>
        <w:commentReference w:id="411"/>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2C752293">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70223BD7"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EF050B">
        <w:t>6.2.3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lastRenderedPageBreak/>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BF7B0E">
      <w:pPr>
        <w:pStyle w:val="Cmsor1"/>
      </w:pPr>
      <w:r>
        <w:lastRenderedPageBreak/>
        <w:t>Non-alphabetic Characters</w:t>
      </w:r>
      <w:bookmarkEnd w:id="312"/>
      <w:bookmarkEnd w:id="313"/>
    </w:p>
    <w:p w14:paraId="00000105" w14:textId="0CACB230" w:rsidR="006F3A4A" w:rsidRDefault="00395046" w:rsidP="00BF7B0E">
      <w:pPr>
        <w:pStyle w:val="Cmsor2"/>
      </w:pPr>
      <w:bookmarkStart w:id="412" w:name="_lskh4nb1o2vy" w:colFirst="0" w:colLast="0"/>
      <w:bookmarkStart w:id="413" w:name="_Toc17811442"/>
      <w:bookmarkStart w:id="414" w:name="_Toc17811497"/>
      <w:bookmarkEnd w:id="412"/>
      <w:r>
        <w:t>Numerals</w:t>
      </w:r>
      <w:bookmarkEnd w:id="413"/>
      <w:bookmarkEnd w:id="414"/>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511C136"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EF050B">
        <w:t>6.1.2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BF7B0E">
        <w:rPr>
          <w:rStyle w:val="Lbjegyzet-hivatkozs"/>
        </w:rPr>
        <w:footnoteReference w:id="87"/>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BF7B0E">
        <w:rPr>
          <w:rStyle w:val="Lbjegyzet-hivatkozs"/>
        </w:rPr>
        <w:footnoteReference w:id="88"/>
      </w:r>
    </w:p>
    <w:p w14:paraId="063E2BBB" w14:textId="002C6A2D" w:rsidR="00C6610F" w:rsidRDefault="00C6610F" w:rsidP="00C6610F">
      <w:pPr>
        <w:pStyle w:val="Lista3"/>
        <w:rPr>
          <w:lang w:eastAsia="en-GB"/>
        </w:rPr>
      </w:pPr>
      <w:r>
        <w:rPr>
          <w:lang w:eastAsia="en-GB"/>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rPr>
      </w:pPr>
      <w:r>
        <w:rPr>
          <w:lang w:eastAsia="en-GB"/>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BF7B0E">
      <w:pPr>
        <w:pStyle w:val="Cmsor3"/>
      </w:pPr>
      <w:bookmarkStart w:id="415" w:name="_Toc199757573"/>
      <w:r>
        <w:t>Numbers denoted by bars</w:t>
      </w:r>
      <w:bookmarkEnd w:id="415"/>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2D7CEBF7">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rPr>
      </w:pPr>
      <w:r w:rsidRPr="0092261C">
        <w:rPr>
          <w:lang w:eastAsia="en-GB"/>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rPr>
      </w:pPr>
      <w:r w:rsidRPr="0092261C">
        <w:rPr>
          <w:lang w:eastAsia="en-GB"/>
        </w:rPr>
        <w:lastRenderedPageBreak/>
        <w:t xml:space="preserve">this </w:t>
      </w:r>
      <w:r w:rsidR="00A232C1">
        <w:rPr>
          <w:lang w:eastAsia="en-GB"/>
        </w:rPr>
        <w:t xml:space="preserve">shorthand </w:t>
      </w:r>
      <w:r w:rsidRPr="0092261C">
        <w:rPr>
          <w:lang w:eastAsia="en-GB"/>
        </w:rPr>
        <w:t>will be automatically converted to markup indicating that these characters are not alphabetic and constitute a single meaningful character</w:t>
      </w:r>
    </w:p>
    <w:p w14:paraId="00780F06" w14:textId="13659975" w:rsidR="005500F6" w:rsidRDefault="005500F6" w:rsidP="00BF7B0E">
      <w:pPr>
        <w:pStyle w:val="Cmsor3"/>
      </w:pPr>
      <w:bookmarkStart w:id="416" w:name="_Ref23770948"/>
      <w:bookmarkStart w:id="417" w:name="_Toc199757574"/>
      <w:r>
        <w:t>Fractions</w:t>
      </w:r>
      <w:bookmarkEnd w:id="416"/>
      <w:bookmarkEnd w:id="417"/>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BF7B0E">
        <w:rPr>
          <w:rStyle w:val="Lbjegyzet-hivatkozs"/>
        </w:rPr>
        <w:footnoteReference w:id="89"/>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BF7B0E">
      <w:pPr>
        <w:pStyle w:val="Cmsor2"/>
      </w:pPr>
      <w:bookmarkStart w:id="418" w:name="_fxkp7m4gvcim" w:colFirst="0" w:colLast="0"/>
      <w:bookmarkStart w:id="419" w:name="_Ref40886489"/>
      <w:bookmarkStart w:id="420" w:name="_Ref40887370"/>
      <w:bookmarkStart w:id="421" w:name="_Toc17811443"/>
      <w:bookmarkStart w:id="422" w:name="_Toc17811498"/>
      <w:bookmarkStart w:id="423" w:name="_Ref24531259"/>
      <w:bookmarkEnd w:id="418"/>
      <w:r>
        <w:t>Symbols</w:t>
      </w:r>
      <w:bookmarkEnd w:id="419"/>
      <w:bookmarkEnd w:id="420"/>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424" w:name="_Ref15562528"/>
      <w:bookmarkStart w:id="425" w:name="_Toc17811445"/>
      <w:bookmarkStart w:id="426"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21C2E3B0" w:rsidR="00466DF5" w:rsidRDefault="00466DF5" w:rsidP="00466DF5">
      <w:pPr>
        <w:pStyle w:val="Lista2"/>
      </w:pPr>
      <w:r>
        <w:t xml:space="preserve">1. at the level of transliteration, symbols of a definite function (punctuation </w:t>
      </w:r>
      <w:r w:rsidR="00695CA0">
        <w:t>sign</w:t>
      </w:r>
      <w:r>
        <w:t>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AE936B2"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 xml:space="preserve">markup yourself, and keep notes with a more accurate description of your punctuation </w:t>
      </w:r>
      <w:r w:rsidR="00695CA0">
        <w:t>sign</w:t>
      </w:r>
      <w:r>
        <w:t>s than that afforded by the shorthand scheme</w:t>
      </w:r>
    </w:p>
    <w:p w14:paraId="00000110" w14:textId="5BE65CDD" w:rsidR="006F3A4A" w:rsidRDefault="00695CA0" w:rsidP="00BF7B0E">
      <w:pPr>
        <w:pStyle w:val="Cmsor3"/>
      </w:pPr>
      <w:bookmarkStart w:id="427" w:name="_Toc199757575"/>
      <w:bookmarkEnd w:id="421"/>
      <w:bookmarkEnd w:id="422"/>
      <w:bookmarkEnd w:id="424"/>
      <w:bookmarkEnd w:id="425"/>
      <w:bookmarkEnd w:id="426"/>
      <w:r>
        <w:t>punctuation sign</w:t>
      </w:r>
      <w:r w:rsidR="00A10D75">
        <w:t>s</w:t>
      </w:r>
      <w:bookmarkEnd w:id="423"/>
      <w:bookmarkEnd w:id="427"/>
    </w:p>
    <w:p w14:paraId="1826C026" w14:textId="38E990A8" w:rsidR="002B3C04" w:rsidRDefault="002B3C04" w:rsidP="002B3C04">
      <w:pPr>
        <w:pStyle w:val="Lista"/>
      </w:pPr>
      <w:r>
        <w:t>in the terms of this Guide, “</w:t>
      </w:r>
      <w:r w:rsidRPr="002B3C04">
        <w:rPr>
          <w:b/>
          <w:bCs/>
        </w:rPr>
        <w:t xml:space="preserve">punctuation </w:t>
      </w:r>
      <w:r w:rsidR="00695CA0">
        <w:rPr>
          <w:b/>
          <w:bCs/>
        </w:rPr>
        <w:t>sign</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2A4FC04D" w:rsidR="002B3C04" w:rsidRDefault="002B3C04" w:rsidP="002B3C04">
      <w:pPr>
        <w:pStyle w:val="Lista2"/>
      </w:pPr>
      <w:r>
        <w:t xml:space="preserve">the scope of </w:t>
      </w:r>
      <w:r w:rsidR="00695CA0">
        <w:t>punctuation sign</w:t>
      </w:r>
      <w:r>
        <w:t xml:space="preserve">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lastRenderedPageBreak/>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6A76BB79" w:rsidR="002B3C04" w:rsidRDefault="002B3C04" w:rsidP="002B3C04">
      <w:pPr>
        <w:pStyle w:val="Lista2"/>
      </w:pPr>
      <w:r>
        <w:t xml:space="preserve">the scope of </w:t>
      </w:r>
      <w:r w:rsidR="00695CA0">
        <w:t>punctuation sign</w:t>
      </w:r>
      <w:r>
        <w:t xml:space="preserve">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659E7EE8"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 xml:space="preserve">add punctuation </w:t>
      </w:r>
      <w:r w:rsidR="00695CA0">
        <w:rPr>
          <w:b/>
          <w:bCs/>
        </w:rPr>
        <w:t>sign</w:t>
      </w:r>
      <w:r w:rsidRPr="00061C63">
        <w:rPr>
          <w:b/>
          <w:bCs/>
        </w:rPr>
        <w:t>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5E87858F"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EF050B">
        <w:t>6.2</w:t>
      </w:r>
      <w:r>
        <w:fldChar w:fldCharType="end"/>
      </w:r>
      <w:r>
        <w:t xml:space="preserve">), </w:t>
      </w:r>
      <w:r w:rsidR="00695CA0">
        <w:t>punctuation sign</w:t>
      </w:r>
      <w:r>
        <w:t>s shall be represented</w:t>
      </w:r>
    </w:p>
    <w:p w14:paraId="5BB3DF77" w14:textId="0D6DF2C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w:t>
      </w:r>
      <w:r w:rsidR="00695CA0">
        <w:t>punctuation sign</w:t>
      </w:r>
      <w:r>
        <w:t xml:space="preserve">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3CEDF1AA" w:rsidR="00F0655D" w:rsidRDefault="00F0655D" w:rsidP="00F0655D">
      <w:pPr>
        <w:pStyle w:val="Lista2"/>
      </w:pPr>
      <w:r>
        <w:t>@</w:t>
      </w:r>
      <w:r w:rsidR="00D13FB4">
        <w:t xml:space="preserve"> (“at” sign) for </w:t>
      </w:r>
      <w:r w:rsidRPr="00F0655D">
        <w:t xml:space="preserve">any </w:t>
      </w:r>
      <w:r w:rsidR="00695CA0">
        <w:t>punctuation sign</w:t>
      </w:r>
      <w:r w:rsidR="00D13FB4">
        <w:t xml:space="preserve">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BF7B0E">
      <w:pPr>
        <w:pStyle w:val="Cmsor3"/>
      </w:pPr>
      <w:bookmarkStart w:id="428" w:name="_118t60ako401" w:colFirst="0" w:colLast="0"/>
      <w:bookmarkStart w:id="429" w:name="_Toc17811444"/>
      <w:bookmarkStart w:id="430" w:name="_Toc17811499"/>
      <w:bookmarkStart w:id="431" w:name="_Toc199757576"/>
      <w:bookmarkEnd w:id="428"/>
      <w:r>
        <w:t xml:space="preserve">Space </w:t>
      </w:r>
      <w:r w:rsidR="00FB3701">
        <w:t>f</w:t>
      </w:r>
      <w:r>
        <w:t xml:space="preserve">iller </w:t>
      </w:r>
      <w:r w:rsidR="00FB3701">
        <w:t>s</w:t>
      </w:r>
      <w:r>
        <w:t>igns</w:t>
      </w:r>
      <w:bookmarkEnd w:id="429"/>
      <w:bookmarkEnd w:id="430"/>
      <w:bookmarkEnd w:id="431"/>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3B1B365B"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EF050B">
        <w:t>6.2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lastRenderedPageBreak/>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BF7B0E">
      <w:pPr>
        <w:pStyle w:val="Cmsor3"/>
      </w:pPr>
      <w:bookmarkStart w:id="432" w:name="_qf594d17lij7" w:colFirst="0" w:colLast="0"/>
      <w:bookmarkStart w:id="433" w:name="_3n6j1rqqfqgj" w:colFirst="0" w:colLast="0"/>
      <w:bookmarkStart w:id="434" w:name="_Toc17811446"/>
      <w:bookmarkStart w:id="435" w:name="_Toc17811501"/>
      <w:bookmarkStart w:id="436" w:name="_Ref22719364"/>
      <w:bookmarkStart w:id="437" w:name="_Toc199757577"/>
      <w:bookmarkEnd w:id="432"/>
      <w:bookmarkEnd w:id="433"/>
      <w:r>
        <w:t>Generic symbols</w:t>
      </w:r>
      <w:bookmarkEnd w:id="437"/>
    </w:p>
    <w:p w14:paraId="7C9E42D0" w14:textId="7AD32BB9" w:rsidR="00466DF5" w:rsidRDefault="006C2801" w:rsidP="00466DF5">
      <w:pPr>
        <w:pStyle w:val="Lista"/>
      </w:pPr>
      <w:r>
        <w:t>in the terms of this Guide, a “</w:t>
      </w:r>
      <w:r>
        <w:rPr>
          <w:b/>
          <w:bCs/>
        </w:rPr>
        <w:t>generic symbol</w:t>
      </w:r>
      <w:r>
        <w:t xml:space="preserve">” is any symbol that does not meet the criteria for </w:t>
      </w:r>
      <w:r w:rsidR="00695CA0">
        <w:t>punctuation sign</w:t>
      </w:r>
      <w:r>
        <w:t>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2BDED964"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EF050B">
        <w:t>6.2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438" w:author="Dániel Balogh" w:date="2021-01-29T15:59:00Z">
        <w:r w:rsidDel="00EE1A12">
          <w:delText>to be added to the § character</w:delText>
        </w:r>
      </w:del>
      <w:ins w:id="439"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BF7B0E">
      <w:pPr>
        <w:pStyle w:val="Cmsor3"/>
      </w:pPr>
      <w:bookmarkStart w:id="440" w:name="_Toc199757578"/>
      <w:r>
        <w:t>Space</w:t>
      </w:r>
      <w:bookmarkEnd w:id="434"/>
      <w:bookmarkEnd w:id="435"/>
      <w:bookmarkEnd w:id="436"/>
      <w:bookmarkEnd w:id="440"/>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BF7B0E">
      <w:pPr>
        <w:pStyle w:val="Cmsor1"/>
      </w:pPr>
      <w:bookmarkStart w:id="441" w:name="_3znysh7" w:colFirst="0" w:colLast="0"/>
      <w:bookmarkStart w:id="442" w:name="_3vicsiwxvh94" w:colFirst="0" w:colLast="0"/>
      <w:bookmarkStart w:id="443" w:name="_hv2uvfxl0lay" w:colFirst="0" w:colLast="0"/>
      <w:bookmarkStart w:id="444" w:name="_ql9phuu609jo" w:colFirst="0" w:colLast="0"/>
      <w:bookmarkStart w:id="445" w:name="_Toc17811447"/>
      <w:bookmarkStart w:id="446" w:name="_Toc17811502"/>
      <w:bookmarkEnd w:id="441"/>
      <w:bookmarkEnd w:id="442"/>
      <w:bookmarkEnd w:id="443"/>
      <w:bookmarkEnd w:id="444"/>
      <w:r w:rsidRPr="002E3853">
        <w:lastRenderedPageBreak/>
        <w:t>References</w:t>
      </w:r>
      <w:bookmarkEnd w:id="445"/>
      <w:bookmarkEnd w:id="446"/>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5F660D1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0390B8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p w14:paraId="43714B03" w14:textId="77777777" w:rsidR="00890876" w:rsidRDefault="00890876" w:rsidP="00061C63">
      <w:pPr>
        <w:pStyle w:val="Irodalomjegyzk"/>
      </w:pPr>
    </w:p>
    <w:p w14:paraId="58FC6FDD" w14:textId="77777777" w:rsidR="00890876" w:rsidRDefault="00890876" w:rsidP="00061C63">
      <w:pPr>
        <w:pStyle w:val="Irodalomjegyzk"/>
      </w:pPr>
    </w:p>
    <w:sectPr w:rsidR="00890876"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2" w:author="Dániel Balogh [2]" w:date="2023-06-29T12:17:00Z" w:initials="DB">
    <w:p w14:paraId="1B7F458F" w14:textId="6A2F7DBA" w:rsidR="00BF11C6" w:rsidRDefault="00BF11C6">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411" w:author="Dániel Balogh" w:date="2024-04-15T08:59:00Z" w:initials="DB">
    <w:p w14:paraId="7547C121" w14:textId="71B7DCC8" w:rsidR="00BF11C6" w:rsidRDefault="00BF11C6">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52B88" w14:textId="77777777" w:rsidR="00F600C0" w:rsidRDefault="00F600C0">
      <w:r>
        <w:separator/>
      </w:r>
    </w:p>
  </w:endnote>
  <w:endnote w:type="continuationSeparator" w:id="0">
    <w:p w14:paraId="0B1C1747" w14:textId="77777777" w:rsidR="00F600C0" w:rsidRDefault="00F60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2246B47A-36A8-473E-B8C2-FB303D64BD8F}"/>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3FF" w:usb1="5200E1FF" w:usb2="0A000029" w:usb3="00000000" w:csb0="0000019F" w:csb1="00000000"/>
    <w:embedRegular r:id="rId2" w:fontKey="{FC9323F3-65DE-42A6-BBA0-5BDA67FB2463}"/>
    <w:embedBold r:id="rId3" w:fontKey="{E0C5BF44-3CB6-4ADD-A300-C48195641924}"/>
    <w:embedItalic r:id="rId4" w:fontKey="{56C5416A-7D71-4B43-BCD5-59AB5E4E5F0A}"/>
    <w:embedBoldItalic r:id="rId5" w:fontKey="{D40EEBCB-B1EE-461F-8AFE-E5477B18787A}"/>
  </w:font>
  <w:font w:name="SimSun">
    <w:altName w:val="宋体"/>
    <w:panose1 w:val="02010600030101010101"/>
    <w:charset w:val="86"/>
    <w:family w:val="auto"/>
    <w:pitch w:val="variable"/>
    <w:sig w:usb0="00000203" w:usb1="288F0000" w:usb2="00000016" w:usb3="00000000" w:csb0="00040001" w:csb1="00000000"/>
    <w:embedRegular r:id="rId6" w:subsetted="1" w:fontKey="{A349D8EE-2E68-4C4C-B89E-26B4E2741E46}"/>
  </w:font>
  <w:font w:name="Tiro Devanagari Sanskrit">
    <w:altName w:val="Mangal"/>
    <w:panose1 w:val="02000000000000000000"/>
    <w:charset w:val="00"/>
    <w:family w:val="auto"/>
    <w:pitch w:val="variable"/>
    <w:sig w:usb0="00008003" w:usb1="00000000" w:usb2="00000000" w:usb3="00000000" w:csb0="00000001" w:csb1="00000000"/>
    <w:embedRegular r:id="rId7" w:fontKey="{BE9036A3-C4F5-4AA3-B553-94CD81368FEA}"/>
    <w:embedBold r:id="rId8" w:fontKey="{60FF050E-FDB9-4D4D-B3E7-A1936086158F}"/>
    <w:embedItalic r:id="rId9" w:fontKey="{04817F21-902C-4981-AD38-22DDF4EBB6AA}"/>
    <w:embedBoldItalic r:id="rId10" w:fontKey="{020AD005-5ED6-4705-B184-07F5BC28BC14}"/>
  </w:font>
  <w:font w:name="Calibri">
    <w:panose1 w:val="020F0502020204030204"/>
    <w:charset w:val="00"/>
    <w:family w:val="swiss"/>
    <w:pitch w:val="variable"/>
    <w:sig w:usb0="E4002EFF" w:usb1="C200247B" w:usb2="00000009" w:usb3="00000000" w:csb0="000001FF" w:csb1="00000000"/>
    <w:embedRegular r:id="rId11" w:fontKey="{023E30F7-2071-4FF5-8A6B-9466F35E222A}"/>
    <w:embedBold r:id="rId12" w:fontKey="{C5F72E10-D1DA-4236-BBB7-A59A45EA93AD}"/>
    <w:embedItalic r:id="rId13" w:fontKey="{918DCA66-6386-41F8-990C-7BF5A1E3619F}"/>
  </w:font>
  <w:font w:name="Arial Unicode MS">
    <w:panose1 w:val="020B0604020202020204"/>
    <w:charset w:val="80"/>
    <w:family w:val="swiss"/>
    <w:pitch w:val="variable"/>
    <w:sig w:usb0="F7FFAFFF" w:usb1="E9DFFFFF" w:usb2="0000003F" w:usb3="00000000" w:csb0="003F01FF" w:csb1="00000000"/>
    <w:embedRegular r:id="rId14" w:subsetted="1" w:fontKey="{48B80BC6-4AEC-45D5-89A4-85E8CAE995EE}"/>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Mangal">
    <w:panose1 w:val="02040503050203030202"/>
    <w:charset w:val="00"/>
    <w:family w:val="roman"/>
    <w:pitch w:val="variable"/>
    <w:sig w:usb0="00008003" w:usb1="00000000" w:usb2="00000000" w:usb3="00000000" w:csb0="00000001" w:csb1="00000000"/>
    <w:embedRegular r:id="rId15" w:subsetted="1" w:fontKey="{95CA6145-874E-497B-8E67-6A4FD8075A7C}"/>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6" w:subsetted="1" w:fontKey="{E44139AA-8CF1-4329-88E0-03EC38723924}"/>
  </w:font>
  <w:font w:name="Nirmala UI">
    <w:panose1 w:val="020B0502040204020203"/>
    <w:charset w:val="00"/>
    <w:family w:val="swiss"/>
    <w:pitch w:val="variable"/>
    <w:sig w:usb0="80FF8023" w:usb1="0200004A" w:usb2="00000200" w:usb3="00000000" w:csb0="00000001" w:csb1="00000000"/>
    <w:embedRegular r:id="rId17" w:subsetted="1" w:fontKey="{742B774B-1132-4BBF-B8AC-74C4E51BC349}"/>
  </w:font>
  <w:font w:name="Tiro Tamil">
    <w:altName w:val="Mangal"/>
    <w:panose1 w:val="02000000000000000000"/>
    <w:charset w:val="00"/>
    <w:family w:val="auto"/>
    <w:pitch w:val="variable"/>
    <w:sig w:usb0="A010806F" w:usb1="0000200A" w:usb2="00000000" w:usb3="00000000" w:csb0="00000001" w:csb1="00000000"/>
    <w:embedRegular r:id="rId18" w:subsetted="1" w:fontKey="{5863A01E-4CBA-445A-818C-97C76EB71A1A}"/>
  </w:font>
  <w:font w:name="Noto Sans Balinese">
    <w:charset w:val="00"/>
    <w:family w:val="swiss"/>
    <w:pitch w:val="variable"/>
    <w:sig w:usb0="00000003" w:usb1="00000000" w:usb2="00000000" w:usb3="00000000" w:csb0="00000001" w:csb1="00000000"/>
    <w:embedItalic r:id="rId19" w:subsetted="1" w:fontKey="{C95589AB-20F6-471E-A5E2-9F889184EC61}"/>
  </w:font>
  <w:font w:name="Leelawadee UI">
    <w:panose1 w:val="020B0502040204020203"/>
    <w:charset w:val="00"/>
    <w:family w:val="swiss"/>
    <w:pitch w:val="variable"/>
    <w:sig w:usb0="A3000003" w:usb1="00000000" w:usb2="00010000" w:usb3="00000000" w:csb0="00010101" w:csb1="00000000"/>
    <w:embedRegular r:id="rId20" w:subsetted="1" w:fontKey="{5FFAFA33-1831-49EC-A1EA-1A9F507D556C}"/>
  </w:font>
  <w:font w:name="Segoe UI Historic">
    <w:panose1 w:val="020B0502040204020203"/>
    <w:charset w:val="00"/>
    <w:family w:val="swiss"/>
    <w:pitch w:val="variable"/>
    <w:sig w:usb0="800001EF" w:usb1="02000002" w:usb2="0060C080" w:usb3="00000000" w:csb0="00000001" w:csb1="00000000"/>
    <w:embedRegular r:id="rId21" w:fontKey="{5E044ED0-D3C8-4365-819E-E4A526BA3F48}"/>
  </w:font>
  <w:font w:name="DaunPenh">
    <w:charset w:val="00"/>
    <w:family w:val="auto"/>
    <w:pitch w:val="variable"/>
    <w:sig w:usb0="80000003" w:usb1="00000000" w:usb2="00010000" w:usb3="00000000" w:csb0="00000001" w:csb1="00000000"/>
    <w:embedRegular r:id="rId22" w:subsetted="1" w:fontKey="{A5867A46-AF2B-401B-82C2-E171852EF06C}"/>
  </w:font>
  <w:font w:name="Noto Sans Grantha">
    <w:charset w:val="00"/>
    <w:family w:val="swiss"/>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embedRegular r:id="rId23" w:subsetted="1" w:fontKey="{C94B8C93-61CF-4636-8DD5-689A780C1F65}"/>
  </w:font>
  <w:font w:name="Myanmar Text">
    <w:panose1 w:val="020B0502040204020203"/>
    <w:charset w:val="00"/>
    <w:family w:val="swiss"/>
    <w:pitch w:val="variable"/>
    <w:sig w:usb0="80000003" w:usb1="00000000" w:usb2="00000400" w:usb3="00000000" w:csb0="00000001" w:csb1="00000000"/>
    <w:embedItalic r:id="rId24" w:subsetted="1" w:fontKey="{0FEFB15A-82D0-4D31-8BB0-40D2323FCBCA}"/>
  </w:font>
  <w:font w:name="Cambria">
    <w:panose1 w:val="02040503050406030204"/>
    <w:charset w:val="00"/>
    <w:family w:val="roman"/>
    <w:pitch w:val="variable"/>
    <w:sig w:usb0="E00006FF" w:usb1="420024FF" w:usb2="02000000" w:usb3="00000000" w:csb0="0000019F" w:csb1="00000000"/>
    <w:embedRegular r:id="rId25" w:subsetted="1" w:fontKey="{5017DFA6-C735-4B71-A463-9A83F086A4A5}"/>
  </w:font>
  <w:font w:name="Uttara">
    <w:panose1 w:val="02000000000000000000"/>
    <w:charset w:val="00"/>
    <w:family w:val="auto"/>
    <w:pitch w:val="variable"/>
    <w:sig w:usb0="A00082EF" w:usb1="5000214B" w:usb2="00000000" w:usb3="00000000" w:csb0="00000197" w:csb1="00000000"/>
    <w:embedRegular r:id="rId26" w:subsetted="1" w:fontKey="{6451DD33-C0B0-45AD-A085-2E8D41993C6E}"/>
  </w:font>
  <w:font w:name="Old English Text MT">
    <w:panose1 w:val="03040902040508030806"/>
    <w:charset w:val="00"/>
    <w:family w:val="script"/>
    <w:pitch w:val="variable"/>
    <w:sig w:usb0="00000003" w:usb1="00000000" w:usb2="00000000" w:usb3="00000000" w:csb0="00000001" w:csb1="00000000"/>
    <w:embedRegular r:id="rId27" w:subsetted="1" w:fontKey="{DDC25116-14EE-47F1-8AA3-C1E83F0EA364}"/>
  </w:font>
  <w:font w:name="Vrinda">
    <w:panose1 w:val="00000400000000000000"/>
    <w:charset w:val="00"/>
    <w:family w:val="swiss"/>
    <w:pitch w:val="variable"/>
    <w:sig w:usb0="00010003" w:usb1="00000000" w:usb2="00000000" w:usb3="00000000" w:csb0="00000001" w:csb1="00000000"/>
    <w:embedRegular r:id="rId28" w:subsetted="1" w:fontKey="{DECE68C7-E940-4456-BFE8-C65EE05E3594}"/>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embedRegular r:id="rId29" w:subsetted="1" w:fontKey="{536C8D47-BC9F-43F5-B8F3-9678F6ED6A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EDCAF" w14:textId="63809FB9" w:rsidR="00BF11C6" w:rsidRDefault="00BF11C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58" w14:textId="0A099E49" w:rsidR="00BF11C6" w:rsidRDefault="00BF11C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ABAF2" w14:textId="77777777" w:rsidR="00F600C0" w:rsidRDefault="00F600C0" w:rsidP="00220199">
      <w:pPr>
        <w:spacing w:line="240" w:lineRule="exact"/>
      </w:pPr>
      <w:r>
        <w:separator/>
      </w:r>
    </w:p>
  </w:footnote>
  <w:footnote w:type="continuationSeparator" w:id="0">
    <w:p w14:paraId="7709E94B" w14:textId="77777777" w:rsidR="00F600C0" w:rsidRDefault="00F600C0">
      <w:r>
        <w:continuationSeparator/>
      </w:r>
    </w:p>
  </w:footnote>
  <w:footnote w:id="1">
    <w:p w14:paraId="1709DBC4" w14:textId="7B3E3DDF" w:rsidR="00BF11C6" w:rsidRPr="00445F4C" w:rsidRDefault="00BF11C6">
      <w:pPr>
        <w:pStyle w:val="Lbjegyzetszveg"/>
        <w:rPr>
          <w:lang w:val="hu-HU"/>
        </w:rPr>
      </w:pPr>
      <w:r w:rsidRPr="00BF7B0E">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00000159" w14:textId="515B022B" w:rsidR="00BF11C6" w:rsidRDefault="00BF11C6" w:rsidP="00AF2BAB">
      <w:pPr>
        <w:pStyle w:val="Lbjegyzetszveg"/>
      </w:pPr>
      <w:r>
        <w:tab/>
      </w:r>
      <w:r w:rsidRPr="00BF7B0E">
        <w:rPr>
          <w:rStyle w:val="Lbjegyzet-hivatkozs"/>
        </w:rPr>
        <w:footnoteRef/>
      </w:r>
      <w:r>
        <w:tab/>
        <w:t>We follow the TEI Guidelines in using the terms ‘markup’ and ‘encoding’ as interchangeable synonyms.</w:t>
      </w:r>
    </w:p>
  </w:footnote>
  <w:footnote w:id="3">
    <w:p w14:paraId="2F6FC25C" w14:textId="77777777" w:rsidR="00411F1D" w:rsidRPr="0091543F" w:rsidRDefault="00411F1D" w:rsidP="00411F1D">
      <w:pPr>
        <w:pStyle w:val="Lbjegyzetszveg"/>
        <w:rPr>
          <w:lang w:val="hu-HU"/>
        </w:rPr>
      </w:pPr>
      <w:r>
        <w:tab/>
      </w:r>
      <w:r w:rsidRPr="00BF7B0E">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4">
    <w:p w14:paraId="50A0BF41" w14:textId="38CA29AD" w:rsidR="00890876" w:rsidRDefault="002777EF" w:rsidP="00890876">
      <w:pPr>
        <w:pStyle w:val="Lbjegyzetszveg"/>
      </w:pPr>
      <w:r>
        <w:tab/>
      </w:r>
      <w:r w:rsidR="00890876" w:rsidRPr="00BF7B0E">
        <w:rPr>
          <w:rStyle w:val="Lbjegyzet-hivatkozs"/>
        </w:rPr>
        <w:footnoteRef/>
      </w:r>
      <w:r>
        <w:tab/>
      </w:r>
      <w:r w:rsidR="00890876">
        <w:t xml:space="preserve">With </w:t>
      </w:r>
      <w:proofErr w:type="spellStart"/>
      <w:r w:rsidR="00890876">
        <w:t>Meletis</w:t>
      </w:r>
      <w:proofErr w:type="spellEnd"/>
      <w:r w:rsidR="00890876">
        <w:t xml:space="preserve"> </w:t>
      </w:r>
      <w:r w:rsidR="00890876">
        <w:fldChar w:fldCharType="begin"/>
      </w:r>
      <w:r w:rsidR="001301FB">
        <w:instrText xml:space="preserve"> ADDIN ZOTERO_ITEM CSL_CITATION {"citationID":"yOhHW6AF","properties":{"formattedCitation":"(2020a, 20)","plainCitation":"(2020a, 20)","noteIndex":3},"citationItems":[{"id":25329,"uris":["http://zotero.org/groups/1633743/items/F5UMNY45"],"itemData":{"id":25329,"type":"book","collection-number":"3","collection-title":"Grapholinguistics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rsidR="00890876">
        <w:fldChar w:fldCharType="separate"/>
      </w:r>
      <w:r w:rsidR="001301FB" w:rsidRPr="001301FB">
        <w:rPr>
          <w:rFonts w:cs="Gentium Plus"/>
        </w:rPr>
        <w:t>(2020a, 20)</w:t>
      </w:r>
      <w:r w:rsidR="00890876">
        <w:fldChar w:fldCharType="end"/>
      </w:r>
      <w:r w:rsidR="00890876">
        <w:t xml:space="preserve">, we thus exclude </w:t>
      </w:r>
      <w:r w:rsidR="00890876">
        <w:rPr>
          <w:i/>
          <w:iCs/>
        </w:rPr>
        <w:t>semasiography</w:t>
      </w:r>
      <w:r w:rsidR="00890876">
        <w:t xml:space="preserve"> — the graphic representation of </w:t>
      </w:r>
      <w:r w:rsidR="00890876">
        <w:rPr>
          <w:i/>
          <w:iCs/>
        </w:rPr>
        <w:t>meaning</w:t>
      </w:r>
      <w:r w:rsidR="00890876">
        <w:t xml:space="preserve"> as independent of language — from the scope of writing proper. However, the written texts we are concerned with do include signs which we consider to be semasiographic</w:t>
      </w:r>
      <w:r w:rsidR="00411F1D">
        <w:t>, q.v. §</w:t>
      </w:r>
      <w:r w:rsidR="00411F1D">
        <w:fldChar w:fldCharType="begin"/>
      </w:r>
      <w:r w:rsidR="00411F1D">
        <w:instrText xml:space="preserve"> REF _Ref199757158 \r \h </w:instrText>
      </w:r>
      <w:r w:rsidR="00411F1D">
        <w:fldChar w:fldCharType="separate"/>
      </w:r>
      <w:r w:rsidR="00EF050B">
        <w:t>2.5.5</w:t>
      </w:r>
      <w:r w:rsidR="00411F1D">
        <w:fldChar w:fldCharType="end"/>
      </w:r>
      <w:r w:rsidR="00890876">
        <w:t>.</w:t>
      </w:r>
    </w:p>
  </w:footnote>
  <w:footnote w:id="5">
    <w:p w14:paraId="41D5FBA7" w14:textId="156BDDE3" w:rsidR="00890876" w:rsidRDefault="002777EF" w:rsidP="00890876">
      <w:pPr>
        <w:pStyle w:val="Lbjegyzetszveg"/>
      </w:pPr>
      <w:r>
        <w:tab/>
      </w:r>
      <w:r w:rsidR="00890876" w:rsidRPr="00BF7B0E">
        <w:rPr>
          <w:rStyle w:val="Lbjegyzet-hivatkozs"/>
        </w:rPr>
        <w:footnoteRef/>
      </w:r>
      <w:r>
        <w:tab/>
      </w:r>
      <w:r w:rsidR="00890876">
        <w:t xml:space="preserve">With Weingarten </w:t>
      </w:r>
      <w:r w:rsidR="00890876">
        <w:fldChar w:fldCharType="begin"/>
      </w:r>
      <w:r w:rsidR="001301FB">
        <w:instrText xml:space="preserve"> ADDIN ZOTERO_ITEM CSL_CITATION {"citationID":"MtZFbB7Q","properties":{"formattedCitation":"(2013, 17\\uc0\\u8211{}18)","plainCitation":"(2013, 17–18)","noteIndex":4},"citationItems":[{"id":26543,"uris":["http://zotero.org/groups/1633743/items/3JBU4L3M"],"itemData":{"id":26543,"type":"chapter","abstract":"The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rsidR="00890876">
        <w:fldChar w:fldCharType="separate"/>
      </w:r>
      <w:r w:rsidR="001301FB" w:rsidRPr="001301FB">
        <w:rPr>
          <w:rFonts w:cs="Gentium Plus"/>
          <w:kern w:val="0"/>
          <w:szCs w:val="24"/>
        </w:rPr>
        <w:t>(2013, 17–18)</w:t>
      </w:r>
      <w:r w:rsidR="00890876">
        <w:fldChar w:fldCharType="end"/>
      </w:r>
      <w:r w:rsidR="00890876">
        <w:t xml:space="preserve">, in agreement with </w:t>
      </w:r>
      <w:proofErr w:type="spellStart"/>
      <w:r w:rsidR="00890876">
        <w:t>Meletis</w:t>
      </w:r>
      <w:proofErr w:type="spellEnd"/>
      <w:r w:rsidR="00890876">
        <w:t xml:space="preserve"> and </w:t>
      </w:r>
      <w:proofErr w:type="spellStart"/>
      <w:r w:rsidR="00890876">
        <w:t>Dürscheid</w:t>
      </w:r>
      <w:proofErr w:type="spellEnd"/>
      <w:r w:rsidR="00890876">
        <w:t xml:space="preserve"> </w:t>
      </w:r>
      <w:r w:rsidR="00890876">
        <w:fldChar w:fldCharType="begin"/>
      </w:r>
      <w:r w:rsidR="001301FB">
        <w:instrText xml:space="preserve"> ADDIN ZOTERO_ITEM CSL_CITATION {"citationID":"iIMhMypT","properties":{"formattedCitation":"(2022, 65\\uc0\\u8211{}66)","plainCitation":"(2022, 65–66)","noteIndex":4},"citationItems":[{"id":25331,"uris":["http://zotero.org/groups/1633743/items/2FRSBS2M"],"itemData":{"id":25331,"type":"book","abstract":"Grapholinguistics,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rsidR="00890876">
        <w:fldChar w:fldCharType="separate"/>
      </w:r>
      <w:r w:rsidR="001301FB" w:rsidRPr="001301FB">
        <w:rPr>
          <w:rFonts w:cs="Gentium Plus"/>
          <w:kern w:val="0"/>
          <w:szCs w:val="24"/>
        </w:rPr>
        <w:t>(2022, 65–66)</w:t>
      </w:r>
      <w:r w:rsidR="00890876">
        <w:fldChar w:fldCharType="end"/>
      </w:r>
      <w:r w:rsidR="00890876">
        <w:t xml:space="preserve"> and essentially reconcilable with Wellisch </w:t>
      </w:r>
      <w:r w:rsidR="00890876">
        <w:fldChar w:fldCharType="begin"/>
      </w:r>
      <w:r w:rsidR="001301FB">
        <w:instrText xml:space="preserve"> ADDIN ZOTERO_ITEM CSL_CITATION {"citationID":"0DIolK6p","properties":{"formattedCitation":"(1978, 15, 13)","plainCitation":"(1978, 15, 13)","noteIndex":4},"citationItems":[{"id":1550,"uris":["http://zotero.org/users/2534519/items/WS2NPWQZ"],"itemData":{"id":1550,"type":"book","abstract":"\"A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rsidR="00890876">
        <w:fldChar w:fldCharType="separate"/>
      </w:r>
      <w:r w:rsidR="001301FB" w:rsidRPr="001301FB">
        <w:rPr>
          <w:rFonts w:cs="Gentium Plus"/>
        </w:rPr>
        <w:t>(1978, 15, 13)</w:t>
      </w:r>
      <w:r w:rsidR="00890876">
        <w:fldChar w:fldCharType="end"/>
      </w:r>
      <w:r w:rsidR="00890876">
        <w:t xml:space="preserve">, and </w:t>
      </w:r>
      <w:proofErr w:type="spellStart"/>
      <w:r w:rsidR="00890876">
        <w:t>Coulmas</w:t>
      </w:r>
      <w:proofErr w:type="spellEnd"/>
      <w:r w:rsidR="00890876">
        <w:t xml:space="preserve"> </w:t>
      </w:r>
      <w:r w:rsidR="00890876">
        <w:fldChar w:fldCharType="begin"/>
      </w:r>
      <w:r w:rsidR="001301FB">
        <w:instrText xml:space="preserve"> ADDIN ZOTERO_ITEM CSL_CITATION {"citationID":"JX7BSX88","properties":{"formattedCitation":"(2003, 35)","plainCitation":"(2003, 35)","noteIndex":4},"citationItems":[{"id":25453,"uris":["http://zotero.org/groups/1633743/items/5G7F9GHA"],"itemData":{"id":25453,"type":"book","ISBN":"978-0-521-78737-6","language":"en","number-of-pages":"294","publisher":"Cambridge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rsidR="00890876">
        <w:fldChar w:fldCharType="separate"/>
      </w:r>
      <w:r w:rsidR="001301FB" w:rsidRPr="001301FB">
        <w:rPr>
          <w:rFonts w:cs="Gentium Plus"/>
        </w:rPr>
        <w:t>(2003, 35)</w:t>
      </w:r>
      <w:r w:rsidR="00890876">
        <w:fldChar w:fldCharType="end"/>
      </w:r>
      <w:r w:rsidR="00890876">
        <w:t>.</w:t>
      </w:r>
    </w:p>
  </w:footnote>
  <w:footnote w:id="6">
    <w:p w14:paraId="492403BE" w14:textId="36BC8D31" w:rsidR="00890876" w:rsidRDefault="002777EF" w:rsidP="00890876">
      <w:pPr>
        <w:pStyle w:val="Lbjegyzetszveg"/>
      </w:pPr>
      <w:r>
        <w:tab/>
      </w:r>
      <w:r w:rsidR="00890876" w:rsidRPr="00BF7B0E">
        <w:rPr>
          <w:rStyle w:val="Lbjegyzet-hivatkozs"/>
        </w:rPr>
        <w:footnoteRef/>
      </w:r>
      <w:r>
        <w:tab/>
      </w:r>
      <w:r w:rsidR="00890876">
        <w:t xml:space="preserve">With Weingarten </w:t>
      </w:r>
      <w:r w:rsidR="00890876">
        <w:fldChar w:fldCharType="begin"/>
      </w:r>
      <w:r w:rsidR="001301FB">
        <w:instrText xml:space="preserve"> ADDIN ZOTERO_ITEM CSL_CITATION {"citationID":"OmWh7ikw","properties":{"formattedCitation":"(2013, 18)","plainCitation":"(2013, 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rsidR="00890876">
        <w:fldChar w:fldCharType="separate"/>
      </w:r>
      <w:r w:rsidR="001301FB" w:rsidRPr="001301FB">
        <w:rPr>
          <w:rFonts w:cs="Gentium Plus"/>
        </w:rPr>
        <w:t>(2013, 18)</w:t>
      </w:r>
      <w:r w:rsidR="00890876">
        <w:fldChar w:fldCharType="end"/>
      </w:r>
      <w:r w:rsidR="00890876">
        <w:t xml:space="preserve"> and most recent theorists.</w:t>
      </w:r>
    </w:p>
  </w:footnote>
  <w:footnote w:id="7">
    <w:p w14:paraId="782B0E2F" w14:textId="5F29ED24" w:rsidR="00E0440D" w:rsidRDefault="002777EF">
      <w:pPr>
        <w:pStyle w:val="Lbjegyzetszveg"/>
      </w:pPr>
      <w:r>
        <w:tab/>
      </w:r>
      <w:r w:rsidR="00E0440D">
        <w:rPr>
          <w:rStyle w:val="Lbjegyzet-hivatkozs"/>
        </w:rPr>
        <w:footnoteRef/>
      </w:r>
      <w:r>
        <w:tab/>
      </w:r>
      <w:r w:rsidR="00E0440D">
        <w:t>S</w:t>
      </w:r>
      <w:r w:rsidR="00E0440D">
        <w:t>uch as that for writing twenty-first century Bronx English on a computer in Arial, or that for writing Shakespearean English by hand in insular minuscule</w:t>
      </w:r>
      <w:r w:rsidR="00E0440D">
        <w:t>.</w:t>
      </w:r>
    </w:p>
  </w:footnote>
  <w:footnote w:id="8">
    <w:p w14:paraId="05B07435" w14:textId="7A307D46" w:rsidR="00890876" w:rsidRDefault="002777EF" w:rsidP="00890876">
      <w:pPr>
        <w:pStyle w:val="Lbjegyzetszveg"/>
      </w:pPr>
      <w:r>
        <w:tab/>
      </w:r>
      <w:r w:rsidR="00890876" w:rsidRPr="00BF7B0E">
        <w:rPr>
          <w:rStyle w:val="Lbjegyzet-hivatkozs"/>
        </w:rPr>
        <w:footnoteRef/>
      </w:r>
      <w:r>
        <w:tab/>
      </w:r>
      <w:r w:rsidR="00890876">
        <w:t xml:space="preserve">The terms ‘Roman’ and ‘Latin’ are near-synonyms in the context of scripts and writing systems. We </w:t>
      </w:r>
      <w:r w:rsidR="00E0440D">
        <w:t>prefer</w:t>
      </w:r>
      <w:r w:rsidR="00890876">
        <w:t xml:space="preserve"> ‘Latin’ </w:t>
      </w:r>
      <w:r w:rsidR="00E0440D">
        <w:t>in reference</w:t>
      </w:r>
      <w:r w:rsidR="00890876">
        <w:t xml:space="preserve"> to the specific script and writing system used in ancient Rome for the Latin language </w:t>
      </w:r>
      <w:r w:rsidR="00890876">
        <w:fldChar w:fldCharType="begin"/>
      </w:r>
      <w:r w:rsidR="001301FB">
        <w:instrText xml:space="preserve"> ADDIN ZOTERO_ITEM CSL_CITATION {"citationID":"GqDBpcOZ","properties":{"formattedCitation":"(Coulmas 2006, 285\\uc0\\u8211{}87, s.v. Latin alphabet)","plainCitation":"(Coulmas 2006, 285–87, s.v. Latin alphabet)","noteIndex":6},"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rsidR="00890876">
        <w:fldChar w:fldCharType="separate"/>
      </w:r>
      <w:r w:rsidR="001301FB" w:rsidRPr="001301FB">
        <w:rPr>
          <w:rFonts w:cs="Gentium Plus"/>
          <w:kern w:val="0"/>
          <w:szCs w:val="24"/>
        </w:rPr>
        <w:t>(Coulmas 2006, 285–87, s.v. Latin alphabet)</w:t>
      </w:r>
      <w:r w:rsidR="00890876">
        <w:fldChar w:fldCharType="end"/>
      </w:r>
      <w:r w:rsidR="00890876">
        <w:t xml:space="preserve">, and ‘Roman’ </w:t>
      </w:r>
      <w:r w:rsidR="00E0440D">
        <w:t xml:space="preserve">in reference to </w:t>
      </w:r>
      <w:r w:rsidR="00890876">
        <w:t xml:space="preserve">the broad family of scripts and writing systems derived from the former </w:t>
      </w:r>
      <w:r w:rsidR="00890876">
        <w:fldChar w:fldCharType="begin"/>
      </w:r>
      <w:r w:rsidR="001301FB">
        <w:instrText xml:space="preserve"> ADDIN ZOTERO_ITEM CSL_CITATION {"citationID":"AT0gsyRc","properties":{"formattedCitation":"(ibid. 2006, 438\\uc0\\u8211{}39, s.v. Roman alphabet)","plainCitation":"(ibid. 2006, 438–39, s.v. Roman alphabet)","noteIndex":6},"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rsidR="00890876">
        <w:fldChar w:fldCharType="separate"/>
      </w:r>
      <w:r w:rsidR="001301FB" w:rsidRPr="001301FB">
        <w:rPr>
          <w:rFonts w:cs="Gentium Plus"/>
          <w:kern w:val="0"/>
          <w:szCs w:val="24"/>
        </w:rPr>
        <w:t>(ibid. 2006, 438–39, s.v. Roman alphabet)</w:t>
      </w:r>
      <w:r w:rsidR="00890876">
        <w:fldChar w:fldCharType="end"/>
      </w:r>
      <w:r w:rsidR="00890876">
        <w:t>.</w:t>
      </w:r>
    </w:p>
  </w:footnote>
  <w:footnote w:id="9">
    <w:p w14:paraId="5D66C31C" w14:textId="07401058" w:rsidR="00890876" w:rsidRDefault="002777EF" w:rsidP="00890876">
      <w:pPr>
        <w:pStyle w:val="Lbjegyzetszveg"/>
      </w:pPr>
      <w:r>
        <w:tab/>
      </w:r>
      <w:r w:rsidR="00890876" w:rsidRPr="00BF7B0E">
        <w:rPr>
          <w:rStyle w:val="Lbjegyzet-hivatkozs"/>
        </w:rPr>
        <w:footnoteRef/>
      </w:r>
      <w:r>
        <w:tab/>
      </w:r>
      <w:r w:rsidR="00890876">
        <w:t xml:space="preserve">There exist various and not entirely compatible typologies of writing systems. We broadly follow </w:t>
      </w:r>
      <w:proofErr w:type="spellStart"/>
      <w:r w:rsidR="00890876">
        <w:t>Meletis</w:t>
      </w:r>
      <w:proofErr w:type="spellEnd"/>
      <w:r w:rsidR="00890876">
        <w:t xml:space="preserve"> </w:t>
      </w:r>
      <w:r w:rsidR="00890876">
        <w:fldChar w:fldCharType="begin"/>
      </w:r>
      <w:r w:rsidR="001301FB">
        <w:instrText xml:space="preserve"> ADDIN ZOTERO_ITEM CSL_CITATION {"citationID":"Offz7yM4","properties":{"formattedCitation":"(2020a, 142\\uc0\\u8211{}51)","plainCitation":"(2020a, 142–51)","noteIndex":7},"citationItems":[{"id":25329,"uris":["http://zotero.org/groups/1633743/items/F5UMNY45"],"itemData":{"id":25329,"type":"book","collection-number":"3","collection-title":"Grapholinguistics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rsidR="00890876">
        <w:fldChar w:fldCharType="separate"/>
      </w:r>
      <w:r w:rsidR="001301FB" w:rsidRPr="001301FB">
        <w:rPr>
          <w:rFonts w:cs="Gentium Plus"/>
          <w:kern w:val="0"/>
          <w:szCs w:val="24"/>
        </w:rPr>
        <w:t>(2020a, 142–51)</w:t>
      </w:r>
      <w:r w:rsidR="00890876">
        <w:fldChar w:fldCharType="end"/>
      </w:r>
      <w:r w:rsidR="00890876">
        <w:t xml:space="preserve">, q.v. for a discussion of other typologies. For an in-depth study, see </w:t>
      </w:r>
      <w:r w:rsidR="00E0440D">
        <w:t xml:space="preserve">e.g. </w:t>
      </w:r>
      <w:r w:rsidR="00890876">
        <w:t xml:space="preserve">Daniels </w:t>
      </w:r>
      <w:r w:rsidR="00890876">
        <w:fldChar w:fldCharType="begin"/>
      </w:r>
      <w:r w:rsidR="001301FB">
        <w:instrText xml:space="preserve"> ADDIN ZOTERO_ITEM CSL_CITATION {"citationID":"pmpNa9GO","properties":{"formattedCitation":"(2018)","plainCitation":"(2018)","noteIndex":7},"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rsidR="00890876">
        <w:fldChar w:fldCharType="separate"/>
      </w:r>
      <w:r w:rsidR="001301FB" w:rsidRPr="001301FB">
        <w:rPr>
          <w:rFonts w:cs="Gentium Plus"/>
        </w:rPr>
        <w:t>(2018)</w:t>
      </w:r>
      <w:r w:rsidR="00890876">
        <w:fldChar w:fldCharType="end"/>
      </w:r>
      <w:r w:rsidR="00890876">
        <w:t>.</w:t>
      </w:r>
    </w:p>
  </w:footnote>
  <w:footnote w:id="10">
    <w:p w14:paraId="4A57E94E" w14:textId="187C1463" w:rsidR="00890876" w:rsidRDefault="002777EF" w:rsidP="00890876">
      <w:pPr>
        <w:pStyle w:val="Lbjegyzetszveg"/>
      </w:pPr>
      <w:r>
        <w:tab/>
      </w:r>
      <w:r w:rsidR="00890876" w:rsidRPr="00BF7B0E">
        <w:rPr>
          <w:rStyle w:val="Lbjegyzet-hivatkozs"/>
        </w:rPr>
        <w:footnoteRef/>
      </w:r>
      <w:r>
        <w:tab/>
      </w:r>
      <w:r w:rsidR="00890876">
        <w:t xml:space="preserve">In addition to </w:t>
      </w:r>
      <w:r w:rsidR="00890876">
        <w:rPr>
          <w:i/>
          <w:iCs/>
        </w:rPr>
        <w:t>aksharic</w:t>
      </w:r>
      <w:r w:rsidR="00890876">
        <w:t xml:space="preserve"> (with varied spellings), technical terms widely used for such writing systems include </w:t>
      </w:r>
      <w:r w:rsidR="00890876">
        <w:rPr>
          <w:i/>
          <w:iCs/>
        </w:rPr>
        <w:t>abugida</w:t>
      </w:r>
      <w:r w:rsidR="00890876">
        <w:t xml:space="preserve"> and </w:t>
      </w:r>
      <w:r w:rsidR="00890876">
        <w:rPr>
          <w:i/>
          <w:iCs/>
        </w:rPr>
        <w:t>alphasyllabary</w:t>
      </w:r>
      <w:r w:rsidR="00890876">
        <w:t xml:space="preserve">. The diverse definitions offered for each of these terms are not altogether compatible. See also note </w:t>
      </w:r>
      <w:r w:rsidR="00890876">
        <w:fldChar w:fldCharType="begin"/>
      </w:r>
      <w:r w:rsidR="00890876">
        <w:instrText xml:space="preserve"> NOTEREF _Ref198646201 \h </w:instrText>
      </w:r>
      <w:r w:rsidR="00890876">
        <w:fldChar w:fldCharType="separate"/>
      </w:r>
      <w:r w:rsidR="009A77F1">
        <w:t>39</w:t>
      </w:r>
      <w:r w:rsidR="00890876">
        <w:fldChar w:fldCharType="end"/>
      </w:r>
      <w:r w:rsidR="00890876">
        <w:t xml:space="preserve"> below, and see e.g. </w:t>
      </w:r>
      <w:proofErr w:type="spellStart"/>
      <w:r w:rsidR="00890876">
        <w:t>Gnanadesikan</w:t>
      </w:r>
      <w:proofErr w:type="spellEnd"/>
      <w:r w:rsidR="00890876">
        <w:t xml:space="preserve"> </w:t>
      </w:r>
      <w:r w:rsidR="00890876">
        <w:fldChar w:fldCharType="begin"/>
      </w:r>
      <w:r w:rsidR="001301FB">
        <w:instrText xml:space="preserve"> ADDIN ZOTERO_ITEM CSL_CITATION {"citationID":"n65MoXrI","properties":{"formattedCitation":"(2017)","plainCitation":"(2017)","noteIndex":8},"citationItems":[{"id":26516,"uris":["http://zotero.org/groups/1633743/items/PINAVHJW"],"itemData":{"id":26516,"type":"article-journal","abstract":"This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rsidR="00890876">
        <w:fldChar w:fldCharType="separate"/>
      </w:r>
      <w:r w:rsidR="001301FB" w:rsidRPr="001301FB">
        <w:rPr>
          <w:rFonts w:cs="Gentium Plus"/>
        </w:rPr>
        <w:t>(2017)</w:t>
      </w:r>
      <w:r w:rsidR="00890876">
        <w:fldChar w:fldCharType="end"/>
      </w:r>
      <w:r w:rsidR="00890876">
        <w:t xml:space="preserve"> for a discussion and an attempt at a clearer typology of phonographic writing systems. She endorses the term </w:t>
      </w:r>
      <w:proofErr w:type="spellStart"/>
      <w:r w:rsidR="00890876">
        <w:rPr>
          <w:i/>
          <w:iCs/>
        </w:rPr>
        <w:t>āksharik</w:t>
      </w:r>
      <w:proofErr w:type="spellEnd"/>
      <w:r w:rsidR="00890876">
        <w:t>, which we adopt here apart from the spelling, since it fits the system of related terms better  than “</w:t>
      </w:r>
      <w:proofErr w:type="spellStart"/>
      <w:r w:rsidR="00890876">
        <w:t>akshara</w:t>
      </w:r>
      <w:proofErr w:type="spellEnd"/>
      <w:r w:rsidR="00890876">
        <w:t xml:space="preserve"> script” suggested by Salomon </w:t>
      </w:r>
      <w:r w:rsidR="00890876">
        <w:fldChar w:fldCharType="begin"/>
      </w:r>
      <w:r w:rsidR="001301FB">
        <w:instrText xml:space="preserve"> ADDIN ZOTERO_ITEM CSL_CITATION {"citationID":"1zv6XloY","properties":{"formattedCitation":"(2003, 78)","plainCitation":"(2003, 78)","noteIndex":8},"citationItems":[{"id":26819,"uris":["http://zotero.org/groups/1633743/items/IPZREA89"],"itemData":{"id":26819,"type":"chapter","collection-title":"Routledge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rsidR="00890876">
        <w:fldChar w:fldCharType="separate"/>
      </w:r>
      <w:r w:rsidR="001301FB" w:rsidRPr="001301FB">
        <w:rPr>
          <w:rFonts w:cs="Gentium Plus"/>
        </w:rPr>
        <w:t>(2003, 78)</w:t>
      </w:r>
      <w:r w:rsidR="00890876">
        <w:fldChar w:fldCharType="end"/>
      </w:r>
      <w:r w:rsidR="00890876">
        <w:t>.</w:t>
      </w:r>
    </w:p>
  </w:footnote>
  <w:footnote w:id="11">
    <w:p w14:paraId="299E30E6" w14:textId="2CA987A2" w:rsidR="00890876" w:rsidRDefault="002777EF" w:rsidP="00890876">
      <w:pPr>
        <w:pStyle w:val="Lbjegyzetszveg"/>
      </w:pPr>
      <w:r>
        <w:tab/>
      </w:r>
      <w:r w:rsidR="00890876" w:rsidRPr="00BF7B0E">
        <w:rPr>
          <w:rStyle w:val="Lbjegyzet-hivatkozs"/>
        </w:rPr>
        <w:footnoteRef/>
      </w:r>
      <w:r>
        <w:tab/>
      </w:r>
      <w:r w:rsidR="00890876">
        <w:t xml:space="preserve">The inherent vowel may be absent (or optional) in some specific Indic writing systems, notably early Tamil Brāhmī </w:t>
      </w:r>
      <w:r w:rsidR="00890876">
        <w:fldChar w:fldCharType="begin"/>
      </w:r>
      <w:r w:rsidR="001301FB">
        <w:instrText xml:space="preserve"> ADDIN ZOTERO_ITEM CSL_CITATION {"citationID":"zvDmdbl3","properties":{"formattedCitation":"(Salomon 1998, 36; 2003, 104)","plainCitation":"(Salomon 1998, 36; 2003, 104)","noteIndex":9},"citationItems":[{"id":20894,"uris":["http://zotero.org/groups/1633743/items/DP8A4QTZ"],"itemData":{"id":20894,"type":"book","collection-title":"South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rsidR="00890876">
        <w:fldChar w:fldCharType="separate"/>
      </w:r>
      <w:r w:rsidR="001301FB" w:rsidRPr="001301FB">
        <w:rPr>
          <w:rFonts w:cs="Gentium Plus"/>
        </w:rPr>
        <w:t>(Salomon 1998, 36; 2003, 104)</w:t>
      </w:r>
      <w:r w:rsidR="00890876">
        <w:fldChar w:fldCharType="end"/>
      </w:r>
      <w:r w:rsidR="00890876">
        <w:t xml:space="preserve">. The only </w:t>
      </w:r>
      <w:r w:rsidR="009A77F1">
        <w:t>truly</w:t>
      </w:r>
      <w:r w:rsidR="00890876">
        <w:t xml:space="preserve"> essential feature of an aksharic writing system is that it has dependent signs for postconsonantal vowels.</w:t>
      </w:r>
    </w:p>
  </w:footnote>
  <w:footnote w:id="12">
    <w:p w14:paraId="34C6C00C" w14:textId="102A9276" w:rsidR="00890876" w:rsidRDefault="002777EF" w:rsidP="00890876">
      <w:pPr>
        <w:pStyle w:val="Lbjegyzetszveg"/>
      </w:pPr>
      <w:r>
        <w:tab/>
      </w:r>
      <w:r w:rsidR="00890876" w:rsidRPr="00BF7B0E">
        <w:rPr>
          <w:rStyle w:val="Lbjegyzet-hivatkozs"/>
        </w:rPr>
        <w:footnoteRef/>
      </w:r>
      <w:r>
        <w:tab/>
      </w:r>
      <w:r w:rsidR="00890876">
        <w:t xml:space="preserve">The </w:t>
      </w:r>
      <w:r w:rsidR="00890876">
        <w:rPr>
          <w:i/>
          <w:iCs/>
        </w:rPr>
        <w:t>graphic syllables</w:t>
      </w:r>
      <w:r w:rsidR="00890876">
        <w:t xml:space="preserve"> predominantly represented by the signs of syllabic writing systems do not necessarily correspond to speech syllables; for further discussion, see e.g. </w:t>
      </w:r>
      <w:proofErr w:type="spellStart"/>
      <w:r w:rsidR="00890876">
        <w:t>Coulmas</w:t>
      </w:r>
      <w:proofErr w:type="spellEnd"/>
      <w:r w:rsidR="00890876">
        <w:t xml:space="preserve"> </w:t>
      </w:r>
      <w:r w:rsidR="00890876">
        <w:fldChar w:fldCharType="begin"/>
      </w:r>
      <w:r w:rsidR="001301FB">
        <w:instrText xml:space="preserve"> ADDIN ZOTERO_ITEM CSL_CITATION {"citationID":"ZVF9WKvz","properties":{"formattedCitation":"(2003, 62\\uc0\\u8211{}66)","plainCitation":"(2003, 62–66)","noteIndex":10},"citationItems":[{"id":25453,"uris":["http://zotero.org/groups/1633743/items/5G7F9GHA"],"itemData":{"id":25453,"type":"book","ISBN":"978-0-521-78737-6","language":"en","number-of-pages":"294","publisher":"Cambridge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rsidR="00890876">
        <w:fldChar w:fldCharType="separate"/>
      </w:r>
      <w:r w:rsidR="001301FB" w:rsidRPr="001301FB">
        <w:rPr>
          <w:rFonts w:cs="Gentium Plus"/>
          <w:kern w:val="0"/>
          <w:szCs w:val="24"/>
        </w:rPr>
        <w:t>(2003, 62–66)</w:t>
      </w:r>
      <w:r w:rsidR="00890876">
        <w:fldChar w:fldCharType="end"/>
      </w:r>
      <w:r w:rsidR="00890876">
        <w:t xml:space="preserve">; </w:t>
      </w:r>
      <w:proofErr w:type="spellStart"/>
      <w:r w:rsidR="00890876">
        <w:t>Meletis</w:t>
      </w:r>
      <w:proofErr w:type="spellEnd"/>
      <w:r w:rsidR="00890876">
        <w:t xml:space="preserve"> and </w:t>
      </w:r>
      <w:proofErr w:type="spellStart"/>
      <w:r w:rsidR="00890876">
        <w:t>Dürscheid</w:t>
      </w:r>
      <w:proofErr w:type="spellEnd"/>
      <w:r w:rsidR="00890876">
        <w:t xml:space="preserve"> </w:t>
      </w:r>
      <w:r w:rsidR="00890876">
        <w:fldChar w:fldCharType="begin"/>
      </w:r>
      <w:r w:rsidR="001301FB">
        <w:instrText xml:space="preserve"> ADDIN ZOTERO_ITEM CSL_CITATION {"citationID":"ZS2ko059","properties":{"formattedCitation":"(2022, 240\\uc0\\u8211{}42)","plainCitation":"(2022, 240–42)","noteIndex":10},"citationItems":[{"id":25331,"uris":["http://zotero.org/groups/1633743/items/2FRSBS2M"],"itemData":{"id":25331,"type":"book","abstract":"Grapholinguistics,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rsidR="00890876">
        <w:fldChar w:fldCharType="separate"/>
      </w:r>
      <w:r w:rsidR="001301FB" w:rsidRPr="001301FB">
        <w:rPr>
          <w:rFonts w:cs="Gentium Plus"/>
          <w:kern w:val="0"/>
          <w:szCs w:val="24"/>
        </w:rPr>
        <w:t>(2022, 240–42)</w:t>
      </w:r>
      <w:r w:rsidR="00890876">
        <w:fldChar w:fldCharType="end"/>
      </w:r>
      <w:r w:rsidR="00890876">
        <w:t>.</w:t>
      </w:r>
    </w:p>
  </w:footnote>
  <w:footnote w:id="13">
    <w:p w14:paraId="47C253B1" w14:textId="5C537D7D" w:rsidR="00890876" w:rsidRDefault="002777EF" w:rsidP="00890876">
      <w:pPr>
        <w:pStyle w:val="Lbjegyzetszveg"/>
      </w:pPr>
      <w:r>
        <w:tab/>
      </w:r>
      <w:r w:rsidR="00890876" w:rsidRPr="00BF7B0E">
        <w:rPr>
          <w:rStyle w:val="Lbjegyzet-hivatkozs"/>
        </w:rPr>
        <w:footnoteRef/>
      </w:r>
      <w:r>
        <w:tab/>
      </w:r>
      <w:r w:rsidR="00890876">
        <w:rPr>
          <w:rFonts w:cs="Gentium Plus"/>
          <w:szCs w:val="24"/>
        </w:rPr>
        <w:t xml:space="preserve">See </w:t>
      </w:r>
      <w:proofErr w:type="spellStart"/>
      <w:r w:rsidR="00890876">
        <w:rPr>
          <w:rFonts w:cs="Gentium Plus"/>
          <w:szCs w:val="24"/>
        </w:rPr>
        <w:t>Meletis</w:t>
      </w:r>
      <w:proofErr w:type="spellEnd"/>
      <w:r w:rsidR="00890876">
        <w:rPr>
          <w:rFonts w:cs="Gentium Plus"/>
          <w:szCs w:val="24"/>
        </w:rPr>
        <w:t xml:space="preserve"> and </w:t>
      </w:r>
      <w:proofErr w:type="spellStart"/>
      <w:r w:rsidR="00890876">
        <w:rPr>
          <w:rFonts w:cs="Gentium Plus"/>
          <w:szCs w:val="24"/>
        </w:rPr>
        <w:t>Dürscheid</w:t>
      </w:r>
      <w:proofErr w:type="spellEnd"/>
      <w:r w:rsidR="00890876">
        <w:rPr>
          <w:rFonts w:cs="Gentium Plus"/>
          <w:szCs w:val="24"/>
        </w:rPr>
        <w:t xml:space="preserve"> </w:t>
      </w:r>
      <w:r w:rsidR="00890876">
        <w:fldChar w:fldCharType="begin"/>
      </w:r>
      <w:r w:rsidR="001301FB">
        <w:instrText xml:space="preserve"> ADDIN ZOTERO_ITEM CSL_CITATION {"citationID":"5ybT39NK","properties":{"formattedCitation":"(2022, 243\\uc0\\u8211{}49)","plainCitation":"(2022, 243–49)","noteIndex":11},"citationItems":[{"id":25331,"uris":["http://zotero.org/groups/1633743/items/2FRSBS2M"],"itemData":{"id":25331,"type":"book","abstract":"Grapholinguistics,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rsidR="00890876">
        <w:fldChar w:fldCharType="separate"/>
      </w:r>
      <w:r w:rsidR="001301FB" w:rsidRPr="001301FB">
        <w:rPr>
          <w:rFonts w:cs="Gentium Plus"/>
          <w:kern w:val="0"/>
          <w:szCs w:val="24"/>
        </w:rPr>
        <w:t>(2022, 243–49)</w:t>
      </w:r>
      <w:r w:rsidR="00890876">
        <w:fldChar w:fldCharType="end"/>
      </w:r>
      <w:r w:rsidR="00890876">
        <w:t xml:space="preserve"> </w:t>
      </w:r>
      <w:r w:rsidR="00890876">
        <w:rPr>
          <w:rFonts w:cs="Gentium Plus"/>
          <w:szCs w:val="24"/>
        </w:rPr>
        <w:t>for a discussion</w:t>
      </w:r>
      <w:r w:rsidR="00890876">
        <w:t>.</w:t>
      </w:r>
    </w:p>
  </w:footnote>
  <w:footnote w:id="14">
    <w:p w14:paraId="05118426" w14:textId="48D00DA9" w:rsidR="00890876" w:rsidRPr="00531E96" w:rsidRDefault="002777EF" w:rsidP="00890876">
      <w:pPr>
        <w:pStyle w:val="Lbjegyzetszveg"/>
        <w:rPr>
          <w:i/>
          <w:iCs/>
        </w:rPr>
      </w:pPr>
      <w:r>
        <w:tab/>
      </w:r>
      <w:r w:rsidR="00890876" w:rsidRPr="00BF7B0E">
        <w:rPr>
          <w:rStyle w:val="Lbjegyzet-hivatkozs"/>
        </w:rPr>
        <w:footnoteRef/>
      </w:r>
      <w:r>
        <w:tab/>
      </w:r>
      <w:r w:rsidR="00890876">
        <w:t>Expressions such as ‘script conversion’ are often used because of their facility, but conversion is not merely the replacement of the signs of one script (sign inventory) with those of another.</w:t>
      </w:r>
    </w:p>
  </w:footnote>
  <w:footnote w:id="15">
    <w:p w14:paraId="0C0746ED" w14:textId="0A2BE321" w:rsidR="00890876" w:rsidRDefault="002777EF" w:rsidP="00890876">
      <w:pPr>
        <w:pStyle w:val="Lbjegyzetszveg"/>
      </w:pPr>
      <w:r>
        <w:tab/>
      </w:r>
      <w:r w:rsidR="00890876" w:rsidRPr="00BF7B0E">
        <w:rPr>
          <w:rStyle w:val="Lbjegyzet-hivatkozs"/>
        </w:rPr>
        <w:footnoteRef/>
      </w:r>
      <w:r>
        <w:tab/>
        <w:t>W</w:t>
      </w:r>
      <w:r w:rsidR="00890876">
        <w:t xml:space="preserve">ith Wellisch </w:t>
      </w:r>
      <w:r w:rsidR="00890876">
        <w:fldChar w:fldCharType="begin"/>
      </w:r>
      <w:r w:rsidR="001301FB">
        <w:instrText xml:space="preserve"> ADDIN ZOTERO_ITEM CSL_CITATION {"citationID":"jxjJRP8T","properties":{"formattedCitation":"(1978, 18)","plainCitation":"(1978, 18)","noteIndex":13},"citationItems":[{"id":1550,"uris":["http://zotero.org/users/2534519/items/WS2NPWQZ"],"itemData":{"id":1550,"type":"book","abstract":"\"A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rsidR="00890876">
        <w:fldChar w:fldCharType="separate"/>
      </w:r>
      <w:r w:rsidR="001301FB" w:rsidRPr="001301FB">
        <w:rPr>
          <w:rFonts w:cs="Gentium Plus"/>
        </w:rPr>
        <w:t>(1978, 18)</w:t>
      </w:r>
      <w:r w:rsidR="00890876">
        <w:fldChar w:fldCharType="end"/>
      </w:r>
      <w:r w:rsidR="00890876">
        <w:t xml:space="preserve"> and </w:t>
      </w:r>
      <w:proofErr w:type="spellStart"/>
      <w:r w:rsidR="00890876">
        <w:t>Coulmas</w:t>
      </w:r>
      <w:proofErr w:type="spellEnd"/>
      <w:r w:rsidR="00890876">
        <w:t xml:space="preserve"> </w:t>
      </w:r>
      <w:r w:rsidR="00890876">
        <w:fldChar w:fldCharType="begin"/>
      </w:r>
      <w:r w:rsidR="001301FB">
        <w:instrText xml:space="preserve"> ADDIN ZOTERO_ITEM CSL_CITATION {"citationID":"tPXwnXgu","properties":{"formattedCitation":"(2003, 36)","plainCitation":"(2003, 36)","noteIndex":13},"citationItems":[{"id":25453,"uris":["http://zotero.org/groups/1633743/items/5G7F9GHA"],"itemData":{"id":25453,"type":"book","ISBN":"978-0-521-78737-6","language":"en","number-of-pages":"294","publisher":"Cambridge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rsidR="00890876">
        <w:fldChar w:fldCharType="separate"/>
      </w:r>
      <w:r w:rsidR="001301FB" w:rsidRPr="001301FB">
        <w:rPr>
          <w:rFonts w:cs="Gentium Plus"/>
        </w:rPr>
        <w:t>(2003, 36)</w:t>
      </w:r>
      <w:r w:rsidR="00890876">
        <w:fldChar w:fldCharType="end"/>
      </w:r>
      <w:r w:rsidR="00890876">
        <w:t>.</w:t>
      </w:r>
    </w:p>
  </w:footnote>
  <w:footnote w:id="16">
    <w:p w14:paraId="0E38B084" w14:textId="0A2B7C9B" w:rsidR="00890876" w:rsidRDefault="008909BB" w:rsidP="00890876">
      <w:pPr>
        <w:pStyle w:val="Lbjegyzetszveg"/>
      </w:pPr>
      <w:r>
        <w:tab/>
      </w:r>
      <w:r w:rsidR="00890876" w:rsidRPr="00BF7B0E">
        <w:rPr>
          <w:rStyle w:val="Lbjegyzet-hivatkozs"/>
        </w:rPr>
        <w:footnoteRef/>
      </w:r>
      <w:r>
        <w:tab/>
      </w:r>
      <w:r w:rsidR="00890876">
        <w:t xml:space="preserve">There is no hard reason why we should not transliterate </w:t>
      </w:r>
      <w:r w:rsidR="00890876">
        <w:rPr>
          <w:rFonts w:hint="cs"/>
          <w:cs/>
          <w:lang w:bidi="sa-IN"/>
        </w:rPr>
        <w:t>धर्म</w:t>
      </w:r>
      <w:r w:rsidR="00890876">
        <w:rPr>
          <w:lang w:bidi="sa-IN"/>
        </w:rPr>
        <w:t xml:space="preserve"> as </w:t>
      </w:r>
      <w:r w:rsidR="00890876" w:rsidRPr="00E66428">
        <w:rPr>
          <w:rStyle w:val="Foreign"/>
        </w:rPr>
        <w:t>x%it%</w:t>
      </w:r>
      <w:r w:rsidR="00890876">
        <w:t xml:space="preserve"> (so long as the matching of source signs to target signs is consistent throughout our transliteration scheme), yet most of us prefer transliterations such as </w:t>
      </w:r>
      <w:r w:rsidR="00890876" w:rsidRPr="00E66428">
        <w:rPr>
          <w:rStyle w:val="Foreign"/>
        </w:rPr>
        <w:t>dharma</w:t>
      </w:r>
      <w:r w:rsidR="00890876">
        <w:t>.</w:t>
      </w:r>
    </w:p>
  </w:footnote>
  <w:footnote w:id="17">
    <w:p w14:paraId="2FD87732" w14:textId="539A7CEC" w:rsidR="00890876" w:rsidRDefault="008909BB" w:rsidP="00890876">
      <w:pPr>
        <w:pStyle w:val="Lbjegyzetszveg"/>
      </w:pPr>
      <w:r>
        <w:tab/>
      </w:r>
      <w:r w:rsidR="00890876" w:rsidRPr="00BF7B0E">
        <w:rPr>
          <w:rStyle w:val="Lbjegyzet-hivatkozs"/>
        </w:rPr>
        <w:footnoteRef/>
      </w:r>
      <w:r>
        <w:tab/>
      </w:r>
      <w:r w:rsidR="00890876">
        <w:t xml:space="preserve">See </w:t>
      </w:r>
      <w:proofErr w:type="spellStart"/>
      <w:r w:rsidR="00890876">
        <w:t>Meletis</w:t>
      </w:r>
      <w:proofErr w:type="spellEnd"/>
      <w:r w:rsidR="00890876">
        <w:t xml:space="preserve"> </w:t>
      </w:r>
      <w:r w:rsidR="00890876">
        <w:fldChar w:fldCharType="begin"/>
      </w:r>
      <w:r w:rsidR="001301FB">
        <w:instrText xml:space="preserve"> ADDIN ZOTERO_ITEM CSL_CITATION {"citationID":"1qe56YNV","properties":{"formattedCitation":"(2019, 27\\uc0\\u8211{}34)","plainCitation":"(2019, 27–34)","noteIndex":15},"citationItems":[{"id":25400,"uris":["http://zotero.org/groups/1633743/items/SI8VKQ4J"],"itemData":{"id":25400,"type":"article-journal","abstract":"The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rsidR="00890876">
        <w:fldChar w:fldCharType="separate"/>
      </w:r>
      <w:r w:rsidR="001301FB" w:rsidRPr="001301FB">
        <w:rPr>
          <w:rFonts w:cs="Gentium Plus"/>
          <w:kern w:val="0"/>
          <w:szCs w:val="24"/>
        </w:rPr>
        <w:t>(2019, 27–34)</w:t>
      </w:r>
      <w:r w:rsidR="00890876">
        <w:fldChar w:fldCharType="end"/>
      </w:r>
      <w:r w:rsidR="00890876">
        <w:t xml:space="preserve"> </w:t>
      </w:r>
      <w:r w:rsidR="00890876">
        <w:rPr>
          <w:rFonts w:cs="Gentium Plus"/>
        </w:rPr>
        <w:t>for an overview.</w:t>
      </w:r>
    </w:p>
  </w:footnote>
  <w:footnote w:id="18">
    <w:p w14:paraId="1E617855" w14:textId="2816EA6C" w:rsidR="00890876" w:rsidRDefault="008909BB" w:rsidP="00890876">
      <w:pPr>
        <w:pStyle w:val="Lbjegyzetszveg"/>
      </w:pPr>
      <w:r>
        <w:tab/>
      </w:r>
      <w:r w:rsidR="00890876" w:rsidRPr="00BF7B0E">
        <w:rPr>
          <w:rStyle w:val="Lbjegyzet-hivatkozs"/>
        </w:rPr>
        <w:footnoteRef/>
      </w:r>
      <w:r>
        <w:tab/>
      </w:r>
      <w:r w:rsidR="00890876">
        <w:rPr>
          <w:rFonts w:cs="Gentium Plus"/>
        </w:rPr>
        <w:t xml:space="preserve">Notably Daniels </w:t>
      </w:r>
      <w:r w:rsidR="00890876">
        <w:fldChar w:fldCharType="begin"/>
      </w:r>
      <w:r w:rsidR="001301FB">
        <w:instrText xml:space="preserve"> ADDIN ZOTERO_ITEM CSL_CITATION {"citationID":"UwgpHC3L","properties":{"formattedCitation":"(2018, 164\\uc0\\u8211{}71)","plainCitation":"(2018, 164–71)","noteIndex":16},"citationItems":[{"id":26517,"uris":["http://zotero.org/groups/1633743/items/QTCJSLAL"],"itemData":{"id":26517,"type":"book","event-place":"Sheffield","publisher":"Equinox","publisher-place":"Sheffield","title":"An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rsidR="00890876">
        <w:fldChar w:fldCharType="separate"/>
      </w:r>
      <w:r w:rsidR="001301FB" w:rsidRPr="001301FB">
        <w:rPr>
          <w:rFonts w:cs="Gentium Plus"/>
          <w:kern w:val="0"/>
          <w:szCs w:val="24"/>
        </w:rPr>
        <w:t>(2018, 164–71)</w:t>
      </w:r>
      <w:r w:rsidR="00890876">
        <w:fldChar w:fldCharType="end"/>
      </w:r>
      <w:r w:rsidR="00890876">
        <w:t>.</w:t>
      </w:r>
    </w:p>
  </w:footnote>
  <w:footnote w:id="19">
    <w:p w14:paraId="1C520D14" w14:textId="2EF51152" w:rsidR="00890876" w:rsidRDefault="008909BB" w:rsidP="00890876">
      <w:pPr>
        <w:pStyle w:val="Lbjegyzetszveg"/>
      </w:pPr>
      <w:r>
        <w:tab/>
      </w:r>
      <w:r w:rsidR="00890876" w:rsidRPr="00BF7B0E">
        <w:rPr>
          <w:rStyle w:val="Lbjegyzet-hivatkozs"/>
        </w:rPr>
        <w:footnoteRef/>
      </w:r>
      <w:r>
        <w:tab/>
      </w:r>
      <w:r w:rsidR="00890876">
        <w:t xml:space="preserve">Following </w:t>
      </w:r>
      <w:proofErr w:type="spellStart"/>
      <w:r w:rsidR="00890876">
        <w:t>Meletis</w:t>
      </w:r>
      <w:proofErr w:type="spellEnd"/>
      <w:r w:rsidR="00890876">
        <w:t xml:space="preserve"> </w:t>
      </w:r>
      <w:r w:rsidR="00890876">
        <w:fldChar w:fldCharType="begin"/>
      </w:r>
      <w:r w:rsidR="001301FB">
        <w:instrText xml:space="preserve"> ADDIN ZOTERO_ITEM CSL_CITATION {"citationID":"aDdNskEl","properties":{"formattedCitation":"(e.g. 2020a, 20\\uc0\\u8211{}28)","plainCitation":"(e.g. 2020a, 20–28)","noteIndex":17},"citationItems":[{"id":25329,"uris":["http://zotero.org/groups/1633743/items/F5UMNY45"],"itemData":{"id":25329,"type":"book","collection-number":"3","collection-title":"Grapholinguistics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rsidR="00890876">
        <w:fldChar w:fldCharType="separate"/>
      </w:r>
      <w:r w:rsidR="001301FB" w:rsidRPr="001301FB">
        <w:rPr>
          <w:rFonts w:cs="Gentium Plus"/>
          <w:kern w:val="0"/>
          <w:szCs w:val="24"/>
        </w:rPr>
        <w:t>(e.g. 2020a, 20–28)</w:t>
      </w:r>
      <w:r w:rsidR="00890876">
        <w:fldChar w:fldCharType="end"/>
      </w:r>
      <w:r w:rsidR="00890876">
        <w:t xml:space="preserve">, who in turn </w:t>
      </w:r>
      <w:r>
        <w:t xml:space="preserve">builds on the work of </w:t>
      </w:r>
      <w:r w:rsidR="00890876">
        <w:t xml:space="preserve">Neef </w:t>
      </w:r>
      <w:r w:rsidR="00890876">
        <w:fldChar w:fldCharType="begin"/>
      </w:r>
      <w:r w:rsidR="001301FB">
        <w:instrText xml:space="preserve"> ADDIN ZOTERO_ITEM CSL_CITATION {"citationID":"26KhjvyD","properties":{"formattedCitation":"(e.g. 2015)","plainCitation":"(e.g. 2015)","noteIndex":17},"citationItems":[{"id":25465,"uris":["http://zotero.org/groups/1633743/items/QQH4JU5N"],"itemData":{"id":25465,"type":"article-journal","container-title":"Open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rsidR="00890876">
        <w:fldChar w:fldCharType="separate"/>
      </w:r>
      <w:r w:rsidR="001301FB" w:rsidRPr="001301FB">
        <w:rPr>
          <w:rFonts w:cs="Gentium Plus"/>
        </w:rPr>
        <w:t>(e.g. 2015)</w:t>
      </w:r>
      <w:r w:rsidR="00890876">
        <w:fldChar w:fldCharType="end"/>
      </w:r>
      <w:r w:rsidR="00890876">
        <w:t>.</w:t>
      </w:r>
    </w:p>
  </w:footnote>
  <w:footnote w:id="20">
    <w:p w14:paraId="12CC7496" w14:textId="1ADE8B9E" w:rsidR="00890876" w:rsidRDefault="008909BB" w:rsidP="00890876">
      <w:pPr>
        <w:pStyle w:val="Lbjegyzetszveg"/>
      </w:pPr>
      <w:r>
        <w:tab/>
      </w:r>
      <w:r w:rsidR="00890876" w:rsidRPr="00BF7B0E">
        <w:rPr>
          <w:rStyle w:val="Lbjegyzet-hivatkozs"/>
        </w:rPr>
        <w:footnoteRef/>
      </w:r>
      <w:r>
        <w:tab/>
      </w:r>
      <w:r w:rsidR="00890876">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48A15A6F" w14:textId="7C9ABD6A" w:rsidR="00890876" w:rsidRDefault="00EF33A4" w:rsidP="00890876">
      <w:pPr>
        <w:pStyle w:val="Lbjegyzetszveg"/>
      </w:pPr>
      <w:r>
        <w:tab/>
      </w:r>
      <w:r w:rsidR="00890876" w:rsidRPr="00BF7B0E">
        <w:rPr>
          <w:rStyle w:val="Lbjegyzet-hivatkozs"/>
        </w:rPr>
        <w:footnoteRef/>
      </w:r>
      <w:r>
        <w:tab/>
      </w:r>
      <w:r w:rsidR="00890876">
        <w:t>On the few occasions where we mention phones, we represent them in the IPA phonetic alphabet. The accurate pronunciation of the IPA signs is not relevant to our discussion.</w:t>
      </w:r>
    </w:p>
  </w:footnote>
  <w:footnote w:id="22">
    <w:p w14:paraId="71173A26" w14:textId="42665DAF" w:rsidR="00890876" w:rsidRDefault="00EF33A4" w:rsidP="00890876">
      <w:pPr>
        <w:pStyle w:val="Lbjegyzetszveg"/>
      </w:pPr>
      <w:r>
        <w:tab/>
      </w:r>
      <w:r w:rsidR="00890876" w:rsidRPr="00BF7B0E">
        <w:rPr>
          <w:rStyle w:val="Lbjegyzet-hivatkozs"/>
        </w:rPr>
        <w:footnoteRef/>
      </w:r>
      <w:r>
        <w:tab/>
      </w:r>
      <w:r w:rsidR="00890876">
        <w:t>The term ‘phonology’ is sometimes used in this specific sense, but this leaves us without a technical term encompassing both phonetics and phonemics.</w:t>
      </w:r>
    </w:p>
  </w:footnote>
  <w:footnote w:id="23">
    <w:p w14:paraId="231EBE3D" w14:textId="6AA40EF2" w:rsidR="00890876" w:rsidRDefault="00EF33A4" w:rsidP="00890876">
      <w:pPr>
        <w:pStyle w:val="Lbjegyzetszveg"/>
      </w:pPr>
      <w:r>
        <w:tab/>
      </w:r>
      <w:r w:rsidR="00890876" w:rsidRPr="00BF7B0E">
        <w:rPr>
          <w:rStyle w:val="Lbjegyzet-hivatkozs"/>
        </w:rPr>
        <w:footnoteRef/>
      </w:r>
      <w:r>
        <w:tab/>
      </w:r>
      <w:r w:rsidR="00890876">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6D74FC81" w14:textId="4B2318A2" w:rsidR="00890876" w:rsidRDefault="00032B26" w:rsidP="00890876">
      <w:pPr>
        <w:pStyle w:val="Lbjegyzetszveg"/>
      </w:pPr>
      <w:r>
        <w:tab/>
      </w:r>
      <w:r w:rsidR="00890876" w:rsidRPr="00BF7B0E">
        <w:rPr>
          <w:rStyle w:val="Lbjegyzet-hivatkozs"/>
        </w:rPr>
        <w:footnoteRef/>
      </w:r>
      <w:r>
        <w:tab/>
      </w:r>
      <w:r w:rsidR="00890876">
        <w:t>When the illustration of actual graphic appearance is desired, we use a</w:t>
      </w:r>
      <w:r>
        <w:t>n</w:t>
      </w:r>
      <w:r w:rsidR="00890876">
        <w:t xml:space="preserve"> approximation of the shape concerned. When discussing graphs and graphic units of Indic scripts without needing to (or being able to) illustrate their form, we use transliteration (e.g. |</w:t>
      </w:r>
      <w:proofErr w:type="spellStart"/>
      <w:r w:rsidR="00890876">
        <w:t>rddhe</w:t>
      </w:r>
      <w:proofErr w:type="spellEnd"/>
      <w:r w:rsidR="00890876">
        <w:t>|, |r|).</w:t>
      </w:r>
    </w:p>
  </w:footnote>
  <w:footnote w:id="25">
    <w:p w14:paraId="3C07D29B" w14:textId="5B699959" w:rsidR="00890876" w:rsidRDefault="00032B26" w:rsidP="00890876">
      <w:pPr>
        <w:pStyle w:val="Lbjegyzetszveg"/>
      </w:pPr>
      <w:r>
        <w:tab/>
      </w:r>
      <w:r w:rsidR="00890876" w:rsidRPr="00BF7B0E">
        <w:rPr>
          <w:rStyle w:val="Lbjegyzet-hivatkozs"/>
        </w:rPr>
        <w:footnoteRef/>
      </w:r>
      <w:r>
        <w:tab/>
      </w:r>
      <w:r w:rsidR="00890876">
        <w:t>We would intuitively prefer the term ‘graphemics’, but recent theorists overwhelmingly use ‘graphematics’, so we follow suit.</w:t>
      </w:r>
    </w:p>
  </w:footnote>
  <w:footnote w:id="26">
    <w:p w14:paraId="132753F6" w14:textId="138184EB" w:rsidR="00890876" w:rsidRDefault="00032B26" w:rsidP="00890876">
      <w:pPr>
        <w:pStyle w:val="Lbjegyzetszveg"/>
      </w:pPr>
      <w:r>
        <w:tab/>
      </w:r>
      <w:r w:rsidR="00890876" w:rsidRPr="00BF7B0E">
        <w:rPr>
          <w:rStyle w:val="Lbjegyzet-hivatkozs"/>
        </w:rPr>
        <w:footnoteRef/>
      </w:r>
      <w:r>
        <w:tab/>
      </w:r>
      <w:r w:rsidR="00890876">
        <w:t xml:space="preserve">Since graphemes are emic concepts and not etic written signs, the symbols used for their notation are arbitrary </w:t>
      </w:r>
      <w:r w:rsidR="00890876">
        <w:fldChar w:fldCharType="begin"/>
      </w:r>
      <w:r w:rsidR="001301FB">
        <w:instrText xml:space="preserve"> ADDIN ZOTERO_ITEM CSL_CITATION {"citationID":"WnjG5LWI","properties":{"formattedCitation":"(cf. Meletis 2020a, 252\\uc0\\u8211{}53, n. 9)","plainCitation":"(cf. Meletis 2020a, 252–53, n. 9)","noteIndex":24},"citationItems":[{"id":25329,"uris":["http://zotero.org/groups/1633743/items/F5UMNY45"],"itemData":{"id":25329,"type":"book","collection-number":"3","collection-title":"Grapholinguistics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rsidR="00890876">
        <w:fldChar w:fldCharType="separate"/>
      </w:r>
      <w:r w:rsidR="001301FB" w:rsidRPr="001301FB">
        <w:rPr>
          <w:rFonts w:cs="Gentium Plus"/>
          <w:kern w:val="0"/>
          <w:szCs w:val="24"/>
        </w:rPr>
        <w:t>(cf. Meletis 2020a, 252–53, n. 9)</w:t>
      </w:r>
      <w:r w:rsidR="00890876">
        <w:fldChar w:fldCharType="end"/>
      </w:r>
      <w:r w:rsidR="00890876">
        <w:t>. In this document, we always represent the graphemes of Indic writing systems in transliterated form.</w:t>
      </w:r>
    </w:p>
  </w:footnote>
  <w:footnote w:id="27">
    <w:p w14:paraId="66CCBB10" w14:textId="3517C3B7" w:rsidR="00890876" w:rsidRDefault="00032B26" w:rsidP="00890876">
      <w:pPr>
        <w:pStyle w:val="Lbjegyzetszveg"/>
      </w:pPr>
      <w:r>
        <w:tab/>
      </w:r>
      <w:r w:rsidR="00890876" w:rsidRPr="00BF7B0E">
        <w:rPr>
          <w:rStyle w:val="Lbjegyzet-hivatkozs"/>
        </w:rPr>
        <w:footnoteRef/>
      </w:r>
      <w:r>
        <w:tab/>
      </w:r>
      <w:r w:rsidR="00890876">
        <w:t xml:space="preserve">Generally with </w:t>
      </w:r>
      <w:proofErr w:type="spellStart"/>
      <w:r w:rsidR="00890876">
        <w:t>Coulmas</w:t>
      </w:r>
      <w:proofErr w:type="spellEnd"/>
      <w:r w:rsidR="00890876">
        <w:t xml:space="preserve"> </w:t>
      </w:r>
      <w:r w:rsidR="00890876">
        <w:fldChar w:fldCharType="begin"/>
      </w:r>
      <w:r w:rsidR="001301FB">
        <w:instrText xml:space="preserve"> ADDIN ZOTERO_ITEM CSL_CITATION {"citationID":"EIgoSlb9","properties":{"formattedCitation":"(2006, 379\\uc0\\u8211{}80, s.v. orthography)","plainCitation":"(2006, 379–80, s.v. orthography)","noteIndex":25},"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rsidR="00890876">
        <w:fldChar w:fldCharType="separate"/>
      </w:r>
      <w:r w:rsidR="001301FB" w:rsidRPr="001301FB">
        <w:rPr>
          <w:rFonts w:cs="Gentium Plus"/>
          <w:kern w:val="0"/>
          <w:szCs w:val="24"/>
        </w:rPr>
        <w:t>(2006, 379–80, s.v. orthography)</w:t>
      </w:r>
      <w:r w:rsidR="00890876">
        <w:fldChar w:fldCharType="end"/>
      </w:r>
      <w:r w:rsidR="00890876">
        <w:t xml:space="preserve">, Neef </w:t>
      </w:r>
      <w:r w:rsidR="00890876">
        <w:fldChar w:fldCharType="begin"/>
      </w:r>
      <w:r w:rsidR="001301FB">
        <w:instrText xml:space="preserve"> ADDIN ZOTERO_ITEM CSL_CITATION {"citationID":"sbwIlDRr","properties":{"formattedCitation":"(2015, 718)","plainCitation":"(2015, 718)","noteIndex":25},"citationItems":[{"id":25465,"uris":["http://zotero.org/groups/1633743/items/QQH4JU5N"],"itemData":{"id":25465,"type":"article-journal","container-title":"Open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rsidR="00890876">
        <w:fldChar w:fldCharType="separate"/>
      </w:r>
      <w:r w:rsidR="001301FB" w:rsidRPr="001301FB">
        <w:rPr>
          <w:rFonts w:cs="Gentium Plus"/>
        </w:rPr>
        <w:t>(2015, 718)</w:t>
      </w:r>
      <w:r w:rsidR="00890876">
        <w:fldChar w:fldCharType="end"/>
      </w:r>
      <w:r w:rsidR="00890876">
        <w:t xml:space="preserve"> and </w:t>
      </w:r>
      <w:proofErr w:type="spellStart"/>
      <w:r w:rsidR="00890876">
        <w:t>Meletis</w:t>
      </w:r>
      <w:proofErr w:type="spellEnd"/>
      <w:r w:rsidR="00890876">
        <w:t xml:space="preserve"> </w:t>
      </w:r>
      <w:r w:rsidR="00890876">
        <w:fldChar w:fldCharType="begin"/>
      </w:r>
      <w:r w:rsidR="001301FB">
        <w:instrText xml:space="preserve"> ADDIN ZOTERO_ITEM CSL_CITATION {"citationID":"gRddXg22","properties":{"formattedCitation":"(2020a, 28)","plainCitation":"(2020a, 28)","noteIndex":25},"citationItems":[{"id":25329,"uris":["http://zotero.org/groups/1633743/items/F5UMNY45"],"itemData":{"id":25329,"type":"book","collection-number":"3","collection-title":"Grapholinguistics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rsidR="00890876">
        <w:fldChar w:fldCharType="separate"/>
      </w:r>
      <w:r w:rsidR="001301FB" w:rsidRPr="001301FB">
        <w:rPr>
          <w:rFonts w:cs="Gentium Plus"/>
        </w:rPr>
        <w:t>(2020a, 28)</w:t>
      </w:r>
      <w:r w:rsidR="00890876">
        <w:fldChar w:fldCharType="end"/>
      </w:r>
      <w:r w:rsidR="00890876">
        <w:t xml:space="preserve">. Sometimes, especially in less recent literature, ‘orthography’ is largely synonymous with ‘writing system’ as defined here. </w:t>
      </w:r>
    </w:p>
  </w:footnote>
  <w:footnote w:id="28">
    <w:p w14:paraId="57314594" w14:textId="6593FD90" w:rsidR="00890876" w:rsidRDefault="00890876" w:rsidP="00890876">
      <w:pPr>
        <w:pStyle w:val="Lbjegyzetszveg"/>
      </w:pPr>
      <w:r w:rsidRPr="00BF7B0E">
        <w:rPr>
          <w:rStyle w:val="Lbjegyzet-hivatkozs"/>
        </w:rPr>
        <w:footnoteRef/>
      </w:r>
      <w:r>
        <w:t xml:space="preserve"> Most importantly, we — with Fedorova </w:t>
      </w:r>
      <w:r>
        <w:fldChar w:fldCharType="begin"/>
      </w:r>
      <w:r w:rsidR="001301FB">
        <w:instrText xml:space="preserve"> ADDIN ZOTERO_ITEM CSL_CITATION {"citationID":"Vwkb27Gm","properties":{"formattedCitation":"(2013, 50)","plainCitation":"(2013, 50)","noteIndex":26},"citationItems":[{"id":25463,"uris":["http://zotero.org/groups/1633743/items/I24PTKV2"],"itemData":{"id":25463,"type":"article-journal","abstract":"Abstract\n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sidR="001301FB" w:rsidRPr="001301FB">
        <w:rPr>
          <w:rFonts w:cs="Gentium Plus"/>
        </w:rPr>
        <w:t>(2013, 50)</w:t>
      </w:r>
      <w:r>
        <w:fldChar w:fldCharType="end"/>
      </w:r>
      <w:r>
        <w:t xml:space="preserve"> and Weingarten </w:t>
      </w:r>
      <w:r>
        <w:fldChar w:fldCharType="begin"/>
      </w:r>
      <w:r w:rsidR="001301FB">
        <w:instrText xml:space="preserve"> ADDIN ZOTERO_ITEM CSL_CITATION {"citationID":"hXndw01V","properties":{"formattedCitation":"(2013)","plainCitation":"(2013)","noteIndex":26},"citationItems":[{"id":26543,"uris":["http://zotero.org/groups/1633743/items/3JBU4L3M"],"itemData":{"id":26543,"type":"chapter","abstract":"The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sidR="001301FB" w:rsidRPr="001301FB">
        <w:rPr>
          <w:rFonts w:cs="Gentium Plus"/>
        </w:rPr>
        <w:t>(2013)</w:t>
      </w:r>
      <w:r>
        <w:fldChar w:fldCharType="end"/>
      </w:r>
      <w:r>
        <w:t xml:space="preserve">, contra </w:t>
      </w:r>
      <w:proofErr w:type="spellStart"/>
      <w:r>
        <w:t>Meletis</w:t>
      </w:r>
      <w:proofErr w:type="spellEnd"/>
      <w:r>
        <w:t xml:space="preserve"> </w:t>
      </w:r>
      <w:r>
        <w:fldChar w:fldCharType="begin"/>
      </w:r>
      <w:r w:rsidR="001301FB">
        <w:instrText xml:space="preserve"> ADDIN ZOTERO_ITEM CSL_CITATION {"citationID":"QmbCDpCp","properties":{"formattedCitation":"(e.g. 2019, 35\\uc0\\u8211{}36)","plainCitation":"(e.g. 2019, 35–36)","noteIndex":26},"citationItems":[{"id":25400,"uris":["http://zotero.org/groups/1633743/items/SI8VKQ4J"],"itemData":{"id":25400,"type":"article-journal","abstract":"The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sidR="001301FB" w:rsidRPr="001301FB">
        <w:rPr>
          <w:rFonts w:cs="Gentium Plus"/>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rsidR="00032B26">
        <w:t>37</w:t>
      </w:r>
      <w:r>
        <w:fldChar w:fldCharType="end"/>
      </w:r>
      <w:r>
        <w:t xml:space="preserve"> below). We find the requirement problematic to begin with, and since it is entirely </w:t>
      </w:r>
      <w:r w:rsidR="00032B26">
        <w:t>irreconcilable</w:t>
      </w:r>
      <w:r>
        <w:t xml:space="preserve"> with the synchronic and diachronic scope of our subject matter, we ignore it hereafter without further discussion.</w:t>
      </w:r>
    </w:p>
  </w:footnote>
  <w:footnote w:id="29">
    <w:p w14:paraId="184726C5" w14:textId="05E5873D" w:rsidR="00890876" w:rsidRDefault="00032B26" w:rsidP="00890876">
      <w:pPr>
        <w:pStyle w:val="Lbjegyzetszveg"/>
      </w:pPr>
      <w:r>
        <w:tab/>
      </w:r>
      <w:r w:rsidR="00890876" w:rsidRPr="00BF7B0E">
        <w:rPr>
          <w:rStyle w:val="Lbjegyzet-hivatkozs"/>
        </w:rPr>
        <w:footnoteRef/>
      </w:r>
      <w:r>
        <w:tab/>
      </w:r>
      <w:r w:rsidR="00890876">
        <w:t xml:space="preserve">With Fedorova </w:t>
      </w:r>
      <w:r w:rsidR="00890876">
        <w:fldChar w:fldCharType="begin"/>
      </w:r>
      <w:r w:rsidR="001301FB">
        <w:instrText xml:space="preserve"> ADDIN ZOTERO_ITEM CSL_CITATION {"citationID":"9Sa2TO1N","properties":{"formattedCitation":"(2013, 50)","plainCitation":"(2013, 50)","noteIndex":27},"citationItems":[{"id":25463,"uris":["http://zotero.org/groups/1633743/items/I24PTKV2"],"itemData":{"id":25463,"type":"article-journal","abstract":"Abstract\n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rsidR="00890876">
        <w:fldChar w:fldCharType="separate"/>
      </w:r>
      <w:r w:rsidR="001301FB" w:rsidRPr="001301FB">
        <w:rPr>
          <w:rFonts w:cs="Gentium Plus"/>
        </w:rPr>
        <w:t>(2013, 50)</w:t>
      </w:r>
      <w:r w:rsidR="00890876">
        <w:fldChar w:fldCharType="end"/>
      </w:r>
      <w:r w:rsidR="00890876">
        <w:t xml:space="preserve"> and </w:t>
      </w:r>
      <w:proofErr w:type="spellStart"/>
      <w:r w:rsidR="00890876">
        <w:t>Meletis</w:t>
      </w:r>
      <w:proofErr w:type="spellEnd"/>
      <w:r w:rsidR="00890876">
        <w:t xml:space="preserve"> </w:t>
      </w:r>
      <w:r w:rsidR="00890876">
        <w:fldChar w:fldCharType="begin"/>
      </w:r>
      <w:r w:rsidR="001301FB">
        <w:instrText xml:space="preserve"> ADDIN ZOTERO_ITEM CSL_CITATION {"citationID":"bThXYg8p","properties":{"formattedCitation":"(e.g. 2019, 35)","plainCitation":"(e.g. 2019, 35)","noteIndex":27},"citationItems":[{"id":25400,"uris":["http://zotero.org/groups/1633743/items/SI8VKQ4J"],"itemData":{"id":25400,"type":"article-journal","abstract":"The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rsidR="00890876">
        <w:fldChar w:fldCharType="separate"/>
      </w:r>
      <w:r w:rsidR="001301FB" w:rsidRPr="001301FB">
        <w:rPr>
          <w:rFonts w:cs="Gentium Plus"/>
        </w:rPr>
        <w:t>(e.g. 2019, 35)</w:t>
      </w:r>
      <w:r w:rsidR="00890876">
        <w:fldChar w:fldCharType="end"/>
      </w:r>
      <w:r w:rsidR="00890876">
        <w:t xml:space="preserve">, contra Weingarten </w:t>
      </w:r>
      <w:r w:rsidR="00890876">
        <w:fldChar w:fldCharType="begin"/>
      </w:r>
      <w:r w:rsidR="001301FB">
        <w:instrText xml:space="preserve"> ADDIN ZOTERO_ITEM CSL_CITATION {"citationID":"wvtQ6GSo","properties":{"formattedCitation":"(2013)","plainCitation":"(2013)","noteIndex":27},"citationItems":[{"id":26543,"uris":["http://zotero.org/groups/1633743/items/3JBU4L3M"],"itemData":{"id":26543,"type":"chapter","abstract":"The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rsidR="00890876">
        <w:fldChar w:fldCharType="separate"/>
      </w:r>
      <w:r w:rsidR="001301FB" w:rsidRPr="001301FB">
        <w:rPr>
          <w:rFonts w:cs="Gentium Plus"/>
        </w:rPr>
        <w:t>(2013)</w:t>
      </w:r>
      <w:r w:rsidR="00890876">
        <w:fldChar w:fldCharType="end"/>
      </w:r>
      <w:r w:rsidR="00890876">
        <w:t>.</w:t>
      </w:r>
    </w:p>
  </w:footnote>
  <w:footnote w:id="30">
    <w:p w14:paraId="7CA70B89" w14:textId="0A0E37C2" w:rsidR="00890876" w:rsidRDefault="00032B26" w:rsidP="00890876">
      <w:pPr>
        <w:pStyle w:val="Lbjegyzetszveg"/>
      </w:pPr>
      <w:r>
        <w:tab/>
      </w:r>
      <w:r w:rsidR="00890876" w:rsidRPr="00BF7B0E">
        <w:rPr>
          <w:rStyle w:val="Lbjegyzet-hivatkozs"/>
        </w:rPr>
        <w:footnoteRef/>
      </w:r>
      <w:r>
        <w:tab/>
      </w:r>
      <w:r w:rsidR="00890876">
        <w:t xml:space="preserve">For the concept of dyadic signs in semiotics, see e.g. </w:t>
      </w:r>
      <w:proofErr w:type="spellStart"/>
      <w:r w:rsidR="00890876">
        <w:t>Nöth</w:t>
      </w:r>
      <w:proofErr w:type="spellEnd"/>
      <w:r w:rsidR="00890876">
        <w:t xml:space="preserve"> </w:t>
      </w:r>
      <w:r w:rsidR="00890876">
        <w:fldChar w:fldCharType="begin"/>
      </w:r>
      <w:r w:rsidR="001301FB">
        <w:instrText xml:space="preserve"> ADDIN ZOTERO_ITEM CSL_CITATION {"citationID":"F7k4ZNFv","properties":{"formattedCitation":"(1990, 59\\uc0\\u8211{}60)","plainCitation":"(1990, 59–60)","noteIndex":28},"citationItems":[{"id":26535,"uris":["http://zotero.org/groups/1633743/items/VKRWGXLK"],"itemData":{"id":26535,"type":"book","abstract":"xii,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rsidR="00890876">
        <w:fldChar w:fldCharType="separate"/>
      </w:r>
      <w:r w:rsidR="001301FB" w:rsidRPr="001301FB">
        <w:rPr>
          <w:rFonts w:cs="Gentium Plus"/>
          <w:kern w:val="0"/>
          <w:szCs w:val="24"/>
        </w:rPr>
        <w:t>(1990, 59–60)</w:t>
      </w:r>
      <w:r w:rsidR="00890876">
        <w:fldChar w:fldCharType="end"/>
      </w:r>
      <w:r w:rsidR="00890876">
        <w:t>.</w:t>
      </w:r>
    </w:p>
  </w:footnote>
  <w:footnote w:id="31">
    <w:p w14:paraId="2F727AE9" w14:textId="6E4DC681" w:rsidR="00890876" w:rsidRDefault="00032B26" w:rsidP="00890876">
      <w:pPr>
        <w:pStyle w:val="Lbjegyzetszveg"/>
      </w:pPr>
      <w:r>
        <w:tab/>
      </w:r>
      <w:r w:rsidR="00890876" w:rsidRPr="00BF7B0E">
        <w:rPr>
          <w:rStyle w:val="Lbjegyzet-hivatkozs"/>
        </w:rPr>
        <w:footnoteRef/>
      </w:r>
      <w:r>
        <w:tab/>
      </w:r>
      <w:r w:rsidR="00890876">
        <w:t xml:space="preserve">With, among others, Fedorova </w:t>
      </w:r>
      <w:r w:rsidR="00890876">
        <w:fldChar w:fldCharType="begin"/>
      </w:r>
      <w:r w:rsidR="001301FB">
        <w:instrText xml:space="preserve"> ADDIN ZOTERO_ITEM CSL_CITATION {"citationID":"JIwuq5LN","properties":{"formattedCitation":"(2013, 50)","plainCitation":"(2013, 50)","noteIndex":29},"citationItems":[{"id":25463,"uris":["http://zotero.org/groups/1633743/items/I24PTKV2"],"itemData":{"id":25463,"type":"article-journal","abstract":"Abstract\n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rsidR="00890876">
        <w:fldChar w:fldCharType="separate"/>
      </w:r>
      <w:r w:rsidR="001301FB" w:rsidRPr="001301FB">
        <w:rPr>
          <w:rFonts w:cs="Gentium Plus"/>
        </w:rPr>
        <w:t>(2013, 50)</w:t>
      </w:r>
      <w:r w:rsidR="00890876">
        <w:fldChar w:fldCharType="end"/>
      </w:r>
      <w:r w:rsidR="00890876">
        <w:t xml:space="preserve">, Weingarten </w:t>
      </w:r>
      <w:r w:rsidR="00890876">
        <w:fldChar w:fldCharType="begin"/>
      </w:r>
      <w:r w:rsidR="001301FB">
        <w:instrText xml:space="preserve"> ADDIN ZOTERO_ITEM CSL_CITATION {"citationID":"wz7XbD9N","properties":{"formattedCitation":"(2013, 19)","plainCitation":"(2013, 19)","noteIndex":29},"citationItems":[{"id":26543,"uris":["http://zotero.org/groups/1633743/items/3JBU4L3M"],"itemData":{"id":26543,"type":"chapter","abstract":"The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rsidR="00890876">
        <w:fldChar w:fldCharType="separate"/>
      </w:r>
      <w:r w:rsidR="001301FB" w:rsidRPr="001301FB">
        <w:rPr>
          <w:rFonts w:cs="Gentium Plus"/>
        </w:rPr>
        <w:t>(2013, 19)</w:t>
      </w:r>
      <w:r w:rsidR="00890876">
        <w:fldChar w:fldCharType="end"/>
      </w:r>
      <w:r w:rsidR="00890876">
        <w:t xml:space="preserve"> and </w:t>
      </w:r>
      <w:proofErr w:type="spellStart"/>
      <w:r w:rsidR="00890876">
        <w:t>Meletis</w:t>
      </w:r>
      <w:proofErr w:type="spellEnd"/>
      <w:r w:rsidR="00890876">
        <w:t xml:space="preserve"> </w:t>
      </w:r>
      <w:r w:rsidR="00890876">
        <w:fldChar w:fldCharType="begin"/>
      </w:r>
      <w:r w:rsidR="001301FB">
        <w:instrText xml:space="preserve"> ADDIN ZOTERO_ITEM CSL_CITATION {"citationID":"1FKztNgb","properties":{"formattedCitation":"(e.g. 2019, 35)","plainCitation":"(e.g. 2019, 35)","noteIndex":29},"citationItems":[{"id":25400,"uris":["http://zotero.org/groups/1633743/items/SI8VKQ4J"],"itemData":{"id":25400,"type":"article-journal","abstract":"The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rsidR="00890876">
        <w:fldChar w:fldCharType="separate"/>
      </w:r>
      <w:r w:rsidR="001301FB" w:rsidRPr="001301FB">
        <w:rPr>
          <w:rFonts w:cs="Gentium Plus"/>
        </w:rPr>
        <w:t>(e.g. 2019, 35)</w:t>
      </w:r>
      <w:r w:rsidR="00890876">
        <w:fldChar w:fldCharType="end"/>
      </w:r>
      <w:r w:rsidR="00890876">
        <w:t>.</w:t>
      </w:r>
    </w:p>
  </w:footnote>
  <w:footnote w:id="32">
    <w:p w14:paraId="55E20519" w14:textId="28550A67" w:rsidR="00890876" w:rsidRDefault="00703381" w:rsidP="00890876">
      <w:pPr>
        <w:pStyle w:val="Lbjegyzetszveg"/>
      </w:pPr>
      <w:r>
        <w:tab/>
      </w:r>
      <w:r w:rsidR="00890876" w:rsidRPr="00BF7B0E">
        <w:rPr>
          <w:rStyle w:val="Lbjegyzet-hivatkozs"/>
        </w:rPr>
        <w:footnoteRef/>
      </w:r>
      <w:r>
        <w:tab/>
      </w:r>
      <w:r w:rsidR="00890876">
        <w:t xml:space="preserve">With </w:t>
      </w:r>
      <w:proofErr w:type="spellStart"/>
      <w:r w:rsidR="00890876">
        <w:t>Meletis</w:t>
      </w:r>
      <w:proofErr w:type="spellEnd"/>
      <w:r w:rsidR="00890876">
        <w:t xml:space="preserve"> </w:t>
      </w:r>
      <w:r w:rsidR="00890876">
        <w:fldChar w:fldCharType="begin"/>
      </w:r>
      <w:r w:rsidR="001301FB">
        <w:instrText xml:space="preserve"> ADDIN ZOTERO_ITEM CSL_CITATION {"citationID":"c8To6JJ1","properties":{"formattedCitation":"(e.g. 2019, 36; Meletis and D\\uc0\\u252{}rscheid 2022, 127)","plainCitation":"(e.g. 2019, 36; Meletis and Dürscheid 2022, 127)","noteIndex":30},"citationItems":[{"id":25400,"uris":["http://zotero.org/groups/1633743/items/SI8VKQ4J"],"itemData":{"id":25400,"type":"article-journal","abstract":"The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rsidR="00890876">
        <w:fldChar w:fldCharType="separate"/>
      </w:r>
      <w:r w:rsidR="001301FB" w:rsidRPr="001301FB">
        <w:rPr>
          <w:rFonts w:cs="Gentium Plus"/>
          <w:kern w:val="0"/>
          <w:szCs w:val="24"/>
        </w:rPr>
        <w:t>(e.g. 2019, 36; Meletis and Dürscheid 2022, 127)</w:t>
      </w:r>
      <w:r w:rsidR="00890876">
        <w:fldChar w:fldCharType="end"/>
      </w:r>
      <w:r w:rsidR="00890876">
        <w:t>.</w:t>
      </w:r>
    </w:p>
  </w:footnote>
  <w:footnote w:id="33">
    <w:p w14:paraId="5AEA82B9" w14:textId="457CED69" w:rsidR="00890876" w:rsidRDefault="00703381" w:rsidP="00890876">
      <w:pPr>
        <w:pStyle w:val="Lbjegyzetszveg"/>
      </w:pPr>
      <w:r>
        <w:tab/>
      </w:r>
      <w:r w:rsidR="00890876" w:rsidRPr="00BF7B0E">
        <w:rPr>
          <w:rStyle w:val="Lbjegyzet-hivatkozs"/>
        </w:rPr>
        <w:footnoteRef/>
      </w:r>
      <w:r>
        <w:tab/>
      </w:r>
      <w:r w:rsidR="00890876">
        <w:t xml:space="preserve">See </w:t>
      </w:r>
      <w:proofErr w:type="spellStart"/>
      <w:r w:rsidR="00890876">
        <w:t>Meletis</w:t>
      </w:r>
      <w:proofErr w:type="spellEnd"/>
      <w:r w:rsidR="00890876">
        <w:t xml:space="preserve"> </w:t>
      </w:r>
      <w:r w:rsidR="00890876">
        <w:fldChar w:fldCharType="begin"/>
      </w:r>
      <w:r w:rsidR="001301FB">
        <w:instrText xml:space="preserve"> ADDIN ZOTERO_ITEM CSL_CITATION {"citationID":"Ct5OUY5d","properties":{"formattedCitation":"(2020a, 147\\uc0\\u8211{}51 and Table 5)","plainCitation":"(2020a, 147–51 and Table 5)","noteIndex":31},"citationItems":[{"id":25329,"uris":["http://zotero.org/groups/1633743/items/F5UMNY45"],"itemData":{"id":25329,"type":"book","collection-number":"3","collection-title":"Grapholinguistics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rsidR="00890876">
        <w:fldChar w:fldCharType="separate"/>
      </w:r>
      <w:r w:rsidR="001301FB" w:rsidRPr="001301FB">
        <w:rPr>
          <w:rFonts w:cs="Gentium Plus"/>
          <w:kern w:val="0"/>
          <w:szCs w:val="24"/>
        </w:rPr>
        <w:t>(2020a, 147–51 and Table 5)</w:t>
      </w:r>
      <w:r w:rsidR="00890876">
        <w:fldChar w:fldCharType="end"/>
      </w:r>
      <w:r w:rsidR="00890876">
        <w:t xml:space="preserve"> for a discussion of such information represented in various writing systems.</w:t>
      </w:r>
    </w:p>
  </w:footnote>
  <w:footnote w:id="34">
    <w:p w14:paraId="71A5C999" w14:textId="28B41C71" w:rsidR="00890876" w:rsidRDefault="00703381" w:rsidP="00890876">
      <w:pPr>
        <w:pStyle w:val="Lbjegyzetszveg"/>
      </w:pPr>
      <w:r>
        <w:tab/>
      </w:r>
      <w:r w:rsidR="00890876" w:rsidRPr="00BF7B0E">
        <w:rPr>
          <w:rStyle w:val="Lbjegyzet-hivatkozs"/>
        </w:rPr>
        <w:footnoteRef/>
      </w:r>
      <w:r>
        <w:tab/>
      </w:r>
      <w:r w:rsidR="00890876">
        <w:t xml:space="preserve">With </w:t>
      </w:r>
      <w:proofErr w:type="spellStart"/>
      <w:r w:rsidR="00890876">
        <w:t>Meletis</w:t>
      </w:r>
      <w:proofErr w:type="spellEnd"/>
      <w:r w:rsidR="00890876">
        <w:t xml:space="preserve"> </w:t>
      </w:r>
      <w:r w:rsidR="00890876">
        <w:fldChar w:fldCharType="begin"/>
      </w:r>
      <w:r w:rsidR="001301FB">
        <w:instrText xml:space="preserve"> ADDIN ZOTERO_ITEM CSL_CITATION {"citationID":"MXpKEHCc","properties":{"formattedCitation":"(2020a, 148; Meletis and D\\uc0\\u252{}rscheid 2022, 132)","plainCitation":"(2020a, 148; Meletis and Dürscheid 2022, 132)","noteIndex":32},"citationItems":[{"id":25329,"uris":["http://zotero.org/groups/1633743/items/F5UMNY45"],"itemData":{"id":25329,"type":"book","collection-number":"3","collection-title":"Grapholinguistics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rsidR="00890876">
        <w:fldChar w:fldCharType="separate"/>
      </w:r>
      <w:r w:rsidR="001301FB" w:rsidRPr="001301FB">
        <w:rPr>
          <w:rFonts w:cs="Gentium Plus"/>
          <w:kern w:val="0"/>
          <w:szCs w:val="24"/>
        </w:rPr>
        <w:t xml:space="preserve">(2020a, 148; </w:t>
      </w:r>
      <w:proofErr w:type="spellStart"/>
      <w:r w:rsidR="001301FB" w:rsidRPr="001301FB">
        <w:rPr>
          <w:rFonts w:cs="Gentium Plus"/>
          <w:kern w:val="0"/>
          <w:szCs w:val="24"/>
        </w:rPr>
        <w:t>Meletis</w:t>
      </w:r>
      <w:proofErr w:type="spellEnd"/>
      <w:r w:rsidR="001301FB" w:rsidRPr="001301FB">
        <w:rPr>
          <w:rFonts w:cs="Gentium Plus"/>
          <w:kern w:val="0"/>
          <w:szCs w:val="24"/>
        </w:rPr>
        <w:t xml:space="preserve"> and </w:t>
      </w:r>
      <w:proofErr w:type="spellStart"/>
      <w:r w:rsidR="001301FB" w:rsidRPr="001301FB">
        <w:rPr>
          <w:rFonts w:cs="Gentium Plus"/>
          <w:kern w:val="0"/>
          <w:szCs w:val="24"/>
        </w:rPr>
        <w:t>Dürscheid</w:t>
      </w:r>
      <w:proofErr w:type="spellEnd"/>
      <w:r w:rsidR="001301FB" w:rsidRPr="001301FB">
        <w:rPr>
          <w:rFonts w:cs="Gentium Plus"/>
          <w:kern w:val="0"/>
          <w:szCs w:val="24"/>
        </w:rPr>
        <w:t xml:space="preserve"> 2022, 132)</w:t>
      </w:r>
      <w:r w:rsidR="00890876">
        <w:fldChar w:fldCharType="end"/>
      </w:r>
      <w:r w:rsidR="00890876">
        <w:t xml:space="preserve">, contra Weingarten </w:t>
      </w:r>
      <w:r w:rsidR="00890876">
        <w:fldChar w:fldCharType="begin"/>
      </w:r>
      <w:r w:rsidR="001301FB">
        <w:instrText xml:space="preserve"> ADDIN ZOTERO_ITEM CSL_CITATION {"citationID":"lAOOyVKw","properties":{"formattedCitation":"(2013, 20)","plainCitation":"(2013, 20)","noteIndex":32},"citationItems":[{"id":26543,"uris":["http://zotero.org/groups/1633743/items/3JBU4L3M"],"itemData":{"id":26543,"type":"chapter","abstract":"The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rsidR="00890876">
        <w:fldChar w:fldCharType="separate"/>
      </w:r>
      <w:r w:rsidR="001301FB" w:rsidRPr="001301FB">
        <w:rPr>
          <w:rFonts w:cs="Gentium Plus"/>
        </w:rPr>
        <w:t>(2013, 20)</w:t>
      </w:r>
      <w:r w:rsidR="00890876">
        <w:fldChar w:fldCharType="end"/>
      </w:r>
      <w:r w:rsidR="00890876">
        <w:t>, whose concept of the grapheme includes all of these graphematic units.</w:t>
      </w:r>
    </w:p>
  </w:footnote>
  <w:footnote w:id="35">
    <w:p w14:paraId="0033DCFC" w14:textId="6E937534" w:rsidR="00890876" w:rsidRDefault="00703381" w:rsidP="00890876">
      <w:pPr>
        <w:pStyle w:val="Lbjegyzetszveg"/>
      </w:pPr>
      <w:r>
        <w:tab/>
      </w:r>
      <w:r w:rsidR="00890876" w:rsidRPr="00BF7B0E">
        <w:rPr>
          <w:rStyle w:val="Lbjegyzet-hivatkozs"/>
        </w:rPr>
        <w:footnoteRef/>
      </w:r>
      <w:r>
        <w:tab/>
      </w:r>
      <w:r w:rsidR="00890876">
        <w:t xml:space="preserve">Graphic signs which operate at a different level of representational mapping than the dominant one (such as </w:t>
      </w:r>
      <w:r w:rsidR="00695CA0">
        <w:t>punctuation sign</w:t>
      </w:r>
      <w:r w:rsidR="00890876">
        <w:t>s and numeral signs) — are a special case to which we return in</w:t>
      </w:r>
      <w:r>
        <w:t xml:space="preserve"> §</w:t>
      </w:r>
      <w:r>
        <w:fldChar w:fldCharType="begin"/>
      </w:r>
      <w:r>
        <w:instrText xml:space="preserve"> REF _Ref199757158 \r \h </w:instrText>
      </w:r>
      <w:r>
        <w:fldChar w:fldCharType="separate"/>
      </w:r>
      <w:r>
        <w:t>2.5.5</w:t>
      </w:r>
      <w:r>
        <w:fldChar w:fldCharType="end"/>
      </w:r>
      <w:r w:rsidR="00890876">
        <w:t xml:space="preserve">. Groups of graphemes which together conventionally represent a phoneme (polygraphs) will be discussed in </w:t>
      </w:r>
      <w:r>
        <w:t>§</w:t>
      </w:r>
      <w:r>
        <w:fldChar w:fldCharType="begin"/>
      </w:r>
      <w:r>
        <w:instrText xml:space="preserve"> REF _Ref199770569 \r \h </w:instrText>
      </w:r>
      <w:r>
        <w:fldChar w:fldCharType="separate"/>
      </w:r>
      <w:r>
        <w:t>2.4.2</w:t>
      </w:r>
      <w:r>
        <w:fldChar w:fldCharType="end"/>
      </w:r>
      <w:r w:rsidR="00890876">
        <w:t xml:space="preserve">, and graph elements with a graphematic function (diacritical marks) will be discussed in </w:t>
      </w:r>
      <w:r>
        <w:t>§</w:t>
      </w:r>
      <w:r>
        <w:fldChar w:fldCharType="begin"/>
      </w:r>
      <w:r>
        <w:instrText xml:space="preserve"> REF _Ref199770578 \r \h </w:instrText>
      </w:r>
      <w:r>
        <w:fldChar w:fldCharType="separate"/>
      </w:r>
      <w:r>
        <w:t>2.5.1</w:t>
      </w:r>
      <w:r>
        <w:fldChar w:fldCharType="end"/>
      </w:r>
      <w:r w:rsidR="00890876">
        <w:t xml:space="preserve">. </w:t>
      </w:r>
    </w:p>
  </w:footnote>
  <w:footnote w:id="36">
    <w:p w14:paraId="60B16053" w14:textId="02F6FD0B" w:rsidR="00890876" w:rsidRDefault="00703381" w:rsidP="00890876">
      <w:pPr>
        <w:pStyle w:val="Lbjegyzetszveg"/>
      </w:pPr>
      <w:r>
        <w:tab/>
      </w:r>
      <w:r w:rsidR="00890876" w:rsidRPr="00BF7B0E">
        <w:rPr>
          <w:rStyle w:val="Lbjegyzet-hivatkozs"/>
        </w:rPr>
        <w:footnoteRef/>
      </w:r>
      <w:r>
        <w:tab/>
      </w:r>
      <w:r w:rsidR="00890876">
        <w:t xml:space="preserve">With </w:t>
      </w:r>
      <w:proofErr w:type="spellStart"/>
      <w:r w:rsidR="00890876">
        <w:t>Meletis</w:t>
      </w:r>
      <w:proofErr w:type="spellEnd"/>
      <w:r w:rsidR="00890876">
        <w:t xml:space="preserve"> </w:t>
      </w:r>
      <w:r w:rsidR="00890876">
        <w:fldChar w:fldCharType="begin"/>
      </w:r>
      <w:r w:rsidR="001301FB">
        <w:instrText xml:space="preserve"> ADDIN ZOTERO_ITEM CSL_CITATION {"citationID":"NWc3WC48","properties":{"formattedCitation":"(e.g. 2020a, 65; Meletis and D\\uc0\\u252{}rscheid 2022, 121)","plainCitation":"(e.g. 2020a, 65; Meletis and Dürscheid 2022, 121)","noteIndex":34},"citationItems":[{"id":25329,"uris":["http://zotero.org/groups/1633743/items/F5UMNY45"],"itemData":{"id":25329,"type":"book","collection-number":"3","collection-title":"Grapholinguistics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rsidR="00890876">
        <w:fldChar w:fldCharType="separate"/>
      </w:r>
      <w:r w:rsidR="001301FB" w:rsidRPr="001301FB">
        <w:rPr>
          <w:rFonts w:cs="Gentium Plus"/>
          <w:kern w:val="0"/>
          <w:szCs w:val="24"/>
        </w:rPr>
        <w:t>(e.g. 2020a, 65; Meletis and Dürscheid 2022, 121)</w:t>
      </w:r>
      <w:r w:rsidR="00890876">
        <w:fldChar w:fldCharType="end"/>
      </w:r>
      <w:r w:rsidR="00890876">
        <w:t>.</w:t>
      </w:r>
    </w:p>
  </w:footnote>
  <w:footnote w:id="37">
    <w:p w14:paraId="0FC93383" w14:textId="4B8DE32B" w:rsidR="00890876" w:rsidRDefault="00703381" w:rsidP="00890876">
      <w:pPr>
        <w:pStyle w:val="Lbjegyzetszveg"/>
      </w:pPr>
      <w:r>
        <w:tab/>
      </w:r>
      <w:r w:rsidR="00890876" w:rsidRPr="00BF7B0E">
        <w:rPr>
          <w:rStyle w:val="Lbjegyzet-hivatkozs"/>
        </w:rPr>
        <w:footnoteRef/>
      </w:r>
      <w:r>
        <w:tab/>
      </w:r>
      <w:r w:rsidR="00890876">
        <w:t xml:space="preserve">Strangely, </w:t>
      </w:r>
      <w:proofErr w:type="spellStart"/>
      <w:r w:rsidR="00890876">
        <w:t>Meletis</w:t>
      </w:r>
      <w:proofErr w:type="spellEnd"/>
      <w:r w:rsidR="00890876">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rsidR="00890876">
        <w:fldChar w:fldCharType="begin"/>
      </w:r>
      <w:r w:rsidR="00890876">
        <w:instrText xml:space="preserve"> NOTEREF _Ref198645199 \h </w:instrText>
      </w:r>
      <w:r w:rsidR="00890876">
        <w:fldChar w:fldCharType="separate"/>
      </w:r>
      <w:r w:rsidR="00EF050B">
        <w:t>27</w:t>
      </w:r>
      <w:r w:rsidR="00890876">
        <w:fldChar w:fldCharType="end"/>
      </w:r>
      <w:r w:rsidR="00890876">
        <w:t xml:space="preserve"> above). </w:t>
      </w:r>
      <w:r>
        <w:t xml:space="preserve">His </w:t>
      </w:r>
      <w:r w:rsidR="00890876">
        <w:t>insistence entails complicated (and, frankly, absurd) consequences which we prefer to avoid, such as that in the German writing system, &lt;c&gt; is not a grapheme while &lt;</w:t>
      </w:r>
      <w:proofErr w:type="spellStart"/>
      <w:r w:rsidR="00890876">
        <w:t>ch</w:t>
      </w:r>
      <w:proofErr w:type="spellEnd"/>
      <w:r w:rsidR="00890876">
        <w:t>&gt; is one, though &lt;</w:t>
      </w:r>
      <w:proofErr w:type="spellStart"/>
      <w:r w:rsidR="00890876">
        <w:t>sch</w:t>
      </w:r>
      <w:proofErr w:type="spellEnd"/>
      <w:r w:rsidR="00890876">
        <w:t xml:space="preserve">&gt; is not </w:t>
      </w:r>
      <w:r w:rsidR="00890876">
        <w:fldChar w:fldCharType="begin"/>
      </w:r>
      <w:r w:rsidR="001301FB">
        <w:instrText xml:space="preserve"> ADDIN ZOTERO_ITEM CSL_CITATION {"citationID":"pZKWPjGP","properties":{"formattedCitation":"(Meletis 2019, 36\\uc0\\u8211{}38)","plainCitation":"(Meletis 2019, 36–38)","noteIndex":35},"citationItems":[{"id":25400,"uris":["http://zotero.org/groups/1633743/items/SI8VKQ4J"],"itemData":{"id":25400,"type":"article-journal","abstract":"The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rsidR="00890876">
        <w:fldChar w:fldCharType="separate"/>
      </w:r>
      <w:r w:rsidR="001301FB" w:rsidRPr="001301FB">
        <w:rPr>
          <w:rFonts w:cs="Gentium Plus"/>
          <w:kern w:val="0"/>
          <w:szCs w:val="24"/>
        </w:rPr>
        <w:t>(Meletis 2019, 36–38)</w:t>
      </w:r>
      <w:r w:rsidR="00890876">
        <w:fldChar w:fldCharType="end"/>
      </w:r>
      <w:r w:rsidR="00890876">
        <w:t xml:space="preserve">. </w:t>
      </w:r>
    </w:p>
  </w:footnote>
  <w:footnote w:id="38">
    <w:p w14:paraId="34C9E4E8" w14:textId="7ADC2AE8" w:rsidR="00890876" w:rsidRDefault="00703381" w:rsidP="00890876">
      <w:pPr>
        <w:pStyle w:val="Lbjegyzetszveg"/>
      </w:pPr>
      <w:r>
        <w:tab/>
      </w:r>
      <w:r w:rsidR="00890876" w:rsidRPr="00BF7B0E">
        <w:rPr>
          <w:rStyle w:val="Lbjegyzet-hivatkozs"/>
        </w:rPr>
        <w:footnoteRef/>
      </w:r>
      <w:r>
        <w:tab/>
      </w:r>
      <w:r w:rsidR="00890876">
        <w:t xml:space="preserve">With </w:t>
      </w:r>
      <w:proofErr w:type="spellStart"/>
      <w:r w:rsidR="00890876">
        <w:t>Meletis</w:t>
      </w:r>
      <w:proofErr w:type="spellEnd"/>
      <w:r w:rsidR="00890876">
        <w:t xml:space="preserve"> </w:t>
      </w:r>
      <w:r w:rsidR="00890876">
        <w:fldChar w:fldCharType="begin"/>
      </w:r>
      <w:r w:rsidR="001301FB">
        <w:instrText xml:space="preserve"> ADDIN ZOTERO_ITEM CSL_CITATION {"citationID":"uKV9loZM","properties":{"formattedCitation":"(e.g. 2019, 41)","plainCitation":"(e.g. 2019, 41)","noteIndex":36},"citationItems":[{"id":25400,"uris":["http://zotero.org/groups/1633743/items/SI8VKQ4J"],"itemData":{"id":25400,"type":"article-journal","abstract":"The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rsidR="00890876">
        <w:fldChar w:fldCharType="separate"/>
      </w:r>
      <w:r w:rsidR="001301FB" w:rsidRPr="001301FB">
        <w:rPr>
          <w:rFonts w:cs="Gentium Plus"/>
        </w:rPr>
        <w:t>(e.g. 2019, 41)</w:t>
      </w:r>
      <w:r w:rsidR="00890876">
        <w:fldChar w:fldCharType="end"/>
      </w:r>
      <w:r w:rsidR="00890876">
        <w:t xml:space="preserve"> and Weingarten </w:t>
      </w:r>
      <w:r w:rsidR="00890876">
        <w:fldChar w:fldCharType="begin"/>
      </w:r>
      <w:r w:rsidR="001301FB">
        <w:instrText xml:space="preserve"> ADDIN ZOTERO_ITEM CSL_CITATION {"citationID":"iPHDJIT2","properties":{"formattedCitation":"(2013, 18)","plainCitation":"(2013, 18)","noteIndex":36},"citationItems":[{"id":26543,"uris":["http://zotero.org/groups/1633743/items/3JBU4L3M"],"itemData":{"id":26543,"type":"chapter","abstract":"The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rsidR="00890876">
        <w:fldChar w:fldCharType="separate"/>
      </w:r>
      <w:r w:rsidR="001301FB" w:rsidRPr="001301FB">
        <w:rPr>
          <w:rFonts w:cs="Gentium Plus"/>
        </w:rPr>
        <w:t>(2013, 18)</w:t>
      </w:r>
      <w:r w:rsidR="00890876">
        <w:fldChar w:fldCharType="end"/>
      </w:r>
      <w:r w:rsidR="00890876">
        <w:t xml:space="preserve">, contra Fedorova </w:t>
      </w:r>
      <w:r w:rsidR="00890876">
        <w:fldChar w:fldCharType="begin"/>
      </w:r>
      <w:r w:rsidR="001301FB">
        <w:instrText xml:space="preserve"> ADDIN ZOTERO_ITEM CSL_CITATION {"citationID":"domM0Bxc","properties":{"formattedCitation":"(2013, 50)","plainCitation":"(2013, 50)","noteIndex":36},"citationItems":[{"id":25463,"uris":["http://zotero.org/groups/1633743/items/I24PTKV2"],"itemData":{"id":25463,"type":"article-journal","abstract":"Abstract\n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rsidR="00890876">
        <w:fldChar w:fldCharType="separate"/>
      </w:r>
      <w:r w:rsidR="001301FB" w:rsidRPr="001301FB">
        <w:rPr>
          <w:rFonts w:cs="Gentium Plus"/>
        </w:rPr>
        <w:t>(2013, 50)</w:t>
      </w:r>
      <w:r w:rsidR="00890876">
        <w:fldChar w:fldCharType="end"/>
      </w:r>
      <w:r w:rsidR="00890876">
        <w:t>.</w:t>
      </w:r>
    </w:p>
  </w:footnote>
  <w:footnote w:id="39">
    <w:p w14:paraId="405F7A96" w14:textId="21FBD221" w:rsidR="00890876" w:rsidRDefault="00703381" w:rsidP="00890876">
      <w:pPr>
        <w:pStyle w:val="Lbjegyzetszveg"/>
      </w:pPr>
      <w:r>
        <w:tab/>
      </w:r>
      <w:r w:rsidR="00890876" w:rsidRPr="00BF7B0E">
        <w:rPr>
          <w:rStyle w:val="Lbjegyzet-hivatkozs"/>
        </w:rPr>
        <w:footnoteRef/>
      </w:r>
      <w:r>
        <w:tab/>
      </w:r>
      <w:r w:rsidR="00890876">
        <w:t xml:space="preserve">Incidentally, denying grapheme status to these components would obscure the pivotal difference between aksharic writing systems and syllabic ones, as reflected in the term </w:t>
      </w:r>
      <w:r w:rsidR="00890876">
        <w:rPr>
          <w:i/>
          <w:iCs/>
        </w:rPr>
        <w:t>alphasyllabary</w:t>
      </w:r>
      <w:r w:rsidR="00890876">
        <w:t>, which we consider inappropriate.</w:t>
      </w:r>
    </w:p>
  </w:footnote>
  <w:footnote w:id="40">
    <w:p w14:paraId="29EEB252" w14:textId="54D773C0" w:rsidR="00890876" w:rsidRDefault="00703381" w:rsidP="00890876">
      <w:pPr>
        <w:pStyle w:val="Lbjegyzetszveg"/>
      </w:pPr>
      <w:r>
        <w:tab/>
      </w:r>
      <w:r w:rsidR="00890876" w:rsidRPr="00BF7B0E">
        <w:rPr>
          <w:rStyle w:val="Lbjegyzet-hivatkozs"/>
        </w:rPr>
        <w:footnoteRef/>
      </w:r>
      <w:r>
        <w:tab/>
      </w:r>
      <w:r w:rsidR="00890876">
        <w:t xml:space="preserve">With Weingarten </w:t>
      </w:r>
      <w:r w:rsidR="00890876">
        <w:fldChar w:fldCharType="begin"/>
      </w:r>
      <w:r w:rsidR="001301FB">
        <w:instrText xml:space="preserve"> ADDIN ZOTERO_ITEM CSL_CITATION {"citationID":"FQ67dL0S","properties":{"formattedCitation":"(2013, 20)","plainCitation":"(2013, 20)","noteIndex":38},"citationItems":[{"id":26543,"uris":["http://zotero.org/groups/1633743/items/3JBU4L3M"],"itemData":{"id":26543,"type":"chapter","abstract":"The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rsidR="00890876">
        <w:fldChar w:fldCharType="separate"/>
      </w:r>
      <w:r w:rsidR="001301FB" w:rsidRPr="001301FB">
        <w:rPr>
          <w:rFonts w:cs="Gentium Plus"/>
        </w:rPr>
        <w:t>(2013, 20)</w:t>
      </w:r>
      <w:r w:rsidR="00890876">
        <w:fldChar w:fldCharType="end"/>
      </w:r>
      <w:r w:rsidR="00890876">
        <w:t xml:space="preserve">, contra </w:t>
      </w:r>
      <w:proofErr w:type="spellStart"/>
      <w:r w:rsidR="00890876">
        <w:t>Meletis</w:t>
      </w:r>
      <w:proofErr w:type="spellEnd"/>
      <w:r w:rsidR="00890876">
        <w:t xml:space="preserve"> </w:t>
      </w:r>
      <w:r w:rsidR="00890876">
        <w:fldChar w:fldCharType="begin"/>
      </w:r>
      <w:r w:rsidR="001301FB">
        <w:instrText xml:space="preserve"> ADDIN ZOTERO_ITEM CSL_CITATION {"citationID":"9RrrGrZu","properties":{"formattedCitation":"(e.g. 2019, 35)","plainCitation":"(e.g. 2019, 35)","noteIndex":38},"citationItems":[{"id":25400,"uris":["http://zotero.org/groups/1633743/items/SI8VKQ4J"],"itemData":{"id":25400,"type":"article-journal","abstract":"The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rsidR="00890876">
        <w:fldChar w:fldCharType="separate"/>
      </w:r>
      <w:r w:rsidR="001301FB" w:rsidRPr="001301FB">
        <w:rPr>
          <w:rFonts w:cs="Gentium Plus"/>
        </w:rPr>
        <w:t>(e.g. 2019, 35)</w:t>
      </w:r>
      <w:r w:rsidR="00890876">
        <w:fldChar w:fldCharType="end"/>
      </w:r>
      <w:r w:rsidR="00890876">
        <w:t>.</w:t>
      </w:r>
    </w:p>
  </w:footnote>
  <w:footnote w:id="41">
    <w:p w14:paraId="453BC7DC" w14:textId="0A1B182F" w:rsidR="00890876" w:rsidRDefault="00703381" w:rsidP="00890876">
      <w:pPr>
        <w:pStyle w:val="Lbjegyzetszveg"/>
      </w:pPr>
      <w:r>
        <w:tab/>
      </w:r>
      <w:r w:rsidR="00890876" w:rsidRPr="00BF7B0E">
        <w:rPr>
          <w:rStyle w:val="Lbjegyzet-hivatkozs"/>
        </w:rPr>
        <w:footnoteRef/>
      </w:r>
      <w:r>
        <w:tab/>
      </w:r>
      <w:r w:rsidR="00890876">
        <w:t xml:space="preserve">Largely in agreement with </w:t>
      </w:r>
      <w:proofErr w:type="spellStart"/>
      <w:r w:rsidR="00890876">
        <w:t>Meletis</w:t>
      </w:r>
      <w:proofErr w:type="spellEnd"/>
      <w:r w:rsidR="00890876">
        <w:t xml:space="preserve"> </w:t>
      </w:r>
      <w:r w:rsidR="00890876">
        <w:fldChar w:fldCharType="begin"/>
      </w:r>
      <w:r w:rsidR="001301FB">
        <w:instrText xml:space="preserve"> ADDIN ZOTERO_ITEM CSL_CITATION {"citationID":"cX4fmPRq","properties":{"formattedCitation":"(2019, 41, 45\\uc0\\u8211{}46 n. 32)","plainCitation":"(2019, 41, 45–46 n. 32)","noteIndex":39},"citationItems":[{"id":25400,"uris":["http://zotero.org/groups/1633743/items/SI8VKQ4J"],"itemData":{"id":25400,"type":"article-journal","abstract":"The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rsidR="00890876">
        <w:fldChar w:fldCharType="separate"/>
      </w:r>
      <w:r w:rsidR="001301FB" w:rsidRPr="001301FB">
        <w:rPr>
          <w:rFonts w:cs="Gentium Plus"/>
          <w:kern w:val="0"/>
          <w:szCs w:val="24"/>
        </w:rPr>
        <w:t>(2019, 41, 45–46 n. 32)</w:t>
      </w:r>
      <w:r w:rsidR="00890876">
        <w:fldChar w:fldCharType="end"/>
      </w:r>
      <w:r w:rsidR="00890876">
        <w:t>, who recognises such “graphetically non-segmentable clusters” as a challenge, but, in spite of his blanket requirement of visual isolability (</w:t>
      </w:r>
      <w:r w:rsidR="00890876" w:rsidRPr="0021714D">
        <w:t>ibid</w:t>
      </w:r>
      <w:r w:rsidR="00890876">
        <w:rPr>
          <w:i/>
          <w:iCs/>
        </w:rPr>
        <w:t>.</w:t>
      </w:r>
      <w:r w:rsidR="00890876">
        <w:t xml:space="preserve">, 35), his last word on them is that they correspond to sequences of individual graphemes in the same way as the more transparent complex </w:t>
      </w:r>
      <w:r w:rsidR="00890876" w:rsidRPr="00E66428">
        <w:rPr>
          <w:rStyle w:val="Foreign"/>
        </w:rPr>
        <w:t>akṣaras</w:t>
      </w:r>
      <w:r w:rsidR="00890876">
        <w:t>.</w:t>
      </w:r>
    </w:p>
  </w:footnote>
  <w:footnote w:id="42">
    <w:p w14:paraId="216F151F" w14:textId="4372E3EA" w:rsidR="00890876" w:rsidRDefault="00D401C1" w:rsidP="00890876">
      <w:pPr>
        <w:pStyle w:val="Lbjegyzetszveg"/>
      </w:pPr>
      <w:r>
        <w:tab/>
      </w:r>
      <w:r w:rsidR="00890876" w:rsidRPr="00BF7B0E">
        <w:rPr>
          <w:rStyle w:val="Lbjegyzet-hivatkozs"/>
        </w:rPr>
        <w:footnoteRef/>
      </w:r>
      <w:r>
        <w:tab/>
      </w:r>
      <w:r w:rsidR="00890876">
        <w:t xml:space="preserve">We deem this to be the key difference between aksharic systems and </w:t>
      </w:r>
      <w:r w:rsidR="00890876" w:rsidRPr="004F5345">
        <w:t>abjads</w:t>
      </w:r>
      <w:r w:rsidR="00890876">
        <w:t>.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3">
    <w:p w14:paraId="3D8A03B4" w14:textId="56564F62" w:rsidR="00890876" w:rsidRDefault="00D401C1" w:rsidP="00890876">
      <w:pPr>
        <w:pStyle w:val="Lbjegyzetszveg"/>
      </w:pPr>
      <w:r>
        <w:tab/>
      </w:r>
      <w:r w:rsidR="00890876" w:rsidRPr="00BF7B0E">
        <w:rPr>
          <w:rStyle w:val="Lbjegyzet-hivatkozs"/>
        </w:rPr>
        <w:footnoteRef/>
      </w:r>
      <w:r>
        <w:tab/>
      </w:r>
      <w:proofErr w:type="spellStart"/>
      <w:r w:rsidR="00890876">
        <w:t>Meletis</w:t>
      </w:r>
      <w:proofErr w:type="spellEnd"/>
      <w:r w:rsidR="00890876">
        <w:t xml:space="preserve"> </w:t>
      </w:r>
      <w:r w:rsidR="00890876">
        <w:fldChar w:fldCharType="begin"/>
      </w:r>
      <w:r w:rsidR="001301FB">
        <w:instrText xml:space="preserve"> ADDIN ZOTERO_ITEM CSL_CITATION {"citationID":"LnRx6zXG","properties":{"formattedCitation":"(e.g. 2020a, 100)","plainCitation":"(e.g. 2020a, 100)","noteIndex":41},"citationItems":[{"id":25329,"uris":["http://zotero.org/groups/1633743/items/F5UMNY45"],"itemData":{"id":25329,"type":"book","collection-number":"3","collection-title":"Grapholinguistics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rsidR="00890876">
        <w:fldChar w:fldCharType="separate"/>
      </w:r>
      <w:r w:rsidR="001301FB" w:rsidRPr="001301FB">
        <w:rPr>
          <w:rFonts w:cs="Gentium Plus"/>
        </w:rPr>
        <w:t>(e.g. 2020a, 100)</w:t>
      </w:r>
      <w:r w:rsidR="00890876">
        <w:fldChar w:fldCharType="end"/>
      </w:r>
      <w:r w:rsidR="00890876">
        <w:t xml:space="preserve"> explicitly denies grapheme status to the inherent vowel of aksharic systems, even though it seems to us to be a logical extension of his approach to graphetically non-segmentable grapheme clusters (q.v. note </w:t>
      </w:r>
      <w:r w:rsidR="00890876">
        <w:fldChar w:fldCharType="begin"/>
      </w:r>
      <w:r w:rsidR="00890876">
        <w:instrText xml:space="preserve"> NOTEREF _Ref198651090 \h </w:instrText>
      </w:r>
      <w:r w:rsidR="00890876">
        <w:fldChar w:fldCharType="separate"/>
      </w:r>
      <w:r w:rsidR="00EF050B">
        <w:t>40</w:t>
      </w:r>
      <w:r w:rsidR="00890876">
        <w:fldChar w:fldCharType="end"/>
      </w:r>
      <w:r w:rsidR="00890876">
        <w:t xml:space="preserve"> above). Moreover, </w:t>
      </w:r>
      <w:proofErr w:type="spellStart"/>
      <w:r w:rsidR="00890876">
        <w:t>Meletis</w:t>
      </w:r>
      <w:proofErr w:type="spellEnd"/>
      <w:r w:rsidR="00890876">
        <w:t xml:space="preserve"> and </w:t>
      </w:r>
      <w:proofErr w:type="spellStart"/>
      <w:r w:rsidR="00890876">
        <w:t>Dürscheid’s</w:t>
      </w:r>
      <w:proofErr w:type="spellEnd"/>
      <w:r w:rsidR="00890876">
        <w:t xml:space="preserve"> </w:t>
      </w:r>
      <w:r w:rsidR="00890876">
        <w:fldChar w:fldCharType="begin"/>
      </w:r>
      <w:r w:rsidR="001301FB">
        <w:instrText xml:space="preserve"> ADDIN ZOTERO_ITEM CSL_CITATION {"citationID":"Mt0geQgl","properties":{"formattedCitation":"(2022, 235\\uc0\\u8211{}36)","plainCitation":"(2022, 235–36)","noteIndex":41},"citationItems":[{"id":25331,"uris":["http://zotero.org/groups/1633743/items/2FRSBS2M"],"itemData":{"id":25331,"type":"book","abstract":"Grapholinguistics,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rsidR="00890876">
        <w:fldChar w:fldCharType="separate"/>
      </w:r>
      <w:r w:rsidR="001301FB" w:rsidRPr="001301FB">
        <w:rPr>
          <w:rFonts w:cs="Gentium Plus"/>
          <w:kern w:val="0"/>
          <w:szCs w:val="24"/>
        </w:rPr>
        <w:t>(2022, 235–36)</w:t>
      </w:r>
      <w:r w:rsidR="00890876">
        <w:fldChar w:fldCharType="end"/>
      </w:r>
      <w:r w:rsidR="00890876">
        <w:t xml:space="preserve"> discussion of the Cree writing system explicitly awards grapheme status to all vowels of this system, which are represented through the orientation of consonant signs, without any graphic addition whatsoever.</w:t>
      </w:r>
    </w:p>
  </w:footnote>
  <w:footnote w:id="44">
    <w:p w14:paraId="72BCE821" w14:textId="29806423" w:rsidR="00890876" w:rsidRDefault="00160915" w:rsidP="00890876">
      <w:pPr>
        <w:pStyle w:val="Lbjegyzetszveg"/>
      </w:pPr>
      <w:r>
        <w:tab/>
      </w:r>
      <w:r w:rsidR="00890876" w:rsidRPr="00BF7B0E">
        <w:rPr>
          <w:rStyle w:val="Lbjegyzet-hivatkozs"/>
        </w:rPr>
        <w:footnoteRef/>
      </w:r>
      <w:r>
        <w:tab/>
      </w:r>
      <w:r w:rsidR="00890876">
        <w:t xml:space="preserve">Ollett and Taylor </w:t>
      </w:r>
      <w:r w:rsidR="00890876">
        <w:fldChar w:fldCharType="begin"/>
      </w:r>
      <w:r w:rsidR="001301FB">
        <w:instrText xml:space="preserve"> ADDIN ZOTERO_ITEM CSL_CITATION {"citationID":"fqLezisj","properties":{"formattedCitation":"(forthcoming)","plainCitation":"(forthcoming)","noteIndex":42},"citationItems":[{"id":26745,"uris":["http://zotero.org/groups/1633743/items/95PFNJ4Q"],"itemData":{"id":26745,"type":"document","title":"Representing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rsidR="00890876">
        <w:fldChar w:fldCharType="separate"/>
      </w:r>
      <w:r w:rsidR="001301FB" w:rsidRPr="001301FB">
        <w:rPr>
          <w:rFonts w:cs="Gentium Plus"/>
        </w:rPr>
        <w:t>(forthcoming)</w:t>
      </w:r>
      <w:r w:rsidR="00890876">
        <w:fldChar w:fldCharType="end"/>
      </w:r>
      <w:r w:rsidR="00890876">
        <w:t xml:space="preserve"> do define a character in the same way as we do: as “an element of the writing system that can be used independently according to the logic of that writing system”.</w:t>
      </w:r>
    </w:p>
  </w:footnote>
  <w:footnote w:id="45">
    <w:p w14:paraId="54222EBA" w14:textId="542F3BD3" w:rsidR="00890876" w:rsidRDefault="00160915" w:rsidP="00890876">
      <w:pPr>
        <w:pStyle w:val="Lbjegyzetszveg"/>
      </w:pPr>
      <w:r>
        <w:tab/>
      </w:r>
      <w:r w:rsidR="00890876" w:rsidRPr="00BF7B0E">
        <w:rPr>
          <w:rStyle w:val="Lbjegyzet-hivatkozs"/>
        </w:rPr>
        <w:footnoteRef/>
      </w:r>
      <w:r>
        <w:tab/>
      </w:r>
      <w:r w:rsidR="00890876">
        <w:t xml:space="preserve">In Unicode, a character is an abstract element of the script defined as a “member of a set of elements used for the organization, control, or representation of textual data” </w:t>
      </w:r>
      <w:r w:rsidR="00890876">
        <w:fldChar w:fldCharType="begin"/>
      </w:r>
      <w:r w:rsidR="001301FB">
        <w:instrText xml:space="preserve"> ADDIN ZOTERO_ITEM CSL_CITATION {"citationID":"QfbZRzTZ","properties":{"formattedCitation":"(ISO/IEC 10646 2020, 2, \\uc0\\u167{}3.5)","plainCitation":"(ISO/IEC 10646 2020, 2, §3.5)","noteIndex":43},"citationItems":[{"id":25451,"uris":["http://zotero.org/groups/1633743/items/KZ5TRBQ3"],"itemData":{"id":25451,"type":"book","edition":"6","event-place":"Geneva","publisher":"ISO","publisher-place":"Geneva","title":"International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rsidR="00890876">
        <w:fldChar w:fldCharType="separate"/>
      </w:r>
      <w:r w:rsidR="001301FB" w:rsidRPr="001301FB">
        <w:rPr>
          <w:rFonts w:cs="Gentium Plus"/>
          <w:kern w:val="0"/>
          <w:szCs w:val="24"/>
        </w:rPr>
        <w:t>(ISO/IEC 10646 2020, 2, §3.5)</w:t>
      </w:r>
      <w:r w:rsidR="00890876">
        <w:fldChar w:fldCharType="end"/>
      </w:r>
      <w:r w:rsidR="00890876">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w:t>
      </w:r>
      <w:r>
        <w:t xml:space="preserve"> (actually, glyph, q.v. below)</w:t>
      </w:r>
      <w:r w:rsidR="00890876">
        <w:t xml:space="preserve"> </w:t>
      </w:r>
      <w:r>
        <w:t>|</w:t>
      </w:r>
      <w:r w:rsidR="00890876" w:rsidRPr="000D0902">
        <w:rPr>
          <w:rStyle w:val="ForeignDevanagariScript"/>
          <w:rFonts w:hint="cs"/>
          <w:cs/>
        </w:rPr>
        <w:t>क्त्र</w:t>
      </w:r>
      <w:r w:rsidRPr="00160915">
        <w:t>|</w:t>
      </w:r>
      <w:r w:rsidR="00890876" w:rsidRPr="000D0902">
        <w:t xml:space="preserve"> </w:t>
      </w:r>
      <w:r w:rsidR="000D0902" w:rsidRPr="000D0902">
        <w:t>&lt;</w:t>
      </w:r>
      <w:proofErr w:type="spellStart"/>
      <w:r w:rsidR="00890876" w:rsidRPr="000D0902">
        <w:t>ktra</w:t>
      </w:r>
      <w:proofErr w:type="spellEnd"/>
      <w:r w:rsidR="000D0902" w:rsidRPr="000D0902">
        <w:t>&gt;</w:t>
      </w:r>
      <w:r w:rsidR="00890876" w:rsidRPr="000D0902">
        <w:t xml:space="preserve"> </w:t>
      </w:r>
      <w:r w:rsidR="00890876">
        <w:t xml:space="preserve">is composed of six: one each for the graphemes &lt;k&gt;, &lt;t&gt;, &lt;r&gt; and &lt;a&gt;, plus two instances of the Unicode </w:t>
      </w:r>
      <w:r w:rsidR="00890876" w:rsidRPr="00E66428">
        <w:rPr>
          <w:rStyle w:val="Foreign"/>
        </w:rPr>
        <w:t>virāma</w:t>
      </w:r>
      <w:r w:rsidR="00890876">
        <w:t xml:space="preserve"> control character (one each after the first two consonants).</w:t>
      </w:r>
    </w:p>
  </w:footnote>
  <w:footnote w:id="46">
    <w:p w14:paraId="3E676F69" w14:textId="3610E54A" w:rsidR="00890876" w:rsidRPr="00A75EF0" w:rsidRDefault="00160915" w:rsidP="00890876">
      <w:pPr>
        <w:pStyle w:val="Lbjegyzetszveg"/>
      </w:pPr>
      <w:r>
        <w:tab/>
      </w:r>
      <w:r w:rsidR="00890876" w:rsidRPr="00BF7B0E">
        <w:rPr>
          <w:rStyle w:val="Lbjegyzet-hivatkozs"/>
        </w:rPr>
        <w:footnoteRef/>
      </w:r>
      <w:r>
        <w:tab/>
      </w:r>
      <w:r w:rsidR="00890876">
        <w:t xml:space="preserve">Neither </w:t>
      </w:r>
      <w:proofErr w:type="spellStart"/>
      <w:r w:rsidR="00890876">
        <w:t>Coulmas</w:t>
      </w:r>
      <w:proofErr w:type="spellEnd"/>
      <w:r w:rsidR="00890876">
        <w:t xml:space="preserve"> </w:t>
      </w:r>
      <w:r w:rsidR="00890876">
        <w:fldChar w:fldCharType="begin"/>
      </w:r>
      <w:r w:rsidR="001301FB">
        <w:instrText xml:space="preserve"> ADDIN ZOTERO_ITEM CSL_CITATION {"citationID":"TYfrZ25E","properties":{"formattedCitation":"(2003)","plainCitation":"(2003)","noteIndex":44},"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rsidR="00890876">
        <w:fldChar w:fldCharType="separate"/>
      </w:r>
      <w:r w:rsidR="001301FB" w:rsidRPr="001301FB">
        <w:rPr>
          <w:rFonts w:cs="Gentium Plus"/>
        </w:rPr>
        <w:t>(2003)</w:t>
      </w:r>
      <w:r w:rsidR="00890876">
        <w:fldChar w:fldCharType="end"/>
      </w:r>
      <w:r w:rsidR="00890876">
        <w:t xml:space="preserve">, nor </w:t>
      </w:r>
      <w:proofErr w:type="spellStart"/>
      <w:r w:rsidR="00890876">
        <w:t>Meletis</w:t>
      </w:r>
      <w:proofErr w:type="spellEnd"/>
      <w:r w:rsidR="00890876">
        <w:t xml:space="preserve"> and </w:t>
      </w:r>
      <w:proofErr w:type="spellStart"/>
      <w:r w:rsidR="00890876">
        <w:t>Dürscheid</w:t>
      </w:r>
      <w:proofErr w:type="spellEnd"/>
      <w:r w:rsidR="00890876">
        <w:t xml:space="preserve"> </w:t>
      </w:r>
      <w:r w:rsidR="00890876">
        <w:fldChar w:fldCharType="begin"/>
      </w:r>
      <w:r w:rsidR="001301FB">
        <w:instrText xml:space="preserve"> ADDIN ZOTERO_ITEM CSL_CITATION {"citationID":"bMCDz8Sw","properties":{"formattedCitation":"(2022)","plainCitation":"(2022)","noteIndex":44},"citationItems":[{"id":25331,"uris":["http://zotero.org/groups/1633743/items/2FRSBS2M"],"itemData":{"id":25331,"type":"book","abstract":"Grapholinguistics,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rsidR="00890876">
        <w:fldChar w:fldCharType="separate"/>
      </w:r>
      <w:r w:rsidR="001301FB" w:rsidRPr="001301FB">
        <w:rPr>
          <w:rFonts w:cs="Gentium Plus"/>
        </w:rPr>
        <w:t>(2022)</w:t>
      </w:r>
      <w:r w:rsidR="00890876">
        <w:fldChar w:fldCharType="end"/>
      </w:r>
      <w:r w:rsidR="00890876">
        <w:t xml:space="preserve"> define ‘character’ or employ it in a technical sense. Wellisch </w:t>
      </w:r>
      <w:r w:rsidR="00890876">
        <w:fldChar w:fldCharType="begin"/>
      </w:r>
      <w:r w:rsidR="001301FB">
        <w:instrText xml:space="preserve"> ADDIN ZOTERO_ITEM CSL_CITATION {"citationID":"e7k6IpAJ","properties":{"formattedCitation":"(1978, 16)","plainCitation":"(1978, 16)","noteIndex":44},"citationItems":[{"id":1550,"uris":["http://zotero.org/users/2534519/items/WS2NPWQZ"],"itemData":{"id":1550,"type":"book","abstract":"\"A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rsidR="00890876">
        <w:fldChar w:fldCharType="separate"/>
      </w:r>
      <w:r w:rsidR="001301FB" w:rsidRPr="001301FB">
        <w:rPr>
          <w:rFonts w:cs="Gentium Plus"/>
        </w:rPr>
        <w:t>(1978, 16)</w:t>
      </w:r>
      <w:r w:rsidR="00890876">
        <w:fldChar w:fldCharType="end"/>
      </w:r>
      <w:r w:rsidR="00890876">
        <w:t xml:space="preserve"> defines it in a way vaguely resembling our definition of the grapheme. Neef’s </w:t>
      </w:r>
      <w:r w:rsidR="00890876">
        <w:fldChar w:fldCharType="begin"/>
      </w:r>
      <w:r w:rsidR="001301FB">
        <w:instrText xml:space="preserve"> ADDIN ZOTERO_ITEM CSL_CITATION {"citationID":"PiPC92lD","properties":{"formattedCitation":"(2015, 711)","plainCitation":"(2015, 711)","noteIndex":44},"citationItems":[{"id":25465,"uris":["http://zotero.org/groups/1633743/items/QQH4JU5N"],"itemData":{"id":25465,"type":"article-journal","container-title":"Open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rsidR="00890876">
        <w:fldChar w:fldCharType="separate"/>
      </w:r>
      <w:r w:rsidR="001301FB" w:rsidRPr="001301FB">
        <w:rPr>
          <w:rFonts w:cs="Gentium Plus"/>
        </w:rPr>
        <w:t>(2015, 711)</w:t>
      </w:r>
      <w:r w:rsidR="00890876">
        <w:fldChar w:fldCharType="end"/>
      </w:r>
      <w:r w:rsidR="00890876">
        <w:t xml:space="preserve"> treatment of the character seems to encompass both our grapheme (a term Neef avoids) and our character. Iyengar </w:t>
      </w:r>
      <w:r w:rsidR="00890876">
        <w:fldChar w:fldCharType="begin"/>
      </w:r>
      <w:r w:rsidR="001301FB">
        <w:instrText xml:space="preserve"> ADDIN ZOTERO_ITEM CSL_CITATION {"citationID":"0dxIHKM3","properties":{"formattedCitation":"(2024)","plainCitation":"(2024)","noteIndex":44},"citationItems":[{"id":26845,"uris":["http://zotero.org/groups/1633743/items/TFDXQGCY"],"itemData":{"id":26845,"type":"paper-conference","abstract":"&lt;p&gt;The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rsidR="00890876">
        <w:fldChar w:fldCharType="separate"/>
      </w:r>
      <w:r w:rsidR="001301FB" w:rsidRPr="001301FB">
        <w:rPr>
          <w:rFonts w:cs="Gentium Plus"/>
        </w:rPr>
        <w:t>(2024)</w:t>
      </w:r>
      <w:r w:rsidR="00890876">
        <w:fldChar w:fldCharType="end"/>
      </w:r>
      <w:r w:rsidR="00890876">
        <w:t xml:space="preserve">, while rejecting the notion of the grapheme, argues at length that Indic </w:t>
      </w:r>
      <w:r w:rsidR="00890876" w:rsidRPr="00E66428">
        <w:rPr>
          <w:rStyle w:val="Foreign"/>
        </w:rPr>
        <w:t>akṣaras</w:t>
      </w:r>
      <w:r w:rsidR="00890876">
        <w:t xml:space="preserve"> are segments determined on a graphetic, and not phonological, basis. This is wholly compatible with our approach, in which ‘character’ is a graphetically determined segment in any writing system, while </w:t>
      </w:r>
      <w:r w:rsidR="00890876" w:rsidRPr="00A75EF0">
        <w:rPr>
          <w:rStyle w:val="Foreign"/>
        </w:rPr>
        <w:t>akṣara</w:t>
      </w:r>
      <w:r w:rsidR="00890876">
        <w:t xml:space="preserve"> is the specific term for a character of an aksharic system.</w:t>
      </w:r>
    </w:p>
  </w:footnote>
  <w:footnote w:id="47">
    <w:p w14:paraId="2129E0D2" w14:textId="6B1C99C1" w:rsidR="00890876" w:rsidRDefault="00AA6160" w:rsidP="00AA6160">
      <w:pPr>
        <w:pStyle w:val="Lbjegyzetszveg"/>
      </w:pPr>
      <w:r>
        <w:tab/>
      </w:r>
      <w:r w:rsidR="00890876" w:rsidRPr="00BF7B0E">
        <w:rPr>
          <w:rStyle w:val="Lbjegyzet-hivatkozs"/>
        </w:rPr>
        <w:footnoteRef/>
      </w:r>
      <w:r>
        <w:tab/>
      </w:r>
      <w:r w:rsidR="00160915">
        <w:t>The</w:t>
      </w:r>
      <w:r w:rsidR="00160915">
        <w:t xml:space="preserve"> typographic</w:t>
      </w:r>
      <w:r w:rsidR="00160915">
        <w:t xml:space="preserve"> ligatures of Roman writing systems (e.g. |</w:t>
      </w:r>
      <w:r w:rsidR="00160915">
        <w:rPr>
          <w:rFonts w:ascii="Cardo" w:hAnsi="Cardo"/>
        </w:rPr>
        <w:t>ﬁ</w:t>
      </w:r>
      <w:r w:rsidR="00160915">
        <w:t>| and |</w:t>
      </w:r>
      <w:r w:rsidR="00160915">
        <w:rPr>
          <w:rFonts w:ascii="Cardo" w:hAnsi="Cardo"/>
        </w:rPr>
        <w:t>ﬃ</w:t>
      </w:r>
      <w:r w:rsidR="00160915">
        <w:t xml:space="preserve">|) </w:t>
      </w:r>
      <w:r>
        <w:t xml:space="preserve">are in our opinion better understood as character sequences which manifest in a particular form (see also note </w:t>
      </w:r>
      <w:r>
        <w:fldChar w:fldCharType="begin"/>
      </w:r>
      <w:r>
        <w:instrText xml:space="preserve"> NOTEREF _Ref199772349 \h </w:instrText>
      </w:r>
      <w:r>
        <w:fldChar w:fldCharType="separate"/>
      </w:r>
      <w:r>
        <w:t>69</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48">
    <w:p w14:paraId="5EA28B50" w14:textId="2DF70E16" w:rsidR="00890876" w:rsidRDefault="00AA6160" w:rsidP="00890876">
      <w:pPr>
        <w:pStyle w:val="Lbjegyzetszveg"/>
      </w:pPr>
      <w:r>
        <w:tab/>
      </w:r>
      <w:r w:rsidR="00890876" w:rsidRPr="00BF7B0E">
        <w:rPr>
          <w:rStyle w:val="Lbjegyzet-hivatkozs"/>
        </w:rPr>
        <w:footnoteRef/>
      </w:r>
      <w:r>
        <w:tab/>
      </w:r>
      <w:r w:rsidR="00890876">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rsidR="00890876">
        <w:t>morphographic</w:t>
      </w:r>
      <w:proofErr w:type="spellEnd"/>
      <w:r w:rsidR="00890876">
        <w:t xml:space="preserve"> systems.</w:t>
      </w:r>
    </w:p>
  </w:footnote>
  <w:footnote w:id="49">
    <w:p w14:paraId="1CC770A7" w14:textId="5FD77E43" w:rsidR="00890876" w:rsidRDefault="00C961D8" w:rsidP="00890876">
      <w:pPr>
        <w:pStyle w:val="Lbjegyzetszveg"/>
      </w:pPr>
      <w:r>
        <w:tab/>
      </w:r>
      <w:r w:rsidR="00890876" w:rsidRPr="00BF7B0E">
        <w:rPr>
          <w:rStyle w:val="Lbjegyzet-hivatkozs"/>
        </w:rPr>
        <w:footnoteRef/>
      </w:r>
      <w:r>
        <w:tab/>
      </w:r>
      <w:r w:rsidR="00890876">
        <w:t xml:space="preserve">The Unicode definition of a ‘graphic symbol’ as the “visual representation of a graphic character or of a composite sequence” </w:t>
      </w:r>
      <w:r w:rsidR="00890876">
        <w:fldChar w:fldCharType="begin"/>
      </w:r>
      <w:r w:rsidR="001301FB">
        <w:instrText xml:space="preserve"> ADDIN ZOTERO_ITEM CSL_CITATION {"citationID":"a9VFqbKW","properties":{"formattedCitation":"(ISO/IEC 10646 2020, 5, \\uc0\\u167{}3.29)","plainCitation":"(ISO/IEC 10646 2020, 5, §3.29)","noteIndex":47},"citationItems":[{"id":25451,"uris":["http://zotero.org/groups/1633743/items/KZ5TRBQ3"],"itemData":{"id":25451,"type":"book","edition":"6","event-place":"Geneva","publisher":"ISO","publisher-place":"Geneva","title":"International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rsidR="00890876">
        <w:fldChar w:fldCharType="separate"/>
      </w:r>
      <w:r w:rsidR="001301FB" w:rsidRPr="001301FB">
        <w:rPr>
          <w:rFonts w:cs="Gentium Plus"/>
          <w:kern w:val="0"/>
          <w:szCs w:val="24"/>
        </w:rPr>
        <w:t>(ISO/IEC 10646 2020, 5, §3.29)</w:t>
      </w:r>
      <w:r w:rsidR="00890876">
        <w:fldChar w:fldCharType="end"/>
      </w:r>
      <w:r w:rsidR="00890876">
        <w:t xml:space="preserve"> appears to be identical to our ‘graphic sign’.</w:t>
      </w:r>
    </w:p>
  </w:footnote>
  <w:footnote w:id="50">
    <w:p w14:paraId="2A39826C" w14:textId="0D0BDA91" w:rsidR="00890876" w:rsidRPr="000D43E9" w:rsidRDefault="00C961D8" w:rsidP="00890876">
      <w:pPr>
        <w:pStyle w:val="Lbjegyzetszveg"/>
      </w:pPr>
      <w:r>
        <w:tab/>
      </w:r>
      <w:r w:rsidR="00890876" w:rsidRPr="00BF7B0E">
        <w:rPr>
          <w:rStyle w:val="Lbjegyzet-hivatkozs"/>
        </w:rPr>
        <w:footnoteRef/>
      </w:r>
      <w:r>
        <w:tab/>
      </w:r>
      <w:r w:rsidR="00890876">
        <w:t xml:space="preserve">Iyengar </w:t>
      </w:r>
      <w:r w:rsidR="00890876">
        <w:fldChar w:fldCharType="begin"/>
      </w:r>
      <w:r w:rsidR="001301FB">
        <w:instrText xml:space="preserve"> ADDIN ZOTERO_ITEM CSL_CITATION {"citationID":"Ih6LDRzL","properties":{"formattedCitation":"(2024, 420)","plainCitation":"(2024, 420)","noteIndex":48},"citationItems":[{"id":26845,"uris":["http://zotero.org/groups/1633743/items/TFDXQGCY"],"itemData":{"id":26845,"type":"paper-conference","abstract":"&lt;p&gt;The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rsidR="00890876">
        <w:fldChar w:fldCharType="separate"/>
      </w:r>
      <w:r w:rsidR="001301FB" w:rsidRPr="001301FB">
        <w:rPr>
          <w:rFonts w:cs="Gentium Plus"/>
        </w:rPr>
        <w:t>(2024, 420)</w:t>
      </w:r>
      <w:r w:rsidR="00890876">
        <w:fldChar w:fldCharType="end"/>
      </w:r>
      <w:r w:rsidR="00890876">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sidR="00890876" w:rsidRPr="00E66428">
        <w:rPr>
          <w:rStyle w:val="Foreign"/>
        </w:rPr>
        <w:t>akṣara</w:t>
      </w:r>
      <w:r w:rsidR="00890876">
        <w:t xml:space="preserve"> instead, since he is concerned only with aksharic systems). According to </w:t>
      </w:r>
      <w:proofErr w:type="spellStart"/>
      <w:r w:rsidR="00890876">
        <w:t>Meletis</w:t>
      </w:r>
      <w:proofErr w:type="spellEnd"/>
      <w:r w:rsidR="00890876">
        <w:t xml:space="preserve"> </w:t>
      </w:r>
      <w:r w:rsidR="00890876">
        <w:fldChar w:fldCharType="begin"/>
      </w:r>
      <w:r w:rsidR="001301FB">
        <w:instrText xml:space="preserve"> ADDIN ZOTERO_ITEM CSL_CITATION {"citationID":"T9pzJJQv","properties":{"formattedCitation":"(2020a, 46, n. 57)","plainCitation":"(2020a, 46, n. 57)","noteIndex":48},"citationItems":[{"id":25329,"uris":["http://zotero.org/groups/1633743/items/F5UMNY45"],"itemData":{"id":25329,"type":"book","collection-number":"3","collection-title":"Grapholinguistics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rsidR="00890876">
        <w:fldChar w:fldCharType="separate"/>
      </w:r>
      <w:r w:rsidR="001301FB" w:rsidRPr="001301FB">
        <w:rPr>
          <w:rFonts w:cs="Gentium Plus"/>
        </w:rPr>
        <w:t>(2020a, 46, n. 57)</w:t>
      </w:r>
      <w:r w:rsidR="00890876">
        <w:fldChar w:fldCharType="end"/>
      </w:r>
      <w:r w:rsidR="00890876">
        <w:t xml:space="preserve">, ‘graph’ and ‘glyph’ can be considered synonyms. Neef </w:t>
      </w:r>
      <w:r w:rsidR="00890876">
        <w:fldChar w:fldCharType="begin"/>
      </w:r>
      <w:r w:rsidR="001301FB">
        <w:instrText xml:space="preserve"> ADDIN ZOTERO_ITEM CSL_CITATION {"citationID":"JSlW1ZiM","properties":{"formattedCitation":"(2015,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rsidR="00890876">
        <w:fldChar w:fldCharType="separate"/>
      </w:r>
      <w:r w:rsidR="001301FB" w:rsidRPr="001301FB">
        <w:rPr>
          <w:rFonts w:cs="Gentium Plus"/>
        </w:rPr>
        <w:t>(2015, 711)</w:t>
      </w:r>
      <w:r w:rsidR="00890876">
        <w:fldChar w:fldCharType="end"/>
      </w:r>
      <w:r w:rsidR="00890876">
        <w:t xml:space="preserve"> uses ‘glyph’ in a sense that seems to cover both our graph and our glyph, and does not use the former term, while </w:t>
      </w:r>
      <w:proofErr w:type="spellStart"/>
      <w:r w:rsidR="00890876">
        <w:t>Coulmas</w:t>
      </w:r>
      <w:proofErr w:type="spellEnd"/>
      <w:r w:rsidR="00890876">
        <w:t xml:space="preserve"> </w:t>
      </w:r>
      <w:r w:rsidR="00890876">
        <w:fldChar w:fldCharType="begin"/>
      </w:r>
      <w:r w:rsidR="001301FB">
        <w:instrText xml:space="preserve"> ADDIN ZOTERO_ITEM CSL_CITATION {"citationID":"Ta6aPIp7","properties":{"formattedCitation":"(2006, 173\\uc0\\u8211{}74, s.v.)","plainCitation":"(2006, 173–74, s.v.)","noteIndex":48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rsidR="00890876">
        <w:fldChar w:fldCharType="separate"/>
      </w:r>
      <w:r w:rsidR="001301FB" w:rsidRPr="001301FB">
        <w:rPr>
          <w:rFonts w:cs="Gentium Plus"/>
          <w:kern w:val="0"/>
          <w:szCs w:val="24"/>
        </w:rPr>
        <w:t>(2006, 173–74, s.v.)</w:t>
      </w:r>
      <w:r w:rsidR="00890876">
        <w:fldChar w:fldCharType="end"/>
      </w:r>
      <w:r w:rsidR="00890876">
        <w:t xml:space="preserve"> defines a graph much as we define a glyph, and all he has to say about ‘glyph’ </w:t>
      </w:r>
      <w:r w:rsidR="00890876">
        <w:fldChar w:fldCharType="begin"/>
      </w:r>
      <w:r w:rsidR="001301FB">
        <w:instrText xml:space="preserve"> ADDIN ZOTERO_ITEM CSL_CITATION {"citationID":"uRPAJSxg","properties":{"formattedCitation":"(2006, 168, s.v.)","plainCitation":"(2006, 168, s.v.)","noteIndex":48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rsidR="00890876">
        <w:fldChar w:fldCharType="separate"/>
      </w:r>
      <w:r w:rsidR="001301FB" w:rsidRPr="001301FB">
        <w:rPr>
          <w:rFonts w:cs="Gentium Plus"/>
        </w:rPr>
        <w:t>(2006, 168, s.v.)</w:t>
      </w:r>
      <w:r w:rsidR="00890876">
        <w:fldChar w:fldCharType="end"/>
      </w:r>
      <w:r w:rsidR="00890876">
        <w:t xml:space="preserve"> is that the term has been “used in the description of writing systems whose units were not well understood”, such as Mayan, where it is a “collective designation that can refer to a logogram, a phonetic sign or a compound sign”.</w:t>
      </w:r>
    </w:p>
  </w:footnote>
  <w:footnote w:id="51">
    <w:p w14:paraId="7B4D3535" w14:textId="3E6E167E" w:rsidR="00890876" w:rsidRDefault="00A27D95" w:rsidP="00890876">
      <w:pPr>
        <w:pStyle w:val="Lbjegyzetszveg"/>
      </w:pPr>
      <w:r>
        <w:tab/>
      </w:r>
      <w:r w:rsidR="00890876" w:rsidRPr="00BF7B0E">
        <w:rPr>
          <w:rStyle w:val="Lbjegyzet-hivatkozs"/>
        </w:rPr>
        <w:footnoteRef/>
      </w:r>
      <w:r>
        <w:tab/>
      </w:r>
      <w:proofErr w:type="spellStart"/>
      <w:r w:rsidR="00890876">
        <w:t>Coulmas</w:t>
      </w:r>
      <w:proofErr w:type="spellEnd"/>
      <w:r w:rsidR="00890876">
        <w:t xml:space="preserve"> </w:t>
      </w:r>
      <w:r w:rsidR="00890876">
        <w:fldChar w:fldCharType="begin"/>
      </w:r>
      <w:r w:rsidR="001301FB">
        <w:instrText xml:space="preserve"> ADDIN ZOTERO_ITEM CSL_CITATION {"citationID":"0vLGNdvr","properties":{"formattedCitation":"(2006, 129, s.v. digraph 1)","plainCitation":"(2006, 129, s.v. digraph 1)","noteIndex":49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rsidR="00890876">
        <w:fldChar w:fldCharType="separate"/>
      </w:r>
      <w:r w:rsidR="001301FB" w:rsidRPr="001301FB">
        <w:rPr>
          <w:rFonts w:cs="Gentium Plus"/>
        </w:rPr>
        <w:t>(2006, 129, s.v. digraph 1)</w:t>
      </w:r>
      <w:r w:rsidR="00890876">
        <w:fldChar w:fldCharType="end"/>
      </w:r>
      <w:r w:rsidR="00890876">
        <w:t xml:space="preserve"> asserts that polygraphs are graphemes in their own right. </w:t>
      </w:r>
      <w:proofErr w:type="spellStart"/>
      <w:r w:rsidR="00890876">
        <w:t>Meletis</w:t>
      </w:r>
      <w:proofErr w:type="spellEnd"/>
      <w:r w:rsidR="00890876">
        <w:t xml:space="preserve"> and </w:t>
      </w:r>
      <w:proofErr w:type="spellStart"/>
      <w:r w:rsidR="00890876">
        <w:t>Dürscheid</w:t>
      </w:r>
      <w:proofErr w:type="spellEnd"/>
      <w:r w:rsidR="00890876">
        <w:t xml:space="preserve"> (2022, 128–29) classify certain polygraphs as “complex graphemes” (cf. note </w:t>
      </w:r>
      <w:r w:rsidR="00890876">
        <w:fldChar w:fldCharType="begin"/>
      </w:r>
      <w:r w:rsidR="00890876">
        <w:instrText xml:space="preserve"> NOTEREF _Ref198645319 \h </w:instrText>
      </w:r>
      <w:r w:rsidR="00890876">
        <w:fldChar w:fldCharType="separate"/>
      </w:r>
      <w:r w:rsidR="00EF050B">
        <w:t>36</w:t>
      </w:r>
      <w:r w:rsidR="00890876">
        <w:fldChar w:fldCharType="end"/>
      </w:r>
      <w:r w:rsidR="00890876">
        <w:t>), but deny grapheme status to most. By our definitions, a polygraph always involves more than one individual grapheme, which may or may not manifest as separate characters.</w:t>
      </w:r>
    </w:p>
  </w:footnote>
  <w:footnote w:id="52">
    <w:p w14:paraId="5BFF3980" w14:textId="589843A6" w:rsidR="00890876" w:rsidRDefault="00A27D95" w:rsidP="00890876">
      <w:pPr>
        <w:pStyle w:val="Lbjegyzetszveg"/>
      </w:pPr>
      <w:r>
        <w:tab/>
      </w:r>
      <w:r w:rsidR="00890876" w:rsidRPr="00BF7B0E">
        <w:rPr>
          <w:rStyle w:val="Lbjegyzet-hivatkozs"/>
        </w:rPr>
        <w:footnoteRef/>
      </w:r>
      <w:r>
        <w:tab/>
      </w:r>
      <w:r w:rsidR="00890876">
        <w:t>Examples can, however, be found even in the Indic system, such as the use of the combination &lt;</w:t>
      </w:r>
      <w:proofErr w:type="spellStart"/>
      <w:r w:rsidR="00890876">
        <w:t>ys</w:t>
      </w:r>
      <w:proofErr w:type="spellEnd"/>
      <w:r w:rsidR="00890876">
        <w:t>&gt; in some North Indian scripts of the first millennium CE to represent the phoneme /z/, which does not occur in Sanskrit; the use of |</w:t>
      </w:r>
      <w:r w:rsidR="00890876" w:rsidRPr="000D0902">
        <w:rPr>
          <w:rStyle w:val="ForeignDevanagariScript"/>
          <w:rFonts w:hint="cs"/>
          <w:cs/>
        </w:rPr>
        <w:t>ळ्ह</w:t>
      </w:r>
      <w:r w:rsidR="00890876">
        <w:t>| for [</w:t>
      </w:r>
      <w:proofErr w:type="spellStart"/>
      <w:r w:rsidR="00890876">
        <w:t>ḷh</w:t>
      </w:r>
      <w:proofErr w:type="spellEnd"/>
      <w:r w:rsidR="00890876">
        <w:t>], a Vedic allophone of /</w:t>
      </w:r>
      <w:proofErr w:type="spellStart"/>
      <w:r w:rsidR="00890876">
        <w:t>ḍh</w:t>
      </w:r>
      <w:proofErr w:type="spellEnd"/>
      <w:r w:rsidR="00890876">
        <w:t>/; or, arguably, the simultaneous use of the dependent vowels &lt;</w:t>
      </w:r>
      <w:proofErr w:type="spellStart"/>
      <w:r w:rsidR="00890876">
        <w:t>ui</w:t>
      </w:r>
      <w:proofErr w:type="spellEnd"/>
      <w:r w:rsidR="00890876">
        <w:t>&gt; in Khmer, Burmese and Mon to represent a vowel phoneme alien to Sanskrit.</w:t>
      </w:r>
    </w:p>
  </w:footnote>
  <w:footnote w:id="53">
    <w:p w14:paraId="694DB818" w14:textId="0BEB4022" w:rsidR="00890876" w:rsidRDefault="00254111" w:rsidP="00890876">
      <w:pPr>
        <w:pStyle w:val="Lbjegyzetszveg"/>
      </w:pPr>
      <w:r>
        <w:tab/>
      </w:r>
      <w:r w:rsidR="00890876" w:rsidRPr="00BF7B0E">
        <w:rPr>
          <w:rStyle w:val="Lbjegyzet-hivatkozs"/>
        </w:rPr>
        <w:footnoteRef/>
      </w:r>
      <w:r>
        <w:tab/>
      </w:r>
      <w:r w:rsidR="00890876">
        <w:t xml:space="preserve">The concept of ‘glyph component’ is thus not applicable to glyphs such as </w:t>
      </w:r>
      <w:r w:rsidR="00890876">
        <w:rPr>
          <w:lang w:bidi="sa-IN"/>
        </w:rPr>
        <w:t>|</w:t>
      </w:r>
      <w:r w:rsidR="00890876" w:rsidRPr="000D0902">
        <w:rPr>
          <w:rStyle w:val="ForeignDevanagariScript"/>
          <w:rFonts w:hint="eastAsia"/>
          <w:cs/>
        </w:rPr>
        <w:t>क्ष</w:t>
      </w:r>
      <w:r w:rsidR="00890876">
        <w:t>|, where no discernible components correspond to the graphemes constituting the character.</w:t>
      </w:r>
    </w:p>
  </w:footnote>
  <w:footnote w:id="54">
    <w:p w14:paraId="659C4D54" w14:textId="0FEB8317" w:rsidR="00890876" w:rsidRDefault="00254111" w:rsidP="00890876">
      <w:pPr>
        <w:pStyle w:val="Lbjegyzetszveg"/>
      </w:pPr>
      <w:r>
        <w:tab/>
      </w:r>
      <w:r w:rsidR="00890876" w:rsidRPr="00BF7B0E">
        <w:rPr>
          <w:rStyle w:val="Lbjegyzet-hivatkozs"/>
        </w:rPr>
        <w:footnoteRef/>
      </w:r>
      <w:r>
        <w:tab/>
      </w:r>
      <w:proofErr w:type="spellStart"/>
      <w:r w:rsidR="00890876">
        <w:t>Meletis</w:t>
      </w:r>
      <w:proofErr w:type="spellEnd"/>
      <w:r w:rsidR="00890876">
        <w:t xml:space="preserve"> </w:t>
      </w:r>
      <w:r w:rsidR="00890876">
        <w:fldChar w:fldCharType="begin"/>
      </w:r>
      <w:r w:rsidR="001301FB">
        <w:instrText xml:space="preserve"> ADDIN ZOTERO_ITEM CSL_CITATION {"citationID":"tjBMdSlc","properties":{"formattedCitation":"(2020a, 100)","plainCitation":"(2020a, 100)","noteIndex":52},"citationItems":[{"id":25329,"uris":["http://zotero.org/groups/1633743/items/F5UMNY45"],"itemData":{"id":25329,"type":"book","collection-number":"3","collection-title":"Grapholinguistics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rsidR="00890876">
        <w:fldChar w:fldCharType="separate"/>
      </w:r>
      <w:r w:rsidR="001301FB" w:rsidRPr="001301FB">
        <w:rPr>
          <w:rFonts w:cs="Gentium Plus"/>
        </w:rPr>
        <w:t>(2020a, 100)</w:t>
      </w:r>
      <w:r w:rsidR="00890876">
        <w:fldChar w:fldCharType="end"/>
      </w:r>
      <w:r w:rsidR="00890876">
        <w:t xml:space="preserve"> simply describes the corresponding graphemes as graphetically subsegmental and dependent or bound, while Weingarten </w:t>
      </w:r>
      <w:r w:rsidR="00890876">
        <w:fldChar w:fldCharType="begin"/>
      </w:r>
      <w:r w:rsidR="001301FB">
        <w:instrText xml:space="preserve"> ADDIN ZOTERO_ITEM CSL_CITATION {"citationID":"C4S8a7di","properties":{"formattedCitation":"(2013, 18)","plainCitation":"(2013, 18)","noteIndex":52},"citationItems":[{"id":26543,"uris":["http://zotero.org/groups/1633743/items/3JBU4L3M"],"itemData":{"id":26543,"type":"chapter","abstract":"The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rsidR="00890876">
        <w:fldChar w:fldCharType="separate"/>
      </w:r>
      <w:r w:rsidR="001301FB" w:rsidRPr="001301FB">
        <w:rPr>
          <w:rFonts w:cs="Gentium Plus"/>
        </w:rPr>
        <w:t>(2013, 18)</w:t>
      </w:r>
      <w:r w:rsidR="00890876">
        <w:fldChar w:fldCharType="end"/>
      </w:r>
      <w:r w:rsidR="00890876">
        <w:t xml:space="preserve"> calls them </w:t>
      </w:r>
      <w:proofErr w:type="spellStart"/>
      <w:r w:rsidR="00890876">
        <w:t>affigated</w:t>
      </w:r>
      <w:proofErr w:type="spellEnd"/>
      <w:r w:rsidR="00890876">
        <w:t xml:space="preserve"> graphemes.</w:t>
      </w:r>
    </w:p>
  </w:footnote>
  <w:footnote w:id="55">
    <w:p w14:paraId="140A3815" w14:textId="581C2C64" w:rsidR="00B96647" w:rsidRPr="00B96647" w:rsidRDefault="00B96647">
      <w:pPr>
        <w:pStyle w:val="Lbjegyzetszveg"/>
      </w:pPr>
      <w:r>
        <w:tab/>
      </w:r>
      <w:r>
        <w:rPr>
          <w:rStyle w:val="Lbjegyzet-hivatkozs"/>
        </w:rPr>
        <w:footnoteRef/>
      </w:r>
      <w:r>
        <w:tab/>
        <w:t>See also §</w:t>
      </w:r>
      <w:r>
        <w:fldChar w:fldCharType="begin"/>
      </w:r>
      <w:r>
        <w:instrText xml:space="preserve"> REF _Ref199774907 \r \h </w:instrText>
      </w:r>
      <w:r>
        <w:fldChar w:fldCharType="separate"/>
      </w:r>
      <w:r>
        <w:t>2.5.6</w:t>
      </w:r>
      <w:r>
        <w:fldChar w:fldCharType="end"/>
      </w:r>
      <w:r>
        <w:t xml:space="preserve"> about the </w:t>
      </w:r>
      <w:r>
        <w:rPr>
          <w:rStyle w:val="Foreign"/>
        </w:rPr>
        <w:t>anusvāra</w:t>
      </w:r>
      <w:r>
        <w:t xml:space="preserve"> and </w:t>
      </w:r>
      <w:r>
        <w:rPr>
          <w:rStyle w:val="Foreign"/>
        </w:rPr>
        <w:t>visarga</w:t>
      </w:r>
      <w:r>
        <w:t>.</w:t>
      </w:r>
    </w:p>
  </w:footnote>
  <w:footnote w:id="56">
    <w:p w14:paraId="384F7CD6" w14:textId="7BE01865" w:rsidR="00890876" w:rsidRDefault="00B96647" w:rsidP="00890876">
      <w:pPr>
        <w:pStyle w:val="Lbjegyzetszveg"/>
      </w:pPr>
      <w:r>
        <w:tab/>
      </w:r>
      <w:r w:rsidR="00890876" w:rsidRPr="00BF7B0E">
        <w:rPr>
          <w:rStyle w:val="Lbjegyzet-hivatkozs"/>
        </w:rPr>
        <w:footnoteRef/>
      </w:r>
      <w:r>
        <w:tab/>
      </w:r>
      <w:r w:rsidR="00890876">
        <w:t xml:space="preserve">We emphatically disagree with </w:t>
      </w:r>
      <w:proofErr w:type="spellStart"/>
      <w:r w:rsidR="00890876">
        <w:t>Meletis</w:t>
      </w:r>
      <w:proofErr w:type="spellEnd"/>
      <w:r w:rsidR="00890876">
        <w:t xml:space="preserve"> </w:t>
      </w:r>
      <w:r w:rsidR="00890876">
        <w:fldChar w:fldCharType="begin"/>
      </w:r>
      <w:r w:rsidR="001301FB">
        <w:instrText xml:space="preserve"> ADDIN ZOTERO_ITEM CSL_CITATION {"citationID":"vEMMb5pN","properties":{"formattedCitation":"(e.g. 2020a, 101)","plainCitation":"(e.g. 2020a, 101)","noteIndex":53},"citationItems":[{"id":25329,"uris":["http://zotero.org/groups/1633743/items/F5UMNY45"],"itemData":{"id":25329,"type":"book","collection-number":"3","collection-title":"Grapholinguistics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rsidR="00890876">
        <w:fldChar w:fldCharType="separate"/>
      </w:r>
      <w:r w:rsidR="001301FB" w:rsidRPr="001301FB">
        <w:rPr>
          <w:rFonts w:cs="Gentium Plus"/>
        </w:rPr>
        <w:t>(e.g. 2020a, 101)</w:t>
      </w:r>
      <w:r w:rsidR="00890876">
        <w:fldChar w:fldCharType="end"/>
      </w:r>
      <w:r w:rsidR="00890876">
        <w:t>, in whose view Tamil |</w:t>
      </w:r>
      <w:r w:rsidR="00890876" w:rsidRPr="000D0902">
        <w:rPr>
          <w:rStyle w:val="ForeignTamilScript"/>
          <w:rFonts w:hint="cs"/>
          <w:cs/>
        </w:rPr>
        <w:t>ொ</w:t>
      </w:r>
      <w:r w:rsidR="00890876">
        <w:t>| &lt;o&gt; corresponds to two separate graphemes. His reasoning is that</w:t>
      </w:r>
      <w:r>
        <w:t xml:space="preserve"> the graphs</w:t>
      </w:r>
      <w:r w:rsidR="00890876">
        <w:t xml:space="preserve"> |</w:t>
      </w:r>
      <w:r w:rsidR="00890876" w:rsidRPr="000D0902">
        <w:rPr>
          <w:rStyle w:val="ForeignTamilScript"/>
          <w:cs/>
        </w:rPr>
        <w:t>ெ</w:t>
      </w:r>
      <w:r w:rsidR="00890876">
        <w:t>| &lt;e&gt; and |</w:t>
      </w:r>
      <w:r w:rsidR="00890876" w:rsidRPr="000D0902">
        <w:rPr>
          <w:rStyle w:val="ForeignTamilScript"/>
          <w:cs/>
        </w:rPr>
        <w:t>ா</w:t>
      </w:r>
      <w:r w:rsidR="00890876">
        <w:rPr>
          <w:rFonts w:cs="Latha"/>
          <w:lang w:bidi="ta-IN"/>
        </w:rPr>
        <w:t xml:space="preserve">| &lt;ā&gt; can occur separately on their own, hence they correspond to separate graphemes, hence their combination is not minimal, and the </w:t>
      </w:r>
      <w:r>
        <w:rPr>
          <w:rFonts w:cs="Latha"/>
          <w:lang w:bidi="ta-IN"/>
        </w:rPr>
        <w:t>association of</w:t>
      </w:r>
      <w:r w:rsidR="00890876">
        <w:rPr>
          <w:rFonts w:cs="Latha"/>
          <w:lang w:bidi="ta-IN"/>
        </w:rPr>
        <w:t xml:space="preserve"> </w:t>
      </w:r>
      <w:r w:rsidR="00890876">
        <w:t>|</w:t>
      </w:r>
      <w:r w:rsidR="00890876" w:rsidRPr="000D0902">
        <w:rPr>
          <w:rStyle w:val="ForeignTamilScript"/>
          <w:rFonts w:hint="cs"/>
          <w:cs/>
        </w:rPr>
        <w:t>ொ</w:t>
      </w:r>
      <w:r w:rsidR="00890876">
        <w:t xml:space="preserve">| </w:t>
      </w:r>
      <w:r>
        <w:t xml:space="preserve">with </w:t>
      </w:r>
      <w:r w:rsidR="00890876">
        <w:t>the phoneme /o/ is a matter of higher-level grapheme-phoneme correspondence</w:t>
      </w:r>
      <w:r w:rsidR="00890876">
        <w:rPr>
          <w:rFonts w:cs="Latha"/>
          <w:lang w:bidi="ta-IN"/>
        </w:rPr>
        <w:t xml:space="preserve">. We assert that it is simply </w:t>
      </w:r>
      <w:r w:rsidR="00890876">
        <w:t>the strokes comprising Tamil |</w:t>
      </w:r>
      <w:r w:rsidR="00890876" w:rsidRPr="000D0902">
        <w:rPr>
          <w:rStyle w:val="ForeignTamilScript"/>
          <w:rFonts w:hint="cs"/>
          <w:cs/>
        </w:rPr>
        <w:t>ொ</w:t>
      </w:r>
      <w:r w:rsidR="00890876">
        <w:t>| that happen to look identical (be homographic) to those comprising the graphs |</w:t>
      </w:r>
      <w:r w:rsidR="00890876" w:rsidRPr="000D0902">
        <w:rPr>
          <w:rStyle w:val="ForeignTamilScript"/>
          <w:rFonts w:hint="cs"/>
          <w:cs/>
        </w:rPr>
        <w:t>ெ</w:t>
      </w:r>
      <w:r w:rsidR="00890876">
        <w:t>| and |</w:t>
      </w:r>
      <w:r w:rsidR="00890876" w:rsidRPr="000D0902">
        <w:rPr>
          <w:rStyle w:val="ForeignTamilScript"/>
          <w:cs/>
        </w:rPr>
        <w:t>ா</w:t>
      </w:r>
      <w:r w:rsidR="00890876">
        <w:rPr>
          <w:rFonts w:cs="Latha"/>
          <w:lang w:bidi="ta-IN"/>
        </w:rPr>
        <w:t xml:space="preserve">| &lt;ā&gt;, and this is just as irrelevant to the grapheme status of Tamil &lt;o&gt; as the fact that Latin |d| or |Y| look like combinations of |o| and |l| or |V| and |I|. </w:t>
      </w:r>
    </w:p>
  </w:footnote>
  <w:footnote w:id="57">
    <w:p w14:paraId="5C74F81B" w14:textId="55418F20" w:rsidR="00890876" w:rsidRDefault="009E156A" w:rsidP="00890876">
      <w:pPr>
        <w:pStyle w:val="Lbjegyzetszveg"/>
      </w:pPr>
      <w:r>
        <w:tab/>
      </w:r>
      <w:r w:rsidR="00890876" w:rsidRPr="00BF7B0E">
        <w:rPr>
          <w:rStyle w:val="Lbjegyzet-hivatkozs"/>
        </w:rPr>
        <w:footnoteRef/>
      </w:r>
      <w:r>
        <w:tab/>
      </w:r>
      <w:r w:rsidR="00890876">
        <w:t>For instance, the diaeresis (Umlaut) distinguishes |ö| from |o| in the Roman writing system for German, the macron distinguishes |ū| from |u| in the DHARMA transliteration system, and the nuqta (dot) distinguishes |</w:t>
      </w:r>
      <w:r w:rsidR="00890876" w:rsidRPr="000D0902">
        <w:rPr>
          <w:rStyle w:val="ForeignDevanagariScript"/>
          <w:cs/>
        </w:rPr>
        <w:t>ड़</w:t>
      </w:r>
      <w:r w:rsidR="00890876">
        <w:t>| from |</w:t>
      </w:r>
      <w:r w:rsidR="00890876" w:rsidRPr="000D0902">
        <w:rPr>
          <w:rStyle w:val="ForeignDevanagariScript"/>
          <w:cs/>
        </w:rPr>
        <w:t>ड</w:t>
      </w:r>
      <w:r w:rsidR="00890876">
        <w:t xml:space="preserve">| in Devanagari for Hindi. However, for our purposes, these elements are </w:t>
      </w:r>
      <w:r>
        <w:t>in the same class as</w:t>
      </w:r>
      <w:r w:rsidR="00890876">
        <w:t xml:space="preserve"> the horizontal stroke that distinguishes Brāhmī |</w:t>
      </w:r>
      <w:r w:rsidR="00890876" w:rsidRPr="000D0902">
        <w:rPr>
          <w:rStyle w:val="ForeignBrahmiScript"/>
        </w:rPr>
        <w:t>𑀓</w:t>
      </w:r>
      <w:r w:rsidR="00890876">
        <w:t>| &lt;ka&gt; from |</w:t>
      </w:r>
      <w:r w:rsidR="00890876" w:rsidRPr="000D0902">
        <w:rPr>
          <w:rStyle w:val="ForeignBrahmiScript"/>
        </w:rPr>
        <w:t>𑀭</w:t>
      </w:r>
      <w:r w:rsidR="00890876">
        <w:t>| &lt;</w:t>
      </w:r>
      <w:proofErr w:type="spellStart"/>
      <w:r w:rsidR="00890876">
        <w:t>ra</w:t>
      </w:r>
      <w:proofErr w:type="spellEnd"/>
      <w:r w:rsidR="00890876">
        <w:t xml:space="preserve">&gt;. </w:t>
      </w:r>
    </w:p>
  </w:footnote>
  <w:footnote w:id="58">
    <w:p w14:paraId="0E5EFFE6" w14:textId="679ECC88" w:rsidR="00890876" w:rsidRPr="0086675F" w:rsidRDefault="009E156A" w:rsidP="00890876">
      <w:pPr>
        <w:pStyle w:val="Lbjegyzetszveg"/>
      </w:pPr>
      <w:r>
        <w:tab/>
      </w:r>
      <w:r w:rsidR="00890876" w:rsidRPr="00BF7B0E">
        <w:rPr>
          <w:rStyle w:val="Lbjegyzet-hivatkozs"/>
        </w:rPr>
        <w:footnoteRef/>
      </w:r>
      <w:r>
        <w:tab/>
      </w:r>
      <w:r w:rsidR="00890876">
        <w:t>Thus, Devanagari |</w:t>
      </w:r>
      <w:r w:rsidR="00890876" w:rsidRPr="000D0902">
        <w:rPr>
          <w:rStyle w:val="ForeignDevanagariScript"/>
          <w:cs/>
        </w:rPr>
        <w:t>ड</w:t>
      </w:r>
      <w:r w:rsidR="00890876">
        <w:t xml:space="preserve">| is transliterated </w:t>
      </w:r>
      <w:r w:rsidR="00890876" w:rsidRPr="00E66428">
        <w:rPr>
          <w:rStyle w:val="Foreign"/>
        </w:rPr>
        <w:t>ḍa</w:t>
      </w:r>
      <w:r w:rsidR="00890876">
        <w:t>, while |</w:t>
      </w:r>
      <w:r w:rsidR="00890876" w:rsidRPr="000D0902">
        <w:rPr>
          <w:rStyle w:val="ForeignDevanagariScript"/>
          <w:cs/>
        </w:rPr>
        <w:t>ड़</w:t>
      </w:r>
      <w:r w:rsidR="00890876">
        <w:t xml:space="preserve">| is transliterated </w:t>
      </w:r>
      <w:r w:rsidR="00890876" w:rsidRPr="00E66428">
        <w:rPr>
          <w:rStyle w:val="Foreign"/>
        </w:rPr>
        <w:t>ṛa</w:t>
      </w:r>
      <w:r w:rsidR="00890876">
        <w:t>. In the source graphemes, a diacritical mark in |</w:t>
      </w:r>
      <w:r w:rsidR="00890876" w:rsidRPr="000D0902">
        <w:rPr>
          <w:rStyle w:val="ForeignDevanagariScript"/>
          <w:cs/>
        </w:rPr>
        <w:t>ड़</w:t>
      </w:r>
      <w:r w:rsidR="00890876">
        <w:t>| indicates that the grapheme stands for a flap allophone of the phoneme represented by the base graph |</w:t>
      </w:r>
      <w:r w:rsidR="00890876" w:rsidRPr="000D0902">
        <w:rPr>
          <w:rStyle w:val="ForeignDevanagariScript"/>
          <w:cs/>
        </w:rPr>
        <w:t>ड</w:t>
      </w:r>
      <w:r w:rsidR="00890876">
        <w:t xml:space="preserve">|; incidentally, an identical-looking diacritical mark in the transliteration of both indicates the retroflex quality of both phonemes, but the distinction </w:t>
      </w:r>
      <w:r>
        <w:t xml:space="preserve">of the graphemes </w:t>
      </w:r>
      <w:r w:rsidR="00890876">
        <w:t>takes place in the base graph.</w:t>
      </w:r>
    </w:p>
  </w:footnote>
  <w:footnote w:id="59">
    <w:p w14:paraId="6D8BD718" w14:textId="138F86B1" w:rsidR="00890876" w:rsidRPr="00D62FD1" w:rsidRDefault="009E156A" w:rsidP="00890876">
      <w:pPr>
        <w:pStyle w:val="Lbjegyzetszveg"/>
      </w:pPr>
      <w:r>
        <w:tab/>
      </w:r>
      <w:r w:rsidR="00890876" w:rsidRPr="00BF7B0E">
        <w:rPr>
          <w:rStyle w:val="Lbjegyzet-hivatkozs"/>
        </w:rPr>
        <w:footnoteRef/>
      </w:r>
      <w:r>
        <w:tab/>
      </w:r>
      <w:r w:rsidR="00890876">
        <w:t xml:space="preserve">Although the </w:t>
      </w:r>
      <w:r w:rsidR="00890876" w:rsidRPr="00E66428">
        <w:rPr>
          <w:rStyle w:val="Foreign"/>
        </w:rPr>
        <w:t>virāma</w:t>
      </w:r>
      <w:r w:rsidR="00890876">
        <w:t xml:space="preserve"> is almost always conjoined to basic consonant glyphs, there is nothing inherent in the Indic writing system that would forbid adding it to a conjunct glyph, and practical examples of the latter do exist (e.g. Devanagari </w:t>
      </w:r>
      <w:r w:rsidR="00890876" w:rsidRPr="00D62FD1">
        <w:t>|</w:t>
      </w:r>
      <w:r w:rsidR="00890876" w:rsidRPr="000D0902">
        <w:rPr>
          <w:rStyle w:val="ForeignDevanagariScript"/>
          <w:cs/>
        </w:rPr>
        <w:t>र्द</w:t>
      </w:r>
      <w:r w:rsidR="00890876" w:rsidRPr="000D0902">
        <w:rPr>
          <w:rStyle w:val="ForeignDevanagariScript"/>
          <w:rFonts w:hint="cs"/>
          <w:cs/>
        </w:rPr>
        <w:t>्</w:t>
      </w:r>
      <w:r w:rsidR="00890876" w:rsidRPr="00D62FD1">
        <w:t>|</w:t>
      </w:r>
      <w:r w:rsidR="00890876">
        <w:t xml:space="preserve"> &lt;</w:t>
      </w:r>
      <w:proofErr w:type="spellStart"/>
      <w:r w:rsidR="00890876">
        <w:t>rd</w:t>
      </w:r>
      <w:proofErr w:type="spellEnd"/>
      <w:r>
        <w:t>·</w:t>
      </w:r>
      <w:r w:rsidR="00890876">
        <w:t>&gt;, Tamil |</w:t>
      </w:r>
      <w:r w:rsidR="00890876" w:rsidRPr="000D0902">
        <w:rPr>
          <w:rStyle w:val="ForeignTamilScript"/>
          <w:rFonts w:hint="cs"/>
          <w:cs/>
        </w:rPr>
        <w:t>க்ஷ்</w:t>
      </w:r>
      <w:r w:rsidR="00890876">
        <w:t>| &lt;</w:t>
      </w:r>
      <w:proofErr w:type="spellStart"/>
      <w:r w:rsidR="00890876">
        <w:t>kṣ</w:t>
      </w:r>
      <w:proofErr w:type="spellEnd"/>
      <w:r>
        <w:t>·</w:t>
      </w:r>
      <w:r w:rsidR="00890876">
        <w:t>&gt;).</w:t>
      </w:r>
    </w:p>
  </w:footnote>
  <w:footnote w:id="60">
    <w:p w14:paraId="28C7AAEE" w14:textId="212E45FB" w:rsidR="00890876" w:rsidRPr="000D43E9" w:rsidRDefault="00FD2EAD" w:rsidP="00890876">
      <w:pPr>
        <w:pStyle w:val="Lbjegyzetszveg"/>
      </w:pPr>
      <w:r>
        <w:tab/>
      </w:r>
      <w:r w:rsidR="00890876" w:rsidRPr="00BF7B0E">
        <w:rPr>
          <w:rStyle w:val="Lbjegyzet-hivatkozs"/>
        </w:rPr>
        <w:footnoteRef/>
      </w:r>
      <w:r>
        <w:tab/>
      </w:r>
      <w:r w:rsidR="00890876">
        <w:t xml:space="preserve">We are not aware of any linguistic publication that discusses the status of the </w:t>
      </w:r>
      <w:r w:rsidR="00890876" w:rsidRPr="00E66428">
        <w:rPr>
          <w:rStyle w:val="Foreign"/>
        </w:rPr>
        <w:t>virāma</w:t>
      </w:r>
      <w:r w:rsidR="00890876">
        <w:t xml:space="preserve"> vis-à-vis graphemes. Theoretical frameworks which equate </w:t>
      </w:r>
      <w:r w:rsidR="00890876" w:rsidRPr="00E66428">
        <w:rPr>
          <w:rStyle w:val="Foreign"/>
        </w:rPr>
        <w:t>akṣaras</w:t>
      </w:r>
      <w:r w:rsidR="00890876">
        <w:t xml:space="preserve"> to graphemes can unproblematically </w:t>
      </w:r>
      <w:r>
        <w:t xml:space="preserve">handle </w:t>
      </w:r>
      <w:r w:rsidR="00890876">
        <w:t xml:space="preserve">the </w:t>
      </w:r>
      <w:r w:rsidR="00890876" w:rsidRPr="00E66428">
        <w:rPr>
          <w:rStyle w:val="Foreign"/>
        </w:rPr>
        <w:t>virāma</w:t>
      </w:r>
      <w:r w:rsidR="00890876">
        <w:t xml:space="preserve"> as a diacritical mark which changes one grapheme to another, and this implicit understanding may be in the background of the fact that the </w:t>
      </w:r>
      <w:r w:rsidR="00890876" w:rsidRPr="00E66428">
        <w:rPr>
          <w:rStyle w:val="Foreign"/>
        </w:rPr>
        <w:t>virāma</w:t>
      </w:r>
      <w:r w:rsidR="00890876">
        <w:t xml:space="preserve"> is often referred to as a diacritic </w:t>
      </w:r>
      <w:r w:rsidR="00890876">
        <w:fldChar w:fldCharType="begin"/>
      </w:r>
      <w:r w:rsidR="001301FB">
        <w:instrText xml:space="preserve"> ADDIN ZOTERO_ITEM CSL_CITATION {"citationID":"lNc7ajBV","properties":{"formattedCitation":"(e.g. Gnanadesikan 2017, 18)","plainCitation":"(e.g. Gnanadesikan 2017, 18)","noteIndex":57},"citationItems":[{"id":26516,"uris":["http://zotero.org/groups/1633743/items/PINAVHJW"],"itemData":{"id":26516,"type":"article-journal","abstract":"This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rsidR="00890876">
        <w:fldChar w:fldCharType="separate"/>
      </w:r>
      <w:r w:rsidR="001301FB" w:rsidRPr="001301FB">
        <w:rPr>
          <w:rFonts w:cs="Gentium Plus"/>
        </w:rPr>
        <w:t>(e.g. Gnanadesikan 2017, 18)</w:t>
      </w:r>
      <w:r w:rsidR="00890876">
        <w:fldChar w:fldCharType="end"/>
      </w:r>
      <w:r w:rsidR="00890876">
        <w:t xml:space="preserve">. However, such approaches implicitly treat the Indic script as syllabic rather than aksharic (cf. note </w:t>
      </w:r>
      <w:r w:rsidR="00890876">
        <w:fldChar w:fldCharType="begin"/>
      </w:r>
      <w:r w:rsidR="00890876">
        <w:instrText xml:space="preserve"> NOTEREF _Ref198646201 \h </w:instrText>
      </w:r>
      <w:r w:rsidR="00890876">
        <w:fldChar w:fldCharType="separate"/>
      </w:r>
      <w:r w:rsidR="00EF050B">
        <w:t>38</w:t>
      </w:r>
      <w:r w:rsidR="00890876">
        <w:fldChar w:fldCharType="end"/>
      </w:r>
      <w:r w:rsidR="00890876">
        <w:t xml:space="preserve">), which we find unacceptable. Weingarten </w:t>
      </w:r>
      <w:r w:rsidR="00890876">
        <w:fldChar w:fldCharType="begin"/>
      </w:r>
      <w:r w:rsidR="001301FB">
        <w:instrText xml:space="preserve"> ADDIN ZOTERO_ITEM CSL_CITATION {"citationID":"gW58r8N3","properties":{"formattedCitation":"(2013, 22)","plainCitation":"(2013, 22)","noteIndex":57},"citationItems":[{"id":26543,"uris":["http://zotero.org/groups/1633743/items/3JBU4L3M"],"itemData":{"id":26543,"type":"chapter","abstract":"The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rsidR="00890876">
        <w:fldChar w:fldCharType="separate"/>
      </w:r>
      <w:r w:rsidR="001301FB" w:rsidRPr="001301FB">
        <w:rPr>
          <w:rFonts w:cs="Gentium Plus"/>
        </w:rPr>
        <w:t>(2013, 22)</w:t>
      </w:r>
      <w:r w:rsidR="00890876">
        <w:fldChar w:fldCharType="end"/>
      </w:r>
      <w:r w:rsidR="00890876">
        <w:t xml:space="preserve"> definitely implies that he considers the </w:t>
      </w:r>
      <w:r w:rsidR="00890876" w:rsidRPr="00E66428">
        <w:rPr>
          <w:rStyle w:val="Foreign"/>
        </w:rPr>
        <w:t>virāma</w:t>
      </w:r>
      <w:r w:rsidR="00890876">
        <w:t xml:space="preserve"> to be a grapheme, but since his broad grapheme concept includes all diacritical marks (cf. note </w:t>
      </w:r>
      <w:r w:rsidR="00890876">
        <w:fldChar w:fldCharType="begin"/>
      </w:r>
      <w:r w:rsidR="00890876">
        <w:instrText xml:space="preserve"> NOTEREF _Ref198908542 \h </w:instrText>
      </w:r>
      <w:r w:rsidR="00890876">
        <w:fldChar w:fldCharType="separate"/>
      </w:r>
      <w:r w:rsidR="00EF050B">
        <w:t>33</w:t>
      </w:r>
      <w:r w:rsidR="00890876">
        <w:fldChar w:fldCharType="end"/>
      </w:r>
      <w:r w:rsidR="00890876">
        <w:t xml:space="preserve">), this does not support our stance. Iyengar </w:t>
      </w:r>
      <w:r w:rsidR="00890876">
        <w:fldChar w:fldCharType="begin"/>
      </w:r>
      <w:r w:rsidR="001301FB">
        <w:instrText xml:space="preserve"> ADDIN ZOTERO_ITEM CSL_CITATION {"citationID":"jMUBFwrt","properties":{"formattedCitation":"(2024, 427\\uc0\\u8211{}28)","plainCitation":"(2024, 427–28)","noteIndex":57},"citationItems":[{"id":26845,"uris":["http://zotero.org/groups/1633743/items/TFDXQGCY"],"itemData":{"id":26845,"type":"paper-conference","abstract":"&lt;p&gt;The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rsidR="00890876">
        <w:fldChar w:fldCharType="separate"/>
      </w:r>
      <w:r w:rsidR="001301FB" w:rsidRPr="001301FB">
        <w:rPr>
          <w:rFonts w:cs="Gentium Plus"/>
          <w:kern w:val="0"/>
          <w:szCs w:val="24"/>
        </w:rPr>
        <w:t>(2024, 427–28)</w:t>
      </w:r>
      <w:r w:rsidR="00890876">
        <w:fldChar w:fldCharType="end"/>
      </w:r>
      <w:r w:rsidR="00890876">
        <w:t xml:space="preserve"> treats the </w:t>
      </w:r>
      <w:r w:rsidR="00890876" w:rsidRPr="00E66428">
        <w:rPr>
          <w:rStyle w:val="Foreign"/>
        </w:rPr>
        <w:t>virāma</w:t>
      </w:r>
      <w:r w:rsidR="00890876">
        <w:t xml:space="preserve"> as a graph (defined much as we define it, cf. note </w:t>
      </w:r>
      <w:r w:rsidR="00890876">
        <w:fldChar w:fldCharType="begin"/>
      </w:r>
      <w:r w:rsidR="00890876">
        <w:instrText xml:space="preserve"> NOTEREF _Ref198909201 \h </w:instrText>
      </w:r>
      <w:r w:rsidR="00890876">
        <w:fldChar w:fldCharType="separate"/>
      </w:r>
      <w:r w:rsidR="00EF050B">
        <w:t>49</w:t>
      </w:r>
      <w:r w:rsidR="00890876">
        <w:fldChar w:fldCharType="end"/>
      </w:r>
      <w:r w:rsidR="00890876">
        <w:t xml:space="preserve">) . </w:t>
      </w:r>
      <w:proofErr w:type="spellStart"/>
      <w:r w:rsidR="00890876">
        <w:t>Meletis</w:t>
      </w:r>
      <w:proofErr w:type="spellEnd"/>
      <w:r w:rsidR="00890876">
        <w:t xml:space="preserve"> does not address the status of the </w:t>
      </w:r>
      <w:r w:rsidR="00890876" w:rsidRPr="00E66428">
        <w:rPr>
          <w:rStyle w:val="Foreign"/>
        </w:rPr>
        <w:t>virāma</w:t>
      </w:r>
      <w:r w:rsidR="00890876">
        <w:t xml:space="preserve"> as far as we are aware, but </w:t>
      </w:r>
      <w:proofErr w:type="spellStart"/>
      <w:r w:rsidR="00890876">
        <w:t>Meletis</w:t>
      </w:r>
      <w:proofErr w:type="spellEnd"/>
      <w:r w:rsidR="00890876">
        <w:t xml:space="preserve"> and </w:t>
      </w:r>
      <w:proofErr w:type="spellStart"/>
      <w:r w:rsidR="00890876">
        <w:t>Dürscheid</w:t>
      </w:r>
      <w:proofErr w:type="spellEnd"/>
      <w:r w:rsidR="00890876">
        <w:t xml:space="preserve"> </w:t>
      </w:r>
      <w:r w:rsidR="00890876">
        <w:fldChar w:fldCharType="begin"/>
      </w:r>
      <w:r w:rsidR="001301FB">
        <w:instrText xml:space="preserve"> ADDIN ZOTERO_ITEM CSL_CITATION {"citationID":"QPGqM8uS","properties":{"formattedCitation":"(2022, 233)","plainCitation":"(2022, 233)","noteIndex":57},"citationItems":[{"id":25331,"uris":["http://zotero.org/groups/1633743/items/2FRSBS2M"],"itemData":{"id":25331,"type":"book","abstract":"Grapholinguistics,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rsidR="00890876">
        <w:fldChar w:fldCharType="separate"/>
      </w:r>
      <w:r w:rsidR="001301FB" w:rsidRPr="001301FB">
        <w:rPr>
          <w:rFonts w:cs="Gentium Plus"/>
        </w:rPr>
        <w:t>(2022, 233)</w:t>
      </w:r>
      <w:r w:rsidR="00890876">
        <w:fldChar w:fldCharType="end"/>
      </w:r>
      <w:r w:rsidR="00890876">
        <w:t xml:space="preserve"> state that it “appears as the diacritic &lt;</w:t>
      </w:r>
      <w:r w:rsidR="00890876" w:rsidRPr="000D0902">
        <w:rPr>
          <w:rStyle w:val="ForeignDevanagariScript"/>
          <w:cs/>
        </w:rPr>
        <w:t>◌्</w:t>
      </w:r>
      <w:r w:rsidR="00890876">
        <w:t>&gt;” which, unless the angle brackets (indicating graphemes) are a mistake for vertical bars (denoting graphs), implies that they are willing to recognise it as at least some sort of grapheme.</w:t>
      </w:r>
    </w:p>
  </w:footnote>
  <w:footnote w:id="61">
    <w:p w14:paraId="0EF54601" w14:textId="2D8EC962" w:rsidR="00890876" w:rsidRDefault="00FD2EAD" w:rsidP="00890876">
      <w:pPr>
        <w:pStyle w:val="Lbjegyzetszveg"/>
      </w:pPr>
      <w:r>
        <w:tab/>
      </w:r>
      <w:r w:rsidR="00890876" w:rsidRPr="00BF7B0E">
        <w:rPr>
          <w:rStyle w:val="Lbjegyzet-hivatkozs"/>
        </w:rPr>
        <w:footnoteRef/>
      </w:r>
      <w:r>
        <w:tab/>
      </w:r>
      <w:r w:rsidR="00890876">
        <w:t xml:space="preserve">Anyone who is utterly disinclined to accept that the </w:t>
      </w:r>
      <w:r w:rsidR="00890876" w:rsidRPr="00E66428">
        <w:rPr>
          <w:rStyle w:val="Foreign"/>
        </w:rPr>
        <w:t>virāma</w:t>
      </w:r>
      <w:r w:rsidR="00890876">
        <w:t xml:space="preserve">’s contribution of a zero-vowel qualifies it for grapheme status may </w:t>
      </w:r>
      <w:r>
        <w:t xml:space="preserve">instead </w:t>
      </w:r>
      <w:r w:rsidR="00890876">
        <w:t>choose to regard it as a non-phonographic grapheme (</w:t>
      </w:r>
      <w:r>
        <w:t>§</w:t>
      </w:r>
      <w:r>
        <w:fldChar w:fldCharType="begin"/>
      </w:r>
      <w:r>
        <w:instrText xml:space="preserve"> REF _Ref199757158 \r \h </w:instrText>
      </w:r>
      <w:r>
        <w:fldChar w:fldCharType="separate"/>
      </w:r>
      <w:r>
        <w:t>2.5.5</w:t>
      </w:r>
      <w:r>
        <w:fldChar w:fldCharType="end"/>
      </w:r>
      <w:r w:rsidR="00890876">
        <w:t>) in an otherwise phonographic writing system, but this is not a position we agree with.</w:t>
      </w:r>
    </w:p>
  </w:footnote>
  <w:footnote w:id="62">
    <w:p w14:paraId="728B4A29" w14:textId="43A72F05" w:rsidR="00890876" w:rsidRPr="00C13C0C" w:rsidRDefault="00FD2EAD" w:rsidP="00890876">
      <w:pPr>
        <w:pStyle w:val="Lbjegyzetszveg"/>
        <w:rPr>
          <w:lang w:bidi="sa-IN"/>
        </w:rPr>
      </w:pPr>
      <w:r>
        <w:tab/>
      </w:r>
      <w:r w:rsidR="00890876" w:rsidRPr="00BF7B0E">
        <w:rPr>
          <w:rStyle w:val="Lbjegyzet-hivatkozs"/>
        </w:rPr>
        <w:footnoteRef/>
      </w:r>
      <w:r>
        <w:tab/>
      </w:r>
      <w:r w:rsidR="00890876">
        <w:t>However, in non-diplomatic contexts</w:t>
      </w:r>
      <w:r>
        <w:t xml:space="preserve"> (i.e. loose transliteration, §</w:t>
      </w:r>
      <w:r>
        <w:fldChar w:fldCharType="begin"/>
      </w:r>
      <w:r>
        <w:instrText xml:space="preserve"> REF _Ref199773884 \r \h </w:instrText>
      </w:r>
      <w:r>
        <w:fldChar w:fldCharType="separate"/>
      </w:r>
      <w:r>
        <w:t>2.7</w:t>
      </w:r>
      <w:r>
        <w:fldChar w:fldCharType="end"/>
      </w:r>
      <w:r>
        <w:t>)</w:t>
      </w:r>
      <w:r w:rsidR="00890876">
        <w:t xml:space="preserve">, primarily when transliterating a modern language with a known orthography and pronunciation, we have no objection to using diacritical marks indicating vowel nasality, e.g. to transliterating Hindi </w:t>
      </w:r>
      <w:r w:rsidR="00890876" w:rsidRPr="00FD2EAD">
        <w:rPr>
          <w:rStyle w:val="ForeignDevanagariScript"/>
          <w:rFonts w:hint="cs"/>
          <w:cs/>
        </w:rPr>
        <w:t>हाँ</w:t>
      </w:r>
      <w:r w:rsidR="00890876">
        <w:rPr>
          <w:lang w:bidi="sa-IN"/>
        </w:rPr>
        <w:t xml:space="preserve"> as </w:t>
      </w:r>
      <w:r w:rsidR="00890876">
        <w:rPr>
          <w:rStyle w:val="Foreign"/>
        </w:rPr>
        <w:t>h</w:t>
      </w:r>
      <w:r w:rsidR="00890876" w:rsidRPr="00C13C0C">
        <w:rPr>
          <w:rStyle w:val="Foreign"/>
        </w:rPr>
        <w:t>ā̃</w:t>
      </w:r>
      <w:r w:rsidR="00890876">
        <w:t>.</w:t>
      </w:r>
    </w:p>
  </w:footnote>
  <w:footnote w:id="63">
    <w:p w14:paraId="64A8F0C4" w14:textId="1BA680AE" w:rsidR="00890876" w:rsidRDefault="00FD2EAD" w:rsidP="00890876">
      <w:pPr>
        <w:pStyle w:val="Lbjegyzetszveg"/>
      </w:pPr>
      <w:r>
        <w:tab/>
      </w:r>
      <w:r w:rsidR="00890876" w:rsidRPr="00BF7B0E">
        <w:rPr>
          <w:rStyle w:val="Lbjegyzet-hivatkozs"/>
        </w:rPr>
        <w:footnoteRef/>
      </w:r>
      <w:r>
        <w:tab/>
      </w:r>
      <w:r w:rsidR="00890876">
        <w:t xml:space="preserve">The </w:t>
      </w:r>
      <w:r w:rsidR="00890876">
        <w:rPr>
          <w:rStyle w:val="Foreign"/>
        </w:rPr>
        <w:t>addak</w:t>
      </w:r>
      <w:r w:rsidR="00890876">
        <w:t xml:space="preserve"> |</w:t>
      </w:r>
      <w:r w:rsidR="00890876" w:rsidRPr="000D0902">
        <w:rPr>
          <w:rStyle w:val="ForeignDevanagariScript"/>
          <w:rFonts w:ascii="Nirmala UI" w:hAnsi="Nirmala UI" w:cs="Nirmala UI" w:hint="cs"/>
          <w:cs/>
        </w:rPr>
        <w:t>ੱ</w:t>
      </w:r>
      <w:r w:rsidR="00890876">
        <w:t xml:space="preserve">| usually indicates the gemination of the following consonant, but may also function as a stress marker. </w:t>
      </w:r>
    </w:p>
  </w:footnote>
  <w:footnote w:id="64">
    <w:p w14:paraId="4029825E" w14:textId="6F880B8B" w:rsidR="00890876" w:rsidRDefault="00695CA0" w:rsidP="00890876">
      <w:pPr>
        <w:pStyle w:val="Lbjegyzetszveg"/>
      </w:pPr>
      <w:r>
        <w:tab/>
      </w:r>
      <w:r w:rsidR="00890876" w:rsidRPr="00BF7B0E">
        <w:rPr>
          <w:rStyle w:val="Lbjegyzet-hivatkozs"/>
        </w:rPr>
        <w:footnoteRef/>
      </w:r>
      <w:r>
        <w:tab/>
      </w:r>
      <w:r w:rsidR="00890876">
        <w:t xml:space="preserve">Largely in agreement with </w:t>
      </w:r>
      <w:r w:rsidR="00890876" w:rsidRPr="005234E1">
        <w:t xml:space="preserve">e.g. </w:t>
      </w:r>
      <w:proofErr w:type="spellStart"/>
      <w:r w:rsidR="00890876" w:rsidRPr="005234E1">
        <w:t>Coulmas</w:t>
      </w:r>
      <w:proofErr w:type="spellEnd"/>
      <w:r w:rsidR="00890876">
        <w:t xml:space="preserve"> </w:t>
      </w:r>
      <w:r w:rsidR="00890876">
        <w:fldChar w:fldCharType="begin"/>
      </w:r>
      <w:r>
        <w:instrText xml:space="preserve"> ADDIN ZOTERO_ITEM CSL_CITATION {"citationID":"VIxdgKUA","properties":{"formattedCitation":"(2006, 86, 292, 421; s.vv. cipher 1, letter, punctuation 1)","plainCitation":"(2006, 86, 292, 421; s.vv. cipher 1, letter, punctuation 1)","noteIndex":64},"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rsidR="00890876">
        <w:fldChar w:fldCharType="separate"/>
      </w:r>
      <w:r w:rsidRPr="00695CA0">
        <w:rPr>
          <w:rFonts w:cs="Gentium Plus"/>
        </w:rPr>
        <w:t xml:space="preserve">(2006, 86, 292, 421; </w:t>
      </w:r>
      <w:proofErr w:type="spellStart"/>
      <w:r w:rsidRPr="00695CA0">
        <w:rPr>
          <w:rFonts w:cs="Gentium Plus"/>
        </w:rPr>
        <w:t>s.vv</w:t>
      </w:r>
      <w:proofErr w:type="spellEnd"/>
      <w:r w:rsidRPr="00695CA0">
        <w:rPr>
          <w:rFonts w:cs="Gentium Plus"/>
        </w:rPr>
        <w:t>. cipher 1, letter, punctuation 1)</w:t>
      </w:r>
      <w:r w:rsidR="00890876">
        <w:fldChar w:fldCharType="end"/>
      </w:r>
      <w:r w:rsidR="00890876">
        <w:t xml:space="preserve"> </w:t>
      </w:r>
      <w:r w:rsidR="00890876" w:rsidRPr="005234E1">
        <w:t xml:space="preserve">and Neef </w:t>
      </w:r>
      <w:r w:rsidR="00890876">
        <w:fldChar w:fldCharType="begin"/>
      </w:r>
      <w:r w:rsidR="001301FB">
        <w:instrText xml:space="preserve"> ADDIN ZOTERO_ITEM CSL_CITATION {"citationID":"Iaz1w6zE","properties":{"formattedCitation":"(2015, 711)","plainCitation":"(2015, 711)","noteIndex":61},"citationItems":[{"id":25465,"uris":["http://zotero.org/groups/1633743/items/QQH4JU5N"],"itemData":{"id":25465,"type":"article-journal","container-title":"Open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rsidR="00890876">
        <w:fldChar w:fldCharType="separate"/>
      </w:r>
      <w:r w:rsidR="001301FB" w:rsidRPr="001301FB">
        <w:rPr>
          <w:rFonts w:cs="Gentium Plus"/>
        </w:rPr>
        <w:t>(2015, 711)</w:t>
      </w:r>
      <w:r w:rsidR="00890876">
        <w:fldChar w:fldCharType="end"/>
      </w:r>
      <w:r w:rsidR="00890876" w:rsidRPr="005234E1">
        <w:t>.</w:t>
      </w:r>
    </w:p>
  </w:footnote>
  <w:footnote w:id="65">
    <w:p w14:paraId="137B30F5" w14:textId="3E1FD285" w:rsidR="00890876" w:rsidRDefault="005061C2" w:rsidP="00890876">
      <w:pPr>
        <w:pStyle w:val="Lbjegyzetszveg"/>
      </w:pPr>
      <w:r>
        <w:tab/>
      </w:r>
      <w:r w:rsidR="00890876" w:rsidRPr="00BF7B0E">
        <w:rPr>
          <w:rStyle w:val="Lbjegyzet-hivatkozs"/>
        </w:rPr>
        <w:footnoteRef/>
      </w:r>
      <w:r>
        <w:tab/>
      </w:r>
      <w:r w:rsidR="00890876">
        <w:t>Examples include spectra such as |</w:t>
      </w:r>
      <w:proofErr w:type="spellStart"/>
      <w:r w:rsidR="00890876">
        <w:t>oe</w:t>
      </w:r>
      <w:proofErr w:type="spellEnd"/>
      <w:r w:rsidR="00890876">
        <w:t>| - |œ| - |oͤ| - |ö|, from sequence to complex character to simplex character with diacritical mark; and [</w:t>
      </w:r>
      <w:proofErr w:type="spellStart"/>
      <w:r w:rsidR="00890876">
        <w:t>sz</w:t>
      </w:r>
      <w:proofErr w:type="spellEnd"/>
      <w:r w:rsidR="00890876">
        <w:t>] - |</w:t>
      </w:r>
      <w:proofErr w:type="spellStart"/>
      <w:r w:rsidR="00890876">
        <w:t>ſʒ</w:t>
      </w:r>
      <w:proofErr w:type="spellEnd"/>
      <w:r w:rsidR="00890876">
        <w:t>| - |ß|, from sequence to simplex character. A similar series culminating in a non-phonographic sign is |et| - |</w:t>
      </w:r>
      <w:r w:rsidR="00890876">
        <w:rPr>
          <w:rFonts w:ascii="Segoe UI Symbol" w:hAnsi="Segoe UI Symbol" w:cs="Segoe UI Symbol"/>
        </w:rPr>
        <w:t>🙰</w:t>
      </w:r>
      <w:r w:rsidR="00890876">
        <w:t>| -  |&amp;|.</w:t>
      </w:r>
    </w:p>
  </w:footnote>
  <w:footnote w:id="66">
    <w:p w14:paraId="7811F48D" w14:textId="7BCC65E4" w:rsidR="00890876" w:rsidRDefault="005061C2" w:rsidP="00890876">
      <w:pPr>
        <w:pStyle w:val="Lbjegyzetszveg"/>
      </w:pPr>
      <w:r>
        <w:tab/>
      </w:r>
      <w:r w:rsidR="00890876" w:rsidRPr="00BF7B0E">
        <w:rPr>
          <w:rStyle w:val="Lbjegyzet-hivatkozs"/>
        </w:rPr>
        <w:footnoteRef/>
      </w:r>
      <w:r>
        <w:tab/>
      </w:r>
      <w:r w:rsidR="00890876">
        <w:t>An example of transition from grapheme to diacritical mark is the Javanese use of the graph originally associated with &lt;ā&gt; as a marker of length</w:t>
      </w:r>
      <w:r>
        <w:t xml:space="preserve">, </w:t>
      </w:r>
      <w:r>
        <w:t xml:space="preserve">combinable </w:t>
      </w:r>
      <w:r>
        <w:t>with vowel as well as consonant graphemes</w:t>
      </w:r>
      <w:r w:rsidR="00890876">
        <w:t>. Transition from a simplex character to a complex one may be exemplified by the proto-</w:t>
      </w:r>
      <w:proofErr w:type="spellStart"/>
      <w:r w:rsidR="00890876" w:rsidRPr="00E66428">
        <w:rPr>
          <w:rStyle w:val="Foreign"/>
        </w:rPr>
        <w:t>virāma</w:t>
      </w:r>
      <w:proofErr w:type="spellEnd"/>
      <w:r w:rsidR="00890876">
        <w:t xml:space="preserve"> (#§), starting out as a distinctive element of simplex independent consonants and ending as a </w:t>
      </w:r>
      <w:r>
        <w:t>fully fledged (§</w:t>
      </w:r>
      <w:r>
        <w:fldChar w:fldCharType="begin"/>
      </w:r>
      <w:r>
        <w:instrText xml:space="preserve"> REF _Ref199777633 \r \h </w:instrText>
      </w:r>
      <w:r>
        <w:fldChar w:fldCharType="separate"/>
      </w:r>
      <w:r>
        <w:t>2.5.2</w:t>
      </w:r>
      <w:r>
        <w:fldChar w:fldCharType="end"/>
      </w:r>
      <w:r>
        <w:t>)</w:t>
      </w:r>
      <w:r w:rsidR="00890876">
        <w:t>.</w:t>
      </w:r>
    </w:p>
  </w:footnote>
  <w:footnote w:id="67">
    <w:p w14:paraId="63DFC559" w14:textId="72A9722D" w:rsidR="00890876" w:rsidRDefault="005061C2" w:rsidP="00890876">
      <w:pPr>
        <w:pStyle w:val="Lbjegyzetszveg"/>
      </w:pPr>
      <w:r>
        <w:tab/>
      </w:r>
      <w:r w:rsidR="00890876" w:rsidRPr="00BF7B0E">
        <w:rPr>
          <w:rStyle w:val="Lbjegyzet-hivatkozs"/>
        </w:rPr>
        <w:footnoteRef/>
      </w:r>
      <w:r>
        <w:tab/>
      </w:r>
      <w:r w:rsidR="00890876">
        <w:t xml:space="preserve">The same might be said of the final consonants of Pyu, which are dwarfed by and graphetically subordinate to the regular consonant signs, and may therefore be perceived as components of the preceding </w:t>
      </w:r>
      <w:r w:rsidR="00890876" w:rsidRPr="00E66428">
        <w:rPr>
          <w:rStyle w:val="Foreign"/>
        </w:rPr>
        <w:t>akṣara</w:t>
      </w:r>
      <w:r w:rsidR="00890876">
        <w:t xml:space="preserve"> in a system tweaked for the representation of closed syllables.</w:t>
      </w:r>
    </w:p>
  </w:footnote>
  <w:footnote w:id="68">
    <w:p w14:paraId="1AA2D88D" w14:textId="02140C61" w:rsidR="00890876" w:rsidRDefault="00951DA9" w:rsidP="00890876">
      <w:pPr>
        <w:pStyle w:val="Lbjegyzetszveg"/>
      </w:pPr>
      <w:r>
        <w:tab/>
      </w:r>
      <w:r w:rsidR="00890876" w:rsidRPr="00BF7B0E">
        <w:rPr>
          <w:rStyle w:val="Lbjegyzet-hivatkozs"/>
        </w:rPr>
        <w:footnoteRef/>
      </w:r>
      <w:r>
        <w:tab/>
      </w:r>
      <w:r w:rsidR="00890876">
        <w:t xml:space="preserve">Our distinction between graphematic and graphetic allography is inspired by </w:t>
      </w:r>
      <w:proofErr w:type="spellStart"/>
      <w:r w:rsidR="00890876">
        <w:t>Meletis</w:t>
      </w:r>
      <w:proofErr w:type="spellEnd"/>
      <w:r w:rsidR="00890876">
        <w:t xml:space="preserve"> </w:t>
      </w:r>
      <w:r w:rsidR="00890876">
        <w:fldChar w:fldCharType="begin"/>
      </w:r>
      <w:r w:rsidR="001301FB">
        <w:instrText xml:space="preserve"> ADDIN ZOTERO_ITEM CSL_CITATION {"citationID":"6R87MBhv","properties":{"formattedCitation":"(e.g. 2020b)","plainCitation":"(e.g. 2020b)","noteIndex":65},"citationItems":[{"id":25429,"uris":["http://zotero.org/groups/1633743/items/2FVI2WXH"],"itemData":{"id":25429,"type":"article-journal","container-title":"Open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rsidR="00890876">
        <w:fldChar w:fldCharType="separate"/>
      </w:r>
      <w:r w:rsidR="001301FB" w:rsidRPr="001301FB">
        <w:rPr>
          <w:rFonts w:cs="Gentium Plus"/>
        </w:rPr>
        <w:t>(e.g. 2020b)</w:t>
      </w:r>
      <w:r w:rsidR="00890876">
        <w:fldChar w:fldCharType="end"/>
      </w:r>
      <w:r w:rsidR="00890876">
        <w:t xml:space="preserve">, but he defines these concepts in a very different way. For him </w:t>
      </w:r>
      <w:r w:rsidR="00890876">
        <w:fldChar w:fldCharType="begin"/>
      </w:r>
      <w:r w:rsidR="001301FB">
        <w:instrText xml:space="preserve"> ADDIN ZOTERO_ITEM CSL_CITATION {"citationID":"Q8h2NRFP","properties":{"formattedCitation":"(e.g. Meletis and D\\uc0\\u252{}rscheid 2022, 64)","plainCitation":"(e.g. Meletis and Dürscheid 2022, 64)","noteIndex":65},"citationItems":[{"id":25331,"uris":["http://zotero.org/groups/1633743/items/2FRSBS2M"],"itemData":{"id":25331,"type":"book","abstract":"Grapholinguistics,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rsidR="00890876">
        <w:fldChar w:fldCharType="separate"/>
      </w:r>
      <w:r w:rsidR="001301FB" w:rsidRPr="001301FB">
        <w:rPr>
          <w:rFonts w:cs="Gentium Plus"/>
          <w:kern w:val="0"/>
          <w:szCs w:val="24"/>
        </w:rPr>
        <w:t>(e.g. Meletis and Dürscheid 2022, 64)</w:t>
      </w:r>
      <w:r w:rsidR="00890876">
        <w:fldChar w:fldCharType="end"/>
      </w:r>
      <w:r w:rsidR="00890876">
        <w:t>, the crux is the physical template (“basic shape”), identified strictly on the basis of phenomenal criteria such as the number and topological arrangement of graphic elements.</w:t>
      </w:r>
    </w:p>
  </w:footnote>
  <w:footnote w:id="69">
    <w:p w14:paraId="745A5E4E" w14:textId="7AFECDE9" w:rsidR="00890876" w:rsidRDefault="00951DA9" w:rsidP="00890876">
      <w:pPr>
        <w:pStyle w:val="Lbjegyzetszveg"/>
      </w:pPr>
      <w:r>
        <w:tab/>
      </w:r>
      <w:r w:rsidR="00890876" w:rsidRPr="00BF7B0E">
        <w:rPr>
          <w:rStyle w:val="Lbjegyzet-hivatkozs"/>
        </w:rPr>
        <w:footnoteRef/>
      </w:r>
      <w:r>
        <w:tab/>
      </w:r>
      <w:proofErr w:type="spellStart"/>
      <w:r w:rsidR="00890876">
        <w:t>Meletis</w:t>
      </w:r>
      <w:proofErr w:type="spellEnd"/>
      <w:r w:rsidR="00890876">
        <w:t xml:space="preserve"> </w:t>
      </w:r>
      <w:r w:rsidR="00890876">
        <w:fldChar w:fldCharType="begin"/>
      </w:r>
      <w:r w:rsidR="001301FB">
        <w:instrText xml:space="preserve"> ADDIN ZOTERO_ITEM CSL_CITATION {"citationID":"F9Pei0FJ","properties":{"formattedCitation":"(2020b, 257\\uc0\\u8211{}59)","plainCitation":"(2020b, 257–59)","noteIndex":66},"citationItems":[{"id":25429,"uris":["http://zotero.org/groups/1633743/items/2FVI2WXH"],"itemData":{"id":25429,"type":"article-journal","container-title":"Open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rsidR="00890876">
        <w:fldChar w:fldCharType="separate"/>
      </w:r>
      <w:r w:rsidR="001301FB" w:rsidRPr="001301FB">
        <w:rPr>
          <w:rFonts w:cs="Gentium Plus"/>
          <w:kern w:val="0"/>
          <w:szCs w:val="24"/>
        </w:rPr>
        <w:t>(2020b, 257–59)</w:t>
      </w:r>
      <w:r w:rsidR="00890876">
        <w:fldChar w:fldCharType="end"/>
      </w:r>
      <w:r w:rsidR="00890876">
        <w:t xml:space="preserve"> would call |</w:t>
      </w:r>
      <w:r w:rsidR="00890876">
        <w:rPr>
          <w:rFonts w:ascii="Tiro Devanagari Sanskrit" w:hAnsi="Tiro Devanagari Sanskrit"/>
          <w:cs/>
        </w:rPr>
        <w:t>अ</w:t>
      </w:r>
      <w:r w:rsidR="00890876">
        <w:t>| and |</w:t>
      </w:r>
      <w:r w:rsidR="00890876">
        <w:rPr>
          <w:rFonts w:ascii="Uttara" w:hAnsi="Uttara" w:cs="Uttara"/>
          <w:cs/>
          <w14:ligatures w14:val="all"/>
        </w:rPr>
        <w:t>अ</w:t>
      </w:r>
      <w:r w:rsidR="00890876">
        <w:t>| graphematic allographs, and recognise only the allography of |</w:t>
      </w:r>
      <w:r w:rsidR="00890876">
        <w:rPr>
          <w:rFonts w:ascii="Tiro Devanagari Sanskrit" w:hAnsi="Tiro Devanagari Sanskrit"/>
          <w:cs/>
        </w:rPr>
        <w:t>अ</w:t>
      </w:r>
      <w:r w:rsidR="00890876">
        <w:t>| and |</w:t>
      </w:r>
      <w:r w:rsidR="00890876" w:rsidRPr="007935DD">
        <w:rPr>
          <w:rFonts w:asciiTheme="majorBidi" w:hAnsiTheme="majorBidi" w:cstheme="majorBidi"/>
          <w:cs/>
          <w14:ligatures w14:val="all"/>
        </w:rPr>
        <w:t>अ</w:t>
      </w:r>
      <w:r w:rsidR="00890876">
        <w:t xml:space="preserve">| as graphetic </w:t>
      </w:r>
      <w:r w:rsidR="00890876">
        <w:fldChar w:fldCharType="begin"/>
      </w:r>
      <w:r w:rsidR="001301FB">
        <w:instrText xml:space="preserve"> ADDIN ZOTERO_ITEM CSL_CITATION {"citationID":"vMwU1jLM","properties":{"formattedCitation":"(Meletis 2020b, 255 Fig. 3)","plainCitation":"(Meletis 2020b, 255 Fig. 3)","noteIndex":66},"citationItems":[{"id":25429,"uris":["http://zotero.org/groups/1633743/items/2FVI2WXH"],"itemData":{"id":25429,"type":"article-journal","container-title":"Open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rsidR="00890876">
        <w:fldChar w:fldCharType="separate"/>
      </w:r>
      <w:r w:rsidR="001301FB" w:rsidRPr="001301FB">
        <w:rPr>
          <w:rFonts w:cs="Gentium Plus"/>
        </w:rPr>
        <w:t>(</w:t>
      </w:r>
      <w:proofErr w:type="spellStart"/>
      <w:r w:rsidR="001301FB" w:rsidRPr="001301FB">
        <w:rPr>
          <w:rFonts w:cs="Gentium Plus"/>
        </w:rPr>
        <w:t>Meletis</w:t>
      </w:r>
      <w:proofErr w:type="spellEnd"/>
      <w:r w:rsidR="001301FB" w:rsidRPr="001301FB">
        <w:rPr>
          <w:rFonts w:cs="Gentium Plus"/>
        </w:rPr>
        <w:t xml:space="preserve"> 2020b, 255 Fig. 3)</w:t>
      </w:r>
      <w:r w:rsidR="00890876">
        <w:fldChar w:fldCharType="end"/>
      </w:r>
      <w:r w:rsidR="00890876">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rsidR="00890876">
        <w:t>Meletis</w:t>
      </w:r>
      <w:proofErr w:type="spellEnd"/>
      <w:r w:rsidR="00890876">
        <w:t xml:space="preserve"> only in terms of the rules and constraints applicable to the alternation of forms. Our concept of graphetic allography thus includes </w:t>
      </w:r>
      <w:proofErr w:type="spellStart"/>
      <w:r w:rsidR="00890876">
        <w:t>Meletis’s</w:t>
      </w:r>
      <w:proofErr w:type="spellEnd"/>
      <w:r w:rsidR="00890876">
        <w:t xml:space="preserve"> graphetic allography and his free graphematic allography.</w:t>
      </w:r>
    </w:p>
  </w:footnote>
  <w:footnote w:id="70">
    <w:p w14:paraId="49E0C24F" w14:textId="4037BC49" w:rsidR="00890876" w:rsidRDefault="00951DA9" w:rsidP="00890876">
      <w:pPr>
        <w:pStyle w:val="Lbjegyzetszveg"/>
      </w:pPr>
      <w:r>
        <w:tab/>
      </w:r>
      <w:r w:rsidR="00890876" w:rsidRPr="00BF7B0E">
        <w:rPr>
          <w:rStyle w:val="Lbjegyzet-hivatkozs"/>
        </w:rPr>
        <w:footnoteRef/>
      </w:r>
      <w:r>
        <w:tab/>
      </w:r>
      <w:r w:rsidR="00890876">
        <w:t xml:space="preserve">In </w:t>
      </w:r>
      <w:proofErr w:type="spellStart"/>
      <w:r w:rsidR="00890876">
        <w:t>Meletis’s</w:t>
      </w:r>
      <w:proofErr w:type="spellEnd"/>
      <w:r w:rsidR="00890876">
        <w:t xml:space="preserve"> terms </w:t>
      </w:r>
      <w:r w:rsidR="00890876">
        <w:fldChar w:fldCharType="begin"/>
      </w:r>
      <w:r w:rsidR="001301FB">
        <w:instrText xml:space="preserve"> ADDIN ZOTERO_ITEM CSL_CITATION {"citationID":"4NFjliwj","properties":{"formattedCitation":"(2020b, 259\\uc0\\u8211{}60)","plainCitation":"(2020b, 259–60)","noteIndex":67},"citationItems":[{"id":25429,"uris":["http://zotero.org/groups/1633743/items/2FVI2WXH"],"itemData":{"id":25429,"type":"article-journal","container-title":"Open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rsidR="00890876">
        <w:fldChar w:fldCharType="separate"/>
      </w:r>
      <w:r w:rsidR="001301FB" w:rsidRPr="001301FB">
        <w:rPr>
          <w:rFonts w:cs="Gentium Plus"/>
          <w:kern w:val="0"/>
          <w:szCs w:val="24"/>
        </w:rPr>
        <w:t>(2020b, 259–60)</w:t>
      </w:r>
      <w:r w:rsidR="00890876">
        <w:fldChar w:fldCharType="end"/>
      </w:r>
      <w:r w:rsidR="00890876">
        <w:t xml:space="preserve">, our graphotactic allographs are positional graphematic allographs, but that category </w:t>
      </w:r>
      <w:r>
        <w:t xml:space="preserve">also </w:t>
      </w:r>
      <w:r w:rsidR="00890876">
        <w:t xml:space="preserve">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sidR="00890876">
        <w:rPr>
          <w:lang w:bidi="sa-IN"/>
        </w:rPr>
        <w:t>|</w:t>
      </w:r>
      <w:r w:rsidR="00890876">
        <w:rPr>
          <w:rFonts w:ascii="Arial Unicode MS" w:eastAsia="Arial Unicode MS" w:hAnsi="Arial Unicode MS" w:hint="eastAsia"/>
          <w:cs/>
          <w:lang w:bidi="sa-IN"/>
        </w:rPr>
        <w:t>क्ष</w:t>
      </w:r>
      <w:r w:rsidR="00890876">
        <w:t>|.</w:t>
      </w:r>
    </w:p>
  </w:footnote>
  <w:footnote w:id="71">
    <w:p w14:paraId="4E8B20CC" w14:textId="11733362" w:rsidR="00890876" w:rsidRDefault="00951DA9" w:rsidP="00890876">
      <w:pPr>
        <w:pStyle w:val="Lbjegyzetszveg"/>
      </w:pPr>
      <w:r>
        <w:tab/>
      </w:r>
      <w:r w:rsidR="00890876" w:rsidRPr="00BF7B0E">
        <w:rPr>
          <w:rStyle w:val="Lbjegyzet-hivatkozs"/>
        </w:rPr>
        <w:footnoteRef/>
      </w:r>
      <w:r>
        <w:tab/>
      </w:r>
      <w:proofErr w:type="spellStart"/>
      <w:r w:rsidR="00890876">
        <w:t>Meletis</w:t>
      </w:r>
      <w:proofErr w:type="spellEnd"/>
      <w:r w:rsidR="00890876">
        <w:t xml:space="preserve"> seems to consider our graphematic allography no different from his positional graphematic allography </w:t>
      </w:r>
      <w:r w:rsidR="00890876">
        <w:fldChar w:fldCharType="begin"/>
      </w:r>
      <w:r w:rsidR="001301FB">
        <w:instrText xml:space="preserve"> ADDIN ZOTERO_ITEM CSL_CITATION {"citationID":"5upntynL","properties":{"formattedCitation":"(Meletis 2020b, 257\\uc0\\u8211{}60)","plainCitation":"(Meletis 2020b, 257–60)","noteIndex":68},"citationItems":[{"id":25429,"uris":["http://zotero.org/groups/1633743/items/2FVI2WXH"],"itemData":{"id":25429,"type":"article-journal","container-title":"Open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rsidR="00890876">
        <w:fldChar w:fldCharType="separate"/>
      </w:r>
      <w:r w:rsidR="001301FB" w:rsidRPr="001301FB">
        <w:rPr>
          <w:rFonts w:cs="Gentium Plus"/>
          <w:kern w:val="0"/>
          <w:szCs w:val="24"/>
        </w:rPr>
        <w:t>(</w:t>
      </w:r>
      <w:proofErr w:type="spellStart"/>
      <w:r w:rsidR="001301FB" w:rsidRPr="001301FB">
        <w:rPr>
          <w:rFonts w:cs="Gentium Plus"/>
          <w:kern w:val="0"/>
          <w:szCs w:val="24"/>
        </w:rPr>
        <w:t>Meletis</w:t>
      </w:r>
      <w:proofErr w:type="spellEnd"/>
      <w:r w:rsidR="001301FB" w:rsidRPr="001301FB">
        <w:rPr>
          <w:rFonts w:cs="Gentium Plus"/>
          <w:kern w:val="0"/>
          <w:szCs w:val="24"/>
        </w:rPr>
        <w:t xml:space="preserve"> 2020b, 257–60)</w:t>
      </w:r>
      <w:r w:rsidR="00890876">
        <w:fldChar w:fldCharType="end"/>
      </w:r>
      <w:r w:rsidR="00890876">
        <w:t xml:space="preserve">, except possibly for the matter of upper and lower case in Roman, about which he is undecided </w:t>
      </w:r>
      <w:r w:rsidR="00890876">
        <w:fldChar w:fldCharType="begin"/>
      </w:r>
      <w:r w:rsidR="001301FB">
        <w:instrText xml:space="preserve"> ADDIN ZOTERO_ITEM CSL_CITATION {"citationID":"3L600opT","properties":{"formattedCitation":"(2020b, 260\\uc0\\u8211{}61)","plainCitation":"(2020b, 260–61)","noteIndex":68},"citationItems":[{"id":25429,"uris":["http://zotero.org/groups/1633743/items/2FVI2WXH"],"itemData":{"id":25429,"type":"article-journal","container-title":"Open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rsidR="00890876">
        <w:fldChar w:fldCharType="separate"/>
      </w:r>
      <w:r w:rsidR="001301FB" w:rsidRPr="001301FB">
        <w:rPr>
          <w:rFonts w:cs="Gentium Plus"/>
          <w:kern w:val="0"/>
          <w:szCs w:val="24"/>
        </w:rPr>
        <w:t>(2020b, 260–61)</w:t>
      </w:r>
      <w:r w:rsidR="00890876">
        <w:fldChar w:fldCharType="end"/>
      </w:r>
      <w:r w:rsidR="00890876">
        <w:t>. We are not familiar enough with the Arabic and Greek writing systems to venture an opinion on whether their alternation of positionally appropriate forms is purely graphotactic or if it can have a graphematic role.</w:t>
      </w:r>
    </w:p>
  </w:footnote>
  <w:footnote w:id="72">
    <w:p w14:paraId="4A76129E" w14:textId="26980C37" w:rsidR="00890876" w:rsidRPr="005975C4" w:rsidRDefault="008B21D5" w:rsidP="00890876">
      <w:pPr>
        <w:pStyle w:val="Lbjegyzetszveg"/>
      </w:pPr>
      <w:r>
        <w:tab/>
      </w:r>
      <w:r w:rsidR="00890876" w:rsidRPr="00BF7B0E">
        <w:rPr>
          <w:rStyle w:val="Lbjegyzet-hivatkozs"/>
        </w:rPr>
        <w:footnoteRef/>
      </w:r>
      <w:r>
        <w:tab/>
      </w:r>
      <w:r w:rsidR="00890876">
        <w:t xml:space="preserve">The situation is similar in Devanagari </w:t>
      </w:r>
      <w:r w:rsidR="00890876">
        <w:rPr>
          <w:lang w:bidi="sa-IN"/>
        </w:rPr>
        <w:t>|</w:t>
      </w:r>
      <w:r w:rsidR="00890876" w:rsidRPr="00D26AEB">
        <w:rPr>
          <w:rStyle w:val="ForeignDevanagariScript"/>
          <w:rFonts w:hint="cs"/>
          <w:cs/>
        </w:rPr>
        <w:t>कृतम्एतत्</w:t>
      </w:r>
      <w:r w:rsidR="00890876" w:rsidRPr="00F13623">
        <w:t>|</w:t>
      </w:r>
      <w:r w:rsidR="00890876">
        <w:t xml:space="preserve"> and |</w:t>
      </w:r>
      <w:r w:rsidR="00890876" w:rsidRPr="00D26AEB">
        <w:rPr>
          <w:rStyle w:val="ForeignDevanagariScript"/>
          <w:rFonts w:hint="cs"/>
          <w:cs/>
        </w:rPr>
        <w:t>कृतमेतत्</w:t>
      </w:r>
      <w:r w:rsidR="00890876" w:rsidRPr="00F13623">
        <w:t>|</w:t>
      </w:r>
      <w:r w:rsidR="00890876">
        <w:rPr>
          <w:lang w:bidi="sa-IN"/>
        </w:rPr>
        <w:t xml:space="preserve">, but since we have already granted grapheme status to the </w:t>
      </w:r>
      <w:r w:rsidR="00890876">
        <w:rPr>
          <w:rStyle w:val="Foreign"/>
        </w:rPr>
        <w:t>virāma</w:t>
      </w:r>
      <w:r w:rsidR="00890876">
        <w:t xml:space="preserve"> (</w:t>
      </w:r>
      <w:r>
        <w:t>§</w:t>
      </w:r>
      <w:r>
        <w:fldChar w:fldCharType="begin"/>
      </w:r>
      <w:r>
        <w:instrText xml:space="preserve"> REF _Ref199778443 \r \h </w:instrText>
      </w:r>
      <w:r>
        <w:fldChar w:fldCharType="separate"/>
      </w:r>
      <w:r>
        <w:t>2.5.2</w:t>
      </w:r>
      <w:r>
        <w:fldChar w:fldCharType="end"/>
      </w:r>
      <w:r w:rsidR="00890876">
        <w:t xml:space="preserve">), in this example allography is only involved in the case of the grapheme &lt;e&gt;. Iyengar </w:t>
      </w:r>
      <w:r w:rsidR="00890876">
        <w:fldChar w:fldCharType="begin"/>
      </w:r>
      <w:r w:rsidR="001301FB">
        <w:instrText xml:space="preserve"> ADDIN ZOTERO_ITEM CSL_CITATION {"citationID":"OjfVElTH","properties":{"formattedCitation":"(2024, 425)","plainCitation":"(2024, 425)","noteIndex":69},"citationItems":[{"id":26845,"uris":["http://zotero.org/groups/1633743/items/TFDXQGCY"],"itemData":{"id":26845,"type":"paper-conference","abstract":"&lt;p&gt;The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425","label":"page","suppress-author":true}],"schema":"https://github.com/citation-style-language/schema/raw/master/csl-citation.json"} </w:instrText>
      </w:r>
      <w:r w:rsidR="00890876">
        <w:fldChar w:fldCharType="separate"/>
      </w:r>
      <w:r w:rsidR="001301FB" w:rsidRPr="001301FB">
        <w:rPr>
          <w:rFonts w:cs="Gentium Plus"/>
        </w:rPr>
        <w:t>(2024, 425)</w:t>
      </w:r>
      <w:r w:rsidR="00890876">
        <w:fldChar w:fldCharType="end"/>
      </w:r>
      <w:r w:rsidR="00890876">
        <w:t xml:space="preserve"> discusses such alternation under the label ‘homophonous heterography’.</w:t>
      </w:r>
    </w:p>
  </w:footnote>
  <w:footnote w:id="73">
    <w:p w14:paraId="2EB50F71" w14:textId="729C67FD" w:rsidR="00890876" w:rsidRDefault="008B21D5" w:rsidP="00890876">
      <w:pPr>
        <w:pStyle w:val="Lbjegyzetszveg"/>
      </w:pPr>
      <w:r>
        <w:tab/>
      </w:r>
      <w:r w:rsidR="00890876" w:rsidRPr="00BF7B0E">
        <w:rPr>
          <w:rStyle w:val="Lbjegyzet-hivatkozs"/>
        </w:rPr>
        <w:footnoteRef/>
      </w:r>
      <w:r>
        <w:tab/>
      </w:r>
      <w:proofErr w:type="spellStart"/>
      <w:r w:rsidR="00890876">
        <w:t>Meletis</w:t>
      </w:r>
      <w:proofErr w:type="spellEnd"/>
      <w:r w:rsidR="00890876">
        <w:t xml:space="preserve"> </w:t>
      </w:r>
      <w:r w:rsidR="00890876">
        <w:fldChar w:fldCharType="begin"/>
      </w:r>
      <w:r w:rsidR="001301FB">
        <w:instrText xml:space="preserve"> ADDIN ZOTERO_ITEM CSL_CITATION {"citationID":"pQowDTJV","properties":{"formattedCitation":"(2020a, 116)","plainCitation":"(2020a, 116)","noteIndex":70},"citationItems":[{"id":25329,"uris":["http://zotero.org/groups/1633743/items/F5UMNY45"],"itemData":{"id":25329,"type":"book","collection-number":"3","collection-title":"Grapholinguistics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rsidR="00890876">
        <w:fldChar w:fldCharType="separate"/>
      </w:r>
      <w:r w:rsidR="001301FB" w:rsidRPr="001301FB">
        <w:rPr>
          <w:rFonts w:cs="Gentium Plus"/>
        </w:rPr>
        <w:t>(2020a, 116)</w:t>
      </w:r>
      <w:r w:rsidR="00890876">
        <w:fldChar w:fldCharType="end"/>
      </w:r>
      <w:r w:rsidR="00890876">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sidR="00890876">
        <w:rPr>
          <w:i/>
          <w:iCs/>
        </w:rPr>
        <w:t>g</w:t>
      </w:r>
      <w:r w:rsidR="00890876">
        <w:t>| and |</w:t>
      </w:r>
      <w:r w:rsidR="00890876">
        <w:rPr>
          <w:i/>
          <w:iCs/>
        </w:rPr>
        <w:t>a</w:t>
      </w:r>
      <w:r w:rsidR="00890876">
        <w:t xml:space="preserve">|) are, in </w:t>
      </w:r>
      <w:proofErr w:type="spellStart"/>
      <w:r w:rsidR="00890876">
        <w:t>Meletis’s</w:t>
      </w:r>
      <w:proofErr w:type="spellEnd"/>
      <w:r w:rsidR="00890876">
        <w:t xml:space="preserve"> own terms, different basic shapes than their regular counterparts (e.g. |g| and |a|). He also seems to contradict himself by equating suprasegmental graphetic variation </w:t>
      </w:r>
      <w:r>
        <w:t>with</w:t>
      </w:r>
      <w:r w:rsidR="00890876">
        <w:t xml:space="preserve"> a “switch to a different inventory” </w:t>
      </w:r>
      <w:r w:rsidR="00890876">
        <w:fldChar w:fldCharType="begin"/>
      </w:r>
      <w:r w:rsidR="001301FB">
        <w:instrText xml:space="preserve"> ADDIN ZOTERO_ITEM CSL_CITATION {"citationID":"0LgKWObC","properties":{"formattedCitation":"(Meletis 2020b, 256)","plainCitation":"(Meletis 2020b, 256)","noteIndex":70},"citationItems":[{"id":25429,"uris":["http://zotero.org/groups/1633743/items/2FVI2WXH"],"itemData":{"id":25429,"type":"article-journal","container-title":"Open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rsidR="00890876">
        <w:fldChar w:fldCharType="separate"/>
      </w:r>
      <w:r w:rsidR="001301FB" w:rsidRPr="001301FB">
        <w:rPr>
          <w:rFonts w:cs="Gentium Plus"/>
        </w:rPr>
        <w:t>(Meletis 2020b, 256)</w:t>
      </w:r>
      <w:r w:rsidR="00890876">
        <w:fldChar w:fldCharType="end"/>
      </w:r>
      <w:r w:rsidR="00890876">
        <w:t xml:space="preserve">, since a different inventory normally comprises different basic shapes, so the switch is by </w:t>
      </w:r>
      <w:proofErr w:type="spellStart"/>
      <w:r w:rsidR="00890876">
        <w:t>Meletis’s</w:t>
      </w:r>
      <w:proofErr w:type="spellEnd"/>
      <w:r w:rsidR="00890876">
        <w:t xml:space="preserve"> definition not graphetic but graphematic.</w:t>
      </w:r>
    </w:p>
  </w:footnote>
  <w:footnote w:id="74">
    <w:p w14:paraId="71E47CF5" w14:textId="0351552F" w:rsidR="00BF11C6" w:rsidRDefault="00BF11C6">
      <w:pPr>
        <w:pStyle w:val="Lbjegyzetszveg"/>
      </w:pPr>
      <w:r>
        <w:tab/>
      </w:r>
      <w:r w:rsidRPr="00BF7B0E">
        <w:rPr>
          <w:rStyle w:val="Lbjegyzet-hivatkozs"/>
        </w:rPr>
        <w:footnoteRef/>
      </w:r>
      <w:r>
        <w:tab/>
        <w:t>The term ‘grapheme’ is sometimes defined differently, so that polygraphs are considered to be a single grapheme; this definition does not concern us here.</w:t>
      </w:r>
    </w:p>
  </w:footnote>
  <w:footnote w:id="75">
    <w:p w14:paraId="02232735" w14:textId="77777777" w:rsidR="00A32AF3" w:rsidRDefault="00A32AF3" w:rsidP="00A32AF3">
      <w:pPr>
        <w:pStyle w:val="Lbjegyzetszveg"/>
        <w:rPr>
          <w:ins w:id="107" w:author="Dániel Balogh" w:date="2025-05-28T11:29:00Z" w16du:dateUtc="2025-05-28T09:29:00Z"/>
        </w:rPr>
      </w:pPr>
      <w:ins w:id="108" w:author="Dániel Balogh" w:date="2025-05-28T11:29:00Z" w16du:dateUtc="2025-05-28T09:29:00Z">
        <w:r w:rsidRPr="00BF7B0E">
          <w:rPr>
            <w:rStyle w:val="Lbjegyzet-hivatkozs"/>
          </w:rPr>
          <w:footnoteRef/>
        </w:r>
        <w:r>
          <w:t xml:space="preserve"> Nonetheless, in the transliteration of certain writing systems (in a slightly narrower sense) we do make allowances to simplify our lives and to accommodate the established conventions of region- or language-specific fields. See e.g. #Sanskrit-e/o-Not-ē/ō and #TamilImplicitPuḷḷi @or refer to a section for language-specific rules if we make one.</w:t>
        </w:r>
      </w:ins>
    </w:p>
  </w:footnote>
  <w:footnote w:id="76">
    <w:p w14:paraId="19A3D62D" w14:textId="77777777" w:rsidR="00A32AF3" w:rsidRDefault="00A32AF3" w:rsidP="00A32AF3">
      <w:pPr>
        <w:pStyle w:val="Lbjegyzetszveg"/>
        <w:rPr>
          <w:ins w:id="109" w:author="Dániel Balogh" w:date="2025-05-28T11:29:00Z" w16du:dateUtc="2025-05-28T09:29:00Z"/>
        </w:rPr>
      </w:pPr>
      <w:ins w:id="110" w:author="Dániel Balogh" w:date="2025-05-28T11:29:00Z" w16du:dateUtc="2025-05-28T09:29:00Z">
        <w:r w:rsidRPr="00BF7B0E">
          <w:rPr>
            <w:rStyle w:val="Lbjegyzet-hivatkozs"/>
          </w:rPr>
          <w:footnoteRef/>
        </w:r>
        <w:r>
          <w:t xml:space="preserve"> Specific suggestions as to what constraints to relax in which situations will be given in the body of the guide.</w:t>
        </w:r>
      </w:ins>
    </w:p>
  </w:footnote>
  <w:footnote w:id="77">
    <w:p w14:paraId="722B8A59" w14:textId="580F59F2" w:rsidR="00BF11C6" w:rsidRDefault="00BF11C6">
      <w:pPr>
        <w:pStyle w:val="Lbjegyzetszveg"/>
      </w:pPr>
      <w:r>
        <w:tab/>
      </w:r>
      <w:r w:rsidRPr="00BF7B0E">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78">
    <w:p w14:paraId="423B8505" w14:textId="3538A904" w:rsidR="00BF11C6" w:rsidRDefault="00BF11C6">
      <w:pPr>
        <w:pStyle w:val="Lbjegyzetszveg"/>
      </w:pPr>
      <w:r>
        <w:tab/>
      </w:r>
      <w:r w:rsidRPr="00BF7B0E">
        <w:rPr>
          <w:rStyle w:val="Lbjegyzet-hivatkozs"/>
        </w:rPr>
        <w:footnoteRef/>
      </w:r>
      <w:r>
        <w:tab/>
      </w:r>
      <w:hyperlink r:id="rId1" w:history="1">
        <w:r w:rsidRPr="00B54A0B">
          <w:rPr>
            <w:rStyle w:val="Hiperhivatkozs"/>
          </w:rPr>
          <w:t>https://sharedocs.huma-num.fr/wl/?id=3y8R1K48Budcn6HjZdWcQV88xooR66kv</w:t>
        </w:r>
      </w:hyperlink>
    </w:p>
  </w:footnote>
  <w:footnote w:id="79">
    <w:p w14:paraId="44A2BFDA" w14:textId="5DA554CC" w:rsidR="00BF11C6" w:rsidRPr="006B3C8A" w:rsidRDefault="00BF11C6">
      <w:pPr>
        <w:pStyle w:val="Lbjegyzetszveg"/>
      </w:pPr>
      <w:r>
        <w:tab/>
      </w:r>
      <w:r w:rsidRPr="00BF7B0E">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rPr>
        <w:t>प्रउग</w:t>
      </w:r>
      <w:r>
        <w:t xml:space="preserve">, </w:t>
      </w:r>
      <w:r>
        <w:rPr>
          <w:rFonts w:hint="cs"/>
          <w:cs/>
        </w:rPr>
        <w:t>चउत्थो</w:t>
      </w:r>
      <w:r>
        <w:rPr>
          <w:cs/>
        </w:rPr>
        <w:t xml:space="preserve"> </w:t>
      </w:r>
      <w:r>
        <w:t xml:space="preserve">and </w:t>
      </w:r>
      <w:r>
        <w:rPr>
          <w:rFonts w:hint="cs"/>
          <w:cs/>
        </w:rPr>
        <w:t>दइआ</w:t>
      </w:r>
      <w:r>
        <w:rPr>
          <w:cs/>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0">
    <w:p w14:paraId="3277BA59" w14:textId="33D10C35" w:rsidR="00BF11C6" w:rsidRDefault="00BF11C6" w:rsidP="008764EC">
      <w:pPr>
        <w:pStyle w:val="Lbjegyzetszveg"/>
        <w:ind w:hanging="113"/>
      </w:pPr>
      <w:r w:rsidRPr="00BF7B0E">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81">
    <w:p w14:paraId="0C56AB38" w14:textId="1FE1CE5D" w:rsidR="00BF11C6" w:rsidRPr="00DF4B64" w:rsidRDefault="00BF11C6">
      <w:pPr>
        <w:pStyle w:val="Lbjegyzetszveg"/>
        <w:rPr>
          <w:lang w:val="hu-HU"/>
        </w:rPr>
      </w:pPr>
      <w:r>
        <w:tab/>
      </w:r>
      <w:r w:rsidRPr="00BF7B0E">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rsidR="00EF050B">
        <w:t>5.3.8</w:t>
      </w:r>
      <w:r>
        <w:fldChar w:fldCharType="end"/>
      </w:r>
      <w:r>
        <w:t>.</w:t>
      </w:r>
    </w:p>
  </w:footnote>
  <w:footnote w:id="82">
    <w:p w14:paraId="51C75E1B" w14:textId="687225F2" w:rsidR="00BF11C6" w:rsidRPr="006752DC" w:rsidRDefault="00BF11C6" w:rsidP="007D6365">
      <w:pPr>
        <w:pStyle w:val="Lbjegyzetszveg"/>
      </w:pPr>
      <w:r>
        <w:tab/>
      </w:r>
      <w:r w:rsidRPr="00BF7B0E">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83">
    <w:p w14:paraId="51B7CF40" w14:textId="3BD22DC7" w:rsidR="00BF11C6" w:rsidRPr="00731E68" w:rsidRDefault="00BF11C6">
      <w:pPr>
        <w:pStyle w:val="Lbjegyzetszveg"/>
        <w:rPr>
          <w:lang w:val="hu-HU"/>
        </w:rPr>
      </w:pPr>
      <w:r>
        <w:tab/>
      </w:r>
      <w:r w:rsidRPr="00BF7B0E">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84">
    <w:p w14:paraId="0D548505" w14:textId="5BA97F38" w:rsidR="00BF11C6" w:rsidRPr="00455844" w:rsidRDefault="00BF11C6" w:rsidP="00A17AB9">
      <w:pPr>
        <w:pStyle w:val="Lbjegyzetszveg"/>
        <w:rPr>
          <w:ins w:id="277" w:author="Dániel Balogh" w:date="2020-11-02T09:08:00Z"/>
          <w:lang w:val="hu-HU"/>
        </w:rPr>
      </w:pPr>
      <w:ins w:id="278" w:author="Dániel Balogh" w:date="2020-11-02T09:08:00Z">
        <w:r>
          <w:tab/>
        </w:r>
        <w:r w:rsidRPr="00BF7B0E">
          <w:rPr>
            <w:rStyle w:val="Lbjegyzet-hivatkozs"/>
          </w:rPr>
          <w:footnoteRef/>
        </w:r>
        <w:r w:rsidRPr="00455844">
          <w:tab/>
        </w:r>
        <w:r>
          <w:t xml:space="preserve">See also </w:t>
        </w:r>
        <w:r>
          <w:fldChar w:fldCharType="begin"/>
        </w:r>
        <w:r>
          <w:instrText xml:space="preserve"> REF _Ref15558434 \r \h </w:instrText>
        </w:r>
      </w:ins>
      <w:ins w:id="279" w:author="Dániel Balogh" w:date="2020-11-02T09:08:00Z">
        <w:r>
          <w:fldChar w:fldCharType="separate"/>
        </w:r>
      </w:ins>
      <w:r w:rsidR="00EF050B">
        <w:t>5.3.5</w:t>
      </w:r>
      <w:ins w:id="280" w:author="Dániel Balogh" w:date="2020-11-02T09:08:00Z">
        <w:r>
          <w:fldChar w:fldCharType="end"/>
        </w:r>
        <w:r>
          <w:t xml:space="preserve"> about the colon as a length marker.</w:t>
        </w:r>
      </w:ins>
    </w:p>
  </w:footnote>
  <w:footnote w:id="85">
    <w:p w14:paraId="7CAF4E77" w14:textId="63B338FE" w:rsidR="00BF11C6" w:rsidRDefault="00BF11C6">
      <w:pPr>
        <w:pStyle w:val="Lbjegyzetszveg"/>
      </w:pPr>
      <w:r>
        <w:tab/>
      </w:r>
      <w:r w:rsidRPr="00BF7B0E">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86">
    <w:p w14:paraId="175D2F48" w14:textId="78778FF8" w:rsidR="00BF11C6" w:rsidRDefault="00BF11C6" w:rsidP="00E237B8">
      <w:pPr>
        <w:pStyle w:val="Lbjegyzetszveg"/>
      </w:pPr>
      <w:r>
        <w:tab/>
      </w:r>
      <w:r w:rsidRPr="00BF7B0E">
        <w:rPr>
          <w:rStyle w:val="Lbjegyzet-hivatkozs"/>
        </w:rPr>
        <w:footnoteRef/>
      </w:r>
      <w:r>
        <w:tab/>
        <w:t>Note that as per §</w:t>
      </w:r>
      <w:r>
        <w:fldChar w:fldCharType="begin"/>
      </w:r>
      <w:r>
        <w:instrText xml:space="preserve"> REF _Ref38379878 \r \h </w:instrText>
      </w:r>
      <w:r>
        <w:fldChar w:fldCharType="separate"/>
      </w:r>
      <w:r w:rsidR="00EF050B">
        <w:t>4.2.2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87">
    <w:p w14:paraId="6DD5C1D4" w14:textId="1D848ABA" w:rsidR="00BF11C6" w:rsidRDefault="00BF11C6" w:rsidP="00A232C1">
      <w:pPr>
        <w:pStyle w:val="Lbjegyzetszveg"/>
      </w:pPr>
      <w:r>
        <w:tab/>
      </w:r>
      <w:r w:rsidRPr="00BF7B0E">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88">
    <w:p w14:paraId="7C278FFA" w14:textId="3676CEBD" w:rsidR="00BF11C6" w:rsidRPr="00A232C1" w:rsidRDefault="00BF11C6">
      <w:pPr>
        <w:pStyle w:val="Lbjegyzetszveg"/>
        <w:rPr>
          <w:lang w:val="hu-HU"/>
        </w:rPr>
      </w:pPr>
      <w:r>
        <w:tab/>
      </w:r>
      <w:r w:rsidRPr="00BF7B0E">
        <w:rPr>
          <w:rStyle w:val="Lbjegyzet-hivatkozs"/>
        </w:rPr>
        <w:footnoteRef/>
      </w:r>
      <w:r w:rsidRPr="00A232C1">
        <w:tab/>
      </w:r>
      <w:r>
        <w:t xml:space="preserve">Keep in mind, however, </w:t>
      </w:r>
      <w:r>
        <w:rPr>
          <w:lang w:eastAsia="en-GB"/>
        </w:rPr>
        <w:t>numerals 1 to 10 do not need this + sign even if they are used in an additive system (in combination with signs for tens or hundreds), since these are represented by a single transliteration character.</w:t>
      </w:r>
    </w:p>
  </w:footnote>
  <w:footnote w:id="89">
    <w:p w14:paraId="0AF42D0D" w14:textId="550CFC42" w:rsidR="00BF11C6" w:rsidRPr="00151579" w:rsidRDefault="00BF11C6">
      <w:pPr>
        <w:pStyle w:val="Lbjegyzetszveg"/>
        <w:rPr>
          <w:lang w:val="hu-HU"/>
        </w:rPr>
      </w:pPr>
      <w:r>
        <w:tab/>
      </w:r>
      <w:r w:rsidRPr="00BF7B0E">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127771129">
    <w:abstractNumId w:val="30"/>
  </w:num>
  <w:num w:numId="2" w16cid:durableId="846561022">
    <w:abstractNumId w:val="33"/>
  </w:num>
  <w:num w:numId="3" w16cid:durableId="95633659">
    <w:abstractNumId w:val="23"/>
  </w:num>
  <w:num w:numId="4" w16cid:durableId="1189024093">
    <w:abstractNumId w:val="18"/>
  </w:num>
  <w:num w:numId="5" w16cid:durableId="1632594806">
    <w:abstractNumId w:val="26"/>
  </w:num>
  <w:num w:numId="6" w16cid:durableId="1301612705">
    <w:abstractNumId w:val="9"/>
  </w:num>
  <w:num w:numId="7" w16cid:durableId="1398939139">
    <w:abstractNumId w:val="7"/>
  </w:num>
  <w:num w:numId="8" w16cid:durableId="167840723">
    <w:abstractNumId w:val="6"/>
  </w:num>
  <w:num w:numId="9" w16cid:durableId="1076516829">
    <w:abstractNumId w:val="5"/>
  </w:num>
  <w:num w:numId="10" w16cid:durableId="2142114571">
    <w:abstractNumId w:val="4"/>
  </w:num>
  <w:num w:numId="11" w16cid:durableId="1824881995">
    <w:abstractNumId w:val="8"/>
  </w:num>
  <w:num w:numId="12" w16cid:durableId="1683816511">
    <w:abstractNumId w:val="3"/>
  </w:num>
  <w:num w:numId="13" w16cid:durableId="771171197">
    <w:abstractNumId w:val="2"/>
  </w:num>
  <w:num w:numId="14" w16cid:durableId="1684670703">
    <w:abstractNumId w:val="1"/>
  </w:num>
  <w:num w:numId="15" w16cid:durableId="950355565">
    <w:abstractNumId w:val="0"/>
  </w:num>
  <w:num w:numId="16" w16cid:durableId="1774401947">
    <w:abstractNumId w:val="24"/>
  </w:num>
  <w:num w:numId="17" w16cid:durableId="737900041">
    <w:abstractNumId w:val="31"/>
  </w:num>
  <w:num w:numId="18" w16cid:durableId="974070561">
    <w:abstractNumId w:val="16"/>
  </w:num>
  <w:num w:numId="19" w16cid:durableId="797142550">
    <w:abstractNumId w:val="32"/>
  </w:num>
  <w:num w:numId="20" w16cid:durableId="1364787367">
    <w:abstractNumId w:val="25"/>
  </w:num>
  <w:num w:numId="21" w16cid:durableId="752431719">
    <w:abstractNumId w:val="20"/>
  </w:num>
  <w:num w:numId="22" w16cid:durableId="240801191">
    <w:abstractNumId w:val="13"/>
  </w:num>
  <w:num w:numId="23" w16cid:durableId="1419598667">
    <w:abstractNumId w:val="15"/>
  </w:num>
  <w:num w:numId="24" w16cid:durableId="1815097622">
    <w:abstractNumId w:val="22"/>
  </w:num>
  <w:num w:numId="25" w16cid:durableId="375086123">
    <w:abstractNumId w:val="19"/>
  </w:num>
  <w:num w:numId="26" w16cid:durableId="1434126078">
    <w:abstractNumId w:val="14"/>
  </w:num>
  <w:num w:numId="27" w16cid:durableId="558831509">
    <w:abstractNumId w:val="12"/>
  </w:num>
  <w:num w:numId="28" w16cid:durableId="1288657963">
    <w:abstractNumId w:val="21"/>
  </w:num>
  <w:num w:numId="29" w16cid:durableId="654181687">
    <w:abstractNumId w:val="29"/>
  </w:num>
  <w:num w:numId="30" w16cid:durableId="1536389549">
    <w:abstractNumId w:val="11"/>
  </w:num>
  <w:num w:numId="31" w16cid:durableId="2032680694">
    <w:abstractNumId w:val="15"/>
  </w:num>
  <w:num w:numId="32" w16cid:durableId="1487209960">
    <w:abstractNumId w:val="22"/>
  </w:num>
  <w:num w:numId="33" w16cid:durableId="1062750510">
    <w:abstractNumId w:val="19"/>
  </w:num>
  <w:num w:numId="34" w16cid:durableId="124322084">
    <w:abstractNumId w:val="12"/>
  </w:num>
  <w:num w:numId="35" w16cid:durableId="1860849083">
    <w:abstractNumId w:val="21"/>
  </w:num>
  <w:num w:numId="36" w16cid:durableId="1213888108">
    <w:abstractNumId w:val="28"/>
  </w:num>
  <w:num w:numId="37" w16cid:durableId="888229017">
    <w:abstractNumId w:val="17"/>
  </w:num>
  <w:num w:numId="38" w16cid:durableId="1003362197">
    <w:abstractNumId w:val="17"/>
  </w:num>
  <w:num w:numId="39" w16cid:durableId="2121603455">
    <w:abstractNumId w:val="17"/>
  </w:num>
  <w:num w:numId="40" w16cid:durableId="1626160692">
    <w:abstractNumId w:val="17"/>
  </w:num>
  <w:num w:numId="41" w16cid:durableId="954600282">
    <w:abstractNumId w:val="27"/>
  </w:num>
  <w:num w:numId="42" w16cid:durableId="159050638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07"/>
    <w:docVar w:name="varPagination1" w:val="True"/>
    <w:docVar w:name="varPagination2" w:val="True"/>
    <w:docVar w:name="varRevCount1" w:val="4"/>
    <w:docVar w:name="varRevCount2" w:val="4"/>
    <w:docVar w:name="varRevShown1_1" w:val="True"/>
    <w:docVar w:name="varRevShown1_2" w:val="True"/>
    <w:docVar w:name="varRevShown1_3" w:val="True"/>
    <w:docVar w:name="varRevShown1_4" w:val="True"/>
    <w:docVar w:name="varRevShown2_1" w:val="True"/>
    <w:docVar w:name="varRevShown2_2" w:val="True"/>
    <w:docVar w:name="varRevShown2_3" w:val="True"/>
    <w:docVar w:name="varRevShown2_4" w:val="True"/>
    <w:docVar w:name="varSavedView1" w:val="3"/>
    <w:docVar w:name="varSavedView2" w:val="3"/>
    <w:docVar w:name="varSelStart1" w:val="15066"/>
    <w:docVar w:name="varSelStart2" w:val="12927"/>
    <w:docVar w:name="varTop1" w:val="0"/>
    <w:docVar w:name="varTop2" w:val="0"/>
    <w:docVar w:name="varWidth1" w:val="971"/>
    <w:docVar w:name="varWidth2" w:val="971"/>
    <w:docVar w:name="varWindowCount" w:val="1"/>
    <w:docVar w:name="varZoom" w:val="130"/>
    <w:docVar w:name="varZoom1" w:val="140"/>
    <w:docVar w:name="varZoom2" w:val="140"/>
  </w:docVars>
  <w:rsids>
    <w:rsidRoot w:val="006F3A4A"/>
    <w:rsid w:val="00001012"/>
    <w:rsid w:val="00011E37"/>
    <w:rsid w:val="00017EA1"/>
    <w:rsid w:val="00023C8A"/>
    <w:rsid w:val="0002414D"/>
    <w:rsid w:val="00026151"/>
    <w:rsid w:val="00030048"/>
    <w:rsid w:val="00030973"/>
    <w:rsid w:val="00032B26"/>
    <w:rsid w:val="0003349E"/>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4372"/>
    <w:rsid w:val="000A7F16"/>
    <w:rsid w:val="000C0543"/>
    <w:rsid w:val="000C3F1F"/>
    <w:rsid w:val="000C5768"/>
    <w:rsid w:val="000C5BEB"/>
    <w:rsid w:val="000D003C"/>
    <w:rsid w:val="000D0902"/>
    <w:rsid w:val="000D396B"/>
    <w:rsid w:val="000D68E6"/>
    <w:rsid w:val="000E21A0"/>
    <w:rsid w:val="000E68BA"/>
    <w:rsid w:val="000F1A55"/>
    <w:rsid w:val="000F1DBB"/>
    <w:rsid w:val="000F49D9"/>
    <w:rsid w:val="00101134"/>
    <w:rsid w:val="00110160"/>
    <w:rsid w:val="001137E0"/>
    <w:rsid w:val="00116577"/>
    <w:rsid w:val="00122206"/>
    <w:rsid w:val="001277FF"/>
    <w:rsid w:val="001301FB"/>
    <w:rsid w:val="00133A68"/>
    <w:rsid w:val="00144063"/>
    <w:rsid w:val="00151579"/>
    <w:rsid w:val="001603BB"/>
    <w:rsid w:val="00160915"/>
    <w:rsid w:val="00171203"/>
    <w:rsid w:val="00172602"/>
    <w:rsid w:val="00177A96"/>
    <w:rsid w:val="00193D2B"/>
    <w:rsid w:val="001944CA"/>
    <w:rsid w:val="00194A41"/>
    <w:rsid w:val="00197F85"/>
    <w:rsid w:val="001A2E03"/>
    <w:rsid w:val="001A7861"/>
    <w:rsid w:val="001B22C0"/>
    <w:rsid w:val="001B65BA"/>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1DF6"/>
    <w:rsid w:val="0024296F"/>
    <w:rsid w:val="00246266"/>
    <w:rsid w:val="002464A9"/>
    <w:rsid w:val="00251660"/>
    <w:rsid w:val="00254111"/>
    <w:rsid w:val="00260A0A"/>
    <w:rsid w:val="00260DB7"/>
    <w:rsid w:val="00264C16"/>
    <w:rsid w:val="00264F8C"/>
    <w:rsid w:val="00270103"/>
    <w:rsid w:val="002706C5"/>
    <w:rsid w:val="00274189"/>
    <w:rsid w:val="00275981"/>
    <w:rsid w:val="002777EF"/>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1382"/>
    <w:rsid w:val="00357EDF"/>
    <w:rsid w:val="003613C9"/>
    <w:rsid w:val="00365354"/>
    <w:rsid w:val="003675EC"/>
    <w:rsid w:val="00375FDC"/>
    <w:rsid w:val="00380C5E"/>
    <w:rsid w:val="00385014"/>
    <w:rsid w:val="00386CEC"/>
    <w:rsid w:val="00390C1A"/>
    <w:rsid w:val="00394BFD"/>
    <w:rsid w:val="00395046"/>
    <w:rsid w:val="00395D3B"/>
    <w:rsid w:val="00395EC1"/>
    <w:rsid w:val="0039663A"/>
    <w:rsid w:val="003B2755"/>
    <w:rsid w:val="003B2AEA"/>
    <w:rsid w:val="003B7021"/>
    <w:rsid w:val="003D30C7"/>
    <w:rsid w:val="003D571E"/>
    <w:rsid w:val="003E2786"/>
    <w:rsid w:val="003E4F1D"/>
    <w:rsid w:val="003E55E5"/>
    <w:rsid w:val="003E7CBF"/>
    <w:rsid w:val="003F3D52"/>
    <w:rsid w:val="003F52E0"/>
    <w:rsid w:val="00403EBA"/>
    <w:rsid w:val="004063E4"/>
    <w:rsid w:val="00411D4C"/>
    <w:rsid w:val="00411F1D"/>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0411"/>
    <w:rsid w:val="004719DC"/>
    <w:rsid w:val="00472395"/>
    <w:rsid w:val="00475AEC"/>
    <w:rsid w:val="00485BE6"/>
    <w:rsid w:val="0048794B"/>
    <w:rsid w:val="004907B8"/>
    <w:rsid w:val="004B0F2A"/>
    <w:rsid w:val="004B14A5"/>
    <w:rsid w:val="004B3E48"/>
    <w:rsid w:val="004C223D"/>
    <w:rsid w:val="004C619B"/>
    <w:rsid w:val="004D295A"/>
    <w:rsid w:val="004D5A06"/>
    <w:rsid w:val="004E1D84"/>
    <w:rsid w:val="004E2C3E"/>
    <w:rsid w:val="004E3446"/>
    <w:rsid w:val="004F2F7D"/>
    <w:rsid w:val="004F551F"/>
    <w:rsid w:val="00500227"/>
    <w:rsid w:val="00503BDB"/>
    <w:rsid w:val="005061C2"/>
    <w:rsid w:val="00513961"/>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472"/>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654E9"/>
    <w:rsid w:val="00671E5F"/>
    <w:rsid w:val="006738DE"/>
    <w:rsid w:val="00673D5B"/>
    <w:rsid w:val="006752DC"/>
    <w:rsid w:val="00684812"/>
    <w:rsid w:val="00690924"/>
    <w:rsid w:val="0069192C"/>
    <w:rsid w:val="00692177"/>
    <w:rsid w:val="00692741"/>
    <w:rsid w:val="00695CA0"/>
    <w:rsid w:val="00697D8B"/>
    <w:rsid w:val="006A0EF1"/>
    <w:rsid w:val="006A3DF4"/>
    <w:rsid w:val="006A531C"/>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03381"/>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5B5F"/>
    <w:rsid w:val="007D6365"/>
    <w:rsid w:val="007D6DC4"/>
    <w:rsid w:val="007D7A27"/>
    <w:rsid w:val="007E68E0"/>
    <w:rsid w:val="007F040A"/>
    <w:rsid w:val="007F3534"/>
    <w:rsid w:val="007F3657"/>
    <w:rsid w:val="00804B3F"/>
    <w:rsid w:val="00815329"/>
    <w:rsid w:val="008205B2"/>
    <w:rsid w:val="00823261"/>
    <w:rsid w:val="00827C42"/>
    <w:rsid w:val="00834106"/>
    <w:rsid w:val="00834A19"/>
    <w:rsid w:val="00840685"/>
    <w:rsid w:val="00840835"/>
    <w:rsid w:val="008459A2"/>
    <w:rsid w:val="00845DFE"/>
    <w:rsid w:val="008468DD"/>
    <w:rsid w:val="008521E7"/>
    <w:rsid w:val="00856B50"/>
    <w:rsid w:val="00865F78"/>
    <w:rsid w:val="00875014"/>
    <w:rsid w:val="008764EC"/>
    <w:rsid w:val="00877FB8"/>
    <w:rsid w:val="008804E4"/>
    <w:rsid w:val="008824C3"/>
    <w:rsid w:val="0088447C"/>
    <w:rsid w:val="00890876"/>
    <w:rsid w:val="008909BB"/>
    <w:rsid w:val="0089115C"/>
    <w:rsid w:val="00896541"/>
    <w:rsid w:val="008969B5"/>
    <w:rsid w:val="008A0B6C"/>
    <w:rsid w:val="008A6ED9"/>
    <w:rsid w:val="008A79A4"/>
    <w:rsid w:val="008B21D5"/>
    <w:rsid w:val="008B542F"/>
    <w:rsid w:val="008B56E1"/>
    <w:rsid w:val="008C1317"/>
    <w:rsid w:val="008D4D5B"/>
    <w:rsid w:val="008D7105"/>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1DA9"/>
    <w:rsid w:val="009563BE"/>
    <w:rsid w:val="00965FFF"/>
    <w:rsid w:val="009668E0"/>
    <w:rsid w:val="00972A49"/>
    <w:rsid w:val="00983601"/>
    <w:rsid w:val="00983BA5"/>
    <w:rsid w:val="009972BF"/>
    <w:rsid w:val="009A67E3"/>
    <w:rsid w:val="009A77F1"/>
    <w:rsid w:val="009B0FB3"/>
    <w:rsid w:val="009B48CB"/>
    <w:rsid w:val="009B6095"/>
    <w:rsid w:val="009B6F46"/>
    <w:rsid w:val="009C0F65"/>
    <w:rsid w:val="009C4809"/>
    <w:rsid w:val="009C5927"/>
    <w:rsid w:val="009D13F0"/>
    <w:rsid w:val="009D159E"/>
    <w:rsid w:val="009D29A2"/>
    <w:rsid w:val="009D7946"/>
    <w:rsid w:val="009E0044"/>
    <w:rsid w:val="009E156A"/>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27D95"/>
    <w:rsid w:val="00A32AF3"/>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A6160"/>
    <w:rsid w:val="00AD3424"/>
    <w:rsid w:val="00AD7D4A"/>
    <w:rsid w:val="00AE1A78"/>
    <w:rsid w:val="00AE4E8A"/>
    <w:rsid w:val="00AE57EE"/>
    <w:rsid w:val="00AE74DC"/>
    <w:rsid w:val="00AF1ABB"/>
    <w:rsid w:val="00AF2BAB"/>
    <w:rsid w:val="00AF7A04"/>
    <w:rsid w:val="00B15999"/>
    <w:rsid w:val="00B2222F"/>
    <w:rsid w:val="00B253CF"/>
    <w:rsid w:val="00B35A96"/>
    <w:rsid w:val="00B41CFC"/>
    <w:rsid w:val="00B4305F"/>
    <w:rsid w:val="00B60AF1"/>
    <w:rsid w:val="00B60E19"/>
    <w:rsid w:val="00B66E8B"/>
    <w:rsid w:val="00B74874"/>
    <w:rsid w:val="00B75CD0"/>
    <w:rsid w:val="00B96647"/>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11C6"/>
    <w:rsid w:val="00BF6736"/>
    <w:rsid w:val="00BF7B0E"/>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961D8"/>
    <w:rsid w:val="00CA0BDB"/>
    <w:rsid w:val="00CA2E78"/>
    <w:rsid w:val="00CA57FA"/>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34D"/>
    <w:rsid w:val="00D1471D"/>
    <w:rsid w:val="00D15DA8"/>
    <w:rsid w:val="00D160A8"/>
    <w:rsid w:val="00D23131"/>
    <w:rsid w:val="00D23382"/>
    <w:rsid w:val="00D26AEB"/>
    <w:rsid w:val="00D26D99"/>
    <w:rsid w:val="00D2737E"/>
    <w:rsid w:val="00D27AA9"/>
    <w:rsid w:val="00D3641B"/>
    <w:rsid w:val="00D401C1"/>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97777"/>
    <w:rsid w:val="00DA1505"/>
    <w:rsid w:val="00DA29ED"/>
    <w:rsid w:val="00DA42E5"/>
    <w:rsid w:val="00DA4B8B"/>
    <w:rsid w:val="00DA562A"/>
    <w:rsid w:val="00DA73B1"/>
    <w:rsid w:val="00DB26EB"/>
    <w:rsid w:val="00DB595F"/>
    <w:rsid w:val="00DC203B"/>
    <w:rsid w:val="00DD46A7"/>
    <w:rsid w:val="00DD618A"/>
    <w:rsid w:val="00DD6CD2"/>
    <w:rsid w:val="00DE1CAB"/>
    <w:rsid w:val="00DE6FD8"/>
    <w:rsid w:val="00DE7543"/>
    <w:rsid w:val="00DF08BC"/>
    <w:rsid w:val="00DF337B"/>
    <w:rsid w:val="00DF3E98"/>
    <w:rsid w:val="00DF3FE0"/>
    <w:rsid w:val="00DF4B64"/>
    <w:rsid w:val="00DF6FE9"/>
    <w:rsid w:val="00E0440D"/>
    <w:rsid w:val="00E07C2E"/>
    <w:rsid w:val="00E13068"/>
    <w:rsid w:val="00E13D5E"/>
    <w:rsid w:val="00E216E5"/>
    <w:rsid w:val="00E22E27"/>
    <w:rsid w:val="00E237B8"/>
    <w:rsid w:val="00E26D87"/>
    <w:rsid w:val="00E3009F"/>
    <w:rsid w:val="00E31AA7"/>
    <w:rsid w:val="00E31E87"/>
    <w:rsid w:val="00E35C7A"/>
    <w:rsid w:val="00E37604"/>
    <w:rsid w:val="00E46650"/>
    <w:rsid w:val="00E47E35"/>
    <w:rsid w:val="00E51204"/>
    <w:rsid w:val="00E52A13"/>
    <w:rsid w:val="00E7002B"/>
    <w:rsid w:val="00E720FE"/>
    <w:rsid w:val="00E752FB"/>
    <w:rsid w:val="00E767AD"/>
    <w:rsid w:val="00E81472"/>
    <w:rsid w:val="00E85F12"/>
    <w:rsid w:val="00E86D47"/>
    <w:rsid w:val="00E90347"/>
    <w:rsid w:val="00E90ED5"/>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050B"/>
    <w:rsid w:val="00EF33A4"/>
    <w:rsid w:val="00EF7D34"/>
    <w:rsid w:val="00F0655D"/>
    <w:rsid w:val="00F13063"/>
    <w:rsid w:val="00F1306D"/>
    <w:rsid w:val="00F13625"/>
    <w:rsid w:val="00F139A7"/>
    <w:rsid w:val="00F14D6A"/>
    <w:rsid w:val="00F15723"/>
    <w:rsid w:val="00F22A4A"/>
    <w:rsid w:val="00F275B4"/>
    <w:rsid w:val="00F36FE8"/>
    <w:rsid w:val="00F409F6"/>
    <w:rsid w:val="00F454D2"/>
    <w:rsid w:val="00F600C0"/>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D2EAD"/>
    <w:rsid w:val="00FD705E"/>
    <w:rsid w:val="00FE0FBF"/>
    <w:rsid w:val="00FE1AE3"/>
    <w:rsid w:val="00FE1F7B"/>
    <w:rsid w:val="00FE70B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961D8"/>
    <w:pPr>
      <w:widowControl/>
      <w:spacing w:line="280" w:lineRule="exact"/>
      <w:ind w:firstLine="0"/>
    </w:pPr>
    <w:rPr>
      <w:rFonts w:ascii="Gentium Plus" w:eastAsiaTheme="minorEastAsia" w:hAnsi="Gentium Plus" w:cs="Tiro Devanagari Sanskrit"/>
      <w:kern w:val="2"/>
      <w:sz w:val="22"/>
      <w:szCs w:val="22"/>
      <w:lang w:eastAsia="zh-TW"/>
      <w14:ligatures w14:val="standardContextual"/>
    </w:rPr>
  </w:style>
  <w:style w:type="paragraph" w:styleId="Cmsor1">
    <w:name w:val="heading 1"/>
    <w:basedOn w:val="Norml"/>
    <w:next w:val="Norml"/>
    <w:link w:val="Cmsor1Char"/>
    <w:uiPriority w:val="4"/>
    <w:qFormat/>
    <w:rsid w:val="00BF7B0E"/>
    <w:pPr>
      <w:keepNext/>
      <w:pageBreakBefore/>
      <w:numPr>
        <w:numId w:val="41"/>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BF7B0E"/>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F7B0E"/>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BF7B0E"/>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BF7B0E"/>
    <w:pPr>
      <w:numPr>
        <w:ilvl w:val="4"/>
        <w:numId w:val="41"/>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BF7B0E"/>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BF7B0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F7B0E"/>
  </w:style>
  <w:style w:type="table" w:customStyle="1" w:styleId="TableNormal">
    <w:name w:val="Table Normal"/>
    <w:rsid w:val="00BF7B0E"/>
    <w:pPr>
      <w:ind w:firstLine="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BF7B0E"/>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paragraph" w:styleId="Alcm">
    <w:name w:val="Subtitle"/>
    <w:basedOn w:val="Norml"/>
    <w:link w:val="AlcmChar"/>
    <w:uiPriority w:val="9"/>
    <w:qFormat/>
    <w:rsid w:val="00BF7B0E"/>
    <w:pPr>
      <w:spacing w:before="120" w:after="120"/>
      <w:jc w:val="center"/>
      <w:outlineLvl w:val="1"/>
    </w:pPr>
    <w:rPr>
      <w:rFonts w:ascii="Tahoma" w:hAnsi="Tahoma"/>
      <w:sz w:val="28"/>
      <w:szCs w:val="26"/>
    </w:rPr>
  </w:style>
  <w:style w:type="paragraph" w:styleId="Jegyzetszveg">
    <w:name w:val="annotation text"/>
    <w:basedOn w:val="Norml"/>
    <w:link w:val="JegyzetszvegChar"/>
    <w:uiPriority w:val="99"/>
    <w:unhideWhenUsed/>
    <w:rsid w:val="00BF7B0E"/>
    <w:rPr>
      <w:rFonts w:cs="Murty Sanskrit"/>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BF7B0E"/>
    <w:rPr>
      <w:sz w:val="16"/>
      <w:szCs w:val="16"/>
    </w:rPr>
  </w:style>
  <w:style w:type="paragraph" w:styleId="Buborkszveg">
    <w:name w:val="Balloon Text"/>
    <w:basedOn w:val="Norml"/>
    <w:link w:val="BuborkszvegChar"/>
    <w:uiPriority w:val="99"/>
    <w:semiHidden/>
    <w:unhideWhenUsed/>
    <w:rsid w:val="00BF7B0E"/>
    <w:rPr>
      <w:rFonts w:ascii="Segoe UI" w:hAnsi="Segoe UI" w:cs="Murty Sanskrit"/>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BF7B0E"/>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BF7B0E"/>
    <w:rPr>
      <w:i/>
      <w:iCs/>
      <w:noProof/>
    </w:rPr>
  </w:style>
  <w:style w:type="paragraph" w:styleId="Lista">
    <w:name w:val="List"/>
    <w:basedOn w:val="Norml"/>
    <w:uiPriority w:val="7"/>
    <w:qFormat/>
    <w:rsid w:val="00BF7B0E"/>
    <w:pPr>
      <w:numPr>
        <w:numId w:val="4"/>
      </w:numPr>
      <w:jc w:val="left"/>
    </w:pPr>
  </w:style>
  <w:style w:type="paragraph" w:styleId="Lista2">
    <w:name w:val="List 2"/>
    <w:basedOn w:val="Lista"/>
    <w:uiPriority w:val="7"/>
    <w:rsid w:val="00BF7B0E"/>
    <w:pPr>
      <w:numPr>
        <w:ilvl w:val="1"/>
      </w:numPr>
    </w:pPr>
  </w:style>
  <w:style w:type="paragraph" w:styleId="Lista3">
    <w:name w:val="List 3"/>
    <w:basedOn w:val="Lista"/>
    <w:uiPriority w:val="7"/>
    <w:rsid w:val="00BF7B0E"/>
    <w:pPr>
      <w:numPr>
        <w:ilvl w:val="2"/>
      </w:numPr>
    </w:pPr>
  </w:style>
  <w:style w:type="paragraph" w:styleId="Lista4">
    <w:name w:val="List 4"/>
    <w:basedOn w:val="Lista"/>
    <w:uiPriority w:val="7"/>
    <w:rsid w:val="00BF7B0E"/>
    <w:pPr>
      <w:numPr>
        <w:ilvl w:val="3"/>
      </w:numPr>
    </w:pPr>
  </w:style>
  <w:style w:type="paragraph" w:styleId="Lista5">
    <w:name w:val="List 5"/>
    <w:basedOn w:val="Lista"/>
    <w:uiPriority w:val="7"/>
    <w:rsid w:val="00BF7B0E"/>
    <w:pPr>
      <w:numPr>
        <w:ilvl w:val="4"/>
      </w:numPr>
    </w:pPr>
  </w:style>
  <w:style w:type="paragraph" w:styleId="lfej">
    <w:name w:val="header"/>
    <w:basedOn w:val="Norml"/>
    <w:link w:val="lfejChar"/>
    <w:uiPriority w:val="24"/>
    <w:qFormat/>
    <w:rsid w:val="00BF7B0E"/>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rsid w:val="00BF7B0E"/>
    <w:pPr>
      <w:spacing w:line="300" w:lineRule="exact"/>
      <w:ind w:left="720" w:hanging="720"/>
    </w:pPr>
  </w:style>
  <w:style w:type="character" w:customStyle="1" w:styleId="Code">
    <w:name w:val="Code"/>
    <w:uiPriority w:val="1"/>
    <w:qFormat/>
    <w:rsid w:val="00BF7B0E"/>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BF7B0E"/>
    <w:rPr>
      <w:rFonts w:ascii="Tahoma" w:hAnsi="Tahoma"/>
      <w:noProof/>
      <w:color w:val="00B050"/>
      <w:sz w:val="20"/>
    </w:rPr>
  </w:style>
  <w:style w:type="paragraph" w:styleId="Lbjegyzetszveg">
    <w:name w:val="footnote text"/>
    <w:basedOn w:val="Norml"/>
    <w:link w:val="LbjegyzetszvegChar"/>
    <w:rsid w:val="00BF7B0E"/>
    <w:pPr>
      <w:tabs>
        <w:tab w:val="right" w:pos="227"/>
        <w:tab w:val="left" w:pos="284"/>
      </w:tabs>
      <w:spacing w:line="240" w:lineRule="exact"/>
      <w:ind w:left="284" w:hanging="284"/>
      <w:jc w:val="left"/>
    </w:pPr>
    <w:rPr>
      <w:sz w:val="20"/>
      <w:szCs w:val="20"/>
    </w:rPr>
  </w:style>
  <w:style w:type="character" w:styleId="Lbjegyzet-hivatkozs">
    <w:name w:val="footnote reference"/>
    <w:basedOn w:val="Bekezdsalapbettpusa"/>
    <w:uiPriority w:val="99"/>
    <w:unhideWhenUsed/>
    <w:rsid w:val="00BF7B0E"/>
    <w:rPr>
      <w:vertAlign w:val="superscript"/>
    </w:rPr>
  </w:style>
  <w:style w:type="character" w:customStyle="1" w:styleId="ForeignKannadaScript">
    <w:name w:val="Foreign: KannadaScript"/>
    <w:basedOn w:val="Foreign"/>
    <w:uiPriority w:val="1"/>
    <w:qFormat/>
    <w:rsid w:val="00BF7B0E"/>
    <w:rPr>
      <w:rFonts w:ascii="Nirmala UI" w:hAnsi="Nirmala UI" w:cs="Nirmala UI"/>
      <w:b w:val="0"/>
      <w:bCs w:val="0"/>
      <w:i w:val="0"/>
      <w:iCs w:val="0"/>
      <w:noProof/>
    </w:rPr>
  </w:style>
  <w:style w:type="character" w:customStyle="1" w:styleId="ForeignTamilScript">
    <w:name w:val="Foreign: TamilScript"/>
    <w:basedOn w:val="Foreign"/>
    <w:uiPriority w:val="1"/>
    <w:qFormat/>
    <w:rsid w:val="000D0902"/>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BF7B0E"/>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sid w:val="00BF7B0E"/>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BF7B0E"/>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BF7B0E"/>
    <w:rPr>
      <w:rFonts w:ascii="Arial Unicode MS" w:eastAsia="Arial Unicode MS" w:hAnsi="Arial Unicode MS" w:cs="Arial Unicode MS"/>
      <w:b w:val="0"/>
      <w:bCs w:val="0"/>
      <w:i w:val="0"/>
      <w:iCs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BF7B0E"/>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BF7B0E"/>
    <w:pPr>
      <w:tabs>
        <w:tab w:val="right" w:pos="851"/>
        <w:tab w:val="left" w:pos="1134"/>
      </w:tabs>
      <w:jc w:val="left"/>
    </w:pPr>
  </w:style>
  <w:style w:type="character" w:styleId="Hiperhivatkozs">
    <w:name w:val="Hyperlink"/>
    <w:basedOn w:val="Bekezdsalapbettpusa"/>
    <w:uiPriority w:val="99"/>
    <w:unhideWhenUsed/>
    <w:rsid w:val="00BF7B0E"/>
    <w:rPr>
      <w:color w:val="002060"/>
      <w:u w:val="single"/>
    </w:rPr>
  </w:style>
  <w:style w:type="character" w:styleId="Feloldatlanmegemlts">
    <w:name w:val="Unresolved Mention"/>
    <w:basedOn w:val="Bekezdsalapbettpusa"/>
    <w:uiPriority w:val="99"/>
    <w:semiHidden/>
    <w:unhideWhenUsed/>
    <w:rsid w:val="00BF7B0E"/>
    <w:rPr>
      <w:color w:val="605E5C"/>
      <w:shd w:val="clear" w:color="auto" w:fill="E1DFDD"/>
    </w:rPr>
  </w:style>
  <w:style w:type="character" w:styleId="Mrltotthiperhivatkozs">
    <w:name w:val="FollowedHyperlink"/>
    <w:basedOn w:val="Bekezdsalapbettpusa"/>
    <w:uiPriority w:val="99"/>
    <w:semiHidden/>
    <w:unhideWhenUsed/>
    <w:rsid w:val="00BF7B0E"/>
    <w:rPr>
      <w:color w:val="800080" w:themeColor="followedHyperlink"/>
      <w:u w:val="single"/>
    </w:rPr>
  </w:style>
  <w:style w:type="table" w:styleId="Rcsostblzat">
    <w:name w:val="Table Grid"/>
    <w:basedOn w:val="Normltblzat"/>
    <w:uiPriority w:val="39"/>
    <w:rsid w:val="00BF7B0E"/>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F7B0E"/>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BF7B0E"/>
    <w:rPr>
      <w:noProof/>
      <w:position w:val="-10"/>
    </w:rPr>
  </w:style>
  <w:style w:type="character" w:customStyle="1" w:styleId="ForeignKhmerScript">
    <w:name w:val="Foreign: KhmerScript"/>
    <w:basedOn w:val="Bekezdsalapbettpusa"/>
    <w:uiPriority w:val="1"/>
    <w:qFormat/>
    <w:rsid w:val="00BF7B0E"/>
    <w:rPr>
      <w:rFonts w:ascii="DaunPenh" w:hAnsi="DaunPenh" w:cs="DaunPenh"/>
      <w:bCs w:val="0"/>
      <w:iCs w:val="0"/>
      <w:szCs w:val="36"/>
      <w:lang w:bidi="km-KH"/>
    </w:rPr>
  </w:style>
  <w:style w:type="paragraph" w:styleId="TJ1">
    <w:name w:val="toc 1"/>
    <w:basedOn w:val="Norml"/>
    <w:next w:val="Norml"/>
    <w:uiPriority w:val="39"/>
    <w:unhideWhenUsed/>
    <w:rsid w:val="00BF7B0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F7B0E"/>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F7B0E"/>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BF7B0E"/>
    <w:pPr>
      <w:widowControl/>
      <w:ind w:firstLine="0"/>
      <w:jc w:val="left"/>
    </w:pPr>
    <w:rPr>
      <w:rFonts w:ascii="Gentium Plus" w:eastAsia="Arial Unicode MS" w:hAnsi="Gentium Plus" w:cs="Gentium Plus"/>
      <w:szCs w:val="22"/>
      <w:lang w:eastAsia="zh-TW"/>
    </w:rPr>
  </w:style>
  <w:style w:type="character" w:customStyle="1" w:styleId="Nv">
    <w:name w:val="Név"/>
    <w:basedOn w:val="Bekezdsalapbettpusa"/>
    <w:uiPriority w:val="1"/>
    <w:rsid w:val="00BF7B0E"/>
    <w:rPr>
      <w:smallCaps/>
      <w:noProof/>
    </w:rPr>
  </w:style>
  <w:style w:type="character" w:customStyle="1" w:styleId="Codeattribute">
    <w:name w:val="Code_attribute"/>
    <w:basedOn w:val="Code"/>
    <w:uiPriority w:val="1"/>
    <w:qFormat/>
    <w:rsid w:val="00BF7B0E"/>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BF7B0E"/>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BF7B0E"/>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BF7B0E"/>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BF7B0E"/>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BF7B0E"/>
    <w:pPr>
      <w:keepNext/>
      <w:spacing w:line="240" w:lineRule="auto"/>
      <w:jc w:val="center"/>
    </w:pPr>
    <w:rPr>
      <w:i/>
      <w:iCs/>
      <w:sz w:val="20"/>
      <w:szCs w:val="18"/>
    </w:rPr>
  </w:style>
  <w:style w:type="table" w:customStyle="1" w:styleId="CodeSampleTable">
    <w:name w:val="CodeSampleTable"/>
    <w:basedOn w:val="Normltblzat"/>
    <w:uiPriority w:val="99"/>
    <w:rsid w:val="00BF7B0E"/>
    <w:pPr>
      <w:widowControl/>
      <w:ind w:firstLine="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BF7B0E"/>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BF7B0E"/>
    <w:pPr>
      <w:numPr>
        <w:numId w:val="30"/>
      </w:numPr>
      <w:spacing w:before="60"/>
      <w:contextualSpacing/>
    </w:pPr>
  </w:style>
  <w:style w:type="character" w:customStyle="1" w:styleId="ForeignTamilGrantha">
    <w:name w:val="Foreign:TamilGrantha"/>
    <w:basedOn w:val="ForeignTamilScript"/>
    <w:uiPriority w:val="1"/>
    <w:qFormat/>
    <w:rsid w:val="00BF7B0E"/>
    <w:rPr>
      <w:rFonts w:ascii="Noto Sans Grantha" w:hAnsi="Noto Sans Grantha" w:cs="Noto Sans Grantha"/>
      <w:b w:val="0"/>
      <w:bCs w:val="0"/>
      <w:i w:val="0"/>
      <w:iCs w:val="0"/>
      <w:noProof/>
      <w:szCs w:val="24"/>
    </w:rPr>
  </w:style>
  <w:style w:type="character" w:customStyle="1" w:styleId="ForeignDevanagariScript">
    <w:name w:val="Foreign: DevanagariScript"/>
    <w:basedOn w:val="ForeignKannadaScript"/>
    <w:uiPriority w:val="1"/>
    <w:qFormat/>
    <w:rsid w:val="00513961"/>
    <w:rPr>
      <w:rFonts w:ascii="Tiro Devanagari Sanskrit" w:hAnsi="Tiro Devanagari Sanskrit" w:cs="Tiro Devanagari Sanskrit"/>
      <w:b w:val="0"/>
      <w:bCs w:val="0"/>
      <w:i w:val="0"/>
      <w:iCs w:val="0"/>
      <w:noProof/>
    </w:rPr>
  </w:style>
  <w:style w:type="character" w:customStyle="1" w:styleId="MetreCode">
    <w:name w:val="MetreCode"/>
    <w:basedOn w:val="Bekezdsalapbettpusa"/>
    <w:uiPriority w:val="1"/>
    <w:qFormat/>
    <w:rsid w:val="00BF7B0E"/>
    <w:rPr>
      <w:rFonts w:ascii="Cardo" w:hAnsi="Cardo" w:cs="Murty Sanskrit"/>
      <w:spacing w:val="30"/>
    </w:rPr>
  </w:style>
  <w:style w:type="paragraph" w:customStyle="1" w:styleId="Frontmatter">
    <w:name w:val="Frontmatter"/>
    <w:basedOn w:val="Norml"/>
    <w:qFormat/>
    <w:rsid w:val="00BF7B0E"/>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BF7B0E"/>
    <w:pPr>
      <w:spacing w:line="240" w:lineRule="auto"/>
    </w:pPr>
    <w:rPr>
      <w:b/>
      <w:bCs/>
      <w:szCs w:val="20"/>
    </w:rPr>
  </w:style>
  <w:style w:type="character" w:customStyle="1" w:styleId="MegjegyzstrgyaChar">
    <w:name w:val="Megjegyzés tárgya Char"/>
    <w:basedOn w:val="JegyzetszvegChar"/>
    <w:link w:val="Megjegyzstrgya"/>
    <w:uiPriority w:val="99"/>
    <w:semiHidden/>
    <w:rsid w:val="00BF7B0E"/>
    <w:rPr>
      <w:rFonts w:ascii="Gentium Plus" w:eastAsiaTheme="minorEastAsia" w:hAnsi="Gentium Plus" w:cs="Murty Sanskrit"/>
      <w:b/>
      <w:bCs/>
      <w:kern w:val="2"/>
      <w:sz w:val="20"/>
      <w:szCs w:val="20"/>
      <w:lang w:eastAsia="zh-TW"/>
      <w14:ligatures w14:val="standardContextual"/>
    </w:rPr>
  </w:style>
  <w:style w:type="character" w:customStyle="1" w:styleId="ForeignBurmeseScript">
    <w:name w:val="Foreign: BurmeseScript"/>
    <w:basedOn w:val="Foreign"/>
    <w:uiPriority w:val="1"/>
    <w:qFormat/>
    <w:rsid w:val="00BF7B0E"/>
    <w:rPr>
      <w:rFonts w:ascii="Myanmar Text" w:hAnsi="Myanmar Text" w:cs="Myanmar Text"/>
      <w:i w:val="0"/>
      <w:iCs/>
      <w:noProof/>
    </w:rPr>
  </w:style>
  <w:style w:type="character" w:customStyle="1" w:styleId="JegyzetszvegChar">
    <w:name w:val="Jegyzetszöveg Char"/>
    <w:basedOn w:val="Bekezdsalapbettpusa"/>
    <w:link w:val="Jegyzetszveg"/>
    <w:uiPriority w:val="99"/>
    <w:rsid w:val="00BF7B0E"/>
    <w:rPr>
      <w:rFonts w:ascii="Gentium Plus" w:eastAsiaTheme="minorEastAsia" w:hAnsi="Gentium Plus" w:cs="Murty Sanskrit"/>
      <w:kern w:val="2"/>
      <w:sz w:val="20"/>
      <w:szCs w:val="18"/>
      <w:lang w:eastAsia="zh-TW"/>
      <w14:ligatures w14:val="standardContextual"/>
    </w:rPr>
  </w:style>
  <w:style w:type="character" w:customStyle="1" w:styleId="BuborkszvegChar">
    <w:name w:val="Buborékszöveg Char"/>
    <w:basedOn w:val="Bekezdsalapbettpusa"/>
    <w:link w:val="Buborkszveg"/>
    <w:uiPriority w:val="99"/>
    <w:semiHidden/>
    <w:rsid w:val="00BF7B0E"/>
    <w:rPr>
      <w:rFonts w:ascii="Segoe UI" w:eastAsiaTheme="minorEastAsia" w:hAnsi="Segoe UI" w:cs="Murty Sanskrit"/>
      <w:kern w:val="2"/>
      <w:sz w:val="18"/>
      <w:szCs w:val="16"/>
      <w:lang w:eastAsia="zh-TW"/>
      <w14:ligatures w14:val="standardContextual"/>
    </w:rPr>
  </w:style>
  <w:style w:type="character" w:customStyle="1" w:styleId="AlcmChar">
    <w:name w:val="Alcím Char"/>
    <w:basedOn w:val="Bekezdsalapbettpusa"/>
    <w:link w:val="Alcm"/>
    <w:uiPriority w:val="9"/>
    <w:rsid w:val="00BF7B0E"/>
    <w:rPr>
      <w:rFonts w:ascii="Tahoma" w:eastAsiaTheme="minorEastAsia" w:hAnsi="Tahoma" w:cs="Arial Unicode MS"/>
      <w:kern w:val="2"/>
      <w:sz w:val="28"/>
      <w:szCs w:val="26"/>
      <w:lang w:eastAsia="zh-TW"/>
      <w14:ligatures w14:val="standardContextual"/>
    </w:rPr>
  </w:style>
  <w:style w:type="character" w:customStyle="1" w:styleId="CmChar">
    <w:name w:val="Cím Char"/>
    <w:basedOn w:val="Bekezdsalapbettpusa"/>
    <w:link w:val="Cm"/>
    <w:uiPriority w:val="9"/>
    <w:rsid w:val="00BF7B0E"/>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BF7B0E"/>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F7B0E"/>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F7B0E"/>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F7B0E"/>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BF7B0E"/>
    <w:rPr>
      <w:rFonts w:ascii="Tahoma" w:eastAsia="Arial Unicode MS" w:hAnsi="Tahoma" w:cs="Arial Unicode MS"/>
      <w:sz w:val="22"/>
      <w:szCs w:val="22"/>
      <w:lang w:val="hu-HU" w:eastAsia="en-US" w:bidi="ar-SA"/>
    </w:rPr>
  </w:style>
  <w:style w:type="character" w:customStyle="1" w:styleId="llbChar">
    <w:name w:val="Élőláb Char"/>
    <w:basedOn w:val="Bekezdsalapbettpusa"/>
    <w:link w:val="llb"/>
    <w:uiPriority w:val="24"/>
    <w:rsid w:val="00BF7B0E"/>
    <w:rPr>
      <w:rFonts w:ascii="Gentium Plus" w:eastAsiaTheme="minorEastAsia" w:hAnsi="Gentium Plus" w:cs="Arial Unicode MS"/>
      <w:kern w:val="2"/>
      <w:sz w:val="22"/>
      <w:szCs w:val="22"/>
      <w:lang w:eastAsia="zh-TW"/>
      <w14:ligatures w14:val="standardContextual"/>
    </w:rPr>
  </w:style>
  <w:style w:type="character" w:customStyle="1" w:styleId="lfejChar">
    <w:name w:val="Élőfej Char"/>
    <w:basedOn w:val="Bekezdsalapbettpusa"/>
    <w:link w:val="lfej"/>
    <w:uiPriority w:val="24"/>
    <w:rsid w:val="00BF7B0E"/>
    <w:rPr>
      <w:rFonts w:ascii="Gentium Plus" w:eastAsiaTheme="minorEastAsia" w:hAnsi="Gentium Plus" w:cs="Arial Unicode MS"/>
      <w:kern w:val="2"/>
      <w:sz w:val="22"/>
      <w:szCs w:val="22"/>
      <w:lang w:eastAsia="zh-TW"/>
      <w14:ligatures w14:val="standardContextual"/>
    </w:rPr>
  </w:style>
  <w:style w:type="character" w:customStyle="1" w:styleId="LbjegyzetszvegChar">
    <w:name w:val="Lábjegyzetszöveg Char"/>
    <w:basedOn w:val="Bekezdsalapbettpusa"/>
    <w:link w:val="Lbjegyzetszveg"/>
    <w:rsid w:val="00BF7B0E"/>
    <w:rPr>
      <w:rFonts w:ascii="Gentium Plus" w:eastAsiaTheme="minorEastAsia" w:hAnsi="Gentium Plus" w:cs="Arial Unicode MS"/>
      <w:kern w:val="2"/>
      <w:sz w:val="20"/>
      <w:szCs w:val="20"/>
      <w:lang w:eastAsia="zh-TW"/>
      <w14:ligatures w14:val="standardContextual"/>
    </w:rPr>
  </w:style>
  <w:style w:type="paragraph" w:styleId="TJ4">
    <w:name w:val="toc 4"/>
    <w:basedOn w:val="TJ3"/>
    <w:next w:val="Norml"/>
    <w:autoRedefine/>
    <w:uiPriority w:val="39"/>
    <w:unhideWhenUsed/>
    <w:rsid w:val="00BF7B0E"/>
    <w:pPr>
      <w:tabs>
        <w:tab w:val="clear" w:pos="1134"/>
      </w:tabs>
      <w:ind w:left="1021"/>
    </w:pPr>
  </w:style>
  <w:style w:type="character" w:styleId="Vgjegyzet-hivatkozs">
    <w:name w:val="endnote reference"/>
    <w:basedOn w:val="Bekezdsalapbettpusa"/>
    <w:uiPriority w:val="99"/>
    <w:semiHidden/>
    <w:unhideWhenUsed/>
    <w:rsid w:val="00BF7B0E"/>
    <w:rPr>
      <w:vertAlign w:val="superscript"/>
    </w:rPr>
  </w:style>
  <w:style w:type="paragraph" w:styleId="Listaszerbekezds">
    <w:name w:val="List Paragraph"/>
    <w:basedOn w:val="Norml"/>
    <w:uiPriority w:val="34"/>
    <w:qFormat/>
    <w:rsid w:val="00A32AF3"/>
    <w:pPr>
      <w:ind w:left="720"/>
      <w:contextualSpacing/>
    </w:pPr>
  </w:style>
  <w:style w:type="paragraph" w:styleId="Tartalomjegyzkcmsora">
    <w:name w:val="TOC Heading"/>
    <w:basedOn w:val="Cmsor1"/>
    <w:next w:val="Norml"/>
    <w:uiPriority w:val="39"/>
    <w:unhideWhenUsed/>
    <w:qFormat/>
    <w:rsid w:val="00BF7B0E"/>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5">
    <w:name w:val="toc 5"/>
    <w:basedOn w:val="Norml"/>
    <w:next w:val="Norml"/>
    <w:autoRedefine/>
    <w:uiPriority w:val="39"/>
    <w:unhideWhenUsed/>
    <w:rsid w:val="00BF7B0E"/>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BF7B0E"/>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BF7B0E"/>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BF7B0E"/>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BF7B0E"/>
    <w:pPr>
      <w:spacing w:after="100" w:line="259" w:lineRule="auto"/>
      <w:ind w:left="1760"/>
    </w:pPr>
    <w:rPr>
      <w:rFonts w:asciiTheme="minorHAnsi" w:hAnsiTheme="minorHAnsi" w:cstheme="minorBidi"/>
      <w:szCs w:val="20"/>
    </w:rPr>
  </w:style>
  <w:style w:type="character" w:customStyle="1" w:styleId="Metrum">
    <w:name w:val="Metrum"/>
    <w:rsid w:val="00BF7B0E"/>
    <w:rPr>
      <w:rFonts w:ascii="Cardo" w:hAnsi="Cardo"/>
      <w:noProof/>
    </w:rPr>
  </w:style>
  <w:style w:type="paragraph" w:customStyle="1" w:styleId="BlockImage">
    <w:name w:val="BlockImage"/>
    <w:basedOn w:val="Norml"/>
    <w:qFormat/>
    <w:rsid w:val="00BF7B0E"/>
    <w:pPr>
      <w:spacing w:line="240" w:lineRule="auto"/>
      <w:jc w:val="center"/>
    </w:pPr>
    <w:rPr>
      <w:noProof/>
    </w:rPr>
  </w:style>
  <w:style w:type="paragraph" w:customStyle="1" w:styleId="Image">
    <w:name w:val="Image"/>
    <w:basedOn w:val="Norml"/>
    <w:qFormat/>
    <w:rsid w:val="00BF7B0E"/>
    <w:pPr>
      <w:keepNext/>
      <w:widowControl w:val="0"/>
      <w:spacing w:before="60" w:after="60" w:line="240" w:lineRule="auto"/>
      <w:jc w:val="center"/>
    </w:pPr>
    <w:rPr>
      <w:noProof/>
      <w:sz w:val="20"/>
    </w:rPr>
  </w:style>
  <w:style w:type="paragraph" w:styleId="Szvegtrzs">
    <w:name w:val="Body Text"/>
    <w:basedOn w:val="Norml"/>
    <w:link w:val="SzvegtrzsChar"/>
    <w:uiPriority w:val="74"/>
    <w:rsid w:val="00BF7B0E"/>
    <w:pPr>
      <w:spacing w:before="120" w:after="120"/>
      <w:ind w:left="567" w:right="567"/>
      <w:contextualSpacing/>
    </w:pPr>
  </w:style>
  <w:style w:type="character" w:customStyle="1" w:styleId="SzvegtrzsChar">
    <w:name w:val="Szövegtörzs Char"/>
    <w:basedOn w:val="Bekezdsalapbettpusa"/>
    <w:link w:val="Szvegtrzs"/>
    <w:uiPriority w:val="74"/>
    <w:rsid w:val="00BF7B0E"/>
    <w:rPr>
      <w:rFonts w:ascii="Gentium Plus" w:eastAsiaTheme="minorEastAsia" w:hAnsi="Gentium Plus" w:cs="Arial Unicode MS"/>
      <w:kern w:val="2"/>
      <w:sz w:val="22"/>
      <w:szCs w:val="22"/>
      <w:lang w:eastAsia="zh-TW"/>
      <w14:ligatures w14:val="standardContextual"/>
    </w:rPr>
  </w:style>
  <w:style w:type="character" w:customStyle="1" w:styleId="ForeignIndic">
    <w:name w:val="Foreign: Indic"/>
    <w:basedOn w:val="Foreign"/>
    <w:uiPriority w:val="1"/>
    <w:qFormat/>
    <w:rsid w:val="00BF7B0E"/>
    <w:rPr>
      <w:i w:val="0"/>
      <w:iCs w:val="0"/>
      <w:noProof/>
    </w:rPr>
  </w:style>
  <w:style w:type="paragraph" w:styleId="Idzet">
    <w:name w:val="Quote"/>
    <w:basedOn w:val="Norml"/>
    <w:next w:val="Norml"/>
    <w:link w:val="IdzetChar"/>
    <w:uiPriority w:val="29"/>
    <w:unhideWhenUsed/>
    <w:rsid w:val="00BF7B0E"/>
    <w:pPr>
      <w:spacing w:before="120" w:after="120"/>
      <w:ind w:left="567" w:right="567"/>
    </w:pPr>
  </w:style>
  <w:style w:type="character" w:customStyle="1" w:styleId="IdzetChar">
    <w:name w:val="Idézet Char"/>
    <w:basedOn w:val="Bekezdsalapbettpusa"/>
    <w:link w:val="Idzet"/>
    <w:uiPriority w:val="29"/>
    <w:rsid w:val="00BF7B0E"/>
    <w:rPr>
      <w:rFonts w:ascii="Gentium Plus" w:eastAsiaTheme="minorEastAsia" w:hAnsi="Gentium Plus" w:cs="Arial Unicode MS"/>
      <w:kern w:val="2"/>
      <w:sz w:val="22"/>
      <w:szCs w:val="22"/>
      <w:lang w:eastAsia="zh-TW"/>
      <w14:ligatures w14:val="standardContextual"/>
    </w:rPr>
  </w:style>
  <w:style w:type="paragraph" w:styleId="Normlbehzs">
    <w:name w:val="Normal Indent"/>
    <w:basedOn w:val="Norml"/>
    <w:uiPriority w:val="99"/>
    <w:unhideWhenUsed/>
    <w:rsid w:val="00BF7B0E"/>
    <w:pPr>
      <w:ind w:firstLine="567"/>
    </w:pPr>
  </w:style>
  <w:style w:type="paragraph" w:customStyle="1" w:styleId="TableHead">
    <w:name w:val="TableHead"/>
    <w:basedOn w:val="Norml"/>
    <w:qFormat/>
    <w:rsid w:val="00BF7B0E"/>
    <w:pPr>
      <w:jc w:val="left"/>
    </w:pPr>
  </w:style>
  <w:style w:type="table" w:customStyle="1" w:styleId="Stlus1">
    <w:name w:val="Stílus1"/>
    <w:basedOn w:val="CodeSampleTable"/>
    <w:uiPriority w:val="99"/>
    <w:rsid w:val="00BF7B0E"/>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table" w:customStyle="1" w:styleId="FigureTable">
    <w:name w:val="FigureTable"/>
    <w:basedOn w:val="CodeSampleTable"/>
    <w:uiPriority w:val="99"/>
    <w:rsid w:val="00BF7B0E"/>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ForeignDevanagariScript"/>
    <w:uiPriority w:val="1"/>
    <w:qFormat/>
    <w:rsid w:val="000D0902"/>
    <w:rPr>
      <w:rFonts w:ascii="Uttara" w:hAnsi="Uttara" w:cs="Uttara"/>
      <w:b w:val="0"/>
      <w:bCs w:val="0"/>
      <w:i w:val="0"/>
      <w:iCs w:val="0"/>
      <w:noProof/>
      <w14:ligatures w14:val="all"/>
    </w:rPr>
  </w:style>
  <w:style w:type="character" w:customStyle="1" w:styleId="ForeignBengaliScript">
    <w:name w:val="Foreign: BengaliScript"/>
    <w:basedOn w:val="ForeignDevanagariScript"/>
    <w:uiPriority w:val="1"/>
    <w:qFormat/>
    <w:rsid w:val="000D0902"/>
    <w:rPr>
      <w:rFonts w:ascii="Tiro Devanagari Sanskrit" w:hAnsi="Tiro Devanagari Sanskrit" w:cs="Tiro Devanagari Sanskrit"/>
      <w:b w:val="0"/>
      <w:bCs w:val="0"/>
      <w:i w:val="0"/>
      <w:iCs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18/08/relationships/commentsExtensible" Target="commentsExtensible.xml"/><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5.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395</TotalTime>
  <Pages>48</Pages>
  <Words>26067</Words>
  <Characters>136592</Characters>
  <Application>Microsoft Office Word</Application>
  <DocSecurity>0</DocSecurity>
  <Lines>2439</Lines>
  <Paragraphs>1694</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160965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15</cp:revision>
  <cp:lastPrinted>2019-08-29T12:31:00Z</cp:lastPrinted>
  <dcterms:created xsi:type="dcterms:W3CDTF">2025-06-02T08:57:00Z</dcterms:created>
  <dcterms:modified xsi:type="dcterms:W3CDTF">2025-06-02T15:46:00Z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id="cEaTpdfu"/&gt;&lt;style id="https://github.com/erc-dharma/project-documentation/blob/master/bibliography/DHARMA_modified-Chicago-Author-Date_v03.csl" locale="en-GB" hasBibliography="1" bibliographyStyl</vt:lpwstr>
  </property>
  <property fmtid="{D5CDD505-2E9C-101B-9397-08002B2CF9AE}" pid="3" name="ZOTERO_PREF_2">
    <vt:lpwstr>eHasBeenSet="0"/&gt;&lt;prefs&gt;&lt;pref name="fieldType" value="Field"/&gt;&lt;/prefs&gt;&lt;/data&gt;</vt:lpwstr>
  </property>
</Properties>
</file>