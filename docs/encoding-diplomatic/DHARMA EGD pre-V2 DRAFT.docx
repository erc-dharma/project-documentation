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6F484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6F484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6F484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6F484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6F484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6F484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fldChar w:fldCharType="begin"/>
            </w:r>
            <w:r>
              <w:instrText xml:space="preserve"> STYLEREF 3 \s </w:instrText>
            </w:r>
            <w:r>
              <w:fldChar w:fldCharType="separate"/>
            </w:r>
            <w:r w:rsidR="001721C1">
              <w:rPr>
                <w:noProof/>
              </w:rPr>
              <w:t>1.3.3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5" w:name="_6q9v7bx41h3i" w:colFirst="0" w:colLast="0"/>
      <w:bookmarkStart w:id="86" w:name="_Ref43980265"/>
      <w:bookmarkStart w:id="87" w:name="_Toc149917276"/>
      <w:bookmarkEnd w:id="85"/>
      <w:r w:rsidRPr="00DD7CCF">
        <w:t>Encoding metre for stanzas</w:t>
      </w:r>
      <w:bookmarkEnd w:id="86"/>
      <w:bookmarkEnd w:id="87"/>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8" w:name="_7tlyzfn6s88r" w:colFirst="0" w:colLast="0"/>
      <w:bookmarkStart w:id="89" w:name="_Toc149917277"/>
      <w:bookmarkStart w:id="90" w:name="_Ref43980303"/>
      <w:bookmarkEnd w:id="88"/>
      <w:r w:rsidRPr="00DD7CCF">
        <w:t xml:space="preserve">Encoding </w:t>
      </w:r>
      <w:r w:rsidR="00D35E03">
        <w:t xml:space="preserve">metre </w:t>
      </w:r>
      <w:r w:rsidRPr="00DD7CCF">
        <w:t>for individual lines</w:t>
      </w:r>
      <w:bookmarkEnd w:id="89"/>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1" w:name="_l3elgprsa6k8" w:colFirst="0" w:colLast="0"/>
      <w:bookmarkStart w:id="92" w:name="_Ref43979843"/>
      <w:bookmarkStart w:id="93" w:name="_Ref88133015"/>
      <w:bookmarkStart w:id="94" w:name="_Toc149917278"/>
      <w:bookmarkEnd w:id="90"/>
      <w:bookmarkEnd w:id="91"/>
      <w:r w:rsidRPr="00DD7CCF">
        <w:t>Verse lines</w:t>
      </w:r>
      <w:r w:rsidR="00E11DE8">
        <w:t>,</w:t>
      </w:r>
      <w:r w:rsidRPr="00DD7CCF">
        <w:t xml:space="preserve"> segmentation</w:t>
      </w:r>
      <w:bookmarkEnd w:id="92"/>
      <w:r w:rsidR="00E11DE8">
        <w:t xml:space="preserve"> and enjambement</w:t>
      </w:r>
      <w:bookmarkEnd w:id="93"/>
      <w:bookmarkEnd w:id="94"/>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5" w:name="_Ref134018245"/>
      <w:bookmarkStart w:id="96" w:name="_Toc149917279"/>
      <w:r w:rsidRPr="00DD7CCF">
        <w:t>Verse markup versus other markup</w:t>
      </w:r>
      <w:bookmarkEnd w:id="95"/>
      <w:bookmarkEnd w:id="96"/>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7" w:name="_Ref54603376"/>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9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8" w:name="_wdva3plgupk6" w:colFirst="0" w:colLast="0"/>
      <w:bookmarkEnd w:id="9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9" w:name="_Toc149917280"/>
      <w:r w:rsidRPr="00DD7CCF">
        <w:t>Marking up structure in lacunose verse</w:t>
      </w:r>
      <w:bookmarkEnd w:id="99"/>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0" w:name="_Ref44077114"/>
      <w:bookmarkStart w:id="101" w:name="_Toc149917281"/>
      <w:r w:rsidRPr="00DD7CCF">
        <w:t>M</w:t>
      </w:r>
      <w:r w:rsidR="00143A4A" w:rsidRPr="00DD7CCF">
        <w:t>arkup examples for verse</w:t>
      </w:r>
      <w:bookmarkEnd w:id="100"/>
      <w:bookmarkEnd w:id="10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2" w:name="_Ref44077336"/>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0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3" w:name="_Ref44077259"/>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10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4" w:name="_Ref44077213"/>
            <w:bookmarkStart w:id="105" w:name="_Ref44077183"/>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04"/>
            <w:r w:rsidR="00EE7E86" w:rsidRPr="00DD7CCF">
              <w:t>:</w:t>
            </w:r>
            <w:r w:rsidRPr="00DD7CCF">
              <w:t xml:space="preserve"> </w:t>
            </w:r>
            <w:r w:rsidRPr="00DD7CCF">
              <w:rPr>
                <w:rStyle w:val="Foreign"/>
              </w:rPr>
              <w:t>muta cum liquida</w:t>
            </w:r>
            <w:r w:rsidRPr="00DD7CCF">
              <w:t xml:space="preserve"> licence</w:t>
            </w:r>
            <w:bookmarkEnd w:id="10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6" w:name="_Ref44077218"/>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10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7" w:name="_Ref44077220"/>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10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8" w:name="_u75tldno8fkf" w:colFirst="0" w:colLast="0"/>
      <w:bookmarkStart w:id="109" w:name="_Toc149917282"/>
      <w:bookmarkEnd w:id="108"/>
      <w:r w:rsidRPr="00DD7CCF">
        <w:lastRenderedPageBreak/>
        <w:t xml:space="preserve">Marking up </w:t>
      </w:r>
      <w:r w:rsidR="006733B4" w:rsidRPr="00DD7CCF">
        <w:t>extrinsic structure in the edition</w:t>
      </w:r>
      <w:bookmarkEnd w:id="109"/>
    </w:p>
    <w:p w14:paraId="10B1CD43" w14:textId="77777777" w:rsidR="00C02B8C" w:rsidRPr="00DD7CCF" w:rsidRDefault="004D2E67" w:rsidP="00A849C7">
      <w:pPr>
        <w:pStyle w:val="Cmsor2"/>
      </w:pPr>
      <w:bookmarkStart w:id="110" w:name="_2po8nsoeevw0" w:colFirst="0" w:colLast="0"/>
      <w:bookmarkStart w:id="111" w:name="_Toc149917283"/>
      <w:bookmarkEnd w:id="110"/>
      <w:r w:rsidRPr="00F87A56">
        <w:t>Overview</w:t>
      </w:r>
      <w:bookmarkEnd w:id="111"/>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2"/>
      <w:r w:rsidRPr="005D2B22">
        <w:rPr>
          <w:b/>
          <w:bCs/>
        </w:rPr>
        <w:t>more complex</w:t>
      </w:r>
      <w:r w:rsidRPr="00DD7CCF">
        <w:t xml:space="preserve"> </w:t>
      </w:r>
      <w:commentRangeEnd w:id="112"/>
      <w:r w:rsidR="008E0792">
        <w:rPr>
          <w:rStyle w:val="Jegyzethivatkozs"/>
          <w:rFonts w:cs="Mangal"/>
        </w:rPr>
        <w:commentReference w:id="112"/>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F3351A6">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05EB4E9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0C3FC814">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3" w:name="_t89odjdqfg0j" w:colFirst="0" w:colLast="0"/>
      <w:bookmarkStart w:id="114" w:name="_Ref43979955"/>
      <w:bookmarkStart w:id="115" w:name="_Toc149917284"/>
      <w:bookmarkEnd w:id="113"/>
      <w:r w:rsidRPr="00DD7CCF">
        <w:lastRenderedPageBreak/>
        <w:t xml:space="preserve">Physical </w:t>
      </w:r>
      <w:r w:rsidR="006733B4" w:rsidRPr="00DD7CCF">
        <w:t>lines</w:t>
      </w:r>
      <w:bookmarkEnd w:id="114"/>
      <w:bookmarkEnd w:id="115"/>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6" w:name="_xui16zrp0wzt" w:colFirst="0" w:colLast="0"/>
      <w:bookmarkStart w:id="117" w:name="_Ref43980100"/>
      <w:bookmarkStart w:id="118" w:name="_Toc149917285"/>
      <w:bookmarkEnd w:id="116"/>
      <w:r w:rsidRPr="00D67DA5">
        <w:t>Marking up line beginnings</w:t>
      </w:r>
      <w:bookmarkEnd w:id="117"/>
      <w:bookmarkEnd w:id="118"/>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9" w:name="_wrkvn4vo3aia" w:colFirst="0" w:colLast="0"/>
      <w:bookmarkStart w:id="120" w:name="_Ref43977936"/>
      <w:bookmarkEnd w:id="119"/>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1" w:name="_Ref148523116"/>
      <w:bookmarkStart w:id="122" w:name="_Toc149917286"/>
      <w:r w:rsidRPr="00DD7CCF">
        <w:t>Numbering lines</w:t>
      </w:r>
      <w:bookmarkEnd w:id="120"/>
      <w:bookmarkEnd w:id="121"/>
      <w:bookmarkEnd w:id="122"/>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3" w:name="_r2qg54jy8w2e" w:colFirst="0" w:colLast="0"/>
      <w:bookmarkStart w:id="124" w:name="_Ref43990371"/>
      <w:bookmarkStart w:id="125" w:name="_Toc149917287"/>
      <w:bookmarkEnd w:id="123"/>
      <w:r w:rsidRPr="00DD7CCF">
        <w:t>Placement of line beginnings</w:t>
      </w:r>
      <w:bookmarkEnd w:id="124"/>
      <w:bookmarkEnd w:id="125"/>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6" w:name="_7n9w5r6yzssj" w:colFirst="0" w:colLast="0"/>
      <w:bookmarkStart w:id="127" w:name="_Ref43984995"/>
      <w:bookmarkStart w:id="128" w:name="_Toc149917288"/>
      <w:bookmarkEnd w:id="126"/>
      <w:r w:rsidRPr="00DD7CCF">
        <w:t>Line beginnings interrupting words</w:t>
      </w:r>
      <w:bookmarkEnd w:id="127"/>
      <w:bookmarkEnd w:id="128"/>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9" w:name="_a0jia5gsgfab" w:colFirst="0" w:colLast="0"/>
      <w:bookmarkStart w:id="130" w:name="_Ref43984718"/>
      <w:bookmarkStart w:id="131" w:name="_Toc149917289"/>
      <w:bookmarkEnd w:id="129"/>
      <w:r w:rsidRPr="00DD7CCF">
        <w:lastRenderedPageBreak/>
        <w:t xml:space="preserve">Not-quite </w:t>
      </w:r>
      <w:r w:rsidR="006733B4" w:rsidRPr="00DD7CCF">
        <w:t>partitions</w:t>
      </w:r>
      <w:bookmarkEnd w:id="130"/>
      <w:bookmarkEnd w:id="131"/>
    </w:p>
    <w:p w14:paraId="03126EFF" w14:textId="41C5CFC6" w:rsidR="00C02B8C" w:rsidRPr="00DD7CCF" w:rsidRDefault="004D2E67" w:rsidP="00EB2024">
      <w:pPr>
        <w:pStyle w:val="Cmsor3"/>
      </w:pPr>
      <w:bookmarkStart w:id="132" w:name="_2aaf1avj18kw" w:colFirst="0" w:colLast="0"/>
      <w:bookmarkStart w:id="133" w:name="_Toc149917290"/>
      <w:bookmarkEnd w:id="132"/>
      <w:r w:rsidRPr="00DD7CCF">
        <w:t>Stuff in margins</w:t>
      </w:r>
      <w:bookmarkEnd w:id="133"/>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4" w:name="_rr8pkbi3b1cc" w:colFirst="0" w:colLast="0"/>
      <w:bookmarkStart w:id="135" w:name="_Ref43984388"/>
      <w:bookmarkStart w:id="136" w:name="_Toc149917291"/>
      <w:bookmarkEnd w:id="134"/>
      <w:r w:rsidRPr="00DD7CCF">
        <w:t>Sectioning with space</w:t>
      </w:r>
      <w:bookmarkEnd w:id="135"/>
      <w:bookmarkEnd w:id="136"/>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7" w:name="_tmbjz6tt6rwk" w:colFirst="0" w:colLast="0"/>
      <w:bookmarkStart w:id="138" w:name="_Ref43978135"/>
      <w:bookmarkStart w:id="139" w:name="_Toc149917292"/>
      <w:bookmarkEnd w:id="137"/>
      <w:r w:rsidRPr="00DD7CCF">
        <w:t xml:space="preserve">Spatially offset opening sections </w:t>
      </w:r>
      <w:r w:rsidRPr="00E24F87">
        <w:rPr>
          <w:noProof/>
        </w:rPr>
        <w:t>(</w:t>
      </w:r>
      <w:r w:rsidRPr="00DD7CCF">
        <w:t>incipits)</w:t>
      </w:r>
      <w:bookmarkEnd w:id="138"/>
      <w:bookmarkEnd w:id="139"/>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0" w:name="_tg7yz01k2pc5" w:colFirst="0" w:colLast="0"/>
      <w:bookmarkStart w:id="141" w:name="_Ref43984537"/>
      <w:bookmarkStart w:id="142" w:name="_Toc149917293"/>
      <w:bookmarkEnd w:id="140"/>
      <w:r w:rsidRPr="00DD7CCF">
        <w:t xml:space="preserve">Spatially offset closing lines </w:t>
      </w:r>
      <w:r w:rsidRPr="00E24F87">
        <w:rPr>
          <w:noProof/>
        </w:rPr>
        <w:t>(</w:t>
      </w:r>
      <w:r w:rsidRPr="00DD7CCF">
        <w:t>colophons)</w:t>
      </w:r>
      <w:bookmarkEnd w:id="141"/>
      <w:bookmarkEnd w:id="14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3.3.4</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3" w:name="_l370o66akj7v" w:colFirst="0" w:colLast="0"/>
      <w:bookmarkStart w:id="144" w:name="_Ref43984607"/>
      <w:bookmarkStart w:id="145" w:name="_Toc149917294"/>
      <w:bookmarkEnd w:id="143"/>
      <w:r w:rsidRPr="00DD7CCF">
        <w:lastRenderedPageBreak/>
        <w:t>Pagination or foliation: “forme work”</w:t>
      </w:r>
      <w:bookmarkEnd w:id="144"/>
      <w:bookmarkEnd w:id="14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r>
              <w:fldChar w:fldCharType="begin"/>
            </w:r>
            <w:r>
              <w:instrText xml:space="preserve"> STYLEREF 3 \s </w:instrText>
            </w:r>
            <w:r>
              <w:fldChar w:fldCharType="separate"/>
            </w:r>
            <w:r w:rsidR="001721C1">
              <w:rPr>
                <w:noProof/>
              </w:rPr>
              <w:t>3.3.5</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6" w:name="_dzwqp0ufpcn5" w:colFirst="0" w:colLast="0"/>
      <w:bookmarkStart w:id="147" w:name="_Ref43978987"/>
      <w:bookmarkStart w:id="148" w:name="_Toc149917295"/>
      <w:bookmarkEnd w:id="146"/>
      <w:r w:rsidRPr="00DD7CCF">
        <w:t xml:space="preserve">Boxlike </w:t>
      </w:r>
      <w:r w:rsidR="006733B4" w:rsidRPr="00DD7CCF">
        <w:t>partitions: self-contained zones</w:t>
      </w:r>
      <w:bookmarkEnd w:id="147"/>
      <w:bookmarkEnd w:id="148"/>
    </w:p>
    <w:p w14:paraId="0B728DD2" w14:textId="6E5C4B5D" w:rsidR="00C02B8C" w:rsidRPr="00DD7CCF" w:rsidRDefault="0053341E" w:rsidP="00EB2024">
      <w:pPr>
        <w:pStyle w:val="Cmsor3"/>
      </w:pPr>
      <w:bookmarkStart w:id="149" w:name="_7afiixd3hprc" w:colFirst="0" w:colLast="0"/>
      <w:bookmarkStart w:id="150" w:name="_Ref43978278"/>
      <w:bookmarkStart w:id="151" w:name="_Toc149917296"/>
      <w:bookmarkEnd w:id="14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0"/>
      <w:bookmarkEnd w:id="15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2"/>
      <w:r w:rsidR="00B36E2E">
        <w:t>particularly</w:t>
      </w:r>
      <w:commentRangeEnd w:id="152"/>
      <w:r w:rsidR="008E0792">
        <w:rPr>
          <w:rStyle w:val="Jegyzethivatkozs"/>
          <w:rFonts w:cs="Mangal"/>
        </w:rPr>
        <w:commentReference w:id="152"/>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3" w:name="_gwyk1jzb0av6" w:colFirst="0" w:colLast="0"/>
      <w:bookmarkStart w:id="154" w:name="_Ref43990385"/>
      <w:bookmarkStart w:id="155" w:name="_Toc149917297"/>
      <w:bookmarkEnd w:id="153"/>
      <w:r w:rsidRPr="00DD7CCF">
        <w:lastRenderedPageBreak/>
        <w:t>Encoding boxlike partitions</w:t>
      </w:r>
      <w:bookmarkEnd w:id="154"/>
      <w:bookmarkEnd w:id="155"/>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6" w:name="_82q10pa3ovwa" w:colFirst="0" w:colLast="0"/>
      <w:bookmarkStart w:id="157" w:name="_Ref43984577"/>
      <w:bookmarkStart w:id="158" w:name="_Toc149917298"/>
      <w:bookmarkEnd w:id="156"/>
      <w:r w:rsidRPr="00DD7CCF">
        <w:t>Textpart identification: subtype, number and headers</w:t>
      </w:r>
      <w:bookmarkEnd w:id="157"/>
      <w:bookmarkEnd w:id="158"/>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9" w:name="_suh8lewninkg" w:colFirst="0" w:colLast="0"/>
      <w:bookmarkEnd w:id="159"/>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0" w:name="_Ref44078070"/>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60"/>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1" w:name="_Ref44078271"/>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61"/>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2" w:name="_ntlxakteb3wm" w:colFirst="0" w:colLast="0"/>
            <w:bookmarkStart w:id="163" w:name="_u4tz39yk0lmz" w:colFirst="0" w:colLast="0"/>
            <w:bookmarkEnd w:id="162"/>
            <w:bookmarkEnd w:id="163"/>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4" w:name="_v01oqe9wesr6" w:colFirst="0" w:colLast="0"/>
      <w:bookmarkEnd w:id="164"/>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5" w:name="_Ref44078277"/>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65"/>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6" w:name="_ro2q56korov1" w:colFirst="0" w:colLast="0"/>
      <w:bookmarkStart w:id="167" w:name="_fh0zn6srq43l" w:colFirst="0" w:colLast="0"/>
      <w:bookmarkStart w:id="168" w:name="_Ref43986747"/>
      <w:bookmarkStart w:id="169" w:name="_Toc149917299"/>
      <w:bookmarkEnd w:id="166"/>
      <w:bookmarkEnd w:id="167"/>
      <w:r w:rsidRPr="00DD7CCF">
        <w:t>Numbered elements in textparts</w:t>
      </w:r>
      <w:bookmarkEnd w:id="168"/>
      <w:bookmarkEnd w:id="169"/>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0" w:name="_Toc149917300"/>
      <w:r w:rsidRPr="00DD7CCF">
        <w:lastRenderedPageBreak/>
        <w:t>Full markup example for</w:t>
      </w:r>
      <w:r w:rsidR="004D2E67" w:rsidRPr="00DD7CCF">
        <w:t xml:space="preserve"> boxlike partitions</w:t>
      </w:r>
      <w:bookmarkEnd w:id="170"/>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1" w:name="_Ref44077741"/>
            <w:r w:rsidRPr="00DD7CCF">
              <w:t xml:space="preserve">Example </w:t>
            </w:r>
            <w:r>
              <w:fldChar w:fldCharType="begin"/>
            </w:r>
            <w:r>
              <w:instrText xml:space="preserve"> STYLEREF 3 \s </w:instrText>
            </w:r>
            <w:r>
              <w:fldChar w:fldCharType="separate"/>
            </w:r>
            <w:r w:rsidR="001721C1">
              <w:rPr>
                <w:noProof/>
              </w:rPr>
              <w:t>3.4.5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71"/>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2" w:name="_k0nurnm93lxl" w:colFirst="0" w:colLast="0"/>
      <w:bookmarkStart w:id="173" w:name="_Ref43979481"/>
      <w:bookmarkStart w:id="174" w:name="_Toc149917301"/>
      <w:bookmarkEnd w:id="172"/>
      <w:r w:rsidRPr="00DD7CCF">
        <w:t xml:space="preserve">Pagelike </w:t>
      </w:r>
      <w:r w:rsidR="006733B4" w:rsidRPr="00DD7CCF">
        <w:t>partitions: text flows through successive zones</w:t>
      </w:r>
      <w:bookmarkEnd w:id="173"/>
      <w:bookmarkEnd w:id="174"/>
    </w:p>
    <w:p w14:paraId="5005C658" w14:textId="1B04FD60" w:rsidR="00C02B8C" w:rsidRPr="00DD7CCF" w:rsidRDefault="004D2E67" w:rsidP="00EB2024">
      <w:pPr>
        <w:pStyle w:val="Cmsor3"/>
      </w:pPr>
      <w:bookmarkStart w:id="175" w:name="_h6ikg2hg8g9u" w:colFirst="0" w:colLast="0"/>
      <w:bookmarkStart w:id="176" w:name="_Toc149917302"/>
      <w:bookmarkEnd w:id="175"/>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6"/>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7"/>
      <w:r w:rsidRPr="00DD7CCF">
        <w:t xml:space="preserve">or </w:t>
      </w:r>
      <w:commentRangeEnd w:id="177"/>
      <w:r w:rsidR="008E0792">
        <w:rPr>
          <w:rStyle w:val="Jegyzethivatkozs"/>
          <w:rFonts w:cs="Mangal"/>
        </w:rPr>
        <w:commentReference w:id="177"/>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8" w:name="_w6aiimbh4273" w:colFirst="0" w:colLast="0"/>
      <w:bookmarkStart w:id="179" w:name="_Ref43978346"/>
      <w:bookmarkStart w:id="180" w:name="_Toc149917303"/>
      <w:bookmarkEnd w:id="178"/>
      <w:r w:rsidRPr="00DD7CCF">
        <w:t>Genuine pages</w:t>
      </w:r>
      <w:bookmarkEnd w:id="179"/>
      <w:bookmarkEnd w:id="18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1" w:name="_t032kyf4wcza" w:colFirst="0" w:colLast="0"/>
      <w:bookmarkStart w:id="182" w:name="_Ref43986679"/>
      <w:bookmarkStart w:id="183" w:name="_Toc149917304"/>
      <w:bookmarkEnd w:id="181"/>
      <w:r w:rsidRPr="00DD7CCF">
        <w:t>Other pagelike zones</w:t>
      </w:r>
      <w:bookmarkEnd w:id="182"/>
      <w:bookmarkEnd w:id="18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4" w:name="_oypoil6s6m99" w:colFirst="0" w:colLast="0"/>
      <w:bookmarkStart w:id="185" w:name="_Ref43986881"/>
      <w:bookmarkStart w:id="186" w:name="_Toc149917305"/>
      <w:bookmarkEnd w:id="184"/>
      <w:r w:rsidRPr="00DD7CCF">
        <w:t>Zone identification: unit, number and label</w:t>
      </w:r>
      <w:bookmarkEnd w:id="185"/>
      <w:bookmarkEnd w:id="18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7" w:name="_Ref44078412"/>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8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8" w:name="_Ref44078459"/>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8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9" w:name="_h6lmsgu4umfd" w:colFirst="0" w:colLast="0"/>
      <w:bookmarkStart w:id="190" w:name="_Toc149917306"/>
      <w:bookmarkEnd w:id="189"/>
      <w:r w:rsidRPr="00DD7CCF">
        <w:lastRenderedPageBreak/>
        <w:t>Placement of page and zone beginnings</w:t>
      </w:r>
      <w:bookmarkEnd w:id="190"/>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1" w:name="_tezue83pb823" w:colFirst="0" w:colLast="0"/>
      <w:bookmarkStart w:id="192" w:name="_Ref43986994"/>
      <w:bookmarkStart w:id="193" w:name="_Toc149917307"/>
      <w:bookmarkEnd w:id="191"/>
      <w:r w:rsidRPr="00DD7CCF">
        <w:t>Numbered elements in pagelike partitions</w:t>
      </w:r>
      <w:bookmarkEnd w:id="192"/>
      <w:bookmarkEnd w:id="193"/>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4" w:name="_8rycat4dh5yx" w:colFirst="0" w:colLast="0"/>
      <w:bookmarkStart w:id="195" w:name="_Ref43986940"/>
      <w:bookmarkStart w:id="196" w:name="_Toc149917308"/>
      <w:bookmarkEnd w:id="194"/>
      <w:r w:rsidRPr="00DD7CCF">
        <w:lastRenderedPageBreak/>
        <w:t>Full m</w:t>
      </w:r>
      <w:r w:rsidR="004D2E67" w:rsidRPr="00DD7CCF">
        <w:t>arkup example</w:t>
      </w:r>
      <w:r w:rsidRPr="00DD7CCF">
        <w:t xml:space="preserve"> for</w:t>
      </w:r>
      <w:r w:rsidR="004D2E67" w:rsidRPr="00DD7CCF">
        <w:t xml:space="preserve"> pagelike partitions</w:t>
      </w:r>
      <w:bookmarkEnd w:id="195"/>
      <w:bookmarkEnd w:id="19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7" w:name="_Ref44078357"/>
            <w:r w:rsidRPr="00DD7CCF">
              <w:t xml:space="preserve">Example </w:t>
            </w:r>
            <w:r>
              <w:fldChar w:fldCharType="begin"/>
            </w:r>
            <w:r>
              <w:instrText xml:space="preserve"> STYLEREF 3 \s </w:instrText>
            </w:r>
            <w:r>
              <w:fldChar w:fldCharType="separate"/>
            </w:r>
            <w:r w:rsidR="001721C1">
              <w:rPr>
                <w:noProof/>
              </w:rPr>
              <w:t>3.5.7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9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8" w:name="_xbyjw7atziy5" w:colFirst="0" w:colLast="0"/>
            <w:bookmarkEnd w:id="198"/>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9" w:name="_9uretion352s" w:colFirst="0" w:colLast="0"/>
            <w:bookmarkEnd w:id="199"/>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0" w:name="_2o3hdppskxxm" w:colFirst="0" w:colLast="0"/>
            <w:bookmarkEnd w:id="200"/>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1" w:name="_wf6bj4i4k83j" w:colFirst="0" w:colLast="0"/>
      <w:bookmarkStart w:id="202" w:name="_17dlwttgms9w" w:colFirst="0" w:colLast="0"/>
      <w:bookmarkStart w:id="203" w:name="_Ref43984651"/>
      <w:bookmarkStart w:id="204" w:name="_Toc149917309"/>
      <w:bookmarkEnd w:id="201"/>
      <w:bookmarkEnd w:id="202"/>
      <w:r w:rsidRPr="00DD7CCF">
        <w:lastRenderedPageBreak/>
        <w:t xml:space="preserve">Gridlike </w:t>
      </w:r>
      <w:r w:rsidR="006733B4" w:rsidRPr="00DD7CCF">
        <w:t>partitions: text runs across contiguous zones</w:t>
      </w:r>
      <w:bookmarkEnd w:id="203"/>
      <w:bookmarkEnd w:id="204"/>
    </w:p>
    <w:p w14:paraId="10526A32" w14:textId="42910855" w:rsidR="00C02B8C" w:rsidRPr="00DD7CCF" w:rsidRDefault="004D2E67" w:rsidP="00EB2024">
      <w:pPr>
        <w:pStyle w:val="Cmsor3"/>
      </w:pPr>
      <w:bookmarkStart w:id="205" w:name="_8u6cxgxomq4n" w:colFirst="0" w:colLast="0"/>
      <w:bookmarkStart w:id="206" w:name="_Toc149917310"/>
      <w:bookmarkEnd w:id="20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6"/>
    </w:p>
    <w:p w14:paraId="44C0C40D" w14:textId="77777777" w:rsidR="00C02B8C" w:rsidRPr="00DD7CCF" w:rsidRDefault="004D2E67" w:rsidP="00E2714A">
      <w:pPr>
        <w:pStyle w:val="Lista"/>
      </w:pPr>
      <w:bookmarkStart w:id="207" w:name="_mq9ex2gduvu8" w:colFirst="0" w:colLast="0"/>
      <w:bookmarkEnd w:id="20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8" w:name="_t81unikmyuu5" w:colFirst="0" w:colLast="0"/>
      <w:bookmarkEnd w:id="20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9" w:name="_npulg4gtw0my" w:colFirst="0" w:colLast="0"/>
      <w:bookmarkEnd w:id="20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0" w:name="_5vtp8j2ur3e0" w:colFirst="0" w:colLast="0"/>
      <w:bookmarkEnd w:id="21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1" w:name="_rs0n67ntt3ye" w:colFirst="0" w:colLast="0"/>
      <w:bookmarkEnd w:id="21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2"/>
      <w:r w:rsidRPr="00DD7CCF">
        <w:t>within each affected epigraphic line</w:t>
      </w:r>
      <w:commentRangeEnd w:id="212"/>
      <w:r w:rsidR="008E0792">
        <w:rPr>
          <w:rStyle w:val="Jegyzethivatkozs"/>
          <w:rFonts w:cs="Mangal"/>
        </w:rPr>
        <w:commentReference w:id="212"/>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3" w:name="_mtlzzef8q66a" w:colFirst="0" w:colLast="0"/>
      <w:bookmarkEnd w:id="21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4" w:name="_r2vovj8fm87l" w:colFirst="0" w:colLast="0"/>
      <w:bookmarkEnd w:id="21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5" w:name="_mssvwla5qx2o" w:colFirst="0" w:colLast="0"/>
      <w:bookmarkEnd w:id="21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6" w:name="_tnb25u59sdgt" w:colFirst="0" w:colLast="0"/>
      <w:bookmarkStart w:id="217" w:name="_Toc149917311"/>
      <w:bookmarkEnd w:id="216"/>
      <w:r w:rsidRPr="00DD7CCF">
        <w:t>Encoding gridlike partitions</w:t>
      </w:r>
      <w:bookmarkEnd w:id="217"/>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8" w:name="_444cwmslg3uo" w:colFirst="0" w:colLast="0"/>
      <w:bookmarkStart w:id="219" w:name="_Ref63674302"/>
      <w:bookmarkStart w:id="220" w:name="_Toc149917312"/>
      <w:bookmarkEnd w:id="218"/>
      <w:r w:rsidRPr="00DD7CCF">
        <w:t>Gridlike milestone identification: unit and number</w:t>
      </w:r>
      <w:bookmarkEnd w:id="219"/>
      <w:bookmarkEnd w:id="220"/>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1" w:name="_kqgib25um4gs" w:colFirst="0" w:colLast="0"/>
      <w:bookmarkStart w:id="222" w:name="_Toc149917313"/>
      <w:bookmarkEnd w:id="221"/>
      <w:r w:rsidRPr="00DD7CCF">
        <w:t>Gridlike partitions interrupting words</w:t>
      </w:r>
      <w:bookmarkEnd w:id="222"/>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3" w:name="_toz4tvrpqg6p" w:colFirst="0" w:colLast="0"/>
      <w:bookmarkStart w:id="224" w:name="_Toc149917314"/>
      <w:bookmarkEnd w:id="223"/>
      <w:r w:rsidRPr="00DD7CCF">
        <w:t>When to encode gridlike partitions</w:t>
      </w:r>
      <w:bookmarkEnd w:id="224"/>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5" w:name="_varsapous7ty" w:colFirst="0" w:colLast="0"/>
      <w:bookmarkStart w:id="226" w:name="_Toc149917315"/>
      <w:bookmarkEnd w:id="225"/>
      <w:r w:rsidRPr="00DD7CCF">
        <w:t>Full markup examples for</w:t>
      </w:r>
      <w:r w:rsidR="004D2E67" w:rsidRPr="00DD7CCF">
        <w:t xml:space="preserve"> gridlike partitions</w:t>
      </w:r>
      <w:bookmarkEnd w:id="226"/>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7" w:name="_Ref44078509"/>
            <w:r w:rsidRPr="00DD7CCF">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27"/>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8" w:name="_Ref44078533"/>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228"/>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9" w:name="_Ref44078552"/>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229"/>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0" w:name="_4iehglajtm57" w:colFirst="0" w:colLast="0"/>
      <w:bookmarkStart w:id="231" w:name="_Ref43990458"/>
      <w:bookmarkStart w:id="232" w:name="_Toc149917316"/>
      <w:bookmarkEnd w:id="230"/>
      <w:r w:rsidRPr="00DD7CCF">
        <w:lastRenderedPageBreak/>
        <w:t xml:space="preserve">Encoding the </w:t>
      </w:r>
      <w:r w:rsidR="006733B4" w:rsidRPr="00DD7CCF">
        <w:t>originally inscribed text</w:t>
      </w:r>
      <w:bookmarkEnd w:id="231"/>
      <w:bookmarkEnd w:id="232"/>
    </w:p>
    <w:p w14:paraId="0AA45B87" w14:textId="182F1420" w:rsidR="00C02B8C" w:rsidRPr="00DD7CCF" w:rsidRDefault="004D2E67" w:rsidP="00EB2024">
      <w:pPr>
        <w:pStyle w:val="Cmsor2"/>
      </w:pPr>
      <w:bookmarkStart w:id="233" w:name="_2wkl86mjw6p2" w:colFirst="0" w:colLast="0"/>
      <w:bookmarkStart w:id="234" w:name="_Toc149917317"/>
      <w:bookmarkEnd w:id="233"/>
      <w:r w:rsidRPr="00DD7CCF">
        <w:t xml:space="preserve">Alphabetic </w:t>
      </w:r>
      <w:r w:rsidR="006733B4" w:rsidRPr="00DD7CCF">
        <w:t>characters</w:t>
      </w:r>
      <w:bookmarkEnd w:id="234"/>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5" w:name="_83o605fngw18" w:colFirst="0" w:colLast="0"/>
      <w:bookmarkStart w:id="236" w:name="_Ref43987221"/>
      <w:bookmarkStart w:id="237" w:name="_Toc149917318"/>
      <w:bookmarkEnd w:id="235"/>
      <w:r w:rsidRPr="00DD7CCF">
        <w:t xml:space="preserve">Tagging transliterated characters as one </w:t>
      </w:r>
      <w:r w:rsidRPr="00E24F87">
        <w:rPr>
          <w:rStyle w:val="Foreign"/>
        </w:rPr>
        <w:t>akṣara</w:t>
      </w:r>
      <w:bookmarkEnd w:id="236"/>
      <w:bookmarkEnd w:id="237"/>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fldChar w:fldCharType="begin"/>
            </w:r>
            <w:r>
              <w:instrText xml:space="preserve"> STYLEREF 3 \s </w:instrText>
            </w:r>
            <w:r>
              <w:fldChar w:fldCharType="separate"/>
            </w:r>
            <w:r w:rsidR="001721C1">
              <w:rPr>
                <w:noProof/>
              </w:rPr>
              <w:t>4.1.1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5C74E9F2">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8" w:name="_qasht2vjwj9m" w:colFirst="0" w:colLast="0"/>
      <w:bookmarkStart w:id="239" w:name="_Ref43987131"/>
      <w:bookmarkStart w:id="240" w:name="_Toc149917319"/>
      <w:bookmarkEnd w:id="238"/>
      <w:r w:rsidRPr="00DD7CCF">
        <w:t>Tagging parts of alphabetic characters</w:t>
      </w:r>
      <w:bookmarkEnd w:id="239"/>
      <w:bookmarkEnd w:id="240"/>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1" w:name="_dv2inorm1p09" w:colFirst="0" w:colLast="0"/>
      <w:bookmarkStart w:id="242" w:name="_Ref43987090"/>
      <w:bookmarkStart w:id="243" w:name="_Toc149917320"/>
      <w:bookmarkEnd w:id="241"/>
      <w:r w:rsidRPr="00DD7CCF">
        <w:t>Unusual spatial arrangement in conjuncts</w:t>
      </w:r>
      <w:bookmarkEnd w:id="242"/>
      <w:bookmarkEnd w:id="243"/>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4" w:name="_qy84vdm4cqcm" w:colFirst="0" w:colLast="0"/>
      <w:bookmarkStart w:id="245" w:name="_Ref43987165"/>
      <w:bookmarkStart w:id="246" w:name="_Toc149917321"/>
      <w:bookmarkEnd w:id="244"/>
      <w:r w:rsidRPr="00DD7CCF">
        <w:lastRenderedPageBreak/>
        <w:t>Complex characters split by an intervening feature</w:t>
      </w:r>
      <w:bookmarkEnd w:id="245"/>
      <w:bookmarkEnd w:id="246"/>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47"/>
      <w:r w:rsidRPr="00644A27">
        <w:rPr>
          <w:b/>
          <w:bCs/>
        </w:rPr>
        <w:t xml:space="preserve">prescript and postscript vowel markers </w:t>
      </w:r>
      <w:commentRangeEnd w:id="247"/>
      <w:r w:rsidR="00112C6F">
        <w:rPr>
          <w:rStyle w:val="Jegyzethivatkozs"/>
          <w:rFonts w:cs="Mangal"/>
        </w:rPr>
        <w:commentReference w:id="247"/>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8" w:name="_Ref148523637"/>
            <w:r w:rsidRPr="00DD7CCF">
              <w:t xml:space="preserve">Example </w:t>
            </w:r>
            <w:r>
              <w:fldChar w:fldCharType="begin"/>
            </w:r>
            <w:r>
              <w:instrText xml:space="preserve"> STYLEREF 3 \s </w:instrText>
            </w:r>
            <w:r>
              <w:fldChar w:fldCharType="separate"/>
            </w:r>
            <w:r w:rsidR="001721C1">
              <w:rPr>
                <w:noProof/>
              </w:rPr>
              <w:t>4.1.4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48"/>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9" w:name="_f8rlfquf7u2o" w:colFirst="0" w:colLast="0"/>
      <w:bookmarkStart w:id="250" w:name="_Ref43978591"/>
      <w:bookmarkStart w:id="251" w:name="_Toc149917322"/>
      <w:bookmarkEnd w:id="249"/>
      <w:r w:rsidRPr="00DD7CCF">
        <w:t xml:space="preserve">Non-alphabetic </w:t>
      </w:r>
      <w:r w:rsidR="006733B4" w:rsidRPr="00DD7CCF">
        <w:t>characters</w:t>
      </w:r>
      <w:bookmarkEnd w:id="250"/>
      <w:bookmarkEnd w:id="251"/>
    </w:p>
    <w:p w14:paraId="1397C66F" w14:textId="3727369D" w:rsidR="00C02B8C" w:rsidRPr="00DD7CCF" w:rsidRDefault="004D2E67" w:rsidP="00EB2024">
      <w:pPr>
        <w:pStyle w:val="Cmsor3"/>
      </w:pPr>
      <w:bookmarkStart w:id="252" w:name="_4mw6s39lu6fq" w:colFirst="0" w:colLast="0"/>
      <w:bookmarkStart w:id="253" w:name="_Ref43987431"/>
      <w:bookmarkStart w:id="254" w:name="_Toc149917323"/>
      <w:bookmarkEnd w:id="252"/>
      <w:r w:rsidRPr="00DD7CCF">
        <w:t>Overview</w:t>
      </w:r>
      <w:bookmarkEnd w:id="253"/>
      <w:bookmarkEnd w:id="254"/>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5" w:name="_llvg2tmd9u22" w:colFirst="0" w:colLast="0"/>
      <w:bookmarkStart w:id="256" w:name="_Ref43980440"/>
      <w:bookmarkEnd w:id="255"/>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7" w:name="_Ref44577917"/>
      <w:bookmarkStart w:id="258" w:name="_Ref44577928"/>
      <w:bookmarkStart w:id="259" w:name="_Ref44577934"/>
      <w:bookmarkStart w:id="260" w:name="_Ref44577939"/>
      <w:bookmarkStart w:id="261" w:name="_Toc149917324"/>
      <w:r w:rsidRPr="00DD7CCF">
        <w:t>Numeral symbols other than decimal digits</w:t>
      </w:r>
      <w:bookmarkEnd w:id="256"/>
      <w:bookmarkEnd w:id="257"/>
      <w:bookmarkEnd w:id="258"/>
      <w:bookmarkEnd w:id="259"/>
      <w:bookmarkEnd w:id="260"/>
      <w:bookmarkEnd w:id="261"/>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2" w:name="_ocw59j4fd9ai" w:colFirst="0" w:colLast="0"/>
      <w:bookmarkStart w:id="263" w:name="_Ref43987525"/>
      <w:bookmarkStart w:id="264" w:name="_Toc149917325"/>
      <w:bookmarkEnd w:id="262"/>
      <w:r w:rsidRPr="00DD7CCF">
        <w:t>Symbol tokens</w:t>
      </w:r>
      <w:bookmarkEnd w:id="263"/>
      <w:bookmarkEnd w:id="264"/>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5" w:name="_n0tb9t590fso" w:colFirst="0" w:colLast="0"/>
      <w:bookmarkStart w:id="266" w:name="_Ref43980384"/>
      <w:bookmarkStart w:id="267" w:name="_Toc149917326"/>
      <w:bookmarkEnd w:id="265"/>
      <w:r w:rsidRPr="00DD7CCF">
        <w:lastRenderedPageBreak/>
        <w:t>Punctuation marks</w:t>
      </w:r>
      <w:bookmarkEnd w:id="266"/>
      <w:bookmarkEnd w:id="267"/>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8" w:name="_zhzv8lagn4n3" w:colFirst="0" w:colLast="0"/>
      <w:bookmarkStart w:id="269" w:name="_Ref43985052"/>
      <w:bookmarkStart w:id="270" w:name="_Toc149917327"/>
      <w:bookmarkEnd w:id="268"/>
      <w:r w:rsidRPr="00DD7CCF">
        <w:lastRenderedPageBreak/>
        <w:t>Space filler signs</w:t>
      </w:r>
      <w:bookmarkEnd w:id="269"/>
      <w:bookmarkEnd w:id="270"/>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1" w:name="_ds0gogy82fug" w:colFirst="0" w:colLast="0"/>
      <w:bookmarkStart w:id="272" w:name="_Ref43987396"/>
      <w:bookmarkStart w:id="273" w:name="_Toc149917328"/>
      <w:bookmarkEnd w:id="271"/>
      <w:r w:rsidRPr="00DD7CCF">
        <w:t>Miscellaneous symbols</w:t>
      </w:r>
      <w:bookmarkEnd w:id="272"/>
      <w:bookmarkEnd w:id="273"/>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4" w:name="_szxkvje7z9d2" w:colFirst="0" w:colLast="0"/>
      <w:bookmarkStart w:id="275" w:name="_Ref44577965"/>
      <w:bookmarkStart w:id="276" w:name="_Toc149917329"/>
      <w:bookmarkEnd w:id="274"/>
      <w:r w:rsidRPr="00DD7CCF">
        <w:t xml:space="preserve">Alphanumeric characters used </w:t>
      </w:r>
      <w:r w:rsidR="00547689">
        <w:t>for a different function</w:t>
      </w:r>
      <w:bookmarkEnd w:id="275"/>
      <w:bookmarkEnd w:id="276"/>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7" w:name="_1jfnyljo6f10" w:colFirst="0" w:colLast="0"/>
      <w:bookmarkStart w:id="278" w:name="_Ref43989284"/>
      <w:bookmarkStart w:id="279" w:name="_Toc149917330"/>
      <w:bookmarkEnd w:id="277"/>
      <w:r w:rsidRPr="00DD7CCF">
        <w:lastRenderedPageBreak/>
        <w:t>Space</w:t>
      </w:r>
      <w:bookmarkEnd w:id="278"/>
      <w:bookmarkEnd w:id="279"/>
    </w:p>
    <w:p w14:paraId="79F2B687" w14:textId="12379300" w:rsidR="00C02B8C" w:rsidRPr="00DD7CCF" w:rsidRDefault="004D2E67" w:rsidP="00EB2024">
      <w:pPr>
        <w:pStyle w:val="Cmsor3"/>
      </w:pPr>
      <w:bookmarkStart w:id="280" w:name="_mczil3ausgeg" w:colFirst="0" w:colLast="0"/>
      <w:bookmarkStart w:id="281" w:name="_Ref43987984"/>
      <w:bookmarkStart w:id="282" w:name="_Toc149917331"/>
      <w:bookmarkEnd w:id="280"/>
      <w:r w:rsidRPr="00DD7CCF">
        <w:t>Generic markup for original space</w:t>
      </w:r>
      <w:bookmarkEnd w:id="281"/>
      <w:bookmarkEnd w:id="282"/>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3" w:name="_g16v5ug6dm4p" w:colFirst="0" w:colLast="0"/>
      <w:bookmarkStart w:id="284" w:name="_Ref134027392"/>
      <w:bookmarkStart w:id="285" w:name="_Toc149917332"/>
      <w:bookmarkStart w:id="286" w:name="_Ref43987645"/>
      <w:bookmarkEnd w:id="283"/>
      <w:r>
        <w:t>Not all blanks are space</w:t>
      </w:r>
      <w:bookmarkEnd w:id="284"/>
      <w:bookmarkEnd w:id="285"/>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7" w:name="_Ref134026679"/>
      <w:bookmarkStart w:id="288" w:name="_Toc149917333"/>
      <w:r w:rsidRPr="00DD7CCF">
        <w:t>Space for semantic segmentation</w:t>
      </w:r>
      <w:bookmarkEnd w:id="286"/>
      <w:bookmarkEnd w:id="287"/>
      <w:bookmarkEnd w:id="28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9" w:name="_ezodp8p1jvoq" w:colFirst="0" w:colLast="0"/>
      <w:bookmarkStart w:id="290" w:name="_Ref43987728"/>
      <w:bookmarkStart w:id="291" w:name="_Toc149917334"/>
      <w:bookmarkStart w:id="292" w:name="_Ref156807687"/>
      <w:bookmarkStart w:id="293" w:name="_Ref156807827"/>
      <w:bookmarkEnd w:id="289"/>
      <w:r w:rsidRPr="00DD7CCF">
        <w:t xml:space="preserve">Space left blank </w:t>
      </w:r>
      <w:bookmarkEnd w:id="290"/>
      <w:r w:rsidR="0044366B" w:rsidRPr="0044366B">
        <w:t>for information not available to the engraver</w:t>
      </w:r>
      <w:bookmarkEnd w:id="291"/>
      <w:bookmarkEnd w:id="292"/>
      <w:bookmarkEnd w:id="293"/>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B720E0">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4" w:name="_8rva2rlyx9df" w:colFirst="0" w:colLast="0"/>
      <w:bookmarkStart w:id="295" w:name="_3hdkntv18hp0" w:colFirst="0" w:colLast="0"/>
      <w:bookmarkStart w:id="296" w:name="_Ref43985107"/>
      <w:bookmarkStart w:id="297" w:name="_Toc149917335"/>
      <w:bookmarkEnd w:id="294"/>
      <w:bookmarkEnd w:id="295"/>
      <w:r w:rsidRPr="00DD7CCF">
        <w:t>Spaces imposed by physical necessity</w:t>
      </w:r>
      <w:bookmarkEnd w:id="296"/>
      <w:bookmarkEnd w:id="29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8" w:name="_mo8ye4cvqr4s" w:colFirst="0" w:colLast="0"/>
      <w:bookmarkEnd w:id="29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9" w:name="_Ref44063881"/>
            <w:bookmarkStart w:id="300" w:name="_Ref44063878"/>
            <w:r w:rsidRPr="00DD7CCF">
              <w:t xml:space="preserve">Example </w:t>
            </w:r>
            <w:r>
              <w:fldChar w:fldCharType="begin"/>
            </w:r>
            <w:r>
              <w:instrText xml:space="preserve"> STYLEREF 3 \s </w:instrText>
            </w:r>
            <w:r>
              <w:fldChar w:fldCharType="separate"/>
            </w:r>
            <w:r w:rsidR="001721C1">
              <w:rPr>
                <w:noProof/>
              </w:rPr>
              <w:t>4.3.5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99"/>
            <w:r w:rsidRPr="00DD7CCF">
              <w:t>: positions of a binding hole relative to text</w:t>
            </w:r>
            <w:bookmarkEnd w:id="300"/>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1" w:name="_4ie6uwnthfaw" w:colFirst="0" w:colLast="0"/>
      <w:bookmarkStart w:id="302" w:name="_9qk9995s9cyz" w:colFirst="0" w:colLast="0"/>
      <w:bookmarkStart w:id="303" w:name="_Ref63674539"/>
      <w:bookmarkStart w:id="304" w:name="_Toc149917336"/>
      <w:bookmarkStart w:id="305" w:name="_Ref43985257"/>
      <w:bookmarkEnd w:id="301"/>
      <w:bookmarkEnd w:id="302"/>
      <w:r>
        <w:t>Unexplained space</w:t>
      </w:r>
      <w:bookmarkEnd w:id="303"/>
      <w:bookmarkEnd w:id="304"/>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6" w:name="_Toc149917337"/>
      <w:r w:rsidRPr="00DD7CCF">
        <w:t xml:space="preserve">Premodern </w:t>
      </w:r>
      <w:r w:rsidR="006733B4">
        <w:t xml:space="preserve">scribal </w:t>
      </w:r>
      <w:r w:rsidR="006733B4" w:rsidRPr="00DD7CCF">
        <w:t>intervention</w:t>
      </w:r>
      <w:bookmarkEnd w:id="305"/>
      <w:bookmarkEnd w:id="30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7" w:name="_an1iq23tb1j" w:colFirst="0" w:colLast="0"/>
      <w:bookmarkStart w:id="308" w:name="_Ref43985171"/>
      <w:bookmarkStart w:id="309" w:name="_Toc149917338"/>
      <w:bookmarkEnd w:id="307"/>
      <w:r w:rsidRPr="00DD7CCF">
        <w:t>Premodern deletion</w:t>
      </w:r>
      <w:bookmarkEnd w:id="308"/>
      <w:bookmarkEnd w:id="309"/>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fldChar w:fldCharType="begin"/>
            </w:r>
            <w:r>
              <w:instrText xml:space="preserve"> STYLEREF 3 \s </w:instrText>
            </w:r>
            <w:r>
              <w:fldChar w:fldCharType="separate"/>
            </w:r>
            <w:r w:rsidR="001721C1">
              <w:rPr>
                <w:noProof/>
              </w:rPr>
              <w:t>4.4.1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0" w:name="_dvngk7b8udu7" w:colFirst="0" w:colLast="0"/>
      <w:bookmarkStart w:id="311" w:name="_Ref43978471"/>
      <w:bookmarkStart w:id="312" w:name="_Toc149917339"/>
      <w:bookmarkEnd w:id="310"/>
      <w:r w:rsidRPr="00DD7CCF">
        <w:t>Premodern insertion</w:t>
      </w:r>
      <w:bookmarkEnd w:id="311"/>
      <w:bookmarkEnd w:id="312"/>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3" w:name="_Ref44078703"/>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313"/>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4" w:name="_maecup4bnx3" w:colFirst="0" w:colLast="0"/>
      <w:bookmarkStart w:id="315" w:name="_Ref43987708"/>
      <w:bookmarkEnd w:id="31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6" w:name="_Ref74727538"/>
      <w:bookmarkStart w:id="317" w:name="_Toc149917340"/>
      <w:r w:rsidRPr="00DD7CCF">
        <w:t>Premodern correction</w:t>
      </w:r>
      <w:bookmarkEnd w:id="315"/>
      <w:bookmarkEnd w:id="316"/>
      <w:bookmarkEnd w:id="317"/>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8" w:name="_Ref44078690"/>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318"/>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9" w:name="_Ref44078634"/>
            <w:r w:rsidRPr="00DD7CCF">
              <w:lastRenderedPageBreak/>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31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0" w:name="_zf8yqisjzwlq" w:colFirst="0" w:colLast="0"/>
      <w:bookmarkStart w:id="321" w:name="_Ref43988752"/>
      <w:bookmarkStart w:id="322" w:name="_Toc149917341"/>
      <w:bookmarkEnd w:id="320"/>
      <w:r w:rsidRPr="00DD7CCF">
        <w:lastRenderedPageBreak/>
        <w:t xml:space="preserve">Physical </w:t>
      </w:r>
      <w:r w:rsidR="006733B4" w:rsidRPr="00DD7CCF">
        <w:t>condition and legibility</w:t>
      </w:r>
      <w:bookmarkEnd w:id="321"/>
      <w:bookmarkEnd w:id="322"/>
    </w:p>
    <w:p w14:paraId="6400D3A4" w14:textId="77777777" w:rsidR="00C02B8C" w:rsidRPr="00DD7CCF" w:rsidRDefault="004D2E67" w:rsidP="00EB2024">
      <w:pPr>
        <w:pStyle w:val="Cmsor2"/>
      </w:pPr>
      <w:bookmarkStart w:id="323" w:name="_z6ifhw1ovfh2" w:colFirst="0" w:colLast="0"/>
      <w:bookmarkStart w:id="324" w:name="_Ref43988606"/>
      <w:bookmarkStart w:id="325" w:name="_Toc149917342"/>
      <w:bookmarkEnd w:id="323"/>
      <w:r w:rsidRPr="00DD7CCF">
        <w:t>Overview</w:t>
      </w:r>
      <w:bookmarkEnd w:id="324"/>
      <w:bookmarkEnd w:id="32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fldChar w:fldCharType="begin"/>
      </w:r>
      <w:r>
        <w:instrText xml:space="preserve"> SEQ Table \* ARABIC </w:instrText>
      </w:r>
      <w:r>
        <w:fldChar w:fldCharType="separate"/>
      </w:r>
      <w:r w:rsidR="001721C1">
        <w:rPr>
          <w:noProof/>
        </w:rPr>
        <w:t>1</w:t>
      </w:r>
      <w:r>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6" w:name="_qwn6j8iel73t" w:colFirst="0" w:colLast="0"/>
      <w:bookmarkStart w:id="327" w:name="_Ref43987823"/>
      <w:bookmarkStart w:id="328" w:name="_Toc149917343"/>
      <w:bookmarkEnd w:id="326"/>
      <w:r w:rsidRPr="00DD7CCF">
        <w:t xml:space="preserve">Damage </w:t>
      </w:r>
      <w:r w:rsidR="006733B4" w:rsidRPr="00DD7CCF">
        <w:t>not affecting legibility</w:t>
      </w:r>
      <w:bookmarkEnd w:id="327"/>
      <w:bookmarkEnd w:id="32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9" w:name="_x58d7yl7rh7w" w:colFirst="0" w:colLast="0"/>
      <w:bookmarkStart w:id="330" w:name="_Ref43981505"/>
      <w:bookmarkStart w:id="331" w:name="_Toc149917344"/>
      <w:bookmarkEnd w:id="329"/>
      <w:r w:rsidRPr="00DD7CCF">
        <w:lastRenderedPageBreak/>
        <w:t xml:space="preserve">Doubtful </w:t>
      </w:r>
      <w:r w:rsidR="006733B4" w:rsidRPr="00DD7CCF">
        <w:t>readings</w:t>
      </w:r>
      <w:bookmarkEnd w:id="330"/>
      <w:bookmarkEnd w:id="331"/>
    </w:p>
    <w:p w14:paraId="1435C20F" w14:textId="656FFF0C" w:rsidR="00C02B8C" w:rsidRPr="00DD7CCF" w:rsidRDefault="004D2E67" w:rsidP="00EB2024">
      <w:pPr>
        <w:pStyle w:val="Cmsor3"/>
      </w:pPr>
      <w:bookmarkStart w:id="332" w:name="_tcav1hmvdct4" w:colFirst="0" w:colLast="0"/>
      <w:bookmarkStart w:id="333" w:name="_Ref43987289"/>
      <w:bookmarkStart w:id="334" w:name="_Toc149917345"/>
      <w:bookmarkEnd w:id="332"/>
      <w:r w:rsidRPr="00DD7CCF">
        <w:t xml:space="preserve">The EpiDoc element </w:t>
      </w:r>
      <w:r w:rsidRPr="008608D1">
        <w:rPr>
          <w:rStyle w:val="Code"/>
        </w:rPr>
        <w:t>&lt;unclear&gt;</w:t>
      </w:r>
      <w:bookmarkEnd w:id="333"/>
      <w:bookmarkEnd w:id="33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5" w:name="_gpk9nikrok6m" w:colFirst="0" w:colLast="0"/>
      <w:bookmarkStart w:id="336" w:name="_Ref43987867"/>
      <w:bookmarkStart w:id="337" w:name="_Toc149917346"/>
      <w:bookmarkEnd w:id="335"/>
      <w:r w:rsidRPr="00DD7CCF">
        <w:t>Tentative readings</w:t>
      </w:r>
      <w:bookmarkEnd w:id="336"/>
      <w:bookmarkEnd w:id="33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8" w:name="_is1q03k2vcu2" w:colFirst="0" w:colLast="0"/>
      <w:bookmarkStart w:id="339" w:name="_Ref43987339"/>
      <w:bookmarkStart w:id="340" w:name="_Toc149917347"/>
      <w:bookmarkEnd w:id="338"/>
      <w:r w:rsidRPr="00DD7CCF">
        <w:t>Ambiguous characters</w:t>
      </w:r>
      <w:bookmarkEnd w:id="339"/>
      <w:bookmarkEnd w:id="34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1" w:name="_ke7xgc7f3fhh" w:colFirst="0" w:colLast="0"/>
      <w:bookmarkStart w:id="342" w:name="_Ref43987187"/>
      <w:bookmarkStart w:id="343" w:name="_Toc149917348"/>
      <w:bookmarkEnd w:id="341"/>
      <w:r w:rsidRPr="00DD7CCF">
        <w:t xml:space="preserve">Reading difficulties below the </w:t>
      </w:r>
      <w:r w:rsidRPr="00ED5C86">
        <w:rPr>
          <w:rStyle w:val="Foreign"/>
        </w:rPr>
        <w:t>akṣara</w:t>
      </w:r>
      <w:r w:rsidRPr="00DD7CCF">
        <w:t xml:space="preserve"> level</w:t>
      </w:r>
      <w:bookmarkEnd w:id="342"/>
      <w:bookmarkEnd w:id="343"/>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4" w:name="_advce1m7uke1" w:colFirst="0" w:colLast="0"/>
      <w:bookmarkStart w:id="345" w:name="_Ref43979611"/>
      <w:bookmarkStart w:id="346" w:name="_Toc149917349"/>
      <w:bookmarkEnd w:id="344"/>
      <w:r w:rsidRPr="00DD7CCF">
        <w:lastRenderedPageBreak/>
        <w:t>Lacunae</w:t>
      </w:r>
      <w:bookmarkEnd w:id="345"/>
      <w:bookmarkEnd w:id="346"/>
    </w:p>
    <w:p w14:paraId="7380ABF6" w14:textId="7F6B4707" w:rsidR="00C02B8C" w:rsidRPr="00DD7CCF" w:rsidRDefault="004D2E67" w:rsidP="00EB2024">
      <w:pPr>
        <w:pStyle w:val="Cmsor3"/>
      </w:pPr>
      <w:bookmarkStart w:id="347" w:name="_lo8gk73ax0q" w:colFirst="0" w:colLast="0"/>
      <w:bookmarkStart w:id="348" w:name="_Toc149917350"/>
      <w:bookmarkEnd w:id="347"/>
      <w:r w:rsidRPr="00DD7CCF">
        <w:t xml:space="preserve">The EpiDoc element </w:t>
      </w:r>
      <w:r w:rsidRPr="008608D1">
        <w:rPr>
          <w:rStyle w:val="Code"/>
        </w:rPr>
        <w:t>&lt;gap/&gt;</w:t>
      </w:r>
      <w:bookmarkEnd w:id="34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9" w:name="_hxyhjj6qtlem" w:colFirst="0" w:colLast="0"/>
      <w:bookmarkStart w:id="350" w:name="_Ref43987758"/>
      <w:bookmarkStart w:id="351" w:name="_Toc149917351"/>
      <w:bookmarkEnd w:id="349"/>
      <w:r w:rsidRPr="00DD7CCF">
        <w:t>The reason for a lacuna: illegible or lost</w:t>
      </w:r>
      <w:bookmarkEnd w:id="350"/>
      <w:bookmarkEnd w:id="35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2" w:name="_qo376k1007h" w:colFirst="0" w:colLast="0"/>
      <w:bookmarkStart w:id="353" w:name="_Ref43988016"/>
      <w:bookmarkStart w:id="354" w:name="_Toc149917352"/>
      <w:bookmarkEnd w:id="352"/>
      <w:r w:rsidRPr="00DD7CCF">
        <w:t>Inline lacunae</w:t>
      </w:r>
      <w:bookmarkEnd w:id="353"/>
      <w:bookmarkEnd w:id="354"/>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5" w:name="_gheocos7adm9" w:colFirst="0" w:colLast="0"/>
      <w:bookmarkStart w:id="356" w:name="_Ref43981586"/>
      <w:bookmarkStart w:id="357" w:name="_Toc149917353"/>
      <w:bookmarkEnd w:id="355"/>
      <w:r w:rsidRPr="00DD7CCF">
        <w:t>Lacunae with known metre</w:t>
      </w:r>
      <w:bookmarkEnd w:id="356"/>
      <w:bookmarkEnd w:id="35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8" w:name="_xrhzsspv9sor" w:colFirst="0" w:colLast="0"/>
      <w:bookmarkStart w:id="359" w:name="_Ref43987049"/>
      <w:bookmarkStart w:id="360" w:name="_Toc149917354"/>
      <w:bookmarkEnd w:id="358"/>
      <w:r w:rsidRPr="00DD7CCF">
        <w:t xml:space="preserve">Lacunae below the </w:t>
      </w:r>
      <w:r w:rsidRPr="00ED5C86">
        <w:rPr>
          <w:rStyle w:val="Foreign"/>
        </w:rPr>
        <w:t>akṣara</w:t>
      </w:r>
      <w:r w:rsidRPr="00DD7CCF">
        <w:t xml:space="preserve"> level</w:t>
      </w:r>
      <w:bookmarkEnd w:id="359"/>
      <w:bookmarkEnd w:id="36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1" w:name="_ks1ouwdqdoh4" w:colFirst="0" w:colLast="0"/>
      <w:bookmarkStart w:id="362" w:name="_Ref43987920"/>
      <w:bookmarkStart w:id="363" w:name="_Toc149917355"/>
      <w:bookmarkEnd w:id="361"/>
      <w:r w:rsidRPr="00DD7CCF">
        <w:t>Entire lines lost</w:t>
      </w:r>
      <w:bookmarkEnd w:id="362"/>
      <w:bookmarkEnd w:id="363"/>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4" w:name="_2xcytpi" w:colFirst="0" w:colLast="0"/>
      <w:bookmarkEnd w:id="36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5" w:name="_dag8mx6ycrl2" w:colFirst="0" w:colLast="0"/>
      <w:bookmarkEnd w:id="36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6" w:name="_bj792jk8c4tv" w:colFirst="0" w:colLast="0"/>
      <w:bookmarkStart w:id="367" w:name="_Ref43981711"/>
      <w:bookmarkStart w:id="368" w:name="_Toc149917356"/>
      <w:bookmarkEnd w:id="366"/>
      <w:r w:rsidRPr="00DD7CCF">
        <w:t>Massive lacunae</w:t>
      </w:r>
      <w:bookmarkEnd w:id="367"/>
      <w:bookmarkEnd w:id="36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9" w:name="_ogtcaja4eie" w:colFirst="0" w:colLast="0"/>
      <w:bookmarkStart w:id="370" w:name="_Ref43984811"/>
      <w:bookmarkStart w:id="371" w:name="_Toc149917357"/>
      <w:bookmarkEnd w:id="369"/>
      <w:r w:rsidRPr="00DD7CCF">
        <w:t>Lost copper plates</w:t>
      </w:r>
      <w:bookmarkEnd w:id="370"/>
      <w:bookmarkEnd w:id="371"/>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2" w:name="_Ref149918878"/>
      <w:r>
        <w:t>Lost medial plates</w:t>
      </w:r>
      <w:bookmarkEnd w:id="372"/>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3" w:name="_m2k3hdqjm9zb" w:colFirst="0" w:colLast="0"/>
      <w:bookmarkStart w:id="374" w:name="_Toc149917358"/>
      <w:bookmarkEnd w:id="373"/>
      <w:r w:rsidRPr="00DD7CCF">
        <w:lastRenderedPageBreak/>
        <w:t>Fractured inscriptions</w:t>
      </w:r>
      <w:bookmarkEnd w:id="374"/>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5" w:name="_v1clk7602zin" w:colFirst="0" w:colLast="0"/>
      <w:bookmarkStart w:id="376" w:name="_Ref43984912"/>
      <w:bookmarkStart w:id="377" w:name="_Toc149917359"/>
      <w:bookmarkStart w:id="378" w:name="_Ref43978565"/>
      <w:bookmarkEnd w:id="375"/>
      <w:r w:rsidRPr="00DD7CCF">
        <w:t xml:space="preserve">Restoring </w:t>
      </w:r>
      <w:r w:rsidR="006733B4" w:rsidRPr="00DD7CCF">
        <w:t>lacunae</w:t>
      </w:r>
      <w:bookmarkEnd w:id="376"/>
      <w:bookmarkEnd w:id="377"/>
    </w:p>
    <w:p w14:paraId="7E450D22" w14:textId="77777777" w:rsidR="00DA61F4" w:rsidRPr="00DD7CCF" w:rsidRDefault="00DA61F4" w:rsidP="00EB2024">
      <w:pPr>
        <w:pStyle w:val="Cmsor3"/>
      </w:pPr>
      <w:bookmarkStart w:id="379" w:name="_ck6yxgbwhraw" w:colFirst="0" w:colLast="0"/>
      <w:bookmarkStart w:id="380" w:name="_Toc149917360"/>
      <w:bookmarkEnd w:id="379"/>
      <w:r w:rsidRPr="00DD7CCF">
        <w:t>Marking up restored text</w:t>
      </w:r>
      <w:bookmarkEnd w:id="380"/>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1" w:name="_1tkql41gk7ns" w:colFirst="0" w:colLast="0"/>
      <w:bookmarkStart w:id="382" w:name="_Toc149917361"/>
      <w:bookmarkEnd w:id="381"/>
      <w:r w:rsidRPr="00DD7CCF">
        <w:t>The basis of restoration</w:t>
      </w:r>
      <w:bookmarkEnd w:id="382"/>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3" w:name="_Toc149917362"/>
      <w:r w:rsidRPr="008608D1">
        <w:lastRenderedPageBreak/>
        <w:t xml:space="preserve">Editorial </w:t>
      </w:r>
      <w:r w:rsidR="006733B4" w:rsidRPr="008608D1">
        <w:t>intervention</w:t>
      </w:r>
      <w:bookmarkEnd w:id="378"/>
      <w:bookmarkEnd w:id="383"/>
    </w:p>
    <w:p w14:paraId="233253B5" w14:textId="04FE0552" w:rsidR="00C02B8C" w:rsidRPr="00DD7CCF" w:rsidRDefault="004D2E67" w:rsidP="00EB2024">
      <w:pPr>
        <w:pStyle w:val="Cmsor2"/>
      </w:pPr>
      <w:bookmarkStart w:id="384" w:name="_syuqjrbqvtf4" w:colFirst="0" w:colLast="0"/>
      <w:bookmarkStart w:id="385" w:name="_Toc149917363"/>
      <w:bookmarkEnd w:id="384"/>
      <w:r w:rsidRPr="00DD7CCF">
        <w:t xml:space="preserve">Correction and </w:t>
      </w:r>
      <w:r w:rsidR="006733B4" w:rsidRPr="00DD7CCF">
        <w:t>normalisation</w:t>
      </w:r>
      <w:bookmarkEnd w:id="385"/>
    </w:p>
    <w:p w14:paraId="5CC20CF6" w14:textId="4F20B781" w:rsidR="00C02B8C" w:rsidRPr="00DD7CCF" w:rsidRDefault="004D2E67" w:rsidP="00EB2024">
      <w:pPr>
        <w:pStyle w:val="Cmsor3"/>
      </w:pPr>
      <w:bookmarkStart w:id="386" w:name="_jwbb962kns6j" w:colFirst="0" w:colLast="0"/>
      <w:bookmarkStart w:id="387" w:name="_Toc149917364"/>
      <w:bookmarkEnd w:id="386"/>
      <w:r w:rsidRPr="00DD7CCF">
        <w:t>Correction versus normalisation</w:t>
      </w:r>
      <w:bookmarkEnd w:id="387"/>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8" w:name="_8gcqc0hm9n9l" w:colFirst="0" w:colLast="0"/>
      <w:bookmarkStart w:id="389" w:name="_Ref43988511"/>
      <w:bookmarkStart w:id="390" w:name="_Toc149917365"/>
      <w:bookmarkEnd w:id="388"/>
      <w:r w:rsidRPr="00DD7CCF">
        <w:t>Markup methods for correction and normalisation</w:t>
      </w:r>
      <w:bookmarkEnd w:id="389"/>
      <w:bookmarkEnd w:id="390"/>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1" w:name="_yyyl8vy3rih7" w:colFirst="0" w:colLast="0"/>
      <w:bookmarkStart w:id="392" w:name="_Ref43991017"/>
      <w:bookmarkStart w:id="393" w:name="_Toc149917366"/>
      <w:bookmarkEnd w:id="391"/>
      <w:r w:rsidRPr="00DD7CCF">
        <w:t>Good practice in editorial intervention</w:t>
      </w:r>
      <w:bookmarkEnd w:id="392"/>
      <w:bookmarkEnd w:id="393"/>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4" w:name="_28dwy480zoal" w:colFirst="0" w:colLast="0"/>
      <w:bookmarkStart w:id="395" w:name="_Ref43981233"/>
      <w:bookmarkStart w:id="396" w:name="_Toc149917367"/>
      <w:bookmarkEnd w:id="394"/>
      <w:r w:rsidRPr="008D585D">
        <w:t>Correction</w:t>
      </w:r>
      <w:r w:rsidRPr="00DD7CCF">
        <w:t xml:space="preserve"> and normalisation in verse</w:t>
      </w:r>
      <w:bookmarkEnd w:id="395"/>
      <w:bookmarkEnd w:id="396"/>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7" w:name="_Ref137824123"/>
      <w:bookmarkStart w:id="398" w:name="_Toc138064444"/>
      <w:bookmarkStart w:id="399" w:name="_Toc149917368"/>
      <w:bookmarkStart w:id="400" w:name="_Ref43981070"/>
      <w:r w:rsidRPr="00D67DA5">
        <w:t>Non-standard prosody with non-standard language</w:t>
      </w:r>
      <w:bookmarkEnd w:id="397"/>
      <w:bookmarkEnd w:id="398"/>
      <w:bookmarkEnd w:id="399"/>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1" w:name="_Ref137824158"/>
      <w:bookmarkStart w:id="402" w:name="_Toc138064445"/>
      <w:bookmarkStart w:id="403" w:name="_Toc149917369"/>
      <w:r w:rsidRPr="00302A26">
        <w:t xml:space="preserve">Standard </w:t>
      </w:r>
      <w:r w:rsidRPr="002049E7">
        <w:t xml:space="preserve">prosody </w:t>
      </w:r>
      <w:r w:rsidRPr="00302A26">
        <w:t>with non-standard language</w:t>
      </w:r>
      <w:bookmarkEnd w:id="401"/>
      <w:bookmarkEnd w:id="402"/>
      <w:bookmarkEnd w:id="403"/>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4" w:name="_Ref137825393"/>
      <w:bookmarkStart w:id="405" w:name="_Toc138064446"/>
      <w:bookmarkStart w:id="406" w:name="_Toc149917370"/>
      <w:r w:rsidRPr="00302A26">
        <w:t>Non-standard prosody with standard language</w:t>
      </w:r>
      <w:bookmarkEnd w:id="404"/>
      <w:bookmarkEnd w:id="405"/>
      <w:bookmarkEnd w:id="406"/>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7" w:name="_Ref137825293"/>
            <w:bookmarkStart w:id="408" w:name="_Ref137825286"/>
            <w:r w:rsidRPr="00DD7CCF">
              <w:t xml:space="preserve">Example </w:t>
            </w:r>
            <w:r>
              <w:fldChar w:fldCharType="begin"/>
            </w:r>
            <w:r>
              <w:instrText xml:space="preserve"> STYLEREF 3 \s </w:instrText>
            </w:r>
            <w:r>
              <w:fldChar w:fldCharType="separate"/>
            </w:r>
            <w:r w:rsidR="001721C1">
              <w:rPr>
                <w:noProof/>
              </w:rPr>
              <w:t>6.1.4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407"/>
            <w:r w:rsidRPr="00DD7CCF">
              <w:t xml:space="preserve">: </w:t>
            </w:r>
            <w:r w:rsidRPr="00DE4BF5">
              <w:t>stanza with initial extrametrical addition</w:t>
            </w:r>
            <w:bookmarkEnd w:id="408"/>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9" w:name="_Toc149917371"/>
      <w:r w:rsidRPr="00DD7CCF">
        <w:lastRenderedPageBreak/>
        <w:t xml:space="preserve">Encoding </w:t>
      </w:r>
      <w:r w:rsidR="006733B4" w:rsidRPr="00DD7CCF">
        <w:t>correction</w:t>
      </w:r>
      <w:bookmarkEnd w:id="400"/>
      <w:bookmarkEnd w:id="409"/>
    </w:p>
    <w:p w14:paraId="33667352" w14:textId="0D7129B3" w:rsidR="00C02B8C" w:rsidRPr="00DD7CCF" w:rsidRDefault="004D2E67" w:rsidP="00EB2024">
      <w:pPr>
        <w:pStyle w:val="Cmsor3"/>
      </w:pPr>
      <w:bookmarkStart w:id="410" w:name="_tebtz9jasa9y" w:colFirst="0" w:colLast="0"/>
      <w:bookmarkStart w:id="411" w:name="_Ref43988218"/>
      <w:bookmarkStart w:id="412" w:name="_Toc149917372"/>
      <w:bookmarkEnd w:id="410"/>
      <w:r w:rsidRPr="00DD7CCF">
        <w:t>Flagging erroneous and uninterpretable text</w:t>
      </w:r>
      <w:bookmarkEnd w:id="411"/>
      <w:bookmarkEnd w:id="412"/>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3" w:name="_wc8w2ovzvy8k" w:colFirst="0" w:colLast="0"/>
      <w:bookmarkStart w:id="414" w:name="_Ref43988258"/>
      <w:bookmarkStart w:id="415" w:name="_Toc149917373"/>
      <w:bookmarkEnd w:id="413"/>
      <w:r w:rsidRPr="00DD7CCF">
        <w:t>Correcting erroneous text</w:t>
      </w:r>
      <w:bookmarkEnd w:id="414"/>
      <w:bookmarkEnd w:id="415"/>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6" w:name="_26gcps9vrjkt" w:colFirst="0" w:colLast="0"/>
      <w:bookmarkStart w:id="417" w:name="_Ref43988286"/>
      <w:bookmarkStart w:id="418" w:name="_Toc149917374"/>
      <w:bookmarkEnd w:id="416"/>
      <w:r w:rsidRPr="00DD7CCF">
        <w:t>Editorial deletion</w:t>
      </w:r>
      <w:bookmarkEnd w:id="417"/>
      <w:r w:rsidR="00E61AB0">
        <w:t xml:space="preserve"> (suppression)</w:t>
      </w:r>
      <w:bookmarkEnd w:id="418"/>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9" w:name="_mhw0d0be1rtp" w:colFirst="0" w:colLast="0"/>
      <w:bookmarkStart w:id="420" w:name="_Ref43988316"/>
      <w:bookmarkStart w:id="421" w:name="_Toc149917375"/>
      <w:bookmarkEnd w:id="419"/>
      <w:r w:rsidRPr="00DD7CCF">
        <w:t>Editorial addition</w:t>
      </w:r>
      <w:bookmarkEnd w:id="420"/>
      <w:bookmarkEnd w:id="421"/>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2" w:name="_9w2cv2tff5ws" w:colFirst="0" w:colLast="0"/>
      <w:bookmarkStart w:id="423" w:name="_Ref43988467"/>
      <w:bookmarkStart w:id="424" w:name="_Toc149917376"/>
      <w:bookmarkEnd w:id="422"/>
      <w:r w:rsidRPr="00DD7CCF">
        <w:t>Distinguishing correction from deletion and addition</w:t>
      </w:r>
      <w:bookmarkEnd w:id="423"/>
      <w:bookmarkEnd w:id="424"/>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5" w:name="_xk5v4l7lzr6g" w:colFirst="0" w:colLast="0"/>
      <w:bookmarkStart w:id="426" w:name="_Ref43988445"/>
      <w:bookmarkStart w:id="427" w:name="_Toc149917377"/>
      <w:bookmarkEnd w:id="425"/>
      <w:r w:rsidRPr="00DD7CCF">
        <w:t>Good practice in correction</w:t>
      </w:r>
      <w:bookmarkEnd w:id="426"/>
      <w:bookmarkEnd w:id="427"/>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8" w:name="_s3fp2wg6e0tr" w:colFirst="0" w:colLast="0"/>
      <w:bookmarkStart w:id="429" w:name="_Ref43979756"/>
      <w:bookmarkStart w:id="430" w:name="_Toc149917378"/>
      <w:bookmarkEnd w:id="428"/>
      <w:r w:rsidRPr="00DD7CCF">
        <w:t xml:space="preserve">Encoding </w:t>
      </w:r>
      <w:r w:rsidR="006733B4" w:rsidRPr="00DD7CCF">
        <w:t>normalisation</w:t>
      </w:r>
      <w:bookmarkEnd w:id="429"/>
      <w:bookmarkEnd w:id="430"/>
    </w:p>
    <w:p w14:paraId="4C8A02C1" w14:textId="5F7A2267" w:rsidR="00C02B8C" w:rsidRPr="00DD7CCF" w:rsidRDefault="004D2E67" w:rsidP="00EB2024">
      <w:pPr>
        <w:pStyle w:val="Cmsor3"/>
      </w:pPr>
      <w:bookmarkStart w:id="431" w:name="_4q8co2w6em7s" w:colFirst="0" w:colLast="0"/>
      <w:bookmarkStart w:id="432" w:name="_Ref43981422"/>
      <w:bookmarkStart w:id="433" w:name="_Toc149917379"/>
      <w:bookmarkEnd w:id="431"/>
      <w:r w:rsidRPr="00DD7CCF">
        <w:t>Flagging non-standard usage</w:t>
      </w:r>
      <w:bookmarkEnd w:id="432"/>
      <w:bookmarkEnd w:id="433"/>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4" w:name="_gfq2483l08s8" w:colFirst="0" w:colLast="0"/>
      <w:bookmarkStart w:id="435" w:name="_Ref43979886"/>
      <w:bookmarkStart w:id="436" w:name="_Toc149917380"/>
      <w:bookmarkEnd w:id="434"/>
      <w:r w:rsidRPr="00DD7CCF">
        <w:t>Normalising non-standard usage</w:t>
      </w:r>
      <w:bookmarkEnd w:id="435"/>
      <w:bookmarkEnd w:id="436"/>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7" w:name="_17phg3rwszds" w:colFirst="0" w:colLast="0"/>
      <w:bookmarkStart w:id="438" w:name="_Ref43988493"/>
      <w:bookmarkStart w:id="439" w:name="_Toc149917381"/>
      <w:bookmarkEnd w:id="437"/>
      <w:r w:rsidRPr="00DD7CCF">
        <w:t>Nesting normalisation and correction</w:t>
      </w:r>
      <w:bookmarkEnd w:id="438"/>
      <w:bookmarkEnd w:id="439"/>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0" w:name="_ed4evxx65471" w:colFirst="0" w:colLast="0"/>
      <w:bookmarkStart w:id="441" w:name="_Ref43988385"/>
      <w:bookmarkStart w:id="442" w:name="_Toc149917382"/>
      <w:bookmarkEnd w:id="440"/>
      <w:r w:rsidRPr="00DD7CCF">
        <w:t>Good practice in normalisation</w:t>
      </w:r>
      <w:bookmarkEnd w:id="441"/>
      <w:bookmarkEnd w:id="442"/>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3" w:name="_ucm4r081jfln" w:colFirst="0" w:colLast="0"/>
      <w:bookmarkStart w:id="444" w:name="_Toc149917383"/>
      <w:bookmarkEnd w:id="443"/>
      <w:r w:rsidRPr="00DD7CCF">
        <w:t>How non-standard is non-standard?</w:t>
      </w:r>
      <w:bookmarkEnd w:id="444"/>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5" w:name="_65k0k8n31en0" w:colFirst="0" w:colLast="0"/>
      <w:bookmarkStart w:id="446" w:name="_Ref43987541"/>
      <w:bookmarkStart w:id="447" w:name="_Toc149917384"/>
      <w:bookmarkEnd w:id="445"/>
      <w:r w:rsidRPr="00DD7CCF">
        <w:t>Supplying punctuation</w:t>
      </w:r>
      <w:bookmarkEnd w:id="446"/>
      <w:bookmarkEnd w:id="447"/>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8" w:name="_1tyn3helxkp0" w:colFirst="0" w:colLast="0"/>
      <w:bookmarkStart w:id="449" w:name="_Ref43991983"/>
      <w:bookmarkStart w:id="450" w:name="_Toc149917385"/>
      <w:bookmarkEnd w:id="448"/>
      <w:r w:rsidRPr="00DD7CCF">
        <w:t>Automated normali</w:t>
      </w:r>
      <w:r w:rsidRPr="008608D1">
        <w:t>sation</w:t>
      </w:r>
      <w:bookmarkEnd w:id="449"/>
      <w:bookmarkEnd w:id="450"/>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1" w:name="_Ref63674857"/>
      <w:bookmarkStart w:id="452" w:name="_Toc149917386"/>
      <w:bookmarkStart w:id="453" w:name="_Ref43978756"/>
      <w:r>
        <w:lastRenderedPageBreak/>
        <w:t xml:space="preserve">Scribal </w:t>
      </w:r>
      <w:r w:rsidR="006733B4">
        <w:t>omission without editorial restoration</w:t>
      </w:r>
      <w:bookmarkEnd w:id="451"/>
      <w:bookmarkEnd w:id="452"/>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4" w:name="_Toc149917387"/>
      <w:r w:rsidRPr="00DD7CCF">
        <w:lastRenderedPageBreak/>
        <w:t xml:space="preserve">Encoding </w:t>
      </w:r>
      <w:r w:rsidR="006733B4" w:rsidRPr="00DD7CCF">
        <w:t>additional information in the edition</w:t>
      </w:r>
      <w:bookmarkEnd w:id="453"/>
      <w:bookmarkEnd w:id="454"/>
    </w:p>
    <w:p w14:paraId="555B319B" w14:textId="7EB4D08F" w:rsidR="00C02B8C" w:rsidRPr="00DD7CCF" w:rsidRDefault="004D2E67" w:rsidP="00EB2024">
      <w:pPr>
        <w:pStyle w:val="Cmsor2"/>
      </w:pPr>
      <w:bookmarkStart w:id="455" w:name="_hrv588cx6rm9" w:colFirst="0" w:colLast="0"/>
      <w:bookmarkStart w:id="456" w:name="_Ref43980607"/>
      <w:bookmarkStart w:id="457" w:name="_Toc149917388"/>
      <w:bookmarkEnd w:id="455"/>
      <w:r w:rsidRPr="00DD7CCF">
        <w:t xml:space="preserve">Numeral </w:t>
      </w:r>
      <w:r w:rsidR="006733B4" w:rsidRPr="00DD7CCF">
        <w:t>values</w:t>
      </w:r>
      <w:bookmarkEnd w:id="456"/>
      <w:bookmarkEnd w:id="457"/>
    </w:p>
    <w:p w14:paraId="268AFD66" w14:textId="1D11D9B4" w:rsidR="00C02B8C" w:rsidRPr="00DD7CCF" w:rsidRDefault="004D2E67" w:rsidP="00EB2024">
      <w:pPr>
        <w:pStyle w:val="Cmsor3"/>
      </w:pPr>
      <w:bookmarkStart w:id="458" w:name="_u6q2l31rs9n0" w:colFirst="0" w:colLast="0"/>
      <w:bookmarkStart w:id="459" w:name="_Toc149917389"/>
      <w:bookmarkEnd w:id="458"/>
      <w:r w:rsidRPr="00DD7CCF">
        <w:t>Generic numeral markup</w:t>
      </w:r>
      <w:bookmarkEnd w:id="459"/>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fldChar w:fldCharType="begin"/>
            </w:r>
            <w:r>
              <w:instrText xml:space="preserve"> STYLEREF 3 \s </w:instrText>
            </w:r>
            <w:r>
              <w:fldChar w:fldCharType="separate"/>
            </w:r>
            <w:r w:rsidR="001721C1">
              <w:rPr>
                <w:noProof/>
              </w:rPr>
              <w:t>7.1.1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0"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0"/>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1" w:name="_du4pk4npc5nc" w:colFirst="0" w:colLast="0"/>
      <w:bookmarkStart w:id="462" w:name="_Toc149917390"/>
      <w:bookmarkEnd w:id="461"/>
      <w:r w:rsidRPr="00DD7CCF">
        <w:t>Difficulties in reading numbers</w:t>
      </w:r>
      <w:bookmarkEnd w:id="462"/>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3" w:name="_h6ric5yl5k83" w:colFirst="0" w:colLast="0"/>
      <w:bookmarkStart w:id="464" w:name="_Toc149917391"/>
      <w:bookmarkEnd w:id="463"/>
      <w:r w:rsidRPr="00DD7CCF">
        <w:t>Editorial intervention and numerals</w:t>
      </w:r>
      <w:bookmarkEnd w:id="464"/>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5" w:name="_givjq86nqgzx" w:colFirst="0" w:colLast="0"/>
      <w:bookmarkStart w:id="466" w:name="_Ref72139759"/>
      <w:bookmarkStart w:id="467" w:name="_Toc149917392"/>
      <w:bookmarkEnd w:id="465"/>
      <w:r w:rsidRPr="00DD7CCF">
        <w:t>Numbers expressed in words</w:t>
      </w:r>
      <w:bookmarkEnd w:id="466"/>
      <w:bookmarkEnd w:id="467"/>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8"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9" w:name="_Ref148532549"/>
      <w:bookmarkStart w:id="470" w:name="_Toc149917393"/>
      <w:r w:rsidRPr="00DD7CCF">
        <w:t xml:space="preserve">Tagging </w:t>
      </w:r>
      <w:r w:rsidR="006733B4" w:rsidRPr="00DD7CCF">
        <w:t>language in the edition</w:t>
      </w:r>
      <w:bookmarkEnd w:id="468"/>
      <w:bookmarkEnd w:id="469"/>
      <w:bookmarkEnd w:id="470"/>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1" w:name="_klgqi6fi4k5w" w:colFirst="0" w:colLast="0"/>
      <w:bookmarkStart w:id="472" w:name="_Ref43986547"/>
      <w:bookmarkStart w:id="473" w:name="_Toc149917394"/>
      <w:bookmarkEnd w:id="471"/>
      <w:r w:rsidRPr="00DD7CCF">
        <w:t>Inscriptions consisting of sections in different languages</w:t>
      </w:r>
      <w:bookmarkEnd w:id="472"/>
      <w:bookmarkEnd w:id="47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4" w:name="_oeygdv1jszl8" w:colFirst="0" w:colLast="0"/>
      <w:bookmarkStart w:id="475" w:name="_Toc149917395"/>
      <w:bookmarkEnd w:id="474"/>
      <w:r w:rsidRPr="00DD7CCF">
        <w:lastRenderedPageBreak/>
        <w:t>Inscriptions containing foreign words or phrases</w:t>
      </w:r>
      <w:bookmarkEnd w:id="47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6" w:name="_jbf4mvmrfbn2" w:colFirst="0" w:colLast="0"/>
      <w:bookmarkStart w:id="477" w:name="_Ref43989327"/>
      <w:bookmarkStart w:id="478" w:name="_Toc149917396"/>
      <w:bookmarkEnd w:id="476"/>
      <w:r w:rsidRPr="00DD7CCF">
        <w:t>Abbreviations</w:t>
      </w:r>
      <w:bookmarkEnd w:id="477"/>
      <w:bookmarkEnd w:id="478"/>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9" w:name="_Ref122445893"/>
      <w:bookmarkStart w:id="480" w:name="_Toc149917397"/>
      <w:r>
        <w:t>Expanding (resolving) abbreviations</w:t>
      </w:r>
      <w:bookmarkEnd w:id="479"/>
      <w:bookmarkEnd w:id="48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1" w:name="_y8d6jllfz1" w:colFirst="0" w:colLast="0"/>
      <w:bookmarkStart w:id="482" w:name="_Ref43978612"/>
      <w:bookmarkStart w:id="483" w:name="_Toc149917398"/>
      <w:bookmarkEnd w:id="481"/>
      <w:r w:rsidRPr="00DD7CCF">
        <w:t xml:space="preserve">Optional </w:t>
      </w:r>
      <w:r w:rsidR="006733B4" w:rsidRPr="00DD7CCF">
        <w:t>encoding of semantic features</w:t>
      </w:r>
      <w:bookmarkEnd w:id="482"/>
      <w:bookmarkEnd w:id="48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4" w:name="_if22uogatvm3" w:colFirst="0" w:colLast="0"/>
      <w:bookmarkStart w:id="485" w:name="_Toc149917399"/>
      <w:bookmarkEnd w:id="484"/>
      <w:r w:rsidRPr="00DD7CCF">
        <w:t>Personal names</w:t>
      </w:r>
      <w:bookmarkEnd w:id="48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6" w:name="_3pq8h4icqxh2" w:colFirst="0" w:colLast="0"/>
      <w:bookmarkStart w:id="487" w:name="_Toc149917400"/>
      <w:bookmarkEnd w:id="486"/>
      <w:r w:rsidRPr="00DD7CCF">
        <w:t>Adding ranks and roles to names</w:t>
      </w:r>
      <w:bookmarkEnd w:id="48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8" w:name="_kzswls62u25y" w:colFirst="0" w:colLast="0"/>
            <w:bookmarkEnd w:id="488"/>
            <w:r w:rsidRPr="00DD7CCF">
              <w:lastRenderedPageBreak/>
              <w:t xml:space="preserve">Example </w:t>
            </w:r>
            <w:r>
              <w:fldChar w:fldCharType="begin"/>
            </w:r>
            <w:r>
              <w:instrText xml:space="preserve"> STYLEREF 3 \s </w:instrText>
            </w:r>
            <w:r>
              <w:fldChar w:fldCharType="separate"/>
            </w:r>
            <w:r w:rsidR="001721C1">
              <w:rPr>
                <w:noProof/>
              </w:rPr>
              <w:t>7.4.2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9" w:name="_l50o1bs9vq7k" w:colFirst="0" w:colLast="0"/>
      <w:bookmarkStart w:id="490" w:name="_Toc149917401"/>
      <w:bookmarkEnd w:id="489"/>
      <w:r w:rsidRPr="00DD7CCF">
        <w:t>Place names</w:t>
      </w:r>
      <w:bookmarkEnd w:id="49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1" w:name="_s4eo5ge9e49x" w:colFirst="0" w:colLast="0"/>
      <w:bookmarkStart w:id="492" w:name="_Toc149917402"/>
      <w:bookmarkEnd w:id="491"/>
      <w:r w:rsidRPr="00DD7CCF">
        <w:t>Measurements</w:t>
      </w:r>
      <w:bookmarkEnd w:id="49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3" w:name="_j6ih485s14j7" w:colFirst="0" w:colLast="0"/>
      <w:bookmarkStart w:id="494" w:name="_Toc149917403"/>
      <w:bookmarkEnd w:id="493"/>
      <w:r w:rsidRPr="00DD7CCF">
        <w:t>Tagged semantic features interacting with text or markup</w:t>
      </w:r>
      <w:bookmarkEnd w:id="49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5" w:name="_2s6au4dtqyfr" w:colFirst="0" w:colLast="0"/>
      <w:bookmarkStart w:id="496" w:name="_Ref43990481"/>
      <w:bookmarkStart w:id="497" w:name="_Toc149917404"/>
      <w:bookmarkEnd w:id="495"/>
      <w:r w:rsidRPr="00DD7CCF">
        <w:t xml:space="preserve">Visual </w:t>
      </w:r>
      <w:r w:rsidR="006733B4" w:rsidRPr="00DD7CCF">
        <w:t>features</w:t>
      </w:r>
      <w:bookmarkEnd w:id="496"/>
      <w:bookmarkEnd w:id="497"/>
    </w:p>
    <w:p w14:paraId="7705E048" w14:textId="77777777" w:rsidR="00926092" w:rsidRPr="00DD7CCF" w:rsidRDefault="00926092" w:rsidP="00EB2024">
      <w:pPr>
        <w:pStyle w:val="Cmsor3"/>
      </w:pPr>
      <w:bookmarkStart w:id="498" w:name="_lj3p4hxrzblk" w:colFirst="0" w:colLast="0"/>
      <w:bookmarkStart w:id="499" w:name="_Ref43989139"/>
      <w:bookmarkStart w:id="500" w:name="_Toc149917405"/>
      <w:bookmarkStart w:id="501" w:name="_Ref43989046"/>
      <w:bookmarkEnd w:id="498"/>
      <w:commentRangeStart w:id="502"/>
      <w:r w:rsidRPr="00DD7CCF">
        <w:t>Scribal Hands</w:t>
      </w:r>
      <w:bookmarkEnd w:id="499"/>
      <w:bookmarkEnd w:id="500"/>
      <w:commentRangeEnd w:id="502"/>
      <w:r w:rsidR="00A61239">
        <w:rPr>
          <w:rStyle w:val="Jegyzethivatkozs"/>
          <w:rFonts w:ascii="Gentium Plus" w:hAnsi="Gentium Plus" w:cs="Mangal"/>
          <w:kern w:val="0"/>
        </w:rPr>
        <w:commentReference w:id="502"/>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3" w:name="_Ref134025629"/>
      <w:bookmarkStart w:id="504" w:name="_Toc149917406"/>
      <w:r w:rsidRPr="00DD7CCF">
        <w:lastRenderedPageBreak/>
        <w:t>The scope of visual features encoded in attributes</w:t>
      </w:r>
      <w:bookmarkEnd w:id="501"/>
      <w:bookmarkEnd w:id="503"/>
      <w:bookmarkEnd w:id="50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5" w:name="_c0467s7j2myi" w:colFirst="0" w:colLast="0"/>
      <w:bookmarkStart w:id="506" w:name="_Ref43987598"/>
      <w:bookmarkStart w:id="507" w:name="_Toc149917407"/>
      <w:bookmarkEnd w:id="505"/>
      <w:r w:rsidRPr="00DD7CCF">
        <w:t>Alignment</w:t>
      </w:r>
      <w:bookmarkEnd w:id="506"/>
      <w:bookmarkEnd w:id="50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7.5.3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8" w:name="_gjt7ggwzx2z5" w:colFirst="0" w:colLast="0"/>
      <w:bookmarkStart w:id="509" w:name="_Ref43984782"/>
      <w:bookmarkStart w:id="510" w:name="_Toc149917408"/>
      <w:bookmarkEnd w:id="508"/>
      <w:r w:rsidRPr="00DD7CCF">
        <w:t>Directionality and orientation</w:t>
      </w:r>
      <w:bookmarkEnd w:id="509"/>
      <w:bookmarkEnd w:id="51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1" w:name="_vj2ep179y4tp" w:colFirst="0" w:colLast="0"/>
      <w:bookmarkStart w:id="512" w:name="_Ref43985361"/>
      <w:bookmarkStart w:id="513" w:name="_Toc149917409"/>
      <w:bookmarkEnd w:id="511"/>
      <w:commentRangeStart w:id="514"/>
      <w:r w:rsidRPr="00DD7CCF">
        <w:t>Script</w:t>
      </w:r>
      <w:bookmarkEnd w:id="512"/>
      <w:bookmarkEnd w:id="513"/>
      <w:commentRangeEnd w:id="514"/>
      <w:r w:rsidR="00A61239">
        <w:rPr>
          <w:rStyle w:val="Jegyzethivatkozs"/>
          <w:rFonts w:ascii="Gentium Plus" w:hAnsi="Gentium Plus" w:cs="Mangal"/>
          <w:kern w:val="0"/>
        </w:rPr>
        <w:commentReference w:id="514"/>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5" w:name="_alr4dlls2gjb" w:colFirst="0" w:colLast="0"/>
      <w:bookmarkStart w:id="516" w:name="_Ref43987586"/>
      <w:bookmarkStart w:id="517" w:name="_Toc149917410"/>
      <w:bookmarkEnd w:id="515"/>
      <w:r w:rsidRPr="00DD7CCF">
        <w:lastRenderedPageBreak/>
        <w:t>Lettering</w:t>
      </w:r>
      <w:bookmarkEnd w:id="516"/>
      <w:bookmarkEnd w:id="51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8" w:name="_msv3i980wz4v" w:colFirst="0" w:colLast="0"/>
      <w:bookmarkStart w:id="519" w:name="_Ref122447347"/>
      <w:bookmarkStart w:id="520" w:name="_Toc149917411"/>
      <w:bookmarkStart w:id="521" w:name="_Ref43978966"/>
      <w:bookmarkEnd w:id="518"/>
      <w:r>
        <w:t>Highlighting text for internal review</w:t>
      </w:r>
      <w:bookmarkEnd w:id="519"/>
      <w:bookmarkEnd w:id="520"/>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2" w:name="_Toc149917412"/>
      <w:r w:rsidRPr="00DD7CCF">
        <w:lastRenderedPageBreak/>
        <w:t xml:space="preserve">General </w:t>
      </w:r>
      <w:r w:rsidR="006733B4" w:rsidRPr="00DD7CCF">
        <w:t>guidance for tidy XML code</w:t>
      </w:r>
      <w:bookmarkEnd w:id="521"/>
      <w:bookmarkEnd w:id="522"/>
    </w:p>
    <w:p w14:paraId="0EF89728" w14:textId="76CCDA3A" w:rsidR="00C02B8C" w:rsidRPr="00DD7CCF" w:rsidRDefault="004D2E67" w:rsidP="00EB2024">
      <w:pPr>
        <w:pStyle w:val="Cmsor2"/>
      </w:pPr>
      <w:bookmarkStart w:id="523" w:name="_udlxmxv788yo" w:colFirst="0" w:colLast="0"/>
      <w:bookmarkStart w:id="524" w:name="_Ref43985198"/>
      <w:bookmarkStart w:id="525" w:name="_Toc149917413"/>
      <w:bookmarkEnd w:id="523"/>
      <w:r w:rsidRPr="00DD7CCF">
        <w:t xml:space="preserve">Spaces and </w:t>
      </w:r>
      <w:r w:rsidR="006733B4" w:rsidRPr="00DD7CCF">
        <w:t>new lines in the code</w:t>
      </w:r>
      <w:bookmarkEnd w:id="524"/>
      <w:bookmarkEnd w:id="525"/>
    </w:p>
    <w:p w14:paraId="71CB8656" w14:textId="3B807388" w:rsidR="00C02B8C" w:rsidRPr="00DD7CCF" w:rsidRDefault="004D2E67" w:rsidP="00EB2024">
      <w:pPr>
        <w:pStyle w:val="Cmsor3"/>
      </w:pPr>
      <w:bookmarkStart w:id="526" w:name="_i3nexhtm21xy" w:colFirst="0" w:colLast="0"/>
      <w:bookmarkStart w:id="527" w:name="_Ref43989206"/>
      <w:bookmarkStart w:id="528" w:name="_Toc149917414"/>
      <w:bookmarkEnd w:id="526"/>
      <w:r w:rsidRPr="00DD7CCF">
        <w:t>White space</w:t>
      </w:r>
      <w:bookmarkEnd w:id="527"/>
      <w:bookmarkEnd w:id="52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9" w:name="_8hshbbqbehg5" w:colFirst="0" w:colLast="0"/>
      <w:bookmarkStart w:id="530" w:name="_Ref43984944"/>
      <w:bookmarkStart w:id="531" w:name="_Toc149917415"/>
      <w:bookmarkEnd w:id="529"/>
      <w:r w:rsidRPr="00DD7CCF">
        <w:t>Editorial spaces and markup</w:t>
      </w:r>
      <w:bookmarkEnd w:id="530"/>
      <w:bookmarkEnd w:id="531"/>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2" w:name="_xg74xrj1ejbr" w:colFirst="0" w:colLast="0"/>
      <w:bookmarkStart w:id="533" w:name="_Toc149917416"/>
      <w:bookmarkEnd w:id="532"/>
      <w:r w:rsidRPr="00DD7CCF">
        <w:t>Editorial hyphens and markup</w:t>
      </w:r>
      <w:bookmarkEnd w:id="53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4" w:name="_7ept2hrl5gak" w:colFirst="0" w:colLast="0"/>
      <w:bookmarkStart w:id="535" w:name="_Ref43978660"/>
      <w:bookmarkStart w:id="536" w:name="_Toc149917417"/>
      <w:bookmarkEnd w:id="534"/>
      <w:r w:rsidRPr="00DD7CCF">
        <w:t xml:space="preserve">Top to </w:t>
      </w:r>
      <w:r w:rsidR="006733B4" w:rsidRPr="00DD7CCF">
        <w:t>bottom hierarchy</w:t>
      </w:r>
      <w:bookmarkEnd w:id="535"/>
      <w:bookmarkEnd w:id="53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7" w:name="_oo0c5sndse6h" w:colFirst="0" w:colLast="0"/>
      <w:bookmarkStart w:id="538" w:name="_Ref43979443"/>
      <w:bookmarkStart w:id="539" w:name="_Toc149917418"/>
      <w:bookmarkEnd w:id="537"/>
      <w:r w:rsidRPr="00644A27">
        <w:t>Tier 1, b</w:t>
      </w:r>
      <w:r w:rsidR="004D2E67" w:rsidRPr="00DD7CCF">
        <w:t>lock-level elements representing XML structure and extrinsic structure</w:t>
      </w:r>
      <w:bookmarkEnd w:id="538"/>
      <w:bookmarkEnd w:id="53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0" w:name="_avslxtgod3of" w:colFirst="0" w:colLast="0"/>
      <w:bookmarkStart w:id="541" w:name="_Toc149917419"/>
      <w:bookmarkEnd w:id="540"/>
      <w:r w:rsidRPr="00644A27">
        <w:t>Tier 2, b</w:t>
      </w:r>
      <w:r w:rsidR="004D2E67" w:rsidRPr="00DD7CCF">
        <w:t>lock-level elements representing intrinsic structure</w:t>
      </w:r>
      <w:bookmarkEnd w:id="54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2" w:name="_b4084bcsknv2" w:colFirst="0" w:colLast="0"/>
      <w:bookmarkStart w:id="543" w:name="_Ref43979552"/>
      <w:bookmarkStart w:id="544" w:name="_Toc149917420"/>
      <w:bookmarkEnd w:id="542"/>
      <w:r w:rsidRPr="00644A27">
        <w:t>Tier 3, e</w:t>
      </w:r>
      <w:r w:rsidR="004D2E67" w:rsidRPr="00DD7CCF">
        <w:t>mpty elements representing extrinsic structure</w:t>
      </w:r>
      <w:bookmarkEnd w:id="543"/>
      <w:bookmarkEnd w:id="544"/>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5" w:name="_6kukm0ycu92" w:colFirst="0" w:colLast="0"/>
      <w:bookmarkStart w:id="546" w:name="_Ref43979566"/>
      <w:bookmarkStart w:id="547" w:name="_Toc149917421"/>
      <w:bookmarkEnd w:id="545"/>
      <w:r w:rsidRPr="00644A27">
        <w:t>Tier 4, e</w:t>
      </w:r>
      <w:r w:rsidR="004D2E67" w:rsidRPr="00DD7CCF">
        <w:t>mpty elements representing local features</w:t>
      </w:r>
      <w:bookmarkEnd w:id="546"/>
      <w:bookmarkEnd w:id="547"/>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8" w:name="_jr9td4xsvig6" w:colFirst="0" w:colLast="0"/>
      <w:bookmarkStart w:id="549" w:name="_Ref43987901"/>
      <w:bookmarkStart w:id="550" w:name="_Toc149917422"/>
      <w:bookmarkEnd w:id="548"/>
      <w:r w:rsidRPr="00644A27">
        <w:t>Tier 5, p</w:t>
      </w:r>
      <w:r w:rsidR="004D2E67" w:rsidRPr="00DD7CCF">
        <w:t>hrase-level elements</w:t>
      </w:r>
      <w:bookmarkEnd w:id="549"/>
      <w:bookmarkEnd w:id="55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1" w:name="_Ref44072089"/>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5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2" w:name="_Ref44072159"/>
            <w:r w:rsidRPr="00DD7CCF">
              <w:lastRenderedPageBreak/>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55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3" w:name="_k7hidbku03us" w:colFirst="0" w:colLast="0"/>
      <w:bookmarkStart w:id="554" w:name="_Ref43990429"/>
      <w:bookmarkStart w:id="555" w:name="_Toc149917423"/>
      <w:bookmarkEnd w:id="553"/>
      <w:r w:rsidRPr="00DD7CCF">
        <w:lastRenderedPageBreak/>
        <w:t xml:space="preserve">Additional </w:t>
      </w:r>
      <w:r w:rsidR="006733B4" w:rsidRPr="00DD7CCF">
        <w:t>content div</w:t>
      </w:r>
      <w:r w:rsidRPr="00DD7CCF">
        <w:t>isions</w:t>
      </w:r>
      <w:bookmarkEnd w:id="554"/>
      <w:bookmarkEnd w:id="555"/>
    </w:p>
    <w:p w14:paraId="0BB4B14A" w14:textId="508CF586" w:rsidR="00C02B8C" w:rsidRPr="00DD7CCF" w:rsidRDefault="004D2E67" w:rsidP="00EB2024">
      <w:pPr>
        <w:pStyle w:val="Cmsor2"/>
      </w:pPr>
      <w:bookmarkStart w:id="556" w:name="_c4m58vl65n98" w:colFirst="0" w:colLast="0"/>
      <w:bookmarkStart w:id="557" w:name="_Ref43978773"/>
      <w:bookmarkStart w:id="558" w:name="_Toc149917424"/>
      <w:bookmarkEnd w:id="556"/>
      <w:r w:rsidRPr="00DD7CCF">
        <w:t xml:space="preserve">The </w:t>
      </w:r>
      <w:r w:rsidR="006733B4" w:rsidRPr="00DD7CCF">
        <w:t>critical apparatus</w:t>
      </w:r>
      <w:bookmarkEnd w:id="557"/>
      <w:bookmarkEnd w:id="558"/>
    </w:p>
    <w:p w14:paraId="2E02273F" w14:textId="63498A22" w:rsidR="00C02B8C" w:rsidRPr="00DD7CCF" w:rsidRDefault="004D2E67" w:rsidP="00EB2024">
      <w:pPr>
        <w:pStyle w:val="Cmsor3"/>
      </w:pPr>
      <w:bookmarkStart w:id="559" w:name="_wvqmcsurv552" w:colFirst="0" w:colLast="0"/>
      <w:bookmarkStart w:id="560" w:name="_Ref43989643"/>
      <w:bookmarkStart w:id="561" w:name="_Toc149917425"/>
      <w:bookmarkEnd w:id="559"/>
      <w:r w:rsidRPr="00DD7CCF">
        <w:t>Overview</w:t>
      </w:r>
      <w:bookmarkEnd w:id="560"/>
      <w:bookmarkEnd w:id="56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fldChar w:fldCharType="begin"/>
            </w:r>
            <w:r>
              <w:instrText xml:space="preserve"> STYLEREF 3 \s </w:instrText>
            </w:r>
            <w:r>
              <w:fldChar w:fldCharType="separate"/>
            </w:r>
            <w:r w:rsidR="001721C1">
              <w:rPr>
                <w:noProof/>
              </w:rPr>
              <w:t>9.1.1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2" w:name="_ylrtvcd6yrbu" w:colFirst="0" w:colLast="0"/>
      <w:bookmarkStart w:id="563" w:name="_Ref43978538"/>
      <w:bookmarkStart w:id="564" w:name="_Toc149917426"/>
      <w:bookmarkEnd w:id="562"/>
      <w:r w:rsidRPr="00DD7CCF">
        <w:t>Indicating location</w:t>
      </w:r>
      <w:bookmarkEnd w:id="563"/>
      <w:bookmarkEnd w:id="56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5" w:name="_h4ndd3ziflyd" w:colFirst="0" w:colLast="0"/>
      <w:bookmarkStart w:id="566" w:name="_Ref61250887"/>
      <w:bookmarkStart w:id="567" w:name="_Toc149917427"/>
      <w:bookmarkEnd w:id="565"/>
      <w:r>
        <w:t>Lemmas</w:t>
      </w:r>
      <w:bookmarkEnd w:id="566"/>
      <w:bookmarkEnd w:id="56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8" w:name="_b7x6ivkmyvqo" w:colFirst="0" w:colLast="0"/>
      <w:bookmarkStart w:id="569" w:name="_Ref43989425"/>
      <w:bookmarkStart w:id="570" w:name="_Toc149917428"/>
      <w:bookmarkEnd w:id="568"/>
      <w:r w:rsidRPr="00DD7CCF">
        <w:t>Alternative readings, restorations and emendations</w:t>
      </w:r>
      <w:bookmarkEnd w:id="569"/>
      <w:bookmarkEnd w:id="570"/>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1" w:name="_wlnr5yx14afg" w:colFirst="0" w:colLast="0"/>
      <w:bookmarkStart w:id="572" w:name="_Ref43989583"/>
      <w:bookmarkStart w:id="573" w:name="_Toc149917429"/>
      <w:bookmarkEnd w:id="571"/>
      <w:r w:rsidRPr="00DD7CCF">
        <w:t>Identical lemmas, identical readings</w:t>
      </w:r>
      <w:bookmarkEnd w:id="572"/>
      <w:bookmarkEnd w:id="573"/>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4" w:name="_qb0qotwuz8be" w:colFirst="0" w:colLast="0"/>
      <w:bookmarkStart w:id="575" w:name="_Ref43989517"/>
      <w:bookmarkStart w:id="576" w:name="_Toc149917430"/>
      <w:bookmarkEnd w:id="574"/>
      <w:r w:rsidRPr="00DD7CCF">
        <w:t>XML tags in lemmas and readings</w:t>
      </w:r>
      <w:bookmarkEnd w:id="575"/>
      <w:bookmarkEnd w:id="57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7" w:name="_1khg88862vrq" w:colFirst="0" w:colLast="0"/>
      <w:bookmarkStart w:id="578" w:name="_Ref43988104"/>
      <w:bookmarkStart w:id="579" w:name="_Toc149917431"/>
      <w:bookmarkEnd w:id="577"/>
      <w:r w:rsidRPr="00DD7CCF">
        <w:t>Freeform apparatus notes</w:t>
      </w:r>
      <w:bookmarkEnd w:id="578"/>
      <w:bookmarkEnd w:id="579"/>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0" w:name="_1vsssow7ypzu" w:colFirst="0" w:colLast="0"/>
      <w:bookmarkStart w:id="581" w:name="_pn0gltowrfhw" w:colFirst="0" w:colLast="0"/>
      <w:bookmarkStart w:id="582" w:name="_Ref43989464"/>
      <w:bookmarkStart w:id="583" w:name="_Toc149917432"/>
      <w:bookmarkEnd w:id="580"/>
      <w:bookmarkEnd w:id="581"/>
      <w:r w:rsidRPr="00DD7CCF">
        <w:t>Textpart divisions in the apparatus</w:t>
      </w:r>
      <w:bookmarkEnd w:id="582"/>
      <w:bookmarkEnd w:id="583"/>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4" w:name="_95bkq7g4grjl" w:colFirst="0" w:colLast="0"/>
      <w:bookmarkStart w:id="585" w:name="_Ref43978780"/>
      <w:bookmarkStart w:id="586" w:name="_Toc149917433"/>
      <w:bookmarkEnd w:id="584"/>
      <w:r w:rsidRPr="00DD7CCF">
        <w:t xml:space="preserve">The </w:t>
      </w:r>
      <w:r w:rsidR="006733B4" w:rsidRPr="00DD7CCF">
        <w:t>translation</w:t>
      </w:r>
      <w:bookmarkEnd w:id="585"/>
      <w:bookmarkEnd w:id="586"/>
    </w:p>
    <w:p w14:paraId="7AEAB51F" w14:textId="5406E844" w:rsidR="00C02B8C" w:rsidRPr="00DD7CCF" w:rsidRDefault="004D2E67" w:rsidP="00EB2024">
      <w:pPr>
        <w:pStyle w:val="Cmsor3"/>
      </w:pPr>
      <w:bookmarkStart w:id="587" w:name="_pvxrutfvtymm" w:colFirst="0" w:colLast="0"/>
      <w:bookmarkStart w:id="588" w:name="_Ref43990036"/>
      <w:bookmarkStart w:id="589" w:name="_Toc149917434"/>
      <w:bookmarkEnd w:id="587"/>
      <w:r w:rsidRPr="00DD7CCF">
        <w:t>Overview</w:t>
      </w:r>
      <w:bookmarkEnd w:id="588"/>
      <w:bookmarkEnd w:id="589"/>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0" w:name="_l9hrq46lm8f5" w:colFirst="0" w:colLast="0"/>
      <w:bookmarkStart w:id="591" w:name="_jki9tbn1nzqo" w:colFirst="0" w:colLast="0"/>
      <w:bookmarkStart w:id="592" w:name="_ikyv2ushnpo2" w:colFirst="0" w:colLast="0"/>
      <w:bookmarkStart w:id="593" w:name="_8oa8esure61" w:colFirst="0" w:colLast="0"/>
      <w:bookmarkStart w:id="594" w:name="_Ref63675776"/>
      <w:bookmarkStart w:id="595" w:name="_Toc149917438"/>
      <w:bookmarkEnd w:id="590"/>
      <w:bookmarkEnd w:id="591"/>
      <w:bookmarkEnd w:id="592"/>
      <w:bookmarkEnd w:id="593"/>
      <w:r w:rsidRPr="00DD7CCF">
        <w:t>Structural markup in translation</w:t>
      </w:r>
      <w:bookmarkEnd w:id="594"/>
      <w:bookmarkEnd w:id="59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6" w:name="_tofxidp3cso" w:colFirst="0" w:colLast="0"/>
      <w:bookmarkStart w:id="597" w:name="_Ref43989787"/>
      <w:bookmarkStart w:id="598" w:name="_Toc149917435"/>
      <w:bookmarkStart w:id="599" w:name="_Ref151372539"/>
      <w:bookmarkStart w:id="600" w:name="_Ref43990179"/>
      <w:bookmarkStart w:id="601" w:name="_Toc149917439"/>
      <w:bookmarkEnd w:id="596"/>
      <w:r>
        <w:t>Headings</w:t>
      </w:r>
      <w:r w:rsidRPr="00DD7CCF">
        <w:t xml:space="preserve"> </w:t>
      </w:r>
      <w:r>
        <w:t>in</w:t>
      </w:r>
      <w:r w:rsidRPr="00DD7CCF">
        <w:t xml:space="preserve"> translation</w:t>
      </w:r>
      <w:bookmarkEnd w:id="597"/>
      <w:r>
        <w:t>s</w:t>
      </w:r>
      <w:bookmarkEnd w:id="598"/>
      <w:bookmarkEnd w:id="599"/>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0"/>
      <w:bookmarkEnd w:id="60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2" w:name="_1959vvmyvc8" w:colFirst="0" w:colLast="0"/>
      <w:bookmarkStart w:id="603" w:name="_Toc149917440"/>
      <w:bookmarkStart w:id="604" w:name="_Ref151371819"/>
      <w:bookmarkEnd w:id="602"/>
      <w:r w:rsidRPr="00DD7CCF">
        <w:t>Phrase-level markup in translations</w:t>
      </w:r>
      <w:bookmarkEnd w:id="603"/>
      <w:bookmarkEnd w:id="60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5" w:name="_13vab39mftla" w:colFirst="0" w:colLast="0"/>
      <w:bookmarkStart w:id="606" w:name="_Toc149917441"/>
      <w:bookmarkEnd w:id="605"/>
      <w:r w:rsidRPr="00DD7CCF">
        <w:t>Foreign words</w:t>
      </w:r>
      <w:bookmarkEnd w:id="606"/>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7" w:name="_ch9cnmcz0pvb" w:colFirst="0" w:colLast="0"/>
      <w:bookmarkStart w:id="608" w:name="_Ref43990269"/>
      <w:bookmarkStart w:id="609" w:name="_Toc149917442"/>
      <w:bookmarkEnd w:id="607"/>
      <w:r w:rsidRPr="00DD7CCF">
        <w:t>Additions to the translation</w:t>
      </w:r>
      <w:bookmarkEnd w:id="608"/>
      <w:bookmarkEnd w:id="609"/>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0" w:name="_lqyt4grwngxw" w:colFirst="0" w:colLast="0"/>
      <w:bookmarkStart w:id="611" w:name="_Ref43990290"/>
      <w:bookmarkStart w:id="612" w:name="_Toc149917443"/>
      <w:bookmarkEnd w:id="610"/>
      <w:r w:rsidRPr="00DD7CCF">
        <w:t>Indicating uncertainty</w:t>
      </w:r>
      <w:bookmarkEnd w:id="611"/>
      <w:bookmarkEnd w:id="612"/>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13" w:name="_7koll7kvgjet" w:colFirst="0" w:colLast="0"/>
      <w:bookmarkStart w:id="614" w:name="_Ref43990147"/>
      <w:bookmarkStart w:id="615" w:name="_Toc149917444"/>
      <w:bookmarkEnd w:id="613"/>
      <w:r w:rsidRPr="00DD7CCF">
        <w:t>Indicating incorrect or unexpected text</w:t>
      </w:r>
      <w:bookmarkEnd w:id="614"/>
      <w:bookmarkEnd w:id="615"/>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6" w:name="_nmj09iowt53z" w:colFirst="0" w:colLast="0"/>
      <w:bookmarkStart w:id="617" w:name="_Ref43990112"/>
      <w:bookmarkStart w:id="618" w:name="_Toc149917445"/>
      <w:bookmarkEnd w:id="616"/>
      <w:r w:rsidRPr="00DD7CCF">
        <w:t>Gaps in the translation</w:t>
      </w:r>
      <w:bookmarkEnd w:id="617"/>
      <w:bookmarkEnd w:id="618"/>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9" w:name="_Toc149917446"/>
      <w:r>
        <w:t>Blank space in the translation</w:t>
      </w:r>
      <w:bookmarkEnd w:id="619"/>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0" w:name="_uuedk8qhkcii" w:colFirst="0" w:colLast="0"/>
      <w:bookmarkStart w:id="621" w:name="_Toc149917447"/>
      <w:bookmarkEnd w:id="620"/>
      <w:r w:rsidRPr="00DD7CCF">
        <w:t>Indicating bitextuality</w:t>
      </w:r>
      <w:bookmarkEnd w:id="621"/>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2" w:name="_r5nlq6s8z4nw" w:colFirst="0" w:colLast="0"/>
      <w:bookmarkStart w:id="623" w:name="_Ref53128241"/>
      <w:bookmarkStart w:id="624" w:name="_Toc149917436"/>
      <w:bookmarkStart w:id="625" w:name="_Ref43978788"/>
      <w:bookmarkStart w:id="626" w:name="_Toc149917448"/>
      <w:bookmarkEnd w:id="622"/>
      <w:r w:rsidRPr="00DD7CCF">
        <w:t>Attaching multiple translations</w:t>
      </w:r>
      <w:bookmarkEnd w:id="623"/>
      <w:bookmarkEnd w:id="624"/>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fldChar w:fldCharType="begin"/>
            </w:r>
            <w:r>
              <w:instrText xml:space="preserve"> STYLEREF 3 \s </w:instrText>
            </w:r>
            <w:r>
              <w:fldChar w:fldCharType="separate"/>
            </w:r>
            <w:r w:rsidR="001721C1">
              <w:rPr>
                <w:noProof/>
              </w:rPr>
              <w:t>9.2.6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7" w:name="_Ref43990725"/>
      <w:bookmarkStart w:id="628" w:name="_Toc149917437"/>
      <w:r w:rsidRPr="00DD7CCF">
        <w:t>Reproducing a published translation</w:t>
      </w:r>
      <w:bookmarkEnd w:id="627"/>
      <w:bookmarkEnd w:id="628"/>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5"/>
      <w:bookmarkEnd w:id="626"/>
    </w:p>
    <w:p w14:paraId="4C265382" w14:textId="41ACCC50" w:rsidR="00C02B8C" w:rsidRPr="00DD7CCF" w:rsidRDefault="004D2E67" w:rsidP="00EB2024">
      <w:pPr>
        <w:pStyle w:val="Cmsor3"/>
      </w:pPr>
      <w:bookmarkStart w:id="629" w:name="_5cjqjha8yozn" w:colFirst="0" w:colLast="0"/>
      <w:bookmarkStart w:id="630" w:name="_Toc149917449"/>
      <w:bookmarkEnd w:id="629"/>
      <w:r w:rsidRPr="00DD7CCF">
        <w:t>Overview</w:t>
      </w:r>
      <w:bookmarkEnd w:id="630"/>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1" w:name="_lvf2agfolatw" w:colFirst="0" w:colLast="0"/>
      <w:bookmarkStart w:id="632" w:name="_Toc149917450"/>
      <w:bookmarkEnd w:id="631"/>
      <w:r w:rsidRPr="00DD7CCF">
        <w:t>Structure of the commentary and correspondence to the text</w:t>
      </w:r>
      <w:bookmarkEnd w:id="632"/>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3" w:name="_l90e8jlwm99j" w:colFirst="0" w:colLast="0"/>
      <w:bookmarkStart w:id="634" w:name="_Ref43978796"/>
      <w:bookmarkStart w:id="635" w:name="_Toc149917451"/>
      <w:bookmarkEnd w:id="633"/>
      <w:r w:rsidRPr="00DD7CCF">
        <w:t xml:space="preserve">The </w:t>
      </w:r>
      <w:r w:rsidR="006733B4" w:rsidRPr="00DD7CCF">
        <w:t>bibliography</w:t>
      </w:r>
      <w:bookmarkEnd w:id="634"/>
      <w:bookmarkEnd w:id="635"/>
    </w:p>
    <w:p w14:paraId="722A8353" w14:textId="1CB7A9BD" w:rsidR="00C02B8C" w:rsidRPr="00DD7CCF" w:rsidRDefault="004D2E67" w:rsidP="00EB2024">
      <w:pPr>
        <w:pStyle w:val="Cmsor3"/>
      </w:pPr>
      <w:bookmarkStart w:id="636" w:name="_h2xigwi2bqlf" w:colFirst="0" w:colLast="0"/>
      <w:bookmarkStart w:id="637" w:name="_Ref74728619"/>
      <w:bookmarkStart w:id="638" w:name="_Toc149917452"/>
      <w:bookmarkEnd w:id="636"/>
      <w:r w:rsidRPr="00DD7CCF">
        <w:t>Overview</w:t>
      </w:r>
      <w:bookmarkEnd w:id="637"/>
      <w:bookmarkEnd w:id="638"/>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9" w:name="_hp16ctxmuxyv" w:colFirst="0" w:colLast="0"/>
      <w:bookmarkStart w:id="640" w:name="_Ref63676627"/>
      <w:bookmarkStart w:id="641" w:name="_Toc149917453"/>
      <w:bookmarkEnd w:id="639"/>
      <w:r w:rsidRPr="00DD7CCF">
        <w:t>The structured bibliography</w:t>
      </w:r>
      <w:bookmarkEnd w:id="640"/>
      <w:bookmarkEnd w:id="64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2" w:name="_80cu70li1mlm" w:colFirst="0" w:colLast="0"/>
      <w:bookmarkStart w:id="643" w:name="_Ref43989610"/>
      <w:bookmarkStart w:id="644" w:name="_Toc149917454"/>
      <w:bookmarkEnd w:id="642"/>
      <w:r w:rsidRPr="00DD7CCF">
        <w:t>Bibliographic sigla</w:t>
      </w:r>
      <w:bookmarkEnd w:id="643"/>
      <w:bookmarkEnd w:id="644"/>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5" w:name="_mjrrg3ve8nta" w:colFirst="0" w:colLast="0"/>
      <w:bookmarkEnd w:id="64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6" w:name="_Ref63676587"/>
      <w:bookmarkStart w:id="647" w:name="_Toc149917455"/>
      <w:r w:rsidRPr="00DD7CCF">
        <w:t>The epigraphic lemma</w:t>
      </w:r>
      <w:bookmarkEnd w:id="646"/>
      <w:bookmarkEnd w:id="64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8" w:name="_v37b3rvxgvz" w:colFirst="0" w:colLast="0"/>
      <w:bookmarkStart w:id="649" w:name="_Toc149917456"/>
      <w:bookmarkEnd w:id="648"/>
      <w:r w:rsidRPr="00DD7CCF">
        <w:lastRenderedPageBreak/>
        <w:t>Full markup example for the</w:t>
      </w:r>
      <w:r w:rsidR="004D2E67" w:rsidRPr="00DD7CCF">
        <w:t xml:space="preserve"> bibliography</w:t>
      </w:r>
      <w:bookmarkEnd w:id="64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9.4.5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0" w:name="_s2c4wh2r29fy" w:colFirst="0" w:colLast="0"/>
      <w:bookmarkStart w:id="651" w:name="_Ref43990225"/>
      <w:bookmarkStart w:id="652" w:name="_Toc149917457"/>
      <w:bookmarkEnd w:id="650"/>
      <w:r w:rsidRPr="00DD7CCF">
        <w:lastRenderedPageBreak/>
        <w:t xml:space="preserve">Globally </w:t>
      </w:r>
      <w:r w:rsidR="006733B4" w:rsidRPr="00DD7CCF">
        <w:t>available markup outside the edition</w:t>
      </w:r>
      <w:bookmarkEnd w:id="651"/>
      <w:bookmarkEnd w:id="652"/>
    </w:p>
    <w:p w14:paraId="1E387829" w14:textId="3FF05EC2" w:rsidR="00C02B8C" w:rsidRPr="00DD7CCF" w:rsidRDefault="004D2E67" w:rsidP="00EB2024">
      <w:pPr>
        <w:pStyle w:val="Cmsor2"/>
      </w:pPr>
      <w:bookmarkStart w:id="653" w:name="_vn3bfilgag1u" w:colFirst="0" w:colLast="0"/>
      <w:bookmarkStart w:id="654" w:name="_Ref43990337"/>
      <w:bookmarkStart w:id="655" w:name="_Toc149917458"/>
      <w:bookmarkEnd w:id="653"/>
      <w:r w:rsidRPr="00DD7CCF">
        <w:t xml:space="preserve">Editorial </w:t>
      </w:r>
      <w:r w:rsidR="006733B4" w:rsidRPr="00DD7CCF">
        <w:t>markup outside the edition</w:t>
      </w:r>
      <w:bookmarkEnd w:id="654"/>
      <w:bookmarkEnd w:id="655"/>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6" w:name="_a0ie3m4iw2wx" w:colFirst="0" w:colLast="0"/>
      <w:bookmarkStart w:id="657" w:name="_Toc149917459"/>
      <w:bookmarkEnd w:id="656"/>
      <w:r w:rsidRPr="00DD7CCF">
        <w:t>Formatting</w:t>
      </w:r>
      <w:bookmarkEnd w:id="657"/>
    </w:p>
    <w:p w14:paraId="7EC6277E" w14:textId="2E03FB34" w:rsidR="00C02B8C" w:rsidRPr="00DD7CCF" w:rsidRDefault="004D2E67" w:rsidP="00EB2024">
      <w:pPr>
        <w:pStyle w:val="Cmsor3"/>
      </w:pPr>
      <w:bookmarkStart w:id="658" w:name="_79u3x92o5v7r" w:colFirst="0" w:colLast="0"/>
      <w:bookmarkStart w:id="659" w:name="_Toc149917460"/>
      <w:bookmarkEnd w:id="658"/>
      <w:r w:rsidRPr="00DD7CCF">
        <w:t>Character formatting</w:t>
      </w:r>
      <w:bookmarkEnd w:id="659"/>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0" w:name="_w8m7jrrw5g8k" w:colFirst="0" w:colLast="0"/>
      <w:bookmarkStart w:id="661" w:name="_Ref56419954"/>
      <w:bookmarkStart w:id="662" w:name="_Toc149917461"/>
      <w:bookmarkEnd w:id="660"/>
      <w:r w:rsidRPr="00DD7CCF">
        <w:t>Lists</w:t>
      </w:r>
      <w:bookmarkEnd w:id="661"/>
      <w:bookmarkEnd w:id="662"/>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3" w:name="_4euu8urmvkq9" w:colFirst="0" w:colLast="0"/>
      <w:bookmarkStart w:id="664" w:name="_Ref43988770"/>
      <w:bookmarkStart w:id="665" w:name="_Toc149917462"/>
      <w:bookmarkEnd w:id="663"/>
      <w:r w:rsidRPr="00DD7CCF">
        <w:t xml:space="preserve">Encoding </w:t>
      </w:r>
      <w:r w:rsidR="006733B4" w:rsidRPr="00DD7CCF">
        <w:t>language</w:t>
      </w:r>
      <w:bookmarkEnd w:id="664"/>
      <w:bookmarkEnd w:id="665"/>
    </w:p>
    <w:p w14:paraId="69AD1C10" w14:textId="5E0CA162" w:rsidR="00C02B8C" w:rsidRPr="00DD7CCF" w:rsidRDefault="004D2E67" w:rsidP="00EB2024">
      <w:pPr>
        <w:pStyle w:val="Cmsor3"/>
      </w:pPr>
      <w:bookmarkStart w:id="666" w:name="_wp8hx3ov5ccr" w:colFirst="0" w:colLast="0"/>
      <w:bookmarkStart w:id="667" w:name="_Ref43988969"/>
      <w:bookmarkStart w:id="668" w:name="_Toc149917463"/>
      <w:bookmarkEnd w:id="666"/>
      <w:r w:rsidRPr="00DD7CCF">
        <w:t xml:space="preserve">Tagging language with </w:t>
      </w:r>
      <w:r w:rsidR="008525C6" w:rsidRPr="00B30777">
        <w:rPr>
          <w:rStyle w:val="Codeattribute"/>
        </w:rPr>
        <w:t>@xml:</w:t>
      </w:r>
      <w:r w:rsidRPr="00B30777">
        <w:rPr>
          <w:rStyle w:val="Codeattribute"/>
        </w:rPr>
        <w:t>lang</w:t>
      </w:r>
      <w:bookmarkEnd w:id="667"/>
      <w:bookmarkEnd w:id="66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9" w:name="_xs33sh2oghy" w:colFirst="0" w:colLast="0"/>
      <w:bookmarkStart w:id="670" w:name="_Ref43990600"/>
      <w:bookmarkStart w:id="671" w:name="_Toc149917464"/>
      <w:bookmarkEnd w:id="669"/>
      <w:r w:rsidRPr="00DD7CCF">
        <w:t>Tagging language in pre-existing containers</w:t>
      </w:r>
      <w:bookmarkEnd w:id="670"/>
      <w:bookmarkEnd w:id="671"/>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2" w:name="_6pkkdwn5pxyn" w:colFirst="0" w:colLast="0"/>
      <w:bookmarkStart w:id="673" w:name="_Ref43986658"/>
      <w:bookmarkStart w:id="674" w:name="_Toc149917465"/>
      <w:bookmarkEnd w:id="672"/>
      <w:r w:rsidRPr="00DD7CCF">
        <w:t>Tagging foreign languages outside the edition</w:t>
      </w:r>
      <w:bookmarkEnd w:id="673"/>
      <w:bookmarkEnd w:id="67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5" w:name="_yj9mfyez22i9" w:colFirst="0" w:colLast="0"/>
      <w:bookmarkStart w:id="676" w:name="_Toc149917466"/>
      <w:bookmarkEnd w:id="675"/>
      <w:r w:rsidRPr="00DD7CCF">
        <w:t xml:space="preserve">Notes, </w:t>
      </w:r>
      <w:r w:rsidR="006733B4" w:rsidRPr="00DD7CCF">
        <w:t>quotations and references</w:t>
      </w:r>
      <w:bookmarkEnd w:id="676"/>
    </w:p>
    <w:p w14:paraId="2DA9F7C9" w14:textId="178D1B15" w:rsidR="00C02B8C" w:rsidRPr="00DD7CCF" w:rsidRDefault="004D2E67" w:rsidP="00EB2024">
      <w:pPr>
        <w:pStyle w:val="Cmsor3"/>
      </w:pPr>
      <w:bookmarkStart w:id="677" w:name="_awz2oua7qthd" w:colFirst="0" w:colLast="0"/>
      <w:bookmarkStart w:id="678" w:name="_Ref43989684"/>
      <w:bookmarkStart w:id="679" w:name="_Toc149917467"/>
      <w:bookmarkEnd w:id="677"/>
      <w:r w:rsidRPr="00DD7CCF">
        <w:t>Encoding notes</w:t>
      </w:r>
      <w:bookmarkEnd w:id="678"/>
      <w:bookmarkEnd w:id="679"/>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0" w:name="_wsjjvbttqmtg" w:colFirst="0" w:colLast="0"/>
      <w:bookmarkStart w:id="681" w:name="_Toc149917468"/>
      <w:bookmarkEnd w:id="680"/>
      <w:r w:rsidRPr="00DD7CCF">
        <w:t>Encoding titles</w:t>
      </w:r>
      <w:bookmarkEnd w:id="68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2" w:name="_57tiei7g7b2r" w:colFirst="0" w:colLast="0"/>
      <w:bookmarkStart w:id="683" w:name="_Toc149917469"/>
      <w:bookmarkEnd w:id="682"/>
      <w:r w:rsidRPr="00DD7CCF">
        <w:t>Quotations without an encoded reference</w:t>
      </w:r>
      <w:bookmarkEnd w:id="68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84" w:name="_oux10a9n6xn3" w:colFirst="0" w:colLast="0"/>
      <w:bookmarkStart w:id="685" w:name="_Ref43990078"/>
      <w:bookmarkStart w:id="686" w:name="_Toc149917470"/>
      <w:bookmarkEnd w:id="684"/>
      <w:r w:rsidRPr="00DD7CCF">
        <w:lastRenderedPageBreak/>
        <w:t>Quoting published material</w:t>
      </w:r>
      <w:bookmarkEnd w:id="685"/>
      <w:bookmarkEnd w:id="686"/>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7" w:name="_dx7skv6pu8qf" w:colFirst="0" w:colLast="0"/>
      <w:bookmarkStart w:id="688" w:name="_Ref43989849"/>
      <w:bookmarkStart w:id="689" w:name="_Toc149917471"/>
      <w:bookmarkEnd w:id="687"/>
      <w:r w:rsidRPr="00DD7CCF">
        <w:t>Bibliographic citations</w:t>
      </w:r>
      <w:bookmarkEnd w:id="688"/>
      <w:bookmarkEnd w:id="689"/>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0"/>
      <w:r w:rsidRPr="00F04F4C">
        <w:t xml:space="preserve">numbered paragraphs </w:t>
      </w:r>
      <w:commentRangeEnd w:id="690"/>
      <w:r w:rsidR="004F5399">
        <w:rPr>
          <w:rStyle w:val="Jegyzethivatkozs"/>
          <w:rFonts w:cs="Mangal"/>
        </w:rPr>
        <w:commentReference w:id="690"/>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w:t>
      </w:r>
      <w:bookmarkStart w:id="691" w:name="_GoBack"/>
      <w:bookmarkEnd w:id="691"/>
      <w:r w:rsidR="004D2E67" w:rsidRPr="00DD7CCF">
        <w:t xml:space="preserve">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2" w:name="_Ref44079069"/>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69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3" w:name="_Ref4407908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693"/>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4" w:name="_Ref4407904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69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695"/>
            <w:r w:rsidRPr="00DD7CCF">
              <w:t>when citing the ARIE appendices</w:t>
            </w:r>
            <w:commentRangeEnd w:id="695"/>
            <w:r w:rsidR="006F4840">
              <w:rPr>
                <w:rStyle w:val="Jegyzethivatkozs"/>
                <w:rFonts w:ascii="Gentium Plus" w:hAnsi="Gentium Plus" w:cs="Mangal"/>
              </w:rPr>
              <w:commentReference w:id="695"/>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96" w:name="_7sk1okht0w4v" w:colFirst="0" w:colLast="0"/>
      <w:bookmarkStart w:id="697" w:name="_Ref43988648"/>
      <w:bookmarkEnd w:id="696"/>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G</w:t>
            </w:r>
            <w:r>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8" w:name="_Ref148531705"/>
      <w:bookmarkStart w:id="699" w:name="_Toc149917472"/>
      <w:r w:rsidRPr="00DD7CCF">
        <w:t>Referring to inscriptions in the DHARMABase</w:t>
      </w:r>
      <w:bookmarkEnd w:id="697"/>
      <w:bookmarkEnd w:id="698"/>
      <w:bookmarkEnd w:id="699"/>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0" w:name="_Ref155689459"/>
      <w:r>
        <w:t>Referring to websites</w:t>
      </w:r>
      <w:bookmarkEnd w:id="700"/>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01" w:name="_m34hlz9vjuhp" w:colFirst="0" w:colLast="0"/>
      <w:bookmarkStart w:id="702" w:name="_Toc149917473"/>
      <w:bookmarkEnd w:id="701"/>
      <w:r w:rsidRPr="00DD7CCF">
        <w:t xml:space="preserve">Encoding </w:t>
      </w:r>
      <w:r w:rsidR="006733B4" w:rsidRPr="00DD7CCF">
        <w:t>names</w:t>
      </w:r>
      <w:bookmarkEnd w:id="702"/>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3" w:name="_5n8o6akv2b3b" w:colFirst="0" w:colLast="0"/>
      <w:bookmarkStart w:id="704" w:name="_Ref43989951"/>
      <w:bookmarkStart w:id="705" w:name="_Toc149917474"/>
      <w:bookmarkEnd w:id="703"/>
      <w:r w:rsidRPr="00DD7CCF">
        <w:t>Tagging contemporary names</w:t>
      </w:r>
      <w:bookmarkEnd w:id="704"/>
      <w:bookmarkEnd w:id="705"/>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10.5.1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06" w:name="_yz32t9xtry6d" w:colFirst="0" w:colLast="0"/>
      <w:bookmarkStart w:id="707" w:name="_Toc149917475"/>
      <w:bookmarkEnd w:id="706"/>
      <w:r w:rsidRPr="00DD7CCF">
        <w:t xml:space="preserve">Attributes as </w:t>
      </w:r>
      <w:r w:rsidR="006733B4" w:rsidRPr="00DD7CCF">
        <w:t>referencing sy</w:t>
      </w:r>
      <w:r w:rsidRPr="00DD7CCF">
        <w:t>stems</w:t>
      </w:r>
      <w:bookmarkEnd w:id="707"/>
    </w:p>
    <w:p w14:paraId="730E3BCB" w14:textId="3591910A" w:rsidR="008525C6" w:rsidRPr="008525C6" w:rsidRDefault="004D2E67" w:rsidP="00EB2024">
      <w:pPr>
        <w:pStyle w:val="Cmsor3"/>
      </w:pPr>
      <w:bookmarkStart w:id="708" w:name="_g75gsrc5lpm1" w:colFirst="0" w:colLast="0"/>
      <w:bookmarkStart w:id="709" w:name="_Ref43989765"/>
      <w:bookmarkStart w:id="710" w:name="_Toc149917476"/>
      <w:bookmarkEnd w:id="708"/>
      <w:r w:rsidRPr="00DD7CCF">
        <w:t xml:space="preserve">Encoding authorship with </w:t>
      </w:r>
      <w:bookmarkEnd w:id="709"/>
      <w:r w:rsidR="008525C6" w:rsidRPr="008525C6">
        <w:rPr>
          <w:rStyle w:val="Codeattribute"/>
        </w:rPr>
        <w:t>@resp</w:t>
      </w:r>
      <w:bookmarkEnd w:id="710"/>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11" w:name="_5hzh3m6qj48r" w:colFirst="0" w:colLast="0"/>
      <w:bookmarkStart w:id="712" w:name="_Ref43989551"/>
      <w:bookmarkStart w:id="713" w:name="_Ref44490119"/>
      <w:bookmarkStart w:id="714" w:name="_Toc149917477"/>
      <w:bookmarkEnd w:id="711"/>
      <w:r w:rsidRPr="00DD7CCF">
        <w:t xml:space="preserve">Crediting publications with </w:t>
      </w:r>
      <w:bookmarkEnd w:id="712"/>
      <w:r w:rsidR="008525C6" w:rsidRPr="008525C6">
        <w:rPr>
          <w:rStyle w:val="Codeattribute"/>
        </w:rPr>
        <w:t>@source</w:t>
      </w:r>
      <w:bookmarkEnd w:id="713"/>
      <w:bookmarkEnd w:id="714"/>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15" w:name="_u75429ibco3" w:colFirst="0" w:colLast="0"/>
      <w:bookmarkStart w:id="716" w:name="_Ref44490073"/>
      <w:bookmarkStart w:id="717" w:name="_Toc149917478"/>
      <w:bookmarkEnd w:id="715"/>
      <w:r w:rsidRPr="00DD7CCF">
        <w:t xml:space="preserve">Identifying persons and places with </w:t>
      </w:r>
      <w:r w:rsidR="008525C6" w:rsidRPr="008525C6">
        <w:rPr>
          <w:rStyle w:val="Codeattribute"/>
        </w:rPr>
        <w:t>@key</w:t>
      </w:r>
      <w:bookmarkEnd w:id="716"/>
      <w:bookmarkEnd w:id="717"/>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18" w:name="_ydxlcq8ogmtp" w:colFirst="0" w:colLast="0"/>
      <w:bookmarkStart w:id="719" w:name="_Ref43988993"/>
      <w:bookmarkStart w:id="720" w:name="_Toc149917479"/>
      <w:bookmarkEnd w:id="718"/>
      <w:r w:rsidRPr="00DD7CCF">
        <w:t xml:space="preserve">Identifying elements with </w:t>
      </w:r>
      <w:r w:rsidR="008525C6" w:rsidRPr="00B30777">
        <w:rPr>
          <w:rStyle w:val="Codeattribute"/>
        </w:rPr>
        <w:t>@xml:</w:t>
      </w:r>
      <w:r w:rsidRPr="00B30777">
        <w:rPr>
          <w:rStyle w:val="Codeattribute"/>
        </w:rPr>
        <w:t>id</w:t>
      </w:r>
      <w:bookmarkEnd w:id="719"/>
      <w:bookmarkEnd w:id="720"/>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21" w:name="_ulwrsat15v9f" w:colFirst="0" w:colLast="0"/>
      <w:bookmarkStart w:id="722" w:name="_Toc149917480"/>
      <w:bookmarkEnd w:id="721"/>
      <w:r w:rsidRPr="00DD7CCF">
        <w:t xml:space="preserve">Punctuation and </w:t>
      </w:r>
      <w:r w:rsidR="006733B4" w:rsidRPr="00DD7CCF">
        <w:t>style in modern languages</w:t>
      </w:r>
      <w:bookmarkEnd w:id="722"/>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3" w:name="_k9hfjcx1f0k3" w:colFirst="0" w:colLast="0"/>
      <w:bookmarkStart w:id="724" w:name="_Ref43978719"/>
      <w:bookmarkStart w:id="725" w:name="_Toc149917481"/>
      <w:bookmarkEnd w:id="723"/>
      <w:r w:rsidRPr="00DD7CCF">
        <w:lastRenderedPageBreak/>
        <w:t>The TEI Header</w:t>
      </w:r>
      <w:bookmarkEnd w:id="724"/>
      <w:bookmarkEnd w:id="725"/>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26" w:name="_23j65vxuxzj5" w:colFirst="0" w:colLast="0"/>
      <w:bookmarkStart w:id="727" w:name="_Toc149917482"/>
      <w:bookmarkEnd w:id="726"/>
      <w:r w:rsidRPr="00DD7CCF">
        <w:t xml:space="preserve">Describing the XML </w:t>
      </w:r>
      <w:r w:rsidR="006733B4" w:rsidRPr="00DD7CCF">
        <w:t>document</w:t>
      </w:r>
      <w:bookmarkEnd w:id="727"/>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28" w:name="_2jfs86ft37ax" w:colFirst="0" w:colLast="0"/>
      <w:bookmarkStart w:id="729" w:name="_Toc149917483"/>
      <w:bookmarkEnd w:id="728"/>
      <w:r w:rsidRPr="00DD7CCF">
        <w:t>The title</w:t>
      </w:r>
      <w:bookmarkEnd w:id="729"/>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0" w:name="_r3zbaj6a07eq" w:colFirst="0" w:colLast="0"/>
      <w:bookmarkStart w:id="731" w:name="_Ref43990001"/>
      <w:bookmarkStart w:id="732" w:name="_Toc149917484"/>
      <w:bookmarkEnd w:id="730"/>
      <w:r w:rsidRPr="00DD7CCF">
        <w:t>The responsibility statement</w:t>
      </w:r>
      <w:bookmarkEnd w:id="731"/>
      <w:bookmarkEnd w:id="732"/>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fldChar w:fldCharType="begin"/>
            </w:r>
            <w:r>
              <w:instrText xml:space="preserve"> STYLEREF 3 \s </w:instrText>
            </w:r>
            <w:r>
              <w:fldChar w:fldCharType="separate"/>
            </w:r>
            <w:r w:rsidR="001721C1">
              <w:rPr>
                <w:noProof/>
              </w:rPr>
              <w:t>11.1.2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3" w:name="_vner4ocywhk7" w:colFirst="0" w:colLast="0"/>
      <w:bookmarkStart w:id="734" w:name="_Toc149917485"/>
      <w:bookmarkEnd w:id="733"/>
      <w:r w:rsidRPr="00DD7CCF">
        <w:t>The publication statement</w:t>
      </w:r>
      <w:bookmarkEnd w:id="734"/>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35" w:name="_hettlvg4peby" w:colFirst="0" w:colLast="0"/>
      <w:bookmarkStart w:id="736" w:name="_Ref43978731"/>
      <w:bookmarkStart w:id="737" w:name="_Toc149917486"/>
      <w:bookmarkEnd w:id="735"/>
      <w:r w:rsidRPr="00DD7CCF">
        <w:t xml:space="preserve">Describing the </w:t>
      </w:r>
      <w:r w:rsidR="006733B4" w:rsidRPr="00DD7CCF">
        <w:t>original document</w:t>
      </w:r>
      <w:bookmarkEnd w:id="736"/>
      <w:bookmarkEnd w:id="737"/>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38" w:name="_l88w6yddwwcn" w:colFirst="0" w:colLast="0"/>
      <w:bookmarkStart w:id="739" w:name="_Ref43987455"/>
      <w:bookmarkStart w:id="740" w:name="_Toc149917487"/>
      <w:bookmarkEnd w:id="738"/>
      <w:r w:rsidRPr="00DD7CCF">
        <w:lastRenderedPageBreak/>
        <w:t xml:space="preserve">The </w:t>
      </w:r>
      <w:r w:rsidR="00547689">
        <w:t>h</w:t>
      </w:r>
      <w:r w:rsidRPr="00DD7CCF">
        <w:t xml:space="preserve">and </w:t>
      </w:r>
      <w:r w:rsidR="00547689">
        <w:t>d</w:t>
      </w:r>
      <w:r w:rsidRPr="00DD7CCF">
        <w:t>escription</w:t>
      </w:r>
      <w:bookmarkEnd w:id="739"/>
      <w:bookmarkEnd w:id="740"/>
    </w:p>
    <w:p w14:paraId="52650714" w14:textId="77777777" w:rsidR="00C02B8C" w:rsidRPr="00DD7CCF" w:rsidRDefault="004D2E67" w:rsidP="00E2714A">
      <w:pPr>
        <w:pStyle w:val="Lista"/>
      </w:pPr>
      <w:commentRangeStart w:id="741"/>
      <w:r w:rsidRPr="00DD7CCF">
        <w:t xml:space="preserve">basic designations of script names </w:t>
      </w:r>
      <w:commentRangeEnd w:id="741"/>
      <w:r w:rsidR="00A61239">
        <w:rPr>
          <w:rStyle w:val="Jegyzethivatkozs"/>
          <w:rFonts w:cs="Mangal"/>
        </w:rPr>
        <w:commentReference w:id="741"/>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42" w:name="_wnsvz48xieus" w:colFirst="0" w:colLast="0"/>
      <w:bookmarkStart w:id="743" w:name="_Toc149917488"/>
      <w:bookmarkEnd w:id="742"/>
      <w:r w:rsidRPr="00DD7CCF">
        <w:t xml:space="preserve">Keeping </w:t>
      </w:r>
      <w:r w:rsidR="006733B4" w:rsidRPr="00DD7CCF">
        <w:t>track of file history</w:t>
      </w:r>
      <w:bookmarkEnd w:id="743"/>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11.2.1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44" w:name="_m394n9pgjwwz" w:colFirst="0" w:colLast="0"/>
      <w:bookmarkEnd w:id="744"/>
      <w:r w:rsidRPr="00DD7CCF">
        <w:lastRenderedPageBreak/>
        <w:t>Appendices</w:t>
      </w:r>
    </w:p>
    <w:p w14:paraId="73F64D53" w14:textId="46A1AD78" w:rsidR="00C02B8C" w:rsidRPr="00DD7CCF" w:rsidRDefault="004D2E67">
      <w:pPr>
        <w:pStyle w:val="Cmsor1"/>
        <w:numPr>
          <w:ilvl w:val="0"/>
          <w:numId w:val="7"/>
        </w:numPr>
      </w:pPr>
      <w:bookmarkStart w:id="745" w:name="_qidxc825gutk" w:colFirst="0" w:colLast="0"/>
      <w:bookmarkStart w:id="746" w:name="_Toc149917489"/>
      <w:bookmarkEnd w:id="745"/>
      <w:r w:rsidRPr="00DD7CCF">
        <w:lastRenderedPageBreak/>
        <w:t xml:space="preserve">Converting CII/EI </w:t>
      </w:r>
      <w:r w:rsidR="006733B4" w:rsidRPr="00DD7CCF">
        <w:t xml:space="preserve">markup conventions </w:t>
      </w:r>
      <w:r w:rsidRPr="00DD7CCF">
        <w:t>to EpiDoc</w:t>
      </w:r>
      <w:bookmarkEnd w:id="746"/>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47" w:name="_qgilsms4nw42" w:colFirst="0" w:colLast="0"/>
      <w:bookmarkStart w:id="748" w:name="_Ref43980968"/>
      <w:bookmarkStart w:id="749" w:name="_Toc149917490"/>
      <w:bookmarkEnd w:id="747"/>
      <w:r w:rsidRPr="00DD7CCF">
        <w:lastRenderedPageBreak/>
        <w:t xml:space="preserve">Metre </w:t>
      </w:r>
      <w:r w:rsidRPr="00E24F87">
        <w:rPr>
          <w:noProof/>
        </w:rPr>
        <w:t>(</w:t>
      </w:r>
      <w:r w:rsidR="006733B4" w:rsidRPr="00DD7CCF">
        <w:t>prosody</w:t>
      </w:r>
      <w:r w:rsidRPr="00DD7CCF">
        <w:t>)</w:t>
      </w:r>
      <w:bookmarkEnd w:id="748"/>
      <w:bookmarkEnd w:id="749"/>
    </w:p>
    <w:p w14:paraId="157813F4" w14:textId="77777777" w:rsidR="00A15C19" w:rsidRDefault="00A15C19" w:rsidP="00A15C19">
      <w:bookmarkStart w:id="750" w:name="_3ig9fb4xl00q" w:colFirst="0" w:colLast="0"/>
      <w:bookmarkStart w:id="751" w:name="_Toc149917491"/>
      <w:bookmarkEnd w:id="750"/>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51"/>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6F4840"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6F4840"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6F4840"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52" w:name="_orz8fxvyzur0" w:colFirst="0" w:colLast="0"/>
      <w:bookmarkStart w:id="753" w:name="_Toc149917492"/>
      <w:bookmarkEnd w:id="752"/>
      <w:r w:rsidRPr="00DD7CCF">
        <w:t>Syllable length</w:t>
      </w:r>
      <w:bookmarkEnd w:id="753"/>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54" w:name="_uiwqp6i2kceu" w:colFirst="0" w:colLast="0"/>
      <w:bookmarkStart w:id="755" w:name="_Ref43991811"/>
      <w:bookmarkStart w:id="756" w:name="_Toc149917493"/>
      <w:bookmarkEnd w:id="754"/>
      <w:r w:rsidRPr="00DD7CCF">
        <w:t>Prosodic code</w:t>
      </w:r>
      <w:bookmarkEnd w:id="755"/>
      <w:bookmarkEnd w:id="756"/>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57" w:name="_Ref44134408"/>
      <w:bookmarkStart w:id="758" w:name="_Ref48034861"/>
      <w:r>
        <w:t xml:space="preserve">Table </w:t>
      </w:r>
      <w:r>
        <w:fldChar w:fldCharType="begin"/>
      </w:r>
      <w:r>
        <w:instrText xml:space="preserve"> SEQ Table \* ARABIC </w:instrText>
      </w:r>
      <w:r>
        <w:fldChar w:fldCharType="separate"/>
      </w:r>
      <w:r w:rsidR="001721C1">
        <w:rPr>
          <w:noProof/>
        </w:rPr>
        <w:t>2</w:t>
      </w:r>
      <w:r>
        <w:rPr>
          <w:noProof/>
        </w:rPr>
        <w:fldChar w:fldCharType="end"/>
      </w:r>
      <w:bookmarkEnd w:id="757"/>
      <w:r>
        <w:t>. Prosodic notation</w:t>
      </w:r>
      <w:bookmarkEnd w:id="758"/>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59" w:name="_g11y2ljnx9av" w:colFirst="0" w:colLast="0"/>
      <w:bookmarkStart w:id="760" w:name="_Toc149917494"/>
      <w:bookmarkEnd w:id="759"/>
      <w:r w:rsidRPr="00DD7CCF">
        <w:t>Sanskrit</w:t>
      </w:r>
      <w:r w:rsidR="006436FD">
        <w:t>, Prakrit and Sanskrit-</w:t>
      </w:r>
      <w:r w:rsidR="006733B4">
        <w:t>based</w:t>
      </w:r>
      <w:r w:rsidR="006733B4" w:rsidRPr="00DD7CCF">
        <w:t xml:space="preserve"> </w:t>
      </w:r>
      <w:r w:rsidRPr="00DD7CCF">
        <w:t>metres</w:t>
      </w:r>
      <w:bookmarkEnd w:id="760"/>
    </w:p>
    <w:p w14:paraId="605C038A" w14:textId="7EF1EB85" w:rsidR="006436FD" w:rsidRPr="006436FD" w:rsidRDefault="006436FD">
      <w:pPr>
        <w:pStyle w:val="Cmsor3"/>
        <w:numPr>
          <w:ilvl w:val="2"/>
          <w:numId w:val="7"/>
        </w:numPr>
      </w:pPr>
      <w:bookmarkStart w:id="761" w:name="_Ref48034402"/>
      <w:bookmarkStart w:id="762" w:name="_Toc149917495"/>
      <w:r>
        <w:t>Syllabic metres (</w:t>
      </w:r>
      <w:r>
        <w:rPr>
          <w:rStyle w:val="Foreign"/>
        </w:rPr>
        <w:t>varṇav</w:t>
      </w:r>
      <w:r w:rsidRPr="00DD7CCF">
        <w:rPr>
          <w:rStyle w:val="Foreign"/>
        </w:rPr>
        <w:t>r̥tta</w:t>
      </w:r>
      <w:r>
        <w:t>)</w:t>
      </w:r>
      <w:bookmarkEnd w:id="761"/>
      <w:bookmarkEnd w:id="762"/>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3" w:name="_Ref44134196"/>
      <w:bookmarkStart w:id="764" w:name="_Ref48035097"/>
      <w:r>
        <w:t xml:space="preserve">Table </w:t>
      </w:r>
      <w:r>
        <w:fldChar w:fldCharType="begin"/>
      </w:r>
      <w:r>
        <w:instrText xml:space="preserve"> SEQ Table \* ARABIC </w:instrText>
      </w:r>
      <w:r>
        <w:fldChar w:fldCharType="separate"/>
      </w:r>
      <w:r w:rsidR="001721C1">
        <w:rPr>
          <w:noProof/>
        </w:rPr>
        <w:t>3</w:t>
      </w:r>
      <w:r>
        <w:rPr>
          <w:noProof/>
        </w:rPr>
        <w:fldChar w:fldCharType="end"/>
      </w:r>
      <w:bookmarkEnd w:id="763"/>
      <w:r>
        <w:t>. Sanskrit syllabic metres</w:t>
      </w:r>
      <w:bookmarkEnd w:id="764"/>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65" w:name="_2qn1tcnogd7u" w:colFirst="0" w:colLast="0"/>
      <w:bookmarkStart w:id="766" w:name="_Ref56418748"/>
      <w:bookmarkStart w:id="767" w:name="_Toc149917496"/>
      <w:bookmarkStart w:id="768" w:name="_Ref43991783"/>
      <w:bookmarkEnd w:id="765"/>
      <w:r>
        <w:t>M</w:t>
      </w:r>
      <w:r w:rsidRPr="00DD7CCF">
        <w:t>oraic metres</w:t>
      </w:r>
      <w:bookmarkEnd w:id="766"/>
      <w:bookmarkEnd w:id="767"/>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69" w:name="_Ref48034870"/>
      <w:r>
        <w:t xml:space="preserve">Table </w:t>
      </w:r>
      <w:r>
        <w:fldChar w:fldCharType="begin"/>
      </w:r>
      <w:r>
        <w:instrText xml:space="preserve"> SEQ Table \* ARABIC </w:instrText>
      </w:r>
      <w:r>
        <w:fldChar w:fldCharType="separate"/>
      </w:r>
      <w:r w:rsidR="001721C1">
        <w:rPr>
          <w:noProof/>
        </w:rPr>
        <w:t>4</w:t>
      </w:r>
      <w:r>
        <w:rPr>
          <w:noProof/>
        </w:rPr>
        <w:fldChar w:fldCharType="end"/>
      </w:r>
      <w:bookmarkEnd w:id="769"/>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70" w:name="_Ref44134646"/>
    </w:p>
    <w:p w14:paraId="4380A4AD" w14:textId="4E15F2B3" w:rsidR="006436FD" w:rsidRDefault="006436FD" w:rsidP="006436FD">
      <w:pPr>
        <w:pStyle w:val="Kpalrs"/>
      </w:pPr>
      <w:bookmarkStart w:id="771" w:name="_Ref48034862"/>
      <w:r>
        <w:t xml:space="preserve">Table </w:t>
      </w:r>
      <w:r>
        <w:fldChar w:fldCharType="begin"/>
      </w:r>
      <w:r>
        <w:instrText xml:space="preserve"> SEQ Table \* ARABIC </w:instrText>
      </w:r>
      <w:r>
        <w:fldChar w:fldCharType="separate"/>
      </w:r>
      <w:r w:rsidR="001721C1">
        <w:rPr>
          <w:noProof/>
        </w:rPr>
        <w:t>5</w:t>
      </w:r>
      <w:r>
        <w:rPr>
          <w:noProof/>
        </w:rPr>
        <w:fldChar w:fldCharType="end"/>
      </w:r>
      <w:bookmarkEnd w:id="770"/>
      <w:bookmarkEnd w:id="771"/>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72" w:name="_Ref48034509"/>
      <w:bookmarkStart w:id="773" w:name="_Toc149917497"/>
      <w:r>
        <w:rPr>
          <w:rStyle w:val="Foreign"/>
        </w:rPr>
        <w:t>A</w:t>
      </w:r>
      <w:r w:rsidR="004D2E67" w:rsidRPr="00ED5C86">
        <w:rPr>
          <w:rStyle w:val="Foreign"/>
        </w:rPr>
        <w:t>nuṣṭubh</w:t>
      </w:r>
      <w:bookmarkEnd w:id="768"/>
      <w:r w:rsidR="00991C8A">
        <w:t xml:space="preserve"> details</w:t>
      </w:r>
      <w:bookmarkEnd w:id="772"/>
      <w:bookmarkEnd w:id="773"/>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74" w:name="_Ref44134600"/>
      <w:r w:rsidRPr="00ED5C86">
        <w:t xml:space="preserve">Table </w:t>
      </w:r>
      <w:r>
        <w:fldChar w:fldCharType="begin"/>
      </w:r>
      <w:r>
        <w:instrText xml:space="preserve"> SEQ Table \* ARABIC </w:instrText>
      </w:r>
      <w:r>
        <w:fldChar w:fldCharType="separate"/>
      </w:r>
      <w:r w:rsidR="001721C1">
        <w:rPr>
          <w:noProof/>
        </w:rPr>
        <w:t>6</w:t>
      </w:r>
      <w:r>
        <w:rPr>
          <w:noProof/>
        </w:rPr>
        <w:fldChar w:fldCharType="end"/>
      </w:r>
      <w:bookmarkEnd w:id="774"/>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75" w:name="_Ref48034860"/>
      <w:bookmarkStart w:id="776" w:name="_Ref48034859"/>
      <w:r w:rsidRPr="00ED5C86">
        <w:t xml:space="preserve">Table </w:t>
      </w:r>
      <w:r>
        <w:fldChar w:fldCharType="begin"/>
      </w:r>
      <w:r>
        <w:instrText xml:space="preserve"> SEQ Table \* ARABIC </w:instrText>
      </w:r>
      <w:r>
        <w:fldChar w:fldCharType="separate"/>
      </w:r>
      <w:r w:rsidR="001721C1">
        <w:rPr>
          <w:noProof/>
        </w:rPr>
        <w:t>7</w:t>
      </w:r>
      <w:r>
        <w:rPr>
          <w:noProof/>
        </w:rPr>
        <w:fldChar w:fldCharType="end"/>
      </w:r>
      <w:bookmarkEnd w:id="775"/>
      <w:r w:rsidRPr="00ED5C86">
        <w:t xml:space="preserve">. Recognised </w:t>
      </w:r>
      <w:r w:rsidRPr="00ED5C86">
        <w:rPr>
          <w:rStyle w:val="Foreign"/>
        </w:rPr>
        <w:t>vipulā anuṣṭubh</w:t>
      </w:r>
      <w:r w:rsidRPr="00ED5C86">
        <w:t xml:space="preserve"> patterns (even lines only)</w:t>
      </w:r>
      <w:bookmarkEnd w:id="77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77" w:name="_n2qlg5gxi1qw" w:colFirst="0" w:colLast="0"/>
      <w:bookmarkStart w:id="778" w:name="_Ref43991920"/>
      <w:bookmarkStart w:id="779" w:name="_Toc149917498"/>
      <w:bookmarkEnd w:id="777"/>
      <w:r>
        <w:t>T</w:t>
      </w:r>
      <w:r w:rsidR="004D2E67" w:rsidRPr="00DD7CCF">
        <w:t xml:space="preserve">he </w:t>
      </w:r>
      <w:r w:rsidR="004D2E67" w:rsidRPr="00ED5C86">
        <w:rPr>
          <w:rStyle w:val="Foreign"/>
        </w:rPr>
        <w:t>upajāti</w:t>
      </w:r>
      <w:r w:rsidR="004D2E67" w:rsidRPr="00DD7CCF">
        <w:t xml:space="preserve"> family</w:t>
      </w:r>
      <w:bookmarkEnd w:id="778"/>
      <w:bookmarkEnd w:id="779"/>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80" w:name="_n8vla59yhjha" w:colFirst="0" w:colLast="0"/>
      <w:bookmarkStart w:id="781" w:name="_Ref43991854"/>
      <w:bookmarkStart w:id="782" w:name="_Toc149917499"/>
      <w:bookmarkEnd w:id="780"/>
      <w:r>
        <w:t>T</w:t>
      </w:r>
      <w:r w:rsidR="004D2E67" w:rsidRPr="00DD7CCF">
        <w:t xml:space="preserve">he </w:t>
      </w:r>
      <w:r w:rsidR="004D2E67" w:rsidRPr="00ED5C86">
        <w:rPr>
          <w:rStyle w:val="Foreign"/>
        </w:rPr>
        <w:t>vaitālīya</w:t>
      </w:r>
      <w:r w:rsidR="004D2E67" w:rsidRPr="00DD7CCF">
        <w:t xml:space="preserve"> family</w:t>
      </w:r>
      <w:bookmarkEnd w:id="781"/>
      <w:bookmarkEnd w:id="782"/>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3" w:name="_4rj5tl9kxhaa" w:colFirst="0" w:colLast="0"/>
      <w:bookmarkStart w:id="784" w:name="_Ref43991879"/>
      <w:bookmarkStart w:id="785" w:name="_Toc149917500"/>
      <w:bookmarkEnd w:id="783"/>
      <w:r w:rsidRPr="00DD7CCF">
        <w:t>Vedic trimeter</w:t>
      </w:r>
      <w:bookmarkEnd w:id="784"/>
      <w:bookmarkEnd w:id="785"/>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86" w:name="_uk4ukgks9biu" w:colFirst="0" w:colLast="0"/>
      <w:bookmarkEnd w:id="786"/>
    </w:p>
    <w:p w14:paraId="7F9E4B3B" w14:textId="7D982462" w:rsidR="00F132CC" w:rsidRDefault="00F132CC">
      <w:pPr>
        <w:pStyle w:val="Cmsor3"/>
        <w:numPr>
          <w:ilvl w:val="2"/>
          <w:numId w:val="7"/>
        </w:numPr>
      </w:pPr>
      <w:bookmarkStart w:id="787" w:name="_Toc149917501"/>
      <w:r>
        <w:t>Other semi-syllabic metres</w:t>
      </w:r>
      <w:bookmarkEnd w:id="787"/>
    </w:p>
    <w:p w14:paraId="72157A83" w14:textId="3B714FF2" w:rsidR="009505BE" w:rsidRDefault="00E96DB6" w:rsidP="00F132CC">
      <w:pPr>
        <w:pStyle w:val="Lista"/>
      </w:pPr>
      <w:r>
        <w:t xml:space="preserve">a rare epigraphic metre provisionally named </w:t>
      </w:r>
      <w:bookmarkStart w:id="788" w:name="_Hlk47542365"/>
      <w:r w:rsidRPr="00E96DB6">
        <w:rPr>
          <w:rStyle w:val="Foreign"/>
        </w:rPr>
        <w:t>gītikā</w:t>
      </w:r>
      <w:bookmarkEnd w:id="788"/>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89" w:name="_zhjmnze98hpp" w:colFirst="0" w:colLast="0"/>
      <w:bookmarkStart w:id="790" w:name="_Toc149917502"/>
      <w:bookmarkEnd w:id="789"/>
      <w:r w:rsidRPr="00DD7CCF">
        <w:t>Tamil metres</w:t>
      </w:r>
      <w:bookmarkEnd w:id="790"/>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91" w:name="_Ref44134715"/>
      <w:r>
        <w:t xml:space="preserve">Table </w:t>
      </w:r>
      <w:r>
        <w:fldChar w:fldCharType="begin"/>
      </w:r>
      <w:r>
        <w:instrText xml:space="preserve"> SEQ Table \* ARABIC </w:instrText>
      </w:r>
      <w:r>
        <w:fldChar w:fldCharType="separate"/>
      </w:r>
      <w:r w:rsidR="001721C1">
        <w:rPr>
          <w:noProof/>
        </w:rPr>
        <w:t>8</w:t>
      </w:r>
      <w:r>
        <w:rPr>
          <w:noProof/>
        </w:rPr>
        <w:fldChar w:fldCharType="end"/>
      </w:r>
      <w:bookmarkEnd w:id="791"/>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92" w:name="_9d8e21ca9gia" w:colFirst="0" w:colLast="0"/>
      <w:bookmarkStart w:id="793" w:name="_Ref43985466"/>
      <w:bookmarkStart w:id="794" w:name="_Toc149917503"/>
      <w:bookmarkEnd w:id="792"/>
      <w:r w:rsidRPr="00DD7CCF">
        <w:lastRenderedPageBreak/>
        <w:t xml:space="preserve">“Case Studies” in </w:t>
      </w:r>
      <w:r w:rsidR="006733B4" w:rsidRPr="00DD7CCF">
        <w:t>encoding complex layout</w:t>
      </w:r>
      <w:bookmarkEnd w:id="793"/>
      <w:bookmarkEnd w:id="794"/>
    </w:p>
    <w:p w14:paraId="11FAF6C2" w14:textId="77777777" w:rsidR="00C02B8C" w:rsidRPr="00DD7CCF" w:rsidRDefault="00847076" w:rsidP="00A15C19">
      <w:pPr>
        <w:pStyle w:val="Cmsor2"/>
        <w:numPr>
          <w:ilvl w:val="0"/>
          <w:numId w:val="0"/>
        </w:numPr>
      </w:pPr>
      <w:bookmarkStart w:id="795" w:name="_fxhw8prafv6z" w:colFirst="0" w:colLast="0"/>
      <w:bookmarkStart w:id="796" w:name="_Toc149917504"/>
      <w:bookmarkEnd w:id="795"/>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96"/>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97" w:name="_mqsd94x1tblc" w:colFirst="0" w:colLast="0"/>
      <w:bookmarkStart w:id="798" w:name="_Toc149917505"/>
      <w:bookmarkEnd w:id="797"/>
      <w:r w:rsidRPr="00DD7CCF">
        <w:t>Case study 2A: copperplate charter with seal and other goodies</w:t>
      </w:r>
      <w:bookmarkEnd w:id="798"/>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99" w:name="_q8mje15sbli5" w:colFirst="0" w:colLast="0"/>
      <w:bookmarkStart w:id="800" w:name="_Toc149917506"/>
      <w:bookmarkEnd w:id="799"/>
      <w:r w:rsidRPr="00DD7CCF">
        <w:t>Case study 2B: copperplate charter with a lost plate reconstructed</w:t>
      </w:r>
      <w:bookmarkEnd w:id="800"/>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01" w:name="_91l5g3c4663p" w:colFirst="0" w:colLast="0"/>
      <w:bookmarkStart w:id="802" w:name="_Toc149917507"/>
      <w:bookmarkEnd w:id="801"/>
      <w:r w:rsidRPr="00A15C19">
        <w:t>Case study 2C: copperplate charter with a lost plate not</w:t>
      </w:r>
      <w:r w:rsidRPr="00DD7CCF">
        <w:t xml:space="preserve"> reconstructed</w:t>
      </w:r>
      <w:bookmarkEnd w:id="802"/>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3" w:name="_1h8zsds4qdsf" w:colFirst="0" w:colLast="0"/>
      <w:bookmarkStart w:id="804" w:name="_Toc149917508"/>
      <w:bookmarkStart w:id="805" w:name="_Ref43989726"/>
      <w:bookmarkEnd w:id="803"/>
      <w:r w:rsidRPr="00DD7CCF">
        <w:t xml:space="preserve">Case study </w:t>
      </w:r>
      <w:r>
        <w:t>3</w:t>
      </w:r>
      <w:r w:rsidRPr="00DD7CCF">
        <w:t xml:space="preserve">: </w:t>
      </w:r>
      <w:r>
        <w:t xml:space="preserve">stele with two inscribed faces, an incipit and </w:t>
      </w:r>
      <w:r w:rsidR="00617FAB">
        <w:t>quasi-</w:t>
      </w:r>
      <w:r>
        <w:t>columns</w:t>
      </w:r>
      <w:bookmarkEnd w:id="804"/>
    </w:p>
    <w:p w14:paraId="5F07901A" w14:textId="77777777" w:rsidR="0098269A" w:rsidRPr="002047CC" w:rsidRDefault="0098269A" w:rsidP="0098269A">
      <w:pPr>
        <w:pStyle w:val="BlockImage"/>
      </w:pPr>
      <w:r>
        <w:drawing>
          <wp:inline distT="0" distB="0" distL="0" distR="0" wp14:anchorId="0ACAC4C2" wp14:editId="714F77E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06" w:name="_Toc149917509"/>
      <w:r w:rsidR="004D2E67" w:rsidRPr="00DD7CCF">
        <w:t xml:space="preserve">Language </w:t>
      </w:r>
      <w:bookmarkEnd w:id="805"/>
      <w:r w:rsidR="006733B4">
        <w:t>tags</w:t>
      </w:r>
      <w:bookmarkEnd w:id="806"/>
    </w:p>
    <w:p w14:paraId="52EFBEDD" w14:textId="05754ED7" w:rsidR="0072673D" w:rsidRDefault="0072673D" w:rsidP="00DD7CCF">
      <w:pPr>
        <w:pStyle w:val="Lista"/>
      </w:pPr>
      <w:ins w:id="807"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9</w:t>
      </w:r>
      <w:r>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08" w:name="_jalh6cgsei8" w:colFirst="0" w:colLast="0"/>
      <w:bookmarkStart w:id="809" w:name="_Ref43990834"/>
      <w:bookmarkStart w:id="810" w:name="_Toc149917510"/>
      <w:bookmarkEnd w:id="808"/>
      <w:r w:rsidRPr="00DD7CCF">
        <w:lastRenderedPageBreak/>
        <w:t xml:space="preserve">Titling </w:t>
      </w:r>
      <w:r w:rsidR="006733B4" w:rsidRPr="00DD7CCF">
        <w:t>conventions</w:t>
      </w:r>
      <w:bookmarkEnd w:id="809"/>
      <w:bookmarkEnd w:id="810"/>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11" w:name="_fkfiw4gv3nvf" w:colFirst="0" w:colLast="0"/>
      <w:bookmarkStart w:id="812" w:name="_Ref43988536"/>
      <w:bookmarkStart w:id="813" w:name="_Toc149917511"/>
      <w:bookmarkEnd w:id="811"/>
      <w:r w:rsidRPr="008608D1">
        <w:lastRenderedPageBreak/>
        <w:t xml:space="preserve">Normalisation </w:t>
      </w:r>
      <w:bookmarkEnd w:id="812"/>
      <w:r w:rsidR="006733B4">
        <w:t>suggestions</w:t>
      </w:r>
      <w:bookmarkEnd w:id="813"/>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10</w:t>
      </w:r>
      <w:r>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14" w:name="_td0xcb1s1fvx" w:colFirst="0" w:colLast="0"/>
      <w:bookmarkStart w:id="815" w:name="_Toc149917512"/>
      <w:bookmarkEnd w:id="814"/>
      <w:r w:rsidRPr="00DD7CCF">
        <w:lastRenderedPageBreak/>
        <w:t>References</w:t>
      </w:r>
      <w:bookmarkEnd w:id="815"/>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DB6557">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6F4840" w:rsidRDefault="006F484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6F4840" w:rsidRDefault="006F4840">
      <w:pPr>
        <w:pStyle w:val="Jegyzetszveg"/>
      </w:pPr>
      <w:r>
        <w:t>If retain, ask Michaël to read and improve?</w:t>
      </w:r>
    </w:p>
  </w:comment>
  <w:comment w:id="42" w:author="Dániel Balogh [2]" w:date="2023-11-03T15:35:00Z" w:initials="DB">
    <w:p w14:paraId="004C2435" w14:textId="53E27F0F" w:rsidR="006F4840" w:rsidRDefault="006F4840">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6F4840" w:rsidRDefault="006F4840">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6F4840" w:rsidRDefault="006F4840">
      <w:pPr>
        <w:pStyle w:val="Jegyzetszveg"/>
      </w:pPr>
      <w:r>
        <w:rPr>
          <w:rStyle w:val="Jegyzethivatkozs"/>
        </w:rPr>
        <w:annotationRef/>
      </w:r>
      <w:r>
        <w:t>Reconsider getting rid of &lt;ab&gt; altogether and just using &lt;p&gt; all the time?</w:t>
      </w:r>
    </w:p>
  </w:comment>
  <w:comment w:id="112" w:author="Dániel Balogh [2]" w:date="2024-04-10T15:53:00Z" w:initials="DB">
    <w:p w14:paraId="60FFA05B" w14:textId="40EFDB5F" w:rsidR="006F4840" w:rsidRDefault="006F4840">
      <w:pPr>
        <w:pStyle w:val="Jegyzetszveg"/>
      </w:pPr>
      <w:r>
        <w:rPr>
          <w:rStyle w:val="Jegyzethivatkozs"/>
        </w:rPr>
        <w:annotationRef/>
      </w:r>
      <w:r>
        <w:t xml:space="preserve">Add some words about hierarchy as per </w:t>
      </w:r>
      <w:hyperlink r:id="rId1" w:history="1">
        <w:r w:rsidRPr="00E82F98">
          <w:rPr>
            <w:rStyle w:val="Hiperhivatkozs"/>
          </w:rPr>
          <w:t>https://github.com/erc-dharma/project-documentation/issues/270</w:t>
        </w:r>
      </w:hyperlink>
      <w:r>
        <w:t xml:space="preserve"> </w:t>
      </w:r>
    </w:p>
  </w:comment>
  <w:comment w:id="152" w:author="Dániel Balogh [2]" w:date="2024-04-10T15:53:00Z" w:initials="DB">
    <w:p w14:paraId="4CBF91B8" w14:textId="1AB2FD45" w:rsidR="006F4840" w:rsidRDefault="006F4840">
      <w:pPr>
        <w:pStyle w:val="Jegyzetszveg"/>
      </w:pPr>
      <w:r>
        <w:rPr>
          <w:rStyle w:val="Jegyzethivatkozs"/>
        </w:rPr>
        <w:annotationRef/>
      </w:r>
      <w:r>
        <w:t xml:space="preserve">Possibly add case where a multilevel hierarchy is essential, </w:t>
      </w:r>
      <w:hyperlink r:id="rId2" w:history="1">
        <w:r w:rsidRPr="00E82F98">
          <w:rPr>
            <w:rStyle w:val="Hiperhivatkozs"/>
          </w:rPr>
          <w:t>https://github.com/erc-dharma/project-documentation/issues/270</w:t>
        </w:r>
      </w:hyperlink>
      <w:r>
        <w:t xml:space="preserve"> </w:t>
      </w:r>
    </w:p>
  </w:comment>
  <w:comment w:id="177" w:author="Dániel Balogh [2]" w:date="2024-04-10T15:54:00Z" w:initials="DB">
    <w:p w14:paraId="5FAAFBEF" w14:textId="4E620DF1" w:rsidR="006F4840" w:rsidRDefault="006F4840">
      <w:pPr>
        <w:pStyle w:val="Jegyzetszveg"/>
      </w:pPr>
      <w:r>
        <w:rPr>
          <w:rStyle w:val="Jegyzethivatkozs"/>
        </w:rPr>
        <w:annotationRef/>
      </w:r>
      <w:r>
        <w:t xml:space="preserve">Forbid more than one pagelike partition in a div, </w:t>
      </w:r>
      <w:hyperlink r:id="rId3" w:history="1">
        <w:r w:rsidRPr="00E82F98">
          <w:rPr>
            <w:rStyle w:val="Hiperhivatkozs"/>
          </w:rPr>
          <w:t>https://github.com/erc-dharma/project-documentation/issues/270</w:t>
        </w:r>
      </w:hyperlink>
      <w:r>
        <w:t xml:space="preserve"> </w:t>
      </w:r>
    </w:p>
  </w:comment>
  <w:comment w:id="212" w:author="Dániel Balogh [2]" w:date="2024-04-10T15:56:00Z" w:initials="DB">
    <w:p w14:paraId="22BDA59A" w14:textId="1C915436" w:rsidR="006F4840" w:rsidRDefault="006F4840">
      <w:pPr>
        <w:pStyle w:val="Jegyzetszveg"/>
      </w:pPr>
      <w:r>
        <w:rPr>
          <w:rStyle w:val="Jegyzethivatkozs"/>
        </w:rPr>
        <w:annotationRef/>
      </w:r>
      <w:r>
        <w:t xml:space="preserve">make more explicit, </w:t>
      </w:r>
      <w:hyperlink r:id="rId4" w:history="1">
        <w:r w:rsidRPr="00E82F98">
          <w:rPr>
            <w:rStyle w:val="Hiperhivatkozs"/>
          </w:rPr>
          <w:t>https://github.com/erc-dharma/project-documentation/issues/270</w:t>
        </w:r>
      </w:hyperlink>
      <w:r>
        <w:t xml:space="preserve"> </w:t>
      </w:r>
    </w:p>
  </w:comment>
  <w:comment w:id="247" w:author="Dániel Balogh [2]" w:date="2024-04-15T09:00:00Z" w:initials="DB">
    <w:p w14:paraId="09759E35" w14:textId="77777777" w:rsidR="006F4840" w:rsidRDefault="006F4840">
      <w:pPr>
        <w:pStyle w:val="Jegyzetszveg"/>
      </w:pPr>
      <w:r>
        <w:rPr>
          <w:rStyle w:val="Jegyzethivatkozs"/>
        </w:rPr>
        <w:annotationRef/>
      </w:r>
      <w:r>
        <w:t xml:space="preserve">possibly add </w:t>
      </w:r>
      <w:hyperlink r:id="rId5" w:history="1">
        <w:r w:rsidRPr="00702A45">
          <w:rPr>
            <w:rStyle w:val="Hiperhivatkozs"/>
          </w:rPr>
          <w:t>https://github.com/erc-dharma/project-documentation/issues/284</w:t>
        </w:r>
      </w:hyperlink>
      <w:r>
        <w:t xml:space="preserve"> about the consonant body itself broken across lines</w:t>
      </w:r>
    </w:p>
    <w:p w14:paraId="25252EF2" w14:textId="77777777" w:rsidR="006F4840" w:rsidRDefault="006F4840">
      <w:pPr>
        <w:pStyle w:val="Jegyzetszveg"/>
      </w:pPr>
    </w:p>
    <w:p w14:paraId="2D553652" w14:textId="35254186" w:rsidR="006F4840" w:rsidRDefault="006F4840">
      <w:pPr>
        <w:pStyle w:val="Jegyzetszveg"/>
      </w:pPr>
      <w:r>
        <w:t>Also add note that this is about characters deliberately inscribed as split, and not about parts of characters in different fragments, which are to be treated as explained there.</w:t>
      </w:r>
    </w:p>
  </w:comment>
  <w:comment w:id="502" w:author="Dániel Balogh [2]" w:date="2023-11-03T15:22:00Z" w:initials="DB">
    <w:p w14:paraId="5C9C3E63" w14:textId="75A7627C" w:rsidR="006F4840" w:rsidRDefault="006F4840">
      <w:pPr>
        <w:pStyle w:val="Jegyzetszveg"/>
      </w:pPr>
      <w:r>
        <w:rPr>
          <w:rStyle w:val="Jegyzethivatkozs"/>
        </w:rPr>
        <w:annotationRef/>
      </w:r>
      <w:r>
        <w:rPr>
          <w:rStyle w:val="Jegyzethivatkozs"/>
        </w:rPr>
        <w:t>Change to a higher-level section next to Script?</w:t>
      </w:r>
    </w:p>
  </w:comment>
  <w:comment w:id="514" w:author="Dániel Balogh [2]" w:date="2023-11-03T15:23:00Z" w:initials="DB">
    <w:p w14:paraId="317A268F" w14:textId="7D776069" w:rsidR="006F4840" w:rsidRDefault="006F4840">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90" w:author="Dániel Balogh" w:date="2024-04-23T14:43:00Z" w:initials="DB">
    <w:p w14:paraId="62B5573A" w14:textId="01EF128C" w:rsidR="004F5399" w:rsidRDefault="004F5399">
      <w:pPr>
        <w:pStyle w:val="Jegyzetszveg"/>
      </w:pPr>
      <w:r>
        <w:rPr>
          <w:rStyle w:val="Jegyzethivatkozs"/>
        </w:rPr>
        <w:annotationRef/>
      </w:r>
      <w:r>
        <w:t>use this when referring to numbered paragraphs of the prose description in ARIE</w:t>
      </w:r>
    </w:p>
  </w:comment>
  <w:comment w:id="695" w:author="Dániel Balogh" w:date="2024-04-23T14:42:00Z" w:initials="DB">
    <w:p w14:paraId="22817EDE" w14:textId="577A577F" w:rsidR="006F4840" w:rsidRDefault="006F4840">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41" w:author="Dániel Balogh [2]" w:date="2023-11-03T15:27:00Z" w:initials="DB">
    <w:p w14:paraId="37370799" w14:textId="07525639" w:rsidR="006F4840" w:rsidRDefault="006F4840">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60FFA05B" w15:done="0"/>
  <w15:commentEx w15:paraId="4CBF91B8" w15:done="0"/>
  <w15:commentEx w15:paraId="5FAAFBEF" w15:done="0"/>
  <w15:commentEx w15:paraId="22BDA59A" w15:done="0"/>
  <w15:commentEx w15:paraId="2D553652" w15:done="0"/>
  <w15:commentEx w15:paraId="5C9C3E63" w15:done="0"/>
  <w15:commentEx w15:paraId="317A268F" w15:done="0"/>
  <w15:commentEx w15:paraId="62B5573A" w15:done="0"/>
  <w15:commentEx w15:paraId="22817EDE"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60FFA05B" w16cid:durableId="78222F15"/>
  <w16cid:commentId w16cid:paraId="4CBF91B8" w16cid:durableId="6A47C3BF"/>
  <w16cid:commentId w16cid:paraId="5FAAFBEF" w16cid:durableId="5A0B4B3E"/>
  <w16cid:commentId w16cid:paraId="22BDA59A" w16cid:durableId="30F036A4"/>
  <w16cid:commentId w16cid:paraId="2D553652" w16cid:durableId="02339A65"/>
  <w16cid:commentId w16cid:paraId="5C9C3E63" w16cid:durableId="6C542943"/>
  <w16cid:commentId w16cid:paraId="317A268F" w16cid:durableId="017FAFA4"/>
  <w16cid:commentId w16cid:paraId="62B5573A" w16cid:durableId="29D2479D"/>
  <w16cid:commentId w16cid:paraId="22817EDE" w16cid:durableId="29D2476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B0DAA" w14:textId="77777777" w:rsidR="00C040BD" w:rsidRDefault="00C040BD">
      <w:pPr>
        <w:spacing w:line="240" w:lineRule="auto"/>
      </w:pPr>
      <w:r>
        <w:separator/>
      </w:r>
    </w:p>
  </w:endnote>
  <w:endnote w:type="continuationSeparator" w:id="0">
    <w:p w14:paraId="68AA7457" w14:textId="77777777" w:rsidR="00C040BD" w:rsidRDefault="00C040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6F4840" w:rsidRDefault="006F484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6F4840" w:rsidRDefault="006F484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72559" w14:textId="77777777" w:rsidR="00C040BD" w:rsidRDefault="00C040BD">
      <w:pPr>
        <w:spacing w:line="240" w:lineRule="auto"/>
      </w:pPr>
      <w:r>
        <w:separator/>
      </w:r>
    </w:p>
  </w:footnote>
  <w:footnote w:type="continuationSeparator" w:id="0">
    <w:p w14:paraId="4D068A76" w14:textId="77777777" w:rsidR="00C040BD" w:rsidRDefault="00C040BD">
      <w:pPr>
        <w:spacing w:line="240" w:lineRule="auto"/>
      </w:pPr>
      <w:r>
        <w:continuationSeparator/>
      </w:r>
    </w:p>
  </w:footnote>
  <w:footnote w:id="1">
    <w:p w14:paraId="51AC8031" w14:textId="64BB5E07" w:rsidR="006F4840" w:rsidRDefault="006F4840">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6F4840" w:rsidRDefault="006F4840"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6F4840" w:rsidRPr="00CF217C" w:rsidRDefault="006F4840"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6F4840" w:rsidRPr="00CF217C" w:rsidRDefault="006F4840">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6F4840" w:rsidRDefault="006F4840"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6F4840" w:rsidRDefault="006F4840"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6F4840" w:rsidRDefault="006F4840"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6F4840" w:rsidRDefault="006F4840"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6F4840" w:rsidRDefault="006F4840"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6F4840" w:rsidRDefault="006F4840"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6F4840" w:rsidRDefault="006F4840"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6F4840" w:rsidRDefault="006F4840"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6F4840" w:rsidRDefault="006F4840"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6F4840" w:rsidRDefault="006F4840"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6F4840" w:rsidRDefault="006F4840"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6F4840" w:rsidRDefault="006F4840"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6F4840" w:rsidRDefault="006F4840"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6F4840" w:rsidRDefault="006F4840"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6F4840" w:rsidRDefault="006F4840"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6F4840" w:rsidRDefault="006F4840"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6F4840" w:rsidRDefault="006F4840"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6F4840" w:rsidRDefault="006F4840"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6F4840" w:rsidRDefault="006F4840"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6F4840" w:rsidRDefault="006F4840"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6F4840" w:rsidRDefault="006F4840"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6F4840" w:rsidRDefault="006F4840"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6F4840" w:rsidRDefault="006F4840"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6F4840" w:rsidRDefault="006F4840"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6F4840" w:rsidRPr="00EF69A7" w:rsidRDefault="006F4840">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6F4840" w:rsidRDefault="006F4840"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6F4840" w:rsidRDefault="006F4840"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6F4840" w:rsidRDefault="006F4840"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6F4840" w:rsidRDefault="006F4840"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6F4840" w:rsidRDefault="006F4840"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6F4840" w:rsidRPr="00FF5EF5" w:rsidRDefault="006F4840">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6F4840" w:rsidRDefault="006F4840"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6F4840" w:rsidRDefault="006F4840"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6F4840" w:rsidRDefault="006F4840"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6F4840" w:rsidRDefault="006F4840"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6F4840" w:rsidRDefault="006F4840"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6F4840" w:rsidRDefault="006F4840">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6F4840" w:rsidRDefault="006F4840"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6F4840" w:rsidRDefault="006F4840"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6F4840" w:rsidRDefault="006F4840"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6F4840" w:rsidRDefault="006F4840"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6F4840" w:rsidRDefault="006F4840">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6F4840" w:rsidRDefault="006F4840">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6F4840" w:rsidRDefault="006F4840"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6F4840" w:rsidRDefault="006F4840"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6F4840" w:rsidRDefault="006F4840"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6F4840" w:rsidRDefault="006F4840"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6F4840" w:rsidRDefault="006F4840"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6F4840" w:rsidRDefault="006F4840"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6F4840" w:rsidRDefault="006F4840"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6F4840" w:rsidRDefault="006F4840"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6F4840" w:rsidRDefault="006F4840"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6F4840" w:rsidRDefault="006F4840"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6F4840" w:rsidRDefault="006F4840"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6F4840" w:rsidRDefault="006F4840"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6F4840" w:rsidRDefault="006F4840"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6F4840" w:rsidRDefault="006F4840"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6F4840" w:rsidRDefault="006F4840"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6F4840" w:rsidRDefault="006F4840"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6F4840" w:rsidRDefault="006F4840"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6F4840" w:rsidRDefault="006F4840"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6F4840" w:rsidRDefault="006F4840"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6F4840" w:rsidRDefault="006F4840"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6F4840" w:rsidRDefault="006F4840"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6F4840" w:rsidRDefault="006F4840"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6F4840" w:rsidRDefault="006F4840"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6F4840" w:rsidRDefault="006F4840"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6F4840" w:rsidRDefault="006F4840"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6F4840" w:rsidRDefault="006F4840"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6F4840" w:rsidRDefault="006F4840"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6F4840" w:rsidRPr="006A7CCA" w:rsidRDefault="006F4840">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6F4840" w:rsidRDefault="006F4840"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6F4840" w:rsidRDefault="006F4840"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6F4840" w:rsidRPr="00D955CA" w:rsidRDefault="006F4840">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6F4840" w:rsidRPr="00D955CA" w:rsidRDefault="006F4840">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6F4840" w:rsidRPr="00D955CA" w:rsidRDefault="006F4840">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6F4840" w:rsidRDefault="006F4840">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6F4840" w:rsidRPr="00F11F32" w:rsidRDefault="006F4840">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6F4840" w:rsidRDefault="006F4840"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6F4840" w:rsidRDefault="006F4840"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6F4840" w:rsidRDefault="006F4840"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6F4840" w:rsidRDefault="006F4840"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3220F"/>
    <w:rsid w:val="00333B39"/>
    <w:rsid w:val="00335EA3"/>
    <w:rsid w:val="00352408"/>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5399"/>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6F4840"/>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F4840"/>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F4840"/>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F4840"/>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6F4840"/>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6F4840"/>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6F4840"/>
    <w:pPr>
      <w:keepNext/>
      <w:keepLines/>
      <w:spacing w:before="200" w:after="40"/>
      <w:outlineLvl w:val="5"/>
    </w:pPr>
    <w:rPr>
      <w:b/>
      <w:sz w:val="20"/>
      <w:szCs w:val="20"/>
    </w:rPr>
  </w:style>
  <w:style w:type="character" w:default="1" w:styleId="Bekezdsalapbettpusa">
    <w:name w:val="Default Paragraph Font"/>
    <w:uiPriority w:val="1"/>
    <w:semiHidden/>
    <w:unhideWhenUsed/>
    <w:rsid w:val="006F4840"/>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F4840"/>
  </w:style>
  <w:style w:type="character" w:customStyle="1" w:styleId="Cmsor1Char">
    <w:name w:val="Címsor 1 Char"/>
    <w:basedOn w:val="Bekezdsalapbettpusa"/>
    <w:link w:val="Cmsor1"/>
    <w:uiPriority w:val="4"/>
    <w:rsid w:val="006F4840"/>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F4840"/>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F4840"/>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F4840"/>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6F4840"/>
    <w:rPr>
      <w:rFonts w:ascii="Tahoma" w:eastAsia="Arial Unicode MS" w:hAnsi="Tahoma" w:cs="Arial Unicode MS"/>
      <w:sz w:val="22"/>
      <w:szCs w:val="22"/>
      <w:lang w:val="hu-HU" w:eastAsia="en-US" w:bidi="ar-SA"/>
    </w:rPr>
  </w:style>
  <w:style w:type="table" w:customStyle="1" w:styleId="TableNormal">
    <w:name w:val="Table Normal"/>
    <w:rsid w:val="006F4840"/>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6F4840"/>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6F4840"/>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6F4840"/>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6F4840"/>
    <w:rPr>
      <w:rFonts w:ascii="Calibri" w:eastAsia="Arial Unicode MS" w:hAnsi="Calibri" w:cs="Arial Unicode MS"/>
      <w:sz w:val="28"/>
      <w:szCs w:val="26"/>
      <w:lang w:eastAsia="en-US" w:bidi="ar-SA"/>
    </w:rPr>
  </w:style>
  <w:style w:type="table" w:customStyle="1" w:styleId="84">
    <w:name w:val="84"/>
    <w:basedOn w:val="TableNormal"/>
    <w:rsid w:val="006F4840"/>
    <w:tblPr>
      <w:tblStyleRowBandSize w:val="1"/>
      <w:tblStyleColBandSize w:val="1"/>
      <w:tblCellMar>
        <w:top w:w="100" w:type="dxa"/>
        <w:left w:w="100" w:type="dxa"/>
        <w:bottom w:w="100" w:type="dxa"/>
        <w:right w:w="100" w:type="dxa"/>
      </w:tblCellMar>
    </w:tblPr>
  </w:style>
  <w:style w:type="table" w:customStyle="1" w:styleId="83">
    <w:name w:val="83"/>
    <w:basedOn w:val="TableNormal"/>
    <w:rsid w:val="006F4840"/>
    <w:tblPr>
      <w:tblStyleRowBandSize w:val="1"/>
      <w:tblStyleColBandSize w:val="1"/>
      <w:tblCellMar>
        <w:top w:w="100" w:type="dxa"/>
        <w:left w:w="100" w:type="dxa"/>
        <w:bottom w:w="100" w:type="dxa"/>
        <w:right w:w="100" w:type="dxa"/>
      </w:tblCellMar>
    </w:tblPr>
  </w:style>
  <w:style w:type="table" w:customStyle="1" w:styleId="82">
    <w:name w:val="82"/>
    <w:basedOn w:val="TableNormal"/>
    <w:rsid w:val="006F4840"/>
    <w:tblPr>
      <w:tblStyleRowBandSize w:val="1"/>
      <w:tblStyleColBandSize w:val="1"/>
      <w:tblCellMar>
        <w:top w:w="100" w:type="dxa"/>
        <w:left w:w="100" w:type="dxa"/>
        <w:bottom w:w="100" w:type="dxa"/>
        <w:right w:w="100" w:type="dxa"/>
      </w:tblCellMar>
    </w:tblPr>
  </w:style>
  <w:style w:type="table" w:customStyle="1" w:styleId="81">
    <w:name w:val="81"/>
    <w:basedOn w:val="TableNormal"/>
    <w:rsid w:val="006F4840"/>
    <w:tblPr>
      <w:tblStyleRowBandSize w:val="1"/>
      <w:tblStyleColBandSize w:val="1"/>
      <w:tblCellMar>
        <w:top w:w="100" w:type="dxa"/>
        <w:left w:w="100" w:type="dxa"/>
        <w:bottom w:w="100" w:type="dxa"/>
        <w:right w:w="100" w:type="dxa"/>
      </w:tblCellMar>
    </w:tblPr>
  </w:style>
  <w:style w:type="table" w:customStyle="1" w:styleId="80">
    <w:name w:val="80"/>
    <w:basedOn w:val="TableNormal"/>
    <w:rsid w:val="006F4840"/>
    <w:tblPr>
      <w:tblStyleRowBandSize w:val="1"/>
      <w:tblStyleColBandSize w:val="1"/>
      <w:tblCellMar>
        <w:top w:w="100" w:type="dxa"/>
        <w:left w:w="100" w:type="dxa"/>
        <w:bottom w:w="100" w:type="dxa"/>
        <w:right w:w="100" w:type="dxa"/>
      </w:tblCellMar>
    </w:tblPr>
  </w:style>
  <w:style w:type="table" w:customStyle="1" w:styleId="79">
    <w:name w:val="79"/>
    <w:basedOn w:val="TableNormal"/>
    <w:rsid w:val="006F4840"/>
    <w:tblPr>
      <w:tblStyleRowBandSize w:val="1"/>
      <w:tblStyleColBandSize w:val="1"/>
      <w:tblCellMar>
        <w:top w:w="100" w:type="dxa"/>
        <w:left w:w="100" w:type="dxa"/>
        <w:bottom w:w="100" w:type="dxa"/>
        <w:right w:w="100" w:type="dxa"/>
      </w:tblCellMar>
    </w:tblPr>
  </w:style>
  <w:style w:type="table" w:customStyle="1" w:styleId="78">
    <w:name w:val="78"/>
    <w:basedOn w:val="TableNormal"/>
    <w:rsid w:val="006F4840"/>
    <w:tblPr>
      <w:tblStyleRowBandSize w:val="1"/>
      <w:tblStyleColBandSize w:val="1"/>
      <w:tblCellMar>
        <w:top w:w="100" w:type="dxa"/>
        <w:left w:w="100" w:type="dxa"/>
        <w:bottom w:w="100" w:type="dxa"/>
        <w:right w:w="100" w:type="dxa"/>
      </w:tblCellMar>
    </w:tblPr>
  </w:style>
  <w:style w:type="table" w:customStyle="1" w:styleId="77">
    <w:name w:val="77"/>
    <w:basedOn w:val="TableNormal"/>
    <w:rsid w:val="006F4840"/>
    <w:tblPr>
      <w:tblStyleRowBandSize w:val="1"/>
      <w:tblStyleColBandSize w:val="1"/>
      <w:tblCellMar>
        <w:top w:w="100" w:type="dxa"/>
        <w:left w:w="100" w:type="dxa"/>
        <w:bottom w:w="100" w:type="dxa"/>
        <w:right w:w="100" w:type="dxa"/>
      </w:tblCellMar>
    </w:tblPr>
  </w:style>
  <w:style w:type="table" w:customStyle="1" w:styleId="76">
    <w:name w:val="76"/>
    <w:basedOn w:val="TableNormal"/>
    <w:rsid w:val="006F4840"/>
    <w:tblPr>
      <w:tblStyleRowBandSize w:val="1"/>
      <w:tblStyleColBandSize w:val="1"/>
      <w:tblCellMar>
        <w:top w:w="100" w:type="dxa"/>
        <w:left w:w="100" w:type="dxa"/>
        <w:bottom w:w="100" w:type="dxa"/>
        <w:right w:w="100" w:type="dxa"/>
      </w:tblCellMar>
    </w:tblPr>
  </w:style>
  <w:style w:type="table" w:customStyle="1" w:styleId="75">
    <w:name w:val="75"/>
    <w:basedOn w:val="TableNormal"/>
    <w:rsid w:val="006F4840"/>
    <w:tblPr>
      <w:tblStyleRowBandSize w:val="1"/>
      <w:tblStyleColBandSize w:val="1"/>
      <w:tblCellMar>
        <w:top w:w="100" w:type="dxa"/>
        <w:left w:w="100" w:type="dxa"/>
        <w:bottom w:w="100" w:type="dxa"/>
        <w:right w:w="100" w:type="dxa"/>
      </w:tblCellMar>
    </w:tblPr>
  </w:style>
  <w:style w:type="table" w:customStyle="1" w:styleId="74">
    <w:name w:val="74"/>
    <w:basedOn w:val="TableNormal"/>
    <w:rsid w:val="006F4840"/>
    <w:tblPr>
      <w:tblStyleRowBandSize w:val="1"/>
      <w:tblStyleColBandSize w:val="1"/>
      <w:tblCellMar>
        <w:top w:w="100" w:type="dxa"/>
        <w:left w:w="100" w:type="dxa"/>
        <w:bottom w:w="100" w:type="dxa"/>
        <w:right w:w="100" w:type="dxa"/>
      </w:tblCellMar>
    </w:tblPr>
  </w:style>
  <w:style w:type="table" w:customStyle="1" w:styleId="73">
    <w:name w:val="73"/>
    <w:basedOn w:val="TableNormal"/>
    <w:rsid w:val="006F4840"/>
    <w:tblPr>
      <w:tblStyleRowBandSize w:val="1"/>
      <w:tblStyleColBandSize w:val="1"/>
      <w:tblCellMar>
        <w:top w:w="100" w:type="dxa"/>
        <w:left w:w="100" w:type="dxa"/>
        <w:bottom w:w="100" w:type="dxa"/>
        <w:right w:w="100" w:type="dxa"/>
      </w:tblCellMar>
    </w:tblPr>
  </w:style>
  <w:style w:type="table" w:customStyle="1" w:styleId="72">
    <w:name w:val="72"/>
    <w:basedOn w:val="TableNormal"/>
    <w:rsid w:val="006F4840"/>
    <w:tblPr>
      <w:tblStyleRowBandSize w:val="1"/>
      <w:tblStyleColBandSize w:val="1"/>
      <w:tblCellMar>
        <w:top w:w="100" w:type="dxa"/>
        <w:left w:w="100" w:type="dxa"/>
        <w:bottom w:w="100" w:type="dxa"/>
        <w:right w:w="100" w:type="dxa"/>
      </w:tblCellMar>
    </w:tblPr>
  </w:style>
  <w:style w:type="table" w:customStyle="1" w:styleId="71">
    <w:name w:val="71"/>
    <w:basedOn w:val="TableNormal"/>
    <w:rsid w:val="006F4840"/>
    <w:tblPr>
      <w:tblStyleRowBandSize w:val="1"/>
      <w:tblStyleColBandSize w:val="1"/>
      <w:tblCellMar>
        <w:top w:w="100" w:type="dxa"/>
        <w:left w:w="100" w:type="dxa"/>
        <w:bottom w:w="100" w:type="dxa"/>
        <w:right w:w="100" w:type="dxa"/>
      </w:tblCellMar>
    </w:tblPr>
  </w:style>
  <w:style w:type="table" w:customStyle="1" w:styleId="70">
    <w:name w:val="70"/>
    <w:basedOn w:val="TableNormal"/>
    <w:rsid w:val="006F4840"/>
    <w:tblPr>
      <w:tblStyleRowBandSize w:val="1"/>
      <w:tblStyleColBandSize w:val="1"/>
      <w:tblCellMar>
        <w:top w:w="100" w:type="dxa"/>
        <w:left w:w="100" w:type="dxa"/>
        <w:bottom w:w="100" w:type="dxa"/>
        <w:right w:w="100" w:type="dxa"/>
      </w:tblCellMar>
    </w:tblPr>
  </w:style>
  <w:style w:type="table" w:customStyle="1" w:styleId="69">
    <w:name w:val="69"/>
    <w:basedOn w:val="TableNormal"/>
    <w:rsid w:val="006F4840"/>
    <w:tblPr>
      <w:tblStyleRowBandSize w:val="1"/>
      <w:tblStyleColBandSize w:val="1"/>
      <w:tblCellMar>
        <w:top w:w="100" w:type="dxa"/>
        <w:left w:w="100" w:type="dxa"/>
        <w:bottom w:w="100" w:type="dxa"/>
        <w:right w:w="100" w:type="dxa"/>
      </w:tblCellMar>
    </w:tblPr>
  </w:style>
  <w:style w:type="table" w:customStyle="1" w:styleId="68">
    <w:name w:val="68"/>
    <w:basedOn w:val="TableNormal"/>
    <w:rsid w:val="006F4840"/>
    <w:tblPr>
      <w:tblStyleRowBandSize w:val="1"/>
      <w:tblStyleColBandSize w:val="1"/>
      <w:tblCellMar>
        <w:top w:w="100" w:type="dxa"/>
        <w:left w:w="100" w:type="dxa"/>
        <w:bottom w:w="100" w:type="dxa"/>
        <w:right w:w="100" w:type="dxa"/>
      </w:tblCellMar>
    </w:tblPr>
  </w:style>
  <w:style w:type="table" w:customStyle="1" w:styleId="67">
    <w:name w:val="67"/>
    <w:basedOn w:val="TableNormal"/>
    <w:rsid w:val="006F4840"/>
    <w:tblPr>
      <w:tblStyleRowBandSize w:val="1"/>
      <w:tblStyleColBandSize w:val="1"/>
      <w:tblCellMar>
        <w:top w:w="100" w:type="dxa"/>
        <w:left w:w="100" w:type="dxa"/>
        <w:bottom w:w="100" w:type="dxa"/>
        <w:right w:w="100" w:type="dxa"/>
      </w:tblCellMar>
    </w:tblPr>
  </w:style>
  <w:style w:type="table" w:customStyle="1" w:styleId="66">
    <w:name w:val="66"/>
    <w:basedOn w:val="TableNormal"/>
    <w:rsid w:val="006F4840"/>
    <w:tblPr>
      <w:tblStyleRowBandSize w:val="1"/>
      <w:tblStyleColBandSize w:val="1"/>
      <w:tblCellMar>
        <w:top w:w="100" w:type="dxa"/>
        <w:left w:w="100" w:type="dxa"/>
        <w:bottom w:w="100" w:type="dxa"/>
        <w:right w:w="100" w:type="dxa"/>
      </w:tblCellMar>
    </w:tblPr>
  </w:style>
  <w:style w:type="table" w:customStyle="1" w:styleId="65">
    <w:name w:val="65"/>
    <w:basedOn w:val="TableNormal"/>
    <w:rsid w:val="006F4840"/>
    <w:tblPr>
      <w:tblStyleRowBandSize w:val="1"/>
      <w:tblStyleColBandSize w:val="1"/>
      <w:tblCellMar>
        <w:top w:w="100" w:type="dxa"/>
        <w:left w:w="100" w:type="dxa"/>
        <w:bottom w:w="100" w:type="dxa"/>
        <w:right w:w="100" w:type="dxa"/>
      </w:tblCellMar>
    </w:tblPr>
  </w:style>
  <w:style w:type="table" w:customStyle="1" w:styleId="64">
    <w:name w:val="64"/>
    <w:basedOn w:val="TableNormal"/>
    <w:rsid w:val="006F4840"/>
    <w:tblPr>
      <w:tblStyleRowBandSize w:val="1"/>
      <w:tblStyleColBandSize w:val="1"/>
      <w:tblCellMar>
        <w:top w:w="100" w:type="dxa"/>
        <w:left w:w="100" w:type="dxa"/>
        <w:bottom w:w="100" w:type="dxa"/>
        <w:right w:w="100" w:type="dxa"/>
      </w:tblCellMar>
    </w:tblPr>
  </w:style>
  <w:style w:type="table" w:customStyle="1" w:styleId="63">
    <w:name w:val="63"/>
    <w:basedOn w:val="TableNormal"/>
    <w:rsid w:val="006F4840"/>
    <w:tblPr>
      <w:tblStyleRowBandSize w:val="1"/>
      <w:tblStyleColBandSize w:val="1"/>
      <w:tblCellMar>
        <w:top w:w="100" w:type="dxa"/>
        <w:left w:w="100" w:type="dxa"/>
        <w:bottom w:w="100" w:type="dxa"/>
        <w:right w:w="100" w:type="dxa"/>
      </w:tblCellMar>
    </w:tblPr>
  </w:style>
  <w:style w:type="table" w:customStyle="1" w:styleId="62">
    <w:name w:val="62"/>
    <w:basedOn w:val="TableNormal"/>
    <w:rsid w:val="006F4840"/>
    <w:tblPr>
      <w:tblStyleRowBandSize w:val="1"/>
      <w:tblStyleColBandSize w:val="1"/>
      <w:tblCellMar>
        <w:top w:w="100" w:type="dxa"/>
        <w:left w:w="100" w:type="dxa"/>
        <w:bottom w:w="100" w:type="dxa"/>
        <w:right w:w="100" w:type="dxa"/>
      </w:tblCellMar>
    </w:tblPr>
  </w:style>
  <w:style w:type="table" w:customStyle="1" w:styleId="61">
    <w:name w:val="61"/>
    <w:basedOn w:val="TableNormal"/>
    <w:rsid w:val="006F4840"/>
    <w:tblPr>
      <w:tblStyleRowBandSize w:val="1"/>
      <w:tblStyleColBandSize w:val="1"/>
      <w:tblCellMar>
        <w:top w:w="100" w:type="dxa"/>
        <w:left w:w="100" w:type="dxa"/>
        <w:bottom w:w="100" w:type="dxa"/>
        <w:right w:w="100" w:type="dxa"/>
      </w:tblCellMar>
    </w:tblPr>
  </w:style>
  <w:style w:type="table" w:customStyle="1" w:styleId="60">
    <w:name w:val="60"/>
    <w:basedOn w:val="TableNormal"/>
    <w:rsid w:val="006F4840"/>
    <w:tblPr>
      <w:tblStyleRowBandSize w:val="1"/>
      <w:tblStyleColBandSize w:val="1"/>
      <w:tblCellMar>
        <w:top w:w="100" w:type="dxa"/>
        <w:left w:w="100" w:type="dxa"/>
        <w:bottom w:w="100" w:type="dxa"/>
        <w:right w:w="100" w:type="dxa"/>
      </w:tblCellMar>
    </w:tblPr>
  </w:style>
  <w:style w:type="table" w:customStyle="1" w:styleId="59">
    <w:name w:val="59"/>
    <w:basedOn w:val="TableNormal"/>
    <w:rsid w:val="006F4840"/>
    <w:tblPr>
      <w:tblStyleRowBandSize w:val="1"/>
      <w:tblStyleColBandSize w:val="1"/>
      <w:tblCellMar>
        <w:top w:w="100" w:type="dxa"/>
        <w:left w:w="100" w:type="dxa"/>
        <w:bottom w:w="100" w:type="dxa"/>
        <w:right w:w="100" w:type="dxa"/>
      </w:tblCellMar>
    </w:tblPr>
  </w:style>
  <w:style w:type="table" w:customStyle="1" w:styleId="58">
    <w:name w:val="58"/>
    <w:basedOn w:val="TableNormal"/>
    <w:rsid w:val="006F4840"/>
    <w:tblPr>
      <w:tblStyleRowBandSize w:val="1"/>
      <w:tblStyleColBandSize w:val="1"/>
      <w:tblCellMar>
        <w:top w:w="100" w:type="dxa"/>
        <w:left w:w="100" w:type="dxa"/>
        <w:bottom w:w="100" w:type="dxa"/>
        <w:right w:w="100" w:type="dxa"/>
      </w:tblCellMar>
    </w:tblPr>
  </w:style>
  <w:style w:type="table" w:customStyle="1" w:styleId="57">
    <w:name w:val="57"/>
    <w:basedOn w:val="TableNormal"/>
    <w:rsid w:val="006F4840"/>
    <w:tblPr>
      <w:tblStyleRowBandSize w:val="1"/>
      <w:tblStyleColBandSize w:val="1"/>
      <w:tblCellMar>
        <w:top w:w="100" w:type="dxa"/>
        <w:left w:w="100" w:type="dxa"/>
        <w:bottom w:w="100" w:type="dxa"/>
        <w:right w:w="100" w:type="dxa"/>
      </w:tblCellMar>
    </w:tblPr>
  </w:style>
  <w:style w:type="table" w:customStyle="1" w:styleId="56">
    <w:name w:val="56"/>
    <w:basedOn w:val="TableNormal"/>
    <w:rsid w:val="006F4840"/>
    <w:tblPr>
      <w:tblStyleRowBandSize w:val="1"/>
      <w:tblStyleColBandSize w:val="1"/>
      <w:tblCellMar>
        <w:top w:w="100" w:type="dxa"/>
        <w:left w:w="100" w:type="dxa"/>
        <w:bottom w:w="100" w:type="dxa"/>
        <w:right w:w="100" w:type="dxa"/>
      </w:tblCellMar>
    </w:tblPr>
  </w:style>
  <w:style w:type="table" w:customStyle="1" w:styleId="55">
    <w:name w:val="55"/>
    <w:basedOn w:val="TableNormal"/>
    <w:rsid w:val="006F4840"/>
    <w:tblPr>
      <w:tblStyleRowBandSize w:val="1"/>
      <w:tblStyleColBandSize w:val="1"/>
      <w:tblCellMar>
        <w:top w:w="100" w:type="dxa"/>
        <w:left w:w="100" w:type="dxa"/>
        <w:bottom w:w="100" w:type="dxa"/>
        <w:right w:w="100" w:type="dxa"/>
      </w:tblCellMar>
    </w:tblPr>
  </w:style>
  <w:style w:type="table" w:customStyle="1" w:styleId="54">
    <w:name w:val="54"/>
    <w:basedOn w:val="TableNormal"/>
    <w:rsid w:val="006F4840"/>
    <w:tblPr>
      <w:tblStyleRowBandSize w:val="1"/>
      <w:tblStyleColBandSize w:val="1"/>
      <w:tblCellMar>
        <w:top w:w="100" w:type="dxa"/>
        <w:left w:w="100" w:type="dxa"/>
        <w:bottom w:w="100" w:type="dxa"/>
        <w:right w:w="100" w:type="dxa"/>
      </w:tblCellMar>
    </w:tblPr>
  </w:style>
  <w:style w:type="table" w:customStyle="1" w:styleId="53">
    <w:name w:val="53"/>
    <w:basedOn w:val="TableNormal"/>
    <w:rsid w:val="006F4840"/>
    <w:tblPr>
      <w:tblStyleRowBandSize w:val="1"/>
      <w:tblStyleColBandSize w:val="1"/>
      <w:tblCellMar>
        <w:top w:w="100" w:type="dxa"/>
        <w:left w:w="100" w:type="dxa"/>
        <w:bottom w:w="100" w:type="dxa"/>
        <w:right w:w="100" w:type="dxa"/>
      </w:tblCellMar>
    </w:tblPr>
  </w:style>
  <w:style w:type="table" w:customStyle="1" w:styleId="52">
    <w:name w:val="52"/>
    <w:basedOn w:val="TableNormal"/>
    <w:rsid w:val="006F4840"/>
    <w:tblPr>
      <w:tblStyleRowBandSize w:val="1"/>
      <w:tblStyleColBandSize w:val="1"/>
      <w:tblCellMar>
        <w:top w:w="100" w:type="dxa"/>
        <w:left w:w="100" w:type="dxa"/>
        <w:bottom w:w="100" w:type="dxa"/>
        <w:right w:w="100" w:type="dxa"/>
      </w:tblCellMar>
    </w:tblPr>
  </w:style>
  <w:style w:type="table" w:customStyle="1" w:styleId="51">
    <w:name w:val="51"/>
    <w:basedOn w:val="TableNormal"/>
    <w:rsid w:val="006F4840"/>
    <w:tblPr>
      <w:tblStyleRowBandSize w:val="1"/>
      <w:tblStyleColBandSize w:val="1"/>
      <w:tblCellMar>
        <w:top w:w="100" w:type="dxa"/>
        <w:left w:w="100" w:type="dxa"/>
        <w:bottom w:w="100" w:type="dxa"/>
        <w:right w:w="100" w:type="dxa"/>
      </w:tblCellMar>
    </w:tblPr>
  </w:style>
  <w:style w:type="table" w:customStyle="1" w:styleId="50">
    <w:name w:val="50"/>
    <w:basedOn w:val="TableNormal"/>
    <w:rsid w:val="006F4840"/>
    <w:tblPr>
      <w:tblStyleRowBandSize w:val="1"/>
      <w:tblStyleColBandSize w:val="1"/>
      <w:tblCellMar>
        <w:top w:w="100" w:type="dxa"/>
        <w:left w:w="100" w:type="dxa"/>
        <w:bottom w:w="100" w:type="dxa"/>
        <w:right w:w="100" w:type="dxa"/>
      </w:tblCellMar>
    </w:tblPr>
  </w:style>
  <w:style w:type="table" w:customStyle="1" w:styleId="49">
    <w:name w:val="49"/>
    <w:basedOn w:val="TableNormal"/>
    <w:rsid w:val="006F4840"/>
    <w:tblPr>
      <w:tblStyleRowBandSize w:val="1"/>
      <w:tblStyleColBandSize w:val="1"/>
      <w:tblCellMar>
        <w:top w:w="100" w:type="dxa"/>
        <w:left w:w="100" w:type="dxa"/>
        <w:bottom w:w="100" w:type="dxa"/>
        <w:right w:w="100" w:type="dxa"/>
      </w:tblCellMar>
    </w:tblPr>
  </w:style>
  <w:style w:type="table" w:customStyle="1" w:styleId="48">
    <w:name w:val="48"/>
    <w:basedOn w:val="TableNormal"/>
    <w:rsid w:val="006F4840"/>
    <w:tblPr>
      <w:tblStyleRowBandSize w:val="1"/>
      <w:tblStyleColBandSize w:val="1"/>
      <w:tblCellMar>
        <w:top w:w="100" w:type="dxa"/>
        <w:left w:w="100" w:type="dxa"/>
        <w:bottom w:w="100" w:type="dxa"/>
        <w:right w:w="100" w:type="dxa"/>
      </w:tblCellMar>
    </w:tblPr>
  </w:style>
  <w:style w:type="table" w:customStyle="1" w:styleId="47">
    <w:name w:val="47"/>
    <w:basedOn w:val="TableNormal"/>
    <w:rsid w:val="006F4840"/>
    <w:tblPr>
      <w:tblStyleRowBandSize w:val="1"/>
      <w:tblStyleColBandSize w:val="1"/>
      <w:tblCellMar>
        <w:top w:w="100" w:type="dxa"/>
        <w:left w:w="100" w:type="dxa"/>
        <w:bottom w:w="100" w:type="dxa"/>
        <w:right w:w="100" w:type="dxa"/>
      </w:tblCellMar>
    </w:tblPr>
  </w:style>
  <w:style w:type="table" w:customStyle="1" w:styleId="46">
    <w:name w:val="46"/>
    <w:basedOn w:val="TableNormal"/>
    <w:rsid w:val="006F4840"/>
    <w:tblPr>
      <w:tblStyleRowBandSize w:val="1"/>
      <w:tblStyleColBandSize w:val="1"/>
      <w:tblCellMar>
        <w:top w:w="100" w:type="dxa"/>
        <w:left w:w="100" w:type="dxa"/>
        <w:bottom w:w="100" w:type="dxa"/>
        <w:right w:w="100" w:type="dxa"/>
      </w:tblCellMar>
    </w:tblPr>
  </w:style>
  <w:style w:type="table" w:customStyle="1" w:styleId="45">
    <w:name w:val="45"/>
    <w:basedOn w:val="TableNormal"/>
    <w:rsid w:val="006F4840"/>
    <w:tblPr>
      <w:tblStyleRowBandSize w:val="1"/>
      <w:tblStyleColBandSize w:val="1"/>
      <w:tblCellMar>
        <w:top w:w="100" w:type="dxa"/>
        <w:left w:w="100" w:type="dxa"/>
        <w:bottom w:w="100" w:type="dxa"/>
        <w:right w:w="100" w:type="dxa"/>
      </w:tblCellMar>
    </w:tblPr>
  </w:style>
  <w:style w:type="table" w:customStyle="1" w:styleId="44">
    <w:name w:val="44"/>
    <w:basedOn w:val="TableNormal"/>
    <w:rsid w:val="006F4840"/>
    <w:tblPr>
      <w:tblStyleRowBandSize w:val="1"/>
      <w:tblStyleColBandSize w:val="1"/>
      <w:tblCellMar>
        <w:top w:w="100" w:type="dxa"/>
        <w:left w:w="100" w:type="dxa"/>
        <w:bottom w:w="100" w:type="dxa"/>
        <w:right w:w="100" w:type="dxa"/>
      </w:tblCellMar>
    </w:tblPr>
  </w:style>
  <w:style w:type="table" w:customStyle="1" w:styleId="43">
    <w:name w:val="43"/>
    <w:basedOn w:val="TableNormal"/>
    <w:rsid w:val="006F4840"/>
    <w:tblPr>
      <w:tblStyleRowBandSize w:val="1"/>
      <w:tblStyleColBandSize w:val="1"/>
      <w:tblCellMar>
        <w:top w:w="100" w:type="dxa"/>
        <w:left w:w="100" w:type="dxa"/>
        <w:bottom w:w="100" w:type="dxa"/>
        <w:right w:w="100" w:type="dxa"/>
      </w:tblCellMar>
    </w:tblPr>
  </w:style>
  <w:style w:type="table" w:customStyle="1" w:styleId="42">
    <w:name w:val="42"/>
    <w:basedOn w:val="TableNormal"/>
    <w:rsid w:val="006F4840"/>
    <w:tblPr>
      <w:tblStyleRowBandSize w:val="1"/>
      <w:tblStyleColBandSize w:val="1"/>
      <w:tblCellMar>
        <w:top w:w="100" w:type="dxa"/>
        <w:left w:w="100" w:type="dxa"/>
        <w:bottom w:w="100" w:type="dxa"/>
        <w:right w:w="100" w:type="dxa"/>
      </w:tblCellMar>
    </w:tblPr>
  </w:style>
  <w:style w:type="table" w:customStyle="1" w:styleId="41">
    <w:name w:val="41"/>
    <w:basedOn w:val="TableNormal"/>
    <w:rsid w:val="006F4840"/>
    <w:tblPr>
      <w:tblStyleRowBandSize w:val="1"/>
      <w:tblStyleColBandSize w:val="1"/>
      <w:tblCellMar>
        <w:top w:w="100" w:type="dxa"/>
        <w:left w:w="100" w:type="dxa"/>
        <w:bottom w:w="100" w:type="dxa"/>
        <w:right w:w="100" w:type="dxa"/>
      </w:tblCellMar>
    </w:tblPr>
  </w:style>
  <w:style w:type="table" w:customStyle="1" w:styleId="40">
    <w:name w:val="40"/>
    <w:basedOn w:val="TableNormal"/>
    <w:rsid w:val="006F4840"/>
    <w:tblPr>
      <w:tblStyleRowBandSize w:val="1"/>
      <w:tblStyleColBandSize w:val="1"/>
      <w:tblCellMar>
        <w:top w:w="100" w:type="dxa"/>
        <w:left w:w="100" w:type="dxa"/>
        <w:bottom w:w="100" w:type="dxa"/>
        <w:right w:w="100" w:type="dxa"/>
      </w:tblCellMar>
    </w:tblPr>
  </w:style>
  <w:style w:type="table" w:customStyle="1" w:styleId="39">
    <w:name w:val="39"/>
    <w:basedOn w:val="TableNormal"/>
    <w:rsid w:val="006F4840"/>
    <w:tblPr>
      <w:tblStyleRowBandSize w:val="1"/>
      <w:tblStyleColBandSize w:val="1"/>
      <w:tblCellMar>
        <w:top w:w="100" w:type="dxa"/>
        <w:left w:w="100" w:type="dxa"/>
        <w:bottom w:w="100" w:type="dxa"/>
        <w:right w:w="100" w:type="dxa"/>
      </w:tblCellMar>
    </w:tblPr>
  </w:style>
  <w:style w:type="table" w:customStyle="1" w:styleId="38">
    <w:name w:val="38"/>
    <w:basedOn w:val="TableNormal"/>
    <w:rsid w:val="006F4840"/>
    <w:tblPr>
      <w:tblStyleRowBandSize w:val="1"/>
      <w:tblStyleColBandSize w:val="1"/>
      <w:tblCellMar>
        <w:top w:w="100" w:type="dxa"/>
        <w:left w:w="100" w:type="dxa"/>
        <w:bottom w:w="100" w:type="dxa"/>
        <w:right w:w="100" w:type="dxa"/>
      </w:tblCellMar>
    </w:tblPr>
  </w:style>
  <w:style w:type="table" w:customStyle="1" w:styleId="37">
    <w:name w:val="37"/>
    <w:basedOn w:val="TableNormal"/>
    <w:rsid w:val="006F4840"/>
    <w:tblPr>
      <w:tblStyleRowBandSize w:val="1"/>
      <w:tblStyleColBandSize w:val="1"/>
      <w:tblCellMar>
        <w:top w:w="100" w:type="dxa"/>
        <w:left w:w="100" w:type="dxa"/>
        <w:bottom w:w="100" w:type="dxa"/>
        <w:right w:w="100" w:type="dxa"/>
      </w:tblCellMar>
    </w:tblPr>
  </w:style>
  <w:style w:type="table" w:customStyle="1" w:styleId="36">
    <w:name w:val="36"/>
    <w:basedOn w:val="TableNormal"/>
    <w:rsid w:val="006F4840"/>
    <w:tblPr>
      <w:tblStyleRowBandSize w:val="1"/>
      <w:tblStyleColBandSize w:val="1"/>
      <w:tblCellMar>
        <w:top w:w="100" w:type="dxa"/>
        <w:left w:w="100" w:type="dxa"/>
        <w:bottom w:w="100" w:type="dxa"/>
        <w:right w:w="100" w:type="dxa"/>
      </w:tblCellMar>
    </w:tblPr>
  </w:style>
  <w:style w:type="table" w:customStyle="1" w:styleId="35">
    <w:name w:val="35"/>
    <w:basedOn w:val="TableNormal"/>
    <w:rsid w:val="006F4840"/>
    <w:tblPr>
      <w:tblStyleRowBandSize w:val="1"/>
      <w:tblStyleColBandSize w:val="1"/>
      <w:tblCellMar>
        <w:top w:w="100" w:type="dxa"/>
        <w:left w:w="100" w:type="dxa"/>
        <w:bottom w:w="100" w:type="dxa"/>
        <w:right w:w="100" w:type="dxa"/>
      </w:tblCellMar>
    </w:tblPr>
  </w:style>
  <w:style w:type="table" w:customStyle="1" w:styleId="34">
    <w:name w:val="34"/>
    <w:basedOn w:val="TableNormal"/>
    <w:rsid w:val="006F4840"/>
    <w:tblPr>
      <w:tblStyleRowBandSize w:val="1"/>
      <w:tblStyleColBandSize w:val="1"/>
      <w:tblCellMar>
        <w:top w:w="100" w:type="dxa"/>
        <w:left w:w="100" w:type="dxa"/>
        <w:bottom w:w="100" w:type="dxa"/>
        <w:right w:w="100" w:type="dxa"/>
      </w:tblCellMar>
    </w:tblPr>
  </w:style>
  <w:style w:type="table" w:customStyle="1" w:styleId="33">
    <w:name w:val="33"/>
    <w:basedOn w:val="TableNormal"/>
    <w:rsid w:val="006F4840"/>
    <w:tblPr>
      <w:tblStyleRowBandSize w:val="1"/>
      <w:tblStyleColBandSize w:val="1"/>
      <w:tblCellMar>
        <w:top w:w="100" w:type="dxa"/>
        <w:left w:w="100" w:type="dxa"/>
        <w:bottom w:w="100" w:type="dxa"/>
        <w:right w:w="100" w:type="dxa"/>
      </w:tblCellMar>
    </w:tblPr>
  </w:style>
  <w:style w:type="table" w:customStyle="1" w:styleId="32">
    <w:name w:val="32"/>
    <w:basedOn w:val="TableNormal"/>
    <w:rsid w:val="006F4840"/>
    <w:tblPr>
      <w:tblStyleRowBandSize w:val="1"/>
      <w:tblStyleColBandSize w:val="1"/>
      <w:tblCellMar>
        <w:top w:w="100" w:type="dxa"/>
        <w:left w:w="100" w:type="dxa"/>
        <w:bottom w:w="100" w:type="dxa"/>
        <w:right w:w="100" w:type="dxa"/>
      </w:tblCellMar>
    </w:tblPr>
  </w:style>
  <w:style w:type="table" w:customStyle="1" w:styleId="31">
    <w:name w:val="31"/>
    <w:basedOn w:val="TableNormal"/>
    <w:rsid w:val="006F4840"/>
    <w:tblPr>
      <w:tblStyleRowBandSize w:val="1"/>
      <w:tblStyleColBandSize w:val="1"/>
      <w:tblCellMar>
        <w:top w:w="100" w:type="dxa"/>
        <w:left w:w="100" w:type="dxa"/>
        <w:bottom w:w="100" w:type="dxa"/>
        <w:right w:w="100" w:type="dxa"/>
      </w:tblCellMar>
    </w:tblPr>
  </w:style>
  <w:style w:type="table" w:customStyle="1" w:styleId="30">
    <w:name w:val="30"/>
    <w:basedOn w:val="TableNormal"/>
    <w:rsid w:val="006F4840"/>
    <w:tblPr>
      <w:tblStyleRowBandSize w:val="1"/>
      <w:tblStyleColBandSize w:val="1"/>
      <w:tblCellMar>
        <w:top w:w="100" w:type="dxa"/>
        <w:left w:w="100" w:type="dxa"/>
        <w:bottom w:w="100" w:type="dxa"/>
        <w:right w:w="100" w:type="dxa"/>
      </w:tblCellMar>
    </w:tblPr>
  </w:style>
  <w:style w:type="table" w:customStyle="1" w:styleId="29">
    <w:name w:val="29"/>
    <w:basedOn w:val="TableNormal"/>
    <w:rsid w:val="006F4840"/>
    <w:tblPr>
      <w:tblStyleRowBandSize w:val="1"/>
      <w:tblStyleColBandSize w:val="1"/>
      <w:tblCellMar>
        <w:top w:w="100" w:type="dxa"/>
        <w:left w:w="100" w:type="dxa"/>
        <w:bottom w:w="100" w:type="dxa"/>
        <w:right w:w="100" w:type="dxa"/>
      </w:tblCellMar>
    </w:tblPr>
  </w:style>
  <w:style w:type="table" w:customStyle="1" w:styleId="28">
    <w:name w:val="28"/>
    <w:basedOn w:val="TableNormal"/>
    <w:rsid w:val="006F4840"/>
    <w:tblPr>
      <w:tblStyleRowBandSize w:val="1"/>
      <w:tblStyleColBandSize w:val="1"/>
      <w:tblCellMar>
        <w:top w:w="100" w:type="dxa"/>
        <w:left w:w="100" w:type="dxa"/>
        <w:bottom w:w="100" w:type="dxa"/>
        <w:right w:w="100" w:type="dxa"/>
      </w:tblCellMar>
    </w:tblPr>
  </w:style>
  <w:style w:type="table" w:customStyle="1" w:styleId="27">
    <w:name w:val="27"/>
    <w:basedOn w:val="TableNormal"/>
    <w:rsid w:val="006F4840"/>
    <w:tblPr>
      <w:tblStyleRowBandSize w:val="1"/>
      <w:tblStyleColBandSize w:val="1"/>
      <w:tblCellMar>
        <w:top w:w="100" w:type="dxa"/>
        <w:left w:w="100" w:type="dxa"/>
        <w:bottom w:w="100" w:type="dxa"/>
        <w:right w:w="100" w:type="dxa"/>
      </w:tblCellMar>
    </w:tblPr>
  </w:style>
  <w:style w:type="table" w:customStyle="1" w:styleId="26">
    <w:name w:val="26"/>
    <w:basedOn w:val="TableNormal"/>
    <w:rsid w:val="006F4840"/>
    <w:tblPr>
      <w:tblStyleRowBandSize w:val="1"/>
      <w:tblStyleColBandSize w:val="1"/>
      <w:tblCellMar>
        <w:top w:w="100" w:type="dxa"/>
        <w:left w:w="100" w:type="dxa"/>
        <w:bottom w:w="100" w:type="dxa"/>
        <w:right w:w="100" w:type="dxa"/>
      </w:tblCellMar>
    </w:tblPr>
  </w:style>
  <w:style w:type="table" w:customStyle="1" w:styleId="25">
    <w:name w:val="25"/>
    <w:basedOn w:val="TableNormal"/>
    <w:rsid w:val="006F4840"/>
    <w:tblPr>
      <w:tblStyleRowBandSize w:val="1"/>
      <w:tblStyleColBandSize w:val="1"/>
      <w:tblCellMar>
        <w:top w:w="100" w:type="dxa"/>
        <w:left w:w="100" w:type="dxa"/>
        <w:bottom w:w="100" w:type="dxa"/>
        <w:right w:w="100" w:type="dxa"/>
      </w:tblCellMar>
    </w:tblPr>
  </w:style>
  <w:style w:type="table" w:customStyle="1" w:styleId="24">
    <w:name w:val="24"/>
    <w:basedOn w:val="TableNormal"/>
    <w:rsid w:val="006F4840"/>
    <w:tblPr>
      <w:tblStyleRowBandSize w:val="1"/>
      <w:tblStyleColBandSize w:val="1"/>
      <w:tblCellMar>
        <w:top w:w="100" w:type="dxa"/>
        <w:left w:w="100" w:type="dxa"/>
        <w:bottom w:w="100" w:type="dxa"/>
        <w:right w:w="100" w:type="dxa"/>
      </w:tblCellMar>
    </w:tblPr>
  </w:style>
  <w:style w:type="table" w:customStyle="1" w:styleId="23">
    <w:name w:val="23"/>
    <w:basedOn w:val="TableNormal"/>
    <w:rsid w:val="006F4840"/>
    <w:tblPr>
      <w:tblStyleRowBandSize w:val="1"/>
      <w:tblStyleColBandSize w:val="1"/>
      <w:tblCellMar>
        <w:top w:w="100" w:type="dxa"/>
        <w:left w:w="100" w:type="dxa"/>
        <w:bottom w:w="100" w:type="dxa"/>
        <w:right w:w="100" w:type="dxa"/>
      </w:tblCellMar>
    </w:tblPr>
  </w:style>
  <w:style w:type="table" w:customStyle="1" w:styleId="22">
    <w:name w:val="22"/>
    <w:basedOn w:val="TableNormal"/>
    <w:rsid w:val="006F4840"/>
    <w:tblPr>
      <w:tblStyleRowBandSize w:val="1"/>
      <w:tblStyleColBandSize w:val="1"/>
      <w:tblCellMar>
        <w:top w:w="100" w:type="dxa"/>
        <w:left w:w="100" w:type="dxa"/>
        <w:bottom w:w="100" w:type="dxa"/>
        <w:right w:w="100" w:type="dxa"/>
      </w:tblCellMar>
    </w:tblPr>
  </w:style>
  <w:style w:type="table" w:customStyle="1" w:styleId="21">
    <w:name w:val="21"/>
    <w:basedOn w:val="TableNormal"/>
    <w:rsid w:val="006F4840"/>
    <w:tblPr>
      <w:tblStyleRowBandSize w:val="1"/>
      <w:tblStyleColBandSize w:val="1"/>
      <w:tblCellMar>
        <w:top w:w="100" w:type="dxa"/>
        <w:left w:w="100" w:type="dxa"/>
        <w:bottom w:w="100" w:type="dxa"/>
        <w:right w:w="100" w:type="dxa"/>
      </w:tblCellMar>
    </w:tblPr>
  </w:style>
  <w:style w:type="table" w:customStyle="1" w:styleId="20">
    <w:name w:val="20"/>
    <w:basedOn w:val="TableNormal"/>
    <w:rsid w:val="006F4840"/>
    <w:tblPr>
      <w:tblStyleRowBandSize w:val="1"/>
      <w:tblStyleColBandSize w:val="1"/>
      <w:tblCellMar>
        <w:top w:w="100" w:type="dxa"/>
        <w:left w:w="100" w:type="dxa"/>
        <w:bottom w:w="100" w:type="dxa"/>
        <w:right w:w="100" w:type="dxa"/>
      </w:tblCellMar>
    </w:tblPr>
  </w:style>
  <w:style w:type="table" w:customStyle="1" w:styleId="19">
    <w:name w:val="19"/>
    <w:basedOn w:val="TableNormal"/>
    <w:rsid w:val="006F4840"/>
    <w:tblPr>
      <w:tblStyleRowBandSize w:val="1"/>
      <w:tblStyleColBandSize w:val="1"/>
      <w:tblCellMar>
        <w:top w:w="100" w:type="dxa"/>
        <w:left w:w="100" w:type="dxa"/>
        <w:bottom w:w="100" w:type="dxa"/>
        <w:right w:w="100" w:type="dxa"/>
      </w:tblCellMar>
    </w:tblPr>
  </w:style>
  <w:style w:type="table" w:customStyle="1" w:styleId="18">
    <w:name w:val="18"/>
    <w:basedOn w:val="TableNormal"/>
    <w:rsid w:val="006F4840"/>
    <w:tblPr>
      <w:tblStyleRowBandSize w:val="1"/>
      <w:tblStyleColBandSize w:val="1"/>
      <w:tblCellMar>
        <w:top w:w="100" w:type="dxa"/>
        <w:left w:w="100" w:type="dxa"/>
        <w:bottom w:w="100" w:type="dxa"/>
        <w:right w:w="100" w:type="dxa"/>
      </w:tblCellMar>
    </w:tblPr>
  </w:style>
  <w:style w:type="table" w:customStyle="1" w:styleId="17">
    <w:name w:val="17"/>
    <w:basedOn w:val="TableNormal"/>
    <w:rsid w:val="006F4840"/>
    <w:tblPr>
      <w:tblStyleRowBandSize w:val="1"/>
      <w:tblStyleColBandSize w:val="1"/>
      <w:tblCellMar>
        <w:top w:w="100" w:type="dxa"/>
        <w:left w:w="100" w:type="dxa"/>
        <w:bottom w:w="100" w:type="dxa"/>
        <w:right w:w="100" w:type="dxa"/>
      </w:tblCellMar>
    </w:tblPr>
  </w:style>
  <w:style w:type="table" w:customStyle="1" w:styleId="16">
    <w:name w:val="16"/>
    <w:basedOn w:val="TableNormal"/>
    <w:rsid w:val="006F4840"/>
    <w:tblPr>
      <w:tblStyleRowBandSize w:val="1"/>
      <w:tblStyleColBandSize w:val="1"/>
      <w:tblCellMar>
        <w:top w:w="100" w:type="dxa"/>
        <w:left w:w="100" w:type="dxa"/>
        <w:bottom w:w="100" w:type="dxa"/>
        <w:right w:w="100" w:type="dxa"/>
      </w:tblCellMar>
    </w:tblPr>
  </w:style>
  <w:style w:type="table" w:customStyle="1" w:styleId="15">
    <w:name w:val="15"/>
    <w:basedOn w:val="TableNormal"/>
    <w:rsid w:val="006F4840"/>
    <w:tblPr>
      <w:tblStyleRowBandSize w:val="1"/>
      <w:tblStyleColBandSize w:val="1"/>
      <w:tblCellMar>
        <w:top w:w="100" w:type="dxa"/>
        <w:left w:w="100" w:type="dxa"/>
        <w:bottom w:w="100" w:type="dxa"/>
        <w:right w:w="100" w:type="dxa"/>
      </w:tblCellMar>
    </w:tblPr>
  </w:style>
  <w:style w:type="table" w:customStyle="1" w:styleId="14">
    <w:name w:val="14"/>
    <w:basedOn w:val="TableNormal"/>
    <w:rsid w:val="006F4840"/>
    <w:tblPr>
      <w:tblStyleRowBandSize w:val="1"/>
      <w:tblStyleColBandSize w:val="1"/>
      <w:tblCellMar>
        <w:top w:w="100" w:type="dxa"/>
        <w:left w:w="100" w:type="dxa"/>
        <w:bottom w:w="100" w:type="dxa"/>
        <w:right w:w="100" w:type="dxa"/>
      </w:tblCellMar>
    </w:tblPr>
  </w:style>
  <w:style w:type="table" w:customStyle="1" w:styleId="13">
    <w:name w:val="13"/>
    <w:basedOn w:val="TableNormal"/>
    <w:rsid w:val="006F4840"/>
    <w:tblPr>
      <w:tblStyleRowBandSize w:val="1"/>
      <w:tblStyleColBandSize w:val="1"/>
      <w:tblCellMar>
        <w:top w:w="100" w:type="dxa"/>
        <w:left w:w="100" w:type="dxa"/>
        <w:bottom w:w="100" w:type="dxa"/>
        <w:right w:w="100" w:type="dxa"/>
      </w:tblCellMar>
    </w:tblPr>
  </w:style>
  <w:style w:type="table" w:customStyle="1" w:styleId="12">
    <w:name w:val="12"/>
    <w:basedOn w:val="TableNormal"/>
    <w:rsid w:val="006F4840"/>
    <w:tblPr>
      <w:tblStyleRowBandSize w:val="1"/>
      <w:tblStyleColBandSize w:val="1"/>
      <w:tblCellMar>
        <w:top w:w="100" w:type="dxa"/>
        <w:left w:w="100" w:type="dxa"/>
        <w:bottom w:w="100" w:type="dxa"/>
        <w:right w:w="100" w:type="dxa"/>
      </w:tblCellMar>
    </w:tblPr>
  </w:style>
  <w:style w:type="table" w:customStyle="1" w:styleId="11">
    <w:name w:val="11"/>
    <w:basedOn w:val="TableNormal"/>
    <w:rsid w:val="006F4840"/>
    <w:tblPr>
      <w:tblStyleRowBandSize w:val="1"/>
      <w:tblStyleColBandSize w:val="1"/>
      <w:tblCellMar>
        <w:top w:w="100" w:type="dxa"/>
        <w:left w:w="100" w:type="dxa"/>
        <w:bottom w:w="100" w:type="dxa"/>
        <w:right w:w="100" w:type="dxa"/>
      </w:tblCellMar>
    </w:tblPr>
  </w:style>
  <w:style w:type="table" w:customStyle="1" w:styleId="10">
    <w:name w:val="10"/>
    <w:basedOn w:val="TableNormal"/>
    <w:rsid w:val="006F4840"/>
    <w:tblPr>
      <w:tblStyleRowBandSize w:val="1"/>
      <w:tblStyleColBandSize w:val="1"/>
      <w:tblCellMar>
        <w:top w:w="100" w:type="dxa"/>
        <w:left w:w="100" w:type="dxa"/>
        <w:bottom w:w="100" w:type="dxa"/>
        <w:right w:w="100" w:type="dxa"/>
      </w:tblCellMar>
    </w:tblPr>
  </w:style>
  <w:style w:type="table" w:customStyle="1" w:styleId="9">
    <w:name w:val="9"/>
    <w:basedOn w:val="TableNormal"/>
    <w:rsid w:val="006F4840"/>
    <w:tblPr>
      <w:tblStyleRowBandSize w:val="1"/>
      <w:tblStyleColBandSize w:val="1"/>
      <w:tblCellMar>
        <w:top w:w="100" w:type="dxa"/>
        <w:left w:w="100" w:type="dxa"/>
        <w:bottom w:w="100" w:type="dxa"/>
        <w:right w:w="100" w:type="dxa"/>
      </w:tblCellMar>
    </w:tblPr>
  </w:style>
  <w:style w:type="table" w:customStyle="1" w:styleId="8">
    <w:name w:val="8"/>
    <w:basedOn w:val="TableNormal"/>
    <w:rsid w:val="006F4840"/>
    <w:tblPr>
      <w:tblStyleRowBandSize w:val="1"/>
      <w:tblStyleColBandSize w:val="1"/>
      <w:tblCellMar>
        <w:top w:w="100" w:type="dxa"/>
        <w:left w:w="100" w:type="dxa"/>
        <w:bottom w:w="100" w:type="dxa"/>
        <w:right w:w="100" w:type="dxa"/>
      </w:tblCellMar>
    </w:tblPr>
  </w:style>
  <w:style w:type="table" w:customStyle="1" w:styleId="7">
    <w:name w:val="7"/>
    <w:basedOn w:val="TableNormal"/>
    <w:rsid w:val="006F4840"/>
    <w:tblPr>
      <w:tblStyleRowBandSize w:val="1"/>
      <w:tblStyleColBandSize w:val="1"/>
      <w:tblCellMar>
        <w:top w:w="100" w:type="dxa"/>
        <w:left w:w="100" w:type="dxa"/>
        <w:bottom w:w="100" w:type="dxa"/>
        <w:right w:w="100" w:type="dxa"/>
      </w:tblCellMar>
    </w:tblPr>
  </w:style>
  <w:style w:type="table" w:customStyle="1" w:styleId="6">
    <w:name w:val="6"/>
    <w:basedOn w:val="TableNormal"/>
    <w:rsid w:val="006F4840"/>
    <w:tblPr>
      <w:tblStyleRowBandSize w:val="1"/>
      <w:tblStyleColBandSize w:val="1"/>
      <w:tblCellMar>
        <w:top w:w="100" w:type="dxa"/>
        <w:left w:w="100" w:type="dxa"/>
        <w:bottom w:w="100" w:type="dxa"/>
        <w:right w:w="100" w:type="dxa"/>
      </w:tblCellMar>
    </w:tblPr>
  </w:style>
  <w:style w:type="table" w:customStyle="1" w:styleId="5">
    <w:name w:val="5"/>
    <w:basedOn w:val="TableNormal"/>
    <w:rsid w:val="006F4840"/>
    <w:tblPr>
      <w:tblStyleRowBandSize w:val="1"/>
      <w:tblStyleColBandSize w:val="1"/>
      <w:tblCellMar>
        <w:top w:w="100" w:type="dxa"/>
        <w:left w:w="100" w:type="dxa"/>
        <w:bottom w:w="100" w:type="dxa"/>
        <w:right w:w="100" w:type="dxa"/>
      </w:tblCellMar>
    </w:tblPr>
  </w:style>
  <w:style w:type="table" w:customStyle="1" w:styleId="4">
    <w:name w:val="4"/>
    <w:basedOn w:val="TableNormal"/>
    <w:rsid w:val="006F4840"/>
    <w:tblPr>
      <w:tblStyleRowBandSize w:val="1"/>
      <w:tblStyleColBandSize w:val="1"/>
      <w:tblCellMar>
        <w:top w:w="100" w:type="dxa"/>
        <w:left w:w="100" w:type="dxa"/>
        <w:bottom w:w="100" w:type="dxa"/>
        <w:right w:w="100" w:type="dxa"/>
      </w:tblCellMar>
    </w:tblPr>
  </w:style>
  <w:style w:type="table" w:customStyle="1" w:styleId="3">
    <w:name w:val="3"/>
    <w:basedOn w:val="TableNormal"/>
    <w:rsid w:val="006F4840"/>
    <w:tblPr>
      <w:tblStyleRowBandSize w:val="1"/>
      <w:tblStyleColBandSize w:val="1"/>
      <w:tblCellMar>
        <w:top w:w="100" w:type="dxa"/>
        <w:left w:w="100" w:type="dxa"/>
        <w:bottom w:w="100" w:type="dxa"/>
        <w:right w:w="100" w:type="dxa"/>
      </w:tblCellMar>
    </w:tblPr>
  </w:style>
  <w:style w:type="table" w:customStyle="1" w:styleId="2">
    <w:name w:val="2"/>
    <w:basedOn w:val="TableNormal"/>
    <w:rsid w:val="006F4840"/>
    <w:tblPr>
      <w:tblStyleRowBandSize w:val="1"/>
      <w:tblStyleColBandSize w:val="1"/>
      <w:tblCellMar>
        <w:top w:w="100" w:type="dxa"/>
        <w:left w:w="100" w:type="dxa"/>
        <w:bottom w:w="100" w:type="dxa"/>
        <w:right w:w="100" w:type="dxa"/>
      </w:tblCellMar>
    </w:tblPr>
  </w:style>
  <w:style w:type="table" w:customStyle="1" w:styleId="1">
    <w:name w:val="1"/>
    <w:basedOn w:val="TableNormal"/>
    <w:rsid w:val="006F4840"/>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6F4840"/>
    <w:rPr>
      <w:rFonts w:cs="Mangal"/>
      <w:sz w:val="20"/>
      <w:szCs w:val="18"/>
    </w:rPr>
  </w:style>
  <w:style w:type="character" w:customStyle="1" w:styleId="JegyzetszvegChar">
    <w:name w:val="Jegyzetszöveg Char"/>
    <w:basedOn w:val="Bekezdsalapbettpusa"/>
    <w:link w:val="Jegyzetszveg"/>
    <w:uiPriority w:val="99"/>
    <w:rsid w:val="006F4840"/>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F4840"/>
    <w:rPr>
      <w:sz w:val="16"/>
      <w:szCs w:val="16"/>
    </w:rPr>
  </w:style>
  <w:style w:type="paragraph" w:styleId="Buborkszveg">
    <w:name w:val="Balloon Text"/>
    <w:basedOn w:val="Norml"/>
    <w:link w:val="BuborkszvegChar"/>
    <w:uiPriority w:val="99"/>
    <w:semiHidden/>
    <w:unhideWhenUsed/>
    <w:rsid w:val="006F4840"/>
    <w:rPr>
      <w:rFonts w:ascii="Segoe UI" w:hAnsi="Segoe UI" w:cs="Mangal"/>
      <w:sz w:val="18"/>
      <w:szCs w:val="16"/>
    </w:rPr>
  </w:style>
  <w:style w:type="character" w:customStyle="1" w:styleId="BuborkszvegChar">
    <w:name w:val="Buborékszöveg Char"/>
    <w:basedOn w:val="Bekezdsalapbettpusa"/>
    <w:link w:val="Buborkszveg"/>
    <w:uiPriority w:val="99"/>
    <w:semiHidden/>
    <w:rsid w:val="006F4840"/>
    <w:rPr>
      <w:rFonts w:ascii="Segoe UI" w:eastAsia="Arial Unicode MS" w:hAnsi="Segoe UI" w:cs="Mangal"/>
      <w:sz w:val="18"/>
      <w:szCs w:val="16"/>
      <w:lang w:eastAsia="en-US" w:bidi="ar-SA"/>
    </w:rPr>
  </w:style>
  <w:style w:type="paragraph" w:styleId="llb">
    <w:name w:val="footer"/>
    <w:basedOn w:val="Norml"/>
    <w:link w:val="llbChar"/>
    <w:uiPriority w:val="24"/>
    <w:rsid w:val="006F4840"/>
    <w:pPr>
      <w:tabs>
        <w:tab w:val="center" w:pos="4536"/>
        <w:tab w:val="right" w:pos="9072"/>
      </w:tabs>
    </w:pPr>
  </w:style>
  <w:style w:type="character" w:customStyle="1" w:styleId="llbChar">
    <w:name w:val="Élőláb Char"/>
    <w:basedOn w:val="Bekezdsalapbettpusa"/>
    <w:link w:val="llb"/>
    <w:uiPriority w:val="24"/>
    <w:rsid w:val="006F4840"/>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F4840"/>
    <w:rPr>
      <w:i/>
      <w:noProof/>
    </w:rPr>
  </w:style>
  <w:style w:type="paragraph" w:styleId="Lista">
    <w:name w:val="List"/>
    <w:basedOn w:val="Norml"/>
    <w:uiPriority w:val="7"/>
    <w:qFormat/>
    <w:rsid w:val="006F4840"/>
    <w:pPr>
      <w:keepLines/>
      <w:widowControl/>
      <w:numPr>
        <w:numId w:val="2"/>
      </w:numPr>
    </w:pPr>
  </w:style>
  <w:style w:type="paragraph" w:styleId="Lista2">
    <w:name w:val="List 2"/>
    <w:basedOn w:val="Lista"/>
    <w:uiPriority w:val="7"/>
    <w:rsid w:val="006F4840"/>
    <w:pPr>
      <w:numPr>
        <w:ilvl w:val="1"/>
      </w:numPr>
    </w:pPr>
  </w:style>
  <w:style w:type="paragraph" w:styleId="Lista3">
    <w:name w:val="List 3"/>
    <w:basedOn w:val="Lista"/>
    <w:uiPriority w:val="7"/>
    <w:rsid w:val="006F4840"/>
    <w:pPr>
      <w:numPr>
        <w:ilvl w:val="2"/>
      </w:numPr>
    </w:pPr>
  </w:style>
  <w:style w:type="paragraph" w:styleId="Lista4">
    <w:name w:val="List 4"/>
    <w:basedOn w:val="Lista"/>
    <w:uiPriority w:val="7"/>
    <w:rsid w:val="006F4840"/>
    <w:pPr>
      <w:numPr>
        <w:ilvl w:val="3"/>
      </w:numPr>
    </w:pPr>
  </w:style>
  <w:style w:type="paragraph" w:styleId="Lista5">
    <w:name w:val="List 5"/>
    <w:basedOn w:val="Lista"/>
    <w:uiPriority w:val="7"/>
    <w:rsid w:val="006F4840"/>
    <w:pPr>
      <w:numPr>
        <w:ilvl w:val="4"/>
      </w:numPr>
    </w:pPr>
  </w:style>
  <w:style w:type="character" w:customStyle="1" w:styleId="Nv">
    <w:name w:val="Név"/>
    <w:basedOn w:val="Bekezdsalapbettpusa"/>
    <w:uiPriority w:val="1"/>
    <w:rsid w:val="006F4840"/>
    <w:rPr>
      <w:smallCaps/>
      <w:noProof/>
    </w:rPr>
  </w:style>
  <w:style w:type="paragraph" w:styleId="lfej">
    <w:name w:val="header"/>
    <w:basedOn w:val="Norml"/>
    <w:link w:val="lfejChar"/>
    <w:uiPriority w:val="24"/>
    <w:qFormat/>
    <w:rsid w:val="006F4840"/>
    <w:pPr>
      <w:tabs>
        <w:tab w:val="center" w:pos="4536"/>
        <w:tab w:val="right" w:pos="9072"/>
      </w:tabs>
    </w:pPr>
  </w:style>
  <w:style w:type="character" w:customStyle="1" w:styleId="lfejChar">
    <w:name w:val="Élőfej Char"/>
    <w:basedOn w:val="Bekezdsalapbettpusa"/>
    <w:link w:val="lfej"/>
    <w:uiPriority w:val="24"/>
    <w:rsid w:val="006F4840"/>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F4840"/>
    <w:pPr>
      <w:ind w:left="720" w:hanging="720"/>
    </w:pPr>
  </w:style>
  <w:style w:type="character" w:customStyle="1" w:styleId="Code">
    <w:name w:val="Code"/>
    <w:uiPriority w:val="1"/>
    <w:qFormat/>
    <w:rsid w:val="006F4840"/>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6F4840"/>
    <w:rPr>
      <w:rFonts w:ascii="Tahoma" w:hAnsi="Tahoma"/>
      <w:noProof/>
      <w:color w:val="00B050"/>
      <w:sz w:val="20"/>
      <w:lang w:val="en-GB"/>
    </w:rPr>
  </w:style>
  <w:style w:type="paragraph" w:styleId="Lbjegyzetszveg">
    <w:name w:val="footnote text"/>
    <w:basedOn w:val="Norml"/>
    <w:link w:val="LbjegyzetszvegChar"/>
    <w:uiPriority w:val="99"/>
    <w:unhideWhenUsed/>
    <w:rsid w:val="006F4840"/>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6F4840"/>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6F4840"/>
    <w:rPr>
      <w:vertAlign w:val="superscript"/>
    </w:rPr>
  </w:style>
  <w:style w:type="character" w:customStyle="1" w:styleId="ForeignKannadaScript">
    <w:name w:val="Foreign: KannadaScript"/>
    <w:basedOn w:val="Foreign"/>
    <w:uiPriority w:val="1"/>
    <w:qFormat/>
    <w:rsid w:val="006F4840"/>
    <w:rPr>
      <w:rFonts w:ascii="Gentium Plus" w:hAnsi="Gentium Plus" w:cs="Arial Unicode MS"/>
      <w:b w:val="0"/>
      <w:i w:val="0"/>
      <w:noProof/>
    </w:rPr>
  </w:style>
  <w:style w:type="character" w:customStyle="1" w:styleId="ForeignTamilScript">
    <w:name w:val="Foreign: TamilScript"/>
    <w:basedOn w:val="Foreign"/>
    <w:uiPriority w:val="1"/>
    <w:qFormat/>
    <w:rsid w:val="006F4840"/>
    <w:rPr>
      <w:rFonts w:ascii="Gentium Plus" w:hAnsi="Gentium Plus" w:cs="Nirmala UI"/>
      <w:b w:val="0"/>
      <w:i w:val="0"/>
      <w:noProof/>
      <w:szCs w:val="24"/>
    </w:rPr>
  </w:style>
  <w:style w:type="character" w:customStyle="1" w:styleId="ForeignBalineseScript">
    <w:name w:val="Foreign: BalineseScript"/>
    <w:basedOn w:val="Foreign"/>
    <w:uiPriority w:val="1"/>
    <w:qFormat/>
    <w:rsid w:val="006F4840"/>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F4840"/>
    <w:rPr>
      <w:rFonts w:ascii="Leelawadee UI" w:hAnsi="Leelawadee UI" w:cs="Leelawadee UI"/>
      <w:i w:val="0"/>
      <w:noProof/>
    </w:rPr>
  </w:style>
  <w:style w:type="character" w:customStyle="1" w:styleId="ForeignBrahmiScript">
    <w:name w:val="Foreign: BrahmiScript"/>
    <w:basedOn w:val="Foreign"/>
    <w:uiPriority w:val="1"/>
    <w:qFormat/>
    <w:rsid w:val="006F4840"/>
    <w:rPr>
      <w:rFonts w:ascii="Segoe UI Historic" w:hAnsi="Segoe UI Historic" w:cs="Segoe UI Historic"/>
      <w:i w:val="0"/>
      <w:noProof/>
    </w:rPr>
  </w:style>
  <w:style w:type="character" w:customStyle="1" w:styleId="ForeignOriyaScript">
    <w:name w:val="Foreign: OriyaScript"/>
    <w:basedOn w:val="Foreign"/>
    <w:uiPriority w:val="1"/>
    <w:qFormat/>
    <w:rsid w:val="006F4840"/>
    <w:rPr>
      <w:rFonts w:ascii="Arial Unicode MS" w:hAnsi="Arial Unicode MS" w:cs="Nirmala UI"/>
      <w:i w:val="0"/>
      <w:noProof/>
    </w:rPr>
  </w:style>
  <w:style w:type="paragraph" w:styleId="NormlWeb">
    <w:name w:val="Normal (Web)"/>
    <w:basedOn w:val="Norml"/>
    <w:uiPriority w:val="99"/>
    <w:semiHidden/>
    <w:unhideWhenUsed/>
    <w:rsid w:val="006F4840"/>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F4840"/>
    <w:pPr>
      <w:tabs>
        <w:tab w:val="right" w:pos="851"/>
        <w:tab w:val="left" w:pos="1134"/>
      </w:tabs>
    </w:pPr>
    <w:rPr>
      <w:lang w:eastAsia="en-GB" w:bidi="hi-IN"/>
    </w:rPr>
  </w:style>
  <w:style w:type="character" w:styleId="Hiperhivatkozs">
    <w:name w:val="Hyperlink"/>
    <w:basedOn w:val="Bekezdsalapbettpusa"/>
    <w:uiPriority w:val="99"/>
    <w:unhideWhenUsed/>
    <w:rsid w:val="006F4840"/>
    <w:rPr>
      <w:color w:val="0000FF" w:themeColor="hyperlink"/>
      <w:u w:val="single"/>
    </w:rPr>
  </w:style>
  <w:style w:type="character" w:styleId="Feloldatlanmegemlts">
    <w:name w:val="Unresolved Mention"/>
    <w:basedOn w:val="Bekezdsalapbettpusa"/>
    <w:uiPriority w:val="99"/>
    <w:semiHidden/>
    <w:unhideWhenUsed/>
    <w:rsid w:val="006F4840"/>
    <w:rPr>
      <w:color w:val="605E5C"/>
      <w:shd w:val="clear" w:color="auto" w:fill="E1DFDD"/>
    </w:rPr>
  </w:style>
  <w:style w:type="character" w:styleId="Mrltotthiperhivatkozs">
    <w:name w:val="FollowedHyperlink"/>
    <w:basedOn w:val="Bekezdsalapbettpusa"/>
    <w:uiPriority w:val="99"/>
    <w:semiHidden/>
    <w:unhideWhenUsed/>
    <w:rsid w:val="006F4840"/>
    <w:rPr>
      <w:color w:val="800080" w:themeColor="followedHyperlink"/>
      <w:u w:val="single"/>
    </w:rPr>
  </w:style>
  <w:style w:type="table" w:styleId="Rcsostblzat">
    <w:name w:val="Table Grid"/>
    <w:basedOn w:val="Normltblzat"/>
    <w:uiPriority w:val="39"/>
    <w:rsid w:val="006F4840"/>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F4840"/>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F4840"/>
    <w:rPr>
      <w:noProof/>
      <w:position w:val="-10"/>
      <w:lang w:val="en-GB" w:eastAsia="fr-FR"/>
    </w:rPr>
  </w:style>
  <w:style w:type="character" w:customStyle="1" w:styleId="ForeignKhmerScript">
    <w:name w:val="Foreign: KhmerScript"/>
    <w:basedOn w:val="Bekezdsalapbettpusa"/>
    <w:uiPriority w:val="1"/>
    <w:qFormat/>
    <w:rsid w:val="006F4840"/>
    <w:rPr>
      <w:rFonts w:ascii="Gentium Plus" w:hAnsi="Gentium Plus" w:cs="DaunPenh"/>
      <w:szCs w:val="36"/>
      <w:lang w:bidi="km-KH"/>
    </w:rPr>
  </w:style>
  <w:style w:type="character" w:customStyle="1" w:styleId="MetreCode">
    <w:name w:val="MetreCode"/>
    <w:basedOn w:val="Bekezdsalapbettpusa"/>
    <w:uiPriority w:val="1"/>
    <w:qFormat/>
    <w:rsid w:val="006F4840"/>
    <w:rPr>
      <w:rFonts w:ascii="Cardo" w:eastAsia="Arial Unicode MS" w:hAnsi="Cardo" w:cs="Arial Unicode MS"/>
      <w:spacing w:val="30"/>
    </w:rPr>
  </w:style>
  <w:style w:type="paragraph" w:styleId="Tartalomjegyzkcmsora">
    <w:name w:val="TOC Heading"/>
    <w:basedOn w:val="Cmsor1"/>
    <w:next w:val="Norml"/>
    <w:uiPriority w:val="39"/>
    <w:unhideWhenUsed/>
    <w:qFormat/>
    <w:rsid w:val="006F4840"/>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6F4840"/>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F4840"/>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6F4840"/>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6F4840"/>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6F4840"/>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F4840"/>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F4840"/>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F4840"/>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F4840"/>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F4840"/>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F4840"/>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F4840"/>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F4840"/>
    <w:pPr>
      <w:widowControl/>
      <w:numPr>
        <w:numId w:val="4"/>
      </w:numPr>
      <w:spacing w:before="60"/>
      <w:contextualSpacing/>
    </w:pPr>
  </w:style>
  <w:style w:type="character" w:customStyle="1" w:styleId="ForeignTamilGrantha">
    <w:name w:val="Foreign:TamilGrantha"/>
    <w:basedOn w:val="ForeignTamilScript"/>
    <w:uiPriority w:val="1"/>
    <w:qFormat/>
    <w:rsid w:val="006F4840"/>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F4840"/>
    <w:rPr>
      <w:rFonts w:ascii="Gentium Plus" w:hAnsi="Gentium Plus" w:cs="Arial Unicode MS"/>
      <w:b w:val="0"/>
      <w:i w:val="0"/>
      <w:noProof/>
    </w:rPr>
  </w:style>
  <w:style w:type="paragraph" w:styleId="TJ4">
    <w:name w:val="toc 4"/>
    <w:basedOn w:val="TJ3"/>
    <w:next w:val="Norml"/>
    <w:autoRedefine/>
    <w:uiPriority w:val="39"/>
    <w:unhideWhenUsed/>
    <w:rsid w:val="006F4840"/>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6F4840"/>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6F4840"/>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6F4840"/>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6F4840"/>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6F4840"/>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6F4840"/>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F4840"/>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6F4840"/>
    <w:rPr>
      <w:rFonts w:ascii="Gentium Plus" w:eastAsia="Arial Unicode MS" w:hAnsi="Gentium Plus" w:cs="Arial Unicode MS"/>
      <w:b/>
      <w:bCs/>
      <w:sz w:val="20"/>
      <w:szCs w:val="20"/>
      <w:lang w:eastAsia="en-US" w:bidi="ar-SA"/>
    </w:rPr>
  </w:style>
  <w:style w:type="character" w:customStyle="1" w:styleId="Metrum">
    <w:name w:val="Metrum"/>
    <w:rsid w:val="006F4840"/>
    <w:rPr>
      <w:rFonts w:ascii="Cardo" w:hAnsi="Cardo"/>
      <w:noProof/>
      <w:lang w:val="en-GB"/>
    </w:rPr>
  </w:style>
  <w:style w:type="character" w:customStyle="1" w:styleId="ForeignBurmeseScript">
    <w:name w:val="Foreign: BurmeseScript"/>
    <w:basedOn w:val="Foreign"/>
    <w:uiPriority w:val="1"/>
    <w:qFormat/>
    <w:rsid w:val="006F4840"/>
    <w:rPr>
      <w:rFonts w:ascii="Myanmar Text" w:hAnsi="Myanmar Text" w:cs="Myanmar Text"/>
      <w:i w:val="0"/>
      <w:noProof/>
    </w:rPr>
  </w:style>
  <w:style w:type="character" w:styleId="Vgjegyzet-hivatkozs">
    <w:name w:val="endnote reference"/>
    <w:basedOn w:val="Bekezdsalapbettpusa"/>
    <w:uiPriority w:val="99"/>
    <w:semiHidden/>
    <w:unhideWhenUsed/>
    <w:rsid w:val="006F4840"/>
    <w:rPr>
      <w:vertAlign w:val="superscript"/>
    </w:rPr>
  </w:style>
  <w:style w:type="paragraph" w:customStyle="1" w:styleId="BlockImage">
    <w:name w:val="BlockImage"/>
    <w:basedOn w:val="Norml"/>
    <w:qFormat/>
    <w:rsid w:val="006F4840"/>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270"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270" TargetMode="External"/><Relationship Id="rId5" Type="http://schemas.openxmlformats.org/officeDocument/2006/relationships/hyperlink" Target="https://github.com/erc-dharma/project-documentation/issues/284" TargetMode="External"/><Relationship Id="rId4" Type="http://schemas.openxmlformats.org/officeDocument/2006/relationships/hyperlink" Target="https://github.com/erc-dharma/project-documentation/issues/27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36B81-6DAD-4705-AD72-E6D89F355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80055</Words>
  <Characters>456318</Characters>
  <Application>Microsoft Office Word</Application>
  <DocSecurity>0</DocSecurity>
  <Lines>3802</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39</cp:revision>
  <cp:lastPrinted>2020-06-29T07:48:00Z</cp:lastPrinted>
  <dcterms:created xsi:type="dcterms:W3CDTF">2023-10-31T14:02:00Z</dcterms:created>
  <dcterms:modified xsi:type="dcterms:W3CDTF">2024-04-23T12:44:00Z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