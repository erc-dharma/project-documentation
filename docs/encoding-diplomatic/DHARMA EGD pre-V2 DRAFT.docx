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E633C9" w14:textId="05E7F25E" w:rsidR="00C02B8C" w:rsidRPr="00DD7CCF" w:rsidRDefault="00BA2FFB" w:rsidP="00DD7CCF">
      <w:pPr>
        <w:pStyle w:val="Cm"/>
      </w:pPr>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p>
    <w:p w14:paraId="025D4F62" w14:textId="77777777" w:rsidR="004F4C63" w:rsidRDefault="004D2E67" w:rsidP="00A40FB9">
      <w:pPr>
        <w:pStyle w:val="Frontmatter"/>
      </w:pPr>
      <w:bookmarkStart w:id="0" w:name="_nlm3dlptfwlj" w:colFirst="0" w:colLast="0"/>
      <w:bookmarkStart w:id="1" w:name="_Hlk19355849"/>
      <w:bookmarkEnd w:id="0"/>
      <w:bookmarkEnd w:id="1"/>
      <w:r w:rsidRPr="008608D1">
        <w:t>Dániel Balogh &amp; Arlo Griffiths</w:t>
      </w:r>
    </w:p>
    <w:p w14:paraId="50BB2044" w14:textId="77777777" w:rsidR="00A40FB9" w:rsidRPr="008608D1" w:rsidRDefault="00A40FB9" w:rsidP="00A40FB9">
      <w:pPr>
        <w:pStyle w:val="Frontmatter"/>
      </w:pPr>
    </w:p>
    <w:p w14:paraId="35D1BD5A" w14:textId="4E597C81" w:rsidR="00C02B8C" w:rsidRDefault="004D2E67" w:rsidP="00A40FB9">
      <w:pPr>
        <w:pStyle w:val="Frontmatter"/>
      </w:pPr>
      <w:bookmarkStart w:id="2" w:name="_6uvsaj3wvd38" w:colFirst="0" w:colLast="0"/>
      <w:bookmarkStart w:id="3" w:name="_4s3elmevh075" w:colFirst="0" w:colLast="0"/>
      <w:bookmarkEnd w:id="2"/>
      <w:bookmarkEnd w:id="3"/>
      <w:r w:rsidRPr="008608D1">
        <w:t xml:space="preserve"> Version </w:t>
      </w:r>
      <w:r w:rsidR="00AA170B">
        <w:t>2</w:t>
      </w:r>
      <w:r w:rsidR="00D52C89">
        <w:t xml:space="preserve"> </w:t>
      </w:r>
      <w:r w:rsidR="00AA170B" w:rsidRPr="00AA170B">
        <w:rPr>
          <w:highlight w:val="yellow"/>
        </w:rPr>
        <w:t>FIRST DRAFT</w:t>
      </w:r>
    </w:p>
    <w:p w14:paraId="4A59FEB6" w14:textId="5A0A3FA5" w:rsidR="00FD390F" w:rsidRDefault="00BC4ADB" w:rsidP="002D1DE4">
      <w:pPr>
        <w:pStyle w:val="Frontmatter"/>
        <w:spacing w:before="200"/>
      </w:pPr>
      <w:r>
        <w:rPr>
          <w:noProof/>
        </w:rPr>
        <w:drawing>
          <wp:anchor distT="0" distB="0" distL="114300" distR="114300" simplePos="0" relativeHeight="251686912" behindDoc="1" locked="0" layoutInCell="1" allowOverlap="1" wp14:anchorId="363A4D54" wp14:editId="3D2E40B8">
            <wp:simplePos x="0" y="0"/>
            <wp:positionH relativeFrom="margin">
              <wp:posOffset>1856105</wp:posOffset>
            </wp:positionH>
            <wp:positionV relativeFrom="bottomMargin">
              <wp:posOffset>-3090384</wp:posOffset>
            </wp:positionV>
            <wp:extent cx="2407920" cy="241554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7920" cy="2415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4"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5" w:name="_62ze56ka8a10" w:colFirst="0" w:colLast="0"/>
      <w:bookmarkEnd w:id="4"/>
      <w:bookmarkEnd w:id="5"/>
      <w:r>
        <w:lastRenderedPageBreak/>
        <w:t>Contents</w:t>
      </w:r>
    </w:p>
    <w:p w14:paraId="1EF0F94F" w14:textId="581CD6C7" w:rsidR="00110B53" w:rsidRDefault="008D585D">
      <w:pPr>
        <w:pStyle w:val="TJ1"/>
        <w:rPr>
          <w:rFonts w:asciiTheme="minorHAnsi" w:hAnsiTheme="minorHAnsi" w:cstheme="minorBidi"/>
          <w:b w:val="0"/>
          <w:noProof/>
          <w:sz w:val="24"/>
          <w:szCs w:val="21"/>
          <w:lang w:eastAsia="en-GB"/>
        </w:rPr>
      </w:pPr>
      <w:r>
        <w:rPr>
          <w:b w:val="0"/>
        </w:rPr>
        <w:fldChar w:fldCharType="begin"/>
      </w:r>
      <w:r>
        <w:rPr>
          <w:b w:val="0"/>
        </w:rPr>
        <w:instrText xml:space="preserve"> TOC \o "3-4" \h \z \t "Címsor 1;1;Címsor 2;2" </w:instrText>
      </w:r>
      <w:r>
        <w:rPr>
          <w:b w:val="0"/>
        </w:rPr>
        <w:fldChar w:fldCharType="separate"/>
      </w:r>
      <w:hyperlink w:anchor="_Toc182996914" w:history="1">
        <w:r w:rsidR="00110B53" w:rsidRPr="0042514D">
          <w:rPr>
            <w:rStyle w:val="Hiperhivatkozs"/>
            <w:noProof/>
            <w:lang w:bidi="ar-SA"/>
          </w:rPr>
          <w:t>1. Introduction</w:t>
        </w:r>
        <w:r w:rsidR="00110B53">
          <w:rPr>
            <w:noProof/>
            <w:webHidden/>
          </w:rPr>
          <w:tab/>
        </w:r>
        <w:r w:rsidR="00110B53">
          <w:rPr>
            <w:noProof/>
            <w:webHidden/>
          </w:rPr>
          <w:fldChar w:fldCharType="begin"/>
        </w:r>
        <w:r w:rsidR="00110B53">
          <w:rPr>
            <w:noProof/>
            <w:webHidden/>
          </w:rPr>
          <w:instrText xml:space="preserve"> PAGEREF _Toc182996914 \h </w:instrText>
        </w:r>
        <w:r w:rsidR="00110B53">
          <w:rPr>
            <w:noProof/>
            <w:webHidden/>
          </w:rPr>
        </w:r>
        <w:r w:rsidR="00110B53">
          <w:rPr>
            <w:noProof/>
            <w:webHidden/>
          </w:rPr>
          <w:fldChar w:fldCharType="separate"/>
        </w:r>
        <w:r w:rsidR="00110B53">
          <w:rPr>
            <w:noProof/>
            <w:webHidden/>
          </w:rPr>
          <w:t>6</w:t>
        </w:r>
        <w:r w:rsidR="00110B53">
          <w:rPr>
            <w:noProof/>
            <w:webHidden/>
          </w:rPr>
          <w:fldChar w:fldCharType="end"/>
        </w:r>
      </w:hyperlink>
    </w:p>
    <w:p w14:paraId="1D9906BF" w14:textId="7B99E68C" w:rsidR="00110B53" w:rsidRDefault="00110B53">
      <w:pPr>
        <w:pStyle w:val="TJ2"/>
        <w:rPr>
          <w:rFonts w:asciiTheme="minorHAnsi" w:hAnsiTheme="minorHAnsi" w:cstheme="minorBidi"/>
          <w:noProof/>
          <w:sz w:val="24"/>
          <w:szCs w:val="21"/>
          <w:lang w:eastAsia="en-GB"/>
        </w:rPr>
      </w:pPr>
      <w:hyperlink w:anchor="_Toc182996915" w:history="1">
        <w:r w:rsidRPr="0042514D">
          <w:rPr>
            <w:rStyle w:val="Hiperhivatkozs"/>
            <w:noProof/>
            <w:lang w:bidi="ar-SA"/>
          </w:rPr>
          <w:t>1.1. Version history</w:t>
        </w:r>
        <w:r>
          <w:rPr>
            <w:noProof/>
            <w:webHidden/>
          </w:rPr>
          <w:tab/>
        </w:r>
        <w:r>
          <w:rPr>
            <w:noProof/>
            <w:webHidden/>
          </w:rPr>
          <w:fldChar w:fldCharType="begin"/>
        </w:r>
        <w:r>
          <w:rPr>
            <w:noProof/>
            <w:webHidden/>
          </w:rPr>
          <w:instrText xml:space="preserve"> PAGEREF _Toc182996915 \h </w:instrText>
        </w:r>
        <w:r>
          <w:rPr>
            <w:noProof/>
            <w:webHidden/>
          </w:rPr>
        </w:r>
        <w:r>
          <w:rPr>
            <w:noProof/>
            <w:webHidden/>
          </w:rPr>
          <w:fldChar w:fldCharType="separate"/>
        </w:r>
        <w:r>
          <w:rPr>
            <w:noProof/>
            <w:webHidden/>
          </w:rPr>
          <w:t>6</w:t>
        </w:r>
        <w:r>
          <w:rPr>
            <w:noProof/>
            <w:webHidden/>
          </w:rPr>
          <w:fldChar w:fldCharType="end"/>
        </w:r>
      </w:hyperlink>
    </w:p>
    <w:p w14:paraId="12A485F6" w14:textId="08FF65FE" w:rsidR="00110B53" w:rsidRDefault="00110B53">
      <w:pPr>
        <w:pStyle w:val="TJ3"/>
        <w:rPr>
          <w:rFonts w:asciiTheme="minorHAnsi" w:hAnsiTheme="minorHAnsi" w:cstheme="minorBidi"/>
          <w:noProof/>
          <w:sz w:val="24"/>
          <w:szCs w:val="21"/>
          <w:lang w:eastAsia="en-GB"/>
        </w:rPr>
      </w:pPr>
      <w:hyperlink w:anchor="_Toc182996916" w:history="1">
        <w:r w:rsidRPr="0042514D">
          <w:rPr>
            <w:rStyle w:val="Hiperhivatkozs"/>
            <w:noProof/>
            <w:lang w:bidi="ar-SA"/>
          </w:rPr>
          <w:t>1.1.1.</w:t>
        </w:r>
        <w:r>
          <w:rPr>
            <w:rFonts w:asciiTheme="minorHAnsi" w:hAnsiTheme="minorHAnsi" w:cstheme="minorBidi"/>
            <w:noProof/>
            <w:sz w:val="24"/>
            <w:szCs w:val="21"/>
            <w:lang w:eastAsia="en-GB"/>
          </w:rPr>
          <w:tab/>
        </w:r>
        <w:r w:rsidRPr="0042514D">
          <w:rPr>
            <w:rStyle w:val="Hiperhivatkozs"/>
            <w:noProof/>
            <w:lang w:bidi="ar-SA"/>
          </w:rPr>
          <w:t>About this version and how it relates to other versions</w:t>
        </w:r>
        <w:r>
          <w:rPr>
            <w:noProof/>
            <w:webHidden/>
          </w:rPr>
          <w:tab/>
        </w:r>
        <w:r>
          <w:rPr>
            <w:noProof/>
            <w:webHidden/>
          </w:rPr>
          <w:fldChar w:fldCharType="begin"/>
        </w:r>
        <w:r>
          <w:rPr>
            <w:noProof/>
            <w:webHidden/>
          </w:rPr>
          <w:instrText xml:space="preserve"> PAGEREF _Toc182996916 \h </w:instrText>
        </w:r>
        <w:r>
          <w:rPr>
            <w:noProof/>
            <w:webHidden/>
          </w:rPr>
        </w:r>
        <w:r>
          <w:rPr>
            <w:noProof/>
            <w:webHidden/>
          </w:rPr>
          <w:fldChar w:fldCharType="separate"/>
        </w:r>
        <w:r>
          <w:rPr>
            <w:noProof/>
            <w:webHidden/>
          </w:rPr>
          <w:t>6</w:t>
        </w:r>
        <w:r>
          <w:rPr>
            <w:noProof/>
            <w:webHidden/>
          </w:rPr>
          <w:fldChar w:fldCharType="end"/>
        </w:r>
      </w:hyperlink>
    </w:p>
    <w:p w14:paraId="4CB3E72A" w14:textId="5EB26506" w:rsidR="00110B53" w:rsidRDefault="00110B53">
      <w:pPr>
        <w:pStyle w:val="TJ3"/>
        <w:rPr>
          <w:rFonts w:asciiTheme="minorHAnsi" w:hAnsiTheme="minorHAnsi" w:cstheme="minorBidi"/>
          <w:noProof/>
          <w:sz w:val="24"/>
          <w:szCs w:val="21"/>
          <w:lang w:eastAsia="en-GB"/>
        </w:rPr>
      </w:pPr>
      <w:hyperlink w:anchor="_Toc182996917" w:history="1">
        <w:r w:rsidRPr="0042514D">
          <w:rPr>
            <w:rStyle w:val="Hiperhivatkozs"/>
            <w:noProof/>
            <w:lang w:bidi="ar-SA"/>
          </w:rPr>
          <w:t>1.1.2.</w:t>
        </w:r>
        <w:r>
          <w:rPr>
            <w:rFonts w:asciiTheme="minorHAnsi" w:hAnsiTheme="minorHAnsi" w:cstheme="minorBidi"/>
            <w:noProof/>
            <w:sz w:val="24"/>
            <w:szCs w:val="21"/>
            <w:lang w:eastAsia="en-GB"/>
          </w:rPr>
          <w:tab/>
        </w:r>
        <w:r w:rsidRPr="0042514D">
          <w:rPr>
            <w:rStyle w:val="Hiperhivatkozs"/>
            <w:noProof/>
            <w:lang w:bidi="ar-SA"/>
          </w:rPr>
          <w:t>Specific changes since version 1</w:t>
        </w:r>
        <w:r>
          <w:rPr>
            <w:noProof/>
            <w:webHidden/>
          </w:rPr>
          <w:tab/>
        </w:r>
        <w:r>
          <w:rPr>
            <w:noProof/>
            <w:webHidden/>
          </w:rPr>
          <w:fldChar w:fldCharType="begin"/>
        </w:r>
        <w:r>
          <w:rPr>
            <w:noProof/>
            <w:webHidden/>
          </w:rPr>
          <w:instrText xml:space="preserve"> PAGEREF _Toc182996917 \h </w:instrText>
        </w:r>
        <w:r>
          <w:rPr>
            <w:noProof/>
            <w:webHidden/>
          </w:rPr>
        </w:r>
        <w:r>
          <w:rPr>
            <w:noProof/>
            <w:webHidden/>
          </w:rPr>
          <w:fldChar w:fldCharType="separate"/>
        </w:r>
        <w:r>
          <w:rPr>
            <w:noProof/>
            <w:webHidden/>
          </w:rPr>
          <w:t>6</w:t>
        </w:r>
        <w:r>
          <w:rPr>
            <w:noProof/>
            <w:webHidden/>
          </w:rPr>
          <w:fldChar w:fldCharType="end"/>
        </w:r>
      </w:hyperlink>
    </w:p>
    <w:p w14:paraId="2CB803F6" w14:textId="1788FAD8" w:rsidR="00110B53" w:rsidRDefault="00110B53">
      <w:pPr>
        <w:pStyle w:val="TJ2"/>
        <w:rPr>
          <w:rFonts w:asciiTheme="minorHAnsi" w:hAnsiTheme="minorHAnsi" w:cstheme="minorBidi"/>
          <w:noProof/>
          <w:sz w:val="24"/>
          <w:szCs w:val="21"/>
          <w:lang w:eastAsia="en-GB"/>
        </w:rPr>
      </w:pPr>
      <w:hyperlink w:anchor="_Toc182996918" w:history="1">
        <w:r w:rsidRPr="0042514D">
          <w:rPr>
            <w:rStyle w:val="Hiperhivatkozs"/>
            <w:noProof/>
            <w:lang w:bidi="ar-SA"/>
          </w:rPr>
          <w:t>1.2. Introductory remarks</w:t>
        </w:r>
        <w:r>
          <w:rPr>
            <w:noProof/>
            <w:webHidden/>
          </w:rPr>
          <w:tab/>
        </w:r>
        <w:r>
          <w:rPr>
            <w:noProof/>
            <w:webHidden/>
          </w:rPr>
          <w:fldChar w:fldCharType="begin"/>
        </w:r>
        <w:r>
          <w:rPr>
            <w:noProof/>
            <w:webHidden/>
          </w:rPr>
          <w:instrText xml:space="preserve"> PAGEREF _Toc182996918 \h </w:instrText>
        </w:r>
        <w:r>
          <w:rPr>
            <w:noProof/>
            <w:webHidden/>
          </w:rPr>
        </w:r>
        <w:r>
          <w:rPr>
            <w:noProof/>
            <w:webHidden/>
          </w:rPr>
          <w:fldChar w:fldCharType="separate"/>
        </w:r>
        <w:r>
          <w:rPr>
            <w:noProof/>
            <w:webHidden/>
          </w:rPr>
          <w:t>7</w:t>
        </w:r>
        <w:r>
          <w:rPr>
            <w:noProof/>
            <w:webHidden/>
          </w:rPr>
          <w:fldChar w:fldCharType="end"/>
        </w:r>
      </w:hyperlink>
    </w:p>
    <w:p w14:paraId="2A7CB5B5" w14:textId="6B57E1F2" w:rsidR="00110B53" w:rsidRDefault="00110B53">
      <w:pPr>
        <w:pStyle w:val="TJ3"/>
        <w:rPr>
          <w:rFonts w:asciiTheme="minorHAnsi" w:hAnsiTheme="minorHAnsi" w:cstheme="minorBidi"/>
          <w:noProof/>
          <w:sz w:val="24"/>
          <w:szCs w:val="21"/>
          <w:lang w:eastAsia="en-GB"/>
        </w:rPr>
      </w:pPr>
      <w:hyperlink w:anchor="_Toc182996919" w:history="1">
        <w:r w:rsidRPr="0042514D">
          <w:rPr>
            <w:rStyle w:val="Hiperhivatkozs"/>
            <w:noProof/>
            <w:lang w:bidi="ar-SA"/>
          </w:rPr>
          <w:t>1.2.1. Acknowledgements</w:t>
        </w:r>
        <w:r>
          <w:rPr>
            <w:noProof/>
            <w:webHidden/>
          </w:rPr>
          <w:tab/>
        </w:r>
        <w:r>
          <w:rPr>
            <w:noProof/>
            <w:webHidden/>
          </w:rPr>
          <w:fldChar w:fldCharType="begin"/>
        </w:r>
        <w:r>
          <w:rPr>
            <w:noProof/>
            <w:webHidden/>
          </w:rPr>
          <w:instrText xml:space="preserve"> PAGEREF _Toc182996919 \h </w:instrText>
        </w:r>
        <w:r>
          <w:rPr>
            <w:noProof/>
            <w:webHidden/>
          </w:rPr>
        </w:r>
        <w:r>
          <w:rPr>
            <w:noProof/>
            <w:webHidden/>
          </w:rPr>
          <w:fldChar w:fldCharType="separate"/>
        </w:r>
        <w:r>
          <w:rPr>
            <w:noProof/>
            <w:webHidden/>
          </w:rPr>
          <w:t>7</w:t>
        </w:r>
        <w:r>
          <w:rPr>
            <w:noProof/>
            <w:webHidden/>
          </w:rPr>
          <w:fldChar w:fldCharType="end"/>
        </w:r>
      </w:hyperlink>
    </w:p>
    <w:p w14:paraId="0D53A338" w14:textId="01A5D821" w:rsidR="00110B53" w:rsidRDefault="00110B53">
      <w:pPr>
        <w:pStyle w:val="TJ3"/>
        <w:rPr>
          <w:rFonts w:asciiTheme="minorHAnsi" w:hAnsiTheme="minorHAnsi" w:cstheme="minorBidi"/>
          <w:noProof/>
          <w:sz w:val="24"/>
          <w:szCs w:val="21"/>
          <w:lang w:eastAsia="en-GB"/>
        </w:rPr>
      </w:pPr>
      <w:hyperlink w:anchor="_Toc182996920" w:history="1">
        <w:r w:rsidRPr="0042514D">
          <w:rPr>
            <w:rStyle w:val="Hiperhivatkozs"/>
            <w:noProof/>
            <w:lang w:bidi="ar-SA"/>
          </w:rPr>
          <w:t>1.2.2. Scope</w:t>
        </w:r>
        <w:r>
          <w:rPr>
            <w:noProof/>
            <w:webHidden/>
          </w:rPr>
          <w:tab/>
        </w:r>
        <w:r>
          <w:rPr>
            <w:noProof/>
            <w:webHidden/>
          </w:rPr>
          <w:fldChar w:fldCharType="begin"/>
        </w:r>
        <w:r>
          <w:rPr>
            <w:noProof/>
            <w:webHidden/>
          </w:rPr>
          <w:instrText xml:space="preserve"> PAGEREF _Toc182996920 \h </w:instrText>
        </w:r>
        <w:r>
          <w:rPr>
            <w:noProof/>
            <w:webHidden/>
          </w:rPr>
        </w:r>
        <w:r>
          <w:rPr>
            <w:noProof/>
            <w:webHidden/>
          </w:rPr>
          <w:fldChar w:fldCharType="separate"/>
        </w:r>
        <w:r>
          <w:rPr>
            <w:noProof/>
            <w:webHidden/>
          </w:rPr>
          <w:t>7</w:t>
        </w:r>
        <w:r>
          <w:rPr>
            <w:noProof/>
            <w:webHidden/>
          </w:rPr>
          <w:fldChar w:fldCharType="end"/>
        </w:r>
      </w:hyperlink>
    </w:p>
    <w:p w14:paraId="5CA9533D" w14:textId="0D78603F" w:rsidR="00110B53" w:rsidRDefault="00110B53">
      <w:pPr>
        <w:pStyle w:val="TJ3"/>
        <w:rPr>
          <w:rFonts w:asciiTheme="minorHAnsi" w:hAnsiTheme="minorHAnsi" w:cstheme="minorBidi"/>
          <w:noProof/>
          <w:sz w:val="24"/>
          <w:szCs w:val="21"/>
          <w:lang w:eastAsia="en-GB"/>
        </w:rPr>
      </w:pPr>
      <w:hyperlink w:anchor="_Toc182996921" w:history="1">
        <w:r w:rsidRPr="0042514D">
          <w:rPr>
            <w:rStyle w:val="Hiperhivatkozs"/>
            <w:noProof/>
            <w:lang w:bidi="ar-SA"/>
          </w:rPr>
          <w:t>1.2.3. Further reading</w:t>
        </w:r>
        <w:r>
          <w:rPr>
            <w:noProof/>
            <w:webHidden/>
          </w:rPr>
          <w:tab/>
        </w:r>
        <w:r>
          <w:rPr>
            <w:noProof/>
            <w:webHidden/>
          </w:rPr>
          <w:fldChar w:fldCharType="begin"/>
        </w:r>
        <w:r>
          <w:rPr>
            <w:noProof/>
            <w:webHidden/>
          </w:rPr>
          <w:instrText xml:space="preserve"> PAGEREF _Toc182996921 \h </w:instrText>
        </w:r>
        <w:r>
          <w:rPr>
            <w:noProof/>
            <w:webHidden/>
          </w:rPr>
        </w:r>
        <w:r>
          <w:rPr>
            <w:noProof/>
            <w:webHidden/>
          </w:rPr>
          <w:fldChar w:fldCharType="separate"/>
        </w:r>
        <w:r>
          <w:rPr>
            <w:noProof/>
            <w:webHidden/>
          </w:rPr>
          <w:t>8</w:t>
        </w:r>
        <w:r>
          <w:rPr>
            <w:noProof/>
            <w:webHidden/>
          </w:rPr>
          <w:fldChar w:fldCharType="end"/>
        </w:r>
      </w:hyperlink>
    </w:p>
    <w:p w14:paraId="66EB3854" w14:textId="1EFD37E3" w:rsidR="00110B53" w:rsidRDefault="00110B53">
      <w:pPr>
        <w:pStyle w:val="TJ3"/>
        <w:rPr>
          <w:rFonts w:asciiTheme="minorHAnsi" w:hAnsiTheme="minorHAnsi" w:cstheme="minorBidi"/>
          <w:noProof/>
          <w:sz w:val="24"/>
          <w:szCs w:val="21"/>
          <w:lang w:eastAsia="en-GB"/>
        </w:rPr>
      </w:pPr>
      <w:hyperlink w:anchor="_Toc182996922" w:history="1">
        <w:r w:rsidRPr="0042514D">
          <w:rPr>
            <w:rStyle w:val="Hiperhivatkozs"/>
            <w:noProof/>
            <w:lang w:bidi="ar-SA"/>
          </w:rPr>
          <w:t>1.2.4. Software</w:t>
        </w:r>
        <w:r>
          <w:rPr>
            <w:noProof/>
            <w:webHidden/>
          </w:rPr>
          <w:tab/>
        </w:r>
        <w:r>
          <w:rPr>
            <w:noProof/>
            <w:webHidden/>
          </w:rPr>
          <w:fldChar w:fldCharType="begin"/>
        </w:r>
        <w:r>
          <w:rPr>
            <w:noProof/>
            <w:webHidden/>
          </w:rPr>
          <w:instrText xml:space="preserve"> PAGEREF _Toc182996922 \h </w:instrText>
        </w:r>
        <w:r>
          <w:rPr>
            <w:noProof/>
            <w:webHidden/>
          </w:rPr>
        </w:r>
        <w:r>
          <w:rPr>
            <w:noProof/>
            <w:webHidden/>
          </w:rPr>
          <w:fldChar w:fldCharType="separate"/>
        </w:r>
        <w:r>
          <w:rPr>
            <w:noProof/>
            <w:webHidden/>
          </w:rPr>
          <w:t>8</w:t>
        </w:r>
        <w:r>
          <w:rPr>
            <w:noProof/>
            <w:webHidden/>
          </w:rPr>
          <w:fldChar w:fldCharType="end"/>
        </w:r>
      </w:hyperlink>
    </w:p>
    <w:p w14:paraId="68DCE14E" w14:textId="39D51D24" w:rsidR="00110B53" w:rsidRDefault="00110B53">
      <w:pPr>
        <w:pStyle w:val="TJ3"/>
        <w:rPr>
          <w:rFonts w:asciiTheme="minorHAnsi" w:hAnsiTheme="minorHAnsi" w:cstheme="minorBidi"/>
          <w:noProof/>
          <w:sz w:val="24"/>
          <w:szCs w:val="21"/>
          <w:lang w:eastAsia="en-GB"/>
        </w:rPr>
      </w:pPr>
      <w:hyperlink w:anchor="_Toc182996923" w:history="1">
        <w:r w:rsidRPr="0042514D">
          <w:rPr>
            <w:rStyle w:val="Hiperhivatkozs"/>
            <w:noProof/>
            <w:lang w:bidi="ar-SA"/>
          </w:rPr>
          <w:t>1.2.5. Note on the examples</w:t>
        </w:r>
        <w:r>
          <w:rPr>
            <w:noProof/>
            <w:webHidden/>
          </w:rPr>
          <w:tab/>
        </w:r>
        <w:r>
          <w:rPr>
            <w:noProof/>
            <w:webHidden/>
          </w:rPr>
          <w:fldChar w:fldCharType="begin"/>
        </w:r>
        <w:r>
          <w:rPr>
            <w:noProof/>
            <w:webHidden/>
          </w:rPr>
          <w:instrText xml:space="preserve"> PAGEREF _Toc182996923 \h </w:instrText>
        </w:r>
        <w:r>
          <w:rPr>
            <w:noProof/>
            <w:webHidden/>
          </w:rPr>
        </w:r>
        <w:r>
          <w:rPr>
            <w:noProof/>
            <w:webHidden/>
          </w:rPr>
          <w:fldChar w:fldCharType="separate"/>
        </w:r>
        <w:r>
          <w:rPr>
            <w:noProof/>
            <w:webHidden/>
          </w:rPr>
          <w:t>8</w:t>
        </w:r>
        <w:r>
          <w:rPr>
            <w:noProof/>
            <w:webHidden/>
          </w:rPr>
          <w:fldChar w:fldCharType="end"/>
        </w:r>
      </w:hyperlink>
    </w:p>
    <w:p w14:paraId="7CBC51A9" w14:textId="7761F1EE" w:rsidR="00110B53" w:rsidRDefault="00110B53">
      <w:pPr>
        <w:pStyle w:val="TJ2"/>
        <w:rPr>
          <w:rFonts w:asciiTheme="minorHAnsi" w:hAnsiTheme="minorHAnsi" w:cstheme="minorBidi"/>
          <w:noProof/>
          <w:sz w:val="24"/>
          <w:szCs w:val="21"/>
          <w:lang w:eastAsia="en-GB"/>
        </w:rPr>
      </w:pPr>
      <w:hyperlink w:anchor="_Toc182996924" w:history="1">
        <w:r w:rsidRPr="0042514D">
          <w:rPr>
            <w:rStyle w:val="Hiperhivatkozs"/>
            <w:noProof/>
            <w:lang w:bidi="ar-SA"/>
          </w:rPr>
          <w:t>1.3. Terms and definitions</w:t>
        </w:r>
        <w:r>
          <w:rPr>
            <w:noProof/>
            <w:webHidden/>
          </w:rPr>
          <w:tab/>
        </w:r>
        <w:r>
          <w:rPr>
            <w:noProof/>
            <w:webHidden/>
          </w:rPr>
          <w:fldChar w:fldCharType="begin"/>
        </w:r>
        <w:r>
          <w:rPr>
            <w:noProof/>
            <w:webHidden/>
          </w:rPr>
          <w:instrText xml:space="preserve"> PAGEREF _Toc182996924 \h </w:instrText>
        </w:r>
        <w:r>
          <w:rPr>
            <w:noProof/>
            <w:webHidden/>
          </w:rPr>
        </w:r>
        <w:r>
          <w:rPr>
            <w:noProof/>
            <w:webHidden/>
          </w:rPr>
          <w:fldChar w:fldCharType="separate"/>
        </w:r>
        <w:r>
          <w:rPr>
            <w:noProof/>
            <w:webHidden/>
          </w:rPr>
          <w:t>9</w:t>
        </w:r>
        <w:r>
          <w:rPr>
            <w:noProof/>
            <w:webHidden/>
          </w:rPr>
          <w:fldChar w:fldCharType="end"/>
        </w:r>
      </w:hyperlink>
    </w:p>
    <w:p w14:paraId="5F95C8EA" w14:textId="36922EE7" w:rsidR="00110B53" w:rsidRDefault="00110B53">
      <w:pPr>
        <w:pStyle w:val="TJ3"/>
        <w:rPr>
          <w:rFonts w:asciiTheme="minorHAnsi" w:hAnsiTheme="minorHAnsi" w:cstheme="minorBidi"/>
          <w:noProof/>
          <w:sz w:val="24"/>
          <w:szCs w:val="21"/>
          <w:lang w:eastAsia="en-GB"/>
        </w:rPr>
      </w:pPr>
      <w:hyperlink w:anchor="_Toc182996925" w:history="1">
        <w:r w:rsidRPr="0042514D">
          <w:rPr>
            <w:rStyle w:val="Hiperhivatkozs"/>
            <w:noProof/>
            <w:lang w:bidi="ar-SA"/>
          </w:rPr>
          <w:t>1.3.1. Abbreviations</w:t>
        </w:r>
        <w:r>
          <w:rPr>
            <w:noProof/>
            <w:webHidden/>
          </w:rPr>
          <w:tab/>
        </w:r>
        <w:r>
          <w:rPr>
            <w:noProof/>
            <w:webHidden/>
          </w:rPr>
          <w:fldChar w:fldCharType="begin"/>
        </w:r>
        <w:r>
          <w:rPr>
            <w:noProof/>
            <w:webHidden/>
          </w:rPr>
          <w:instrText xml:space="preserve"> PAGEREF _Toc182996925 \h </w:instrText>
        </w:r>
        <w:r>
          <w:rPr>
            <w:noProof/>
            <w:webHidden/>
          </w:rPr>
        </w:r>
        <w:r>
          <w:rPr>
            <w:noProof/>
            <w:webHidden/>
          </w:rPr>
          <w:fldChar w:fldCharType="separate"/>
        </w:r>
        <w:r>
          <w:rPr>
            <w:noProof/>
            <w:webHidden/>
          </w:rPr>
          <w:t>9</w:t>
        </w:r>
        <w:r>
          <w:rPr>
            <w:noProof/>
            <w:webHidden/>
          </w:rPr>
          <w:fldChar w:fldCharType="end"/>
        </w:r>
      </w:hyperlink>
    </w:p>
    <w:p w14:paraId="1049910D" w14:textId="0065219A" w:rsidR="00110B53" w:rsidRDefault="00110B53">
      <w:pPr>
        <w:pStyle w:val="TJ3"/>
        <w:rPr>
          <w:rFonts w:asciiTheme="minorHAnsi" w:hAnsiTheme="minorHAnsi" w:cstheme="minorBidi"/>
          <w:noProof/>
          <w:sz w:val="24"/>
          <w:szCs w:val="21"/>
          <w:lang w:eastAsia="en-GB"/>
        </w:rPr>
      </w:pPr>
      <w:hyperlink w:anchor="_Toc182996926" w:history="1">
        <w:r w:rsidRPr="0042514D">
          <w:rPr>
            <w:rStyle w:val="Hiperhivatkozs"/>
            <w:noProof/>
            <w:lang w:bidi="ar-SA"/>
          </w:rPr>
          <w:t>1.3.2. Basic terminology</w:t>
        </w:r>
        <w:r>
          <w:rPr>
            <w:noProof/>
            <w:webHidden/>
          </w:rPr>
          <w:tab/>
        </w:r>
        <w:r>
          <w:rPr>
            <w:noProof/>
            <w:webHidden/>
          </w:rPr>
          <w:fldChar w:fldCharType="begin"/>
        </w:r>
        <w:r>
          <w:rPr>
            <w:noProof/>
            <w:webHidden/>
          </w:rPr>
          <w:instrText xml:space="preserve"> PAGEREF _Toc182996926 \h </w:instrText>
        </w:r>
        <w:r>
          <w:rPr>
            <w:noProof/>
            <w:webHidden/>
          </w:rPr>
        </w:r>
        <w:r>
          <w:rPr>
            <w:noProof/>
            <w:webHidden/>
          </w:rPr>
          <w:fldChar w:fldCharType="separate"/>
        </w:r>
        <w:r>
          <w:rPr>
            <w:noProof/>
            <w:webHidden/>
          </w:rPr>
          <w:t>9</w:t>
        </w:r>
        <w:r>
          <w:rPr>
            <w:noProof/>
            <w:webHidden/>
          </w:rPr>
          <w:fldChar w:fldCharType="end"/>
        </w:r>
      </w:hyperlink>
    </w:p>
    <w:p w14:paraId="714E639B" w14:textId="39685E0A" w:rsidR="00110B53" w:rsidRDefault="00110B53">
      <w:pPr>
        <w:pStyle w:val="TJ3"/>
        <w:rPr>
          <w:rFonts w:asciiTheme="minorHAnsi" w:hAnsiTheme="minorHAnsi" w:cstheme="minorBidi"/>
          <w:noProof/>
          <w:sz w:val="24"/>
          <w:szCs w:val="21"/>
          <w:lang w:eastAsia="en-GB"/>
        </w:rPr>
      </w:pPr>
      <w:hyperlink w:anchor="_Toc182996927" w:history="1">
        <w:r w:rsidRPr="0042514D">
          <w:rPr>
            <w:rStyle w:val="Hiperhivatkozs"/>
            <w:noProof/>
            <w:lang w:bidi="ar-SA"/>
          </w:rPr>
          <w:t>1.3.3. XML terms and concepts</w:t>
        </w:r>
        <w:r>
          <w:rPr>
            <w:noProof/>
            <w:webHidden/>
          </w:rPr>
          <w:tab/>
        </w:r>
        <w:r>
          <w:rPr>
            <w:noProof/>
            <w:webHidden/>
          </w:rPr>
          <w:fldChar w:fldCharType="begin"/>
        </w:r>
        <w:r>
          <w:rPr>
            <w:noProof/>
            <w:webHidden/>
          </w:rPr>
          <w:instrText xml:space="preserve"> PAGEREF _Toc182996927 \h </w:instrText>
        </w:r>
        <w:r>
          <w:rPr>
            <w:noProof/>
            <w:webHidden/>
          </w:rPr>
        </w:r>
        <w:r>
          <w:rPr>
            <w:noProof/>
            <w:webHidden/>
          </w:rPr>
          <w:fldChar w:fldCharType="separate"/>
        </w:r>
        <w:r>
          <w:rPr>
            <w:noProof/>
            <w:webHidden/>
          </w:rPr>
          <w:t>10</w:t>
        </w:r>
        <w:r>
          <w:rPr>
            <w:noProof/>
            <w:webHidden/>
          </w:rPr>
          <w:fldChar w:fldCharType="end"/>
        </w:r>
      </w:hyperlink>
    </w:p>
    <w:p w14:paraId="675020E0" w14:textId="691A2FE6" w:rsidR="00110B53" w:rsidRDefault="00110B53">
      <w:pPr>
        <w:pStyle w:val="TJ3"/>
        <w:rPr>
          <w:rFonts w:asciiTheme="minorHAnsi" w:hAnsiTheme="minorHAnsi" w:cstheme="minorBidi"/>
          <w:noProof/>
          <w:sz w:val="24"/>
          <w:szCs w:val="21"/>
          <w:lang w:eastAsia="en-GB"/>
        </w:rPr>
      </w:pPr>
      <w:hyperlink w:anchor="_Toc182996928" w:history="1">
        <w:r w:rsidRPr="0042514D">
          <w:rPr>
            <w:rStyle w:val="Hiperhivatkozs"/>
            <w:noProof/>
            <w:lang w:bidi="ar-SA"/>
          </w:rPr>
          <w:t>1.3.4. Conceptual markup</w:t>
        </w:r>
        <w:r>
          <w:rPr>
            <w:noProof/>
            <w:webHidden/>
          </w:rPr>
          <w:tab/>
        </w:r>
        <w:r>
          <w:rPr>
            <w:noProof/>
            <w:webHidden/>
          </w:rPr>
          <w:fldChar w:fldCharType="begin"/>
        </w:r>
        <w:r>
          <w:rPr>
            <w:noProof/>
            <w:webHidden/>
          </w:rPr>
          <w:instrText xml:space="preserve"> PAGEREF _Toc182996928 \h </w:instrText>
        </w:r>
        <w:r>
          <w:rPr>
            <w:noProof/>
            <w:webHidden/>
          </w:rPr>
        </w:r>
        <w:r>
          <w:rPr>
            <w:noProof/>
            <w:webHidden/>
          </w:rPr>
          <w:fldChar w:fldCharType="separate"/>
        </w:r>
        <w:r>
          <w:rPr>
            <w:noProof/>
            <w:webHidden/>
          </w:rPr>
          <w:t>13</w:t>
        </w:r>
        <w:r>
          <w:rPr>
            <w:noProof/>
            <w:webHidden/>
          </w:rPr>
          <w:fldChar w:fldCharType="end"/>
        </w:r>
      </w:hyperlink>
    </w:p>
    <w:p w14:paraId="080A1D0D" w14:textId="63FEA32A" w:rsidR="00110B53" w:rsidRDefault="00110B53">
      <w:pPr>
        <w:pStyle w:val="TJ2"/>
        <w:rPr>
          <w:rFonts w:asciiTheme="minorHAnsi" w:hAnsiTheme="minorHAnsi" w:cstheme="minorBidi"/>
          <w:noProof/>
          <w:sz w:val="24"/>
          <w:szCs w:val="21"/>
          <w:lang w:eastAsia="en-GB"/>
        </w:rPr>
      </w:pPr>
      <w:hyperlink w:anchor="_Toc182996929" w:history="1">
        <w:r w:rsidRPr="0042514D">
          <w:rPr>
            <w:rStyle w:val="Hiperhivatkozs"/>
            <w:noProof/>
            <w:lang w:bidi="ar-SA"/>
          </w:rPr>
          <w:t>1.4. The structure of an EpiDoc edition</w:t>
        </w:r>
        <w:r>
          <w:rPr>
            <w:noProof/>
            <w:webHidden/>
          </w:rPr>
          <w:tab/>
        </w:r>
        <w:r>
          <w:rPr>
            <w:noProof/>
            <w:webHidden/>
          </w:rPr>
          <w:fldChar w:fldCharType="begin"/>
        </w:r>
        <w:r>
          <w:rPr>
            <w:noProof/>
            <w:webHidden/>
          </w:rPr>
          <w:instrText xml:space="preserve"> PAGEREF _Toc182996929 \h </w:instrText>
        </w:r>
        <w:r>
          <w:rPr>
            <w:noProof/>
            <w:webHidden/>
          </w:rPr>
        </w:r>
        <w:r>
          <w:rPr>
            <w:noProof/>
            <w:webHidden/>
          </w:rPr>
          <w:fldChar w:fldCharType="separate"/>
        </w:r>
        <w:r>
          <w:rPr>
            <w:noProof/>
            <w:webHidden/>
          </w:rPr>
          <w:t>14</w:t>
        </w:r>
        <w:r>
          <w:rPr>
            <w:noProof/>
            <w:webHidden/>
          </w:rPr>
          <w:fldChar w:fldCharType="end"/>
        </w:r>
      </w:hyperlink>
    </w:p>
    <w:p w14:paraId="07092FE0" w14:textId="756EE662" w:rsidR="00110B53" w:rsidRDefault="00110B53">
      <w:pPr>
        <w:pStyle w:val="TJ3"/>
        <w:rPr>
          <w:rFonts w:asciiTheme="minorHAnsi" w:hAnsiTheme="minorHAnsi" w:cstheme="minorBidi"/>
          <w:noProof/>
          <w:sz w:val="24"/>
          <w:szCs w:val="21"/>
          <w:lang w:eastAsia="en-GB"/>
        </w:rPr>
      </w:pPr>
      <w:hyperlink w:anchor="_Toc182996930" w:history="1">
        <w:r w:rsidRPr="0042514D">
          <w:rPr>
            <w:rStyle w:val="Hiperhivatkozs"/>
            <w:noProof/>
            <w:lang w:bidi="ar-SA"/>
          </w:rPr>
          <w:t>1.4.1. Technical framework</w:t>
        </w:r>
        <w:r>
          <w:rPr>
            <w:noProof/>
            <w:webHidden/>
          </w:rPr>
          <w:tab/>
        </w:r>
        <w:r>
          <w:rPr>
            <w:noProof/>
            <w:webHidden/>
          </w:rPr>
          <w:fldChar w:fldCharType="begin"/>
        </w:r>
        <w:r>
          <w:rPr>
            <w:noProof/>
            <w:webHidden/>
          </w:rPr>
          <w:instrText xml:space="preserve"> PAGEREF _Toc182996930 \h </w:instrText>
        </w:r>
        <w:r>
          <w:rPr>
            <w:noProof/>
            <w:webHidden/>
          </w:rPr>
        </w:r>
        <w:r>
          <w:rPr>
            <w:noProof/>
            <w:webHidden/>
          </w:rPr>
          <w:fldChar w:fldCharType="separate"/>
        </w:r>
        <w:r>
          <w:rPr>
            <w:noProof/>
            <w:webHidden/>
          </w:rPr>
          <w:t>14</w:t>
        </w:r>
        <w:r>
          <w:rPr>
            <w:noProof/>
            <w:webHidden/>
          </w:rPr>
          <w:fldChar w:fldCharType="end"/>
        </w:r>
      </w:hyperlink>
    </w:p>
    <w:p w14:paraId="067E680A" w14:textId="07B064F3" w:rsidR="00110B53" w:rsidRDefault="00110B53">
      <w:pPr>
        <w:pStyle w:val="TJ3"/>
        <w:rPr>
          <w:rFonts w:asciiTheme="minorHAnsi" w:hAnsiTheme="minorHAnsi" w:cstheme="minorBidi"/>
          <w:noProof/>
          <w:sz w:val="24"/>
          <w:szCs w:val="21"/>
          <w:lang w:eastAsia="en-GB"/>
        </w:rPr>
      </w:pPr>
      <w:hyperlink w:anchor="_Toc182996931" w:history="1">
        <w:r w:rsidRPr="0042514D">
          <w:rPr>
            <w:rStyle w:val="Hiperhivatkozs"/>
            <w:noProof/>
            <w:lang w:bidi="ar-SA"/>
          </w:rPr>
          <w:t>1.4.2. The TEI header</w:t>
        </w:r>
        <w:r>
          <w:rPr>
            <w:noProof/>
            <w:webHidden/>
          </w:rPr>
          <w:tab/>
        </w:r>
        <w:r>
          <w:rPr>
            <w:noProof/>
            <w:webHidden/>
          </w:rPr>
          <w:fldChar w:fldCharType="begin"/>
        </w:r>
        <w:r>
          <w:rPr>
            <w:noProof/>
            <w:webHidden/>
          </w:rPr>
          <w:instrText xml:space="preserve"> PAGEREF _Toc182996931 \h </w:instrText>
        </w:r>
        <w:r>
          <w:rPr>
            <w:noProof/>
            <w:webHidden/>
          </w:rPr>
        </w:r>
        <w:r>
          <w:rPr>
            <w:noProof/>
            <w:webHidden/>
          </w:rPr>
          <w:fldChar w:fldCharType="separate"/>
        </w:r>
        <w:r>
          <w:rPr>
            <w:noProof/>
            <w:webHidden/>
          </w:rPr>
          <w:t>14</w:t>
        </w:r>
        <w:r>
          <w:rPr>
            <w:noProof/>
            <w:webHidden/>
          </w:rPr>
          <w:fldChar w:fldCharType="end"/>
        </w:r>
      </w:hyperlink>
    </w:p>
    <w:p w14:paraId="3A69FBEF" w14:textId="682F6602" w:rsidR="00110B53" w:rsidRDefault="00110B53">
      <w:pPr>
        <w:pStyle w:val="TJ3"/>
        <w:rPr>
          <w:rFonts w:asciiTheme="minorHAnsi" w:hAnsiTheme="minorHAnsi" w:cstheme="minorBidi"/>
          <w:noProof/>
          <w:sz w:val="24"/>
          <w:szCs w:val="21"/>
          <w:lang w:eastAsia="en-GB"/>
        </w:rPr>
      </w:pPr>
      <w:hyperlink w:anchor="_Toc182996932" w:history="1">
        <w:r w:rsidRPr="0042514D">
          <w:rPr>
            <w:rStyle w:val="Hiperhivatkozs"/>
            <w:noProof/>
            <w:lang w:bidi="ar-SA"/>
          </w:rPr>
          <w:t>1.4.3. The body of the document</w:t>
        </w:r>
        <w:r>
          <w:rPr>
            <w:noProof/>
            <w:webHidden/>
          </w:rPr>
          <w:tab/>
        </w:r>
        <w:r>
          <w:rPr>
            <w:noProof/>
            <w:webHidden/>
          </w:rPr>
          <w:fldChar w:fldCharType="begin"/>
        </w:r>
        <w:r>
          <w:rPr>
            <w:noProof/>
            <w:webHidden/>
          </w:rPr>
          <w:instrText xml:space="preserve"> PAGEREF _Toc182996932 \h </w:instrText>
        </w:r>
        <w:r>
          <w:rPr>
            <w:noProof/>
            <w:webHidden/>
          </w:rPr>
        </w:r>
        <w:r>
          <w:rPr>
            <w:noProof/>
            <w:webHidden/>
          </w:rPr>
          <w:fldChar w:fldCharType="separate"/>
        </w:r>
        <w:r>
          <w:rPr>
            <w:noProof/>
            <w:webHidden/>
          </w:rPr>
          <w:t>15</w:t>
        </w:r>
        <w:r>
          <w:rPr>
            <w:noProof/>
            <w:webHidden/>
          </w:rPr>
          <w:fldChar w:fldCharType="end"/>
        </w:r>
      </w:hyperlink>
    </w:p>
    <w:p w14:paraId="0EF2D16D" w14:textId="474134B9" w:rsidR="00110B53" w:rsidRDefault="00110B53">
      <w:pPr>
        <w:pStyle w:val="TJ1"/>
        <w:rPr>
          <w:rFonts w:asciiTheme="minorHAnsi" w:hAnsiTheme="minorHAnsi" w:cstheme="minorBidi"/>
          <w:b w:val="0"/>
          <w:noProof/>
          <w:sz w:val="24"/>
          <w:szCs w:val="21"/>
          <w:lang w:eastAsia="en-GB"/>
        </w:rPr>
      </w:pPr>
      <w:hyperlink w:anchor="_Toc182996933" w:history="1">
        <w:r w:rsidRPr="0042514D">
          <w:rPr>
            <w:rStyle w:val="Hiperhivatkozs"/>
            <w:noProof/>
            <w:lang w:bidi="ar-SA"/>
          </w:rPr>
          <w:t>2. Marking up intrinsic structure in the edition</w:t>
        </w:r>
        <w:r>
          <w:rPr>
            <w:noProof/>
            <w:webHidden/>
          </w:rPr>
          <w:tab/>
        </w:r>
        <w:r>
          <w:rPr>
            <w:noProof/>
            <w:webHidden/>
          </w:rPr>
          <w:fldChar w:fldCharType="begin"/>
        </w:r>
        <w:r>
          <w:rPr>
            <w:noProof/>
            <w:webHidden/>
          </w:rPr>
          <w:instrText xml:space="preserve"> PAGEREF _Toc182996933 \h </w:instrText>
        </w:r>
        <w:r>
          <w:rPr>
            <w:noProof/>
            <w:webHidden/>
          </w:rPr>
        </w:r>
        <w:r>
          <w:rPr>
            <w:noProof/>
            <w:webHidden/>
          </w:rPr>
          <w:fldChar w:fldCharType="separate"/>
        </w:r>
        <w:r>
          <w:rPr>
            <w:noProof/>
            <w:webHidden/>
          </w:rPr>
          <w:t>16</w:t>
        </w:r>
        <w:r>
          <w:rPr>
            <w:noProof/>
            <w:webHidden/>
          </w:rPr>
          <w:fldChar w:fldCharType="end"/>
        </w:r>
      </w:hyperlink>
    </w:p>
    <w:p w14:paraId="1458EEA9" w14:textId="425E1CAE" w:rsidR="00110B53" w:rsidRDefault="00110B53">
      <w:pPr>
        <w:pStyle w:val="TJ2"/>
        <w:rPr>
          <w:rFonts w:asciiTheme="minorHAnsi" w:hAnsiTheme="minorHAnsi" w:cstheme="minorBidi"/>
          <w:noProof/>
          <w:sz w:val="24"/>
          <w:szCs w:val="21"/>
          <w:lang w:eastAsia="en-GB"/>
        </w:rPr>
      </w:pPr>
      <w:hyperlink w:anchor="_Toc182996934" w:history="1">
        <w:r w:rsidRPr="0042514D">
          <w:rPr>
            <w:rStyle w:val="Hiperhivatkozs"/>
            <w:noProof/>
            <w:lang w:bidi="ar-SA"/>
          </w:rPr>
          <w:t>2.1. Overview</w:t>
        </w:r>
        <w:r>
          <w:rPr>
            <w:noProof/>
            <w:webHidden/>
          </w:rPr>
          <w:tab/>
        </w:r>
        <w:r>
          <w:rPr>
            <w:noProof/>
            <w:webHidden/>
          </w:rPr>
          <w:fldChar w:fldCharType="begin"/>
        </w:r>
        <w:r>
          <w:rPr>
            <w:noProof/>
            <w:webHidden/>
          </w:rPr>
          <w:instrText xml:space="preserve"> PAGEREF _Toc182996934 \h </w:instrText>
        </w:r>
        <w:r>
          <w:rPr>
            <w:noProof/>
            <w:webHidden/>
          </w:rPr>
        </w:r>
        <w:r>
          <w:rPr>
            <w:noProof/>
            <w:webHidden/>
          </w:rPr>
          <w:fldChar w:fldCharType="separate"/>
        </w:r>
        <w:r>
          <w:rPr>
            <w:noProof/>
            <w:webHidden/>
          </w:rPr>
          <w:t>16</w:t>
        </w:r>
        <w:r>
          <w:rPr>
            <w:noProof/>
            <w:webHidden/>
          </w:rPr>
          <w:fldChar w:fldCharType="end"/>
        </w:r>
      </w:hyperlink>
    </w:p>
    <w:p w14:paraId="32C87561" w14:textId="482B6CFD" w:rsidR="00110B53" w:rsidRDefault="00110B53">
      <w:pPr>
        <w:pStyle w:val="TJ2"/>
        <w:rPr>
          <w:rFonts w:asciiTheme="minorHAnsi" w:hAnsiTheme="minorHAnsi" w:cstheme="minorBidi"/>
          <w:noProof/>
          <w:sz w:val="24"/>
          <w:szCs w:val="21"/>
          <w:lang w:eastAsia="en-GB"/>
        </w:rPr>
      </w:pPr>
      <w:hyperlink w:anchor="_Toc182996935" w:history="1">
        <w:r w:rsidRPr="0042514D">
          <w:rPr>
            <w:rStyle w:val="Hiperhivatkozs"/>
            <w:noProof/>
            <w:lang w:bidi="ar-SA"/>
          </w:rPr>
          <w:t>2.2. Using block-level containers for intrinsic structure</w:t>
        </w:r>
        <w:r>
          <w:rPr>
            <w:noProof/>
            <w:webHidden/>
          </w:rPr>
          <w:tab/>
        </w:r>
        <w:r>
          <w:rPr>
            <w:noProof/>
            <w:webHidden/>
          </w:rPr>
          <w:fldChar w:fldCharType="begin"/>
        </w:r>
        <w:r>
          <w:rPr>
            <w:noProof/>
            <w:webHidden/>
          </w:rPr>
          <w:instrText xml:space="preserve"> PAGEREF _Toc182996935 \h </w:instrText>
        </w:r>
        <w:r>
          <w:rPr>
            <w:noProof/>
            <w:webHidden/>
          </w:rPr>
        </w:r>
        <w:r>
          <w:rPr>
            <w:noProof/>
            <w:webHidden/>
          </w:rPr>
          <w:fldChar w:fldCharType="separate"/>
        </w:r>
        <w:r>
          <w:rPr>
            <w:noProof/>
            <w:webHidden/>
          </w:rPr>
          <w:t>16</w:t>
        </w:r>
        <w:r>
          <w:rPr>
            <w:noProof/>
            <w:webHidden/>
          </w:rPr>
          <w:fldChar w:fldCharType="end"/>
        </w:r>
      </w:hyperlink>
    </w:p>
    <w:p w14:paraId="4F4BD59E" w14:textId="6DD1091D" w:rsidR="00110B53" w:rsidRDefault="00110B53">
      <w:pPr>
        <w:pStyle w:val="TJ2"/>
        <w:rPr>
          <w:rFonts w:asciiTheme="minorHAnsi" w:hAnsiTheme="minorHAnsi" w:cstheme="minorBidi"/>
          <w:noProof/>
          <w:sz w:val="24"/>
          <w:szCs w:val="21"/>
          <w:lang w:eastAsia="en-GB"/>
        </w:rPr>
      </w:pPr>
      <w:hyperlink w:anchor="_Toc182996936" w:history="1">
        <w:r w:rsidRPr="0042514D">
          <w:rPr>
            <w:rStyle w:val="Hiperhivatkozs"/>
            <w:noProof/>
            <w:lang w:bidi="ar-SA"/>
          </w:rPr>
          <w:t>2.3. Text segmentation interacting with container boundaries</w:t>
        </w:r>
        <w:r>
          <w:rPr>
            <w:noProof/>
            <w:webHidden/>
          </w:rPr>
          <w:tab/>
        </w:r>
        <w:r>
          <w:rPr>
            <w:noProof/>
            <w:webHidden/>
          </w:rPr>
          <w:fldChar w:fldCharType="begin"/>
        </w:r>
        <w:r>
          <w:rPr>
            <w:noProof/>
            <w:webHidden/>
          </w:rPr>
          <w:instrText xml:space="preserve"> PAGEREF _Toc182996936 \h </w:instrText>
        </w:r>
        <w:r>
          <w:rPr>
            <w:noProof/>
            <w:webHidden/>
          </w:rPr>
        </w:r>
        <w:r>
          <w:rPr>
            <w:noProof/>
            <w:webHidden/>
          </w:rPr>
          <w:fldChar w:fldCharType="separate"/>
        </w:r>
        <w:r>
          <w:rPr>
            <w:noProof/>
            <w:webHidden/>
          </w:rPr>
          <w:t>16</w:t>
        </w:r>
        <w:r>
          <w:rPr>
            <w:noProof/>
            <w:webHidden/>
          </w:rPr>
          <w:fldChar w:fldCharType="end"/>
        </w:r>
      </w:hyperlink>
    </w:p>
    <w:p w14:paraId="2B4EDDE6" w14:textId="5D7ECA82" w:rsidR="00110B53" w:rsidRDefault="00110B53">
      <w:pPr>
        <w:pStyle w:val="TJ3"/>
        <w:rPr>
          <w:rFonts w:asciiTheme="minorHAnsi" w:hAnsiTheme="minorHAnsi" w:cstheme="minorBidi"/>
          <w:noProof/>
          <w:sz w:val="24"/>
          <w:szCs w:val="21"/>
          <w:lang w:eastAsia="en-GB"/>
        </w:rPr>
      </w:pPr>
      <w:hyperlink w:anchor="_Toc182996937" w:history="1">
        <w:r w:rsidRPr="0042514D">
          <w:rPr>
            <w:rStyle w:val="Hiperhivatkozs"/>
            <w:noProof/>
            <w:lang w:bidi="ar-SA"/>
          </w:rPr>
          <w:t>2.3.1. Container boundaries within a compound</w:t>
        </w:r>
        <w:r>
          <w:rPr>
            <w:noProof/>
            <w:webHidden/>
          </w:rPr>
          <w:tab/>
        </w:r>
        <w:r>
          <w:rPr>
            <w:noProof/>
            <w:webHidden/>
          </w:rPr>
          <w:fldChar w:fldCharType="begin"/>
        </w:r>
        <w:r>
          <w:rPr>
            <w:noProof/>
            <w:webHidden/>
          </w:rPr>
          <w:instrText xml:space="preserve"> PAGEREF _Toc182996937 \h </w:instrText>
        </w:r>
        <w:r>
          <w:rPr>
            <w:noProof/>
            <w:webHidden/>
          </w:rPr>
        </w:r>
        <w:r>
          <w:rPr>
            <w:noProof/>
            <w:webHidden/>
          </w:rPr>
          <w:fldChar w:fldCharType="separate"/>
        </w:r>
        <w:r>
          <w:rPr>
            <w:noProof/>
            <w:webHidden/>
          </w:rPr>
          <w:t>17</w:t>
        </w:r>
        <w:r>
          <w:rPr>
            <w:noProof/>
            <w:webHidden/>
          </w:rPr>
          <w:fldChar w:fldCharType="end"/>
        </w:r>
      </w:hyperlink>
    </w:p>
    <w:p w14:paraId="0BA38FAF" w14:textId="51DB7213" w:rsidR="00110B53" w:rsidRDefault="00110B53">
      <w:pPr>
        <w:pStyle w:val="TJ3"/>
        <w:rPr>
          <w:rFonts w:asciiTheme="minorHAnsi" w:hAnsiTheme="minorHAnsi" w:cstheme="minorBidi"/>
          <w:noProof/>
          <w:sz w:val="24"/>
          <w:szCs w:val="21"/>
          <w:lang w:eastAsia="en-GB"/>
        </w:rPr>
      </w:pPr>
      <w:hyperlink w:anchor="_Toc182996938" w:history="1">
        <w:r w:rsidRPr="0042514D">
          <w:rPr>
            <w:rStyle w:val="Hiperhivatkozs"/>
            <w:noProof/>
            <w:lang w:bidi="ar-SA"/>
          </w:rPr>
          <w:t>2.3.2. Container boundaries obscured by vowel fusion</w:t>
        </w:r>
        <w:r>
          <w:rPr>
            <w:noProof/>
            <w:webHidden/>
          </w:rPr>
          <w:tab/>
        </w:r>
        <w:r>
          <w:rPr>
            <w:noProof/>
            <w:webHidden/>
          </w:rPr>
          <w:fldChar w:fldCharType="begin"/>
        </w:r>
        <w:r>
          <w:rPr>
            <w:noProof/>
            <w:webHidden/>
          </w:rPr>
          <w:instrText xml:space="preserve"> PAGEREF _Toc182996938 \h </w:instrText>
        </w:r>
        <w:r>
          <w:rPr>
            <w:noProof/>
            <w:webHidden/>
          </w:rPr>
        </w:r>
        <w:r>
          <w:rPr>
            <w:noProof/>
            <w:webHidden/>
          </w:rPr>
          <w:fldChar w:fldCharType="separate"/>
        </w:r>
        <w:r>
          <w:rPr>
            <w:noProof/>
            <w:webHidden/>
          </w:rPr>
          <w:t>17</w:t>
        </w:r>
        <w:r>
          <w:rPr>
            <w:noProof/>
            <w:webHidden/>
          </w:rPr>
          <w:fldChar w:fldCharType="end"/>
        </w:r>
      </w:hyperlink>
    </w:p>
    <w:p w14:paraId="1CCBD8DC" w14:textId="068A2C22" w:rsidR="00110B53" w:rsidRDefault="00110B53">
      <w:pPr>
        <w:pStyle w:val="TJ2"/>
        <w:rPr>
          <w:rFonts w:asciiTheme="minorHAnsi" w:hAnsiTheme="minorHAnsi" w:cstheme="minorBidi"/>
          <w:noProof/>
          <w:sz w:val="24"/>
          <w:szCs w:val="21"/>
          <w:lang w:eastAsia="en-GB"/>
        </w:rPr>
      </w:pPr>
      <w:hyperlink w:anchor="_Toc182996939" w:history="1">
        <w:r w:rsidRPr="0042514D">
          <w:rPr>
            <w:rStyle w:val="Hiperhivatkozs"/>
            <w:noProof/>
            <w:lang w:bidi="ar-SA"/>
          </w:rPr>
          <w:t>2.4. Incomplete text containers</w:t>
        </w:r>
        <w:r>
          <w:rPr>
            <w:noProof/>
            <w:webHidden/>
          </w:rPr>
          <w:tab/>
        </w:r>
        <w:r>
          <w:rPr>
            <w:noProof/>
            <w:webHidden/>
          </w:rPr>
          <w:fldChar w:fldCharType="begin"/>
        </w:r>
        <w:r>
          <w:rPr>
            <w:noProof/>
            <w:webHidden/>
          </w:rPr>
          <w:instrText xml:space="preserve"> PAGEREF _Toc182996939 \h </w:instrText>
        </w:r>
        <w:r>
          <w:rPr>
            <w:noProof/>
            <w:webHidden/>
          </w:rPr>
        </w:r>
        <w:r>
          <w:rPr>
            <w:noProof/>
            <w:webHidden/>
          </w:rPr>
          <w:fldChar w:fldCharType="separate"/>
        </w:r>
        <w:r>
          <w:rPr>
            <w:noProof/>
            <w:webHidden/>
          </w:rPr>
          <w:t>18</w:t>
        </w:r>
        <w:r>
          <w:rPr>
            <w:noProof/>
            <w:webHidden/>
          </w:rPr>
          <w:fldChar w:fldCharType="end"/>
        </w:r>
      </w:hyperlink>
    </w:p>
    <w:p w14:paraId="534B30CF" w14:textId="46FE69A9" w:rsidR="00110B53" w:rsidRDefault="00110B53">
      <w:pPr>
        <w:pStyle w:val="TJ2"/>
        <w:rPr>
          <w:rFonts w:asciiTheme="minorHAnsi" w:hAnsiTheme="minorHAnsi" w:cstheme="minorBidi"/>
          <w:noProof/>
          <w:sz w:val="24"/>
          <w:szCs w:val="21"/>
          <w:lang w:eastAsia="en-GB"/>
        </w:rPr>
      </w:pPr>
      <w:hyperlink w:anchor="_Toc182996940" w:history="1">
        <w:r w:rsidRPr="0042514D">
          <w:rPr>
            <w:rStyle w:val="Hiperhivatkozs"/>
            <w:noProof/>
            <w:lang w:bidi="ar-SA"/>
          </w:rPr>
          <w:t>2.5. Prose containers</w:t>
        </w:r>
        <w:r>
          <w:rPr>
            <w:noProof/>
            <w:webHidden/>
          </w:rPr>
          <w:tab/>
        </w:r>
        <w:r>
          <w:rPr>
            <w:noProof/>
            <w:webHidden/>
          </w:rPr>
          <w:fldChar w:fldCharType="begin"/>
        </w:r>
        <w:r>
          <w:rPr>
            <w:noProof/>
            <w:webHidden/>
          </w:rPr>
          <w:instrText xml:space="preserve"> PAGEREF _Toc182996940 \h </w:instrText>
        </w:r>
        <w:r>
          <w:rPr>
            <w:noProof/>
            <w:webHidden/>
          </w:rPr>
        </w:r>
        <w:r>
          <w:rPr>
            <w:noProof/>
            <w:webHidden/>
          </w:rPr>
          <w:fldChar w:fldCharType="separate"/>
        </w:r>
        <w:r>
          <w:rPr>
            <w:noProof/>
            <w:webHidden/>
          </w:rPr>
          <w:t>18</w:t>
        </w:r>
        <w:r>
          <w:rPr>
            <w:noProof/>
            <w:webHidden/>
          </w:rPr>
          <w:fldChar w:fldCharType="end"/>
        </w:r>
      </w:hyperlink>
    </w:p>
    <w:p w14:paraId="069C5A95" w14:textId="4EE19516" w:rsidR="00110B53" w:rsidRDefault="00110B53">
      <w:pPr>
        <w:pStyle w:val="TJ3"/>
        <w:rPr>
          <w:rFonts w:asciiTheme="minorHAnsi" w:hAnsiTheme="minorHAnsi" w:cstheme="minorBidi"/>
          <w:noProof/>
          <w:sz w:val="24"/>
          <w:szCs w:val="21"/>
          <w:lang w:eastAsia="en-GB"/>
        </w:rPr>
      </w:pPr>
      <w:hyperlink w:anchor="_Toc182996941" w:history="1">
        <w:r w:rsidRPr="0042514D">
          <w:rPr>
            <w:rStyle w:val="Hiperhivatkozs"/>
            <w:noProof/>
            <w:lang w:bidi="ar-SA"/>
          </w:rPr>
          <w:t>2.5.1. Paragraphs</w:t>
        </w:r>
        <w:r>
          <w:rPr>
            <w:noProof/>
            <w:webHidden/>
          </w:rPr>
          <w:tab/>
        </w:r>
        <w:r>
          <w:rPr>
            <w:noProof/>
            <w:webHidden/>
          </w:rPr>
          <w:fldChar w:fldCharType="begin"/>
        </w:r>
        <w:r>
          <w:rPr>
            <w:noProof/>
            <w:webHidden/>
          </w:rPr>
          <w:instrText xml:space="preserve"> PAGEREF _Toc182996941 \h </w:instrText>
        </w:r>
        <w:r>
          <w:rPr>
            <w:noProof/>
            <w:webHidden/>
          </w:rPr>
        </w:r>
        <w:r>
          <w:rPr>
            <w:noProof/>
            <w:webHidden/>
          </w:rPr>
          <w:fldChar w:fldCharType="separate"/>
        </w:r>
        <w:r>
          <w:rPr>
            <w:noProof/>
            <w:webHidden/>
          </w:rPr>
          <w:t>18</w:t>
        </w:r>
        <w:r>
          <w:rPr>
            <w:noProof/>
            <w:webHidden/>
          </w:rPr>
          <w:fldChar w:fldCharType="end"/>
        </w:r>
      </w:hyperlink>
    </w:p>
    <w:p w14:paraId="374BB064" w14:textId="1FC3B59C" w:rsidR="00110B53" w:rsidRDefault="00110B53">
      <w:pPr>
        <w:pStyle w:val="TJ3"/>
        <w:rPr>
          <w:rFonts w:asciiTheme="minorHAnsi" w:hAnsiTheme="minorHAnsi" w:cstheme="minorBidi"/>
          <w:noProof/>
          <w:sz w:val="24"/>
          <w:szCs w:val="21"/>
          <w:lang w:eastAsia="en-GB"/>
        </w:rPr>
      </w:pPr>
      <w:hyperlink w:anchor="_Toc182996942" w:history="1">
        <w:r w:rsidRPr="0042514D">
          <w:rPr>
            <w:rStyle w:val="Hiperhivatkozs"/>
            <w:noProof/>
            <w:lang w:bidi="ar-SA"/>
          </w:rPr>
          <w:t>2.5.2. Anonymous blocks</w:t>
        </w:r>
        <w:r>
          <w:rPr>
            <w:noProof/>
            <w:webHidden/>
          </w:rPr>
          <w:tab/>
        </w:r>
        <w:r>
          <w:rPr>
            <w:noProof/>
            <w:webHidden/>
          </w:rPr>
          <w:fldChar w:fldCharType="begin"/>
        </w:r>
        <w:r>
          <w:rPr>
            <w:noProof/>
            <w:webHidden/>
          </w:rPr>
          <w:instrText xml:space="preserve"> PAGEREF _Toc182996942 \h </w:instrText>
        </w:r>
        <w:r>
          <w:rPr>
            <w:noProof/>
            <w:webHidden/>
          </w:rPr>
        </w:r>
        <w:r>
          <w:rPr>
            <w:noProof/>
            <w:webHidden/>
          </w:rPr>
          <w:fldChar w:fldCharType="separate"/>
        </w:r>
        <w:r>
          <w:rPr>
            <w:noProof/>
            <w:webHidden/>
          </w:rPr>
          <w:t>18</w:t>
        </w:r>
        <w:r>
          <w:rPr>
            <w:noProof/>
            <w:webHidden/>
          </w:rPr>
          <w:fldChar w:fldCharType="end"/>
        </w:r>
      </w:hyperlink>
    </w:p>
    <w:p w14:paraId="6DBAB0E3" w14:textId="40E24712" w:rsidR="00110B53" w:rsidRDefault="00110B53">
      <w:pPr>
        <w:pStyle w:val="TJ2"/>
        <w:rPr>
          <w:rFonts w:asciiTheme="minorHAnsi" w:hAnsiTheme="minorHAnsi" w:cstheme="minorBidi"/>
          <w:noProof/>
          <w:sz w:val="24"/>
          <w:szCs w:val="21"/>
          <w:lang w:eastAsia="en-GB"/>
        </w:rPr>
      </w:pPr>
      <w:hyperlink w:anchor="_Toc182996943" w:history="1">
        <w:r w:rsidRPr="0042514D">
          <w:rPr>
            <w:rStyle w:val="Hiperhivatkozs"/>
            <w:noProof/>
            <w:lang w:bidi="ar-SA"/>
          </w:rPr>
          <w:t>2.6. Verse containers</w:t>
        </w:r>
        <w:r>
          <w:rPr>
            <w:noProof/>
            <w:webHidden/>
          </w:rPr>
          <w:tab/>
        </w:r>
        <w:r>
          <w:rPr>
            <w:noProof/>
            <w:webHidden/>
          </w:rPr>
          <w:fldChar w:fldCharType="begin"/>
        </w:r>
        <w:r>
          <w:rPr>
            <w:noProof/>
            <w:webHidden/>
          </w:rPr>
          <w:instrText xml:space="preserve"> PAGEREF _Toc182996943 \h </w:instrText>
        </w:r>
        <w:r>
          <w:rPr>
            <w:noProof/>
            <w:webHidden/>
          </w:rPr>
        </w:r>
        <w:r>
          <w:rPr>
            <w:noProof/>
            <w:webHidden/>
          </w:rPr>
          <w:fldChar w:fldCharType="separate"/>
        </w:r>
        <w:r>
          <w:rPr>
            <w:noProof/>
            <w:webHidden/>
          </w:rPr>
          <w:t>19</w:t>
        </w:r>
        <w:r>
          <w:rPr>
            <w:noProof/>
            <w:webHidden/>
          </w:rPr>
          <w:fldChar w:fldCharType="end"/>
        </w:r>
      </w:hyperlink>
    </w:p>
    <w:p w14:paraId="2E20D606" w14:textId="46591EB2" w:rsidR="00110B53" w:rsidRDefault="00110B53">
      <w:pPr>
        <w:pStyle w:val="TJ3"/>
        <w:rPr>
          <w:rFonts w:asciiTheme="minorHAnsi" w:hAnsiTheme="minorHAnsi" w:cstheme="minorBidi"/>
          <w:noProof/>
          <w:sz w:val="24"/>
          <w:szCs w:val="21"/>
          <w:lang w:eastAsia="en-GB"/>
        </w:rPr>
      </w:pPr>
      <w:hyperlink w:anchor="_Toc182996944" w:history="1">
        <w:r w:rsidRPr="0042514D">
          <w:rPr>
            <w:rStyle w:val="Hiperhivatkozs"/>
            <w:noProof/>
            <w:lang w:bidi="ar-SA"/>
          </w:rPr>
          <w:t>2.6.1. Verse-related terminology and definitions</w:t>
        </w:r>
        <w:r>
          <w:rPr>
            <w:noProof/>
            <w:webHidden/>
          </w:rPr>
          <w:tab/>
        </w:r>
        <w:r>
          <w:rPr>
            <w:noProof/>
            <w:webHidden/>
          </w:rPr>
          <w:fldChar w:fldCharType="begin"/>
        </w:r>
        <w:r>
          <w:rPr>
            <w:noProof/>
            <w:webHidden/>
          </w:rPr>
          <w:instrText xml:space="preserve"> PAGEREF _Toc182996944 \h </w:instrText>
        </w:r>
        <w:r>
          <w:rPr>
            <w:noProof/>
            <w:webHidden/>
          </w:rPr>
        </w:r>
        <w:r>
          <w:rPr>
            <w:noProof/>
            <w:webHidden/>
          </w:rPr>
          <w:fldChar w:fldCharType="separate"/>
        </w:r>
        <w:r>
          <w:rPr>
            <w:noProof/>
            <w:webHidden/>
          </w:rPr>
          <w:t>19</w:t>
        </w:r>
        <w:r>
          <w:rPr>
            <w:noProof/>
            <w:webHidden/>
          </w:rPr>
          <w:fldChar w:fldCharType="end"/>
        </w:r>
      </w:hyperlink>
    </w:p>
    <w:p w14:paraId="3CBF6AD6" w14:textId="667EF679" w:rsidR="00110B53" w:rsidRDefault="00110B53">
      <w:pPr>
        <w:pStyle w:val="TJ3"/>
        <w:rPr>
          <w:rFonts w:asciiTheme="minorHAnsi" w:hAnsiTheme="minorHAnsi" w:cstheme="minorBidi"/>
          <w:noProof/>
          <w:sz w:val="24"/>
          <w:szCs w:val="21"/>
          <w:lang w:eastAsia="en-GB"/>
        </w:rPr>
      </w:pPr>
      <w:hyperlink w:anchor="_Toc182996945" w:history="1">
        <w:r w:rsidRPr="0042514D">
          <w:rPr>
            <w:rStyle w:val="Hiperhivatkozs"/>
            <w:noProof/>
            <w:lang w:bidi="ar-SA"/>
          </w:rPr>
          <w:t>2.6.2. Marking up verse</w:t>
        </w:r>
        <w:r>
          <w:rPr>
            <w:noProof/>
            <w:webHidden/>
          </w:rPr>
          <w:tab/>
        </w:r>
        <w:r>
          <w:rPr>
            <w:noProof/>
            <w:webHidden/>
          </w:rPr>
          <w:fldChar w:fldCharType="begin"/>
        </w:r>
        <w:r>
          <w:rPr>
            <w:noProof/>
            <w:webHidden/>
          </w:rPr>
          <w:instrText xml:space="preserve"> PAGEREF _Toc182996945 \h </w:instrText>
        </w:r>
        <w:r>
          <w:rPr>
            <w:noProof/>
            <w:webHidden/>
          </w:rPr>
        </w:r>
        <w:r>
          <w:rPr>
            <w:noProof/>
            <w:webHidden/>
          </w:rPr>
          <w:fldChar w:fldCharType="separate"/>
        </w:r>
        <w:r>
          <w:rPr>
            <w:noProof/>
            <w:webHidden/>
          </w:rPr>
          <w:t>20</w:t>
        </w:r>
        <w:r>
          <w:rPr>
            <w:noProof/>
            <w:webHidden/>
          </w:rPr>
          <w:fldChar w:fldCharType="end"/>
        </w:r>
      </w:hyperlink>
    </w:p>
    <w:p w14:paraId="16727899" w14:textId="5FD27593" w:rsidR="00110B53" w:rsidRDefault="00110B53">
      <w:pPr>
        <w:pStyle w:val="TJ3"/>
        <w:rPr>
          <w:rFonts w:asciiTheme="minorHAnsi" w:hAnsiTheme="minorHAnsi" w:cstheme="minorBidi"/>
          <w:noProof/>
          <w:sz w:val="24"/>
          <w:szCs w:val="21"/>
          <w:lang w:eastAsia="en-GB"/>
        </w:rPr>
      </w:pPr>
      <w:hyperlink w:anchor="_Toc182996946" w:history="1">
        <w:r w:rsidRPr="0042514D">
          <w:rPr>
            <w:rStyle w:val="Hiperhivatkozs"/>
            <w:noProof/>
            <w:lang w:bidi="ar-SA"/>
          </w:rPr>
          <w:t>2.6.3. Numbering the elements of verse structure</w:t>
        </w:r>
        <w:r>
          <w:rPr>
            <w:noProof/>
            <w:webHidden/>
          </w:rPr>
          <w:tab/>
        </w:r>
        <w:r>
          <w:rPr>
            <w:noProof/>
            <w:webHidden/>
          </w:rPr>
          <w:fldChar w:fldCharType="begin"/>
        </w:r>
        <w:r>
          <w:rPr>
            <w:noProof/>
            <w:webHidden/>
          </w:rPr>
          <w:instrText xml:space="preserve"> PAGEREF _Toc182996946 \h </w:instrText>
        </w:r>
        <w:r>
          <w:rPr>
            <w:noProof/>
            <w:webHidden/>
          </w:rPr>
        </w:r>
        <w:r>
          <w:rPr>
            <w:noProof/>
            <w:webHidden/>
          </w:rPr>
          <w:fldChar w:fldCharType="separate"/>
        </w:r>
        <w:r>
          <w:rPr>
            <w:noProof/>
            <w:webHidden/>
          </w:rPr>
          <w:t>20</w:t>
        </w:r>
        <w:r>
          <w:rPr>
            <w:noProof/>
            <w:webHidden/>
          </w:rPr>
          <w:fldChar w:fldCharType="end"/>
        </w:r>
      </w:hyperlink>
    </w:p>
    <w:p w14:paraId="40894BCA" w14:textId="54A7FA1A" w:rsidR="00110B53" w:rsidRDefault="00110B53">
      <w:pPr>
        <w:pStyle w:val="TJ4"/>
        <w:rPr>
          <w:rFonts w:asciiTheme="minorHAnsi" w:hAnsiTheme="minorHAnsi" w:cstheme="minorBidi"/>
          <w:noProof/>
          <w:sz w:val="24"/>
          <w:szCs w:val="21"/>
          <w:lang w:eastAsia="en-GB"/>
        </w:rPr>
      </w:pPr>
      <w:hyperlink w:anchor="_Toc182996947" w:history="1">
        <w:r w:rsidRPr="0042514D">
          <w:rPr>
            <w:rStyle w:val="Hiperhivatkozs"/>
            <w:noProof/>
            <w:lang w:bidi="ar-SA"/>
          </w:rPr>
          <w:t>2.6.3.1. Stanza numbering</w:t>
        </w:r>
        <w:r>
          <w:rPr>
            <w:noProof/>
            <w:webHidden/>
          </w:rPr>
          <w:tab/>
        </w:r>
        <w:r>
          <w:rPr>
            <w:noProof/>
            <w:webHidden/>
          </w:rPr>
          <w:fldChar w:fldCharType="begin"/>
        </w:r>
        <w:r>
          <w:rPr>
            <w:noProof/>
            <w:webHidden/>
          </w:rPr>
          <w:instrText xml:space="preserve"> PAGEREF _Toc182996947 \h </w:instrText>
        </w:r>
        <w:r>
          <w:rPr>
            <w:noProof/>
            <w:webHidden/>
          </w:rPr>
        </w:r>
        <w:r>
          <w:rPr>
            <w:noProof/>
            <w:webHidden/>
          </w:rPr>
          <w:fldChar w:fldCharType="separate"/>
        </w:r>
        <w:r>
          <w:rPr>
            <w:noProof/>
            <w:webHidden/>
          </w:rPr>
          <w:t>20</w:t>
        </w:r>
        <w:r>
          <w:rPr>
            <w:noProof/>
            <w:webHidden/>
          </w:rPr>
          <w:fldChar w:fldCharType="end"/>
        </w:r>
      </w:hyperlink>
    </w:p>
    <w:p w14:paraId="6E2D65C9" w14:textId="512EDDCC" w:rsidR="00110B53" w:rsidRDefault="00110B53">
      <w:pPr>
        <w:pStyle w:val="TJ4"/>
        <w:rPr>
          <w:rFonts w:asciiTheme="minorHAnsi" w:hAnsiTheme="minorHAnsi" w:cstheme="minorBidi"/>
          <w:noProof/>
          <w:sz w:val="24"/>
          <w:szCs w:val="21"/>
          <w:lang w:eastAsia="en-GB"/>
        </w:rPr>
      </w:pPr>
      <w:hyperlink w:anchor="_Toc182996948" w:history="1">
        <w:r w:rsidRPr="0042514D">
          <w:rPr>
            <w:rStyle w:val="Hiperhivatkozs"/>
            <w:noProof/>
            <w:lang w:bidi="ar-SA"/>
          </w:rPr>
          <w:t>2.6.3.2. Verse line numbering</w:t>
        </w:r>
        <w:r>
          <w:rPr>
            <w:noProof/>
            <w:webHidden/>
          </w:rPr>
          <w:tab/>
        </w:r>
        <w:r>
          <w:rPr>
            <w:noProof/>
            <w:webHidden/>
          </w:rPr>
          <w:fldChar w:fldCharType="begin"/>
        </w:r>
        <w:r>
          <w:rPr>
            <w:noProof/>
            <w:webHidden/>
          </w:rPr>
          <w:instrText xml:space="preserve"> PAGEREF _Toc182996948 \h </w:instrText>
        </w:r>
        <w:r>
          <w:rPr>
            <w:noProof/>
            <w:webHidden/>
          </w:rPr>
        </w:r>
        <w:r>
          <w:rPr>
            <w:noProof/>
            <w:webHidden/>
          </w:rPr>
          <w:fldChar w:fldCharType="separate"/>
        </w:r>
        <w:r>
          <w:rPr>
            <w:noProof/>
            <w:webHidden/>
          </w:rPr>
          <w:t>21</w:t>
        </w:r>
        <w:r>
          <w:rPr>
            <w:noProof/>
            <w:webHidden/>
          </w:rPr>
          <w:fldChar w:fldCharType="end"/>
        </w:r>
      </w:hyperlink>
    </w:p>
    <w:p w14:paraId="5EA6D551" w14:textId="114D71AD" w:rsidR="00110B53" w:rsidRDefault="00110B53">
      <w:pPr>
        <w:pStyle w:val="TJ3"/>
        <w:rPr>
          <w:rFonts w:asciiTheme="minorHAnsi" w:hAnsiTheme="minorHAnsi" w:cstheme="minorBidi"/>
          <w:noProof/>
          <w:sz w:val="24"/>
          <w:szCs w:val="21"/>
          <w:lang w:eastAsia="en-GB"/>
        </w:rPr>
      </w:pPr>
      <w:hyperlink w:anchor="_Toc182996949" w:history="1">
        <w:r w:rsidRPr="0042514D">
          <w:rPr>
            <w:rStyle w:val="Hiperhivatkozs"/>
            <w:noProof/>
            <w:lang w:bidi="ar-SA"/>
          </w:rPr>
          <w:t>2.6.4. Encoding metrical features</w:t>
        </w:r>
        <w:r>
          <w:rPr>
            <w:noProof/>
            <w:webHidden/>
          </w:rPr>
          <w:tab/>
        </w:r>
        <w:r>
          <w:rPr>
            <w:noProof/>
            <w:webHidden/>
          </w:rPr>
          <w:fldChar w:fldCharType="begin"/>
        </w:r>
        <w:r>
          <w:rPr>
            <w:noProof/>
            <w:webHidden/>
          </w:rPr>
          <w:instrText xml:space="preserve"> PAGEREF _Toc182996949 \h </w:instrText>
        </w:r>
        <w:r>
          <w:rPr>
            <w:noProof/>
            <w:webHidden/>
          </w:rPr>
        </w:r>
        <w:r>
          <w:rPr>
            <w:noProof/>
            <w:webHidden/>
          </w:rPr>
          <w:fldChar w:fldCharType="separate"/>
        </w:r>
        <w:r>
          <w:rPr>
            <w:noProof/>
            <w:webHidden/>
          </w:rPr>
          <w:t>21</w:t>
        </w:r>
        <w:r>
          <w:rPr>
            <w:noProof/>
            <w:webHidden/>
          </w:rPr>
          <w:fldChar w:fldCharType="end"/>
        </w:r>
      </w:hyperlink>
    </w:p>
    <w:p w14:paraId="415263A9" w14:textId="18D51C02" w:rsidR="00110B53" w:rsidRDefault="00110B53">
      <w:pPr>
        <w:pStyle w:val="TJ4"/>
        <w:rPr>
          <w:rFonts w:asciiTheme="minorHAnsi" w:hAnsiTheme="minorHAnsi" w:cstheme="minorBidi"/>
          <w:noProof/>
          <w:sz w:val="24"/>
          <w:szCs w:val="21"/>
          <w:lang w:eastAsia="en-GB"/>
        </w:rPr>
      </w:pPr>
      <w:hyperlink w:anchor="_Toc182996950" w:history="1">
        <w:r w:rsidRPr="0042514D">
          <w:rPr>
            <w:rStyle w:val="Hiperhivatkozs"/>
            <w:noProof/>
            <w:lang w:bidi="ar-SA"/>
          </w:rPr>
          <w:t xml:space="preserve">2.6.4.1. Encoding an abstract prosodic template with </w:t>
        </w:r>
        <w:r w:rsidRPr="0042514D">
          <w:rPr>
            <w:rStyle w:val="Hiperhivatkozs"/>
            <w:rFonts w:ascii="Consolas" w:hAnsi="Consolas" w:cs="Consolas"/>
            <w:noProof/>
            <w:shd w:val="clear" w:color="auto" w:fill="F2F2F2" w:themeFill="background1" w:themeFillShade="F2"/>
            <w:lang w:bidi="ar-SA"/>
          </w:rPr>
          <w:t>@met</w:t>
        </w:r>
        <w:r>
          <w:rPr>
            <w:noProof/>
            <w:webHidden/>
          </w:rPr>
          <w:tab/>
        </w:r>
        <w:r>
          <w:rPr>
            <w:noProof/>
            <w:webHidden/>
          </w:rPr>
          <w:fldChar w:fldCharType="begin"/>
        </w:r>
        <w:r>
          <w:rPr>
            <w:noProof/>
            <w:webHidden/>
          </w:rPr>
          <w:instrText xml:space="preserve"> PAGEREF _Toc182996950 \h </w:instrText>
        </w:r>
        <w:r>
          <w:rPr>
            <w:noProof/>
            <w:webHidden/>
          </w:rPr>
        </w:r>
        <w:r>
          <w:rPr>
            <w:noProof/>
            <w:webHidden/>
          </w:rPr>
          <w:fldChar w:fldCharType="separate"/>
        </w:r>
        <w:r>
          <w:rPr>
            <w:noProof/>
            <w:webHidden/>
          </w:rPr>
          <w:t>21</w:t>
        </w:r>
        <w:r>
          <w:rPr>
            <w:noProof/>
            <w:webHidden/>
          </w:rPr>
          <w:fldChar w:fldCharType="end"/>
        </w:r>
      </w:hyperlink>
    </w:p>
    <w:p w14:paraId="10C61F11" w14:textId="17AFF26F" w:rsidR="00110B53" w:rsidRDefault="00110B53">
      <w:pPr>
        <w:pStyle w:val="TJ4"/>
        <w:rPr>
          <w:rFonts w:asciiTheme="minorHAnsi" w:hAnsiTheme="minorHAnsi" w:cstheme="minorBidi"/>
          <w:noProof/>
          <w:sz w:val="24"/>
          <w:szCs w:val="21"/>
          <w:lang w:eastAsia="en-GB"/>
        </w:rPr>
      </w:pPr>
      <w:hyperlink w:anchor="_Toc182996951" w:history="1">
        <w:r w:rsidRPr="0042514D">
          <w:rPr>
            <w:rStyle w:val="Hiperhivatkozs"/>
            <w:noProof/>
            <w:lang w:bidi="ar-SA"/>
          </w:rPr>
          <w:t xml:space="preserve">2.6.4.2. Encoding an actual prosodic realisation with </w:t>
        </w:r>
        <w:r w:rsidRPr="0042514D">
          <w:rPr>
            <w:rStyle w:val="Hiperhivatkozs"/>
            <w:rFonts w:ascii="Consolas" w:hAnsi="Consolas" w:cs="Consolas"/>
            <w:noProof/>
            <w:shd w:val="clear" w:color="auto" w:fill="F2F2F2" w:themeFill="background1" w:themeFillShade="F2"/>
            <w:lang w:bidi="ar-SA"/>
          </w:rPr>
          <w:t>@real</w:t>
        </w:r>
        <w:r>
          <w:rPr>
            <w:noProof/>
            <w:webHidden/>
          </w:rPr>
          <w:tab/>
        </w:r>
        <w:r>
          <w:rPr>
            <w:noProof/>
            <w:webHidden/>
          </w:rPr>
          <w:fldChar w:fldCharType="begin"/>
        </w:r>
        <w:r>
          <w:rPr>
            <w:noProof/>
            <w:webHidden/>
          </w:rPr>
          <w:instrText xml:space="preserve"> PAGEREF _Toc182996951 \h </w:instrText>
        </w:r>
        <w:r>
          <w:rPr>
            <w:noProof/>
            <w:webHidden/>
          </w:rPr>
        </w:r>
        <w:r>
          <w:rPr>
            <w:noProof/>
            <w:webHidden/>
          </w:rPr>
          <w:fldChar w:fldCharType="separate"/>
        </w:r>
        <w:r>
          <w:rPr>
            <w:noProof/>
            <w:webHidden/>
          </w:rPr>
          <w:t>21</w:t>
        </w:r>
        <w:r>
          <w:rPr>
            <w:noProof/>
            <w:webHidden/>
          </w:rPr>
          <w:fldChar w:fldCharType="end"/>
        </w:r>
      </w:hyperlink>
    </w:p>
    <w:p w14:paraId="1BA28C65" w14:textId="4DB1D063" w:rsidR="00110B53" w:rsidRDefault="00110B53">
      <w:pPr>
        <w:pStyle w:val="TJ4"/>
        <w:rPr>
          <w:rFonts w:asciiTheme="minorHAnsi" w:hAnsiTheme="minorHAnsi" w:cstheme="minorBidi"/>
          <w:noProof/>
          <w:sz w:val="24"/>
          <w:szCs w:val="21"/>
          <w:lang w:eastAsia="en-GB"/>
        </w:rPr>
      </w:pPr>
      <w:hyperlink w:anchor="_Toc182996952" w:history="1">
        <w:r w:rsidRPr="0042514D">
          <w:rPr>
            <w:rStyle w:val="Hiperhivatkozs"/>
            <w:noProof/>
            <w:lang w:bidi="ar-SA"/>
          </w:rPr>
          <w:t>2.6.4.3. Encoding metre for stanzas</w:t>
        </w:r>
        <w:r>
          <w:rPr>
            <w:noProof/>
            <w:webHidden/>
          </w:rPr>
          <w:tab/>
        </w:r>
        <w:r>
          <w:rPr>
            <w:noProof/>
            <w:webHidden/>
          </w:rPr>
          <w:fldChar w:fldCharType="begin"/>
        </w:r>
        <w:r>
          <w:rPr>
            <w:noProof/>
            <w:webHidden/>
          </w:rPr>
          <w:instrText xml:space="preserve"> PAGEREF _Toc182996952 \h </w:instrText>
        </w:r>
        <w:r>
          <w:rPr>
            <w:noProof/>
            <w:webHidden/>
          </w:rPr>
        </w:r>
        <w:r>
          <w:rPr>
            <w:noProof/>
            <w:webHidden/>
          </w:rPr>
          <w:fldChar w:fldCharType="separate"/>
        </w:r>
        <w:r>
          <w:rPr>
            <w:noProof/>
            <w:webHidden/>
          </w:rPr>
          <w:t>22</w:t>
        </w:r>
        <w:r>
          <w:rPr>
            <w:noProof/>
            <w:webHidden/>
          </w:rPr>
          <w:fldChar w:fldCharType="end"/>
        </w:r>
      </w:hyperlink>
    </w:p>
    <w:p w14:paraId="45F0C187" w14:textId="5BEF2B4E" w:rsidR="00110B53" w:rsidRDefault="00110B53">
      <w:pPr>
        <w:pStyle w:val="TJ4"/>
        <w:rPr>
          <w:rFonts w:asciiTheme="minorHAnsi" w:hAnsiTheme="minorHAnsi" w:cstheme="minorBidi"/>
          <w:noProof/>
          <w:sz w:val="24"/>
          <w:szCs w:val="21"/>
          <w:lang w:eastAsia="en-GB"/>
        </w:rPr>
      </w:pPr>
      <w:hyperlink w:anchor="_Toc182996953" w:history="1">
        <w:r w:rsidRPr="0042514D">
          <w:rPr>
            <w:rStyle w:val="Hiperhivatkozs"/>
            <w:noProof/>
            <w:lang w:bidi="ar-SA"/>
          </w:rPr>
          <w:t>2.6.4.4. Encoding metre for verse lines</w:t>
        </w:r>
        <w:r>
          <w:rPr>
            <w:noProof/>
            <w:webHidden/>
          </w:rPr>
          <w:tab/>
        </w:r>
        <w:r>
          <w:rPr>
            <w:noProof/>
            <w:webHidden/>
          </w:rPr>
          <w:fldChar w:fldCharType="begin"/>
        </w:r>
        <w:r>
          <w:rPr>
            <w:noProof/>
            <w:webHidden/>
          </w:rPr>
          <w:instrText xml:space="preserve"> PAGEREF _Toc182996953 \h </w:instrText>
        </w:r>
        <w:r>
          <w:rPr>
            <w:noProof/>
            <w:webHidden/>
          </w:rPr>
        </w:r>
        <w:r>
          <w:rPr>
            <w:noProof/>
            <w:webHidden/>
          </w:rPr>
          <w:fldChar w:fldCharType="separate"/>
        </w:r>
        <w:r>
          <w:rPr>
            <w:noProof/>
            <w:webHidden/>
          </w:rPr>
          <w:t>23</w:t>
        </w:r>
        <w:r>
          <w:rPr>
            <w:noProof/>
            <w:webHidden/>
          </w:rPr>
          <w:fldChar w:fldCharType="end"/>
        </w:r>
      </w:hyperlink>
    </w:p>
    <w:p w14:paraId="403D32C8" w14:textId="34D62B9B" w:rsidR="00110B53" w:rsidRDefault="00110B53">
      <w:pPr>
        <w:pStyle w:val="TJ4"/>
        <w:rPr>
          <w:rFonts w:asciiTheme="minorHAnsi" w:hAnsiTheme="minorHAnsi" w:cstheme="minorBidi"/>
          <w:noProof/>
          <w:sz w:val="24"/>
          <w:szCs w:val="21"/>
          <w:lang w:eastAsia="en-GB"/>
        </w:rPr>
      </w:pPr>
      <w:hyperlink w:anchor="_Toc182996954" w:history="1">
        <w:r w:rsidRPr="0042514D">
          <w:rPr>
            <w:rStyle w:val="Hiperhivatkozs"/>
            <w:noProof/>
            <w:lang w:bidi="ar-SA"/>
          </w:rPr>
          <w:t>2.6.4.5. Caesura</w:t>
        </w:r>
        <w:r>
          <w:rPr>
            <w:noProof/>
            <w:webHidden/>
          </w:rPr>
          <w:tab/>
        </w:r>
        <w:r>
          <w:rPr>
            <w:noProof/>
            <w:webHidden/>
          </w:rPr>
          <w:fldChar w:fldCharType="begin"/>
        </w:r>
        <w:r>
          <w:rPr>
            <w:noProof/>
            <w:webHidden/>
          </w:rPr>
          <w:instrText xml:space="preserve"> PAGEREF _Toc182996954 \h </w:instrText>
        </w:r>
        <w:r>
          <w:rPr>
            <w:noProof/>
            <w:webHidden/>
          </w:rPr>
        </w:r>
        <w:r>
          <w:rPr>
            <w:noProof/>
            <w:webHidden/>
          </w:rPr>
          <w:fldChar w:fldCharType="separate"/>
        </w:r>
        <w:r>
          <w:rPr>
            <w:noProof/>
            <w:webHidden/>
          </w:rPr>
          <w:t>24</w:t>
        </w:r>
        <w:r>
          <w:rPr>
            <w:noProof/>
            <w:webHidden/>
          </w:rPr>
          <w:fldChar w:fldCharType="end"/>
        </w:r>
      </w:hyperlink>
    </w:p>
    <w:p w14:paraId="06D1FB3A" w14:textId="6CAAA0C6" w:rsidR="00110B53" w:rsidRDefault="00110B53">
      <w:pPr>
        <w:pStyle w:val="TJ3"/>
        <w:rPr>
          <w:rFonts w:asciiTheme="minorHAnsi" w:hAnsiTheme="minorHAnsi" w:cstheme="minorBidi"/>
          <w:noProof/>
          <w:sz w:val="24"/>
          <w:szCs w:val="21"/>
          <w:lang w:eastAsia="en-GB"/>
        </w:rPr>
      </w:pPr>
      <w:hyperlink w:anchor="_Toc182996955" w:history="1">
        <w:r w:rsidRPr="0042514D">
          <w:rPr>
            <w:rStyle w:val="Hiperhivatkozs"/>
            <w:noProof/>
            <w:lang w:bidi="ar-SA"/>
          </w:rPr>
          <w:t>2.6.5. Words across line boundaries: enjambement</w:t>
        </w:r>
        <w:r>
          <w:rPr>
            <w:noProof/>
            <w:webHidden/>
          </w:rPr>
          <w:tab/>
        </w:r>
        <w:r>
          <w:rPr>
            <w:noProof/>
            <w:webHidden/>
          </w:rPr>
          <w:fldChar w:fldCharType="begin"/>
        </w:r>
        <w:r>
          <w:rPr>
            <w:noProof/>
            <w:webHidden/>
          </w:rPr>
          <w:instrText xml:space="preserve"> PAGEREF _Toc182996955 \h </w:instrText>
        </w:r>
        <w:r>
          <w:rPr>
            <w:noProof/>
            <w:webHidden/>
          </w:rPr>
        </w:r>
        <w:r>
          <w:rPr>
            <w:noProof/>
            <w:webHidden/>
          </w:rPr>
          <w:fldChar w:fldCharType="separate"/>
        </w:r>
        <w:r>
          <w:rPr>
            <w:noProof/>
            <w:webHidden/>
          </w:rPr>
          <w:t>25</w:t>
        </w:r>
        <w:r>
          <w:rPr>
            <w:noProof/>
            <w:webHidden/>
          </w:rPr>
          <w:fldChar w:fldCharType="end"/>
        </w:r>
      </w:hyperlink>
    </w:p>
    <w:p w14:paraId="409F8802" w14:textId="22A43200" w:rsidR="00110B53" w:rsidRDefault="00110B53">
      <w:pPr>
        <w:pStyle w:val="TJ3"/>
        <w:rPr>
          <w:rFonts w:asciiTheme="minorHAnsi" w:hAnsiTheme="minorHAnsi" w:cstheme="minorBidi"/>
          <w:noProof/>
          <w:sz w:val="24"/>
          <w:szCs w:val="21"/>
          <w:lang w:eastAsia="en-GB"/>
        </w:rPr>
      </w:pPr>
      <w:hyperlink w:anchor="_Toc182996956" w:history="1">
        <w:r w:rsidRPr="0042514D">
          <w:rPr>
            <w:rStyle w:val="Hiperhivatkozs"/>
            <w:noProof/>
            <w:lang w:bidi="ar-SA"/>
          </w:rPr>
          <w:t>2.6.6. Verse markup interacting with other markup</w:t>
        </w:r>
        <w:r>
          <w:rPr>
            <w:noProof/>
            <w:webHidden/>
          </w:rPr>
          <w:tab/>
        </w:r>
        <w:r>
          <w:rPr>
            <w:noProof/>
            <w:webHidden/>
          </w:rPr>
          <w:fldChar w:fldCharType="begin"/>
        </w:r>
        <w:r>
          <w:rPr>
            <w:noProof/>
            <w:webHidden/>
          </w:rPr>
          <w:instrText xml:space="preserve"> PAGEREF _Toc182996956 \h </w:instrText>
        </w:r>
        <w:r>
          <w:rPr>
            <w:noProof/>
            <w:webHidden/>
          </w:rPr>
        </w:r>
        <w:r>
          <w:rPr>
            <w:noProof/>
            <w:webHidden/>
          </w:rPr>
          <w:fldChar w:fldCharType="separate"/>
        </w:r>
        <w:r>
          <w:rPr>
            <w:noProof/>
            <w:webHidden/>
          </w:rPr>
          <w:t>26</w:t>
        </w:r>
        <w:r>
          <w:rPr>
            <w:noProof/>
            <w:webHidden/>
          </w:rPr>
          <w:fldChar w:fldCharType="end"/>
        </w:r>
      </w:hyperlink>
    </w:p>
    <w:p w14:paraId="43318773" w14:textId="75663489" w:rsidR="00110B53" w:rsidRDefault="00110B53">
      <w:pPr>
        <w:pStyle w:val="TJ4"/>
        <w:rPr>
          <w:rFonts w:asciiTheme="minorHAnsi" w:hAnsiTheme="minorHAnsi" w:cstheme="minorBidi"/>
          <w:noProof/>
          <w:sz w:val="24"/>
          <w:szCs w:val="21"/>
          <w:lang w:eastAsia="en-GB"/>
        </w:rPr>
      </w:pPr>
      <w:hyperlink w:anchor="_Toc182996957" w:history="1">
        <w:r w:rsidRPr="0042514D">
          <w:rPr>
            <w:rStyle w:val="Hiperhivatkozs"/>
            <w:noProof/>
            <w:lang w:bidi="ar-SA"/>
          </w:rPr>
          <w:t>2.6.6.1. Verse markup interacting with empty elements for extrinsic structure</w:t>
        </w:r>
        <w:r>
          <w:rPr>
            <w:noProof/>
            <w:webHidden/>
          </w:rPr>
          <w:tab/>
        </w:r>
        <w:r>
          <w:rPr>
            <w:noProof/>
            <w:webHidden/>
          </w:rPr>
          <w:fldChar w:fldCharType="begin"/>
        </w:r>
        <w:r>
          <w:rPr>
            <w:noProof/>
            <w:webHidden/>
          </w:rPr>
          <w:instrText xml:space="preserve"> PAGEREF _Toc182996957 \h </w:instrText>
        </w:r>
        <w:r>
          <w:rPr>
            <w:noProof/>
            <w:webHidden/>
          </w:rPr>
        </w:r>
        <w:r>
          <w:rPr>
            <w:noProof/>
            <w:webHidden/>
          </w:rPr>
          <w:fldChar w:fldCharType="separate"/>
        </w:r>
        <w:r>
          <w:rPr>
            <w:noProof/>
            <w:webHidden/>
          </w:rPr>
          <w:t>26</w:t>
        </w:r>
        <w:r>
          <w:rPr>
            <w:noProof/>
            <w:webHidden/>
          </w:rPr>
          <w:fldChar w:fldCharType="end"/>
        </w:r>
      </w:hyperlink>
    </w:p>
    <w:p w14:paraId="5E260EA2" w14:textId="344E7FC6" w:rsidR="00110B53" w:rsidRDefault="00110B53">
      <w:pPr>
        <w:pStyle w:val="TJ4"/>
        <w:rPr>
          <w:rFonts w:asciiTheme="minorHAnsi" w:hAnsiTheme="minorHAnsi" w:cstheme="minorBidi"/>
          <w:noProof/>
          <w:sz w:val="24"/>
          <w:szCs w:val="21"/>
          <w:lang w:eastAsia="en-GB"/>
        </w:rPr>
      </w:pPr>
      <w:hyperlink w:anchor="_Toc182996958" w:history="1">
        <w:r w:rsidRPr="0042514D">
          <w:rPr>
            <w:rStyle w:val="Hiperhivatkozs"/>
            <w:noProof/>
            <w:lang w:bidi="ar-SA"/>
          </w:rPr>
          <w:t>2.6.6.2. Verse markup interacting with phrase-level markup</w:t>
        </w:r>
        <w:r>
          <w:rPr>
            <w:noProof/>
            <w:webHidden/>
          </w:rPr>
          <w:tab/>
        </w:r>
        <w:r>
          <w:rPr>
            <w:noProof/>
            <w:webHidden/>
          </w:rPr>
          <w:fldChar w:fldCharType="begin"/>
        </w:r>
        <w:r>
          <w:rPr>
            <w:noProof/>
            <w:webHidden/>
          </w:rPr>
          <w:instrText xml:space="preserve"> PAGEREF _Toc182996958 \h </w:instrText>
        </w:r>
        <w:r>
          <w:rPr>
            <w:noProof/>
            <w:webHidden/>
          </w:rPr>
        </w:r>
        <w:r>
          <w:rPr>
            <w:noProof/>
            <w:webHidden/>
          </w:rPr>
          <w:fldChar w:fldCharType="separate"/>
        </w:r>
        <w:r>
          <w:rPr>
            <w:noProof/>
            <w:webHidden/>
          </w:rPr>
          <w:t>27</w:t>
        </w:r>
        <w:r>
          <w:rPr>
            <w:noProof/>
            <w:webHidden/>
          </w:rPr>
          <w:fldChar w:fldCharType="end"/>
        </w:r>
      </w:hyperlink>
    </w:p>
    <w:p w14:paraId="750C3E1B" w14:textId="22221FF9" w:rsidR="00110B53" w:rsidRDefault="00110B53">
      <w:pPr>
        <w:pStyle w:val="TJ4"/>
        <w:rPr>
          <w:rFonts w:asciiTheme="minorHAnsi" w:hAnsiTheme="minorHAnsi" w:cstheme="minorBidi"/>
          <w:noProof/>
          <w:sz w:val="24"/>
          <w:szCs w:val="21"/>
          <w:lang w:eastAsia="en-GB"/>
        </w:rPr>
      </w:pPr>
      <w:hyperlink w:anchor="_Toc182996959" w:history="1">
        <w:r w:rsidRPr="0042514D">
          <w:rPr>
            <w:rStyle w:val="Hiperhivatkozs"/>
            <w:noProof/>
            <w:lang w:bidi="ar-SA"/>
          </w:rPr>
          <w:t>2.6.6.3. Marking up structure in lacunose verse</w:t>
        </w:r>
        <w:r>
          <w:rPr>
            <w:noProof/>
            <w:webHidden/>
          </w:rPr>
          <w:tab/>
        </w:r>
        <w:r>
          <w:rPr>
            <w:noProof/>
            <w:webHidden/>
          </w:rPr>
          <w:fldChar w:fldCharType="begin"/>
        </w:r>
        <w:r>
          <w:rPr>
            <w:noProof/>
            <w:webHidden/>
          </w:rPr>
          <w:instrText xml:space="preserve"> PAGEREF _Toc182996959 \h </w:instrText>
        </w:r>
        <w:r>
          <w:rPr>
            <w:noProof/>
            <w:webHidden/>
          </w:rPr>
        </w:r>
        <w:r>
          <w:rPr>
            <w:noProof/>
            <w:webHidden/>
          </w:rPr>
          <w:fldChar w:fldCharType="separate"/>
        </w:r>
        <w:r>
          <w:rPr>
            <w:noProof/>
            <w:webHidden/>
          </w:rPr>
          <w:t>27</w:t>
        </w:r>
        <w:r>
          <w:rPr>
            <w:noProof/>
            <w:webHidden/>
          </w:rPr>
          <w:fldChar w:fldCharType="end"/>
        </w:r>
      </w:hyperlink>
    </w:p>
    <w:p w14:paraId="71B7892B" w14:textId="5F857999" w:rsidR="00110B53" w:rsidRDefault="00110B53">
      <w:pPr>
        <w:pStyle w:val="TJ4"/>
        <w:rPr>
          <w:rFonts w:asciiTheme="minorHAnsi" w:hAnsiTheme="minorHAnsi" w:cstheme="minorBidi"/>
          <w:noProof/>
          <w:sz w:val="24"/>
          <w:szCs w:val="21"/>
          <w:lang w:eastAsia="en-GB"/>
        </w:rPr>
      </w:pPr>
      <w:hyperlink w:anchor="_Toc182996960" w:history="1">
        <w:r w:rsidRPr="0042514D">
          <w:rPr>
            <w:rStyle w:val="Hiperhivatkozs"/>
            <w:noProof/>
            <w:lang w:bidi="ar-SA"/>
          </w:rPr>
          <w:t>2.6.6.4. Verse markup interacting with other block-level markup</w:t>
        </w:r>
        <w:r>
          <w:rPr>
            <w:noProof/>
            <w:webHidden/>
          </w:rPr>
          <w:tab/>
        </w:r>
        <w:r>
          <w:rPr>
            <w:noProof/>
            <w:webHidden/>
          </w:rPr>
          <w:fldChar w:fldCharType="begin"/>
        </w:r>
        <w:r>
          <w:rPr>
            <w:noProof/>
            <w:webHidden/>
          </w:rPr>
          <w:instrText xml:space="preserve"> PAGEREF _Toc182996960 \h </w:instrText>
        </w:r>
        <w:r>
          <w:rPr>
            <w:noProof/>
            <w:webHidden/>
          </w:rPr>
        </w:r>
        <w:r>
          <w:rPr>
            <w:noProof/>
            <w:webHidden/>
          </w:rPr>
          <w:fldChar w:fldCharType="separate"/>
        </w:r>
        <w:r>
          <w:rPr>
            <w:noProof/>
            <w:webHidden/>
          </w:rPr>
          <w:t>27</w:t>
        </w:r>
        <w:r>
          <w:rPr>
            <w:noProof/>
            <w:webHidden/>
          </w:rPr>
          <w:fldChar w:fldCharType="end"/>
        </w:r>
      </w:hyperlink>
    </w:p>
    <w:p w14:paraId="29161E19" w14:textId="5F2874F2" w:rsidR="00110B53" w:rsidRDefault="00110B53">
      <w:pPr>
        <w:pStyle w:val="TJ2"/>
        <w:rPr>
          <w:rFonts w:asciiTheme="minorHAnsi" w:hAnsiTheme="minorHAnsi" w:cstheme="minorBidi"/>
          <w:noProof/>
          <w:sz w:val="24"/>
          <w:szCs w:val="21"/>
          <w:lang w:eastAsia="en-GB"/>
        </w:rPr>
      </w:pPr>
      <w:hyperlink w:anchor="_Toc182996961" w:history="1">
        <w:r w:rsidRPr="0042514D">
          <w:rPr>
            <w:rStyle w:val="Hiperhivatkozs"/>
            <w:noProof/>
            <w:lang w:bidi="ar-SA"/>
          </w:rPr>
          <w:t>2.7. Lists in the edition</w:t>
        </w:r>
        <w:r>
          <w:rPr>
            <w:noProof/>
            <w:webHidden/>
          </w:rPr>
          <w:tab/>
        </w:r>
        <w:r>
          <w:rPr>
            <w:noProof/>
            <w:webHidden/>
          </w:rPr>
          <w:fldChar w:fldCharType="begin"/>
        </w:r>
        <w:r>
          <w:rPr>
            <w:noProof/>
            <w:webHidden/>
          </w:rPr>
          <w:instrText xml:space="preserve"> PAGEREF _Toc182996961 \h </w:instrText>
        </w:r>
        <w:r>
          <w:rPr>
            <w:noProof/>
            <w:webHidden/>
          </w:rPr>
        </w:r>
        <w:r>
          <w:rPr>
            <w:noProof/>
            <w:webHidden/>
          </w:rPr>
          <w:fldChar w:fldCharType="separate"/>
        </w:r>
        <w:r>
          <w:rPr>
            <w:noProof/>
            <w:webHidden/>
          </w:rPr>
          <w:t>29</w:t>
        </w:r>
        <w:r>
          <w:rPr>
            <w:noProof/>
            <w:webHidden/>
          </w:rPr>
          <w:fldChar w:fldCharType="end"/>
        </w:r>
      </w:hyperlink>
    </w:p>
    <w:p w14:paraId="508D7913" w14:textId="56EF25B3" w:rsidR="00110B53" w:rsidRDefault="00110B53">
      <w:pPr>
        <w:pStyle w:val="TJ1"/>
        <w:rPr>
          <w:rFonts w:asciiTheme="minorHAnsi" w:hAnsiTheme="minorHAnsi" w:cstheme="minorBidi"/>
          <w:b w:val="0"/>
          <w:noProof/>
          <w:sz w:val="24"/>
          <w:szCs w:val="21"/>
          <w:lang w:eastAsia="en-GB"/>
        </w:rPr>
      </w:pPr>
      <w:hyperlink w:anchor="_Toc182996962" w:history="1">
        <w:r w:rsidRPr="0042514D">
          <w:rPr>
            <w:rStyle w:val="Hiperhivatkozs"/>
            <w:noProof/>
            <w:lang w:bidi="ar-SA"/>
          </w:rPr>
          <w:t>3. Marking up extrinsic structure in the edition</w:t>
        </w:r>
        <w:r>
          <w:rPr>
            <w:noProof/>
            <w:webHidden/>
          </w:rPr>
          <w:tab/>
        </w:r>
        <w:r>
          <w:rPr>
            <w:noProof/>
            <w:webHidden/>
          </w:rPr>
          <w:fldChar w:fldCharType="begin"/>
        </w:r>
        <w:r>
          <w:rPr>
            <w:noProof/>
            <w:webHidden/>
          </w:rPr>
          <w:instrText xml:space="preserve"> PAGEREF _Toc182996962 \h </w:instrText>
        </w:r>
        <w:r>
          <w:rPr>
            <w:noProof/>
            <w:webHidden/>
          </w:rPr>
        </w:r>
        <w:r>
          <w:rPr>
            <w:noProof/>
            <w:webHidden/>
          </w:rPr>
          <w:fldChar w:fldCharType="separate"/>
        </w:r>
        <w:r>
          <w:rPr>
            <w:noProof/>
            <w:webHidden/>
          </w:rPr>
          <w:t>30</w:t>
        </w:r>
        <w:r>
          <w:rPr>
            <w:noProof/>
            <w:webHidden/>
          </w:rPr>
          <w:fldChar w:fldCharType="end"/>
        </w:r>
      </w:hyperlink>
    </w:p>
    <w:p w14:paraId="5E6ABF7E" w14:textId="2D56A18A" w:rsidR="00110B53" w:rsidRDefault="00110B53">
      <w:pPr>
        <w:pStyle w:val="TJ2"/>
        <w:rPr>
          <w:rFonts w:asciiTheme="minorHAnsi" w:hAnsiTheme="minorHAnsi" w:cstheme="minorBidi"/>
          <w:noProof/>
          <w:sz w:val="24"/>
          <w:szCs w:val="21"/>
          <w:lang w:eastAsia="en-GB"/>
        </w:rPr>
      </w:pPr>
      <w:hyperlink w:anchor="_Toc182996963" w:history="1">
        <w:r w:rsidRPr="0042514D">
          <w:rPr>
            <w:rStyle w:val="Hiperhivatkozs"/>
            <w:noProof/>
            <w:lang w:bidi="ar-SA"/>
          </w:rPr>
          <w:t>3.1. Introducing extrinsic structure</w:t>
        </w:r>
        <w:r>
          <w:rPr>
            <w:noProof/>
            <w:webHidden/>
          </w:rPr>
          <w:tab/>
        </w:r>
        <w:r>
          <w:rPr>
            <w:noProof/>
            <w:webHidden/>
          </w:rPr>
          <w:fldChar w:fldCharType="begin"/>
        </w:r>
        <w:r>
          <w:rPr>
            <w:noProof/>
            <w:webHidden/>
          </w:rPr>
          <w:instrText xml:space="preserve"> PAGEREF _Toc182996963 \h </w:instrText>
        </w:r>
        <w:r>
          <w:rPr>
            <w:noProof/>
            <w:webHidden/>
          </w:rPr>
        </w:r>
        <w:r>
          <w:rPr>
            <w:noProof/>
            <w:webHidden/>
          </w:rPr>
          <w:fldChar w:fldCharType="separate"/>
        </w:r>
        <w:r>
          <w:rPr>
            <w:noProof/>
            <w:webHidden/>
          </w:rPr>
          <w:t>30</w:t>
        </w:r>
        <w:r>
          <w:rPr>
            <w:noProof/>
            <w:webHidden/>
          </w:rPr>
          <w:fldChar w:fldCharType="end"/>
        </w:r>
      </w:hyperlink>
    </w:p>
    <w:p w14:paraId="40412CB3" w14:textId="29C5D544" w:rsidR="00110B53" w:rsidRDefault="00110B53">
      <w:pPr>
        <w:pStyle w:val="TJ2"/>
        <w:rPr>
          <w:rFonts w:asciiTheme="minorHAnsi" w:hAnsiTheme="minorHAnsi" w:cstheme="minorBidi"/>
          <w:noProof/>
          <w:sz w:val="24"/>
          <w:szCs w:val="21"/>
          <w:lang w:eastAsia="en-GB"/>
        </w:rPr>
      </w:pPr>
      <w:hyperlink w:anchor="_Toc182996964" w:history="1">
        <w:r w:rsidRPr="0042514D">
          <w:rPr>
            <w:rStyle w:val="Hiperhivatkozs"/>
            <w:noProof/>
            <w:lang w:bidi="ar-SA"/>
          </w:rPr>
          <w:t>3.2. Boxlike partitions: self-contained zones</w:t>
        </w:r>
        <w:r>
          <w:rPr>
            <w:noProof/>
            <w:webHidden/>
          </w:rPr>
          <w:tab/>
        </w:r>
        <w:r>
          <w:rPr>
            <w:noProof/>
            <w:webHidden/>
          </w:rPr>
          <w:fldChar w:fldCharType="begin"/>
        </w:r>
        <w:r>
          <w:rPr>
            <w:noProof/>
            <w:webHidden/>
          </w:rPr>
          <w:instrText xml:space="preserve"> PAGEREF _Toc182996964 \h </w:instrText>
        </w:r>
        <w:r>
          <w:rPr>
            <w:noProof/>
            <w:webHidden/>
          </w:rPr>
        </w:r>
        <w:r>
          <w:rPr>
            <w:noProof/>
            <w:webHidden/>
          </w:rPr>
          <w:fldChar w:fldCharType="separate"/>
        </w:r>
        <w:r>
          <w:rPr>
            <w:noProof/>
            <w:webHidden/>
          </w:rPr>
          <w:t>33</w:t>
        </w:r>
        <w:r>
          <w:rPr>
            <w:noProof/>
            <w:webHidden/>
          </w:rPr>
          <w:fldChar w:fldCharType="end"/>
        </w:r>
      </w:hyperlink>
    </w:p>
    <w:p w14:paraId="1F5CA665" w14:textId="1B95815B" w:rsidR="00110B53" w:rsidRDefault="00110B53">
      <w:pPr>
        <w:pStyle w:val="TJ3"/>
        <w:rPr>
          <w:rFonts w:asciiTheme="minorHAnsi" w:hAnsiTheme="minorHAnsi" w:cstheme="minorBidi"/>
          <w:noProof/>
          <w:sz w:val="24"/>
          <w:szCs w:val="21"/>
          <w:lang w:eastAsia="en-GB"/>
        </w:rPr>
      </w:pPr>
      <w:hyperlink w:anchor="_Toc182996965" w:history="1">
        <w:r w:rsidRPr="0042514D">
          <w:rPr>
            <w:rStyle w:val="Hiperhivatkozs"/>
            <w:noProof/>
            <w:lang w:bidi="ar-SA"/>
          </w:rPr>
          <w:t>3.2.1. Overview</w:t>
        </w:r>
        <w:r>
          <w:rPr>
            <w:noProof/>
            <w:webHidden/>
          </w:rPr>
          <w:tab/>
        </w:r>
        <w:r>
          <w:rPr>
            <w:noProof/>
            <w:webHidden/>
          </w:rPr>
          <w:fldChar w:fldCharType="begin"/>
        </w:r>
        <w:r>
          <w:rPr>
            <w:noProof/>
            <w:webHidden/>
          </w:rPr>
          <w:instrText xml:space="preserve"> PAGEREF _Toc182996965 \h </w:instrText>
        </w:r>
        <w:r>
          <w:rPr>
            <w:noProof/>
            <w:webHidden/>
          </w:rPr>
        </w:r>
        <w:r>
          <w:rPr>
            <w:noProof/>
            <w:webHidden/>
          </w:rPr>
          <w:fldChar w:fldCharType="separate"/>
        </w:r>
        <w:r>
          <w:rPr>
            <w:noProof/>
            <w:webHidden/>
          </w:rPr>
          <w:t>33</w:t>
        </w:r>
        <w:r>
          <w:rPr>
            <w:noProof/>
            <w:webHidden/>
          </w:rPr>
          <w:fldChar w:fldCharType="end"/>
        </w:r>
      </w:hyperlink>
    </w:p>
    <w:p w14:paraId="40684297" w14:textId="58536E33" w:rsidR="00110B53" w:rsidRDefault="00110B53">
      <w:pPr>
        <w:pStyle w:val="TJ3"/>
        <w:rPr>
          <w:rFonts w:asciiTheme="minorHAnsi" w:hAnsiTheme="minorHAnsi" w:cstheme="minorBidi"/>
          <w:noProof/>
          <w:sz w:val="24"/>
          <w:szCs w:val="21"/>
          <w:lang w:eastAsia="en-GB"/>
        </w:rPr>
      </w:pPr>
      <w:hyperlink w:anchor="_Toc182996966" w:history="1">
        <w:r w:rsidRPr="0042514D">
          <w:rPr>
            <w:rStyle w:val="Hiperhivatkozs"/>
            <w:noProof/>
            <w:lang w:bidi="ar-SA"/>
          </w:rPr>
          <w:t>3.2.2. Marking up boxlike partitions</w:t>
        </w:r>
        <w:r>
          <w:rPr>
            <w:noProof/>
            <w:webHidden/>
          </w:rPr>
          <w:tab/>
        </w:r>
        <w:r>
          <w:rPr>
            <w:noProof/>
            <w:webHidden/>
          </w:rPr>
          <w:fldChar w:fldCharType="begin"/>
        </w:r>
        <w:r>
          <w:rPr>
            <w:noProof/>
            <w:webHidden/>
          </w:rPr>
          <w:instrText xml:space="preserve"> PAGEREF _Toc182996966 \h </w:instrText>
        </w:r>
        <w:r>
          <w:rPr>
            <w:noProof/>
            <w:webHidden/>
          </w:rPr>
        </w:r>
        <w:r>
          <w:rPr>
            <w:noProof/>
            <w:webHidden/>
          </w:rPr>
          <w:fldChar w:fldCharType="separate"/>
        </w:r>
        <w:r>
          <w:rPr>
            <w:noProof/>
            <w:webHidden/>
          </w:rPr>
          <w:t>34</w:t>
        </w:r>
        <w:r>
          <w:rPr>
            <w:noProof/>
            <w:webHidden/>
          </w:rPr>
          <w:fldChar w:fldCharType="end"/>
        </w:r>
      </w:hyperlink>
    </w:p>
    <w:p w14:paraId="7ACF62C9" w14:textId="75B10061" w:rsidR="00110B53" w:rsidRDefault="00110B53">
      <w:pPr>
        <w:pStyle w:val="TJ3"/>
        <w:rPr>
          <w:rFonts w:asciiTheme="minorHAnsi" w:hAnsiTheme="minorHAnsi" w:cstheme="minorBidi"/>
          <w:noProof/>
          <w:sz w:val="24"/>
          <w:szCs w:val="21"/>
          <w:lang w:eastAsia="en-GB"/>
        </w:rPr>
      </w:pPr>
      <w:hyperlink w:anchor="_Toc182996967" w:history="1">
        <w:r w:rsidRPr="0042514D">
          <w:rPr>
            <w:rStyle w:val="Hiperhivatkozs"/>
            <w:noProof/>
            <w:lang w:bidi="ar-SA"/>
          </w:rPr>
          <w:t>3.2.3. Textpart identification and titling</w:t>
        </w:r>
        <w:r>
          <w:rPr>
            <w:noProof/>
            <w:webHidden/>
          </w:rPr>
          <w:tab/>
        </w:r>
        <w:r>
          <w:rPr>
            <w:noProof/>
            <w:webHidden/>
          </w:rPr>
          <w:fldChar w:fldCharType="begin"/>
        </w:r>
        <w:r>
          <w:rPr>
            <w:noProof/>
            <w:webHidden/>
          </w:rPr>
          <w:instrText xml:space="preserve"> PAGEREF _Toc182996967 \h </w:instrText>
        </w:r>
        <w:r>
          <w:rPr>
            <w:noProof/>
            <w:webHidden/>
          </w:rPr>
        </w:r>
        <w:r>
          <w:rPr>
            <w:noProof/>
            <w:webHidden/>
          </w:rPr>
          <w:fldChar w:fldCharType="separate"/>
        </w:r>
        <w:r>
          <w:rPr>
            <w:noProof/>
            <w:webHidden/>
          </w:rPr>
          <w:t>35</w:t>
        </w:r>
        <w:r>
          <w:rPr>
            <w:noProof/>
            <w:webHidden/>
          </w:rPr>
          <w:fldChar w:fldCharType="end"/>
        </w:r>
      </w:hyperlink>
    </w:p>
    <w:p w14:paraId="010DA140" w14:textId="4019FC1B" w:rsidR="00110B53" w:rsidRDefault="00110B53">
      <w:pPr>
        <w:pStyle w:val="TJ4"/>
        <w:rPr>
          <w:rFonts w:asciiTheme="minorHAnsi" w:hAnsiTheme="minorHAnsi" w:cstheme="minorBidi"/>
          <w:noProof/>
          <w:sz w:val="24"/>
          <w:szCs w:val="21"/>
          <w:lang w:eastAsia="en-GB"/>
        </w:rPr>
      </w:pPr>
      <w:hyperlink w:anchor="_Toc182996968" w:history="1">
        <w:r w:rsidRPr="0042514D">
          <w:rPr>
            <w:rStyle w:val="Hiperhivatkozs"/>
            <w:noProof/>
            <w:lang w:bidi="ar-SA"/>
          </w:rPr>
          <w:t>3.2.3.1. Textpart numbering</w:t>
        </w:r>
        <w:r>
          <w:rPr>
            <w:noProof/>
            <w:webHidden/>
          </w:rPr>
          <w:tab/>
        </w:r>
        <w:r>
          <w:rPr>
            <w:noProof/>
            <w:webHidden/>
          </w:rPr>
          <w:fldChar w:fldCharType="begin"/>
        </w:r>
        <w:r>
          <w:rPr>
            <w:noProof/>
            <w:webHidden/>
          </w:rPr>
          <w:instrText xml:space="preserve"> PAGEREF _Toc182996968 \h </w:instrText>
        </w:r>
        <w:r>
          <w:rPr>
            <w:noProof/>
            <w:webHidden/>
          </w:rPr>
        </w:r>
        <w:r>
          <w:rPr>
            <w:noProof/>
            <w:webHidden/>
          </w:rPr>
          <w:fldChar w:fldCharType="separate"/>
        </w:r>
        <w:r>
          <w:rPr>
            <w:noProof/>
            <w:webHidden/>
          </w:rPr>
          <w:t>36</w:t>
        </w:r>
        <w:r>
          <w:rPr>
            <w:noProof/>
            <w:webHidden/>
          </w:rPr>
          <w:fldChar w:fldCharType="end"/>
        </w:r>
      </w:hyperlink>
    </w:p>
    <w:p w14:paraId="02EFBAD8" w14:textId="74297B82" w:rsidR="00110B53" w:rsidRDefault="00110B53">
      <w:pPr>
        <w:pStyle w:val="TJ4"/>
        <w:rPr>
          <w:rFonts w:asciiTheme="minorHAnsi" w:hAnsiTheme="minorHAnsi" w:cstheme="minorBidi"/>
          <w:noProof/>
          <w:sz w:val="24"/>
          <w:szCs w:val="21"/>
          <w:lang w:eastAsia="en-GB"/>
        </w:rPr>
      </w:pPr>
      <w:hyperlink w:anchor="_Toc182996969" w:history="1">
        <w:r w:rsidRPr="0042514D">
          <w:rPr>
            <w:rStyle w:val="Hiperhivatkozs"/>
            <w:noProof/>
            <w:lang w:bidi="ar-SA"/>
          </w:rPr>
          <w:t>3.2.3.2. Textpart subtypes</w:t>
        </w:r>
        <w:r>
          <w:rPr>
            <w:noProof/>
            <w:webHidden/>
          </w:rPr>
          <w:tab/>
        </w:r>
        <w:r>
          <w:rPr>
            <w:noProof/>
            <w:webHidden/>
          </w:rPr>
          <w:fldChar w:fldCharType="begin"/>
        </w:r>
        <w:r>
          <w:rPr>
            <w:noProof/>
            <w:webHidden/>
          </w:rPr>
          <w:instrText xml:space="preserve"> PAGEREF _Toc182996969 \h </w:instrText>
        </w:r>
        <w:r>
          <w:rPr>
            <w:noProof/>
            <w:webHidden/>
          </w:rPr>
        </w:r>
        <w:r>
          <w:rPr>
            <w:noProof/>
            <w:webHidden/>
          </w:rPr>
          <w:fldChar w:fldCharType="separate"/>
        </w:r>
        <w:r>
          <w:rPr>
            <w:noProof/>
            <w:webHidden/>
          </w:rPr>
          <w:t>36</w:t>
        </w:r>
        <w:r>
          <w:rPr>
            <w:noProof/>
            <w:webHidden/>
          </w:rPr>
          <w:fldChar w:fldCharType="end"/>
        </w:r>
      </w:hyperlink>
    </w:p>
    <w:p w14:paraId="41DF927D" w14:textId="7FFF5297" w:rsidR="00110B53" w:rsidRDefault="00110B53">
      <w:pPr>
        <w:pStyle w:val="TJ4"/>
        <w:rPr>
          <w:rFonts w:asciiTheme="minorHAnsi" w:hAnsiTheme="minorHAnsi" w:cstheme="minorBidi"/>
          <w:noProof/>
          <w:sz w:val="24"/>
          <w:szCs w:val="21"/>
          <w:lang w:eastAsia="en-GB"/>
        </w:rPr>
      </w:pPr>
      <w:hyperlink w:anchor="_Toc182996970" w:history="1">
        <w:r w:rsidRPr="0042514D">
          <w:rPr>
            <w:rStyle w:val="Hiperhivatkozs"/>
            <w:noProof/>
            <w:lang w:bidi="ar-SA"/>
          </w:rPr>
          <w:t>3.2.3.3. Textpart headers</w:t>
        </w:r>
        <w:r>
          <w:rPr>
            <w:noProof/>
            <w:webHidden/>
          </w:rPr>
          <w:tab/>
        </w:r>
        <w:r>
          <w:rPr>
            <w:noProof/>
            <w:webHidden/>
          </w:rPr>
          <w:fldChar w:fldCharType="begin"/>
        </w:r>
        <w:r>
          <w:rPr>
            <w:noProof/>
            <w:webHidden/>
          </w:rPr>
          <w:instrText xml:space="preserve"> PAGEREF _Toc182996970 \h </w:instrText>
        </w:r>
        <w:r>
          <w:rPr>
            <w:noProof/>
            <w:webHidden/>
          </w:rPr>
        </w:r>
        <w:r>
          <w:rPr>
            <w:noProof/>
            <w:webHidden/>
          </w:rPr>
          <w:fldChar w:fldCharType="separate"/>
        </w:r>
        <w:r>
          <w:rPr>
            <w:noProof/>
            <w:webHidden/>
          </w:rPr>
          <w:t>37</w:t>
        </w:r>
        <w:r>
          <w:rPr>
            <w:noProof/>
            <w:webHidden/>
          </w:rPr>
          <w:fldChar w:fldCharType="end"/>
        </w:r>
      </w:hyperlink>
    </w:p>
    <w:p w14:paraId="39039638" w14:textId="0588267D" w:rsidR="00110B53" w:rsidRDefault="00110B53">
      <w:pPr>
        <w:pStyle w:val="TJ3"/>
        <w:rPr>
          <w:rFonts w:asciiTheme="minorHAnsi" w:hAnsiTheme="minorHAnsi" w:cstheme="minorBidi"/>
          <w:noProof/>
          <w:sz w:val="24"/>
          <w:szCs w:val="21"/>
          <w:lang w:eastAsia="en-GB"/>
        </w:rPr>
      </w:pPr>
      <w:hyperlink w:anchor="_Toc182996971" w:history="1">
        <w:r w:rsidRPr="0042514D">
          <w:rPr>
            <w:rStyle w:val="Hiperhivatkozs"/>
            <w:noProof/>
            <w:lang w:bidi="ar-SA"/>
          </w:rPr>
          <w:t>3.2.4. Numbered elements in textparts</w:t>
        </w:r>
        <w:r>
          <w:rPr>
            <w:noProof/>
            <w:webHidden/>
          </w:rPr>
          <w:tab/>
        </w:r>
        <w:r>
          <w:rPr>
            <w:noProof/>
            <w:webHidden/>
          </w:rPr>
          <w:fldChar w:fldCharType="begin"/>
        </w:r>
        <w:r>
          <w:rPr>
            <w:noProof/>
            <w:webHidden/>
          </w:rPr>
          <w:instrText xml:space="preserve"> PAGEREF _Toc182996971 \h </w:instrText>
        </w:r>
        <w:r>
          <w:rPr>
            <w:noProof/>
            <w:webHidden/>
          </w:rPr>
        </w:r>
        <w:r>
          <w:rPr>
            <w:noProof/>
            <w:webHidden/>
          </w:rPr>
          <w:fldChar w:fldCharType="separate"/>
        </w:r>
        <w:r>
          <w:rPr>
            <w:noProof/>
            <w:webHidden/>
          </w:rPr>
          <w:t>37</w:t>
        </w:r>
        <w:r>
          <w:rPr>
            <w:noProof/>
            <w:webHidden/>
          </w:rPr>
          <w:fldChar w:fldCharType="end"/>
        </w:r>
      </w:hyperlink>
    </w:p>
    <w:p w14:paraId="59A6B48A" w14:textId="1EE2175B" w:rsidR="00110B53" w:rsidRDefault="00110B53">
      <w:pPr>
        <w:pStyle w:val="TJ2"/>
        <w:rPr>
          <w:rFonts w:asciiTheme="minorHAnsi" w:hAnsiTheme="minorHAnsi" w:cstheme="minorBidi"/>
          <w:noProof/>
          <w:sz w:val="24"/>
          <w:szCs w:val="21"/>
          <w:lang w:eastAsia="en-GB"/>
        </w:rPr>
      </w:pPr>
      <w:hyperlink w:anchor="_Toc182996972" w:history="1">
        <w:r w:rsidRPr="0042514D">
          <w:rPr>
            <w:rStyle w:val="Hiperhivatkozs"/>
            <w:noProof/>
            <w:lang w:bidi="ar-SA"/>
          </w:rPr>
          <w:t>3.3. Milestone elements for extrinsic structure</w:t>
        </w:r>
        <w:r>
          <w:rPr>
            <w:noProof/>
            <w:webHidden/>
          </w:rPr>
          <w:tab/>
        </w:r>
        <w:r>
          <w:rPr>
            <w:noProof/>
            <w:webHidden/>
          </w:rPr>
          <w:fldChar w:fldCharType="begin"/>
        </w:r>
        <w:r>
          <w:rPr>
            <w:noProof/>
            <w:webHidden/>
          </w:rPr>
          <w:instrText xml:space="preserve"> PAGEREF _Toc182996972 \h </w:instrText>
        </w:r>
        <w:r>
          <w:rPr>
            <w:noProof/>
            <w:webHidden/>
          </w:rPr>
        </w:r>
        <w:r>
          <w:rPr>
            <w:noProof/>
            <w:webHidden/>
          </w:rPr>
          <w:fldChar w:fldCharType="separate"/>
        </w:r>
        <w:r>
          <w:rPr>
            <w:noProof/>
            <w:webHidden/>
          </w:rPr>
          <w:t>37</w:t>
        </w:r>
        <w:r>
          <w:rPr>
            <w:noProof/>
            <w:webHidden/>
          </w:rPr>
          <w:fldChar w:fldCharType="end"/>
        </w:r>
      </w:hyperlink>
    </w:p>
    <w:p w14:paraId="6B68F5EF" w14:textId="642D7BA5" w:rsidR="00110B53" w:rsidRDefault="00110B53">
      <w:pPr>
        <w:pStyle w:val="TJ3"/>
        <w:rPr>
          <w:rFonts w:asciiTheme="minorHAnsi" w:hAnsiTheme="minorHAnsi" w:cstheme="minorBidi"/>
          <w:noProof/>
          <w:sz w:val="24"/>
          <w:szCs w:val="21"/>
          <w:lang w:eastAsia="en-GB"/>
        </w:rPr>
      </w:pPr>
      <w:hyperlink w:anchor="_Toc182996973" w:history="1">
        <w:r w:rsidRPr="0042514D">
          <w:rPr>
            <w:rStyle w:val="Hiperhivatkozs"/>
            <w:noProof/>
            <w:lang w:bidi="ar-SA"/>
          </w:rPr>
          <w:t>3.3.1. Overview</w:t>
        </w:r>
        <w:r>
          <w:rPr>
            <w:noProof/>
            <w:webHidden/>
          </w:rPr>
          <w:tab/>
        </w:r>
        <w:r>
          <w:rPr>
            <w:noProof/>
            <w:webHidden/>
          </w:rPr>
          <w:fldChar w:fldCharType="begin"/>
        </w:r>
        <w:r>
          <w:rPr>
            <w:noProof/>
            <w:webHidden/>
          </w:rPr>
          <w:instrText xml:space="preserve"> PAGEREF _Toc182996973 \h </w:instrText>
        </w:r>
        <w:r>
          <w:rPr>
            <w:noProof/>
            <w:webHidden/>
          </w:rPr>
        </w:r>
        <w:r>
          <w:rPr>
            <w:noProof/>
            <w:webHidden/>
          </w:rPr>
          <w:fldChar w:fldCharType="separate"/>
        </w:r>
        <w:r>
          <w:rPr>
            <w:noProof/>
            <w:webHidden/>
          </w:rPr>
          <w:t>37</w:t>
        </w:r>
        <w:r>
          <w:rPr>
            <w:noProof/>
            <w:webHidden/>
          </w:rPr>
          <w:fldChar w:fldCharType="end"/>
        </w:r>
      </w:hyperlink>
    </w:p>
    <w:p w14:paraId="34AFCFEE" w14:textId="26E980E4" w:rsidR="00110B53" w:rsidRDefault="00110B53">
      <w:pPr>
        <w:pStyle w:val="TJ3"/>
        <w:rPr>
          <w:rFonts w:asciiTheme="minorHAnsi" w:hAnsiTheme="minorHAnsi" w:cstheme="minorBidi"/>
          <w:noProof/>
          <w:sz w:val="24"/>
          <w:szCs w:val="21"/>
          <w:lang w:eastAsia="en-GB"/>
        </w:rPr>
      </w:pPr>
      <w:hyperlink w:anchor="_Toc182996974" w:history="1">
        <w:r w:rsidRPr="0042514D">
          <w:rPr>
            <w:rStyle w:val="Hiperhivatkozs"/>
            <w:noProof/>
            <w:lang w:bidi="ar-SA"/>
          </w:rPr>
          <w:t>3.3.2. Milestone placement in an XML document</w:t>
        </w:r>
        <w:r>
          <w:rPr>
            <w:noProof/>
            <w:webHidden/>
          </w:rPr>
          <w:tab/>
        </w:r>
        <w:r>
          <w:rPr>
            <w:noProof/>
            <w:webHidden/>
          </w:rPr>
          <w:fldChar w:fldCharType="begin"/>
        </w:r>
        <w:r>
          <w:rPr>
            <w:noProof/>
            <w:webHidden/>
          </w:rPr>
          <w:instrText xml:space="preserve"> PAGEREF _Toc182996974 \h </w:instrText>
        </w:r>
        <w:r>
          <w:rPr>
            <w:noProof/>
            <w:webHidden/>
          </w:rPr>
        </w:r>
        <w:r>
          <w:rPr>
            <w:noProof/>
            <w:webHidden/>
          </w:rPr>
          <w:fldChar w:fldCharType="separate"/>
        </w:r>
        <w:r>
          <w:rPr>
            <w:noProof/>
            <w:webHidden/>
          </w:rPr>
          <w:t>38</w:t>
        </w:r>
        <w:r>
          <w:rPr>
            <w:noProof/>
            <w:webHidden/>
          </w:rPr>
          <w:fldChar w:fldCharType="end"/>
        </w:r>
      </w:hyperlink>
    </w:p>
    <w:p w14:paraId="57C8ABE9" w14:textId="10C209EF" w:rsidR="00110B53" w:rsidRDefault="00110B53">
      <w:pPr>
        <w:pStyle w:val="TJ3"/>
        <w:rPr>
          <w:rFonts w:asciiTheme="minorHAnsi" w:hAnsiTheme="minorHAnsi" w:cstheme="minorBidi"/>
          <w:noProof/>
          <w:sz w:val="24"/>
          <w:szCs w:val="21"/>
          <w:lang w:eastAsia="en-GB"/>
        </w:rPr>
      </w:pPr>
      <w:hyperlink w:anchor="_Toc182996975" w:history="1">
        <w:r w:rsidRPr="0042514D">
          <w:rPr>
            <w:rStyle w:val="Hiperhivatkozs"/>
            <w:noProof/>
            <w:lang w:bidi="ar-SA"/>
          </w:rPr>
          <w:t>3.3.3. Milestones interrupting words</w:t>
        </w:r>
        <w:r>
          <w:rPr>
            <w:noProof/>
            <w:webHidden/>
          </w:rPr>
          <w:tab/>
        </w:r>
        <w:r>
          <w:rPr>
            <w:noProof/>
            <w:webHidden/>
          </w:rPr>
          <w:fldChar w:fldCharType="begin"/>
        </w:r>
        <w:r>
          <w:rPr>
            <w:noProof/>
            <w:webHidden/>
          </w:rPr>
          <w:instrText xml:space="preserve"> PAGEREF _Toc182996975 \h </w:instrText>
        </w:r>
        <w:r>
          <w:rPr>
            <w:noProof/>
            <w:webHidden/>
          </w:rPr>
        </w:r>
        <w:r>
          <w:rPr>
            <w:noProof/>
            <w:webHidden/>
          </w:rPr>
          <w:fldChar w:fldCharType="separate"/>
        </w:r>
        <w:r>
          <w:rPr>
            <w:noProof/>
            <w:webHidden/>
          </w:rPr>
          <w:t>39</w:t>
        </w:r>
        <w:r>
          <w:rPr>
            <w:noProof/>
            <w:webHidden/>
          </w:rPr>
          <w:fldChar w:fldCharType="end"/>
        </w:r>
      </w:hyperlink>
    </w:p>
    <w:p w14:paraId="4877EA4D" w14:textId="2E2C816C" w:rsidR="00110B53" w:rsidRDefault="00110B53">
      <w:pPr>
        <w:pStyle w:val="TJ4"/>
        <w:rPr>
          <w:rFonts w:asciiTheme="minorHAnsi" w:hAnsiTheme="minorHAnsi" w:cstheme="minorBidi"/>
          <w:noProof/>
          <w:sz w:val="24"/>
          <w:szCs w:val="21"/>
          <w:lang w:eastAsia="en-GB"/>
        </w:rPr>
      </w:pPr>
      <w:hyperlink w:anchor="_Toc182996976" w:history="1">
        <w:r w:rsidRPr="0042514D">
          <w:rPr>
            <w:rStyle w:val="Hiperhivatkozs"/>
            <w:noProof/>
            <w:lang w:bidi="ar-SA"/>
          </w:rPr>
          <w:t>3.3.3.1. Milestones in lacunose text</w:t>
        </w:r>
        <w:r>
          <w:rPr>
            <w:noProof/>
            <w:webHidden/>
          </w:rPr>
          <w:tab/>
        </w:r>
        <w:r>
          <w:rPr>
            <w:noProof/>
            <w:webHidden/>
          </w:rPr>
          <w:fldChar w:fldCharType="begin"/>
        </w:r>
        <w:r>
          <w:rPr>
            <w:noProof/>
            <w:webHidden/>
          </w:rPr>
          <w:instrText xml:space="preserve"> PAGEREF _Toc182996976 \h </w:instrText>
        </w:r>
        <w:r>
          <w:rPr>
            <w:noProof/>
            <w:webHidden/>
          </w:rPr>
        </w:r>
        <w:r>
          <w:rPr>
            <w:noProof/>
            <w:webHidden/>
          </w:rPr>
          <w:fldChar w:fldCharType="separate"/>
        </w:r>
        <w:r>
          <w:rPr>
            <w:noProof/>
            <w:webHidden/>
          </w:rPr>
          <w:t>40</w:t>
        </w:r>
        <w:r>
          <w:rPr>
            <w:noProof/>
            <w:webHidden/>
          </w:rPr>
          <w:fldChar w:fldCharType="end"/>
        </w:r>
      </w:hyperlink>
    </w:p>
    <w:p w14:paraId="3B6471F3" w14:textId="2660892A" w:rsidR="00110B53" w:rsidRDefault="00110B53">
      <w:pPr>
        <w:pStyle w:val="TJ3"/>
        <w:rPr>
          <w:rFonts w:asciiTheme="minorHAnsi" w:hAnsiTheme="minorHAnsi" w:cstheme="minorBidi"/>
          <w:noProof/>
          <w:sz w:val="24"/>
          <w:szCs w:val="21"/>
          <w:lang w:eastAsia="en-GB"/>
        </w:rPr>
      </w:pPr>
      <w:hyperlink w:anchor="_Toc182996977" w:history="1">
        <w:r w:rsidRPr="0042514D">
          <w:rPr>
            <w:rStyle w:val="Hiperhivatkozs"/>
            <w:noProof/>
            <w:lang w:bidi="ar-SA"/>
          </w:rPr>
          <w:t>3.3.4. Milestone units</w:t>
        </w:r>
        <w:r>
          <w:rPr>
            <w:noProof/>
            <w:webHidden/>
          </w:rPr>
          <w:tab/>
        </w:r>
        <w:r>
          <w:rPr>
            <w:noProof/>
            <w:webHidden/>
          </w:rPr>
          <w:fldChar w:fldCharType="begin"/>
        </w:r>
        <w:r>
          <w:rPr>
            <w:noProof/>
            <w:webHidden/>
          </w:rPr>
          <w:instrText xml:space="preserve"> PAGEREF _Toc182996977 \h </w:instrText>
        </w:r>
        <w:r>
          <w:rPr>
            <w:noProof/>
            <w:webHidden/>
          </w:rPr>
        </w:r>
        <w:r>
          <w:rPr>
            <w:noProof/>
            <w:webHidden/>
          </w:rPr>
          <w:fldChar w:fldCharType="separate"/>
        </w:r>
        <w:r>
          <w:rPr>
            <w:noProof/>
            <w:webHidden/>
          </w:rPr>
          <w:t>40</w:t>
        </w:r>
        <w:r>
          <w:rPr>
            <w:noProof/>
            <w:webHidden/>
          </w:rPr>
          <w:fldChar w:fldCharType="end"/>
        </w:r>
      </w:hyperlink>
    </w:p>
    <w:p w14:paraId="17745949" w14:textId="0AE2BBC4" w:rsidR="00110B53" w:rsidRDefault="00110B53">
      <w:pPr>
        <w:pStyle w:val="TJ2"/>
        <w:rPr>
          <w:rFonts w:asciiTheme="minorHAnsi" w:hAnsiTheme="minorHAnsi" w:cstheme="minorBidi"/>
          <w:noProof/>
          <w:sz w:val="24"/>
          <w:szCs w:val="21"/>
          <w:lang w:eastAsia="en-GB"/>
        </w:rPr>
      </w:pPr>
      <w:hyperlink w:anchor="_Toc182996978" w:history="1">
        <w:r w:rsidRPr="0042514D">
          <w:rPr>
            <w:rStyle w:val="Hiperhivatkozs"/>
            <w:noProof/>
            <w:lang w:bidi="ar-SA"/>
          </w:rPr>
          <w:t>3.4. Pagelike partitions: text flows through successive zones</w:t>
        </w:r>
        <w:r>
          <w:rPr>
            <w:noProof/>
            <w:webHidden/>
          </w:rPr>
          <w:tab/>
        </w:r>
        <w:r>
          <w:rPr>
            <w:noProof/>
            <w:webHidden/>
          </w:rPr>
          <w:fldChar w:fldCharType="begin"/>
        </w:r>
        <w:r>
          <w:rPr>
            <w:noProof/>
            <w:webHidden/>
          </w:rPr>
          <w:instrText xml:space="preserve"> PAGEREF _Toc182996978 \h </w:instrText>
        </w:r>
        <w:r>
          <w:rPr>
            <w:noProof/>
            <w:webHidden/>
          </w:rPr>
        </w:r>
        <w:r>
          <w:rPr>
            <w:noProof/>
            <w:webHidden/>
          </w:rPr>
          <w:fldChar w:fldCharType="separate"/>
        </w:r>
        <w:r>
          <w:rPr>
            <w:noProof/>
            <w:webHidden/>
          </w:rPr>
          <w:t>41</w:t>
        </w:r>
        <w:r>
          <w:rPr>
            <w:noProof/>
            <w:webHidden/>
          </w:rPr>
          <w:fldChar w:fldCharType="end"/>
        </w:r>
      </w:hyperlink>
    </w:p>
    <w:p w14:paraId="65920F79" w14:textId="2E5964C6" w:rsidR="00110B53" w:rsidRDefault="00110B53">
      <w:pPr>
        <w:pStyle w:val="TJ3"/>
        <w:rPr>
          <w:rFonts w:asciiTheme="minorHAnsi" w:hAnsiTheme="minorHAnsi" w:cstheme="minorBidi"/>
          <w:noProof/>
          <w:sz w:val="24"/>
          <w:szCs w:val="21"/>
          <w:lang w:eastAsia="en-GB"/>
        </w:rPr>
      </w:pPr>
      <w:hyperlink w:anchor="_Toc182996979" w:history="1">
        <w:r w:rsidRPr="0042514D">
          <w:rPr>
            <w:rStyle w:val="Hiperhivatkozs"/>
            <w:noProof/>
            <w:lang w:bidi="ar-SA"/>
          </w:rPr>
          <w:t>3.4.1. Overview</w:t>
        </w:r>
        <w:r>
          <w:rPr>
            <w:noProof/>
            <w:webHidden/>
          </w:rPr>
          <w:tab/>
        </w:r>
        <w:r>
          <w:rPr>
            <w:noProof/>
            <w:webHidden/>
          </w:rPr>
          <w:fldChar w:fldCharType="begin"/>
        </w:r>
        <w:r>
          <w:rPr>
            <w:noProof/>
            <w:webHidden/>
          </w:rPr>
          <w:instrText xml:space="preserve"> PAGEREF _Toc182996979 \h </w:instrText>
        </w:r>
        <w:r>
          <w:rPr>
            <w:noProof/>
            <w:webHidden/>
          </w:rPr>
        </w:r>
        <w:r>
          <w:rPr>
            <w:noProof/>
            <w:webHidden/>
          </w:rPr>
          <w:fldChar w:fldCharType="separate"/>
        </w:r>
        <w:r>
          <w:rPr>
            <w:noProof/>
            <w:webHidden/>
          </w:rPr>
          <w:t>41</w:t>
        </w:r>
        <w:r>
          <w:rPr>
            <w:noProof/>
            <w:webHidden/>
          </w:rPr>
          <w:fldChar w:fldCharType="end"/>
        </w:r>
      </w:hyperlink>
    </w:p>
    <w:p w14:paraId="2F687983" w14:textId="55F42DE9" w:rsidR="00110B53" w:rsidRDefault="00110B53">
      <w:pPr>
        <w:pStyle w:val="TJ3"/>
        <w:rPr>
          <w:rFonts w:asciiTheme="minorHAnsi" w:hAnsiTheme="minorHAnsi" w:cstheme="minorBidi"/>
          <w:noProof/>
          <w:sz w:val="24"/>
          <w:szCs w:val="21"/>
          <w:lang w:eastAsia="en-GB"/>
        </w:rPr>
      </w:pPr>
      <w:hyperlink w:anchor="_Toc182996980" w:history="1">
        <w:r w:rsidRPr="0042514D">
          <w:rPr>
            <w:rStyle w:val="Hiperhivatkozs"/>
            <w:noProof/>
            <w:lang w:bidi="ar-SA"/>
          </w:rPr>
          <w:t>3.4.2. Marking up genuine pages</w:t>
        </w:r>
        <w:r>
          <w:rPr>
            <w:noProof/>
            <w:webHidden/>
          </w:rPr>
          <w:tab/>
        </w:r>
        <w:r>
          <w:rPr>
            <w:noProof/>
            <w:webHidden/>
          </w:rPr>
          <w:fldChar w:fldCharType="begin"/>
        </w:r>
        <w:r>
          <w:rPr>
            <w:noProof/>
            <w:webHidden/>
          </w:rPr>
          <w:instrText xml:space="preserve"> PAGEREF _Toc182996980 \h </w:instrText>
        </w:r>
        <w:r>
          <w:rPr>
            <w:noProof/>
            <w:webHidden/>
          </w:rPr>
        </w:r>
        <w:r>
          <w:rPr>
            <w:noProof/>
            <w:webHidden/>
          </w:rPr>
          <w:fldChar w:fldCharType="separate"/>
        </w:r>
        <w:r>
          <w:rPr>
            <w:noProof/>
            <w:webHidden/>
          </w:rPr>
          <w:t>43</w:t>
        </w:r>
        <w:r>
          <w:rPr>
            <w:noProof/>
            <w:webHidden/>
          </w:rPr>
          <w:fldChar w:fldCharType="end"/>
        </w:r>
      </w:hyperlink>
    </w:p>
    <w:p w14:paraId="560A6749" w14:textId="08D527FC" w:rsidR="00110B53" w:rsidRDefault="00110B53">
      <w:pPr>
        <w:pStyle w:val="TJ4"/>
        <w:rPr>
          <w:rFonts w:asciiTheme="minorHAnsi" w:hAnsiTheme="minorHAnsi" w:cstheme="minorBidi"/>
          <w:noProof/>
          <w:sz w:val="24"/>
          <w:szCs w:val="21"/>
          <w:lang w:eastAsia="en-GB"/>
        </w:rPr>
      </w:pPr>
      <w:hyperlink w:anchor="_Toc182996981" w:history="1">
        <w:r w:rsidRPr="0042514D">
          <w:rPr>
            <w:rStyle w:val="Hiperhivatkozs"/>
            <w:noProof/>
            <w:lang w:bidi="ar-SA"/>
          </w:rPr>
          <w:t>3.4.2.1. Uninscribed copper plate faces</w:t>
        </w:r>
        <w:r>
          <w:rPr>
            <w:noProof/>
            <w:webHidden/>
          </w:rPr>
          <w:tab/>
        </w:r>
        <w:r>
          <w:rPr>
            <w:noProof/>
            <w:webHidden/>
          </w:rPr>
          <w:fldChar w:fldCharType="begin"/>
        </w:r>
        <w:r>
          <w:rPr>
            <w:noProof/>
            <w:webHidden/>
          </w:rPr>
          <w:instrText xml:space="preserve"> PAGEREF _Toc182996981 \h </w:instrText>
        </w:r>
        <w:r>
          <w:rPr>
            <w:noProof/>
            <w:webHidden/>
          </w:rPr>
        </w:r>
        <w:r>
          <w:rPr>
            <w:noProof/>
            <w:webHidden/>
          </w:rPr>
          <w:fldChar w:fldCharType="separate"/>
        </w:r>
        <w:r>
          <w:rPr>
            <w:noProof/>
            <w:webHidden/>
          </w:rPr>
          <w:t>43</w:t>
        </w:r>
        <w:r>
          <w:rPr>
            <w:noProof/>
            <w:webHidden/>
          </w:rPr>
          <w:fldChar w:fldCharType="end"/>
        </w:r>
      </w:hyperlink>
    </w:p>
    <w:p w14:paraId="68294D69" w14:textId="2F9B685D" w:rsidR="00110B53" w:rsidRDefault="00110B53">
      <w:pPr>
        <w:pStyle w:val="TJ3"/>
        <w:rPr>
          <w:rFonts w:asciiTheme="minorHAnsi" w:hAnsiTheme="minorHAnsi" w:cstheme="minorBidi"/>
          <w:noProof/>
          <w:sz w:val="24"/>
          <w:szCs w:val="21"/>
          <w:lang w:eastAsia="en-GB"/>
        </w:rPr>
      </w:pPr>
      <w:hyperlink w:anchor="_Toc182996982" w:history="1">
        <w:r w:rsidRPr="0042514D">
          <w:rPr>
            <w:rStyle w:val="Hiperhivatkozs"/>
            <w:noProof/>
            <w:lang w:bidi="ar-SA"/>
          </w:rPr>
          <w:t>3.4.3. Marking up other pagelike zones</w:t>
        </w:r>
        <w:r>
          <w:rPr>
            <w:noProof/>
            <w:webHidden/>
          </w:rPr>
          <w:tab/>
        </w:r>
        <w:r>
          <w:rPr>
            <w:noProof/>
            <w:webHidden/>
          </w:rPr>
          <w:fldChar w:fldCharType="begin"/>
        </w:r>
        <w:r>
          <w:rPr>
            <w:noProof/>
            <w:webHidden/>
          </w:rPr>
          <w:instrText xml:space="preserve"> PAGEREF _Toc182996982 \h </w:instrText>
        </w:r>
        <w:r>
          <w:rPr>
            <w:noProof/>
            <w:webHidden/>
          </w:rPr>
        </w:r>
        <w:r>
          <w:rPr>
            <w:noProof/>
            <w:webHidden/>
          </w:rPr>
          <w:fldChar w:fldCharType="separate"/>
        </w:r>
        <w:r>
          <w:rPr>
            <w:noProof/>
            <w:webHidden/>
          </w:rPr>
          <w:t>44</w:t>
        </w:r>
        <w:r>
          <w:rPr>
            <w:noProof/>
            <w:webHidden/>
          </w:rPr>
          <w:fldChar w:fldCharType="end"/>
        </w:r>
      </w:hyperlink>
    </w:p>
    <w:p w14:paraId="138B9295" w14:textId="30306FDD" w:rsidR="00110B53" w:rsidRDefault="00110B53">
      <w:pPr>
        <w:pStyle w:val="TJ3"/>
        <w:rPr>
          <w:rFonts w:asciiTheme="minorHAnsi" w:hAnsiTheme="minorHAnsi" w:cstheme="minorBidi"/>
          <w:noProof/>
          <w:sz w:val="24"/>
          <w:szCs w:val="21"/>
          <w:lang w:eastAsia="en-GB"/>
        </w:rPr>
      </w:pPr>
      <w:hyperlink w:anchor="_Toc182996983" w:history="1">
        <w:r w:rsidRPr="0042514D">
          <w:rPr>
            <w:rStyle w:val="Hiperhivatkozs"/>
            <w:noProof/>
            <w:lang w:bidi="ar-SA"/>
          </w:rPr>
          <w:t>3.4.4. Identification and titling of pagelike partitions</w:t>
        </w:r>
        <w:r>
          <w:rPr>
            <w:noProof/>
            <w:webHidden/>
          </w:rPr>
          <w:tab/>
        </w:r>
        <w:r>
          <w:rPr>
            <w:noProof/>
            <w:webHidden/>
          </w:rPr>
          <w:fldChar w:fldCharType="begin"/>
        </w:r>
        <w:r>
          <w:rPr>
            <w:noProof/>
            <w:webHidden/>
          </w:rPr>
          <w:instrText xml:space="preserve"> PAGEREF _Toc182996983 \h </w:instrText>
        </w:r>
        <w:r>
          <w:rPr>
            <w:noProof/>
            <w:webHidden/>
          </w:rPr>
        </w:r>
        <w:r>
          <w:rPr>
            <w:noProof/>
            <w:webHidden/>
          </w:rPr>
          <w:fldChar w:fldCharType="separate"/>
        </w:r>
        <w:r>
          <w:rPr>
            <w:noProof/>
            <w:webHidden/>
          </w:rPr>
          <w:t>44</w:t>
        </w:r>
        <w:r>
          <w:rPr>
            <w:noProof/>
            <w:webHidden/>
          </w:rPr>
          <w:fldChar w:fldCharType="end"/>
        </w:r>
      </w:hyperlink>
    </w:p>
    <w:p w14:paraId="6C832502" w14:textId="6B4D313F" w:rsidR="00110B53" w:rsidRDefault="00110B53">
      <w:pPr>
        <w:pStyle w:val="TJ4"/>
        <w:rPr>
          <w:rFonts w:asciiTheme="minorHAnsi" w:hAnsiTheme="minorHAnsi" w:cstheme="minorBidi"/>
          <w:noProof/>
          <w:sz w:val="24"/>
          <w:szCs w:val="21"/>
          <w:lang w:eastAsia="en-GB"/>
        </w:rPr>
      </w:pPr>
      <w:hyperlink w:anchor="_Toc182996984" w:history="1">
        <w:r w:rsidRPr="0042514D">
          <w:rPr>
            <w:rStyle w:val="Hiperhivatkozs"/>
            <w:noProof/>
            <w:lang w:bidi="ar-SA"/>
          </w:rPr>
          <w:t>3.4.4.1. Page numbering</w:t>
        </w:r>
        <w:r>
          <w:rPr>
            <w:noProof/>
            <w:webHidden/>
          </w:rPr>
          <w:tab/>
        </w:r>
        <w:r>
          <w:rPr>
            <w:noProof/>
            <w:webHidden/>
          </w:rPr>
          <w:fldChar w:fldCharType="begin"/>
        </w:r>
        <w:r>
          <w:rPr>
            <w:noProof/>
            <w:webHidden/>
          </w:rPr>
          <w:instrText xml:space="preserve"> PAGEREF _Toc182996984 \h </w:instrText>
        </w:r>
        <w:r>
          <w:rPr>
            <w:noProof/>
            <w:webHidden/>
          </w:rPr>
        </w:r>
        <w:r>
          <w:rPr>
            <w:noProof/>
            <w:webHidden/>
          </w:rPr>
          <w:fldChar w:fldCharType="separate"/>
        </w:r>
        <w:r>
          <w:rPr>
            <w:noProof/>
            <w:webHidden/>
          </w:rPr>
          <w:t>44</w:t>
        </w:r>
        <w:r>
          <w:rPr>
            <w:noProof/>
            <w:webHidden/>
          </w:rPr>
          <w:fldChar w:fldCharType="end"/>
        </w:r>
      </w:hyperlink>
    </w:p>
    <w:p w14:paraId="7E2FB77B" w14:textId="27D75414" w:rsidR="00110B53" w:rsidRDefault="00110B53">
      <w:pPr>
        <w:pStyle w:val="TJ4"/>
        <w:rPr>
          <w:rFonts w:asciiTheme="minorHAnsi" w:hAnsiTheme="minorHAnsi" w:cstheme="minorBidi"/>
          <w:noProof/>
          <w:sz w:val="24"/>
          <w:szCs w:val="21"/>
          <w:lang w:eastAsia="en-GB"/>
        </w:rPr>
      </w:pPr>
      <w:hyperlink w:anchor="_Toc182996985" w:history="1">
        <w:r w:rsidRPr="0042514D">
          <w:rPr>
            <w:rStyle w:val="Hiperhivatkozs"/>
            <w:noProof/>
            <w:lang w:bidi="ar-SA"/>
          </w:rPr>
          <w:t>3.4.4.2. Numbering pagelike milestones</w:t>
        </w:r>
        <w:r>
          <w:rPr>
            <w:noProof/>
            <w:webHidden/>
          </w:rPr>
          <w:tab/>
        </w:r>
        <w:r>
          <w:rPr>
            <w:noProof/>
            <w:webHidden/>
          </w:rPr>
          <w:fldChar w:fldCharType="begin"/>
        </w:r>
        <w:r>
          <w:rPr>
            <w:noProof/>
            <w:webHidden/>
          </w:rPr>
          <w:instrText xml:space="preserve"> PAGEREF _Toc182996985 \h </w:instrText>
        </w:r>
        <w:r>
          <w:rPr>
            <w:noProof/>
            <w:webHidden/>
          </w:rPr>
        </w:r>
        <w:r>
          <w:rPr>
            <w:noProof/>
            <w:webHidden/>
          </w:rPr>
          <w:fldChar w:fldCharType="separate"/>
        </w:r>
        <w:r>
          <w:rPr>
            <w:noProof/>
            <w:webHidden/>
          </w:rPr>
          <w:t>45</w:t>
        </w:r>
        <w:r>
          <w:rPr>
            <w:noProof/>
            <w:webHidden/>
          </w:rPr>
          <w:fldChar w:fldCharType="end"/>
        </w:r>
      </w:hyperlink>
    </w:p>
    <w:p w14:paraId="079EF055" w14:textId="061E2671" w:rsidR="00110B53" w:rsidRDefault="00110B53">
      <w:pPr>
        <w:pStyle w:val="TJ4"/>
        <w:rPr>
          <w:rFonts w:asciiTheme="minorHAnsi" w:hAnsiTheme="minorHAnsi" w:cstheme="minorBidi"/>
          <w:noProof/>
          <w:sz w:val="24"/>
          <w:szCs w:val="21"/>
          <w:lang w:eastAsia="en-GB"/>
        </w:rPr>
      </w:pPr>
      <w:hyperlink w:anchor="_Toc182996986" w:history="1">
        <w:r w:rsidRPr="0042514D">
          <w:rPr>
            <w:rStyle w:val="Hiperhivatkozs"/>
            <w:noProof/>
            <w:lang w:bidi="ar-SA"/>
          </w:rPr>
          <w:t>3.4.4.3. Labels for pagelike milestones</w:t>
        </w:r>
        <w:r>
          <w:rPr>
            <w:noProof/>
            <w:webHidden/>
          </w:rPr>
          <w:tab/>
        </w:r>
        <w:r>
          <w:rPr>
            <w:noProof/>
            <w:webHidden/>
          </w:rPr>
          <w:fldChar w:fldCharType="begin"/>
        </w:r>
        <w:r>
          <w:rPr>
            <w:noProof/>
            <w:webHidden/>
          </w:rPr>
          <w:instrText xml:space="preserve"> PAGEREF _Toc182996986 \h </w:instrText>
        </w:r>
        <w:r>
          <w:rPr>
            <w:noProof/>
            <w:webHidden/>
          </w:rPr>
        </w:r>
        <w:r>
          <w:rPr>
            <w:noProof/>
            <w:webHidden/>
          </w:rPr>
          <w:fldChar w:fldCharType="separate"/>
        </w:r>
        <w:r>
          <w:rPr>
            <w:noProof/>
            <w:webHidden/>
          </w:rPr>
          <w:t>45</w:t>
        </w:r>
        <w:r>
          <w:rPr>
            <w:noProof/>
            <w:webHidden/>
          </w:rPr>
          <w:fldChar w:fldCharType="end"/>
        </w:r>
      </w:hyperlink>
    </w:p>
    <w:p w14:paraId="7776B016" w14:textId="3FDB9EB2" w:rsidR="00110B53" w:rsidRDefault="00110B53">
      <w:pPr>
        <w:pStyle w:val="TJ3"/>
        <w:rPr>
          <w:rFonts w:asciiTheme="minorHAnsi" w:hAnsiTheme="minorHAnsi" w:cstheme="minorBidi"/>
          <w:noProof/>
          <w:sz w:val="24"/>
          <w:szCs w:val="21"/>
          <w:lang w:eastAsia="en-GB"/>
        </w:rPr>
      </w:pPr>
      <w:hyperlink w:anchor="_Toc182996987" w:history="1">
        <w:r w:rsidRPr="0042514D">
          <w:rPr>
            <w:rStyle w:val="Hiperhivatkozs"/>
            <w:noProof/>
            <w:lang w:bidi="ar-SA"/>
          </w:rPr>
          <w:t>3.4.5. Numbered elements in pagelike partitions</w:t>
        </w:r>
        <w:r>
          <w:rPr>
            <w:noProof/>
            <w:webHidden/>
          </w:rPr>
          <w:tab/>
        </w:r>
        <w:r>
          <w:rPr>
            <w:noProof/>
            <w:webHidden/>
          </w:rPr>
          <w:fldChar w:fldCharType="begin"/>
        </w:r>
        <w:r>
          <w:rPr>
            <w:noProof/>
            <w:webHidden/>
          </w:rPr>
          <w:instrText xml:space="preserve"> PAGEREF _Toc182996987 \h </w:instrText>
        </w:r>
        <w:r>
          <w:rPr>
            <w:noProof/>
            <w:webHidden/>
          </w:rPr>
        </w:r>
        <w:r>
          <w:rPr>
            <w:noProof/>
            <w:webHidden/>
          </w:rPr>
          <w:fldChar w:fldCharType="separate"/>
        </w:r>
        <w:r>
          <w:rPr>
            <w:noProof/>
            <w:webHidden/>
          </w:rPr>
          <w:t>45</w:t>
        </w:r>
        <w:r>
          <w:rPr>
            <w:noProof/>
            <w:webHidden/>
          </w:rPr>
          <w:fldChar w:fldCharType="end"/>
        </w:r>
      </w:hyperlink>
    </w:p>
    <w:p w14:paraId="1F4E3993" w14:textId="502E663F" w:rsidR="00110B53" w:rsidRDefault="00110B53">
      <w:pPr>
        <w:pStyle w:val="TJ2"/>
        <w:rPr>
          <w:rFonts w:asciiTheme="minorHAnsi" w:hAnsiTheme="minorHAnsi" w:cstheme="minorBidi"/>
          <w:noProof/>
          <w:sz w:val="24"/>
          <w:szCs w:val="21"/>
          <w:lang w:eastAsia="en-GB"/>
        </w:rPr>
      </w:pPr>
      <w:hyperlink w:anchor="_Toc182996988" w:history="1">
        <w:r w:rsidRPr="0042514D">
          <w:rPr>
            <w:rStyle w:val="Hiperhivatkozs"/>
            <w:noProof/>
            <w:lang w:bidi="ar-SA"/>
          </w:rPr>
          <w:t>3.5. Physical lines</w:t>
        </w:r>
        <w:r>
          <w:rPr>
            <w:noProof/>
            <w:webHidden/>
          </w:rPr>
          <w:tab/>
        </w:r>
        <w:r>
          <w:rPr>
            <w:noProof/>
            <w:webHidden/>
          </w:rPr>
          <w:fldChar w:fldCharType="begin"/>
        </w:r>
        <w:r>
          <w:rPr>
            <w:noProof/>
            <w:webHidden/>
          </w:rPr>
          <w:instrText xml:space="preserve"> PAGEREF _Toc182996988 \h </w:instrText>
        </w:r>
        <w:r>
          <w:rPr>
            <w:noProof/>
            <w:webHidden/>
          </w:rPr>
        </w:r>
        <w:r>
          <w:rPr>
            <w:noProof/>
            <w:webHidden/>
          </w:rPr>
          <w:fldChar w:fldCharType="separate"/>
        </w:r>
        <w:r>
          <w:rPr>
            <w:noProof/>
            <w:webHidden/>
          </w:rPr>
          <w:t>45</w:t>
        </w:r>
        <w:r>
          <w:rPr>
            <w:noProof/>
            <w:webHidden/>
          </w:rPr>
          <w:fldChar w:fldCharType="end"/>
        </w:r>
      </w:hyperlink>
    </w:p>
    <w:p w14:paraId="1703805D" w14:textId="5E60FD3B" w:rsidR="00110B53" w:rsidRDefault="00110B53">
      <w:pPr>
        <w:pStyle w:val="TJ3"/>
        <w:rPr>
          <w:rFonts w:asciiTheme="minorHAnsi" w:hAnsiTheme="minorHAnsi" w:cstheme="minorBidi"/>
          <w:noProof/>
          <w:sz w:val="24"/>
          <w:szCs w:val="21"/>
          <w:lang w:eastAsia="en-GB"/>
        </w:rPr>
      </w:pPr>
      <w:hyperlink w:anchor="_Toc182996989" w:history="1">
        <w:r w:rsidRPr="0042514D">
          <w:rPr>
            <w:rStyle w:val="Hiperhivatkozs"/>
            <w:noProof/>
            <w:lang w:bidi="ar-SA"/>
          </w:rPr>
          <w:t>3.5.1. Overview</w:t>
        </w:r>
        <w:r>
          <w:rPr>
            <w:noProof/>
            <w:webHidden/>
          </w:rPr>
          <w:tab/>
        </w:r>
        <w:r>
          <w:rPr>
            <w:noProof/>
            <w:webHidden/>
          </w:rPr>
          <w:fldChar w:fldCharType="begin"/>
        </w:r>
        <w:r>
          <w:rPr>
            <w:noProof/>
            <w:webHidden/>
          </w:rPr>
          <w:instrText xml:space="preserve"> PAGEREF _Toc182996989 \h </w:instrText>
        </w:r>
        <w:r>
          <w:rPr>
            <w:noProof/>
            <w:webHidden/>
          </w:rPr>
        </w:r>
        <w:r>
          <w:rPr>
            <w:noProof/>
            <w:webHidden/>
          </w:rPr>
          <w:fldChar w:fldCharType="separate"/>
        </w:r>
        <w:r>
          <w:rPr>
            <w:noProof/>
            <w:webHidden/>
          </w:rPr>
          <w:t>45</w:t>
        </w:r>
        <w:r>
          <w:rPr>
            <w:noProof/>
            <w:webHidden/>
          </w:rPr>
          <w:fldChar w:fldCharType="end"/>
        </w:r>
      </w:hyperlink>
    </w:p>
    <w:p w14:paraId="7C603FF4" w14:textId="419ABC5C" w:rsidR="00110B53" w:rsidRDefault="00110B53">
      <w:pPr>
        <w:pStyle w:val="TJ3"/>
        <w:rPr>
          <w:rFonts w:asciiTheme="minorHAnsi" w:hAnsiTheme="minorHAnsi" w:cstheme="minorBidi"/>
          <w:noProof/>
          <w:sz w:val="24"/>
          <w:szCs w:val="21"/>
          <w:lang w:eastAsia="en-GB"/>
        </w:rPr>
      </w:pPr>
      <w:hyperlink w:anchor="_Toc182996990" w:history="1">
        <w:r w:rsidRPr="0042514D">
          <w:rPr>
            <w:rStyle w:val="Hiperhivatkozs"/>
            <w:noProof/>
            <w:lang w:bidi="ar-SA"/>
          </w:rPr>
          <w:t>3.5.2. Marking up line beginnings</w:t>
        </w:r>
        <w:r>
          <w:rPr>
            <w:noProof/>
            <w:webHidden/>
          </w:rPr>
          <w:tab/>
        </w:r>
        <w:r>
          <w:rPr>
            <w:noProof/>
            <w:webHidden/>
          </w:rPr>
          <w:fldChar w:fldCharType="begin"/>
        </w:r>
        <w:r>
          <w:rPr>
            <w:noProof/>
            <w:webHidden/>
          </w:rPr>
          <w:instrText xml:space="preserve"> PAGEREF _Toc182996990 \h </w:instrText>
        </w:r>
        <w:r>
          <w:rPr>
            <w:noProof/>
            <w:webHidden/>
          </w:rPr>
        </w:r>
        <w:r>
          <w:rPr>
            <w:noProof/>
            <w:webHidden/>
          </w:rPr>
          <w:fldChar w:fldCharType="separate"/>
        </w:r>
        <w:r>
          <w:rPr>
            <w:noProof/>
            <w:webHidden/>
          </w:rPr>
          <w:t>46</w:t>
        </w:r>
        <w:r>
          <w:rPr>
            <w:noProof/>
            <w:webHidden/>
          </w:rPr>
          <w:fldChar w:fldCharType="end"/>
        </w:r>
      </w:hyperlink>
    </w:p>
    <w:p w14:paraId="1382817C" w14:textId="7D501502" w:rsidR="00110B53" w:rsidRDefault="00110B53">
      <w:pPr>
        <w:pStyle w:val="TJ3"/>
        <w:rPr>
          <w:rFonts w:asciiTheme="minorHAnsi" w:hAnsiTheme="minorHAnsi" w:cstheme="minorBidi"/>
          <w:noProof/>
          <w:sz w:val="24"/>
          <w:szCs w:val="21"/>
          <w:lang w:eastAsia="en-GB"/>
        </w:rPr>
      </w:pPr>
      <w:hyperlink w:anchor="_Toc182996991" w:history="1">
        <w:r w:rsidRPr="0042514D">
          <w:rPr>
            <w:rStyle w:val="Hiperhivatkozs"/>
            <w:noProof/>
            <w:lang w:bidi="ar-SA"/>
          </w:rPr>
          <w:t>3.5.3. Numbering lines</w:t>
        </w:r>
        <w:r>
          <w:rPr>
            <w:noProof/>
            <w:webHidden/>
          </w:rPr>
          <w:tab/>
        </w:r>
        <w:r>
          <w:rPr>
            <w:noProof/>
            <w:webHidden/>
          </w:rPr>
          <w:fldChar w:fldCharType="begin"/>
        </w:r>
        <w:r>
          <w:rPr>
            <w:noProof/>
            <w:webHidden/>
          </w:rPr>
          <w:instrText xml:space="preserve"> PAGEREF _Toc182996991 \h </w:instrText>
        </w:r>
        <w:r>
          <w:rPr>
            <w:noProof/>
            <w:webHidden/>
          </w:rPr>
        </w:r>
        <w:r>
          <w:rPr>
            <w:noProof/>
            <w:webHidden/>
          </w:rPr>
          <w:fldChar w:fldCharType="separate"/>
        </w:r>
        <w:r>
          <w:rPr>
            <w:noProof/>
            <w:webHidden/>
          </w:rPr>
          <w:t>46</w:t>
        </w:r>
        <w:r>
          <w:rPr>
            <w:noProof/>
            <w:webHidden/>
          </w:rPr>
          <w:fldChar w:fldCharType="end"/>
        </w:r>
      </w:hyperlink>
    </w:p>
    <w:p w14:paraId="10AE1FAE" w14:textId="45024B1A" w:rsidR="00110B53" w:rsidRDefault="00110B53">
      <w:pPr>
        <w:pStyle w:val="TJ4"/>
        <w:rPr>
          <w:rFonts w:asciiTheme="minorHAnsi" w:hAnsiTheme="minorHAnsi" w:cstheme="minorBidi"/>
          <w:noProof/>
          <w:sz w:val="24"/>
          <w:szCs w:val="21"/>
          <w:lang w:eastAsia="en-GB"/>
        </w:rPr>
      </w:pPr>
      <w:hyperlink w:anchor="_Toc182996992" w:history="1">
        <w:r w:rsidRPr="0042514D">
          <w:rPr>
            <w:rStyle w:val="Hiperhivatkozs"/>
            <w:noProof/>
            <w:lang w:bidi="ar-SA"/>
          </w:rPr>
          <w:t>3.5.3.1. Repetitive line numbering with complex numbers</w:t>
        </w:r>
        <w:r>
          <w:rPr>
            <w:noProof/>
            <w:webHidden/>
          </w:rPr>
          <w:tab/>
        </w:r>
        <w:r>
          <w:rPr>
            <w:noProof/>
            <w:webHidden/>
          </w:rPr>
          <w:fldChar w:fldCharType="begin"/>
        </w:r>
        <w:r>
          <w:rPr>
            <w:noProof/>
            <w:webHidden/>
          </w:rPr>
          <w:instrText xml:space="preserve"> PAGEREF _Toc182996992 \h </w:instrText>
        </w:r>
        <w:r>
          <w:rPr>
            <w:noProof/>
            <w:webHidden/>
          </w:rPr>
        </w:r>
        <w:r>
          <w:rPr>
            <w:noProof/>
            <w:webHidden/>
          </w:rPr>
          <w:fldChar w:fldCharType="separate"/>
        </w:r>
        <w:r>
          <w:rPr>
            <w:noProof/>
            <w:webHidden/>
          </w:rPr>
          <w:t>46</w:t>
        </w:r>
        <w:r>
          <w:rPr>
            <w:noProof/>
            <w:webHidden/>
          </w:rPr>
          <w:fldChar w:fldCharType="end"/>
        </w:r>
      </w:hyperlink>
    </w:p>
    <w:p w14:paraId="03022171" w14:textId="48F74EAB" w:rsidR="00110B53" w:rsidRDefault="00110B53">
      <w:pPr>
        <w:pStyle w:val="TJ3"/>
        <w:rPr>
          <w:rFonts w:asciiTheme="minorHAnsi" w:hAnsiTheme="minorHAnsi" w:cstheme="minorBidi"/>
          <w:noProof/>
          <w:sz w:val="24"/>
          <w:szCs w:val="21"/>
          <w:lang w:eastAsia="en-GB"/>
        </w:rPr>
      </w:pPr>
      <w:hyperlink w:anchor="_Toc182996993" w:history="1">
        <w:r w:rsidRPr="0042514D">
          <w:rPr>
            <w:rStyle w:val="Hiperhivatkozs"/>
            <w:noProof/>
            <w:lang w:bidi="ar-SA"/>
          </w:rPr>
          <w:t>3.5.4. Line beginnings interrupting words</w:t>
        </w:r>
        <w:r>
          <w:rPr>
            <w:noProof/>
            <w:webHidden/>
          </w:rPr>
          <w:tab/>
        </w:r>
        <w:r>
          <w:rPr>
            <w:noProof/>
            <w:webHidden/>
          </w:rPr>
          <w:fldChar w:fldCharType="begin"/>
        </w:r>
        <w:r>
          <w:rPr>
            <w:noProof/>
            <w:webHidden/>
          </w:rPr>
          <w:instrText xml:space="preserve"> PAGEREF _Toc182996993 \h </w:instrText>
        </w:r>
        <w:r>
          <w:rPr>
            <w:noProof/>
            <w:webHidden/>
          </w:rPr>
        </w:r>
        <w:r>
          <w:rPr>
            <w:noProof/>
            <w:webHidden/>
          </w:rPr>
          <w:fldChar w:fldCharType="separate"/>
        </w:r>
        <w:r>
          <w:rPr>
            <w:noProof/>
            <w:webHidden/>
          </w:rPr>
          <w:t>47</w:t>
        </w:r>
        <w:r>
          <w:rPr>
            <w:noProof/>
            <w:webHidden/>
          </w:rPr>
          <w:fldChar w:fldCharType="end"/>
        </w:r>
      </w:hyperlink>
    </w:p>
    <w:p w14:paraId="03C9AD9E" w14:textId="1867D151" w:rsidR="00110B53" w:rsidRDefault="00110B53">
      <w:pPr>
        <w:pStyle w:val="TJ2"/>
        <w:rPr>
          <w:rFonts w:asciiTheme="minorHAnsi" w:hAnsiTheme="minorHAnsi" w:cstheme="minorBidi"/>
          <w:noProof/>
          <w:sz w:val="24"/>
          <w:szCs w:val="21"/>
          <w:lang w:eastAsia="en-GB"/>
        </w:rPr>
      </w:pPr>
      <w:hyperlink w:anchor="_Toc182996994" w:history="1">
        <w:r w:rsidRPr="0042514D">
          <w:rPr>
            <w:rStyle w:val="Hiperhivatkozs"/>
            <w:noProof/>
            <w:lang w:bidi="ar-SA"/>
          </w:rPr>
          <w:t>3.6. Gridlike partitions: text runs across contiguous zones</w:t>
        </w:r>
        <w:r>
          <w:rPr>
            <w:noProof/>
            <w:webHidden/>
          </w:rPr>
          <w:tab/>
        </w:r>
        <w:r>
          <w:rPr>
            <w:noProof/>
            <w:webHidden/>
          </w:rPr>
          <w:fldChar w:fldCharType="begin"/>
        </w:r>
        <w:r>
          <w:rPr>
            <w:noProof/>
            <w:webHidden/>
          </w:rPr>
          <w:instrText xml:space="preserve"> PAGEREF _Toc182996994 \h </w:instrText>
        </w:r>
        <w:r>
          <w:rPr>
            <w:noProof/>
            <w:webHidden/>
          </w:rPr>
        </w:r>
        <w:r>
          <w:rPr>
            <w:noProof/>
            <w:webHidden/>
          </w:rPr>
          <w:fldChar w:fldCharType="separate"/>
        </w:r>
        <w:r>
          <w:rPr>
            <w:noProof/>
            <w:webHidden/>
          </w:rPr>
          <w:t>47</w:t>
        </w:r>
        <w:r>
          <w:rPr>
            <w:noProof/>
            <w:webHidden/>
          </w:rPr>
          <w:fldChar w:fldCharType="end"/>
        </w:r>
      </w:hyperlink>
    </w:p>
    <w:p w14:paraId="6B163767" w14:textId="0EC132B1" w:rsidR="00110B53" w:rsidRDefault="00110B53">
      <w:pPr>
        <w:pStyle w:val="TJ3"/>
        <w:rPr>
          <w:rFonts w:asciiTheme="minorHAnsi" w:hAnsiTheme="minorHAnsi" w:cstheme="minorBidi"/>
          <w:noProof/>
          <w:sz w:val="24"/>
          <w:szCs w:val="21"/>
          <w:lang w:eastAsia="en-GB"/>
        </w:rPr>
      </w:pPr>
      <w:hyperlink w:anchor="_Toc182996995" w:history="1">
        <w:r w:rsidRPr="0042514D">
          <w:rPr>
            <w:rStyle w:val="Hiperhivatkozs"/>
            <w:noProof/>
            <w:lang w:bidi="ar-SA"/>
          </w:rPr>
          <w:t>3.6.1. Overview</w:t>
        </w:r>
        <w:r>
          <w:rPr>
            <w:noProof/>
            <w:webHidden/>
          </w:rPr>
          <w:tab/>
        </w:r>
        <w:r>
          <w:rPr>
            <w:noProof/>
            <w:webHidden/>
          </w:rPr>
          <w:fldChar w:fldCharType="begin"/>
        </w:r>
        <w:r>
          <w:rPr>
            <w:noProof/>
            <w:webHidden/>
          </w:rPr>
          <w:instrText xml:space="preserve"> PAGEREF _Toc182996995 \h </w:instrText>
        </w:r>
        <w:r>
          <w:rPr>
            <w:noProof/>
            <w:webHidden/>
          </w:rPr>
        </w:r>
        <w:r>
          <w:rPr>
            <w:noProof/>
            <w:webHidden/>
          </w:rPr>
          <w:fldChar w:fldCharType="separate"/>
        </w:r>
        <w:r>
          <w:rPr>
            <w:noProof/>
            <w:webHidden/>
          </w:rPr>
          <w:t>47</w:t>
        </w:r>
        <w:r>
          <w:rPr>
            <w:noProof/>
            <w:webHidden/>
          </w:rPr>
          <w:fldChar w:fldCharType="end"/>
        </w:r>
      </w:hyperlink>
    </w:p>
    <w:p w14:paraId="4E58534F" w14:textId="4BAA5E42" w:rsidR="00110B53" w:rsidRDefault="00110B53">
      <w:pPr>
        <w:pStyle w:val="TJ3"/>
        <w:rPr>
          <w:rFonts w:asciiTheme="minorHAnsi" w:hAnsiTheme="minorHAnsi" w:cstheme="minorBidi"/>
          <w:noProof/>
          <w:sz w:val="24"/>
          <w:szCs w:val="21"/>
          <w:lang w:eastAsia="en-GB"/>
        </w:rPr>
      </w:pPr>
      <w:hyperlink w:anchor="_Toc182996996" w:history="1">
        <w:r w:rsidRPr="0042514D">
          <w:rPr>
            <w:rStyle w:val="Hiperhivatkozs"/>
            <w:noProof/>
            <w:lang w:bidi="ar-SA"/>
          </w:rPr>
          <w:t>3.6.2. Marking up gridlike partitions</w:t>
        </w:r>
        <w:r>
          <w:rPr>
            <w:noProof/>
            <w:webHidden/>
          </w:rPr>
          <w:tab/>
        </w:r>
        <w:r>
          <w:rPr>
            <w:noProof/>
            <w:webHidden/>
          </w:rPr>
          <w:fldChar w:fldCharType="begin"/>
        </w:r>
        <w:r>
          <w:rPr>
            <w:noProof/>
            <w:webHidden/>
          </w:rPr>
          <w:instrText xml:space="preserve"> PAGEREF _Toc182996996 \h </w:instrText>
        </w:r>
        <w:r>
          <w:rPr>
            <w:noProof/>
            <w:webHidden/>
          </w:rPr>
        </w:r>
        <w:r>
          <w:rPr>
            <w:noProof/>
            <w:webHidden/>
          </w:rPr>
          <w:fldChar w:fldCharType="separate"/>
        </w:r>
        <w:r>
          <w:rPr>
            <w:noProof/>
            <w:webHidden/>
          </w:rPr>
          <w:t>48</w:t>
        </w:r>
        <w:r>
          <w:rPr>
            <w:noProof/>
            <w:webHidden/>
          </w:rPr>
          <w:fldChar w:fldCharType="end"/>
        </w:r>
      </w:hyperlink>
    </w:p>
    <w:p w14:paraId="2D80D3CB" w14:textId="34142FA2" w:rsidR="00110B53" w:rsidRDefault="00110B53">
      <w:pPr>
        <w:pStyle w:val="TJ3"/>
        <w:rPr>
          <w:rFonts w:asciiTheme="minorHAnsi" w:hAnsiTheme="minorHAnsi" w:cstheme="minorBidi"/>
          <w:noProof/>
          <w:sz w:val="24"/>
          <w:szCs w:val="21"/>
          <w:lang w:eastAsia="en-GB"/>
        </w:rPr>
      </w:pPr>
      <w:hyperlink w:anchor="_Toc182996997" w:history="1">
        <w:r w:rsidRPr="0042514D">
          <w:rPr>
            <w:rStyle w:val="Hiperhivatkozs"/>
            <w:noProof/>
            <w:lang w:bidi="ar-SA"/>
          </w:rPr>
          <w:t>3.6.3. Identification of gridlike partitions</w:t>
        </w:r>
        <w:r>
          <w:rPr>
            <w:noProof/>
            <w:webHidden/>
          </w:rPr>
          <w:tab/>
        </w:r>
        <w:r>
          <w:rPr>
            <w:noProof/>
            <w:webHidden/>
          </w:rPr>
          <w:fldChar w:fldCharType="begin"/>
        </w:r>
        <w:r>
          <w:rPr>
            <w:noProof/>
            <w:webHidden/>
          </w:rPr>
          <w:instrText xml:space="preserve"> PAGEREF _Toc182996997 \h </w:instrText>
        </w:r>
        <w:r>
          <w:rPr>
            <w:noProof/>
            <w:webHidden/>
          </w:rPr>
        </w:r>
        <w:r>
          <w:rPr>
            <w:noProof/>
            <w:webHidden/>
          </w:rPr>
          <w:fldChar w:fldCharType="separate"/>
        </w:r>
        <w:r>
          <w:rPr>
            <w:noProof/>
            <w:webHidden/>
          </w:rPr>
          <w:t>49</w:t>
        </w:r>
        <w:r>
          <w:rPr>
            <w:noProof/>
            <w:webHidden/>
          </w:rPr>
          <w:fldChar w:fldCharType="end"/>
        </w:r>
      </w:hyperlink>
    </w:p>
    <w:p w14:paraId="4249E145" w14:textId="609C3C14" w:rsidR="00110B53" w:rsidRDefault="00110B53">
      <w:pPr>
        <w:pStyle w:val="TJ4"/>
        <w:rPr>
          <w:rFonts w:asciiTheme="minorHAnsi" w:hAnsiTheme="minorHAnsi" w:cstheme="minorBidi"/>
          <w:noProof/>
          <w:sz w:val="24"/>
          <w:szCs w:val="21"/>
          <w:lang w:eastAsia="en-GB"/>
        </w:rPr>
      </w:pPr>
      <w:hyperlink w:anchor="_Toc182996998" w:history="1">
        <w:r w:rsidRPr="0042514D">
          <w:rPr>
            <w:rStyle w:val="Hiperhivatkozs"/>
            <w:noProof/>
            <w:lang w:bidi="ar-SA"/>
          </w:rPr>
          <w:t>3.6.3.1. Numbering gridlike milestones</w:t>
        </w:r>
        <w:r>
          <w:rPr>
            <w:noProof/>
            <w:webHidden/>
          </w:rPr>
          <w:tab/>
        </w:r>
        <w:r>
          <w:rPr>
            <w:noProof/>
            <w:webHidden/>
          </w:rPr>
          <w:fldChar w:fldCharType="begin"/>
        </w:r>
        <w:r>
          <w:rPr>
            <w:noProof/>
            <w:webHidden/>
          </w:rPr>
          <w:instrText xml:space="preserve"> PAGEREF _Toc182996998 \h </w:instrText>
        </w:r>
        <w:r>
          <w:rPr>
            <w:noProof/>
            <w:webHidden/>
          </w:rPr>
        </w:r>
        <w:r>
          <w:rPr>
            <w:noProof/>
            <w:webHidden/>
          </w:rPr>
          <w:fldChar w:fldCharType="separate"/>
        </w:r>
        <w:r>
          <w:rPr>
            <w:noProof/>
            <w:webHidden/>
          </w:rPr>
          <w:t>49</w:t>
        </w:r>
        <w:r>
          <w:rPr>
            <w:noProof/>
            <w:webHidden/>
          </w:rPr>
          <w:fldChar w:fldCharType="end"/>
        </w:r>
      </w:hyperlink>
    </w:p>
    <w:p w14:paraId="2753FBB2" w14:textId="346EE634" w:rsidR="00110B53" w:rsidRDefault="00110B53">
      <w:pPr>
        <w:pStyle w:val="TJ3"/>
        <w:rPr>
          <w:rFonts w:asciiTheme="minorHAnsi" w:hAnsiTheme="minorHAnsi" w:cstheme="minorBidi"/>
          <w:noProof/>
          <w:sz w:val="24"/>
          <w:szCs w:val="21"/>
          <w:lang w:eastAsia="en-GB"/>
        </w:rPr>
      </w:pPr>
      <w:hyperlink w:anchor="_Toc182996999" w:history="1">
        <w:r w:rsidRPr="0042514D">
          <w:rPr>
            <w:rStyle w:val="Hiperhivatkozs"/>
            <w:noProof/>
            <w:lang w:bidi="ar-SA"/>
          </w:rPr>
          <w:t>3.6.4. When to encode gridlike partitions</w:t>
        </w:r>
        <w:r>
          <w:rPr>
            <w:noProof/>
            <w:webHidden/>
          </w:rPr>
          <w:tab/>
        </w:r>
        <w:r>
          <w:rPr>
            <w:noProof/>
            <w:webHidden/>
          </w:rPr>
          <w:fldChar w:fldCharType="begin"/>
        </w:r>
        <w:r>
          <w:rPr>
            <w:noProof/>
            <w:webHidden/>
          </w:rPr>
          <w:instrText xml:space="preserve"> PAGEREF _Toc182996999 \h </w:instrText>
        </w:r>
        <w:r>
          <w:rPr>
            <w:noProof/>
            <w:webHidden/>
          </w:rPr>
        </w:r>
        <w:r>
          <w:rPr>
            <w:noProof/>
            <w:webHidden/>
          </w:rPr>
          <w:fldChar w:fldCharType="separate"/>
        </w:r>
        <w:r>
          <w:rPr>
            <w:noProof/>
            <w:webHidden/>
          </w:rPr>
          <w:t>49</w:t>
        </w:r>
        <w:r>
          <w:rPr>
            <w:noProof/>
            <w:webHidden/>
          </w:rPr>
          <w:fldChar w:fldCharType="end"/>
        </w:r>
      </w:hyperlink>
    </w:p>
    <w:p w14:paraId="5BEB9728" w14:textId="62967443" w:rsidR="00110B53" w:rsidRDefault="00110B53">
      <w:pPr>
        <w:pStyle w:val="TJ2"/>
        <w:rPr>
          <w:rFonts w:asciiTheme="minorHAnsi" w:hAnsiTheme="minorHAnsi" w:cstheme="minorBidi"/>
          <w:noProof/>
          <w:sz w:val="24"/>
          <w:szCs w:val="21"/>
          <w:lang w:eastAsia="en-GB"/>
        </w:rPr>
      </w:pPr>
      <w:hyperlink w:anchor="_Toc182997000" w:history="1">
        <w:r w:rsidRPr="0042514D">
          <w:rPr>
            <w:rStyle w:val="Hiperhivatkozs"/>
            <w:noProof/>
            <w:lang w:bidi="ar-SA"/>
          </w:rPr>
          <w:t>3.7. Fragments and other untidy partitions</w:t>
        </w:r>
        <w:r>
          <w:rPr>
            <w:noProof/>
            <w:webHidden/>
          </w:rPr>
          <w:tab/>
        </w:r>
        <w:r>
          <w:rPr>
            <w:noProof/>
            <w:webHidden/>
          </w:rPr>
          <w:fldChar w:fldCharType="begin"/>
        </w:r>
        <w:r>
          <w:rPr>
            <w:noProof/>
            <w:webHidden/>
          </w:rPr>
          <w:instrText xml:space="preserve"> PAGEREF _Toc182997000 \h </w:instrText>
        </w:r>
        <w:r>
          <w:rPr>
            <w:noProof/>
            <w:webHidden/>
          </w:rPr>
        </w:r>
        <w:r>
          <w:rPr>
            <w:noProof/>
            <w:webHidden/>
          </w:rPr>
          <w:fldChar w:fldCharType="separate"/>
        </w:r>
        <w:r>
          <w:rPr>
            <w:noProof/>
            <w:webHidden/>
          </w:rPr>
          <w:t>50</w:t>
        </w:r>
        <w:r>
          <w:rPr>
            <w:noProof/>
            <w:webHidden/>
          </w:rPr>
          <w:fldChar w:fldCharType="end"/>
        </w:r>
      </w:hyperlink>
    </w:p>
    <w:p w14:paraId="7812BBE9" w14:textId="6F9E03D9" w:rsidR="00110B53" w:rsidRDefault="00110B53">
      <w:pPr>
        <w:pStyle w:val="TJ3"/>
        <w:rPr>
          <w:rFonts w:asciiTheme="minorHAnsi" w:hAnsiTheme="minorHAnsi" w:cstheme="minorBidi"/>
          <w:noProof/>
          <w:sz w:val="24"/>
          <w:szCs w:val="21"/>
          <w:lang w:eastAsia="en-GB"/>
        </w:rPr>
      </w:pPr>
      <w:hyperlink w:anchor="_Toc182997001" w:history="1">
        <w:r w:rsidRPr="0042514D">
          <w:rPr>
            <w:rStyle w:val="Hiperhivatkozs"/>
            <w:noProof/>
            <w:lang w:bidi="ar-SA"/>
          </w:rPr>
          <w:t>3.7.1. Overview</w:t>
        </w:r>
        <w:r>
          <w:rPr>
            <w:noProof/>
            <w:webHidden/>
          </w:rPr>
          <w:tab/>
        </w:r>
        <w:r>
          <w:rPr>
            <w:noProof/>
            <w:webHidden/>
          </w:rPr>
          <w:fldChar w:fldCharType="begin"/>
        </w:r>
        <w:r>
          <w:rPr>
            <w:noProof/>
            <w:webHidden/>
          </w:rPr>
          <w:instrText xml:space="preserve"> PAGEREF _Toc182997001 \h </w:instrText>
        </w:r>
        <w:r>
          <w:rPr>
            <w:noProof/>
            <w:webHidden/>
          </w:rPr>
        </w:r>
        <w:r>
          <w:rPr>
            <w:noProof/>
            <w:webHidden/>
          </w:rPr>
          <w:fldChar w:fldCharType="separate"/>
        </w:r>
        <w:r>
          <w:rPr>
            <w:noProof/>
            <w:webHidden/>
          </w:rPr>
          <w:t>50</w:t>
        </w:r>
        <w:r>
          <w:rPr>
            <w:noProof/>
            <w:webHidden/>
          </w:rPr>
          <w:fldChar w:fldCharType="end"/>
        </w:r>
      </w:hyperlink>
    </w:p>
    <w:p w14:paraId="01BFC672" w14:textId="685B9FD6" w:rsidR="00110B53" w:rsidRDefault="00110B53">
      <w:pPr>
        <w:pStyle w:val="TJ3"/>
        <w:rPr>
          <w:rFonts w:asciiTheme="minorHAnsi" w:hAnsiTheme="minorHAnsi" w:cstheme="minorBidi"/>
          <w:noProof/>
          <w:sz w:val="24"/>
          <w:szCs w:val="21"/>
          <w:lang w:eastAsia="en-GB"/>
        </w:rPr>
      </w:pPr>
      <w:hyperlink w:anchor="_Toc182997002" w:history="1">
        <w:r w:rsidRPr="0042514D">
          <w:rPr>
            <w:rStyle w:val="Hiperhivatkozs"/>
            <w:noProof/>
            <w:lang w:bidi="ar-SA"/>
          </w:rPr>
          <w:t>3.7.2. Missing pieces</w:t>
        </w:r>
        <w:r>
          <w:rPr>
            <w:noProof/>
            <w:webHidden/>
          </w:rPr>
          <w:tab/>
        </w:r>
        <w:r>
          <w:rPr>
            <w:noProof/>
            <w:webHidden/>
          </w:rPr>
          <w:fldChar w:fldCharType="begin"/>
        </w:r>
        <w:r>
          <w:rPr>
            <w:noProof/>
            <w:webHidden/>
          </w:rPr>
          <w:instrText xml:space="preserve"> PAGEREF _Toc182997002 \h </w:instrText>
        </w:r>
        <w:r>
          <w:rPr>
            <w:noProof/>
            <w:webHidden/>
          </w:rPr>
        </w:r>
        <w:r>
          <w:rPr>
            <w:noProof/>
            <w:webHidden/>
          </w:rPr>
          <w:fldChar w:fldCharType="separate"/>
        </w:r>
        <w:r>
          <w:rPr>
            <w:noProof/>
            <w:webHidden/>
          </w:rPr>
          <w:t>50</w:t>
        </w:r>
        <w:r>
          <w:rPr>
            <w:noProof/>
            <w:webHidden/>
          </w:rPr>
          <w:fldChar w:fldCharType="end"/>
        </w:r>
      </w:hyperlink>
    </w:p>
    <w:p w14:paraId="352CAD00" w14:textId="4176C3B7" w:rsidR="00110B53" w:rsidRDefault="00110B53">
      <w:pPr>
        <w:pStyle w:val="TJ3"/>
        <w:rPr>
          <w:rFonts w:asciiTheme="minorHAnsi" w:hAnsiTheme="minorHAnsi" w:cstheme="minorBidi"/>
          <w:noProof/>
          <w:sz w:val="24"/>
          <w:szCs w:val="21"/>
          <w:lang w:eastAsia="en-GB"/>
        </w:rPr>
      </w:pPr>
      <w:hyperlink w:anchor="_Toc182997003" w:history="1">
        <w:r w:rsidRPr="0042514D">
          <w:rPr>
            <w:rStyle w:val="Hiperhivatkozs"/>
            <w:noProof/>
            <w:lang w:bidi="ar-SA"/>
          </w:rPr>
          <w:t>3.7.3. Features splitting only some lines of an inscription</w:t>
        </w:r>
        <w:r>
          <w:rPr>
            <w:noProof/>
            <w:webHidden/>
          </w:rPr>
          <w:tab/>
        </w:r>
        <w:r>
          <w:rPr>
            <w:noProof/>
            <w:webHidden/>
          </w:rPr>
          <w:fldChar w:fldCharType="begin"/>
        </w:r>
        <w:r>
          <w:rPr>
            <w:noProof/>
            <w:webHidden/>
          </w:rPr>
          <w:instrText xml:space="preserve"> PAGEREF _Toc182997003 \h </w:instrText>
        </w:r>
        <w:r>
          <w:rPr>
            <w:noProof/>
            <w:webHidden/>
          </w:rPr>
        </w:r>
        <w:r>
          <w:rPr>
            <w:noProof/>
            <w:webHidden/>
          </w:rPr>
          <w:fldChar w:fldCharType="separate"/>
        </w:r>
        <w:r>
          <w:rPr>
            <w:noProof/>
            <w:webHidden/>
          </w:rPr>
          <w:t>51</w:t>
        </w:r>
        <w:r>
          <w:rPr>
            <w:noProof/>
            <w:webHidden/>
          </w:rPr>
          <w:fldChar w:fldCharType="end"/>
        </w:r>
      </w:hyperlink>
    </w:p>
    <w:p w14:paraId="0DF5AB94" w14:textId="403C1D6D" w:rsidR="00110B53" w:rsidRDefault="00110B53">
      <w:pPr>
        <w:pStyle w:val="TJ3"/>
        <w:rPr>
          <w:rFonts w:asciiTheme="minorHAnsi" w:hAnsiTheme="minorHAnsi" w:cstheme="minorBidi"/>
          <w:noProof/>
          <w:sz w:val="24"/>
          <w:szCs w:val="21"/>
          <w:lang w:eastAsia="en-GB"/>
        </w:rPr>
      </w:pPr>
      <w:hyperlink w:anchor="_Toc182997004" w:history="1">
        <w:r w:rsidRPr="0042514D">
          <w:rPr>
            <w:rStyle w:val="Hiperhivatkozs"/>
            <w:noProof/>
            <w:lang w:bidi="ar-SA"/>
          </w:rPr>
          <w:t>3.7.4. Features splitting an inscription horizontally</w:t>
        </w:r>
        <w:r>
          <w:rPr>
            <w:noProof/>
            <w:webHidden/>
          </w:rPr>
          <w:tab/>
        </w:r>
        <w:r>
          <w:rPr>
            <w:noProof/>
            <w:webHidden/>
          </w:rPr>
          <w:fldChar w:fldCharType="begin"/>
        </w:r>
        <w:r>
          <w:rPr>
            <w:noProof/>
            <w:webHidden/>
          </w:rPr>
          <w:instrText xml:space="preserve"> PAGEREF _Toc182997004 \h </w:instrText>
        </w:r>
        <w:r>
          <w:rPr>
            <w:noProof/>
            <w:webHidden/>
          </w:rPr>
        </w:r>
        <w:r>
          <w:rPr>
            <w:noProof/>
            <w:webHidden/>
          </w:rPr>
          <w:fldChar w:fldCharType="separate"/>
        </w:r>
        <w:r>
          <w:rPr>
            <w:noProof/>
            <w:webHidden/>
          </w:rPr>
          <w:t>52</w:t>
        </w:r>
        <w:r>
          <w:rPr>
            <w:noProof/>
            <w:webHidden/>
          </w:rPr>
          <w:fldChar w:fldCharType="end"/>
        </w:r>
      </w:hyperlink>
    </w:p>
    <w:p w14:paraId="24C3F754" w14:textId="3178BDA2" w:rsidR="00110B53" w:rsidRDefault="00110B53">
      <w:pPr>
        <w:pStyle w:val="TJ3"/>
        <w:rPr>
          <w:rFonts w:asciiTheme="minorHAnsi" w:hAnsiTheme="minorHAnsi" w:cstheme="minorBidi"/>
          <w:noProof/>
          <w:sz w:val="24"/>
          <w:szCs w:val="21"/>
          <w:lang w:eastAsia="en-GB"/>
        </w:rPr>
      </w:pPr>
      <w:hyperlink w:anchor="_Toc182997005" w:history="1">
        <w:r w:rsidRPr="0042514D">
          <w:rPr>
            <w:rStyle w:val="Hiperhivatkozs"/>
            <w:noProof/>
            <w:lang w:bidi="ar-SA"/>
          </w:rPr>
          <w:t xml:space="preserve">3.7.5. Features splitting </w:t>
        </w:r>
        <w:r w:rsidRPr="0042514D">
          <w:rPr>
            <w:rStyle w:val="Hiperhivatkozs"/>
            <w:i/>
            <w:iCs/>
            <w:noProof/>
            <w:lang w:bidi="ar-SA"/>
          </w:rPr>
          <w:t>akṣara</w:t>
        </w:r>
        <w:r w:rsidRPr="0042514D">
          <w:rPr>
            <w:rStyle w:val="Hiperhivatkozs"/>
            <w:noProof/>
            <w:lang w:bidi="ar-SA"/>
          </w:rPr>
          <w:t>s</w:t>
        </w:r>
        <w:r>
          <w:rPr>
            <w:noProof/>
            <w:webHidden/>
          </w:rPr>
          <w:tab/>
        </w:r>
        <w:r>
          <w:rPr>
            <w:noProof/>
            <w:webHidden/>
          </w:rPr>
          <w:fldChar w:fldCharType="begin"/>
        </w:r>
        <w:r>
          <w:rPr>
            <w:noProof/>
            <w:webHidden/>
          </w:rPr>
          <w:instrText xml:space="preserve"> PAGEREF _Toc182997005 \h </w:instrText>
        </w:r>
        <w:r>
          <w:rPr>
            <w:noProof/>
            <w:webHidden/>
          </w:rPr>
        </w:r>
        <w:r>
          <w:rPr>
            <w:noProof/>
            <w:webHidden/>
          </w:rPr>
          <w:fldChar w:fldCharType="separate"/>
        </w:r>
        <w:r>
          <w:rPr>
            <w:noProof/>
            <w:webHidden/>
          </w:rPr>
          <w:t>52</w:t>
        </w:r>
        <w:r>
          <w:rPr>
            <w:noProof/>
            <w:webHidden/>
          </w:rPr>
          <w:fldChar w:fldCharType="end"/>
        </w:r>
      </w:hyperlink>
    </w:p>
    <w:p w14:paraId="0CF40B97" w14:textId="37755CDC" w:rsidR="00110B53" w:rsidRDefault="00110B53">
      <w:pPr>
        <w:pStyle w:val="TJ2"/>
        <w:rPr>
          <w:rFonts w:asciiTheme="minorHAnsi" w:hAnsiTheme="minorHAnsi" w:cstheme="minorBidi"/>
          <w:noProof/>
          <w:sz w:val="24"/>
          <w:szCs w:val="21"/>
          <w:lang w:eastAsia="en-GB"/>
        </w:rPr>
      </w:pPr>
      <w:hyperlink w:anchor="_Toc182997006" w:history="1">
        <w:r w:rsidRPr="0042514D">
          <w:rPr>
            <w:rStyle w:val="Hiperhivatkozs"/>
            <w:noProof/>
            <w:lang w:bidi="ar-SA"/>
          </w:rPr>
          <w:t>3.8. Not-quite partitions</w:t>
        </w:r>
        <w:r>
          <w:rPr>
            <w:noProof/>
            <w:webHidden/>
          </w:rPr>
          <w:tab/>
        </w:r>
        <w:r>
          <w:rPr>
            <w:noProof/>
            <w:webHidden/>
          </w:rPr>
          <w:fldChar w:fldCharType="begin"/>
        </w:r>
        <w:r>
          <w:rPr>
            <w:noProof/>
            <w:webHidden/>
          </w:rPr>
          <w:instrText xml:space="preserve"> PAGEREF _Toc182997006 \h </w:instrText>
        </w:r>
        <w:r>
          <w:rPr>
            <w:noProof/>
            <w:webHidden/>
          </w:rPr>
        </w:r>
        <w:r>
          <w:rPr>
            <w:noProof/>
            <w:webHidden/>
          </w:rPr>
          <w:fldChar w:fldCharType="separate"/>
        </w:r>
        <w:r>
          <w:rPr>
            <w:noProof/>
            <w:webHidden/>
          </w:rPr>
          <w:t>53</w:t>
        </w:r>
        <w:r>
          <w:rPr>
            <w:noProof/>
            <w:webHidden/>
          </w:rPr>
          <w:fldChar w:fldCharType="end"/>
        </w:r>
      </w:hyperlink>
    </w:p>
    <w:p w14:paraId="096D4A91" w14:textId="2678ABE3" w:rsidR="00110B53" w:rsidRDefault="00110B53">
      <w:pPr>
        <w:pStyle w:val="TJ3"/>
        <w:rPr>
          <w:rFonts w:asciiTheme="minorHAnsi" w:hAnsiTheme="minorHAnsi" w:cstheme="minorBidi"/>
          <w:noProof/>
          <w:sz w:val="24"/>
          <w:szCs w:val="21"/>
          <w:lang w:eastAsia="en-GB"/>
        </w:rPr>
      </w:pPr>
      <w:hyperlink w:anchor="_Toc182997007" w:history="1">
        <w:r w:rsidRPr="0042514D">
          <w:rPr>
            <w:rStyle w:val="Hiperhivatkozs"/>
            <w:noProof/>
            <w:lang w:bidi="ar-SA"/>
          </w:rPr>
          <w:t>3.8.1. Sections separated by vertical space</w:t>
        </w:r>
        <w:r>
          <w:rPr>
            <w:noProof/>
            <w:webHidden/>
          </w:rPr>
          <w:tab/>
        </w:r>
        <w:r>
          <w:rPr>
            <w:noProof/>
            <w:webHidden/>
          </w:rPr>
          <w:fldChar w:fldCharType="begin"/>
        </w:r>
        <w:r>
          <w:rPr>
            <w:noProof/>
            <w:webHidden/>
          </w:rPr>
          <w:instrText xml:space="preserve"> PAGEREF _Toc182997007 \h </w:instrText>
        </w:r>
        <w:r>
          <w:rPr>
            <w:noProof/>
            <w:webHidden/>
          </w:rPr>
        </w:r>
        <w:r>
          <w:rPr>
            <w:noProof/>
            <w:webHidden/>
          </w:rPr>
          <w:fldChar w:fldCharType="separate"/>
        </w:r>
        <w:r>
          <w:rPr>
            <w:noProof/>
            <w:webHidden/>
          </w:rPr>
          <w:t>53</w:t>
        </w:r>
        <w:r>
          <w:rPr>
            <w:noProof/>
            <w:webHidden/>
          </w:rPr>
          <w:fldChar w:fldCharType="end"/>
        </w:r>
      </w:hyperlink>
    </w:p>
    <w:p w14:paraId="40D264AF" w14:textId="0E0039AA" w:rsidR="00110B53" w:rsidRDefault="00110B53">
      <w:pPr>
        <w:pStyle w:val="TJ3"/>
        <w:rPr>
          <w:rFonts w:asciiTheme="minorHAnsi" w:hAnsiTheme="minorHAnsi" w:cstheme="minorBidi"/>
          <w:noProof/>
          <w:sz w:val="24"/>
          <w:szCs w:val="21"/>
          <w:lang w:eastAsia="en-GB"/>
        </w:rPr>
      </w:pPr>
      <w:hyperlink w:anchor="_Toc182997008" w:history="1">
        <w:r w:rsidRPr="0042514D">
          <w:rPr>
            <w:rStyle w:val="Hiperhivatkozs"/>
            <w:noProof/>
            <w:lang w:bidi="ar-SA"/>
          </w:rPr>
          <w:t>3.8.2. Spatially offset opening sections (incipits)</w:t>
        </w:r>
        <w:r>
          <w:rPr>
            <w:noProof/>
            <w:webHidden/>
          </w:rPr>
          <w:tab/>
        </w:r>
        <w:r>
          <w:rPr>
            <w:noProof/>
            <w:webHidden/>
          </w:rPr>
          <w:fldChar w:fldCharType="begin"/>
        </w:r>
        <w:r>
          <w:rPr>
            <w:noProof/>
            <w:webHidden/>
          </w:rPr>
          <w:instrText xml:space="preserve"> PAGEREF _Toc182997008 \h </w:instrText>
        </w:r>
        <w:r>
          <w:rPr>
            <w:noProof/>
            <w:webHidden/>
          </w:rPr>
        </w:r>
        <w:r>
          <w:rPr>
            <w:noProof/>
            <w:webHidden/>
          </w:rPr>
          <w:fldChar w:fldCharType="separate"/>
        </w:r>
        <w:r>
          <w:rPr>
            <w:noProof/>
            <w:webHidden/>
          </w:rPr>
          <w:t>53</w:t>
        </w:r>
        <w:r>
          <w:rPr>
            <w:noProof/>
            <w:webHidden/>
          </w:rPr>
          <w:fldChar w:fldCharType="end"/>
        </w:r>
      </w:hyperlink>
    </w:p>
    <w:p w14:paraId="626D5667" w14:textId="4F44FB2E" w:rsidR="00110B53" w:rsidRDefault="00110B53">
      <w:pPr>
        <w:pStyle w:val="TJ3"/>
        <w:rPr>
          <w:rFonts w:asciiTheme="minorHAnsi" w:hAnsiTheme="minorHAnsi" w:cstheme="minorBidi"/>
          <w:noProof/>
          <w:sz w:val="24"/>
          <w:szCs w:val="21"/>
          <w:lang w:eastAsia="en-GB"/>
        </w:rPr>
      </w:pPr>
      <w:hyperlink w:anchor="_Toc182997009" w:history="1">
        <w:r w:rsidRPr="0042514D">
          <w:rPr>
            <w:rStyle w:val="Hiperhivatkozs"/>
            <w:noProof/>
            <w:lang w:bidi="ar-SA"/>
          </w:rPr>
          <w:t>3.8.3. Spatially offset closing lines (colophons)</w:t>
        </w:r>
        <w:r>
          <w:rPr>
            <w:noProof/>
            <w:webHidden/>
          </w:rPr>
          <w:tab/>
        </w:r>
        <w:r>
          <w:rPr>
            <w:noProof/>
            <w:webHidden/>
          </w:rPr>
          <w:fldChar w:fldCharType="begin"/>
        </w:r>
        <w:r>
          <w:rPr>
            <w:noProof/>
            <w:webHidden/>
          </w:rPr>
          <w:instrText xml:space="preserve"> PAGEREF _Toc182997009 \h </w:instrText>
        </w:r>
        <w:r>
          <w:rPr>
            <w:noProof/>
            <w:webHidden/>
          </w:rPr>
        </w:r>
        <w:r>
          <w:rPr>
            <w:noProof/>
            <w:webHidden/>
          </w:rPr>
          <w:fldChar w:fldCharType="separate"/>
        </w:r>
        <w:r>
          <w:rPr>
            <w:noProof/>
            <w:webHidden/>
          </w:rPr>
          <w:t>54</w:t>
        </w:r>
        <w:r>
          <w:rPr>
            <w:noProof/>
            <w:webHidden/>
          </w:rPr>
          <w:fldChar w:fldCharType="end"/>
        </w:r>
      </w:hyperlink>
    </w:p>
    <w:p w14:paraId="17989C8A" w14:textId="5D83228E" w:rsidR="00110B53" w:rsidRDefault="00110B53">
      <w:pPr>
        <w:pStyle w:val="TJ3"/>
        <w:rPr>
          <w:rFonts w:asciiTheme="minorHAnsi" w:hAnsiTheme="minorHAnsi" w:cstheme="minorBidi"/>
          <w:noProof/>
          <w:sz w:val="24"/>
          <w:szCs w:val="21"/>
          <w:lang w:eastAsia="en-GB"/>
        </w:rPr>
      </w:pPr>
      <w:hyperlink w:anchor="_Toc182997010" w:history="1">
        <w:r w:rsidRPr="0042514D">
          <w:rPr>
            <w:rStyle w:val="Hiperhivatkozs"/>
            <w:noProof/>
            <w:lang w:bidi="ar-SA"/>
          </w:rPr>
          <w:t>3.8.4. Pagination or foliation: “forme work”</w:t>
        </w:r>
        <w:r>
          <w:rPr>
            <w:noProof/>
            <w:webHidden/>
          </w:rPr>
          <w:tab/>
        </w:r>
        <w:r>
          <w:rPr>
            <w:noProof/>
            <w:webHidden/>
          </w:rPr>
          <w:fldChar w:fldCharType="begin"/>
        </w:r>
        <w:r>
          <w:rPr>
            <w:noProof/>
            <w:webHidden/>
          </w:rPr>
          <w:instrText xml:space="preserve"> PAGEREF _Toc182997010 \h </w:instrText>
        </w:r>
        <w:r>
          <w:rPr>
            <w:noProof/>
            <w:webHidden/>
          </w:rPr>
        </w:r>
        <w:r>
          <w:rPr>
            <w:noProof/>
            <w:webHidden/>
          </w:rPr>
          <w:fldChar w:fldCharType="separate"/>
        </w:r>
        <w:r>
          <w:rPr>
            <w:noProof/>
            <w:webHidden/>
          </w:rPr>
          <w:t>55</w:t>
        </w:r>
        <w:r>
          <w:rPr>
            <w:noProof/>
            <w:webHidden/>
          </w:rPr>
          <w:fldChar w:fldCharType="end"/>
        </w:r>
      </w:hyperlink>
    </w:p>
    <w:p w14:paraId="54BA1BEB" w14:textId="2596E643" w:rsidR="00110B53" w:rsidRDefault="00110B53">
      <w:pPr>
        <w:pStyle w:val="TJ1"/>
        <w:rPr>
          <w:rFonts w:asciiTheme="minorHAnsi" w:hAnsiTheme="minorHAnsi" w:cstheme="minorBidi"/>
          <w:b w:val="0"/>
          <w:noProof/>
          <w:sz w:val="24"/>
          <w:szCs w:val="21"/>
          <w:lang w:eastAsia="en-GB"/>
        </w:rPr>
      </w:pPr>
      <w:hyperlink w:anchor="_Toc182997011" w:history="1">
        <w:r w:rsidRPr="0042514D">
          <w:rPr>
            <w:rStyle w:val="Hiperhivatkozs"/>
            <w:noProof/>
            <w:lang w:bidi="ar-SA"/>
          </w:rPr>
          <w:t>4. Encoding the received text</w:t>
        </w:r>
        <w:r>
          <w:rPr>
            <w:noProof/>
            <w:webHidden/>
          </w:rPr>
          <w:tab/>
        </w:r>
        <w:r>
          <w:rPr>
            <w:noProof/>
            <w:webHidden/>
          </w:rPr>
          <w:fldChar w:fldCharType="begin"/>
        </w:r>
        <w:r>
          <w:rPr>
            <w:noProof/>
            <w:webHidden/>
          </w:rPr>
          <w:instrText xml:space="preserve"> PAGEREF _Toc182997011 \h </w:instrText>
        </w:r>
        <w:r>
          <w:rPr>
            <w:noProof/>
            <w:webHidden/>
          </w:rPr>
        </w:r>
        <w:r>
          <w:rPr>
            <w:noProof/>
            <w:webHidden/>
          </w:rPr>
          <w:fldChar w:fldCharType="separate"/>
        </w:r>
        <w:r>
          <w:rPr>
            <w:noProof/>
            <w:webHidden/>
          </w:rPr>
          <w:t>57</w:t>
        </w:r>
        <w:r>
          <w:rPr>
            <w:noProof/>
            <w:webHidden/>
          </w:rPr>
          <w:fldChar w:fldCharType="end"/>
        </w:r>
      </w:hyperlink>
    </w:p>
    <w:p w14:paraId="02CDF2A6" w14:textId="321C52EC" w:rsidR="00110B53" w:rsidRDefault="00110B53">
      <w:pPr>
        <w:pStyle w:val="TJ2"/>
        <w:rPr>
          <w:rFonts w:asciiTheme="minorHAnsi" w:hAnsiTheme="minorHAnsi" w:cstheme="minorBidi"/>
          <w:noProof/>
          <w:sz w:val="24"/>
          <w:szCs w:val="21"/>
          <w:lang w:eastAsia="en-GB"/>
        </w:rPr>
      </w:pPr>
      <w:hyperlink w:anchor="_Toc182997012" w:history="1">
        <w:r w:rsidRPr="0042514D">
          <w:rPr>
            <w:rStyle w:val="Hiperhivatkozs"/>
            <w:noProof/>
            <w:lang w:bidi="ar-SA"/>
          </w:rPr>
          <w:t>4.1. Alphabetic characters</w:t>
        </w:r>
        <w:r>
          <w:rPr>
            <w:noProof/>
            <w:webHidden/>
          </w:rPr>
          <w:tab/>
        </w:r>
        <w:r>
          <w:rPr>
            <w:noProof/>
            <w:webHidden/>
          </w:rPr>
          <w:fldChar w:fldCharType="begin"/>
        </w:r>
        <w:r>
          <w:rPr>
            <w:noProof/>
            <w:webHidden/>
          </w:rPr>
          <w:instrText xml:space="preserve"> PAGEREF _Toc182997012 \h </w:instrText>
        </w:r>
        <w:r>
          <w:rPr>
            <w:noProof/>
            <w:webHidden/>
          </w:rPr>
        </w:r>
        <w:r>
          <w:rPr>
            <w:noProof/>
            <w:webHidden/>
          </w:rPr>
          <w:fldChar w:fldCharType="separate"/>
        </w:r>
        <w:r>
          <w:rPr>
            <w:noProof/>
            <w:webHidden/>
          </w:rPr>
          <w:t>57</w:t>
        </w:r>
        <w:r>
          <w:rPr>
            <w:noProof/>
            <w:webHidden/>
          </w:rPr>
          <w:fldChar w:fldCharType="end"/>
        </w:r>
      </w:hyperlink>
    </w:p>
    <w:p w14:paraId="31E2697A" w14:textId="697C94EF" w:rsidR="00110B53" w:rsidRDefault="00110B53">
      <w:pPr>
        <w:pStyle w:val="TJ3"/>
        <w:rPr>
          <w:rFonts w:asciiTheme="minorHAnsi" w:hAnsiTheme="minorHAnsi" w:cstheme="minorBidi"/>
          <w:noProof/>
          <w:sz w:val="24"/>
          <w:szCs w:val="21"/>
          <w:lang w:eastAsia="en-GB"/>
        </w:rPr>
      </w:pPr>
      <w:hyperlink w:anchor="_Toc182997013" w:history="1">
        <w:r w:rsidRPr="0042514D">
          <w:rPr>
            <w:rStyle w:val="Hiperhivatkozs"/>
            <w:noProof/>
            <w:lang w:bidi="ar-SA"/>
          </w:rPr>
          <w:t>4.1.1. Overview</w:t>
        </w:r>
        <w:r>
          <w:rPr>
            <w:noProof/>
            <w:webHidden/>
          </w:rPr>
          <w:tab/>
        </w:r>
        <w:r>
          <w:rPr>
            <w:noProof/>
            <w:webHidden/>
          </w:rPr>
          <w:fldChar w:fldCharType="begin"/>
        </w:r>
        <w:r>
          <w:rPr>
            <w:noProof/>
            <w:webHidden/>
          </w:rPr>
          <w:instrText xml:space="preserve"> PAGEREF _Toc182997013 \h </w:instrText>
        </w:r>
        <w:r>
          <w:rPr>
            <w:noProof/>
            <w:webHidden/>
          </w:rPr>
        </w:r>
        <w:r>
          <w:rPr>
            <w:noProof/>
            <w:webHidden/>
          </w:rPr>
          <w:fldChar w:fldCharType="separate"/>
        </w:r>
        <w:r>
          <w:rPr>
            <w:noProof/>
            <w:webHidden/>
          </w:rPr>
          <w:t>57</w:t>
        </w:r>
        <w:r>
          <w:rPr>
            <w:noProof/>
            <w:webHidden/>
          </w:rPr>
          <w:fldChar w:fldCharType="end"/>
        </w:r>
      </w:hyperlink>
    </w:p>
    <w:p w14:paraId="55F53660" w14:textId="67B02C82" w:rsidR="00110B53" w:rsidRDefault="00110B53">
      <w:pPr>
        <w:pStyle w:val="TJ3"/>
        <w:rPr>
          <w:rFonts w:asciiTheme="minorHAnsi" w:hAnsiTheme="minorHAnsi" w:cstheme="minorBidi"/>
          <w:noProof/>
          <w:sz w:val="24"/>
          <w:szCs w:val="21"/>
          <w:lang w:eastAsia="en-GB"/>
        </w:rPr>
      </w:pPr>
      <w:hyperlink w:anchor="_Toc182997014" w:history="1">
        <w:r w:rsidRPr="0042514D">
          <w:rPr>
            <w:rStyle w:val="Hiperhivatkozs"/>
            <w:noProof/>
            <w:lang w:bidi="ar-SA"/>
          </w:rPr>
          <w:t xml:space="preserve">4.1.2. Tagging transliterated characters as one </w:t>
        </w:r>
        <w:r w:rsidRPr="0042514D">
          <w:rPr>
            <w:rStyle w:val="Hiperhivatkozs"/>
            <w:i/>
            <w:iCs/>
            <w:noProof/>
            <w:lang w:bidi="ar-SA"/>
          </w:rPr>
          <w:t>akṣara</w:t>
        </w:r>
        <w:r>
          <w:rPr>
            <w:noProof/>
            <w:webHidden/>
          </w:rPr>
          <w:tab/>
        </w:r>
        <w:r>
          <w:rPr>
            <w:noProof/>
            <w:webHidden/>
          </w:rPr>
          <w:fldChar w:fldCharType="begin"/>
        </w:r>
        <w:r>
          <w:rPr>
            <w:noProof/>
            <w:webHidden/>
          </w:rPr>
          <w:instrText xml:space="preserve"> PAGEREF _Toc182997014 \h </w:instrText>
        </w:r>
        <w:r>
          <w:rPr>
            <w:noProof/>
            <w:webHidden/>
          </w:rPr>
        </w:r>
        <w:r>
          <w:rPr>
            <w:noProof/>
            <w:webHidden/>
          </w:rPr>
          <w:fldChar w:fldCharType="separate"/>
        </w:r>
        <w:r>
          <w:rPr>
            <w:noProof/>
            <w:webHidden/>
          </w:rPr>
          <w:t>57</w:t>
        </w:r>
        <w:r>
          <w:rPr>
            <w:noProof/>
            <w:webHidden/>
          </w:rPr>
          <w:fldChar w:fldCharType="end"/>
        </w:r>
      </w:hyperlink>
    </w:p>
    <w:p w14:paraId="3B33F58A" w14:textId="3BEF3002" w:rsidR="00110B53" w:rsidRDefault="00110B53">
      <w:pPr>
        <w:pStyle w:val="TJ3"/>
        <w:rPr>
          <w:rFonts w:asciiTheme="minorHAnsi" w:hAnsiTheme="minorHAnsi" w:cstheme="minorBidi"/>
          <w:noProof/>
          <w:sz w:val="24"/>
          <w:szCs w:val="21"/>
          <w:lang w:eastAsia="en-GB"/>
        </w:rPr>
      </w:pPr>
      <w:hyperlink w:anchor="_Toc182997015" w:history="1">
        <w:r w:rsidRPr="0042514D">
          <w:rPr>
            <w:rStyle w:val="Hiperhivatkozs"/>
            <w:noProof/>
            <w:lang w:bidi="ar-SA"/>
          </w:rPr>
          <w:t>4.1.3. Tagging parts of alphabetic characters</w:t>
        </w:r>
        <w:r>
          <w:rPr>
            <w:noProof/>
            <w:webHidden/>
          </w:rPr>
          <w:tab/>
        </w:r>
        <w:r>
          <w:rPr>
            <w:noProof/>
            <w:webHidden/>
          </w:rPr>
          <w:fldChar w:fldCharType="begin"/>
        </w:r>
        <w:r>
          <w:rPr>
            <w:noProof/>
            <w:webHidden/>
          </w:rPr>
          <w:instrText xml:space="preserve"> PAGEREF _Toc182997015 \h </w:instrText>
        </w:r>
        <w:r>
          <w:rPr>
            <w:noProof/>
            <w:webHidden/>
          </w:rPr>
        </w:r>
        <w:r>
          <w:rPr>
            <w:noProof/>
            <w:webHidden/>
          </w:rPr>
          <w:fldChar w:fldCharType="separate"/>
        </w:r>
        <w:r>
          <w:rPr>
            <w:noProof/>
            <w:webHidden/>
          </w:rPr>
          <w:t>57</w:t>
        </w:r>
        <w:r>
          <w:rPr>
            <w:noProof/>
            <w:webHidden/>
          </w:rPr>
          <w:fldChar w:fldCharType="end"/>
        </w:r>
      </w:hyperlink>
    </w:p>
    <w:p w14:paraId="535F81DA" w14:textId="381B7A75" w:rsidR="00110B53" w:rsidRDefault="00110B53">
      <w:pPr>
        <w:pStyle w:val="TJ3"/>
        <w:rPr>
          <w:rFonts w:asciiTheme="minorHAnsi" w:hAnsiTheme="minorHAnsi" w:cstheme="minorBidi"/>
          <w:noProof/>
          <w:sz w:val="24"/>
          <w:szCs w:val="21"/>
          <w:lang w:eastAsia="en-GB"/>
        </w:rPr>
      </w:pPr>
      <w:hyperlink w:anchor="_Toc182997016" w:history="1">
        <w:r w:rsidRPr="0042514D">
          <w:rPr>
            <w:rStyle w:val="Hiperhivatkozs"/>
            <w:noProof/>
            <w:lang w:bidi="ar-SA"/>
          </w:rPr>
          <w:t>4.1.4. Unusual spatial arrangement in conjuncts</w:t>
        </w:r>
        <w:r>
          <w:rPr>
            <w:noProof/>
            <w:webHidden/>
          </w:rPr>
          <w:tab/>
        </w:r>
        <w:r>
          <w:rPr>
            <w:noProof/>
            <w:webHidden/>
          </w:rPr>
          <w:fldChar w:fldCharType="begin"/>
        </w:r>
        <w:r>
          <w:rPr>
            <w:noProof/>
            <w:webHidden/>
          </w:rPr>
          <w:instrText xml:space="preserve"> PAGEREF _Toc182997016 \h </w:instrText>
        </w:r>
        <w:r>
          <w:rPr>
            <w:noProof/>
            <w:webHidden/>
          </w:rPr>
        </w:r>
        <w:r>
          <w:rPr>
            <w:noProof/>
            <w:webHidden/>
          </w:rPr>
          <w:fldChar w:fldCharType="separate"/>
        </w:r>
        <w:r>
          <w:rPr>
            <w:noProof/>
            <w:webHidden/>
          </w:rPr>
          <w:t>58</w:t>
        </w:r>
        <w:r>
          <w:rPr>
            <w:noProof/>
            <w:webHidden/>
          </w:rPr>
          <w:fldChar w:fldCharType="end"/>
        </w:r>
      </w:hyperlink>
    </w:p>
    <w:p w14:paraId="1205766B" w14:textId="27C84C95" w:rsidR="00110B53" w:rsidRDefault="00110B53">
      <w:pPr>
        <w:pStyle w:val="TJ3"/>
        <w:rPr>
          <w:rFonts w:asciiTheme="minorHAnsi" w:hAnsiTheme="minorHAnsi" w:cstheme="minorBidi"/>
          <w:noProof/>
          <w:sz w:val="24"/>
          <w:szCs w:val="21"/>
          <w:lang w:eastAsia="en-GB"/>
        </w:rPr>
      </w:pPr>
      <w:hyperlink w:anchor="_Toc182997017" w:history="1">
        <w:r w:rsidRPr="0042514D">
          <w:rPr>
            <w:rStyle w:val="Hiperhivatkozs"/>
            <w:noProof/>
            <w:lang w:bidi="ar-SA"/>
          </w:rPr>
          <w:t>4.1.5. Complex characters split by an intervening feature</w:t>
        </w:r>
        <w:r>
          <w:rPr>
            <w:noProof/>
            <w:webHidden/>
          </w:rPr>
          <w:tab/>
        </w:r>
        <w:r>
          <w:rPr>
            <w:noProof/>
            <w:webHidden/>
          </w:rPr>
          <w:fldChar w:fldCharType="begin"/>
        </w:r>
        <w:r>
          <w:rPr>
            <w:noProof/>
            <w:webHidden/>
          </w:rPr>
          <w:instrText xml:space="preserve"> PAGEREF _Toc182997017 \h </w:instrText>
        </w:r>
        <w:r>
          <w:rPr>
            <w:noProof/>
            <w:webHidden/>
          </w:rPr>
        </w:r>
        <w:r>
          <w:rPr>
            <w:noProof/>
            <w:webHidden/>
          </w:rPr>
          <w:fldChar w:fldCharType="separate"/>
        </w:r>
        <w:r>
          <w:rPr>
            <w:noProof/>
            <w:webHidden/>
          </w:rPr>
          <w:t>59</w:t>
        </w:r>
        <w:r>
          <w:rPr>
            <w:noProof/>
            <w:webHidden/>
          </w:rPr>
          <w:fldChar w:fldCharType="end"/>
        </w:r>
      </w:hyperlink>
    </w:p>
    <w:p w14:paraId="769CA1C3" w14:textId="787B5CAB" w:rsidR="00110B53" w:rsidRDefault="00110B53">
      <w:pPr>
        <w:pStyle w:val="TJ2"/>
        <w:rPr>
          <w:rFonts w:asciiTheme="minorHAnsi" w:hAnsiTheme="minorHAnsi" w:cstheme="minorBidi"/>
          <w:noProof/>
          <w:sz w:val="24"/>
          <w:szCs w:val="21"/>
          <w:lang w:eastAsia="en-GB"/>
        </w:rPr>
      </w:pPr>
      <w:hyperlink w:anchor="_Toc182997018" w:history="1">
        <w:r w:rsidRPr="0042514D">
          <w:rPr>
            <w:rStyle w:val="Hiperhivatkozs"/>
            <w:noProof/>
            <w:lang w:bidi="ar-SA"/>
          </w:rPr>
          <w:t>4.2. Non-alphabetic characters</w:t>
        </w:r>
        <w:r>
          <w:rPr>
            <w:noProof/>
            <w:webHidden/>
          </w:rPr>
          <w:tab/>
        </w:r>
        <w:r>
          <w:rPr>
            <w:noProof/>
            <w:webHidden/>
          </w:rPr>
          <w:fldChar w:fldCharType="begin"/>
        </w:r>
        <w:r>
          <w:rPr>
            <w:noProof/>
            <w:webHidden/>
          </w:rPr>
          <w:instrText xml:space="preserve"> PAGEREF _Toc182997018 \h </w:instrText>
        </w:r>
        <w:r>
          <w:rPr>
            <w:noProof/>
            <w:webHidden/>
          </w:rPr>
        </w:r>
        <w:r>
          <w:rPr>
            <w:noProof/>
            <w:webHidden/>
          </w:rPr>
          <w:fldChar w:fldCharType="separate"/>
        </w:r>
        <w:r>
          <w:rPr>
            <w:noProof/>
            <w:webHidden/>
          </w:rPr>
          <w:t>60</w:t>
        </w:r>
        <w:r>
          <w:rPr>
            <w:noProof/>
            <w:webHidden/>
          </w:rPr>
          <w:fldChar w:fldCharType="end"/>
        </w:r>
      </w:hyperlink>
    </w:p>
    <w:p w14:paraId="71F6AD33" w14:textId="2287CC08" w:rsidR="00110B53" w:rsidRDefault="00110B53">
      <w:pPr>
        <w:pStyle w:val="TJ3"/>
        <w:rPr>
          <w:rFonts w:asciiTheme="minorHAnsi" w:hAnsiTheme="minorHAnsi" w:cstheme="minorBidi"/>
          <w:noProof/>
          <w:sz w:val="24"/>
          <w:szCs w:val="21"/>
          <w:lang w:eastAsia="en-GB"/>
        </w:rPr>
      </w:pPr>
      <w:hyperlink w:anchor="_Toc182997019" w:history="1">
        <w:r w:rsidRPr="0042514D">
          <w:rPr>
            <w:rStyle w:val="Hiperhivatkozs"/>
            <w:noProof/>
            <w:lang w:bidi="ar-SA"/>
          </w:rPr>
          <w:t>4.2.1. Overview</w:t>
        </w:r>
        <w:r>
          <w:rPr>
            <w:noProof/>
            <w:webHidden/>
          </w:rPr>
          <w:tab/>
        </w:r>
        <w:r>
          <w:rPr>
            <w:noProof/>
            <w:webHidden/>
          </w:rPr>
          <w:fldChar w:fldCharType="begin"/>
        </w:r>
        <w:r>
          <w:rPr>
            <w:noProof/>
            <w:webHidden/>
          </w:rPr>
          <w:instrText xml:space="preserve"> PAGEREF _Toc182997019 \h </w:instrText>
        </w:r>
        <w:r>
          <w:rPr>
            <w:noProof/>
            <w:webHidden/>
          </w:rPr>
        </w:r>
        <w:r>
          <w:rPr>
            <w:noProof/>
            <w:webHidden/>
          </w:rPr>
          <w:fldChar w:fldCharType="separate"/>
        </w:r>
        <w:r>
          <w:rPr>
            <w:noProof/>
            <w:webHidden/>
          </w:rPr>
          <w:t>60</w:t>
        </w:r>
        <w:r>
          <w:rPr>
            <w:noProof/>
            <w:webHidden/>
          </w:rPr>
          <w:fldChar w:fldCharType="end"/>
        </w:r>
      </w:hyperlink>
    </w:p>
    <w:p w14:paraId="1F5F6501" w14:textId="195A9488" w:rsidR="00110B53" w:rsidRDefault="00110B53">
      <w:pPr>
        <w:pStyle w:val="TJ3"/>
        <w:rPr>
          <w:rFonts w:asciiTheme="minorHAnsi" w:hAnsiTheme="minorHAnsi" w:cstheme="minorBidi"/>
          <w:noProof/>
          <w:sz w:val="24"/>
          <w:szCs w:val="21"/>
          <w:lang w:eastAsia="en-GB"/>
        </w:rPr>
      </w:pPr>
      <w:hyperlink w:anchor="_Toc182997020" w:history="1">
        <w:r w:rsidRPr="0042514D">
          <w:rPr>
            <w:rStyle w:val="Hiperhivatkozs"/>
            <w:noProof/>
            <w:lang w:bidi="ar-SA"/>
          </w:rPr>
          <w:t>4.2.2. Numeric characters</w:t>
        </w:r>
        <w:r>
          <w:rPr>
            <w:noProof/>
            <w:webHidden/>
          </w:rPr>
          <w:tab/>
        </w:r>
        <w:r>
          <w:rPr>
            <w:noProof/>
            <w:webHidden/>
          </w:rPr>
          <w:fldChar w:fldCharType="begin"/>
        </w:r>
        <w:r>
          <w:rPr>
            <w:noProof/>
            <w:webHidden/>
          </w:rPr>
          <w:instrText xml:space="preserve"> PAGEREF _Toc182997020 \h </w:instrText>
        </w:r>
        <w:r>
          <w:rPr>
            <w:noProof/>
            <w:webHidden/>
          </w:rPr>
        </w:r>
        <w:r>
          <w:rPr>
            <w:noProof/>
            <w:webHidden/>
          </w:rPr>
          <w:fldChar w:fldCharType="separate"/>
        </w:r>
        <w:r>
          <w:rPr>
            <w:noProof/>
            <w:webHidden/>
          </w:rPr>
          <w:t>61</w:t>
        </w:r>
        <w:r>
          <w:rPr>
            <w:noProof/>
            <w:webHidden/>
          </w:rPr>
          <w:fldChar w:fldCharType="end"/>
        </w:r>
      </w:hyperlink>
    </w:p>
    <w:p w14:paraId="29B2AB5C" w14:textId="522E96B9" w:rsidR="00110B53" w:rsidRDefault="00110B53">
      <w:pPr>
        <w:pStyle w:val="TJ4"/>
        <w:rPr>
          <w:rFonts w:asciiTheme="minorHAnsi" w:hAnsiTheme="minorHAnsi" w:cstheme="minorBidi"/>
          <w:noProof/>
          <w:sz w:val="24"/>
          <w:szCs w:val="21"/>
          <w:lang w:eastAsia="en-GB"/>
        </w:rPr>
      </w:pPr>
      <w:hyperlink w:anchor="_Toc182997021" w:history="1">
        <w:r w:rsidRPr="0042514D">
          <w:rPr>
            <w:rStyle w:val="Hiperhivatkozs"/>
            <w:noProof/>
            <w:lang w:bidi="ar-SA"/>
          </w:rPr>
          <w:t>4.2.2.1. Spacing numeric characters</w:t>
        </w:r>
        <w:r>
          <w:rPr>
            <w:noProof/>
            <w:webHidden/>
          </w:rPr>
          <w:tab/>
        </w:r>
        <w:r>
          <w:rPr>
            <w:noProof/>
            <w:webHidden/>
          </w:rPr>
          <w:fldChar w:fldCharType="begin"/>
        </w:r>
        <w:r>
          <w:rPr>
            <w:noProof/>
            <w:webHidden/>
          </w:rPr>
          <w:instrText xml:space="preserve"> PAGEREF _Toc182997021 \h </w:instrText>
        </w:r>
        <w:r>
          <w:rPr>
            <w:noProof/>
            <w:webHidden/>
          </w:rPr>
        </w:r>
        <w:r>
          <w:rPr>
            <w:noProof/>
            <w:webHidden/>
          </w:rPr>
          <w:fldChar w:fldCharType="separate"/>
        </w:r>
        <w:r>
          <w:rPr>
            <w:noProof/>
            <w:webHidden/>
          </w:rPr>
          <w:t>62</w:t>
        </w:r>
        <w:r>
          <w:rPr>
            <w:noProof/>
            <w:webHidden/>
          </w:rPr>
          <w:fldChar w:fldCharType="end"/>
        </w:r>
      </w:hyperlink>
    </w:p>
    <w:p w14:paraId="4664B3A6" w14:textId="173CF64B" w:rsidR="00110B53" w:rsidRDefault="00110B53">
      <w:pPr>
        <w:pStyle w:val="TJ3"/>
        <w:rPr>
          <w:rFonts w:asciiTheme="minorHAnsi" w:hAnsiTheme="minorHAnsi" w:cstheme="minorBidi"/>
          <w:noProof/>
          <w:sz w:val="24"/>
          <w:szCs w:val="21"/>
          <w:lang w:eastAsia="en-GB"/>
        </w:rPr>
      </w:pPr>
      <w:hyperlink w:anchor="_Toc182997022" w:history="1">
        <w:r w:rsidRPr="0042514D">
          <w:rPr>
            <w:rStyle w:val="Hiperhivatkozs"/>
            <w:noProof/>
            <w:lang w:bidi="ar-SA"/>
          </w:rPr>
          <w:t>4.2.3. Non-alphanumeric characters (symbols)</w:t>
        </w:r>
        <w:r>
          <w:rPr>
            <w:noProof/>
            <w:webHidden/>
          </w:rPr>
          <w:tab/>
        </w:r>
        <w:r>
          <w:rPr>
            <w:noProof/>
            <w:webHidden/>
          </w:rPr>
          <w:fldChar w:fldCharType="begin"/>
        </w:r>
        <w:r>
          <w:rPr>
            <w:noProof/>
            <w:webHidden/>
          </w:rPr>
          <w:instrText xml:space="preserve"> PAGEREF _Toc182997022 \h </w:instrText>
        </w:r>
        <w:r>
          <w:rPr>
            <w:noProof/>
            <w:webHidden/>
          </w:rPr>
        </w:r>
        <w:r>
          <w:rPr>
            <w:noProof/>
            <w:webHidden/>
          </w:rPr>
          <w:fldChar w:fldCharType="separate"/>
        </w:r>
        <w:r>
          <w:rPr>
            <w:noProof/>
            <w:webHidden/>
          </w:rPr>
          <w:t>62</w:t>
        </w:r>
        <w:r>
          <w:rPr>
            <w:noProof/>
            <w:webHidden/>
          </w:rPr>
          <w:fldChar w:fldCharType="end"/>
        </w:r>
      </w:hyperlink>
    </w:p>
    <w:p w14:paraId="204CCF3C" w14:textId="75281B00" w:rsidR="00110B53" w:rsidRDefault="00110B53">
      <w:pPr>
        <w:pStyle w:val="TJ4"/>
        <w:rPr>
          <w:rFonts w:asciiTheme="minorHAnsi" w:hAnsiTheme="minorHAnsi" w:cstheme="minorBidi"/>
          <w:noProof/>
          <w:sz w:val="24"/>
          <w:szCs w:val="21"/>
          <w:lang w:eastAsia="en-GB"/>
        </w:rPr>
      </w:pPr>
      <w:hyperlink w:anchor="_Toc182997023" w:history="1">
        <w:r w:rsidRPr="0042514D">
          <w:rPr>
            <w:rStyle w:val="Hiperhivatkozs"/>
            <w:noProof/>
            <w:lang w:bidi="ar-SA"/>
          </w:rPr>
          <w:t>4.2.3.1. Symbol tokens</w:t>
        </w:r>
        <w:r>
          <w:rPr>
            <w:noProof/>
            <w:webHidden/>
          </w:rPr>
          <w:tab/>
        </w:r>
        <w:r>
          <w:rPr>
            <w:noProof/>
            <w:webHidden/>
          </w:rPr>
          <w:fldChar w:fldCharType="begin"/>
        </w:r>
        <w:r>
          <w:rPr>
            <w:noProof/>
            <w:webHidden/>
          </w:rPr>
          <w:instrText xml:space="preserve"> PAGEREF _Toc182997023 \h </w:instrText>
        </w:r>
        <w:r>
          <w:rPr>
            <w:noProof/>
            <w:webHidden/>
          </w:rPr>
        </w:r>
        <w:r>
          <w:rPr>
            <w:noProof/>
            <w:webHidden/>
          </w:rPr>
          <w:fldChar w:fldCharType="separate"/>
        </w:r>
        <w:r>
          <w:rPr>
            <w:noProof/>
            <w:webHidden/>
          </w:rPr>
          <w:t>62</w:t>
        </w:r>
        <w:r>
          <w:rPr>
            <w:noProof/>
            <w:webHidden/>
          </w:rPr>
          <w:fldChar w:fldCharType="end"/>
        </w:r>
      </w:hyperlink>
    </w:p>
    <w:p w14:paraId="3DB6E1CD" w14:textId="0F3E550A" w:rsidR="00110B53" w:rsidRDefault="00110B53">
      <w:pPr>
        <w:pStyle w:val="TJ4"/>
        <w:rPr>
          <w:rFonts w:asciiTheme="minorHAnsi" w:hAnsiTheme="minorHAnsi" w:cstheme="minorBidi"/>
          <w:noProof/>
          <w:sz w:val="24"/>
          <w:szCs w:val="21"/>
          <w:lang w:eastAsia="en-GB"/>
        </w:rPr>
      </w:pPr>
      <w:hyperlink w:anchor="_Toc182997024" w:history="1">
        <w:r w:rsidRPr="0042514D">
          <w:rPr>
            <w:rStyle w:val="Hiperhivatkozs"/>
            <w:noProof/>
            <w:lang w:bidi="ar-SA"/>
          </w:rPr>
          <w:t>4.2.3.2. Spacing symbol characters</w:t>
        </w:r>
        <w:r>
          <w:rPr>
            <w:noProof/>
            <w:webHidden/>
          </w:rPr>
          <w:tab/>
        </w:r>
        <w:r>
          <w:rPr>
            <w:noProof/>
            <w:webHidden/>
          </w:rPr>
          <w:fldChar w:fldCharType="begin"/>
        </w:r>
        <w:r>
          <w:rPr>
            <w:noProof/>
            <w:webHidden/>
          </w:rPr>
          <w:instrText xml:space="preserve"> PAGEREF _Toc182997024 \h </w:instrText>
        </w:r>
        <w:r>
          <w:rPr>
            <w:noProof/>
            <w:webHidden/>
          </w:rPr>
        </w:r>
        <w:r>
          <w:rPr>
            <w:noProof/>
            <w:webHidden/>
          </w:rPr>
          <w:fldChar w:fldCharType="separate"/>
        </w:r>
        <w:r>
          <w:rPr>
            <w:noProof/>
            <w:webHidden/>
          </w:rPr>
          <w:t>63</w:t>
        </w:r>
        <w:r>
          <w:rPr>
            <w:noProof/>
            <w:webHidden/>
          </w:rPr>
          <w:fldChar w:fldCharType="end"/>
        </w:r>
      </w:hyperlink>
    </w:p>
    <w:p w14:paraId="2C01475F" w14:textId="33ACA374" w:rsidR="00110B53" w:rsidRDefault="00110B53">
      <w:pPr>
        <w:pStyle w:val="TJ4"/>
        <w:rPr>
          <w:rFonts w:asciiTheme="minorHAnsi" w:hAnsiTheme="minorHAnsi" w:cstheme="minorBidi"/>
          <w:noProof/>
          <w:sz w:val="24"/>
          <w:szCs w:val="21"/>
          <w:lang w:eastAsia="en-GB"/>
        </w:rPr>
      </w:pPr>
      <w:hyperlink w:anchor="_Toc182997025" w:history="1">
        <w:r w:rsidRPr="0042514D">
          <w:rPr>
            <w:rStyle w:val="Hiperhivatkozs"/>
            <w:noProof/>
            <w:lang w:bidi="ar-SA"/>
          </w:rPr>
          <w:t>4.2.3.3. Punctuation marks</w:t>
        </w:r>
        <w:r>
          <w:rPr>
            <w:noProof/>
            <w:webHidden/>
          </w:rPr>
          <w:tab/>
        </w:r>
        <w:r>
          <w:rPr>
            <w:noProof/>
            <w:webHidden/>
          </w:rPr>
          <w:fldChar w:fldCharType="begin"/>
        </w:r>
        <w:r>
          <w:rPr>
            <w:noProof/>
            <w:webHidden/>
          </w:rPr>
          <w:instrText xml:space="preserve"> PAGEREF _Toc182997025 \h </w:instrText>
        </w:r>
        <w:r>
          <w:rPr>
            <w:noProof/>
            <w:webHidden/>
          </w:rPr>
        </w:r>
        <w:r>
          <w:rPr>
            <w:noProof/>
            <w:webHidden/>
          </w:rPr>
          <w:fldChar w:fldCharType="separate"/>
        </w:r>
        <w:r>
          <w:rPr>
            <w:noProof/>
            <w:webHidden/>
          </w:rPr>
          <w:t>64</w:t>
        </w:r>
        <w:r>
          <w:rPr>
            <w:noProof/>
            <w:webHidden/>
          </w:rPr>
          <w:fldChar w:fldCharType="end"/>
        </w:r>
      </w:hyperlink>
    </w:p>
    <w:p w14:paraId="481BCF71" w14:textId="08B792C0" w:rsidR="00110B53" w:rsidRDefault="00110B53">
      <w:pPr>
        <w:pStyle w:val="TJ4"/>
        <w:rPr>
          <w:rFonts w:asciiTheme="minorHAnsi" w:hAnsiTheme="minorHAnsi" w:cstheme="minorBidi"/>
          <w:noProof/>
          <w:sz w:val="24"/>
          <w:szCs w:val="21"/>
          <w:lang w:eastAsia="en-GB"/>
        </w:rPr>
      </w:pPr>
      <w:hyperlink w:anchor="_Toc182997026" w:history="1">
        <w:r w:rsidRPr="0042514D">
          <w:rPr>
            <w:rStyle w:val="Hiperhivatkozs"/>
            <w:noProof/>
            <w:lang w:bidi="ar-SA"/>
          </w:rPr>
          <w:t>4.2.3.4. Space filler symbols</w:t>
        </w:r>
        <w:r>
          <w:rPr>
            <w:noProof/>
            <w:webHidden/>
          </w:rPr>
          <w:tab/>
        </w:r>
        <w:r>
          <w:rPr>
            <w:noProof/>
            <w:webHidden/>
          </w:rPr>
          <w:fldChar w:fldCharType="begin"/>
        </w:r>
        <w:r>
          <w:rPr>
            <w:noProof/>
            <w:webHidden/>
          </w:rPr>
          <w:instrText xml:space="preserve"> PAGEREF _Toc182997026 \h </w:instrText>
        </w:r>
        <w:r>
          <w:rPr>
            <w:noProof/>
            <w:webHidden/>
          </w:rPr>
        </w:r>
        <w:r>
          <w:rPr>
            <w:noProof/>
            <w:webHidden/>
          </w:rPr>
          <w:fldChar w:fldCharType="separate"/>
        </w:r>
        <w:r>
          <w:rPr>
            <w:noProof/>
            <w:webHidden/>
          </w:rPr>
          <w:t>64</w:t>
        </w:r>
        <w:r>
          <w:rPr>
            <w:noProof/>
            <w:webHidden/>
          </w:rPr>
          <w:fldChar w:fldCharType="end"/>
        </w:r>
      </w:hyperlink>
    </w:p>
    <w:p w14:paraId="6DF20A46" w14:textId="591D17A6" w:rsidR="00110B53" w:rsidRDefault="00110B53">
      <w:pPr>
        <w:pStyle w:val="TJ4"/>
        <w:rPr>
          <w:rFonts w:asciiTheme="minorHAnsi" w:hAnsiTheme="minorHAnsi" w:cstheme="minorBidi"/>
          <w:noProof/>
          <w:sz w:val="24"/>
          <w:szCs w:val="21"/>
          <w:lang w:eastAsia="en-GB"/>
        </w:rPr>
      </w:pPr>
      <w:hyperlink w:anchor="_Toc182997027" w:history="1">
        <w:r w:rsidRPr="0042514D">
          <w:rPr>
            <w:rStyle w:val="Hiperhivatkozs"/>
            <w:noProof/>
            <w:lang w:bidi="ar-SA"/>
          </w:rPr>
          <w:t>4.2.3.5. Miscellaneous symbols</w:t>
        </w:r>
        <w:r>
          <w:rPr>
            <w:noProof/>
            <w:webHidden/>
          </w:rPr>
          <w:tab/>
        </w:r>
        <w:r>
          <w:rPr>
            <w:noProof/>
            <w:webHidden/>
          </w:rPr>
          <w:fldChar w:fldCharType="begin"/>
        </w:r>
        <w:r>
          <w:rPr>
            <w:noProof/>
            <w:webHidden/>
          </w:rPr>
          <w:instrText xml:space="preserve"> PAGEREF _Toc182997027 \h </w:instrText>
        </w:r>
        <w:r>
          <w:rPr>
            <w:noProof/>
            <w:webHidden/>
          </w:rPr>
        </w:r>
        <w:r>
          <w:rPr>
            <w:noProof/>
            <w:webHidden/>
          </w:rPr>
          <w:fldChar w:fldCharType="separate"/>
        </w:r>
        <w:r>
          <w:rPr>
            <w:noProof/>
            <w:webHidden/>
          </w:rPr>
          <w:t>65</w:t>
        </w:r>
        <w:r>
          <w:rPr>
            <w:noProof/>
            <w:webHidden/>
          </w:rPr>
          <w:fldChar w:fldCharType="end"/>
        </w:r>
      </w:hyperlink>
    </w:p>
    <w:p w14:paraId="798112AB" w14:textId="375E70F4" w:rsidR="00110B53" w:rsidRDefault="00110B53">
      <w:pPr>
        <w:pStyle w:val="TJ3"/>
        <w:rPr>
          <w:rFonts w:asciiTheme="minorHAnsi" w:hAnsiTheme="minorHAnsi" w:cstheme="minorBidi"/>
          <w:noProof/>
          <w:sz w:val="24"/>
          <w:szCs w:val="21"/>
          <w:lang w:eastAsia="en-GB"/>
        </w:rPr>
      </w:pPr>
      <w:hyperlink w:anchor="_Toc182997028" w:history="1">
        <w:r w:rsidRPr="0042514D">
          <w:rPr>
            <w:rStyle w:val="Hiperhivatkozs"/>
            <w:noProof/>
            <w:lang w:bidi="ar-SA"/>
          </w:rPr>
          <w:t>4.2.4. Alphanumeric characters used for a different function</w:t>
        </w:r>
        <w:r>
          <w:rPr>
            <w:noProof/>
            <w:webHidden/>
          </w:rPr>
          <w:tab/>
        </w:r>
        <w:r>
          <w:rPr>
            <w:noProof/>
            <w:webHidden/>
          </w:rPr>
          <w:fldChar w:fldCharType="begin"/>
        </w:r>
        <w:r>
          <w:rPr>
            <w:noProof/>
            <w:webHidden/>
          </w:rPr>
          <w:instrText xml:space="preserve"> PAGEREF _Toc182997028 \h </w:instrText>
        </w:r>
        <w:r>
          <w:rPr>
            <w:noProof/>
            <w:webHidden/>
          </w:rPr>
        </w:r>
        <w:r>
          <w:rPr>
            <w:noProof/>
            <w:webHidden/>
          </w:rPr>
          <w:fldChar w:fldCharType="separate"/>
        </w:r>
        <w:r>
          <w:rPr>
            <w:noProof/>
            <w:webHidden/>
          </w:rPr>
          <w:t>65</w:t>
        </w:r>
        <w:r>
          <w:rPr>
            <w:noProof/>
            <w:webHidden/>
          </w:rPr>
          <w:fldChar w:fldCharType="end"/>
        </w:r>
      </w:hyperlink>
    </w:p>
    <w:p w14:paraId="67B6120B" w14:textId="6549AE8F" w:rsidR="00110B53" w:rsidRDefault="00110B53">
      <w:pPr>
        <w:pStyle w:val="TJ2"/>
        <w:rPr>
          <w:rFonts w:asciiTheme="minorHAnsi" w:hAnsiTheme="minorHAnsi" w:cstheme="minorBidi"/>
          <w:noProof/>
          <w:sz w:val="24"/>
          <w:szCs w:val="21"/>
          <w:lang w:eastAsia="en-GB"/>
        </w:rPr>
      </w:pPr>
      <w:hyperlink w:anchor="_Toc182997029" w:history="1">
        <w:r w:rsidRPr="0042514D">
          <w:rPr>
            <w:rStyle w:val="Hiperhivatkozs"/>
            <w:noProof/>
            <w:lang w:bidi="ar-SA"/>
          </w:rPr>
          <w:t>4.3. Space left blank in the original</w:t>
        </w:r>
        <w:r>
          <w:rPr>
            <w:noProof/>
            <w:webHidden/>
          </w:rPr>
          <w:tab/>
        </w:r>
        <w:r>
          <w:rPr>
            <w:noProof/>
            <w:webHidden/>
          </w:rPr>
          <w:fldChar w:fldCharType="begin"/>
        </w:r>
        <w:r>
          <w:rPr>
            <w:noProof/>
            <w:webHidden/>
          </w:rPr>
          <w:instrText xml:space="preserve"> PAGEREF _Toc182997029 \h </w:instrText>
        </w:r>
        <w:r>
          <w:rPr>
            <w:noProof/>
            <w:webHidden/>
          </w:rPr>
        </w:r>
        <w:r>
          <w:rPr>
            <w:noProof/>
            <w:webHidden/>
          </w:rPr>
          <w:fldChar w:fldCharType="separate"/>
        </w:r>
        <w:r>
          <w:rPr>
            <w:noProof/>
            <w:webHidden/>
          </w:rPr>
          <w:t>66</w:t>
        </w:r>
        <w:r>
          <w:rPr>
            <w:noProof/>
            <w:webHidden/>
          </w:rPr>
          <w:fldChar w:fldCharType="end"/>
        </w:r>
      </w:hyperlink>
    </w:p>
    <w:p w14:paraId="4EDF2DCD" w14:textId="2CDBFDFF" w:rsidR="00110B53" w:rsidRDefault="00110B53">
      <w:pPr>
        <w:pStyle w:val="TJ3"/>
        <w:rPr>
          <w:rFonts w:asciiTheme="minorHAnsi" w:hAnsiTheme="minorHAnsi" w:cstheme="minorBidi"/>
          <w:noProof/>
          <w:sz w:val="24"/>
          <w:szCs w:val="21"/>
          <w:lang w:eastAsia="en-GB"/>
        </w:rPr>
      </w:pPr>
      <w:hyperlink w:anchor="_Toc182997030" w:history="1">
        <w:r w:rsidRPr="0042514D">
          <w:rPr>
            <w:rStyle w:val="Hiperhivatkozs"/>
            <w:noProof/>
            <w:lang w:bidi="ar-SA"/>
          </w:rPr>
          <w:t>4.3.1. Overview</w:t>
        </w:r>
        <w:r>
          <w:rPr>
            <w:noProof/>
            <w:webHidden/>
          </w:rPr>
          <w:tab/>
        </w:r>
        <w:r>
          <w:rPr>
            <w:noProof/>
            <w:webHidden/>
          </w:rPr>
          <w:fldChar w:fldCharType="begin"/>
        </w:r>
        <w:r>
          <w:rPr>
            <w:noProof/>
            <w:webHidden/>
          </w:rPr>
          <w:instrText xml:space="preserve"> PAGEREF _Toc182997030 \h </w:instrText>
        </w:r>
        <w:r>
          <w:rPr>
            <w:noProof/>
            <w:webHidden/>
          </w:rPr>
        </w:r>
        <w:r>
          <w:rPr>
            <w:noProof/>
            <w:webHidden/>
          </w:rPr>
          <w:fldChar w:fldCharType="separate"/>
        </w:r>
        <w:r>
          <w:rPr>
            <w:noProof/>
            <w:webHidden/>
          </w:rPr>
          <w:t>66</w:t>
        </w:r>
        <w:r>
          <w:rPr>
            <w:noProof/>
            <w:webHidden/>
          </w:rPr>
          <w:fldChar w:fldCharType="end"/>
        </w:r>
      </w:hyperlink>
    </w:p>
    <w:p w14:paraId="62ECEA56" w14:textId="256C341B" w:rsidR="00110B53" w:rsidRDefault="00110B53">
      <w:pPr>
        <w:pStyle w:val="TJ3"/>
        <w:rPr>
          <w:rFonts w:asciiTheme="minorHAnsi" w:hAnsiTheme="minorHAnsi" w:cstheme="minorBidi"/>
          <w:noProof/>
          <w:sz w:val="24"/>
          <w:szCs w:val="21"/>
          <w:lang w:eastAsia="en-GB"/>
        </w:rPr>
      </w:pPr>
      <w:hyperlink w:anchor="_Toc182997031" w:history="1">
        <w:r w:rsidRPr="0042514D">
          <w:rPr>
            <w:rStyle w:val="Hiperhivatkozs"/>
            <w:noProof/>
            <w:lang w:bidi="ar-SA"/>
          </w:rPr>
          <w:t>4.3.2. Not all blanks are space</w:t>
        </w:r>
        <w:r>
          <w:rPr>
            <w:noProof/>
            <w:webHidden/>
          </w:rPr>
          <w:tab/>
        </w:r>
        <w:r>
          <w:rPr>
            <w:noProof/>
            <w:webHidden/>
          </w:rPr>
          <w:fldChar w:fldCharType="begin"/>
        </w:r>
        <w:r>
          <w:rPr>
            <w:noProof/>
            <w:webHidden/>
          </w:rPr>
          <w:instrText xml:space="preserve"> PAGEREF _Toc182997031 \h </w:instrText>
        </w:r>
        <w:r>
          <w:rPr>
            <w:noProof/>
            <w:webHidden/>
          </w:rPr>
        </w:r>
        <w:r>
          <w:rPr>
            <w:noProof/>
            <w:webHidden/>
          </w:rPr>
          <w:fldChar w:fldCharType="separate"/>
        </w:r>
        <w:r>
          <w:rPr>
            <w:noProof/>
            <w:webHidden/>
          </w:rPr>
          <w:t>66</w:t>
        </w:r>
        <w:r>
          <w:rPr>
            <w:noProof/>
            <w:webHidden/>
          </w:rPr>
          <w:fldChar w:fldCharType="end"/>
        </w:r>
      </w:hyperlink>
    </w:p>
    <w:p w14:paraId="35E6CF6B" w14:textId="0F6C0335" w:rsidR="00110B53" w:rsidRDefault="00110B53">
      <w:pPr>
        <w:pStyle w:val="TJ3"/>
        <w:rPr>
          <w:rFonts w:asciiTheme="minorHAnsi" w:hAnsiTheme="minorHAnsi" w:cstheme="minorBidi"/>
          <w:noProof/>
          <w:sz w:val="24"/>
          <w:szCs w:val="21"/>
          <w:lang w:eastAsia="en-GB"/>
        </w:rPr>
      </w:pPr>
      <w:hyperlink w:anchor="_Toc182997032" w:history="1">
        <w:r w:rsidRPr="0042514D">
          <w:rPr>
            <w:rStyle w:val="Hiperhivatkozs"/>
            <w:noProof/>
            <w:lang w:bidi="ar-SA"/>
          </w:rPr>
          <w:t>4.3.3. The size of spaces</w:t>
        </w:r>
        <w:r>
          <w:rPr>
            <w:noProof/>
            <w:webHidden/>
          </w:rPr>
          <w:tab/>
        </w:r>
        <w:r>
          <w:rPr>
            <w:noProof/>
            <w:webHidden/>
          </w:rPr>
          <w:fldChar w:fldCharType="begin"/>
        </w:r>
        <w:r>
          <w:rPr>
            <w:noProof/>
            <w:webHidden/>
          </w:rPr>
          <w:instrText xml:space="preserve"> PAGEREF _Toc182997032 \h </w:instrText>
        </w:r>
        <w:r>
          <w:rPr>
            <w:noProof/>
            <w:webHidden/>
          </w:rPr>
        </w:r>
        <w:r>
          <w:rPr>
            <w:noProof/>
            <w:webHidden/>
          </w:rPr>
          <w:fldChar w:fldCharType="separate"/>
        </w:r>
        <w:r>
          <w:rPr>
            <w:noProof/>
            <w:webHidden/>
          </w:rPr>
          <w:t>67</w:t>
        </w:r>
        <w:r>
          <w:rPr>
            <w:noProof/>
            <w:webHidden/>
          </w:rPr>
          <w:fldChar w:fldCharType="end"/>
        </w:r>
      </w:hyperlink>
    </w:p>
    <w:p w14:paraId="72AFFE1B" w14:textId="5C5299D5" w:rsidR="00110B53" w:rsidRDefault="00110B53">
      <w:pPr>
        <w:pStyle w:val="TJ4"/>
        <w:rPr>
          <w:rFonts w:asciiTheme="minorHAnsi" w:hAnsiTheme="minorHAnsi" w:cstheme="minorBidi"/>
          <w:noProof/>
          <w:sz w:val="24"/>
          <w:szCs w:val="21"/>
          <w:lang w:eastAsia="en-GB"/>
        </w:rPr>
      </w:pPr>
      <w:hyperlink w:anchor="_Toc182997033" w:history="1">
        <w:r w:rsidRPr="0042514D">
          <w:rPr>
            <w:rStyle w:val="Hiperhivatkozs"/>
            <w:noProof/>
            <w:lang w:bidi="ar-SA"/>
          </w:rPr>
          <w:t>4.3.3.1. Unit-sized spaces</w:t>
        </w:r>
        <w:r>
          <w:rPr>
            <w:noProof/>
            <w:webHidden/>
          </w:rPr>
          <w:tab/>
        </w:r>
        <w:r>
          <w:rPr>
            <w:noProof/>
            <w:webHidden/>
          </w:rPr>
          <w:fldChar w:fldCharType="begin"/>
        </w:r>
        <w:r>
          <w:rPr>
            <w:noProof/>
            <w:webHidden/>
          </w:rPr>
          <w:instrText xml:space="preserve"> PAGEREF _Toc182997033 \h </w:instrText>
        </w:r>
        <w:r>
          <w:rPr>
            <w:noProof/>
            <w:webHidden/>
          </w:rPr>
        </w:r>
        <w:r>
          <w:rPr>
            <w:noProof/>
            <w:webHidden/>
          </w:rPr>
          <w:fldChar w:fldCharType="separate"/>
        </w:r>
        <w:r>
          <w:rPr>
            <w:noProof/>
            <w:webHidden/>
          </w:rPr>
          <w:t>67</w:t>
        </w:r>
        <w:r>
          <w:rPr>
            <w:noProof/>
            <w:webHidden/>
          </w:rPr>
          <w:fldChar w:fldCharType="end"/>
        </w:r>
      </w:hyperlink>
    </w:p>
    <w:p w14:paraId="64B44186" w14:textId="5C4597E1" w:rsidR="00110B53" w:rsidRDefault="00110B53">
      <w:pPr>
        <w:pStyle w:val="TJ4"/>
        <w:rPr>
          <w:rFonts w:asciiTheme="minorHAnsi" w:hAnsiTheme="minorHAnsi" w:cstheme="minorBidi"/>
          <w:noProof/>
          <w:sz w:val="24"/>
          <w:szCs w:val="21"/>
          <w:lang w:eastAsia="en-GB"/>
        </w:rPr>
      </w:pPr>
      <w:hyperlink w:anchor="_Toc182997034" w:history="1">
        <w:r w:rsidRPr="0042514D">
          <w:rPr>
            <w:rStyle w:val="Hiperhivatkozs"/>
            <w:noProof/>
            <w:lang w:bidi="ar-SA"/>
          </w:rPr>
          <w:t>4.3.3.2. Quantified spaces</w:t>
        </w:r>
        <w:r>
          <w:rPr>
            <w:noProof/>
            <w:webHidden/>
          </w:rPr>
          <w:tab/>
        </w:r>
        <w:r>
          <w:rPr>
            <w:noProof/>
            <w:webHidden/>
          </w:rPr>
          <w:fldChar w:fldCharType="begin"/>
        </w:r>
        <w:r>
          <w:rPr>
            <w:noProof/>
            <w:webHidden/>
          </w:rPr>
          <w:instrText xml:space="preserve"> PAGEREF _Toc182997034 \h </w:instrText>
        </w:r>
        <w:r>
          <w:rPr>
            <w:noProof/>
            <w:webHidden/>
          </w:rPr>
        </w:r>
        <w:r>
          <w:rPr>
            <w:noProof/>
            <w:webHidden/>
          </w:rPr>
          <w:fldChar w:fldCharType="separate"/>
        </w:r>
        <w:r>
          <w:rPr>
            <w:noProof/>
            <w:webHidden/>
          </w:rPr>
          <w:t>67</w:t>
        </w:r>
        <w:r>
          <w:rPr>
            <w:noProof/>
            <w:webHidden/>
          </w:rPr>
          <w:fldChar w:fldCharType="end"/>
        </w:r>
      </w:hyperlink>
    </w:p>
    <w:p w14:paraId="7242AB49" w14:textId="2BF77D47" w:rsidR="00110B53" w:rsidRDefault="00110B53">
      <w:pPr>
        <w:pStyle w:val="TJ3"/>
        <w:rPr>
          <w:rFonts w:asciiTheme="minorHAnsi" w:hAnsiTheme="minorHAnsi" w:cstheme="minorBidi"/>
          <w:noProof/>
          <w:sz w:val="24"/>
          <w:szCs w:val="21"/>
          <w:lang w:eastAsia="en-GB"/>
        </w:rPr>
      </w:pPr>
      <w:hyperlink w:anchor="_Toc182997035" w:history="1">
        <w:r w:rsidRPr="0042514D">
          <w:rPr>
            <w:rStyle w:val="Hiperhivatkozs"/>
            <w:noProof/>
            <w:lang w:bidi="ar-SA"/>
          </w:rPr>
          <w:t>4.3.4. Space for semantic segmentation</w:t>
        </w:r>
        <w:r>
          <w:rPr>
            <w:noProof/>
            <w:webHidden/>
          </w:rPr>
          <w:tab/>
        </w:r>
        <w:r>
          <w:rPr>
            <w:noProof/>
            <w:webHidden/>
          </w:rPr>
          <w:fldChar w:fldCharType="begin"/>
        </w:r>
        <w:r>
          <w:rPr>
            <w:noProof/>
            <w:webHidden/>
          </w:rPr>
          <w:instrText xml:space="preserve"> PAGEREF _Toc182997035 \h </w:instrText>
        </w:r>
        <w:r>
          <w:rPr>
            <w:noProof/>
            <w:webHidden/>
          </w:rPr>
        </w:r>
        <w:r>
          <w:rPr>
            <w:noProof/>
            <w:webHidden/>
          </w:rPr>
          <w:fldChar w:fldCharType="separate"/>
        </w:r>
        <w:r>
          <w:rPr>
            <w:noProof/>
            <w:webHidden/>
          </w:rPr>
          <w:t>67</w:t>
        </w:r>
        <w:r>
          <w:rPr>
            <w:noProof/>
            <w:webHidden/>
          </w:rPr>
          <w:fldChar w:fldCharType="end"/>
        </w:r>
      </w:hyperlink>
    </w:p>
    <w:p w14:paraId="02B20828" w14:textId="15BF9365" w:rsidR="00110B53" w:rsidRDefault="00110B53">
      <w:pPr>
        <w:pStyle w:val="TJ3"/>
        <w:rPr>
          <w:rFonts w:asciiTheme="minorHAnsi" w:hAnsiTheme="minorHAnsi" w:cstheme="minorBidi"/>
          <w:noProof/>
          <w:sz w:val="24"/>
          <w:szCs w:val="21"/>
          <w:lang w:eastAsia="en-GB"/>
        </w:rPr>
      </w:pPr>
      <w:hyperlink w:anchor="_Toc182997036" w:history="1">
        <w:r w:rsidRPr="0042514D">
          <w:rPr>
            <w:rStyle w:val="Hiperhivatkozs"/>
            <w:noProof/>
            <w:lang w:bidi="ar-SA"/>
          </w:rPr>
          <w:t>4.3.5. Space left blank for information not available to the engraver</w:t>
        </w:r>
        <w:r>
          <w:rPr>
            <w:noProof/>
            <w:webHidden/>
          </w:rPr>
          <w:tab/>
        </w:r>
        <w:r>
          <w:rPr>
            <w:noProof/>
            <w:webHidden/>
          </w:rPr>
          <w:fldChar w:fldCharType="begin"/>
        </w:r>
        <w:r>
          <w:rPr>
            <w:noProof/>
            <w:webHidden/>
          </w:rPr>
          <w:instrText xml:space="preserve"> PAGEREF _Toc182997036 \h </w:instrText>
        </w:r>
        <w:r>
          <w:rPr>
            <w:noProof/>
            <w:webHidden/>
          </w:rPr>
        </w:r>
        <w:r>
          <w:rPr>
            <w:noProof/>
            <w:webHidden/>
          </w:rPr>
          <w:fldChar w:fldCharType="separate"/>
        </w:r>
        <w:r>
          <w:rPr>
            <w:noProof/>
            <w:webHidden/>
          </w:rPr>
          <w:t>68</w:t>
        </w:r>
        <w:r>
          <w:rPr>
            <w:noProof/>
            <w:webHidden/>
          </w:rPr>
          <w:fldChar w:fldCharType="end"/>
        </w:r>
      </w:hyperlink>
    </w:p>
    <w:p w14:paraId="02EFAB18" w14:textId="40DD4E28" w:rsidR="00110B53" w:rsidRDefault="00110B53">
      <w:pPr>
        <w:pStyle w:val="TJ3"/>
        <w:rPr>
          <w:rFonts w:asciiTheme="minorHAnsi" w:hAnsiTheme="minorHAnsi" w:cstheme="minorBidi"/>
          <w:noProof/>
          <w:sz w:val="24"/>
          <w:szCs w:val="21"/>
          <w:lang w:eastAsia="en-GB"/>
        </w:rPr>
      </w:pPr>
      <w:hyperlink w:anchor="_Toc182997037" w:history="1">
        <w:r w:rsidRPr="0042514D">
          <w:rPr>
            <w:rStyle w:val="Hiperhivatkozs"/>
            <w:noProof/>
            <w:lang w:bidi="ar-SA"/>
          </w:rPr>
          <w:t>4.3.6. Spaces imposed by physical necessity</w:t>
        </w:r>
        <w:r>
          <w:rPr>
            <w:noProof/>
            <w:webHidden/>
          </w:rPr>
          <w:tab/>
        </w:r>
        <w:r>
          <w:rPr>
            <w:noProof/>
            <w:webHidden/>
          </w:rPr>
          <w:fldChar w:fldCharType="begin"/>
        </w:r>
        <w:r>
          <w:rPr>
            <w:noProof/>
            <w:webHidden/>
          </w:rPr>
          <w:instrText xml:space="preserve"> PAGEREF _Toc182997037 \h </w:instrText>
        </w:r>
        <w:r>
          <w:rPr>
            <w:noProof/>
            <w:webHidden/>
          </w:rPr>
        </w:r>
        <w:r>
          <w:rPr>
            <w:noProof/>
            <w:webHidden/>
          </w:rPr>
          <w:fldChar w:fldCharType="separate"/>
        </w:r>
        <w:r>
          <w:rPr>
            <w:noProof/>
            <w:webHidden/>
          </w:rPr>
          <w:t>68</w:t>
        </w:r>
        <w:r>
          <w:rPr>
            <w:noProof/>
            <w:webHidden/>
          </w:rPr>
          <w:fldChar w:fldCharType="end"/>
        </w:r>
      </w:hyperlink>
    </w:p>
    <w:p w14:paraId="3F8372EA" w14:textId="26D59BF3" w:rsidR="00110B53" w:rsidRDefault="00110B53">
      <w:pPr>
        <w:pStyle w:val="TJ3"/>
        <w:rPr>
          <w:rFonts w:asciiTheme="minorHAnsi" w:hAnsiTheme="minorHAnsi" w:cstheme="minorBidi"/>
          <w:noProof/>
          <w:sz w:val="24"/>
          <w:szCs w:val="21"/>
          <w:lang w:eastAsia="en-GB"/>
        </w:rPr>
      </w:pPr>
      <w:hyperlink w:anchor="_Toc182997038" w:history="1">
        <w:r w:rsidRPr="0042514D">
          <w:rPr>
            <w:rStyle w:val="Hiperhivatkozs"/>
            <w:noProof/>
            <w:lang w:bidi="ar-SA"/>
          </w:rPr>
          <w:t>4.3.7. Unexplained space</w:t>
        </w:r>
        <w:r>
          <w:rPr>
            <w:noProof/>
            <w:webHidden/>
          </w:rPr>
          <w:tab/>
        </w:r>
        <w:r>
          <w:rPr>
            <w:noProof/>
            <w:webHidden/>
          </w:rPr>
          <w:fldChar w:fldCharType="begin"/>
        </w:r>
        <w:r>
          <w:rPr>
            <w:noProof/>
            <w:webHidden/>
          </w:rPr>
          <w:instrText xml:space="preserve"> PAGEREF _Toc182997038 \h </w:instrText>
        </w:r>
        <w:r>
          <w:rPr>
            <w:noProof/>
            <w:webHidden/>
          </w:rPr>
        </w:r>
        <w:r>
          <w:rPr>
            <w:noProof/>
            <w:webHidden/>
          </w:rPr>
          <w:fldChar w:fldCharType="separate"/>
        </w:r>
        <w:r>
          <w:rPr>
            <w:noProof/>
            <w:webHidden/>
          </w:rPr>
          <w:t>70</w:t>
        </w:r>
        <w:r>
          <w:rPr>
            <w:noProof/>
            <w:webHidden/>
          </w:rPr>
          <w:fldChar w:fldCharType="end"/>
        </w:r>
      </w:hyperlink>
    </w:p>
    <w:p w14:paraId="30DC5884" w14:textId="2072A9F4" w:rsidR="00110B53" w:rsidRDefault="00110B53">
      <w:pPr>
        <w:pStyle w:val="TJ2"/>
        <w:rPr>
          <w:rFonts w:asciiTheme="minorHAnsi" w:hAnsiTheme="minorHAnsi" w:cstheme="minorBidi"/>
          <w:noProof/>
          <w:sz w:val="24"/>
          <w:szCs w:val="21"/>
          <w:lang w:eastAsia="en-GB"/>
        </w:rPr>
      </w:pPr>
      <w:hyperlink w:anchor="_Toc182997039" w:history="1">
        <w:r w:rsidRPr="0042514D">
          <w:rPr>
            <w:rStyle w:val="Hiperhivatkozs"/>
            <w:noProof/>
            <w:lang w:bidi="ar-SA"/>
          </w:rPr>
          <w:t>4.4. Premodern scribal intervention</w:t>
        </w:r>
        <w:r>
          <w:rPr>
            <w:noProof/>
            <w:webHidden/>
          </w:rPr>
          <w:tab/>
        </w:r>
        <w:r>
          <w:rPr>
            <w:noProof/>
            <w:webHidden/>
          </w:rPr>
          <w:fldChar w:fldCharType="begin"/>
        </w:r>
        <w:r>
          <w:rPr>
            <w:noProof/>
            <w:webHidden/>
          </w:rPr>
          <w:instrText xml:space="preserve"> PAGEREF _Toc182997039 \h </w:instrText>
        </w:r>
        <w:r>
          <w:rPr>
            <w:noProof/>
            <w:webHidden/>
          </w:rPr>
        </w:r>
        <w:r>
          <w:rPr>
            <w:noProof/>
            <w:webHidden/>
          </w:rPr>
          <w:fldChar w:fldCharType="separate"/>
        </w:r>
        <w:r>
          <w:rPr>
            <w:noProof/>
            <w:webHidden/>
          </w:rPr>
          <w:t>70</w:t>
        </w:r>
        <w:r>
          <w:rPr>
            <w:noProof/>
            <w:webHidden/>
          </w:rPr>
          <w:fldChar w:fldCharType="end"/>
        </w:r>
      </w:hyperlink>
    </w:p>
    <w:p w14:paraId="103C862A" w14:textId="38CC5BED" w:rsidR="00110B53" w:rsidRDefault="00110B53">
      <w:pPr>
        <w:pStyle w:val="TJ3"/>
        <w:rPr>
          <w:rFonts w:asciiTheme="minorHAnsi" w:hAnsiTheme="minorHAnsi" w:cstheme="minorBidi"/>
          <w:noProof/>
          <w:sz w:val="24"/>
          <w:szCs w:val="21"/>
          <w:lang w:eastAsia="en-GB"/>
        </w:rPr>
      </w:pPr>
      <w:hyperlink w:anchor="_Toc182997040" w:history="1">
        <w:r w:rsidRPr="0042514D">
          <w:rPr>
            <w:rStyle w:val="Hiperhivatkozs"/>
            <w:noProof/>
            <w:lang w:bidi="ar-SA"/>
          </w:rPr>
          <w:t>4.4.1. Premodern deletion</w:t>
        </w:r>
        <w:r>
          <w:rPr>
            <w:noProof/>
            <w:webHidden/>
          </w:rPr>
          <w:tab/>
        </w:r>
        <w:r>
          <w:rPr>
            <w:noProof/>
            <w:webHidden/>
          </w:rPr>
          <w:fldChar w:fldCharType="begin"/>
        </w:r>
        <w:r>
          <w:rPr>
            <w:noProof/>
            <w:webHidden/>
          </w:rPr>
          <w:instrText xml:space="preserve"> PAGEREF _Toc182997040 \h </w:instrText>
        </w:r>
        <w:r>
          <w:rPr>
            <w:noProof/>
            <w:webHidden/>
          </w:rPr>
        </w:r>
        <w:r>
          <w:rPr>
            <w:noProof/>
            <w:webHidden/>
          </w:rPr>
          <w:fldChar w:fldCharType="separate"/>
        </w:r>
        <w:r>
          <w:rPr>
            <w:noProof/>
            <w:webHidden/>
          </w:rPr>
          <w:t>70</w:t>
        </w:r>
        <w:r>
          <w:rPr>
            <w:noProof/>
            <w:webHidden/>
          </w:rPr>
          <w:fldChar w:fldCharType="end"/>
        </w:r>
      </w:hyperlink>
    </w:p>
    <w:p w14:paraId="7CF3B44C" w14:textId="44E832B0" w:rsidR="00110B53" w:rsidRDefault="00110B53">
      <w:pPr>
        <w:pStyle w:val="TJ3"/>
        <w:rPr>
          <w:rFonts w:asciiTheme="minorHAnsi" w:hAnsiTheme="minorHAnsi" w:cstheme="minorBidi"/>
          <w:noProof/>
          <w:sz w:val="24"/>
          <w:szCs w:val="21"/>
          <w:lang w:eastAsia="en-GB"/>
        </w:rPr>
      </w:pPr>
      <w:hyperlink w:anchor="_Toc182997041" w:history="1">
        <w:r w:rsidRPr="0042514D">
          <w:rPr>
            <w:rStyle w:val="Hiperhivatkozs"/>
            <w:noProof/>
            <w:lang w:bidi="ar-SA"/>
          </w:rPr>
          <w:t>4.4.2. Premodern insertion</w:t>
        </w:r>
        <w:r>
          <w:rPr>
            <w:noProof/>
            <w:webHidden/>
          </w:rPr>
          <w:tab/>
        </w:r>
        <w:r>
          <w:rPr>
            <w:noProof/>
            <w:webHidden/>
          </w:rPr>
          <w:fldChar w:fldCharType="begin"/>
        </w:r>
        <w:r>
          <w:rPr>
            <w:noProof/>
            <w:webHidden/>
          </w:rPr>
          <w:instrText xml:space="preserve"> PAGEREF _Toc182997041 \h </w:instrText>
        </w:r>
        <w:r>
          <w:rPr>
            <w:noProof/>
            <w:webHidden/>
          </w:rPr>
        </w:r>
        <w:r>
          <w:rPr>
            <w:noProof/>
            <w:webHidden/>
          </w:rPr>
          <w:fldChar w:fldCharType="separate"/>
        </w:r>
        <w:r>
          <w:rPr>
            <w:noProof/>
            <w:webHidden/>
          </w:rPr>
          <w:t>71</w:t>
        </w:r>
        <w:r>
          <w:rPr>
            <w:noProof/>
            <w:webHidden/>
          </w:rPr>
          <w:fldChar w:fldCharType="end"/>
        </w:r>
      </w:hyperlink>
    </w:p>
    <w:p w14:paraId="2C58CCE9" w14:textId="7DBA54F1" w:rsidR="00110B53" w:rsidRDefault="00110B53">
      <w:pPr>
        <w:pStyle w:val="TJ3"/>
        <w:rPr>
          <w:rFonts w:asciiTheme="minorHAnsi" w:hAnsiTheme="minorHAnsi" w:cstheme="minorBidi"/>
          <w:noProof/>
          <w:sz w:val="24"/>
          <w:szCs w:val="21"/>
          <w:lang w:eastAsia="en-GB"/>
        </w:rPr>
      </w:pPr>
      <w:hyperlink w:anchor="_Toc182997042" w:history="1">
        <w:r w:rsidRPr="0042514D">
          <w:rPr>
            <w:rStyle w:val="Hiperhivatkozs"/>
            <w:noProof/>
            <w:lang w:bidi="ar-SA"/>
          </w:rPr>
          <w:t>4.4.3. Premodern correction</w:t>
        </w:r>
        <w:r>
          <w:rPr>
            <w:noProof/>
            <w:webHidden/>
          </w:rPr>
          <w:tab/>
        </w:r>
        <w:r>
          <w:rPr>
            <w:noProof/>
            <w:webHidden/>
          </w:rPr>
          <w:fldChar w:fldCharType="begin"/>
        </w:r>
        <w:r>
          <w:rPr>
            <w:noProof/>
            <w:webHidden/>
          </w:rPr>
          <w:instrText xml:space="preserve"> PAGEREF _Toc182997042 \h </w:instrText>
        </w:r>
        <w:r>
          <w:rPr>
            <w:noProof/>
            <w:webHidden/>
          </w:rPr>
        </w:r>
        <w:r>
          <w:rPr>
            <w:noProof/>
            <w:webHidden/>
          </w:rPr>
          <w:fldChar w:fldCharType="separate"/>
        </w:r>
        <w:r>
          <w:rPr>
            <w:noProof/>
            <w:webHidden/>
          </w:rPr>
          <w:t>72</w:t>
        </w:r>
        <w:r>
          <w:rPr>
            <w:noProof/>
            <w:webHidden/>
          </w:rPr>
          <w:fldChar w:fldCharType="end"/>
        </w:r>
      </w:hyperlink>
    </w:p>
    <w:p w14:paraId="65B9BF83" w14:textId="12B13275" w:rsidR="00110B53" w:rsidRDefault="00110B53">
      <w:pPr>
        <w:pStyle w:val="TJ1"/>
        <w:rPr>
          <w:rFonts w:asciiTheme="minorHAnsi" w:hAnsiTheme="minorHAnsi" w:cstheme="minorBidi"/>
          <w:b w:val="0"/>
          <w:noProof/>
          <w:sz w:val="24"/>
          <w:szCs w:val="21"/>
          <w:lang w:eastAsia="en-GB"/>
        </w:rPr>
      </w:pPr>
      <w:hyperlink w:anchor="_Toc182997043" w:history="1">
        <w:r w:rsidRPr="0042514D">
          <w:rPr>
            <w:rStyle w:val="Hiperhivatkozs"/>
            <w:noProof/>
            <w:lang w:bidi="ar-SA"/>
          </w:rPr>
          <w:t>5. Physical condition and legibility</w:t>
        </w:r>
        <w:r>
          <w:rPr>
            <w:noProof/>
            <w:webHidden/>
          </w:rPr>
          <w:tab/>
        </w:r>
        <w:r>
          <w:rPr>
            <w:noProof/>
            <w:webHidden/>
          </w:rPr>
          <w:fldChar w:fldCharType="begin"/>
        </w:r>
        <w:r>
          <w:rPr>
            <w:noProof/>
            <w:webHidden/>
          </w:rPr>
          <w:instrText xml:space="preserve"> PAGEREF _Toc182997043 \h </w:instrText>
        </w:r>
        <w:r>
          <w:rPr>
            <w:noProof/>
            <w:webHidden/>
          </w:rPr>
        </w:r>
        <w:r>
          <w:rPr>
            <w:noProof/>
            <w:webHidden/>
          </w:rPr>
          <w:fldChar w:fldCharType="separate"/>
        </w:r>
        <w:r>
          <w:rPr>
            <w:noProof/>
            <w:webHidden/>
          </w:rPr>
          <w:t>74</w:t>
        </w:r>
        <w:r>
          <w:rPr>
            <w:noProof/>
            <w:webHidden/>
          </w:rPr>
          <w:fldChar w:fldCharType="end"/>
        </w:r>
      </w:hyperlink>
    </w:p>
    <w:p w14:paraId="21F4FFA0" w14:textId="27EF293A" w:rsidR="00110B53" w:rsidRDefault="00110B53">
      <w:pPr>
        <w:pStyle w:val="TJ2"/>
        <w:rPr>
          <w:rFonts w:asciiTheme="minorHAnsi" w:hAnsiTheme="minorHAnsi" w:cstheme="minorBidi"/>
          <w:noProof/>
          <w:sz w:val="24"/>
          <w:szCs w:val="21"/>
          <w:lang w:eastAsia="en-GB"/>
        </w:rPr>
      </w:pPr>
      <w:hyperlink w:anchor="_Toc182997044" w:history="1">
        <w:r w:rsidRPr="0042514D">
          <w:rPr>
            <w:rStyle w:val="Hiperhivatkozs"/>
            <w:noProof/>
            <w:lang w:bidi="ar-SA"/>
          </w:rPr>
          <w:t>5.1. Overview</w:t>
        </w:r>
        <w:r>
          <w:rPr>
            <w:noProof/>
            <w:webHidden/>
          </w:rPr>
          <w:tab/>
        </w:r>
        <w:r>
          <w:rPr>
            <w:noProof/>
            <w:webHidden/>
          </w:rPr>
          <w:fldChar w:fldCharType="begin"/>
        </w:r>
        <w:r>
          <w:rPr>
            <w:noProof/>
            <w:webHidden/>
          </w:rPr>
          <w:instrText xml:space="preserve"> PAGEREF _Toc182997044 \h </w:instrText>
        </w:r>
        <w:r>
          <w:rPr>
            <w:noProof/>
            <w:webHidden/>
          </w:rPr>
        </w:r>
        <w:r>
          <w:rPr>
            <w:noProof/>
            <w:webHidden/>
          </w:rPr>
          <w:fldChar w:fldCharType="separate"/>
        </w:r>
        <w:r>
          <w:rPr>
            <w:noProof/>
            <w:webHidden/>
          </w:rPr>
          <w:t>74</w:t>
        </w:r>
        <w:r>
          <w:rPr>
            <w:noProof/>
            <w:webHidden/>
          </w:rPr>
          <w:fldChar w:fldCharType="end"/>
        </w:r>
      </w:hyperlink>
    </w:p>
    <w:p w14:paraId="4EFF5A57" w14:textId="6A2D2315" w:rsidR="00110B53" w:rsidRDefault="00110B53">
      <w:pPr>
        <w:pStyle w:val="TJ2"/>
        <w:rPr>
          <w:rFonts w:asciiTheme="minorHAnsi" w:hAnsiTheme="minorHAnsi" w:cstheme="minorBidi"/>
          <w:noProof/>
          <w:sz w:val="24"/>
          <w:szCs w:val="21"/>
          <w:lang w:eastAsia="en-GB"/>
        </w:rPr>
      </w:pPr>
      <w:hyperlink w:anchor="_Toc182997045" w:history="1">
        <w:r w:rsidRPr="0042514D">
          <w:rPr>
            <w:rStyle w:val="Hiperhivatkozs"/>
            <w:noProof/>
            <w:lang w:bidi="ar-SA"/>
          </w:rPr>
          <w:t>5.2. Damage not affecting legibility</w:t>
        </w:r>
        <w:r>
          <w:rPr>
            <w:noProof/>
            <w:webHidden/>
          </w:rPr>
          <w:tab/>
        </w:r>
        <w:r>
          <w:rPr>
            <w:noProof/>
            <w:webHidden/>
          </w:rPr>
          <w:fldChar w:fldCharType="begin"/>
        </w:r>
        <w:r>
          <w:rPr>
            <w:noProof/>
            <w:webHidden/>
          </w:rPr>
          <w:instrText xml:space="preserve"> PAGEREF _Toc182997045 \h </w:instrText>
        </w:r>
        <w:r>
          <w:rPr>
            <w:noProof/>
            <w:webHidden/>
          </w:rPr>
        </w:r>
        <w:r>
          <w:rPr>
            <w:noProof/>
            <w:webHidden/>
          </w:rPr>
          <w:fldChar w:fldCharType="separate"/>
        </w:r>
        <w:r>
          <w:rPr>
            <w:noProof/>
            <w:webHidden/>
          </w:rPr>
          <w:t>75</w:t>
        </w:r>
        <w:r>
          <w:rPr>
            <w:noProof/>
            <w:webHidden/>
          </w:rPr>
          <w:fldChar w:fldCharType="end"/>
        </w:r>
      </w:hyperlink>
    </w:p>
    <w:p w14:paraId="3539A4CE" w14:textId="781AEC77" w:rsidR="00110B53" w:rsidRDefault="00110B53">
      <w:pPr>
        <w:pStyle w:val="TJ2"/>
        <w:rPr>
          <w:rFonts w:asciiTheme="minorHAnsi" w:hAnsiTheme="minorHAnsi" w:cstheme="minorBidi"/>
          <w:noProof/>
          <w:sz w:val="24"/>
          <w:szCs w:val="21"/>
          <w:lang w:eastAsia="en-GB"/>
        </w:rPr>
      </w:pPr>
      <w:hyperlink w:anchor="_Toc182997046" w:history="1">
        <w:r w:rsidRPr="0042514D">
          <w:rPr>
            <w:rStyle w:val="Hiperhivatkozs"/>
            <w:noProof/>
            <w:lang w:bidi="ar-SA"/>
          </w:rPr>
          <w:t>5.3. Doubtful readings</w:t>
        </w:r>
        <w:r>
          <w:rPr>
            <w:noProof/>
            <w:webHidden/>
          </w:rPr>
          <w:tab/>
        </w:r>
        <w:r>
          <w:rPr>
            <w:noProof/>
            <w:webHidden/>
          </w:rPr>
          <w:fldChar w:fldCharType="begin"/>
        </w:r>
        <w:r>
          <w:rPr>
            <w:noProof/>
            <w:webHidden/>
          </w:rPr>
          <w:instrText xml:space="preserve"> PAGEREF _Toc182997046 \h </w:instrText>
        </w:r>
        <w:r>
          <w:rPr>
            <w:noProof/>
            <w:webHidden/>
          </w:rPr>
        </w:r>
        <w:r>
          <w:rPr>
            <w:noProof/>
            <w:webHidden/>
          </w:rPr>
          <w:fldChar w:fldCharType="separate"/>
        </w:r>
        <w:r>
          <w:rPr>
            <w:noProof/>
            <w:webHidden/>
          </w:rPr>
          <w:t>76</w:t>
        </w:r>
        <w:r>
          <w:rPr>
            <w:noProof/>
            <w:webHidden/>
          </w:rPr>
          <w:fldChar w:fldCharType="end"/>
        </w:r>
      </w:hyperlink>
    </w:p>
    <w:p w14:paraId="7F744D92" w14:textId="7125E3A6" w:rsidR="00110B53" w:rsidRDefault="00110B53">
      <w:pPr>
        <w:pStyle w:val="TJ3"/>
        <w:rPr>
          <w:rFonts w:asciiTheme="minorHAnsi" w:hAnsiTheme="minorHAnsi" w:cstheme="minorBidi"/>
          <w:noProof/>
          <w:sz w:val="24"/>
          <w:szCs w:val="21"/>
          <w:lang w:eastAsia="en-GB"/>
        </w:rPr>
      </w:pPr>
      <w:hyperlink w:anchor="_Toc182997047" w:history="1">
        <w:r w:rsidRPr="0042514D">
          <w:rPr>
            <w:rStyle w:val="Hiperhivatkozs"/>
            <w:noProof/>
            <w:lang w:bidi="ar-SA"/>
          </w:rPr>
          <w:t xml:space="preserve">5.3.1. The EpiDoc element </w:t>
        </w:r>
        <w:r w:rsidRPr="0042514D">
          <w:rPr>
            <w:rStyle w:val="Hiperhivatkozs"/>
            <w:rFonts w:ascii="Consolas" w:hAnsi="Consolas" w:cs="Consolas"/>
            <w:noProof/>
            <w:shd w:val="clear" w:color="auto" w:fill="F2F2F2" w:themeFill="background1" w:themeFillShade="F2"/>
            <w:lang w:bidi="ar-SA"/>
          </w:rPr>
          <w:t>&lt;unclear&gt;</w:t>
        </w:r>
        <w:r>
          <w:rPr>
            <w:noProof/>
            <w:webHidden/>
          </w:rPr>
          <w:tab/>
        </w:r>
        <w:r>
          <w:rPr>
            <w:noProof/>
            <w:webHidden/>
          </w:rPr>
          <w:fldChar w:fldCharType="begin"/>
        </w:r>
        <w:r>
          <w:rPr>
            <w:noProof/>
            <w:webHidden/>
          </w:rPr>
          <w:instrText xml:space="preserve"> PAGEREF _Toc182997047 \h </w:instrText>
        </w:r>
        <w:r>
          <w:rPr>
            <w:noProof/>
            <w:webHidden/>
          </w:rPr>
        </w:r>
        <w:r>
          <w:rPr>
            <w:noProof/>
            <w:webHidden/>
          </w:rPr>
          <w:fldChar w:fldCharType="separate"/>
        </w:r>
        <w:r>
          <w:rPr>
            <w:noProof/>
            <w:webHidden/>
          </w:rPr>
          <w:t>76</w:t>
        </w:r>
        <w:r>
          <w:rPr>
            <w:noProof/>
            <w:webHidden/>
          </w:rPr>
          <w:fldChar w:fldCharType="end"/>
        </w:r>
      </w:hyperlink>
    </w:p>
    <w:p w14:paraId="2BD0D8F8" w14:textId="47D91987" w:rsidR="00110B53" w:rsidRDefault="00110B53">
      <w:pPr>
        <w:pStyle w:val="TJ3"/>
        <w:rPr>
          <w:rFonts w:asciiTheme="minorHAnsi" w:hAnsiTheme="minorHAnsi" w:cstheme="minorBidi"/>
          <w:noProof/>
          <w:sz w:val="24"/>
          <w:szCs w:val="21"/>
          <w:lang w:eastAsia="en-GB"/>
        </w:rPr>
      </w:pPr>
      <w:hyperlink w:anchor="_Toc182997048" w:history="1">
        <w:r w:rsidRPr="0042514D">
          <w:rPr>
            <w:rStyle w:val="Hiperhivatkozs"/>
            <w:noProof/>
            <w:lang w:bidi="ar-SA"/>
          </w:rPr>
          <w:t>5.3.2. Tentative readings</w:t>
        </w:r>
        <w:r>
          <w:rPr>
            <w:noProof/>
            <w:webHidden/>
          </w:rPr>
          <w:tab/>
        </w:r>
        <w:r>
          <w:rPr>
            <w:noProof/>
            <w:webHidden/>
          </w:rPr>
          <w:fldChar w:fldCharType="begin"/>
        </w:r>
        <w:r>
          <w:rPr>
            <w:noProof/>
            <w:webHidden/>
          </w:rPr>
          <w:instrText xml:space="preserve"> PAGEREF _Toc182997048 \h </w:instrText>
        </w:r>
        <w:r>
          <w:rPr>
            <w:noProof/>
            <w:webHidden/>
          </w:rPr>
        </w:r>
        <w:r>
          <w:rPr>
            <w:noProof/>
            <w:webHidden/>
          </w:rPr>
          <w:fldChar w:fldCharType="separate"/>
        </w:r>
        <w:r>
          <w:rPr>
            <w:noProof/>
            <w:webHidden/>
          </w:rPr>
          <w:t>76</w:t>
        </w:r>
        <w:r>
          <w:rPr>
            <w:noProof/>
            <w:webHidden/>
          </w:rPr>
          <w:fldChar w:fldCharType="end"/>
        </w:r>
      </w:hyperlink>
    </w:p>
    <w:p w14:paraId="0620708C" w14:textId="64B5F108" w:rsidR="00110B53" w:rsidRDefault="00110B53">
      <w:pPr>
        <w:pStyle w:val="TJ3"/>
        <w:rPr>
          <w:rFonts w:asciiTheme="minorHAnsi" w:hAnsiTheme="minorHAnsi" w:cstheme="minorBidi"/>
          <w:noProof/>
          <w:sz w:val="24"/>
          <w:szCs w:val="21"/>
          <w:lang w:eastAsia="en-GB"/>
        </w:rPr>
      </w:pPr>
      <w:hyperlink w:anchor="_Toc182997049" w:history="1">
        <w:r w:rsidRPr="0042514D">
          <w:rPr>
            <w:rStyle w:val="Hiperhivatkozs"/>
            <w:noProof/>
            <w:lang w:bidi="ar-SA"/>
          </w:rPr>
          <w:t>5.3.3. Ambiguous characters</w:t>
        </w:r>
        <w:r>
          <w:rPr>
            <w:noProof/>
            <w:webHidden/>
          </w:rPr>
          <w:tab/>
        </w:r>
        <w:r>
          <w:rPr>
            <w:noProof/>
            <w:webHidden/>
          </w:rPr>
          <w:fldChar w:fldCharType="begin"/>
        </w:r>
        <w:r>
          <w:rPr>
            <w:noProof/>
            <w:webHidden/>
          </w:rPr>
          <w:instrText xml:space="preserve"> PAGEREF _Toc182997049 \h </w:instrText>
        </w:r>
        <w:r>
          <w:rPr>
            <w:noProof/>
            <w:webHidden/>
          </w:rPr>
        </w:r>
        <w:r>
          <w:rPr>
            <w:noProof/>
            <w:webHidden/>
          </w:rPr>
          <w:fldChar w:fldCharType="separate"/>
        </w:r>
        <w:r>
          <w:rPr>
            <w:noProof/>
            <w:webHidden/>
          </w:rPr>
          <w:t>77</w:t>
        </w:r>
        <w:r>
          <w:rPr>
            <w:noProof/>
            <w:webHidden/>
          </w:rPr>
          <w:fldChar w:fldCharType="end"/>
        </w:r>
      </w:hyperlink>
    </w:p>
    <w:p w14:paraId="258A6528" w14:textId="67A35F43" w:rsidR="00110B53" w:rsidRDefault="00110B53">
      <w:pPr>
        <w:pStyle w:val="TJ3"/>
        <w:rPr>
          <w:rFonts w:asciiTheme="minorHAnsi" w:hAnsiTheme="minorHAnsi" w:cstheme="minorBidi"/>
          <w:noProof/>
          <w:sz w:val="24"/>
          <w:szCs w:val="21"/>
          <w:lang w:eastAsia="en-GB"/>
        </w:rPr>
      </w:pPr>
      <w:hyperlink w:anchor="_Toc182997050" w:history="1">
        <w:r w:rsidRPr="0042514D">
          <w:rPr>
            <w:rStyle w:val="Hiperhivatkozs"/>
            <w:noProof/>
            <w:lang w:bidi="ar-SA"/>
          </w:rPr>
          <w:t xml:space="preserve">5.3.4. Reading difficulties below the </w:t>
        </w:r>
        <w:r w:rsidRPr="0042514D">
          <w:rPr>
            <w:rStyle w:val="Hiperhivatkozs"/>
            <w:i/>
            <w:iCs/>
            <w:noProof/>
            <w:lang w:bidi="ar-SA"/>
          </w:rPr>
          <w:t>akṣara</w:t>
        </w:r>
        <w:r w:rsidRPr="0042514D">
          <w:rPr>
            <w:rStyle w:val="Hiperhivatkozs"/>
            <w:noProof/>
            <w:lang w:bidi="ar-SA"/>
          </w:rPr>
          <w:t xml:space="preserve"> level</w:t>
        </w:r>
        <w:r>
          <w:rPr>
            <w:noProof/>
            <w:webHidden/>
          </w:rPr>
          <w:tab/>
        </w:r>
        <w:r>
          <w:rPr>
            <w:noProof/>
            <w:webHidden/>
          </w:rPr>
          <w:fldChar w:fldCharType="begin"/>
        </w:r>
        <w:r>
          <w:rPr>
            <w:noProof/>
            <w:webHidden/>
          </w:rPr>
          <w:instrText xml:space="preserve"> PAGEREF _Toc182997050 \h </w:instrText>
        </w:r>
        <w:r>
          <w:rPr>
            <w:noProof/>
            <w:webHidden/>
          </w:rPr>
        </w:r>
        <w:r>
          <w:rPr>
            <w:noProof/>
            <w:webHidden/>
          </w:rPr>
          <w:fldChar w:fldCharType="separate"/>
        </w:r>
        <w:r>
          <w:rPr>
            <w:noProof/>
            <w:webHidden/>
          </w:rPr>
          <w:t>77</w:t>
        </w:r>
        <w:r>
          <w:rPr>
            <w:noProof/>
            <w:webHidden/>
          </w:rPr>
          <w:fldChar w:fldCharType="end"/>
        </w:r>
      </w:hyperlink>
    </w:p>
    <w:p w14:paraId="49576F25" w14:textId="2E7FE30F" w:rsidR="00110B53" w:rsidRDefault="00110B53">
      <w:pPr>
        <w:pStyle w:val="TJ2"/>
        <w:rPr>
          <w:rFonts w:asciiTheme="minorHAnsi" w:hAnsiTheme="minorHAnsi" w:cstheme="minorBidi"/>
          <w:noProof/>
          <w:sz w:val="24"/>
          <w:szCs w:val="21"/>
          <w:lang w:eastAsia="en-GB"/>
        </w:rPr>
      </w:pPr>
      <w:hyperlink w:anchor="_Toc182997051" w:history="1">
        <w:r w:rsidRPr="0042514D">
          <w:rPr>
            <w:rStyle w:val="Hiperhivatkozs"/>
            <w:noProof/>
            <w:lang w:bidi="ar-SA"/>
          </w:rPr>
          <w:t>5.4. Lacunae</w:t>
        </w:r>
        <w:r>
          <w:rPr>
            <w:noProof/>
            <w:webHidden/>
          </w:rPr>
          <w:tab/>
        </w:r>
        <w:r>
          <w:rPr>
            <w:noProof/>
            <w:webHidden/>
          </w:rPr>
          <w:fldChar w:fldCharType="begin"/>
        </w:r>
        <w:r>
          <w:rPr>
            <w:noProof/>
            <w:webHidden/>
          </w:rPr>
          <w:instrText xml:space="preserve"> PAGEREF _Toc182997051 \h </w:instrText>
        </w:r>
        <w:r>
          <w:rPr>
            <w:noProof/>
            <w:webHidden/>
          </w:rPr>
        </w:r>
        <w:r>
          <w:rPr>
            <w:noProof/>
            <w:webHidden/>
          </w:rPr>
          <w:fldChar w:fldCharType="separate"/>
        </w:r>
        <w:r>
          <w:rPr>
            <w:noProof/>
            <w:webHidden/>
          </w:rPr>
          <w:t>79</w:t>
        </w:r>
        <w:r>
          <w:rPr>
            <w:noProof/>
            <w:webHidden/>
          </w:rPr>
          <w:fldChar w:fldCharType="end"/>
        </w:r>
      </w:hyperlink>
    </w:p>
    <w:p w14:paraId="3A4FC073" w14:textId="6D8EAE81" w:rsidR="00110B53" w:rsidRDefault="00110B53">
      <w:pPr>
        <w:pStyle w:val="TJ3"/>
        <w:rPr>
          <w:rFonts w:asciiTheme="minorHAnsi" w:hAnsiTheme="minorHAnsi" w:cstheme="minorBidi"/>
          <w:noProof/>
          <w:sz w:val="24"/>
          <w:szCs w:val="21"/>
          <w:lang w:eastAsia="en-GB"/>
        </w:rPr>
      </w:pPr>
      <w:hyperlink w:anchor="_Toc182997052" w:history="1">
        <w:r w:rsidRPr="0042514D">
          <w:rPr>
            <w:rStyle w:val="Hiperhivatkozs"/>
            <w:noProof/>
            <w:lang w:bidi="ar-SA"/>
          </w:rPr>
          <w:t xml:space="preserve">5.4.1. The EpiDoc element </w:t>
        </w:r>
        <w:r w:rsidRPr="0042514D">
          <w:rPr>
            <w:rStyle w:val="Hiperhivatkozs"/>
            <w:rFonts w:ascii="Consolas" w:hAnsi="Consolas" w:cs="Consolas"/>
            <w:noProof/>
            <w:shd w:val="clear" w:color="auto" w:fill="F2F2F2" w:themeFill="background1" w:themeFillShade="F2"/>
            <w:lang w:bidi="ar-SA"/>
          </w:rPr>
          <w:t>&lt;gap/&gt;</w:t>
        </w:r>
        <w:r>
          <w:rPr>
            <w:noProof/>
            <w:webHidden/>
          </w:rPr>
          <w:tab/>
        </w:r>
        <w:r>
          <w:rPr>
            <w:noProof/>
            <w:webHidden/>
          </w:rPr>
          <w:fldChar w:fldCharType="begin"/>
        </w:r>
        <w:r>
          <w:rPr>
            <w:noProof/>
            <w:webHidden/>
          </w:rPr>
          <w:instrText xml:space="preserve"> PAGEREF _Toc182997052 \h </w:instrText>
        </w:r>
        <w:r>
          <w:rPr>
            <w:noProof/>
            <w:webHidden/>
          </w:rPr>
        </w:r>
        <w:r>
          <w:rPr>
            <w:noProof/>
            <w:webHidden/>
          </w:rPr>
          <w:fldChar w:fldCharType="separate"/>
        </w:r>
        <w:r>
          <w:rPr>
            <w:noProof/>
            <w:webHidden/>
          </w:rPr>
          <w:t>79</w:t>
        </w:r>
        <w:r>
          <w:rPr>
            <w:noProof/>
            <w:webHidden/>
          </w:rPr>
          <w:fldChar w:fldCharType="end"/>
        </w:r>
      </w:hyperlink>
    </w:p>
    <w:p w14:paraId="2096C5BC" w14:textId="55D38295" w:rsidR="00110B53" w:rsidRDefault="00110B53">
      <w:pPr>
        <w:pStyle w:val="TJ3"/>
        <w:rPr>
          <w:rFonts w:asciiTheme="minorHAnsi" w:hAnsiTheme="minorHAnsi" w:cstheme="minorBidi"/>
          <w:noProof/>
          <w:sz w:val="24"/>
          <w:szCs w:val="21"/>
          <w:lang w:eastAsia="en-GB"/>
        </w:rPr>
      </w:pPr>
      <w:hyperlink w:anchor="_Toc182997053" w:history="1">
        <w:r w:rsidRPr="0042514D">
          <w:rPr>
            <w:rStyle w:val="Hiperhivatkozs"/>
            <w:noProof/>
            <w:lang w:bidi="ar-SA"/>
          </w:rPr>
          <w:t>5.4.2. The reason for a lacuna: illegible or lost</w:t>
        </w:r>
        <w:r>
          <w:rPr>
            <w:noProof/>
            <w:webHidden/>
          </w:rPr>
          <w:tab/>
        </w:r>
        <w:r>
          <w:rPr>
            <w:noProof/>
            <w:webHidden/>
          </w:rPr>
          <w:fldChar w:fldCharType="begin"/>
        </w:r>
        <w:r>
          <w:rPr>
            <w:noProof/>
            <w:webHidden/>
          </w:rPr>
          <w:instrText xml:space="preserve"> PAGEREF _Toc182997053 \h </w:instrText>
        </w:r>
        <w:r>
          <w:rPr>
            <w:noProof/>
            <w:webHidden/>
          </w:rPr>
        </w:r>
        <w:r>
          <w:rPr>
            <w:noProof/>
            <w:webHidden/>
          </w:rPr>
          <w:fldChar w:fldCharType="separate"/>
        </w:r>
        <w:r>
          <w:rPr>
            <w:noProof/>
            <w:webHidden/>
          </w:rPr>
          <w:t>79</w:t>
        </w:r>
        <w:r>
          <w:rPr>
            <w:noProof/>
            <w:webHidden/>
          </w:rPr>
          <w:fldChar w:fldCharType="end"/>
        </w:r>
      </w:hyperlink>
    </w:p>
    <w:p w14:paraId="532C7B7D" w14:textId="6B534FD9" w:rsidR="00110B53" w:rsidRDefault="00110B53">
      <w:pPr>
        <w:pStyle w:val="TJ3"/>
        <w:rPr>
          <w:rFonts w:asciiTheme="minorHAnsi" w:hAnsiTheme="minorHAnsi" w:cstheme="minorBidi"/>
          <w:noProof/>
          <w:sz w:val="24"/>
          <w:szCs w:val="21"/>
          <w:lang w:eastAsia="en-GB"/>
        </w:rPr>
      </w:pPr>
      <w:hyperlink w:anchor="_Toc182997054" w:history="1">
        <w:r w:rsidRPr="0042514D">
          <w:rPr>
            <w:rStyle w:val="Hiperhivatkozs"/>
            <w:noProof/>
            <w:lang w:bidi="ar-SA"/>
          </w:rPr>
          <w:t>5.4.3. Inline lacunae</w:t>
        </w:r>
        <w:r>
          <w:rPr>
            <w:noProof/>
            <w:webHidden/>
          </w:rPr>
          <w:tab/>
        </w:r>
        <w:r>
          <w:rPr>
            <w:noProof/>
            <w:webHidden/>
          </w:rPr>
          <w:fldChar w:fldCharType="begin"/>
        </w:r>
        <w:r>
          <w:rPr>
            <w:noProof/>
            <w:webHidden/>
          </w:rPr>
          <w:instrText xml:space="preserve"> PAGEREF _Toc182997054 \h </w:instrText>
        </w:r>
        <w:r>
          <w:rPr>
            <w:noProof/>
            <w:webHidden/>
          </w:rPr>
        </w:r>
        <w:r>
          <w:rPr>
            <w:noProof/>
            <w:webHidden/>
          </w:rPr>
          <w:fldChar w:fldCharType="separate"/>
        </w:r>
        <w:r>
          <w:rPr>
            <w:noProof/>
            <w:webHidden/>
          </w:rPr>
          <w:t>79</w:t>
        </w:r>
        <w:r>
          <w:rPr>
            <w:noProof/>
            <w:webHidden/>
          </w:rPr>
          <w:fldChar w:fldCharType="end"/>
        </w:r>
      </w:hyperlink>
    </w:p>
    <w:p w14:paraId="6C8A3B1B" w14:textId="219DB237" w:rsidR="00110B53" w:rsidRDefault="00110B53">
      <w:pPr>
        <w:pStyle w:val="TJ3"/>
        <w:rPr>
          <w:rFonts w:asciiTheme="minorHAnsi" w:hAnsiTheme="minorHAnsi" w:cstheme="minorBidi"/>
          <w:noProof/>
          <w:sz w:val="24"/>
          <w:szCs w:val="21"/>
          <w:lang w:eastAsia="en-GB"/>
        </w:rPr>
      </w:pPr>
      <w:hyperlink w:anchor="_Toc182997055" w:history="1">
        <w:r w:rsidRPr="0042514D">
          <w:rPr>
            <w:rStyle w:val="Hiperhivatkozs"/>
            <w:noProof/>
            <w:lang w:bidi="ar-SA"/>
          </w:rPr>
          <w:t>5.4.4. Lacunae with known metre</w:t>
        </w:r>
        <w:r>
          <w:rPr>
            <w:noProof/>
            <w:webHidden/>
          </w:rPr>
          <w:tab/>
        </w:r>
        <w:r>
          <w:rPr>
            <w:noProof/>
            <w:webHidden/>
          </w:rPr>
          <w:fldChar w:fldCharType="begin"/>
        </w:r>
        <w:r>
          <w:rPr>
            <w:noProof/>
            <w:webHidden/>
          </w:rPr>
          <w:instrText xml:space="preserve"> PAGEREF _Toc182997055 \h </w:instrText>
        </w:r>
        <w:r>
          <w:rPr>
            <w:noProof/>
            <w:webHidden/>
          </w:rPr>
        </w:r>
        <w:r>
          <w:rPr>
            <w:noProof/>
            <w:webHidden/>
          </w:rPr>
          <w:fldChar w:fldCharType="separate"/>
        </w:r>
        <w:r>
          <w:rPr>
            <w:noProof/>
            <w:webHidden/>
          </w:rPr>
          <w:t>80</w:t>
        </w:r>
        <w:r>
          <w:rPr>
            <w:noProof/>
            <w:webHidden/>
          </w:rPr>
          <w:fldChar w:fldCharType="end"/>
        </w:r>
      </w:hyperlink>
    </w:p>
    <w:p w14:paraId="0E0A6CB4" w14:textId="01AFD770" w:rsidR="00110B53" w:rsidRDefault="00110B53">
      <w:pPr>
        <w:pStyle w:val="TJ3"/>
        <w:rPr>
          <w:rFonts w:asciiTheme="minorHAnsi" w:hAnsiTheme="minorHAnsi" w:cstheme="minorBidi"/>
          <w:noProof/>
          <w:sz w:val="24"/>
          <w:szCs w:val="21"/>
          <w:lang w:eastAsia="en-GB"/>
        </w:rPr>
      </w:pPr>
      <w:hyperlink w:anchor="_Toc182997056" w:history="1">
        <w:r w:rsidRPr="0042514D">
          <w:rPr>
            <w:rStyle w:val="Hiperhivatkozs"/>
            <w:noProof/>
            <w:lang w:bidi="ar-SA"/>
          </w:rPr>
          <w:t xml:space="preserve">5.4.5. Lacunae below the </w:t>
        </w:r>
        <w:r w:rsidRPr="0042514D">
          <w:rPr>
            <w:rStyle w:val="Hiperhivatkozs"/>
            <w:i/>
            <w:iCs/>
            <w:noProof/>
            <w:lang w:bidi="ar-SA"/>
          </w:rPr>
          <w:t>akṣara</w:t>
        </w:r>
        <w:r w:rsidRPr="0042514D">
          <w:rPr>
            <w:rStyle w:val="Hiperhivatkozs"/>
            <w:noProof/>
            <w:lang w:bidi="ar-SA"/>
          </w:rPr>
          <w:t xml:space="preserve"> level</w:t>
        </w:r>
        <w:r>
          <w:rPr>
            <w:noProof/>
            <w:webHidden/>
          </w:rPr>
          <w:tab/>
        </w:r>
        <w:r>
          <w:rPr>
            <w:noProof/>
            <w:webHidden/>
          </w:rPr>
          <w:fldChar w:fldCharType="begin"/>
        </w:r>
        <w:r>
          <w:rPr>
            <w:noProof/>
            <w:webHidden/>
          </w:rPr>
          <w:instrText xml:space="preserve"> PAGEREF _Toc182997056 \h </w:instrText>
        </w:r>
        <w:r>
          <w:rPr>
            <w:noProof/>
            <w:webHidden/>
          </w:rPr>
        </w:r>
        <w:r>
          <w:rPr>
            <w:noProof/>
            <w:webHidden/>
          </w:rPr>
          <w:fldChar w:fldCharType="separate"/>
        </w:r>
        <w:r>
          <w:rPr>
            <w:noProof/>
            <w:webHidden/>
          </w:rPr>
          <w:t>81</w:t>
        </w:r>
        <w:r>
          <w:rPr>
            <w:noProof/>
            <w:webHidden/>
          </w:rPr>
          <w:fldChar w:fldCharType="end"/>
        </w:r>
      </w:hyperlink>
    </w:p>
    <w:p w14:paraId="40F8EC77" w14:textId="51ABEE40" w:rsidR="00110B53" w:rsidRDefault="00110B53">
      <w:pPr>
        <w:pStyle w:val="TJ3"/>
        <w:rPr>
          <w:rFonts w:asciiTheme="minorHAnsi" w:hAnsiTheme="minorHAnsi" w:cstheme="minorBidi"/>
          <w:noProof/>
          <w:sz w:val="24"/>
          <w:szCs w:val="21"/>
          <w:lang w:eastAsia="en-GB"/>
        </w:rPr>
      </w:pPr>
      <w:hyperlink w:anchor="_Toc182997057" w:history="1">
        <w:r w:rsidRPr="0042514D">
          <w:rPr>
            <w:rStyle w:val="Hiperhivatkozs"/>
            <w:noProof/>
            <w:lang w:bidi="ar-SA"/>
          </w:rPr>
          <w:t>5.4.6. Entire lines lost</w:t>
        </w:r>
        <w:r>
          <w:rPr>
            <w:noProof/>
            <w:webHidden/>
          </w:rPr>
          <w:tab/>
        </w:r>
        <w:r>
          <w:rPr>
            <w:noProof/>
            <w:webHidden/>
          </w:rPr>
          <w:fldChar w:fldCharType="begin"/>
        </w:r>
        <w:r>
          <w:rPr>
            <w:noProof/>
            <w:webHidden/>
          </w:rPr>
          <w:instrText xml:space="preserve"> PAGEREF _Toc182997057 \h </w:instrText>
        </w:r>
        <w:r>
          <w:rPr>
            <w:noProof/>
            <w:webHidden/>
          </w:rPr>
        </w:r>
        <w:r>
          <w:rPr>
            <w:noProof/>
            <w:webHidden/>
          </w:rPr>
          <w:fldChar w:fldCharType="separate"/>
        </w:r>
        <w:r>
          <w:rPr>
            <w:noProof/>
            <w:webHidden/>
          </w:rPr>
          <w:t>82</w:t>
        </w:r>
        <w:r>
          <w:rPr>
            <w:noProof/>
            <w:webHidden/>
          </w:rPr>
          <w:fldChar w:fldCharType="end"/>
        </w:r>
      </w:hyperlink>
    </w:p>
    <w:p w14:paraId="2894581D" w14:textId="66130112" w:rsidR="00110B53" w:rsidRDefault="00110B53">
      <w:pPr>
        <w:pStyle w:val="TJ3"/>
        <w:rPr>
          <w:rFonts w:asciiTheme="minorHAnsi" w:hAnsiTheme="minorHAnsi" w:cstheme="minorBidi"/>
          <w:noProof/>
          <w:sz w:val="24"/>
          <w:szCs w:val="21"/>
          <w:lang w:eastAsia="en-GB"/>
        </w:rPr>
      </w:pPr>
      <w:hyperlink w:anchor="_Toc182997058" w:history="1">
        <w:r w:rsidRPr="0042514D">
          <w:rPr>
            <w:rStyle w:val="Hiperhivatkozs"/>
            <w:noProof/>
            <w:lang w:bidi="ar-SA"/>
          </w:rPr>
          <w:t>5.4.7. Massive lacunae</w:t>
        </w:r>
        <w:r>
          <w:rPr>
            <w:noProof/>
            <w:webHidden/>
          </w:rPr>
          <w:tab/>
        </w:r>
        <w:r>
          <w:rPr>
            <w:noProof/>
            <w:webHidden/>
          </w:rPr>
          <w:fldChar w:fldCharType="begin"/>
        </w:r>
        <w:r>
          <w:rPr>
            <w:noProof/>
            <w:webHidden/>
          </w:rPr>
          <w:instrText xml:space="preserve"> PAGEREF _Toc182997058 \h </w:instrText>
        </w:r>
        <w:r>
          <w:rPr>
            <w:noProof/>
            <w:webHidden/>
          </w:rPr>
        </w:r>
        <w:r>
          <w:rPr>
            <w:noProof/>
            <w:webHidden/>
          </w:rPr>
          <w:fldChar w:fldCharType="separate"/>
        </w:r>
        <w:r>
          <w:rPr>
            <w:noProof/>
            <w:webHidden/>
          </w:rPr>
          <w:t>83</w:t>
        </w:r>
        <w:r>
          <w:rPr>
            <w:noProof/>
            <w:webHidden/>
          </w:rPr>
          <w:fldChar w:fldCharType="end"/>
        </w:r>
      </w:hyperlink>
    </w:p>
    <w:p w14:paraId="5E0523EE" w14:textId="40C63AB6" w:rsidR="00110B53" w:rsidRDefault="00110B53">
      <w:pPr>
        <w:pStyle w:val="TJ3"/>
        <w:rPr>
          <w:rFonts w:asciiTheme="minorHAnsi" w:hAnsiTheme="minorHAnsi" w:cstheme="minorBidi"/>
          <w:noProof/>
          <w:sz w:val="24"/>
          <w:szCs w:val="21"/>
          <w:lang w:eastAsia="en-GB"/>
        </w:rPr>
      </w:pPr>
      <w:hyperlink w:anchor="_Toc182997059" w:history="1">
        <w:r w:rsidRPr="0042514D">
          <w:rPr>
            <w:rStyle w:val="Hiperhivatkozs"/>
            <w:noProof/>
            <w:lang w:bidi="ar-SA"/>
          </w:rPr>
          <w:t>5.4.8. Lost copper plates</w:t>
        </w:r>
        <w:r>
          <w:rPr>
            <w:noProof/>
            <w:webHidden/>
          </w:rPr>
          <w:tab/>
        </w:r>
        <w:r>
          <w:rPr>
            <w:noProof/>
            <w:webHidden/>
          </w:rPr>
          <w:fldChar w:fldCharType="begin"/>
        </w:r>
        <w:r>
          <w:rPr>
            <w:noProof/>
            <w:webHidden/>
          </w:rPr>
          <w:instrText xml:space="preserve"> PAGEREF _Toc182997059 \h </w:instrText>
        </w:r>
        <w:r>
          <w:rPr>
            <w:noProof/>
            <w:webHidden/>
          </w:rPr>
        </w:r>
        <w:r>
          <w:rPr>
            <w:noProof/>
            <w:webHidden/>
          </w:rPr>
          <w:fldChar w:fldCharType="separate"/>
        </w:r>
        <w:r>
          <w:rPr>
            <w:noProof/>
            <w:webHidden/>
          </w:rPr>
          <w:t>86</w:t>
        </w:r>
        <w:r>
          <w:rPr>
            <w:noProof/>
            <w:webHidden/>
          </w:rPr>
          <w:fldChar w:fldCharType="end"/>
        </w:r>
      </w:hyperlink>
    </w:p>
    <w:p w14:paraId="064041AC" w14:textId="0D71C0E4" w:rsidR="00110B53" w:rsidRDefault="00110B53">
      <w:pPr>
        <w:pStyle w:val="TJ4"/>
        <w:rPr>
          <w:rFonts w:asciiTheme="minorHAnsi" w:hAnsiTheme="minorHAnsi" w:cstheme="minorBidi"/>
          <w:noProof/>
          <w:sz w:val="24"/>
          <w:szCs w:val="21"/>
          <w:lang w:eastAsia="en-GB"/>
        </w:rPr>
      </w:pPr>
      <w:hyperlink w:anchor="_Toc182997060" w:history="1">
        <w:r w:rsidRPr="0042514D">
          <w:rPr>
            <w:rStyle w:val="Hiperhivatkozs"/>
            <w:noProof/>
            <w:lang w:bidi="ar-SA"/>
          </w:rPr>
          <w:t>5.4.8.1. Lost final plates</w:t>
        </w:r>
        <w:r>
          <w:rPr>
            <w:noProof/>
            <w:webHidden/>
          </w:rPr>
          <w:tab/>
        </w:r>
        <w:r>
          <w:rPr>
            <w:noProof/>
            <w:webHidden/>
          </w:rPr>
          <w:fldChar w:fldCharType="begin"/>
        </w:r>
        <w:r>
          <w:rPr>
            <w:noProof/>
            <w:webHidden/>
          </w:rPr>
          <w:instrText xml:space="preserve"> PAGEREF _Toc182997060 \h </w:instrText>
        </w:r>
        <w:r>
          <w:rPr>
            <w:noProof/>
            <w:webHidden/>
          </w:rPr>
        </w:r>
        <w:r>
          <w:rPr>
            <w:noProof/>
            <w:webHidden/>
          </w:rPr>
          <w:fldChar w:fldCharType="separate"/>
        </w:r>
        <w:r>
          <w:rPr>
            <w:noProof/>
            <w:webHidden/>
          </w:rPr>
          <w:t>86</w:t>
        </w:r>
        <w:r>
          <w:rPr>
            <w:noProof/>
            <w:webHidden/>
          </w:rPr>
          <w:fldChar w:fldCharType="end"/>
        </w:r>
      </w:hyperlink>
    </w:p>
    <w:p w14:paraId="6A241FA6" w14:textId="6BE36158" w:rsidR="00110B53" w:rsidRDefault="00110B53">
      <w:pPr>
        <w:pStyle w:val="TJ4"/>
        <w:rPr>
          <w:rFonts w:asciiTheme="minorHAnsi" w:hAnsiTheme="minorHAnsi" w:cstheme="minorBidi"/>
          <w:noProof/>
          <w:sz w:val="24"/>
          <w:szCs w:val="21"/>
          <w:lang w:eastAsia="en-GB"/>
        </w:rPr>
      </w:pPr>
      <w:hyperlink w:anchor="_Toc182997061" w:history="1">
        <w:r w:rsidRPr="0042514D">
          <w:rPr>
            <w:rStyle w:val="Hiperhivatkozs"/>
            <w:noProof/>
            <w:lang w:bidi="ar-SA"/>
          </w:rPr>
          <w:t>5.4.8.2. Lost initial plates</w:t>
        </w:r>
        <w:r>
          <w:rPr>
            <w:noProof/>
            <w:webHidden/>
          </w:rPr>
          <w:tab/>
        </w:r>
        <w:r>
          <w:rPr>
            <w:noProof/>
            <w:webHidden/>
          </w:rPr>
          <w:fldChar w:fldCharType="begin"/>
        </w:r>
        <w:r>
          <w:rPr>
            <w:noProof/>
            <w:webHidden/>
          </w:rPr>
          <w:instrText xml:space="preserve"> PAGEREF _Toc182997061 \h </w:instrText>
        </w:r>
        <w:r>
          <w:rPr>
            <w:noProof/>
            <w:webHidden/>
          </w:rPr>
        </w:r>
        <w:r>
          <w:rPr>
            <w:noProof/>
            <w:webHidden/>
          </w:rPr>
          <w:fldChar w:fldCharType="separate"/>
        </w:r>
        <w:r>
          <w:rPr>
            <w:noProof/>
            <w:webHidden/>
          </w:rPr>
          <w:t>86</w:t>
        </w:r>
        <w:r>
          <w:rPr>
            <w:noProof/>
            <w:webHidden/>
          </w:rPr>
          <w:fldChar w:fldCharType="end"/>
        </w:r>
      </w:hyperlink>
    </w:p>
    <w:p w14:paraId="06DF1E0B" w14:textId="1DCE0B69" w:rsidR="00110B53" w:rsidRDefault="00110B53">
      <w:pPr>
        <w:pStyle w:val="TJ4"/>
        <w:rPr>
          <w:rFonts w:asciiTheme="minorHAnsi" w:hAnsiTheme="minorHAnsi" w:cstheme="minorBidi"/>
          <w:noProof/>
          <w:sz w:val="24"/>
          <w:szCs w:val="21"/>
          <w:lang w:eastAsia="en-GB"/>
        </w:rPr>
      </w:pPr>
      <w:hyperlink w:anchor="_Toc182997062" w:history="1">
        <w:r w:rsidRPr="0042514D">
          <w:rPr>
            <w:rStyle w:val="Hiperhivatkozs"/>
            <w:noProof/>
            <w:lang w:bidi="ar-SA"/>
          </w:rPr>
          <w:t>5.4.8.3. Lost medial plates</w:t>
        </w:r>
        <w:r>
          <w:rPr>
            <w:noProof/>
            <w:webHidden/>
          </w:rPr>
          <w:tab/>
        </w:r>
        <w:r>
          <w:rPr>
            <w:noProof/>
            <w:webHidden/>
          </w:rPr>
          <w:fldChar w:fldCharType="begin"/>
        </w:r>
        <w:r>
          <w:rPr>
            <w:noProof/>
            <w:webHidden/>
          </w:rPr>
          <w:instrText xml:space="preserve"> PAGEREF _Toc182997062 \h </w:instrText>
        </w:r>
        <w:r>
          <w:rPr>
            <w:noProof/>
            <w:webHidden/>
          </w:rPr>
        </w:r>
        <w:r>
          <w:rPr>
            <w:noProof/>
            <w:webHidden/>
          </w:rPr>
          <w:fldChar w:fldCharType="separate"/>
        </w:r>
        <w:r>
          <w:rPr>
            <w:noProof/>
            <w:webHidden/>
          </w:rPr>
          <w:t>87</w:t>
        </w:r>
        <w:r>
          <w:rPr>
            <w:noProof/>
            <w:webHidden/>
          </w:rPr>
          <w:fldChar w:fldCharType="end"/>
        </w:r>
      </w:hyperlink>
    </w:p>
    <w:p w14:paraId="38902D57" w14:textId="2A775D50" w:rsidR="00110B53" w:rsidRDefault="00110B53">
      <w:pPr>
        <w:pStyle w:val="TJ3"/>
        <w:rPr>
          <w:rFonts w:asciiTheme="minorHAnsi" w:hAnsiTheme="minorHAnsi" w:cstheme="minorBidi"/>
          <w:noProof/>
          <w:sz w:val="24"/>
          <w:szCs w:val="21"/>
          <w:lang w:eastAsia="en-GB"/>
        </w:rPr>
      </w:pPr>
      <w:hyperlink w:anchor="_Toc182997063" w:history="1">
        <w:r w:rsidRPr="0042514D">
          <w:rPr>
            <w:rStyle w:val="Hiperhivatkozs"/>
            <w:noProof/>
            <w:lang w:bidi="ar-SA"/>
          </w:rPr>
          <w:t>5.4.9. Fractured inscriptions</w:t>
        </w:r>
        <w:r>
          <w:rPr>
            <w:noProof/>
            <w:webHidden/>
          </w:rPr>
          <w:tab/>
        </w:r>
        <w:r>
          <w:rPr>
            <w:noProof/>
            <w:webHidden/>
          </w:rPr>
          <w:fldChar w:fldCharType="begin"/>
        </w:r>
        <w:r>
          <w:rPr>
            <w:noProof/>
            <w:webHidden/>
          </w:rPr>
          <w:instrText xml:space="preserve"> PAGEREF _Toc182997063 \h </w:instrText>
        </w:r>
        <w:r>
          <w:rPr>
            <w:noProof/>
            <w:webHidden/>
          </w:rPr>
        </w:r>
        <w:r>
          <w:rPr>
            <w:noProof/>
            <w:webHidden/>
          </w:rPr>
          <w:fldChar w:fldCharType="separate"/>
        </w:r>
        <w:r>
          <w:rPr>
            <w:noProof/>
            <w:webHidden/>
          </w:rPr>
          <w:t>88</w:t>
        </w:r>
        <w:r>
          <w:rPr>
            <w:noProof/>
            <w:webHidden/>
          </w:rPr>
          <w:fldChar w:fldCharType="end"/>
        </w:r>
      </w:hyperlink>
    </w:p>
    <w:p w14:paraId="0E2835EE" w14:textId="71239C28" w:rsidR="00110B53" w:rsidRDefault="00110B53">
      <w:pPr>
        <w:pStyle w:val="TJ2"/>
        <w:rPr>
          <w:rFonts w:asciiTheme="minorHAnsi" w:hAnsiTheme="minorHAnsi" w:cstheme="minorBidi"/>
          <w:noProof/>
          <w:sz w:val="24"/>
          <w:szCs w:val="21"/>
          <w:lang w:eastAsia="en-GB"/>
        </w:rPr>
      </w:pPr>
      <w:hyperlink w:anchor="_Toc182997064" w:history="1">
        <w:r w:rsidRPr="0042514D">
          <w:rPr>
            <w:rStyle w:val="Hiperhivatkozs"/>
            <w:noProof/>
            <w:lang w:bidi="ar-SA"/>
          </w:rPr>
          <w:t>5.5. Restoring lacunae</w:t>
        </w:r>
        <w:r>
          <w:rPr>
            <w:noProof/>
            <w:webHidden/>
          </w:rPr>
          <w:tab/>
        </w:r>
        <w:r>
          <w:rPr>
            <w:noProof/>
            <w:webHidden/>
          </w:rPr>
          <w:fldChar w:fldCharType="begin"/>
        </w:r>
        <w:r>
          <w:rPr>
            <w:noProof/>
            <w:webHidden/>
          </w:rPr>
          <w:instrText xml:space="preserve"> PAGEREF _Toc182997064 \h </w:instrText>
        </w:r>
        <w:r>
          <w:rPr>
            <w:noProof/>
            <w:webHidden/>
          </w:rPr>
        </w:r>
        <w:r>
          <w:rPr>
            <w:noProof/>
            <w:webHidden/>
          </w:rPr>
          <w:fldChar w:fldCharType="separate"/>
        </w:r>
        <w:r>
          <w:rPr>
            <w:noProof/>
            <w:webHidden/>
          </w:rPr>
          <w:t>89</w:t>
        </w:r>
        <w:r>
          <w:rPr>
            <w:noProof/>
            <w:webHidden/>
          </w:rPr>
          <w:fldChar w:fldCharType="end"/>
        </w:r>
      </w:hyperlink>
    </w:p>
    <w:p w14:paraId="37A99E57" w14:textId="54BD90FA" w:rsidR="00110B53" w:rsidRDefault="00110B53">
      <w:pPr>
        <w:pStyle w:val="TJ3"/>
        <w:rPr>
          <w:rFonts w:asciiTheme="minorHAnsi" w:hAnsiTheme="minorHAnsi" w:cstheme="minorBidi"/>
          <w:noProof/>
          <w:sz w:val="24"/>
          <w:szCs w:val="21"/>
          <w:lang w:eastAsia="en-GB"/>
        </w:rPr>
      </w:pPr>
      <w:hyperlink w:anchor="_Toc182997065" w:history="1">
        <w:r w:rsidRPr="0042514D">
          <w:rPr>
            <w:rStyle w:val="Hiperhivatkozs"/>
            <w:noProof/>
            <w:lang w:bidi="ar-SA"/>
          </w:rPr>
          <w:t>5.5.1. Marking up restored text</w:t>
        </w:r>
        <w:r>
          <w:rPr>
            <w:noProof/>
            <w:webHidden/>
          </w:rPr>
          <w:tab/>
        </w:r>
        <w:r>
          <w:rPr>
            <w:noProof/>
            <w:webHidden/>
          </w:rPr>
          <w:fldChar w:fldCharType="begin"/>
        </w:r>
        <w:r>
          <w:rPr>
            <w:noProof/>
            <w:webHidden/>
          </w:rPr>
          <w:instrText xml:space="preserve"> PAGEREF _Toc182997065 \h </w:instrText>
        </w:r>
        <w:r>
          <w:rPr>
            <w:noProof/>
            <w:webHidden/>
          </w:rPr>
        </w:r>
        <w:r>
          <w:rPr>
            <w:noProof/>
            <w:webHidden/>
          </w:rPr>
          <w:fldChar w:fldCharType="separate"/>
        </w:r>
        <w:r>
          <w:rPr>
            <w:noProof/>
            <w:webHidden/>
          </w:rPr>
          <w:t>89</w:t>
        </w:r>
        <w:r>
          <w:rPr>
            <w:noProof/>
            <w:webHidden/>
          </w:rPr>
          <w:fldChar w:fldCharType="end"/>
        </w:r>
      </w:hyperlink>
    </w:p>
    <w:p w14:paraId="012C2FE6" w14:textId="73B8A62F" w:rsidR="00110B53" w:rsidRDefault="00110B53">
      <w:pPr>
        <w:pStyle w:val="TJ3"/>
        <w:rPr>
          <w:rFonts w:asciiTheme="minorHAnsi" w:hAnsiTheme="minorHAnsi" w:cstheme="minorBidi"/>
          <w:noProof/>
          <w:sz w:val="24"/>
          <w:szCs w:val="21"/>
          <w:lang w:eastAsia="en-GB"/>
        </w:rPr>
      </w:pPr>
      <w:hyperlink w:anchor="_Toc182997066" w:history="1">
        <w:r w:rsidRPr="0042514D">
          <w:rPr>
            <w:rStyle w:val="Hiperhivatkozs"/>
            <w:noProof/>
            <w:lang w:bidi="ar-SA"/>
          </w:rPr>
          <w:t>5.5.2. The basis of restoration</w:t>
        </w:r>
        <w:r>
          <w:rPr>
            <w:noProof/>
            <w:webHidden/>
          </w:rPr>
          <w:tab/>
        </w:r>
        <w:r>
          <w:rPr>
            <w:noProof/>
            <w:webHidden/>
          </w:rPr>
          <w:fldChar w:fldCharType="begin"/>
        </w:r>
        <w:r>
          <w:rPr>
            <w:noProof/>
            <w:webHidden/>
          </w:rPr>
          <w:instrText xml:space="preserve"> PAGEREF _Toc182997066 \h </w:instrText>
        </w:r>
        <w:r>
          <w:rPr>
            <w:noProof/>
            <w:webHidden/>
          </w:rPr>
        </w:r>
        <w:r>
          <w:rPr>
            <w:noProof/>
            <w:webHidden/>
          </w:rPr>
          <w:fldChar w:fldCharType="separate"/>
        </w:r>
        <w:r>
          <w:rPr>
            <w:noProof/>
            <w:webHidden/>
          </w:rPr>
          <w:t>89</w:t>
        </w:r>
        <w:r>
          <w:rPr>
            <w:noProof/>
            <w:webHidden/>
          </w:rPr>
          <w:fldChar w:fldCharType="end"/>
        </w:r>
      </w:hyperlink>
    </w:p>
    <w:p w14:paraId="17363830" w14:textId="19C6697F" w:rsidR="00110B53" w:rsidRDefault="00110B53">
      <w:pPr>
        <w:pStyle w:val="TJ1"/>
        <w:rPr>
          <w:rFonts w:asciiTheme="minorHAnsi" w:hAnsiTheme="minorHAnsi" w:cstheme="minorBidi"/>
          <w:b w:val="0"/>
          <w:noProof/>
          <w:sz w:val="24"/>
          <w:szCs w:val="21"/>
          <w:lang w:eastAsia="en-GB"/>
        </w:rPr>
      </w:pPr>
      <w:hyperlink w:anchor="_Toc182997067" w:history="1">
        <w:r w:rsidRPr="0042514D">
          <w:rPr>
            <w:rStyle w:val="Hiperhivatkozs"/>
            <w:noProof/>
            <w:lang w:bidi="ar-SA"/>
          </w:rPr>
          <w:t>6. Editorial intervention</w:t>
        </w:r>
        <w:r>
          <w:rPr>
            <w:noProof/>
            <w:webHidden/>
          </w:rPr>
          <w:tab/>
        </w:r>
        <w:r>
          <w:rPr>
            <w:noProof/>
            <w:webHidden/>
          </w:rPr>
          <w:fldChar w:fldCharType="begin"/>
        </w:r>
        <w:r>
          <w:rPr>
            <w:noProof/>
            <w:webHidden/>
          </w:rPr>
          <w:instrText xml:space="preserve"> PAGEREF _Toc182997067 \h </w:instrText>
        </w:r>
        <w:r>
          <w:rPr>
            <w:noProof/>
            <w:webHidden/>
          </w:rPr>
        </w:r>
        <w:r>
          <w:rPr>
            <w:noProof/>
            <w:webHidden/>
          </w:rPr>
          <w:fldChar w:fldCharType="separate"/>
        </w:r>
        <w:r>
          <w:rPr>
            <w:noProof/>
            <w:webHidden/>
          </w:rPr>
          <w:t>91</w:t>
        </w:r>
        <w:r>
          <w:rPr>
            <w:noProof/>
            <w:webHidden/>
          </w:rPr>
          <w:fldChar w:fldCharType="end"/>
        </w:r>
      </w:hyperlink>
    </w:p>
    <w:p w14:paraId="161654AB" w14:textId="671B250C" w:rsidR="00110B53" w:rsidRDefault="00110B53">
      <w:pPr>
        <w:pStyle w:val="TJ2"/>
        <w:rPr>
          <w:rFonts w:asciiTheme="minorHAnsi" w:hAnsiTheme="minorHAnsi" w:cstheme="minorBidi"/>
          <w:noProof/>
          <w:sz w:val="24"/>
          <w:szCs w:val="21"/>
          <w:lang w:eastAsia="en-GB"/>
        </w:rPr>
      </w:pPr>
      <w:hyperlink w:anchor="_Toc182997068" w:history="1">
        <w:r w:rsidRPr="0042514D">
          <w:rPr>
            <w:rStyle w:val="Hiperhivatkozs"/>
            <w:noProof/>
            <w:lang w:bidi="ar-SA"/>
          </w:rPr>
          <w:t>6.1. Correction and normalisation</w:t>
        </w:r>
        <w:r>
          <w:rPr>
            <w:noProof/>
            <w:webHidden/>
          </w:rPr>
          <w:tab/>
        </w:r>
        <w:r>
          <w:rPr>
            <w:noProof/>
            <w:webHidden/>
          </w:rPr>
          <w:fldChar w:fldCharType="begin"/>
        </w:r>
        <w:r>
          <w:rPr>
            <w:noProof/>
            <w:webHidden/>
          </w:rPr>
          <w:instrText xml:space="preserve"> PAGEREF _Toc182997068 \h </w:instrText>
        </w:r>
        <w:r>
          <w:rPr>
            <w:noProof/>
            <w:webHidden/>
          </w:rPr>
        </w:r>
        <w:r>
          <w:rPr>
            <w:noProof/>
            <w:webHidden/>
          </w:rPr>
          <w:fldChar w:fldCharType="separate"/>
        </w:r>
        <w:r>
          <w:rPr>
            <w:noProof/>
            <w:webHidden/>
          </w:rPr>
          <w:t>91</w:t>
        </w:r>
        <w:r>
          <w:rPr>
            <w:noProof/>
            <w:webHidden/>
          </w:rPr>
          <w:fldChar w:fldCharType="end"/>
        </w:r>
      </w:hyperlink>
    </w:p>
    <w:p w14:paraId="71BAF12F" w14:textId="23401848" w:rsidR="00110B53" w:rsidRDefault="00110B53">
      <w:pPr>
        <w:pStyle w:val="TJ3"/>
        <w:rPr>
          <w:rFonts w:asciiTheme="minorHAnsi" w:hAnsiTheme="minorHAnsi" w:cstheme="minorBidi"/>
          <w:noProof/>
          <w:sz w:val="24"/>
          <w:szCs w:val="21"/>
          <w:lang w:eastAsia="en-GB"/>
        </w:rPr>
      </w:pPr>
      <w:hyperlink w:anchor="_Toc182997069" w:history="1">
        <w:r w:rsidRPr="0042514D">
          <w:rPr>
            <w:rStyle w:val="Hiperhivatkozs"/>
            <w:noProof/>
            <w:lang w:bidi="ar-SA"/>
          </w:rPr>
          <w:t>6.1.1. Correction versus normalisation</w:t>
        </w:r>
        <w:r>
          <w:rPr>
            <w:noProof/>
            <w:webHidden/>
          </w:rPr>
          <w:tab/>
        </w:r>
        <w:r>
          <w:rPr>
            <w:noProof/>
            <w:webHidden/>
          </w:rPr>
          <w:fldChar w:fldCharType="begin"/>
        </w:r>
        <w:r>
          <w:rPr>
            <w:noProof/>
            <w:webHidden/>
          </w:rPr>
          <w:instrText xml:space="preserve"> PAGEREF _Toc182997069 \h </w:instrText>
        </w:r>
        <w:r>
          <w:rPr>
            <w:noProof/>
            <w:webHidden/>
          </w:rPr>
        </w:r>
        <w:r>
          <w:rPr>
            <w:noProof/>
            <w:webHidden/>
          </w:rPr>
          <w:fldChar w:fldCharType="separate"/>
        </w:r>
        <w:r>
          <w:rPr>
            <w:noProof/>
            <w:webHidden/>
          </w:rPr>
          <w:t>91</w:t>
        </w:r>
        <w:r>
          <w:rPr>
            <w:noProof/>
            <w:webHidden/>
          </w:rPr>
          <w:fldChar w:fldCharType="end"/>
        </w:r>
      </w:hyperlink>
    </w:p>
    <w:p w14:paraId="2BC37E17" w14:textId="45E888FA" w:rsidR="00110B53" w:rsidRDefault="00110B53">
      <w:pPr>
        <w:pStyle w:val="TJ3"/>
        <w:rPr>
          <w:rFonts w:asciiTheme="minorHAnsi" w:hAnsiTheme="minorHAnsi" w:cstheme="minorBidi"/>
          <w:noProof/>
          <w:sz w:val="24"/>
          <w:szCs w:val="21"/>
          <w:lang w:eastAsia="en-GB"/>
        </w:rPr>
      </w:pPr>
      <w:hyperlink w:anchor="_Toc182997070" w:history="1">
        <w:r w:rsidRPr="0042514D">
          <w:rPr>
            <w:rStyle w:val="Hiperhivatkozs"/>
            <w:noProof/>
            <w:lang w:bidi="ar-SA"/>
          </w:rPr>
          <w:t>6.1.2. Markup methods for correction and normalisation</w:t>
        </w:r>
        <w:r>
          <w:rPr>
            <w:noProof/>
            <w:webHidden/>
          </w:rPr>
          <w:tab/>
        </w:r>
        <w:r>
          <w:rPr>
            <w:noProof/>
            <w:webHidden/>
          </w:rPr>
          <w:fldChar w:fldCharType="begin"/>
        </w:r>
        <w:r>
          <w:rPr>
            <w:noProof/>
            <w:webHidden/>
          </w:rPr>
          <w:instrText xml:space="preserve"> PAGEREF _Toc182997070 \h </w:instrText>
        </w:r>
        <w:r>
          <w:rPr>
            <w:noProof/>
            <w:webHidden/>
          </w:rPr>
        </w:r>
        <w:r>
          <w:rPr>
            <w:noProof/>
            <w:webHidden/>
          </w:rPr>
          <w:fldChar w:fldCharType="separate"/>
        </w:r>
        <w:r>
          <w:rPr>
            <w:noProof/>
            <w:webHidden/>
          </w:rPr>
          <w:t>91</w:t>
        </w:r>
        <w:r>
          <w:rPr>
            <w:noProof/>
            <w:webHidden/>
          </w:rPr>
          <w:fldChar w:fldCharType="end"/>
        </w:r>
      </w:hyperlink>
    </w:p>
    <w:p w14:paraId="05C90AB5" w14:textId="1BB3EDEF" w:rsidR="00110B53" w:rsidRDefault="00110B53">
      <w:pPr>
        <w:pStyle w:val="TJ3"/>
        <w:rPr>
          <w:rFonts w:asciiTheme="minorHAnsi" w:hAnsiTheme="minorHAnsi" w:cstheme="minorBidi"/>
          <w:noProof/>
          <w:sz w:val="24"/>
          <w:szCs w:val="21"/>
          <w:lang w:eastAsia="en-GB"/>
        </w:rPr>
      </w:pPr>
      <w:hyperlink w:anchor="_Toc182997071" w:history="1">
        <w:r w:rsidRPr="0042514D">
          <w:rPr>
            <w:rStyle w:val="Hiperhivatkozs"/>
            <w:noProof/>
            <w:lang w:bidi="ar-SA"/>
          </w:rPr>
          <w:t>6.1.3. Good practice in editorial intervention</w:t>
        </w:r>
        <w:r>
          <w:rPr>
            <w:noProof/>
            <w:webHidden/>
          </w:rPr>
          <w:tab/>
        </w:r>
        <w:r>
          <w:rPr>
            <w:noProof/>
            <w:webHidden/>
          </w:rPr>
          <w:fldChar w:fldCharType="begin"/>
        </w:r>
        <w:r>
          <w:rPr>
            <w:noProof/>
            <w:webHidden/>
          </w:rPr>
          <w:instrText xml:space="preserve"> PAGEREF _Toc182997071 \h </w:instrText>
        </w:r>
        <w:r>
          <w:rPr>
            <w:noProof/>
            <w:webHidden/>
          </w:rPr>
        </w:r>
        <w:r>
          <w:rPr>
            <w:noProof/>
            <w:webHidden/>
          </w:rPr>
          <w:fldChar w:fldCharType="separate"/>
        </w:r>
        <w:r>
          <w:rPr>
            <w:noProof/>
            <w:webHidden/>
          </w:rPr>
          <w:t>92</w:t>
        </w:r>
        <w:r>
          <w:rPr>
            <w:noProof/>
            <w:webHidden/>
          </w:rPr>
          <w:fldChar w:fldCharType="end"/>
        </w:r>
      </w:hyperlink>
    </w:p>
    <w:p w14:paraId="0CAC66C6" w14:textId="2EF01F19" w:rsidR="00110B53" w:rsidRDefault="00110B53">
      <w:pPr>
        <w:pStyle w:val="TJ3"/>
        <w:rPr>
          <w:rFonts w:asciiTheme="minorHAnsi" w:hAnsiTheme="minorHAnsi" w:cstheme="minorBidi"/>
          <w:noProof/>
          <w:sz w:val="24"/>
          <w:szCs w:val="21"/>
          <w:lang w:eastAsia="en-GB"/>
        </w:rPr>
      </w:pPr>
      <w:hyperlink w:anchor="_Toc182997072" w:history="1">
        <w:r w:rsidRPr="0042514D">
          <w:rPr>
            <w:rStyle w:val="Hiperhivatkozs"/>
            <w:noProof/>
            <w:lang w:bidi="ar-SA"/>
          </w:rPr>
          <w:t>6.1.4. Correction and normalisation in verse</w:t>
        </w:r>
        <w:r>
          <w:rPr>
            <w:noProof/>
            <w:webHidden/>
          </w:rPr>
          <w:tab/>
        </w:r>
        <w:r>
          <w:rPr>
            <w:noProof/>
            <w:webHidden/>
          </w:rPr>
          <w:fldChar w:fldCharType="begin"/>
        </w:r>
        <w:r>
          <w:rPr>
            <w:noProof/>
            <w:webHidden/>
          </w:rPr>
          <w:instrText xml:space="preserve"> PAGEREF _Toc182997072 \h </w:instrText>
        </w:r>
        <w:r>
          <w:rPr>
            <w:noProof/>
            <w:webHidden/>
          </w:rPr>
        </w:r>
        <w:r>
          <w:rPr>
            <w:noProof/>
            <w:webHidden/>
          </w:rPr>
          <w:fldChar w:fldCharType="separate"/>
        </w:r>
        <w:r>
          <w:rPr>
            <w:noProof/>
            <w:webHidden/>
          </w:rPr>
          <w:t>92</w:t>
        </w:r>
        <w:r>
          <w:rPr>
            <w:noProof/>
            <w:webHidden/>
          </w:rPr>
          <w:fldChar w:fldCharType="end"/>
        </w:r>
      </w:hyperlink>
    </w:p>
    <w:p w14:paraId="4CEF6311" w14:textId="3CE74EDC" w:rsidR="00110B53" w:rsidRDefault="00110B53">
      <w:pPr>
        <w:pStyle w:val="TJ4"/>
        <w:rPr>
          <w:rFonts w:asciiTheme="minorHAnsi" w:hAnsiTheme="minorHAnsi" w:cstheme="minorBidi"/>
          <w:noProof/>
          <w:sz w:val="24"/>
          <w:szCs w:val="21"/>
          <w:lang w:eastAsia="en-GB"/>
        </w:rPr>
      </w:pPr>
      <w:hyperlink w:anchor="_Toc182997073" w:history="1">
        <w:r w:rsidRPr="0042514D">
          <w:rPr>
            <w:rStyle w:val="Hiperhivatkozs"/>
            <w:noProof/>
            <w:lang w:bidi="ar-SA"/>
          </w:rPr>
          <w:t>6.1.4.1. Non-standard prosody with non-standard language</w:t>
        </w:r>
        <w:r>
          <w:rPr>
            <w:noProof/>
            <w:webHidden/>
          </w:rPr>
          <w:tab/>
        </w:r>
        <w:r>
          <w:rPr>
            <w:noProof/>
            <w:webHidden/>
          </w:rPr>
          <w:fldChar w:fldCharType="begin"/>
        </w:r>
        <w:r>
          <w:rPr>
            <w:noProof/>
            <w:webHidden/>
          </w:rPr>
          <w:instrText xml:space="preserve"> PAGEREF _Toc182997073 \h </w:instrText>
        </w:r>
        <w:r>
          <w:rPr>
            <w:noProof/>
            <w:webHidden/>
          </w:rPr>
        </w:r>
        <w:r>
          <w:rPr>
            <w:noProof/>
            <w:webHidden/>
          </w:rPr>
          <w:fldChar w:fldCharType="separate"/>
        </w:r>
        <w:r>
          <w:rPr>
            <w:noProof/>
            <w:webHidden/>
          </w:rPr>
          <w:t>93</w:t>
        </w:r>
        <w:r>
          <w:rPr>
            <w:noProof/>
            <w:webHidden/>
          </w:rPr>
          <w:fldChar w:fldCharType="end"/>
        </w:r>
      </w:hyperlink>
    </w:p>
    <w:p w14:paraId="16B8524E" w14:textId="1910FF74" w:rsidR="00110B53" w:rsidRDefault="00110B53">
      <w:pPr>
        <w:pStyle w:val="TJ4"/>
        <w:rPr>
          <w:rFonts w:asciiTheme="minorHAnsi" w:hAnsiTheme="minorHAnsi" w:cstheme="minorBidi"/>
          <w:noProof/>
          <w:sz w:val="24"/>
          <w:szCs w:val="21"/>
          <w:lang w:eastAsia="en-GB"/>
        </w:rPr>
      </w:pPr>
      <w:hyperlink w:anchor="_Toc182997074" w:history="1">
        <w:r w:rsidRPr="0042514D">
          <w:rPr>
            <w:rStyle w:val="Hiperhivatkozs"/>
            <w:noProof/>
            <w:lang w:bidi="ar-SA"/>
          </w:rPr>
          <w:t>6.1.4.2. Standard prosody with non-standard language</w:t>
        </w:r>
        <w:r>
          <w:rPr>
            <w:noProof/>
            <w:webHidden/>
          </w:rPr>
          <w:tab/>
        </w:r>
        <w:r>
          <w:rPr>
            <w:noProof/>
            <w:webHidden/>
          </w:rPr>
          <w:fldChar w:fldCharType="begin"/>
        </w:r>
        <w:r>
          <w:rPr>
            <w:noProof/>
            <w:webHidden/>
          </w:rPr>
          <w:instrText xml:space="preserve"> PAGEREF _Toc182997074 \h </w:instrText>
        </w:r>
        <w:r>
          <w:rPr>
            <w:noProof/>
            <w:webHidden/>
          </w:rPr>
        </w:r>
        <w:r>
          <w:rPr>
            <w:noProof/>
            <w:webHidden/>
          </w:rPr>
          <w:fldChar w:fldCharType="separate"/>
        </w:r>
        <w:r>
          <w:rPr>
            <w:noProof/>
            <w:webHidden/>
          </w:rPr>
          <w:t>93</w:t>
        </w:r>
        <w:r>
          <w:rPr>
            <w:noProof/>
            <w:webHidden/>
          </w:rPr>
          <w:fldChar w:fldCharType="end"/>
        </w:r>
      </w:hyperlink>
    </w:p>
    <w:p w14:paraId="383A269F" w14:textId="397B5B3C" w:rsidR="00110B53" w:rsidRDefault="00110B53">
      <w:pPr>
        <w:pStyle w:val="TJ4"/>
        <w:rPr>
          <w:rFonts w:asciiTheme="minorHAnsi" w:hAnsiTheme="minorHAnsi" w:cstheme="minorBidi"/>
          <w:noProof/>
          <w:sz w:val="24"/>
          <w:szCs w:val="21"/>
          <w:lang w:eastAsia="en-GB"/>
        </w:rPr>
      </w:pPr>
      <w:hyperlink w:anchor="_Toc182997075" w:history="1">
        <w:r w:rsidRPr="0042514D">
          <w:rPr>
            <w:rStyle w:val="Hiperhivatkozs"/>
            <w:noProof/>
            <w:lang w:bidi="ar-SA"/>
          </w:rPr>
          <w:t>6.1.4.3. Non-standard prosody with standard language</w:t>
        </w:r>
        <w:r>
          <w:rPr>
            <w:noProof/>
            <w:webHidden/>
          </w:rPr>
          <w:tab/>
        </w:r>
        <w:r>
          <w:rPr>
            <w:noProof/>
            <w:webHidden/>
          </w:rPr>
          <w:fldChar w:fldCharType="begin"/>
        </w:r>
        <w:r>
          <w:rPr>
            <w:noProof/>
            <w:webHidden/>
          </w:rPr>
          <w:instrText xml:space="preserve"> PAGEREF _Toc182997075 \h </w:instrText>
        </w:r>
        <w:r>
          <w:rPr>
            <w:noProof/>
            <w:webHidden/>
          </w:rPr>
        </w:r>
        <w:r>
          <w:rPr>
            <w:noProof/>
            <w:webHidden/>
          </w:rPr>
          <w:fldChar w:fldCharType="separate"/>
        </w:r>
        <w:r>
          <w:rPr>
            <w:noProof/>
            <w:webHidden/>
          </w:rPr>
          <w:t>94</w:t>
        </w:r>
        <w:r>
          <w:rPr>
            <w:noProof/>
            <w:webHidden/>
          </w:rPr>
          <w:fldChar w:fldCharType="end"/>
        </w:r>
      </w:hyperlink>
    </w:p>
    <w:p w14:paraId="29E862A7" w14:textId="1232524B" w:rsidR="00110B53" w:rsidRDefault="00110B53">
      <w:pPr>
        <w:pStyle w:val="TJ2"/>
        <w:rPr>
          <w:rFonts w:asciiTheme="minorHAnsi" w:hAnsiTheme="minorHAnsi" w:cstheme="minorBidi"/>
          <w:noProof/>
          <w:sz w:val="24"/>
          <w:szCs w:val="21"/>
          <w:lang w:eastAsia="en-GB"/>
        </w:rPr>
      </w:pPr>
      <w:hyperlink w:anchor="_Toc182997076" w:history="1">
        <w:r w:rsidRPr="0042514D">
          <w:rPr>
            <w:rStyle w:val="Hiperhivatkozs"/>
            <w:noProof/>
            <w:lang w:bidi="ar-SA"/>
          </w:rPr>
          <w:t>6.2. Encoding correction</w:t>
        </w:r>
        <w:r>
          <w:rPr>
            <w:noProof/>
            <w:webHidden/>
          </w:rPr>
          <w:tab/>
        </w:r>
        <w:r>
          <w:rPr>
            <w:noProof/>
            <w:webHidden/>
          </w:rPr>
          <w:fldChar w:fldCharType="begin"/>
        </w:r>
        <w:r>
          <w:rPr>
            <w:noProof/>
            <w:webHidden/>
          </w:rPr>
          <w:instrText xml:space="preserve"> PAGEREF _Toc182997076 \h </w:instrText>
        </w:r>
        <w:r>
          <w:rPr>
            <w:noProof/>
            <w:webHidden/>
          </w:rPr>
        </w:r>
        <w:r>
          <w:rPr>
            <w:noProof/>
            <w:webHidden/>
          </w:rPr>
          <w:fldChar w:fldCharType="separate"/>
        </w:r>
        <w:r>
          <w:rPr>
            <w:noProof/>
            <w:webHidden/>
          </w:rPr>
          <w:t>95</w:t>
        </w:r>
        <w:r>
          <w:rPr>
            <w:noProof/>
            <w:webHidden/>
          </w:rPr>
          <w:fldChar w:fldCharType="end"/>
        </w:r>
      </w:hyperlink>
    </w:p>
    <w:p w14:paraId="531D5FAF" w14:textId="6B1D2247" w:rsidR="00110B53" w:rsidRDefault="00110B53">
      <w:pPr>
        <w:pStyle w:val="TJ3"/>
        <w:rPr>
          <w:rFonts w:asciiTheme="minorHAnsi" w:hAnsiTheme="minorHAnsi" w:cstheme="minorBidi"/>
          <w:noProof/>
          <w:sz w:val="24"/>
          <w:szCs w:val="21"/>
          <w:lang w:eastAsia="en-GB"/>
        </w:rPr>
      </w:pPr>
      <w:hyperlink w:anchor="_Toc182997077" w:history="1">
        <w:r w:rsidRPr="0042514D">
          <w:rPr>
            <w:rStyle w:val="Hiperhivatkozs"/>
            <w:noProof/>
            <w:lang w:bidi="ar-SA"/>
          </w:rPr>
          <w:t>6.2.1. Flagging erroneous and uninterpretable text</w:t>
        </w:r>
        <w:r>
          <w:rPr>
            <w:noProof/>
            <w:webHidden/>
          </w:rPr>
          <w:tab/>
        </w:r>
        <w:r>
          <w:rPr>
            <w:noProof/>
            <w:webHidden/>
          </w:rPr>
          <w:fldChar w:fldCharType="begin"/>
        </w:r>
        <w:r>
          <w:rPr>
            <w:noProof/>
            <w:webHidden/>
          </w:rPr>
          <w:instrText xml:space="preserve"> PAGEREF _Toc182997077 \h </w:instrText>
        </w:r>
        <w:r>
          <w:rPr>
            <w:noProof/>
            <w:webHidden/>
          </w:rPr>
        </w:r>
        <w:r>
          <w:rPr>
            <w:noProof/>
            <w:webHidden/>
          </w:rPr>
          <w:fldChar w:fldCharType="separate"/>
        </w:r>
        <w:r>
          <w:rPr>
            <w:noProof/>
            <w:webHidden/>
          </w:rPr>
          <w:t>95</w:t>
        </w:r>
        <w:r>
          <w:rPr>
            <w:noProof/>
            <w:webHidden/>
          </w:rPr>
          <w:fldChar w:fldCharType="end"/>
        </w:r>
      </w:hyperlink>
    </w:p>
    <w:p w14:paraId="28EC8D33" w14:textId="3036A19E" w:rsidR="00110B53" w:rsidRDefault="00110B53">
      <w:pPr>
        <w:pStyle w:val="TJ3"/>
        <w:rPr>
          <w:rFonts w:asciiTheme="minorHAnsi" w:hAnsiTheme="minorHAnsi" w:cstheme="minorBidi"/>
          <w:noProof/>
          <w:sz w:val="24"/>
          <w:szCs w:val="21"/>
          <w:lang w:eastAsia="en-GB"/>
        </w:rPr>
      </w:pPr>
      <w:hyperlink w:anchor="_Toc182997078" w:history="1">
        <w:r w:rsidRPr="0042514D">
          <w:rPr>
            <w:rStyle w:val="Hiperhivatkozs"/>
            <w:noProof/>
            <w:lang w:bidi="ar-SA"/>
          </w:rPr>
          <w:t>6.2.2. Correcting erroneous text</w:t>
        </w:r>
        <w:r>
          <w:rPr>
            <w:noProof/>
            <w:webHidden/>
          </w:rPr>
          <w:tab/>
        </w:r>
        <w:r>
          <w:rPr>
            <w:noProof/>
            <w:webHidden/>
          </w:rPr>
          <w:fldChar w:fldCharType="begin"/>
        </w:r>
        <w:r>
          <w:rPr>
            <w:noProof/>
            <w:webHidden/>
          </w:rPr>
          <w:instrText xml:space="preserve"> PAGEREF _Toc182997078 \h </w:instrText>
        </w:r>
        <w:r>
          <w:rPr>
            <w:noProof/>
            <w:webHidden/>
          </w:rPr>
        </w:r>
        <w:r>
          <w:rPr>
            <w:noProof/>
            <w:webHidden/>
          </w:rPr>
          <w:fldChar w:fldCharType="separate"/>
        </w:r>
        <w:r>
          <w:rPr>
            <w:noProof/>
            <w:webHidden/>
          </w:rPr>
          <w:t>95</w:t>
        </w:r>
        <w:r>
          <w:rPr>
            <w:noProof/>
            <w:webHidden/>
          </w:rPr>
          <w:fldChar w:fldCharType="end"/>
        </w:r>
      </w:hyperlink>
    </w:p>
    <w:p w14:paraId="15F1A217" w14:textId="24B3A403" w:rsidR="00110B53" w:rsidRDefault="00110B53">
      <w:pPr>
        <w:pStyle w:val="TJ3"/>
        <w:rPr>
          <w:rFonts w:asciiTheme="minorHAnsi" w:hAnsiTheme="minorHAnsi" w:cstheme="minorBidi"/>
          <w:noProof/>
          <w:sz w:val="24"/>
          <w:szCs w:val="21"/>
          <w:lang w:eastAsia="en-GB"/>
        </w:rPr>
      </w:pPr>
      <w:hyperlink w:anchor="_Toc182997079" w:history="1">
        <w:r w:rsidRPr="0042514D">
          <w:rPr>
            <w:rStyle w:val="Hiperhivatkozs"/>
            <w:noProof/>
            <w:lang w:bidi="ar-SA"/>
          </w:rPr>
          <w:t>6.2.3. Editorial deletion (suppression)</w:t>
        </w:r>
        <w:r>
          <w:rPr>
            <w:noProof/>
            <w:webHidden/>
          </w:rPr>
          <w:tab/>
        </w:r>
        <w:r>
          <w:rPr>
            <w:noProof/>
            <w:webHidden/>
          </w:rPr>
          <w:fldChar w:fldCharType="begin"/>
        </w:r>
        <w:r>
          <w:rPr>
            <w:noProof/>
            <w:webHidden/>
          </w:rPr>
          <w:instrText xml:space="preserve"> PAGEREF _Toc182997079 \h </w:instrText>
        </w:r>
        <w:r>
          <w:rPr>
            <w:noProof/>
            <w:webHidden/>
          </w:rPr>
        </w:r>
        <w:r>
          <w:rPr>
            <w:noProof/>
            <w:webHidden/>
          </w:rPr>
          <w:fldChar w:fldCharType="separate"/>
        </w:r>
        <w:r>
          <w:rPr>
            <w:noProof/>
            <w:webHidden/>
          </w:rPr>
          <w:t>95</w:t>
        </w:r>
        <w:r>
          <w:rPr>
            <w:noProof/>
            <w:webHidden/>
          </w:rPr>
          <w:fldChar w:fldCharType="end"/>
        </w:r>
      </w:hyperlink>
    </w:p>
    <w:p w14:paraId="71E4078C" w14:textId="173AF3EF" w:rsidR="00110B53" w:rsidRDefault="00110B53">
      <w:pPr>
        <w:pStyle w:val="TJ3"/>
        <w:rPr>
          <w:rFonts w:asciiTheme="minorHAnsi" w:hAnsiTheme="minorHAnsi" w:cstheme="minorBidi"/>
          <w:noProof/>
          <w:sz w:val="24"/>
          <w:szCs w:val="21"/>
          <w:lang w:eastAsia="en-GB"/>
        </w:rPr>
      </w:pPr>
      <w:hyperlink w:anchor="_Toc182997080" w:history="1">
        <w:r w:rsidRPr="0042514D">
          <w:rPr>
            <w:rStyle w:val="Hiperhivatkozs"/>
            <w:noProof/>
            <w:lang w:bidi="ar-SA"/>
          </w:rPr>
          <w:t>6.2.4. Editorial addition</w:t>
        </w:r>
        <w:r>
          <w:rPr>
            <w:noProof/>
            <w:webHidden/>
          </w:rPr>
          <w:tab/>
        </w:r>
        <w:r>
          <w:rPr>
            <w:noProof/>
            <w:webHidden/>
          </w:rPr>
          <w:fldChar w:fldCharType="begin"/>
        </w:r>
        <w:r>
          <w:rPr>
            <w:noProof/>
            <w:webHidden/>
          </w:rPr>
          <w:instrText xml:space="preserve"> PAGEREF _Toc182997080 \h </w:instrText>
        </w:r>
        <w:r>
          <w:rPr>
            <w:noProof/>
            <w:webHidden/>
          </w:rPr>
        </w:r>
        <w:r>
          <w:rPr>
            <w:noProof/>
            <w:webHidden/>
          </w:rPr>
          <w:fldChar w:fldCharType="separate"/>
        </w:r>
        <w:r>
          <w:rPr>
            <w:noProof/>
            <w:webHidden/>
          </w:rPr>
          <w:t>95</w:t>
        </w:r>
        <w:r>
          <w:rPr>
            <w:noProof/>
            <w:webHidden/>
          </w:rPr>
          <w:fldChar w:fldCharType="end"/>
        </w:r>
      </w:hyperlink>
    </w:p>
    <w:p w14:paraId="540272BB" w14:textId="07817750" w:rsidR="00110B53" w:rsidRDefault="00110B53">
      <w:pPr>
        <w:pStyle w:val="TJ3"/>
        <w:rPr>
          <w:rFonts w:asciiTheme="minorHAnsi" w:hAnsiTheme="minorHAnsi" w:cstheme="minorBidi"/>
          <w:noProof/>
          <w:sz w:val="24"/>
          <w:szCs w:val="21"/>
          <w:lang w:eastAsia="en-GB"/>
        </w:rPr>
      </w:pPr>
      <w:hyperlink w:anchor="_Toc182997081" w:history="1">
        <w:r w:rsidRPr="0042514D">
          <w:rPr>
            <w:rStyle w:val="Hiperhivatkozs"/>
            <w:noProof/>
            <w:lang w:bidi="ar-SA"/>
          </w:rPr>
          <w:t>6.2.5. Distinguishing correction from deletion and addition</w:t>
        </w:r>
        <w:r>
          <w:rPr>
            <w:noProof/>
            <w:webHidden/>
          </w:rPr>
          <w:tab/>
        </w:r>
        <w:r>
          <w:rPr>
            <w:noProof/>
            <w:webHidden/>
          </w:rPr>
          <w:fldChar w:fldCharType="begin"/>
        </w:r>
        <w:r>
          <w:rPr>
            <w:noProof/>
            <w:webHidden/>
          </w:rPr>
          <w:instrText xml:space="preserve"> PAGEREF _Toc182997081 \h </w:instrText>
        </w:r>
        <w:r>
          <w:rPr>
            <w:noProof/>
            <w:webHidden/>
          </w:rPr>
        </w:r>
        <w:r>
          <w:rPr>
            <w:noProof/>
            <w:webHidden/>
          </w:rPr>
          <w:fldChar w:fldCharType="separate"/>
        </w:r>
        <w:r>
          <w:rPr>
            <w:noProof/>
            <w:webHidden/>
          </w:rPr>
          <w:t>96</w:t>
        </w:r>
        <w:r>
          <w:rPr>
            <w:noProof/>
            <w:webHidden/>
          </w:rPr>
          <w:fldChar w:fldCharType="end"/>
        </w:r>
      </w:hyperlink>
    </w:p>
    <w:p w14:paraId="7CF846EC" w14:textId="5C08EB05" w:rsidR="00110B53" w:rsidRDefault="00110B53">
      <w:pPr>
        <w:pStyle w:val="TJ3"/>
        <w:rPr>
          <w:rFonts w:asciiTheme="minorHAnsi" w:hAnsiTheme="minorHAnsi" w:cstheme="minorBidi"/>
          <w:noProof/>
          <w:sz w:val="24"/>
          <w:szCs w:val="21"/>
          <w:lang w:eastAsia="en-GB"/>
        </w:rPr>
      </w:pPr>
      <w:hyperlink w:anchor="_Toc182997082" w:history="1">
        <w:r w:rsidRPr="0042514D">
          <w:rPr>
            <w:rStyle w:val="Hiperhivatkozs"/>
            <w:noProof/>
            <w:lang w:bidi="ar-SA"/>
          </w:rPr>
          <w:t>6.2.6. Good practice in correction</w:t>
        </w:r>
        <w:r>
          <w:rPr>
            <w:noProof/>
            <w:webHidden/>
          </w:rPr>
          <w:tab/>
        </w:r>
        <w:r>
          <w:rPr>
            <w:noProof/>
            <w:webHidden/>
          </w:rPr>
          <w:fldChar w:fldCharType="begin"/>
        </w:r>
        <w:r>
          <w:rPr>
            <w:noProof/>
            <w:webHidden/>
          </w:rPr>
          <w:instrText xml:space="preserve"> PAGEREF _Toc182997082 \h </w:instrText>
        </w:r>
        <w:r>
          <w:rPr>
            <w:noProof/>
            <w:webHidden/>
          </w:rPr>
        </w:r>
        <w:r>
          <w:rPr>
            <w:noProof/>
            <w:webHidden/>
          </w:rPr>
          <w:fldChar w:fldCharType="separate"/>
        </w:r>
        <w:r>
          <w:rPr>
            <w:noProof/>
            <w:webHidden/>
          </w:rPr>
          <w:t>97</w:t>
        </w:r>
        <w:r>
          <w:rPr>
            <w:noProof/>
            <w:webHidden/>
          </w:rPr>
          <w:fldChar w:fldCharType="end"/>
        </w:r>
      </w:hyperlink>
    </w:p>
    <w:p w14:paraId="5BC5C784" w14:textId="78623BBB" w:rsidR="00110B53" w:rsidRDefault="00110B53">
      <w:pPr>
        <w:pStyle w:val="TJ2"/>
        <w:rPr>
          <w:rFonts w:asciiTheme="minorHAnsi" w:hAnsiTheme="minorHAnsi" w:cstheme="minorBidi"/>
          <w:noProof/>
          <w:sz w:val="24"/>
          <w:szCs w:val="21"/>
          <w:lang w:eastAsia="en-GB"/>
        </w:rPr>
      </w:pPr>
      <w:hyperlink w:anchor="_Toc182997083" w:history="1">
        <w:r w:rsidRPr="0042514D">
          <w:rPr>
            <w:rStyle w:val="Hiperhivatkozs"/>
            <w:noProof/>
            <w:lang w:bidi="ar-SA"/>
          </w:rPr>
          <w:t>6.3. Encoding normalisation</w:t>
        </w:r>
        <w:r>
          <w:rPr>
            <w:noProof/>
            <w:webHidden/>
          </w:rPr>
          <w:tab/>
        </w:r>
        <w:r>
          <w:rPr>
            <w:noProof/>
            <w:webHidden/>
          </w:rPr>
          <w:fldChar w:fldCharType="begin"/>
        </w:r>
        <w:r>
          <w:rPr>
            <w:noProof/>
            <w:webHidden/>
          </w:rPr>
          <w:instrText xml:space="preserve"> PAGEREF _Toc182997083 \h </w:instrText>
        </w:r>
        <w:r>
          <w:rPr>
            <w:noProof/>
            <w:webHidden/>
          </w:rPr>
        </w:r>
        <w:r>
          <w:rPr>
            <w:noProof/>
            <w:webHidden/>
          </w:rPr>
          <w:fldChar w:fldCharType="separate"/>
        </w:r>
        <w:r>
          <w:rPr>
            <w:noProof/>
            <w:webHidden/>
          </w:rPr>
          <w:t>98</w:t>
        </w:r>
        <w:r>
          <w:rPr>
            <w:noProof/>
            <w:webHidden/>
          </w:rPr>
          <w:fldChar w:fldCharType="end"/>
        </w:r>
      </w:hyperlink>
    </w:p>
    <w:p w14:paraId="4D83EF7D" w14:textId="555D3610" w:rsidR="00110B53" w:rsidRDefault="00110B53">
      <w:pPr>
        <w:pStyle w:val="TJ3"/>
        <w:rPr>
          <w:rFonts w:asciiTheme="minorHAnsi" w:hAnsiTheme="minorHAnsi" w:cstheme="minorBidi"/>
          <w:noProof/>
          <w:sz w:val="24"/>
          <w:szCs w:val="21"/>
          <w:lang w:eastAsia="en-GB"/>
        </w:rPr>
      </w:pPr>
      <w:hyperlink w:anchor="_Toc182997084" w:history="1">
        <w:r w:rsidRPr="0042514D">
          <w:rPr>
            <w:rStyle w:val="Hiperhivatkozs"/>
            <w:noProof/>
            <w:lang w:bidi="ar-SA"/>
          </w:rPr>
          <w:t>6.3.1. Flagging non-standard usage</w:t>
        </w:r>
        <w:r>
          <w:rPr>
            <w:noProof/>
            <w:webHidden/>
          </w:rPr>
          <w:tab/>
        </w:r>
        <w:r>
          <w:rPr>
            <w:noProof/>
            <w:webHidden/>
          </w:rPr>
          <w:fldChar w:fldCharType="begin"/>
        </w:r>
        <w:r>
          <w:rPr>
            <w:noProof/>
            <w:webHidden/>
          </w:rPr>
          <w:instrText xml:space="preserve"> PAGEREF _Toc182997084 \h </w:instrText>
        </w:r>
        <w:r>
          <w:rPr>
            <w:noProof/>
            <w:webHidden/>
          </w:rPr>
        </w:r>
        <w:r>
          <w:rPr>
            <w:noProof/>
            <w:webHidden/>
          </w:rPr>
          <w:fldChar w:fldCharType="separate"/>
        </w:r>
        <w:r>
          <w:rPr>
            <w:noProof/>
            <w:webHidden/>
          </w:rPr>
          <w:t>98</w:t>
        </w:r>
        <w:r>
          <w:rPr>
            <w:noProof/>
            <w:webHidden/>
          </w:rPr>
          <w:fldChar w:fldCharType="end"/>
        </w:r>
      </w:hyperlink>
    </w:p>
    <w:p w14:paraId="598774C3" w14:textId="7C570B0F" w:rsidR="00110B53" w:rsidRDefault="00110B53">
      <w:pPr>
        <w:pStyle w:val="TJ3"/>
        <w:rPr>
          <w:rFonts w:asciiTheme="minorHAnsi" w:hAnsiTheme="minorHAnsi" w:cstheme="minorBidi"/>
          <w:noProof/>
          <w:sz w:val="24"/>
          <w:szCs w:val="21"/>
          <w:lang w:eastAsia="en-GB"/>
        </w:rPr>
      </w:pPr>
      <w:hyperlink w:anchor="_Toc182997085" w:history="1">
        <w:r w:rsidRPr="0042514D">
          <w:rPr>
            <w:rStyle w:val="Hiperhivatkozs"/>
            <w:noProof/>
            <w:lang w:bidi="ar-SA"/>
          </w:rPr>
          <w:t>6.3.2. Normalising non-standard usage</w:t>
        </w:r>
        <w:r>
          <w:rPr>
            <w:noProof/>
            <w:webHidden/>
          </w:rPr>
          <w:tab/>
        </w:r>
        <w:r>
          <w:rPr>
            <w:noProof/>
            <w:webHidden/>
          </w:rPr>
          <w:fldChar w:fldCharType="begin"/>
        </w:r>
        <w:r>
          <w:rPr>
            <w:noProof/>
            <w:webHidden/>
          </w:rPr>
          <w:instrText xml:space="preserve"> PAGEREF _Toc182997085 \h </w:instrText>
        </w:r>
        <w:r>
          <w:rPr>
            <w:noProof/>
            <w:webHidden/>
          </w:rPr>
        </w:r>
        <w:r>
          <w:rPr>
            <w:noProof/>
            <w:webHidden/>
          </w:rPr>
          <w:fldChar w:fldCharType="separate"/>
        </w:r>
        <w:r>
          <w:rPr>
            <w:noProof/>
            <w:webHidden/>
          </w:rPr>
          <w:t>98</w:t>
        </w:r>
        <w:r>
          <w:rPr>
            <w:noProof/>
            <w:webHidden/>
          </w:rPr>
          <w:fldChar w:fldCharType="end"/>
        </w:r>
      </w:hyperlink>
    </w:p>
    <w:p w14:paraId="3C973B53" w14:textId="45ABAAB4" w:rsidR="00110B53" w:rsidRDefault="00110B53">
      <w:pPr>
        <w:pStyle w:val="TJ3"/>
        <w:rPr>
          <w:rFonts w:asciiTheme="minorHAnsi" w:hAnsiTheme="minorHAnsi" w:cstheme="minorBidi"/>
          <w:noProof/>
          <w:sz w:val="24"/>
          <w:szCs w:val="21"/>
          <w:lang w:eastAsia="en-GB"/>
        </w:rPr>
      </w:pPr>
      <w:hyperlink w:anchor="_Toc182997086" w:history="1">
        <w:r w:rsidRPr="0042514D">
          <w:rPr>
            <w:rStyle w:val="Hiperhivatkozs"/>
            <w:noProof/>
            <w:lang w:bidi="ar-SA"/>
          </w:rPr>
          <w:t>6.3.3. Nesting normalisation and correction</w:t>
        </w:r>
        <w:r>
          <w:rPr>
            <w:noProof/>
            <w:webHidden/>
          </w:rPr>
          <w:tab/>
        </w:r>
        <w:r>
          <w:rPr>
            <w:noProof/>
            <w:webHidden/>
          </w:rPr>
          <w:fldChar w:fldCharType="begin"/>
        </w:r>
        <w:r>
          <w:rPr>
            <w:noProof/>
            <w:webHidden/>
          </w:rPr>
          <w:instrText xml:space="preserve"> PAGEREF _Toc182997086 \h </w:instrText>
        </w:r>
        <w:r>
          <w:rPr>
            <w:noProof/>
            <w:webHidden/>
          </w:rPr>
        </w:r>
        <w:r>
          <w:rPr>
            <w:noProof/>
            <w:webHidden/>
          </w:rPr>
          <w:fldChar w:fldCharType="separate"/>
        </w:r>
        <w:r>
          <w:rPr>
            <w:noProof/>
            <w:webHidden/>
          </w:rPr>
          <w:t>98</w:t>
        </w:r>
        <w:r>
          <w:rPr>
            <w:noProof/>
            <w:webHidden/>
          </w:rPr>
          <w:fldChar w:fldCharType="end"/>
        </w:r>
      </w:hyperlink>
    </w:p>
    <w:p w14:paraId="10CBBADE" w14:textId="7FAF8AAB" w:rsidR="00110B53" w:rsidRDefault="00110B53">
      <w:pPr>
        <w:pStyle w:val="TJ3"/>
        <w:rPr>
          <w:rFonts w:asciiTheme="minorHAnsi" w:hAnsiTheme="minorHAnsi" w:cstheme="minorBidi"/>
          <w:noProof/>
          <w:sz w:val="24"/>
          <w:szCs w:val="21"/>
          <w:lang w:eastAsia="en-GB"/>
        </w:rPr>
      </w:pPr>
      <w:hyperlink w:anchor="_Toc182997087" w:history="1">
        <w:r w:rsidRPr="0042514D">
          <w:rPr>
            <w:rStyle w:val="Hiperhivatkozs"/>
            <w:noProof/>
            <w:lang w:bidi="ar-SA"/>
          </w:rPr>
          <w:t>6.3.4. Good practice in normalisation</w:t>
        </w:r>
        <w:r>
          <w:rPr>
            <w:noProof/>
            <w:webHidden/>
          </w:rPr>
          <w:tab/>
        </w:r>
        <w:r>
          <w:rPr>
            <w:noProof/>
            <w:webHidden/>
          </w:rPr>
          <w:fldChar w:fldCharType="begin"/>
        </w:r>
        <w:r>
          <w:rPr>
            <w:noProof/>
            <w:webHidden/>
          </w:rPr>
          <w:instrText xml:space="preserve"> PAGEREF _Toc182997087 \h </w:instrText>
        </w:r>
        <w:r>
          <w:rPr>
            <w:noProof/>
            <w:webHidden/>
          </w:rPr>
        </w:r>
        <w:r>
          <w:rPr>
            <w:noProof/>
            <w:webHidden/>
          </w:rPr>
          <w:fldChar w:fldCharType="separate"/>
        </w:r>
        <w:r>
          <w:rPr>
            <w:noProof/>
            <w:webHidden/>
          </w:rPr>
          <w:t>99</w:t>
        </w:r>
        <w:r>
          <w:rPr>
            <w:noProof/>
            <w:webHidden/>
          </w:rPr>
          <w:fldChar w:fldCharType="end"/>
        </w:r>
      </w:hyperlink>
    </w:p>
    <w:p w14:paraId="72CC96B6" w14:textId="76859311" w:rsidR="00110B53" w:rsidRDefault="00110B53">
      <w:pPr>
        <w:pStyle w:val="TJ3"/>
        <w:rPr>
          <w:rFonts w:asciiTheme="minorHAnsi" w:hAnsiTheme="minorHAnsi" w:cstheme="minorBidi"/>
          <w:noProof/>
          <w:sz w:val="24"/>
          <w:szCs w:val="21"/>
          <w:lang w:eastAsia="en-GB"/>
        </w:rPr>
      </w:pPr>
      <w:hyperlink w:anchor="_Toc182997088" w:history="1">
        <w:r w:rsidRPr="0042514D">
          <w:rPr>
            <w:rStyle w:val="Hiperhivatkozs"/>
            <w:noProof/>
            <w:lang w:bidi="ar-SA"/>
          </w:rPr>
          <w:t>6.3.5. How non-standard is non-standard?</w:t>
        </w:r>
        <w:r>
          <w:rPr>
            <w:noProof/>
            <w:webHidden/>
          </w:rPr>
          <w:tab/>
        </w:r>
        <w:r>
          <w:rPr>
            <w:noProof/>
            <w:webHidden/>
          </w:rPr>
          <w:fldChar w:fldCharType="begin"/>
        </w:r>
        <w:r>
          <w:rPr>
            <w:noProof/>
            <w:webHidden/>
          </w:rPr>
          <w:instrText xml:space="preserve"> PAGEREF _Toc182997088 \h </w:instrText>
        </w:r>
        <w:r>
          <w:rPr>
            <w:noProof/>
            <w:webHidden/>
          </w:rPr>
        </w:r>
        <w:r>
          <w:rPr>
            <w:noProof/>
            <w:webHidden/>
          </w:rPr>
          <w:fldChar w:fldCharType="separate"/>
        </w:r>
        <w:r>
          <w:rPr>
            <w:noProof/>
            <w:webHidden/>
          </w:rPr>
          <w:t>100</w:t>
        </w:r>
        <w:r>
          <w:rPr>
            <w:noProof/>
            <w:webHidden/>
          </w:rPr>
          <w:fldChar w:fldCharType="end"/>
        </w:r>
      </w:hyperlink>
    </w:p>
    <w:p w14:paraId="2DBEA992" w14:textId="6BE2A587" w:rsidR="00110B53" w:rsidRDefault="00110B53">
      <w:pPr>
        <w:pStyle w:val="TJ3"/>
        <w:rPr>
          <w:rFonts w:asciiTheme="minorHAnsi" w:hAnsiTheme="minorHAnsi" w:cstheme="minorBidi"/>
          <w:noProof/>
          <w:sz w:val="24"/>
          <w:szCs w:val="21"/>
          <w:lang w:eastAsia="en-GB"/>
        </w:rPr>
      </w:pPr>
      <w:hyperlink w:anchor="_Toc182997089" w:history="1">
        <w:r w:rsidRPr="0042514D">
          <w:rPr>
            <w:rStyle w:val="Hiperhivatkozs"/>
            <w:noProof/>
            <w:lang w:bidi="ar-SA"/>
          </w:rPr>
          <w:t>6.3.6. Supplying punctuation</w:t>
        </w:r>
        <w:r>
          <w:rPr>
            <w:noProof/>
            <w:webHidden/>
          </w:rPr>
          <w:tab/>
        </w:r>
        <w:r>
          <w:rPr>
            <w:noProof/>
            <w:webHidden/>
          </w:rPr>
          <w:fldChar w:fldCharType="begin"/>
        </w:r>
        <w:r>
          <w:rPr>
            <w:noProof/>
            <w:webHidden/>
          </w:rPr>
          <w:instrText xml:space="preserve"> PAGEREF _Toc182997089 \h </w:instrText>
        </w:r>
        <w:r>
          <w:rPr>
            <w:noProof/>
            <w:webHidden/>
          </w:rPr>
        </w:r>
        <w:r>
          <w:rPr>
            <w:noProof/>
            <w:webHidden/>
          </w:rPr>
          <w:fldChar w:fldCharType="separate"/>
        </w:r>
        <w:r>
          <w:rPr>
            <w:noProof/>
            <w:webHidden/>
          </w:rPr>
          <w:t>101</w:t>
        </w:r>
        <w:r>
          <w:rPr>
            <w:noProof/>
            <w:webHidden/>
          </w:rPr>
          <w:fldChar w:fldCharType="end"/>
        </w:r>
      </w:hyperlink>
    </w:p>
    <w:p w14:paraId="067C1DC9" w14:textId="236C2CB0" w:rsidR="00110B53" w:rsidRDefault="00110B53">
      <w:pPr>
        <w:pStyle w:val="TJ3"/>
        <w:rPr>
          <w:rFonts w:asciiTheme="minorHAnsi" w:hAnsiTheme="minorHAnsi" w:cstheme="minorBidi"/>
          <w:noProof/>
          <w:sz w:val="24"/>
          <w:szCs w:val="21"/>
          <w:lang w:eastAsia="en-GB"/>
        </w:rPr>
      </w:pPr>
      <w:hyperlink w:anchor="_Toc182997090" w:history="1">
        <w:r w:rsidRPr="0042514D">
          <w:rPr>
            <w:rStyle w:val="Hiperhivatkozs"/>
            <w:noProof/>
            <w:lang w:bidi="ar-SA"/>
          </w:rPr>
          <w:t>6.3.7. Automated normalisation</w:t>
        </w:r>
        <w:r>
          <w:rPr>
            <w:noProof/>
            <w:webHidden/>
          </w:rPr>
          <w:tab/>
        </w:r>
        <w:r>
          <w:rPr>
            <w:noProof/>
            <w:webHidden/>
          </w:rPr>
          <w:fldChar w:fldCharType="begin"/>
        </w:r>
        <w:r>
          <w:rPr>
            <w:noProof/>
            <w:webHidden/>
          </w:rPr>
          <w:instrText xml:space="preserve"> PAGEREF _Toc182997090 \h </w:instrText>
        </w:r>
        <w:r>
          <w:rPr>
            <w:noProof/>
            <w:webHidden/>
          </w:rPr>
        </w:r>
        <w:r>
          <w:rPr>
            <w:noProof/>
            <w:webHidden/>
          </w:rPr>
          <w:fldChar w:fldCharType="separate"/>
        </w:r>
        <w:r>
          <w:rPr>
            <w:noProof/>
            <w:webHidden/>
          </w:rPr>
          <w:t>102</w:t>
        </w:r>
        <w:r>
          <w:rPr>
            <w:noProof/>
            <w:webHidden/>
          </w:rPr>
          <w:fldChar w:fldCharType="end"/>
        </w:r>
      </w:hyperlink>
    </w:p>
    <w:p w14:paraId="628F5008" w14:textId="023FC9A8" w:rsidR="00110B53" w:rsidRDefault="00110B53">
      <w:pPr>
        <w:pStyle w:val="TJ2"/>
        <w:rPr>
          <w:rFonts w:asciiTheme="minorHAnsi" w:hAnsiTheme="minorHAnsi" w:cstheme="minorBidi"/>
          <w:noProof/>
          <w:sz w:val="24"/>
          <w:szCs w:val="21"/>
          <w:lang w:eastAsia="en-GB"/>
        </w:rPr>
      </w:pPr>
      <w:hyperlink w:anchor="_Toc182997091" w:history="1">
        <w:r w:rsidRPr="0042514D">
          <w:rPr>
            <w:rStyle w:val="Hiperhivatkozs"/>
            <w:noProof/>
            <w:lang w:bidi="ar-SA"/>
          </w:rPr>
          <w:t>6.4. Scribal omission without editorial restoration</w:t>
        </w:r>
        <w:r>
          <w:rPr>
            <w:noProof/>
            <w:webHidden/>
          </w:rPr>
          <w:tab/>
        </w:r>
        <w:r>
          <w:rPr>
            <w:noProof/>
            <w:webHidden/>
          </w:rPr>
          <w:fldChar w:fldCharType="begin"/>
        </w:r>
        <w:r>
          <w:rPr>
            <w:noProof/>
            <w:webHidden/>
          </w:rPr>
          <w:instrText xml:space="preserve"> PAGEREF _Toc182997091 \h </w:instrText>
        </w:r>
        <w:r>
          <w:rPr>
            <w:noProof/>
            <w:webHidden/>
          </w:rPr>
        </w:r>
        <w:r>
          <w:rPr>
            <w:noProof/>
            <w:webHidden/>
          </w:rPr>
          <w:fldChar w:fldCharType="separate"/>
        </w:r>
        <w:r>
          <w:rPr>
            <w:noProof/>
            <w:webHidden/>
          </w:rPr>
          <w:t>103</w:t>
        </w:r>
        <w:r>
          <w:rPr>
            <w:noProof/>
            <w:webHidden/>
          </w:rPr>
          <w:fldChar w:fldCharType="end"/>
        </w:r>
      </w:hyperlink>
    </w:p>
    <w:p w14:paraId="2EFE1C99" w14:textId="4D494EA2" w:rsidR="00110B53" w:rsidRDefault="00110B53">
      <w:pPr>
        <w:pStyle w:val="TJ1"/>
        <w:rPr>
          <w:rFonts w:asciiTheme="minorHAnsi" w:hAnsiTheme="minorHAnsi" w:cstheme="minorBidi"/>
          <w:b w:val="0"/>
          <w:noProof/>
          <w:sz w:val="24"/>
          <w:szCs w:val="21"/>
          <w:lang w:eastAsia="en-GB"/>
        </w:rPr>
      </w:pPr>
      <w:hyperlink w:anchor="_Toc182997092" w:history="1">
        <w:r w:rsidRPr="0042514D">
          <w:rPr>
            <w:rStyle w:val="Hiperhivatkozs"/>
            <w:noProof/>
            <w:lang w:bidi="ar-SA"/>
          </w:rPr>
          <w:t>7. Encoding additional information in the edition</w:t>
        </w:r>
        <w:r>
          <w:rPr>
            <w:noProof/>
            <w:webHidden/>
          </w:rPr>
          <w:tab/>
        </w:r>
        <w:r>
          <w:rPr>
            <w:noProof/>
            <w:webHidden/>
          </w:rPr>
          <w:fldChar w:fldCharType="begin"/>
        </w:r>
        <w:r>
          <w:rPr>
            <w:noProof/>
            <w:webHidden/>
          </w:rPr>
          <w:instrText xml:space="preserve"> PAGEREF _Toc182997092 \h </w:instrText>
        </w:r>
        <w:r>
          <w:rPr>
            <w:noProof/>
            <w:webHidden/>
          </w:rPr>
        </w:r>
        <w:r>
          <w:rPr>
            <w:noProof/>
            <w:webHidden/>
          </w:rPr>
          <w:fldChar w:fldCharType="separate"/>
        </w:r>
        <w:r>
          <w:rPr>
            <w:noProof/>
            <w:webHidden/>
          </w:rPr>
          <w:t>104</w:t>
        </w:r>
        <w:r>
          <w:rPr>
            <w:noProof/>
            <w:webHidden/>
          </w:rPr>
          <w:fldChar w:fldCharType="end"/>
        </w:r>
      </w:hyperlink>
    </w:p>
    <w:p w14:paraId="659BDD51" w14:textId="22F17D79" w:rsidR="00110B53" w:rsidRDefault="00110B53">
      <w:pPr>
        <w:pStyle w:val="TJ2"/>
        <w:rPr>
          <w:rFonts w:asciiTheme="minorHAnsi" w:hAnsiTheme="minorHAnsi" w:cstheme="minorBidi"/>
          <w:noProof/>
          <w:sz w:val="24"/>
          <w:szCs w:val="21"/>
          <w:lang w:eastAsia="en-GB"/>
        </w:rPr>
      </w:pPr>
      <w:hyperlink w:anchor="_Toc182997093" w:history="1">
        <w:r w:rsidRPr="0042514D">
          <w:rPr>
            <w:rStyle w:val="Hiperhivatkozs"/>
            <w:noProof/>
            <w:lang w:bidi="ar-SA"/>
          </w:rPr>
          <w:t>7.1. Numeral values</w:t>
        </w:r>
        <w:r>
          <w:rPr>
            <w:noProof/>
            <w:webHidden/>
          </w:rPr>
          <w:tab/>
        </w:r>
        <w:r>
          <w:rPr>
            <w:noProof/>
            <w:webHidden/>
          </w:rPr>
          <w:fldChar w:fldCharType="begin"/>
        </w:r>
        <w:r>
          <w:rPr>
            <w:noProof/>
            <w:webHidden/>
          </w:rPr>
          <w:instrText xml:space="preserve"> PAGEREF _Toc182997093 \h </w:instrText>
        </w:r>
        <w:r>
          <w:rPr>
            <w:noProof/>
            <w:webHidden/>
          </w:rPr>
        </w:r>
        <w:r>
          <w:rPr>
            <w:noProof/>
            <w:webHidden/>
          </w:rPr>
          <w:fldChar w:fldCharType="separate"/>
        </w:r>
        <w:r>
          <w:rPr>
            <w:noProof/>
            <w:webHidden/>
          </w:rPr>
          <w:t>104</w:t>
        </w:r>
        <w:r>
          <w:rPr>
            <w:noProof/>
            <w:webHidden/>
          </w:rPr>
          <w:fldChar w:fldCharType="end"/>
        </w:r>
      </w:hyperlink>
    </w:p>
    <w:p w14:paraId="27864E0F" w14:textId="3243F701" w:rsidR="00110B53" w:rsidRDefault="00110B53">
      <w:pPr>
        <w:pStyle w:val="TJ3"/>
        <w:rPr>
          <w:rFonts w:asciiTheme="minorHAnsi" w:hAnsiTheme="minorHAnsi" w:cstheme="minorBidi"/>
          <w:noProof/>
          <w:sz w:val="24"/>
          <w:szCs w:val="21"/>
          <w:lang w:eastAsia="en-GB"/>
        </w:rPr>
      </w:pPr>
      <w:hyperlink w:anchor="_Toc182997094" w:history="1">
        <w:r w:rsidRPr="0042514D">
          <w:rPr>
            <w:rStyle w:val="Hiperhivatkozs"/>
            <w:noProof/>
            <w:lang w:bidi="ar-SA"/>
          </w:rPr>
          <w:t>7.1.1. Generic numeral markup</w:t>
        </w:r>
        <w:r>
          <w:rPr>
            <w:noProof/>
            <w:webHidden/>
          </w:rPr>
          <w:tab/>
        </w:r>
        <w:r>
          <w:rPr>
            <w:noProof/>
            <w:webHidden/>
          </w:rPr>
          <w:fldChar w:fldCharType="begin"/>
        </w:r>
        <w:r>
          <w:rPr>
            <w:noProof/>
            <w:webHidden/>
          </w:rPr>
          <w:instrText xml:space="preserve"> PAGEREF _Toc182997094 \h </w:instrText>
        </w:r>
        <w:r>
          <w:rPr>
            <w:noProof/>
            <w:webHidden/>
          </w:rPr>
        </w:r>
        <w:r>
          <w:rPr>
            <w:noProof/>
            <w:webHidden/>
          </w:rPr>
          <w:fldChar w:fldCharType="separate"/>
        </w:r>
        <w:r>
          <w:rPr>
            <w:noProof/>
            <w:webHidden/>
          </w:rPr>
          <w:t>104</w:t>
        </w:r>
        <w:r>
          <w:rPr>
            <w:noProof/>
            <w:webHidden/>
          </w:rPr>
          <w:fldChar w:fldCharType="end"/>
        </w:r>
      </w:hyperlink>
    </w:p>
    <w:p w14:paraId="666D62EC" w14:textId="3D4E7993" w:rsidR="00110B53" w:rsidRDefault="00110B53">
      <w:pPr>
        <w:pStyle w:val="TJ3"/>
        <w:rPr>
          <w:rFonts w:asciiTheme="minorHAnsi" w:hAnsiTheme="minorHAnsi" w:cstheme="minorBidi"/>
          <w:noProof/>
          <w:sz w:val="24"/>
          <w:szCs w:val="21"/>
          <w:lang w:eastAsia="en-GB"/>
        </w:rPr>
      </w:pPr>
      <w:hyperlink w:anchor="_Toc182997095" w:history="1">
        <w:r w:rsidRPr="0042514D">
          <w:rPr>
            <w:rStyle w:val="Hiperhivatkozs"/>
            <w:noProof/>
            <w:lang w:bidi="ar-SA"/>
          </w:rPr>
          <w:t>7.1.2. Difficulties in reading numbers</w:t>
        </w:r>
        <w:r>
          <w:rPr>
            <w:noProof/>
            <w:webHidden/>
          </w:rPr>
          <w:tab/>
        </w:r>
        <w:r>
          <w:rPr>
            <w:noProof/>
            <w:webHidden/>
          </w:rPr>
          <w:fldChar w:fldCharType="begin"/>
        </w:r>
        <w:r>
          <w:rPr>
            <w:noProof/>
            <w:webHidden/>
          </w:rPr>
          <w:instrText xml:space="preserve"> PAGEREF _Toc182997095 \h </w:instrText>
        </w:r>
        <w:r>
          <w:rPr>
            <w:noProof/>
            <w:webHidden/>
          </w:rPr>
        </w:r>
        <w:r>
          <w:rPr>
            <w:noProof/>
            <w:webHidden/>
          </w:rPr>
          <w:fldChar w:fldCharType="separate"/>
        </w:r>
        <w:r>
          <w:rPr>
            <w:noProof/>
            <w:webHidden/>
          </w:rPr>
          <w:t>104</w:t>
        </w:r>
        <w:r>
          <w:rPr>
            <w:noProof/>
            <w:webHidden/>
          </w:rPr>
          <w:fldChar w:fldCharType="end"/>
        </w:r>
      </w:hyperlink>
    </w:p>
    <w:p w14:paraId="0D78F0E6" w14:textId="5FE7A451" w:rsidR="00110B53" w:rsidRDefault="00110B53">
      <w:pPr>
        <w:pStyle w:val="TJ3"/>
        <w:rPr>
          <w:rFonts w:asciiTheme="minorHAnsi" w:hAnsiTheme="minorHAnsi" w:cstheme="minorBidi"/>
          <w:noProof/>
          <w:sz w:val="24"/>
          <w:szCs w:val="21"/>
          <w:lang w:eastAsia="en-GB"/>
        </w:rPr>
      </w:pPr>
      <w:hyperlink w:anchor="_Toc182997096" w:history="1">
        <w:r w:rsidRPr="0042514D">
          <w:rPr>
            <w:rStyle w:val="Hiperhivatkozs"/>
            <w:noProof/>
            <w:lang w:bidi="ar-SA"/>
          </w:rPr>
          <w:t>7.1.3. Editorial intervention and numerals</w:t>
        </w:r>
        <w:r>
          <w:rPr>
            <w:noProof/>
            <w:webHidden/>
          </w:rPr>
          <w:tab/>
        </w:r>
        <w:r>
          <w:rPr>
            <w:noProof/>
            <w:webHidden/>
          </w:rPr>
          <w:fldChar w:fldCharType="begin"/>
        </w:r>
        <w:r>
          <w:rPr>
            <w:noProof/>
            <w:webHidden/>
          </w:rPr>
          <w:instrText xml:space="preserve"> PAGEREF _Toc182997096 \h </w:instrText>
        </w:r>
        <w:r>
          <w:rPr>
            <w:noProof/>
            <w:webHidden/>
          </w:rPr>
        </w:r>
        <w:r>
          <w:rPr>
            <w:noProof/>
            <w:webHidden/>
          </w:rPr>
          <w:fldChar w:fldCharType="separate"/>
        </w:r>
        <w:r>
          <w:rPr>
            <w:noProof/>
            <w:webHidden/>
          </w:rPr>
          <w:t>105</w:t>
        </w:r>
        <w:r>
          <w:rPr>
            <w:noProof/>
            <w:webHidden/>
          </w:rPr>
          <w:fldChar w:fldCharType="end"/>
        </w:r>
      </w:hyperlink>
    </w:p>
    <w:p w14:paraId="73BE5003" w14:textId="6DEED3D6" w:rsidR="00110B53" w:rsidRDefault="00110B53">
      <w:pPr>
        <w:pStyle w:val="TJ3"/>
        <w:rPr>
          <w:rFonts w:asciiTheme="minorHAnsi" w:hAnsiTheme="minorHAnsi" w:cstheme="minorBidi"/>
          <w:noProof/>
          <w:sz w:val="24"/>
          <w:szCs w:val="21"/>
          <w:lang w:eastAsia="en-GB"/>
        </w:rPr>
      </w:pPr>
      <w:hyperlink w:anchor="_Toc182997097" w:history="1">
        <w:r w:rsidRPr="0042514D">
          <w:rPr>
            <w:rStyle w:val="Hiperhivatkozs"/>
            <w:noProof/>
            <w:lang w:bidi="ar-SA"/>
          </w:rPr>
          <w:t>7.1.4. Numbers expressed in words</w:t>
        </w:r>
        <w:r>
          <w:rPr>
            <w:noProof/>
            <w:webHidden/>
          </w:rPr>
          <w:tab/>
        </w:r>
        <w:r>
          <w:rPr>
            <w:noProof/>
            <w:webHidden/>
          </w:rPr>
          <w:fldChar w:fldCharType="begin"/>
        </w:r>
        <w:r>
          <w:rPr>
            <w:noProof/>
            <w:webHidden/>
          </w:rPr>
          <w:instrText xml:space="preserve"> PAGEREF _Toc182997097 \h </w:instrText>
        </w:r>
        <w:r>
          <w:rPr>
            <w:noProof/>
            <w:webHidden/>
          </w:rPr>
        </w:r>
        <w:r>
          <w:rPr>
            <w:noProof/>
            <w:webHidden/>
          </w:rPr>
          <w:fldChar w:fldCharType="separate"/>
        </w:r>
        <w:r>
          <w:rPr>
            <w:noProof/>
            <w:webHidden/>
          </w:rPr>
          <w:t>106</w:t>
        </w:r>
        <w:r>
          <w:rPr>
            <w:noProof/>
            <w:webHidden/>
          </w:rPr>
          <w:fldChar w:fldCharType="end"/>
        </w:r>
      </w:hyperlink>
    </w:p>
    <w:p w14:paraId="67108696" w14:textId="1E000EB9" w:rsidR="00110B53" w:rsidRDefault="00110B53">
      <w:pPr>
        <w:pStyle w:val="TJ2"/>
        <w:rPr>
          <w:rFonts w:asciiTheme="minorHAnsi" w:hAnsiTheme="minorHAnsi" w:cstheme="minorBidi"/>
          <w:noProof/>
          <w:sz w:val="24"/>
          <w:szCs w:val="21"/>
          <w:lang w:eastAsia="en-GB"/>
        </w:rPr>
      </w:pPr>
      <w:hyperlink w:anchor="_Toc182997098" w:history="1">
        <w:r w:rsidRPr="0042514D">
          <w:rPr>
            <w:rStyle w:val="Hiperhivatkozs"/>
            <w:noProof/>
            <w:lang w:bidi="ar-SA"/>
          </w:rPr>
          <w:t>7.2. Tagging language in the edition</w:t>
        </w:r>
        <w:r>
          <w:rPr>
            <w:noProof/>
            <w:webHidden/>
          </w:rPr>
          <w:tab/>
        </w:r>
        <w:r>
          <w:rPr>
            <w:noProof/>
            <w:webHidden/>
          </w:rPr>
          <w:fldChar w:fldCharType="begin"/>
        </w:r>
        <w:r>
          <w:rPr>
            <w:noProof/>
            <w:webHidden/>
          </w:rPr>
          <w:instrText xml:space="preserve"> PAGEREF _Toc182997098 \h </w:instrText>
        </w:r>
        <w:r>
          <w:rPr>
            <w:noProof/>
            <w:webHidden/>
          </w:rPr>
        </w:r>
        <w:r>
          <w:rPr>
            <w:noProof/>
            <w:webHidden/>
          </w:rPr>
          <w:fldChar w:fldCharType="separate"/>
        </w:r>
        <w:r>
          <w:rPr>
            <w:noProof/>
            <w:webHidden/>
          </w:rPr>
          <w:t>106</w:t>
        </w:r>
        <w:r>
          <w:rPr>
            <w:noProof/>
            <w:webHidden/>
          </w:rPr>
          <w:fldChar w:fldCharType="end"/>
        </w:r>
      </w:hyperlink>
    </w:p>
    <w:p w14:paraId="0008204F" w14:textId="1971A6E5" w:rsidR="00110B53" w:rsidRDefault="00110B53">
      <w:pPr>
        <w:pStyle w:val="TJ3"/>
        <w:rPr>
          <w:rFonts w:asciiTheme="minorHAnsi" w:hAnsiTheme="minorHAnsi" w:cstheme="minorBidi"/>
          <w:noProof/>
          <w:sz w:val="24"/>
          <w:szCs w:val="21"/>
          <w:lang w:eastAsia="en-GB"/>
        </w:rPr>
      </w:pPr>
      <w:hyperlink w:anchor="_Toc182997099" w:history="1">
        <w:r w:rsidRPr="0042514D">
          <w:rPr>
            <w:rStyle w:val="Hiperhivatkozs"/>
            <w:noProof/>
            <w:lang w:bidi="ar-SA"/>
          </w:rPr>
          <w:t>7.2.1. Inscriptions consisting of sections in different languages</w:t>
        </w:r>
        <w:r>
          <w:rPr>
            <w:noProof/>
            <w:webHidden/>
          </w:rPr>
          <w:tab/>
        </w:r>
        <w:r>
          <w:rPr>
            <w:noProof/>
            <w:webHidden/>
          </w:rPr>
          <w:fldChar w:fldCharType="begin"/>
        </w:r>
        <w:r>
          <w:rPr>
            <w:noProof/>
            <w:webHidden/>
          </w:rPr>
          <w:instrText xml:space="preserve"> PAGEREF _Toc182997099 \h </w:instrText>
        </w:r>
        <w:r>
          <w:rPr>
            <w:noProof/>
            <w:webHidden/>
          </w:rPr>
        </w:r>
        <w:r>
          <w:rPr>
            <w:noProof/>
            <w:webHidden/>
          </w:rPr>
          <w:fldChar w:fldCharType="separate"/>
        </w:r>
        <w:r>
          <w:rPr>
            <w:noProof/>
            <w:webHidden/>
          </w:rPr>
          <w:t>106</w:t>
        </w:r>
        <w:r>
          <w:rPr>
            <w:noProof/>
            <w:webHidden/>
          </w:rPr>
          <w:fldChar w:fldCharType="end"/>
        </w:r>
      </w:hyperlink>
    </w:p>
    <w:p w14:paraId="52CC14D2" w14:textId="4D87D445" w:rsidR="00110B53" w:rsidRDefault="00110B53">
      <w:pPr>
        <w:pStyle w:val="TJ3"/>
        <w:rPr>
          <w:rFonts w:asciiTheme="minorHAnsi" w:hAnsiTheme="minorHAnsi" w:cstheme="minorBidi"/>
          <w:noProof/>
          <w:sz w:val="24"/>
          <w:szCs w:val="21"/>
          <w:lang w:eastAsia="en-GB"/>
        </w:rPr>
      </w:pPr>
      <w:hyperlink w:anchor="_Toc182997100" w:history="1">
        <w:r w:rsidRPr="0042514D">
          <w:rPr>
            <w:rStyle w:val="Hiperhivatkozs"/>
            <w:noProof/>
            <w:lang w:bidi="ar-SA"/>
          </w:rPr>
          <w:t>7.2.2. Inscriptions containing foreign words or phrases</w:t>
        </w:r>
        <w:r>
          <w:rPr>
            <w:noProof/>
            <w:webHidden/>
          </w:rPr>
          <w:tab/>
        </w:r>
        <w:r>
          <w:rPr>
            <w:noProof/>
            <w:webHidden/>
          </w:rPr>
          <w:fldChar w:fldCharType="begin"/>
        </w:r>
        <w:r>
          <w:rPr>
            <w:noProof/>
            <w:webHidden/>
          </w:rPr>
          <w:instrText xml:space="preserve"> PAGEREF _Toc182997100 \h </w:instrText>
        </w:r>
        <w:r>
          <w:rPr>
            <w:noProof/>
            <w:webHidden/>
          </w:rPr>
        </w:r>
        <w:r>
          <w:rPr>
            <w:noProof/>
            <w:webHidden/>
          </w:rPr>
          <w:fldChar w:fldCharType="separate"/>
        </w:r>
        <w:r>
          <w:rPr>
            <w:noProof/>
            <w:webHidden/>
          </w:rPr>
          <w:t>107</w:t>
        </w:r>
        <w:r>
          <w:rPr>
            <w:noProof/>
            <w:webHidden/>
          </w:rPr>
          <w:fldChar w:fldCharType="end"/>
        </w:r>
      </w:hyperlink>
    </w:p>
    <w:p w14:paraId="7A4796E0" w14:textId="33954A03" w:rsidR="00110B53" w:rsidRDefault="00110B53">
      <w:pPr>
        <w:pStyle w:val="TJ2"/>
        <w:rPr>
          <w:rFonts w:asciiTheme="minorHAnsi" w:hAnsiTheme="minorHAnsi" w:cstheme="minorBidi"/>
          <w:noProof/>
          <w:sz w:val="24"/>
          <w:szCs w:val="21"/>
          <w:lang w:eastAsia="en-GB"/>
        </w:rPr>
      </w:pPr>
      <w:hyperlink w:anchor="_Toc182997101" w:history="1">
        <w:r w:rsidRPr="0042514D">
          <w:rPr>
            <w:rStyle w:val="Hiperhivatkozs"/>
            <w:noProof/>
            <w:lang w:bidi="ar-SA"/>
          </w:rPr>
          <w:t>7.3. Abbreviations</w:t>
        </w:r>
        <w:r>
          <w:rPr>
            <w:noProof/>
            <w:webHidden/>
          </w:rPr>
          <w:tab/>
        </w:r>
        <w:r>
          <w:rPr>
            <w:noProof/>
            <w:webHidden/>
          </w:rPr>
          <w:fldChar w:fldCharType="begin"/>
        </w:r>
        <w:r>
          <w:rPr>
            <w:noProof/>
            <w:webHidden/>
          </w:rPr>
          <w:instrText xml:space="preserve"> PAGEREF _Toc182997101 \h </w:instrText>
        </w:r>
        <w:r>
          <w:rPr>
            <w:noProof/>
            <w:webHidden/>
          </w:rPr>
        </w:r>
        <w:r>
          <w:rPr>
            <w:noProof/>
            <w:webHidden/>
          </w:rPr>
          <w:fldChar w:fldCharType="separate"/>
        </w:r>
        <w:r>
          <w:rPr>
            <w:noProof/>
            <w:webHidden/>
          </w:rPr>
          <w:t>107</w:t>
        </w:r>
        <w:r>
          <w:rPr>
            <w:noProof/>
            <w:webHidden/>
          </w:rPr>
          <w:fldChar w:fldCharType="end"/>
        </w:r>
      </w:hyperlink>
    </w:p>
    <w:p w14:paraId="27740E01" w14:textId="1A953D89" w:rsidR="00110B53" w:rsidRDefault="00110B53">
      <w:pPr>
        <w:pStyle w:val="TJ3"/>
        <w:rPr>
          <w:rFonts w:asciiTheme="minorHAnsi" w:hAnsiTheme="minorHAnsi" w:cstheme="minorBidi"/>
          <w:noProof/>
          <w:sz w:val="24"/>
          <w:szCs w:val="21"/>
          <w:lang w:eastAsia="en-GB"/>
        </w:rPr>
      </w:pPr>
      <w:hyperlink w:anchor="_Toc182997102" w:history="1">
        <w:r w:rsidRPr="0042514D">
          <w:rPr>
            <w:rStyle w:val="Hiperhivatkozs"/>
            <w:noProof/>
            <w:lang w:bidi="ar-SA"/>
          </w:rPr>
          <w:t>7.3.1. Expanding (resolving) abbreviations</w:t>
        </w:r>
        <w:r>
          <w:rPr>
            <w:noProof/>
            <w:webHidden/>
          </w:rPr>
          <w:tab/>
        </w:r>
        <w:r>
          <w:rPr>
            <w:noProof/>
            <w:webHidden/>
          </w:rPr>
          <w:fldChar w:fldCharType="begin"/>
        </w:r>
        <w:r>
          <w:rPr>
            <w:noProof/>
            <w:webHidden/>
          </w:rPr>
          <w:instrText xml:space="preserve"> PAGEREF _Toc182997102 \h </w:instrText>
        </w:r>
        <w:r>
          <w:rPr>
            <w:noProof/>
            <w:webHidden/>
          </w:rPr>
        </w:r>
        <w:r>
          <w:rPr>
            <w:noProof/>
            <w:webHidden/>
          </w:rPr>
          <w:fldChar w:fldCharType="separate"/>
        </w:r>
        <w:r>
          <w:rPr>
            <w:noProof/>
            <w:webHidden/>
          </w:rPr>
          <w:t>107</w:t>
        </w:r>
        <w:r>
          <w:rPr>
            <w:noProof/>
            <w:webHidden/>
          </w:rPr>
          <w:fldChar w:fldCharType="end"/>
        </w:r>
      </w:hyperlink>
    </w:p>
    <w:p w14:paraId="2A4A154E" w14:textId="646B2A8B" w:rsidR="00110B53" w:rsidRDefault="00110B53">
      <w:pPr>
        <w:pStyle w:val="TJ2"/>
        <w:rPr>
          <w:rFonts w:asciiTheme="minorHAnsi" w:hAnsiTheme="minorHAnsi" w:cstheme="minorBidi"/>
          <w:noProof/>
          <w:sz w:val="24"/>
          <w:szCs w:val="21"/>
          <w:lang w:eastAsia="en-GB"/>
        </w:rPr>
      </w:pPr>
      <w:hyperlink w:anchor="_Toc182997103" w:history="1">
        <w:r w:rsidRPr="0042514D">
          <w:rPr>
            <w:rStyle w:val="Hiperhivatkozs"/>
            <w:noProof/>
            <w:lang w:bidi="ar-SA"/>
          </w:rPr>
          <w:t>7.4. Optional encoding of semantic features</w:t>
        </w:r>
        <w:r>
          <w:rPr>
            <w:noProof/>
            <w:webHidden/>
          </w:rPr>
          <w:tab/>
        </w:r>
        <w:r>
          <w:rPr>
            <w:noProof/>
            <w:webHidden/>
          </w:rPr>
          <w:fldChar w:fldCharType="begin"/>
        </w:r>
        <w:r>
          <w:rPr>
            <w:noProof/>
            <w:webHidden/>
          </w:rPr>
          <w:instrText xml:space="preserve"> PAGEREF _Toc182997103 \h </w:instrText>
        </w:r>
        <w:r>
          <w:rPr>
            <w:noProof/>
            <w:webHidden/>
          </w:rPr>
        </w:r>
        <w:r>
          <w:rPr>
            <w:noProof/>
            <w:webHidden/>
          </w:rPr>
          <w:fldChar w:fldCharType="separate"/>
        </w:r>
        <w:r>
          <w:rPr>
            <w:noProof/>
            <w:webHidden/>
          </w:rPr>
          <w:t>108</w:t>
        </w:r>
        <w:r>
          <w:rPr>
            <w:noProof/>
            <w:webHidden/>
          </w:rPr>
          <w:fldChar w:fldCharType="end"/>
        </w:r>
      </w:hyperlink>
    </w:p>
    <w:p w14:paraId="77201C1D" w14:textId="24E06F51" w:rsidR="00110B53" w:rsidRDefault="00110B53">
      <w:pPr>
        <w:pStyle w:val="TJ3"/>
        <w:rPr>
          <w:rFonts w:asciiTheme="minorHAnsi" w:hAnsiTheme="minorHAnsi" w:cstheme="minorBidi"/>
          <w:noProof/>
          <w:sz w:val="24"/>
          <w:szCs w:val="21"/>
          <w:lang w:eastAsia="en-GB"/>
        </w:rPr>
      </w:pPr>
      <w:hyperlink w:anchor="_Toc182997104" w:history="1">
        <w:r w:rsidRPr="0042514D">
          <w:rPr>
            <w:rStyle w:val="Hiperhivatkozs"/>
            <w:noProof/>
            <w:lang w:bidi="ar-SA"/>
          </w:rPr>
          <w:t>7.4.1. Personal names</w:t>
        </w:r>
        <w:r>
          <w:rPr>
            <w:noProof/>
            <w:webHidden/>
          </w:rPr>
          <w:tab/>
        </w:r>
        <w:r>
          <w:rPr>
            <w:noProof/>
            <w:webHidden/>
          </w:rPr>
          <w:fldChar w:fldCharType="begin"/>
        </w:r>
        <w:r>
          <w:rPr>
            <w:noProof/>
            <w:webHidden/>
          </w:rPr>
          <w:instrText xml:space="preserve"> PAGEREF _Toc182997104 \h </w:instrText>
        </w:r>
        <w:r>
          <w:rPr>
            <w:noProof/>
            <w:webHidden/>
          </w:rPr>
        </w:r>
        <w:r>
          <w:rPr>
            <w:noProof/>
            <w:webHidden/>
          </w:rPr>
          <w:fldChar w:fldCharType="separate"/>
        </w:r>
        <w:r>
          <w:rPr>
            <w:noProof/>
            <w:webHidden/>
          </w:rPr>
          <w:t>108</w:t>
        </w:r>
        <w:r>
          <w:rPr>
            <w:noProof/>
            <w:webHidden/>
          </w:rPr>
          <w:fldChar w:fldCharType="end"/>
        </w:r>
      </w:hyperlink>
    </w:p>
    <w:p w14:paraId="25E36904" w14:textId="71C6249B" w:rsidR="00110B53" w:rsidRDefault="00110B53">
      <w:pPr>
        <w:pStyle w:val="TJ3"/>
        <w:rPr>
          <w:rFonts w:asciiTheme="minorHAnsi" w:hAnsiTheme="minorHAnsi" w:cstheme="minorBidi"/>
          <w:noProof/>
          <w:sz w:val="24"/>
          <w:szCs w:val="21"/>
          <w:lang w:eastAsia="en-GB"/>
        </w:rPr>
      </w:pPr>
      <w:hyperlink w:anchor="_Toc182997105" w:history="1">
        <w:r w:rsidRPr="0042514D">
          <w:rPr>
            <w:rStyle w:val="Hiperhivatkozs"/>
            <w:noProof/>
            <w:lang w:bidi="ar-SA"/>
          </w:rPr>
          <w:t>7.4.2. Adding ranks and roles to names</w:t>
        </w:r>
        <w:r>
          <w:rPr>
            <w:noProof/>
            <w:webHidden/>
          </w:rPr>
          <w:tab/>
        </w:r>
        <w:r>
          <w:rPr>
            <w:noProof/>
            <w:webHidden/>
          </w:rPr>
          <w:fldChar w:fldCharType="begin"/>
        </w:r>
        <w:r>
          <w:rPr>
            <w:noProof/>
            <w:webHidden/>
          </w:rPr>
          <w:instrText xml:space="preserve"> PAGEREF _Toc182997105 \h </w:instrText>
        </w:r>
        <w:r>
          <w:rPr>
            <w:noProof/>
            <w:webHidden/>
          </w:rPr>
        </w:r>
        <w:r>
          <w:rPr>
            <w:noProof/>
            <w:webHidden/>
          </w:rPr>
          <w:fldChar w:fldCharType="separate"/>
        </w:r>
        <w:r>
          <w:rPr>
            <w:noProof/>
            <w:webHidden/>
          </w:rPr>
          <w:t>109</w:t>
        </w:r>
        <w:r>
          <w:rPr>
            <w:noProof/>
            <w:webHidden/>
          </w:rPr>
          <w:fldChar w:fldCharType="end"/>
        </w:r>
      </w:hyperlink>
    </w:p>
    <w:p w14:paraId="20408842" w14:textId="796BA359" w:rsidR="00110B53" w:rsidRDefault="00110B53">
      <w:pPr>
        <w:pStyle w:val="TJ3"/>
        <w:rPr>
          <w:rFonts w:asciiTheme="minorHAnsi" w:hAnsiTheme="minorHAnsi" w:cstheme="minorBidi"/>
          <w:noProof/>
          <w:sz w:val="24"/>
          <w:szCs w:val="21"/>
          <w:lang w:eastAsia="en-GB"/>
        </w:rPr>
      </w:pPr>
      <w:hyperlink w:anchor="_Toc182997106" w:history="1">
        <w:r w:rsidRPr="0042514D">
          <w:rPr>
            <w:rStyle w:val="Hiperhivatkozs"/>
            <w:noProof/>
            <w:lang w:bidi="ar-SA"/>
          </w:rPr>
          <w:t>7.4.3. Place names</w:t>
        </w:r>
        <w:r>
          <w:rPr>
            <w:noProof/>
            <w:webHidden/>
          </w:rPr>
          <w:tab/>
        </w:r>
        <w:r>
          <w:rPr>
            <w:noProof/>
            <w:webHidden/>
          </w:rPr>
          <w:fldChar w:fldCharType="begin"/>
        </w:r>
        <w:r>
          <w:rPr>
            <w:noProof/>
            <w:webHidden/>
          </w:rPr>
          <w:instrText xml:space="preserve"> PAGEREF _Toc182997106 \h </w:instrText>
        </w:r>
        <w:r>
          <w:rPr>
            <w:noProof/>
            <w:webHidden/>
          </w:rPr>
        </w:r>
        <w:r>
          <w:rPr>
            <w:noProof/>
            <w:webHidden/>
          </w:rPr>
          <w:fldChar w:fldCharType="separate"/>
        </w:r>
        <w:r>
          <w:rPr>
            <w:noProof/>
            <w:webHidden/>
          </w:rPr>
          <w:t>110</w:t>
        </w:r>
        <w:r>
          <w:rPr>
            <w:noProof/>
            <w:webHidden/>
          </w:rPr>
          <w:fldChar w:fldCharType="end"/>
        </w:r>
      </w:hyperlink>
    </w:p>
    <w:p w14:paraId="66B82297" w14:textId="08521B09" w:rsidR="00110B53" w:rsidRDefault="00110B53">
      <w:pPr>
        <w:pStyle w:val="TJ3"/>
        <w:rPr>
          <w:rFonts w:asciiTheme="minorHAnsi" w:hAnsiTheme="minorHAnsi" w:cstheme="minorBidi"/>
          <w:noProof/>
          <w:sz w:val="24"/>
          <w:szCs w:val="21"/>
          <w:lang w:eastAsia="en-GB"/>
        </w:rPr>
      </w:pPr>
      <w:hyperlink w:anchor="_Toc182997107" w:history="1">
        <w:r w:rsidRPr="0042514D">
          <w:rPr>
            <w:rStyle w:val="Hiperhivatkozs"/>
            <w:noProof/>
            <w:lang w:bidi="ar-SA"/>
          </w:rPr>
          <w:t>7.4.4. Measurements</w:t>
        </w:r>
        <w:r>
          <w:rPr>
            <w:noProof/>
            <w:webHidden/>
          </w:rPr>
          <w:tab/>
        </w:r>
        <w:r>
          <w:rPr>
            <w:noProof/>
            <w:webHidden/>
          </w:rPr>
          <w:fldChar w:fldCharType="begin"/>
        </w:r>
        <w:r>
          <w:rPr>
            <w:noProof/>
            <w:webHidden/>
          </w:rPr>
          <w:instrText xml:space="preserve"> PAGEREF _Toc182997107 \h </w:instrText>
        </w:r>
        <w:r>
          <w:rPr>
            <w:noProof/>
            <w:webHidden/>
          </w:rPr>
        </w:r>
        <w:r>
          <w:rPr>
            <w:noProof/>
            <w:webHidden/>
          </w:rPr>
          <w:fldChar w:fldCharType="separate"/>
        </w:r>
        <w:r>
          <w:rPr>
            <w:noProof/>
            <w:webHidden/>
          </w:rPr>
          <w:t>110</w:t>
        </w:r>
        <w:r>
          <w:rPr>
            <w:noProof/>
            <w:webHidden/>
          </w:rPr>
          <w:fldChar w:fldCharType="end"/>
        </w:r>
      </w:hyperlink>
    </w:p>
    <w:p w14:paraId="4113FA29" w14:textId="67F84766" w:rsidR="00110B53" w:rsidRDefault="00110B53">
      <w:pPr>
        <w:pStyle w:val="TJ3"/>
        <w:rPr>
          <w:rFonts w:asciiTheme="minorHAnsi" w:hAnsiTheme="minorHAnsi" w:cstheme="minorBidi"/>
          <w:noProof/>
          <w:sz w:val="24"/>
          <w:szCs w:val="21"/>
          <w:lang w:eastAsia="en-GB"/>
        </w:rPr>
      </w:pPr>
      <w:hyperlink w:anchor="_Toc182997108" w:history="1">
        <w:r w:rsidRPr="0042514D">
          <w:rPr>
            <w:rStyle w:val="Hiperhivatkozs"/>
            <w:noProof/>
            <w:lang w:bidi="ar-SA"/>
          </w:rPr>
          <w:t>7.4.5. Tagged semantic features interacting with text or markup</w:t>
        </w:r>
        <w:r>
          <w:rPr>
            <w:noProof/>
            <w:webHidden/>
          </w:rPr>
          <w:tab/>
        </w:r>
        <w:r>
          <w:rPr>
            <w:noProof/>
            <w:webHidden/>
          </w:rPr>
          <w:fldChar w:fldCharType="begin"/>
        </w:r>
        <w:r>
          <w:rPr>
            <w:noProof/>
            <w:webHidden/>
          </w:rPr>
          <w:instrText xml:space="preserve"> PAGEREF _Toc182997108 \h </w:instrText>
        </w:r>
        <w:r>
          <w:rPr>
            <w:noProof/>
            <w:webHidden/>
          </w:rPr>
        </w:r>
        <w:r>
          <w:rPr>
            <w:noProof/>
            <w:webHidden/>
          </w:rPr>
          <w:fldChar w:fldCharType="separate"/>
        </w:r>
        <w:r>
          <w:rPr>
            <w:noProof/>
            <w:webHidden/>
          </w:rPr>
          <w:t>111</w:t>
        </w:r>
        <w:r>
          <w:rPr>
            <w:noProof/>
            <w:webHidden/>
          </w:rPr>
          <w:fldChar w:fldCharType="end"/>
        </w:r>
      </w:hyperlink>
    </w:p>
    <w:p w14:paraId="3670C1AD" w14:textId="7888FA70" w:rsidR="00110B53" w:rsidRDefault="00110B53">
      <w:pPr>
        <w:pStyle w:val="TJ2"/>
        <w:rPr>
          <w:rFonts w:asciiTheme="minorHAnsi" w:hAnsiTheme="minorHAnsi" w:cstheme="minorBidi"/>
          <w:noProof/>
          <w:sz w:val="24"/>
          <w:szCs w:val="21"/>
          <w:lang w:eastAsia="en-GB"/>
        </w:rPr>
      </w:pPr>
      <w:hyperlink w:anchor="_Toc182997109" w:history="1">
        <w:r w:rsidRPr="0042514D">
          <w:rPr>
            <w:rStyle w:val="Hiperhivatkozs"/>
            <w:noProof/>
            <w:lang w:bidi="ar-SA"/>
          </w:rPr>
          <w:t>7.5. Visual features</w:t>
        </w:r>
        <w:r>
          <w:rPr>
            <w:noProof/>
            <w:webHidden/>
          </w:rPr>
          <w:tab/>
        </w:r>
        <w:r>
          <w:rPr>
            <w:noProof/>
            <w:webHidden/>
          </w:rPr>
          <w:fldChar w:fldCharType="begin"/>
        </w:r>
        <w:r>
          <w:rPr>
            <w:noProof/>
            <w:webHidden/>
          </w:rPr>
          <w:instrText xml:space="preserve"> PAGEREF _Toc182997109 \h </w:instrText>
        </w:r>
        <w:r>
          <w:rPr>
            <w:noProof/>
            <w:webHidden/>
          </w:rPr>
        </w:r>
        <w:r>
          <w:rPr>
            <w:noProof/>
            <w:webHidden/>
          </w:rPr>
          <w:fldChar w:fldCharType="separate"/>
        </w:r>
        <w:r>
          <w:rPr>
            <w:noProof/>
            <w:webHidden/>
          </w:rPr>
          <w:t>111</w:t>
        </w:r>
        <w:r>
          <w:rPr>
            <w:noProof/>
            <w:webHidden/>
          </w:rPr>
          <w:fldChar w:fldCharType="end"/>
        </w:r>
      </w:hyperlink>
    </w:p>
    <w:p w14:paraId="1EC2C7F7" w14:textId="5F65238B" w:rsidR="00110B53" w:rsidRDefault="00110B53">
      <w:pPr>
        <w:pStyle w:val="TJ3"/>
        <w:rPr>
          <w:rFonts w:asciiTheme="minorHAnsi" w:hAnsiTheme="minorHAnsi" w:cstheme="minorBidi"/>
          <w:noProof/>
          <w:sz w:val="24"/>
          <w:szCs w:val="21"/>
          <w:lang w:eastAsia="en-GB"/>
        </w:rPr>
      </w:pPr>
      <w:hyperlink w:anchor="_Toc182997110" w:history="1">
        <w:r w:rsidRPr="0042514D">
          <w:rPr>
            <w:rStyle w:val="Hiperhivatkozs"/>
            <w:noProof/>
            <w:lang w:bidi="ar-SA"/>
          </w:rPr>
          <w:t>7.5.1. Scribal Hands</w:t>
        </w:r>
        <w:r>
          <w:rPr>
            <w:noProof/>
            <w:webHidden/>
          </w:rPr>
          <w:tab/>
        </w:r>
        <w:r>
          <w:rPr>
            <w:noProof/>
            <w:webHidden/>
          </w:rPr>
          <w:fldChar w:fldCharType="begin"/>
        </w:r>
        <w:r>
          <w:rPr>
            <w:noProof/>
            <w:webHidden/>
          </w:rPr>
          <w:instrText xml:space="preserve"> PAGEREF _Toc182997110 \h </w:instrText>
        </w:r>
        <w:r>
          <w:rPr>
            <w:noProof/>
            <w:webHidden/>
          </w:rPr>
        </w:r>
        <w:r>
          <w:rPr>
            <w:noProof/>
            <w:webHidden/>
          </w:rPr>
          <w:fldChar w:fldCharType="separate"/>
        </w:r>
        <w:r>
          <w:rPr>
            <w:noProof/>
            <w:webHidden/>
          </w:rPr>
          <w:t>111</w:t>
        </w:r>
        <w:r>
          <w:rPr>
            <w:noProof/>
            <w:webHidden/>
          </w:rPr>
          <w:fldChar w:fldCharType="end"/>
        </w:r>
      </w:hyperlink>
    </w:p>
    <w:p w14:paraId="317E1876" w14:textId="037D9B4B" w:rsidR="00110B53" w:rsidRDefault="00110B53">
      <w:pPr>
        <w:pStyle w:val="TJ3"/>
        <w:rPr>
          <w:rFonts w:asciiTheme="minorHAnsi" w:hAnsiTheme="minorHAnsi" w:cstheme="minorBidi"/>
          <w:noProof/>
          <w:sz w:val="24"/>
          <w:szCs w:val="21"/>
          <w:lang w:eastAsia="en-GB"/>
        </w:rPr>
      </w:pPr>
      <w:hyperlink w:anchor="_Toc182997111" w:history="1">
        <w:r w:rsidRPr="0042514D">
          <w:rPr>
            <w:rStyle w:val="Hiperhivatkozs"/>
            <w:noProof/>
            <w:lang w:bidi="ar-SA"/>
          </w:rPr>
          <w:t>7.5.2. The scope of visual features encoded in attributes</w:t>
        </w:r>
        <w:r>
          <w:rPr>
            <w:noProof/>
            <w:webHidden/>
          </w:rPr>
          <w:tab/>
        </w:r>
        <w:r>
          <w:rPr>
            <w:noProof/>
            <w:webHidden/>
          </w:rPr>
          <w:fldChar w:fldCharType="begin"/>
        </w:r>
        <w:r>
          <w:rPr>
            <w:noProof/>
            <w:webHidden/>
          </w:rPr>
          <w:instrText xml:space="preserve"> PAGEREF _Toc182997111 \h </w:instrText>
        </w:r>
        <w:r>
          <w:rPr>
            <w:noProof/>
            <w:webHidden/>
          </w:rPr>
        </w:r>
        <w:r>
          <w:rPr>
            <w:noProof/>
            <w:webHidden/>
          </w:rPr>
          <w:fldChar w:fldCharType="separate"/>
        </w:r>
        <w:r>
          <w:rPr>
            <w:noProof/>
            <w:webHidden/>
          </w:rPr>
          <w:t>112</w:t>
        </w:r>
        <w:r>
          <w:rPr>
            <w:noProof/>
            <w:webHidden/>
          </w:rPr>
          <w:fldChar w:fldCharType="end"/>
        </w:r>
      </w:hyperlink>
    </w:p>
    <w:p w14:paraId="4D7D3684" w14:textId="2818EC75" w:rsidR="00110B53" w:rsidRDefault="00110B53">
      <w:pPr>
        <w:pStyle w:val="TJ3"/>
        <w:rPr>
          <w:rFonts w:asciiTheme="minorHAnsi" w:hAnsiTheme="minorHAnsi" w:cstheme="minorBidi"/>
          <w:noProof/>
          <w:sz w:val="24"/>
          <w:szCs w:val="21"/>
          <w:lang w:eastAsia="en-GB"/>
        </w:rPr>
      </w:pPr>
      <w:hyperlink w:anchor="_Toc182997112" w:history="1">
        <w:r w:rsidRPr="0042514D">
          <w:rPr>
            <w:rStyle w:val="Hiperhivatkozs"/>
            <w:noProof/>
            <w:lang w:bidi="ar-SA"/>
          </w:rPr>
          <w:t>7.5.3. Alignment</w:t>
        </w:r>
        <w:r>
          <w:rPr>
            <w:noProof/>
            <w:webHidden/>
          </w:rPr>
          <w:tab/>
        </w:r>
        <w:r>
          <w:rPr>
            <w:noProof/>
            <w:webHidden/>
          </w:rPr>
          <w:fldChar w:fldCharType="begin"/>
        </w:r>
        <w:r>
          <w:rPr>
            <w:noProof/>
            <w:webHidden/>
          </w:rPr>
          <w:instrText xml:space="preserve"> PAGEREF _Toc182997112 \h </w:instrText>
        </w:r>
        <w:r>
          <w:rPr>
            <w:noProof/>
            <w:webHidden/>
          </w:rPr>
        </w:r>
        <w:r>
          <w:rPr>
            <w:noProof/>
            <w:webHidden/>
          </w:rPr>
          <w:fldChar w:fldCharType="separate"/>
        </w:r>
        <w:r>
          <w:rPr>
            <w:noProof/>
            <w:webHidden/>
          </w:rPr>
          <w:t>112</w:t>
        </w:r>
        <w:r>
          <w:rPr>
            <w:noProof/>
            <w:webHidden/>
          </w:rPr>
          <w:fldChar w:fldCharType="end"/>
        </w:r>
      </w:hyperlink>
    </w:p>
    <w:p w14:paraId="57A14303" w14:textId="310D068E" w:rsidR="00110B53" w:rsidRDefault="00110B53">
      <w:pPr>
        <w:pStyle w:val="TJ3"/>
        <w:rPr>
          <w:rFonts w:asciiTheme="minorHAnsi" w:hAnsiTheme="minorHAnsi" w:cstheme="minorBidi"/>
          <w:noProof/>
          <w:sz w:val="24"/>
          <w:szCs w:val="21"/>
          <w:lang w:eastAsia="en-GB"/>
        </w:rPr>
      </w:pPr>
      <w:hyperlink w:anchor="_Toc182997113" w:history="1">
        <w:r w:rsidRPr="0042514D">
          <w:rPr>
            <w:rStyle w:val="Hiperhivatkozs"/>
            <w:noProof/>
            <w:lang w:bidi="ar-SA"/>
          </w:rPr>
          <w:t>7.5.4. Directionality and orientation</w:t>
        </w:r>
        <w:r>
          <w:rPr>
            <w:noProof/>
            <w:webHidden/>
          </w:rPr>
          <w:tab/>
        </w:r>
        <w:r>
          <w:rPr>
            <w:noProof/>
            <w:webHidden/>
          </w:rPr>
          <w:fldChar w:fldCharType="begin"/>
        </w:r>
        <w:r>
          <w:rPr>
            <w:noProof/>
            <w:webHidden/>
          </w:rPr>
          <w:instrText xml:space="preserve"> PAGEREF _Toc182997113 \h </w:instrText>
        </w:r>
        <w:r>
          <w:rPr>
            <w:noProof/>
            <w:webHidden/>
          </w:rPr>
        </w:r>
        <w:r>
          <w:rPr>
            <w:noProof/>
            <w:webHidden/>
          </w:rPr>
          <w:fldChar w:fldCharType="separate"/>
        </w:r>
        <w:r>
          <w:rPr>
            <w:noProof/>
            <w:webHidden/>
          </w:rPr>
          <w:t>113</w:t>
        </w:r>
        <w:r>
          <w:rPr>
            <w:noProof/>
            <w:webHidden/>
          </w:rPr>
          <w:fldChar w:fldCharType="end"/>
        </w:r>
      </w:hyperlink>
    </w:p>
    <w:p w14:paraId="6094BADB" w14:textId="1912A846" w:rsidR="00110B53" w:rsidRDefault="00110B53">
      <w:pPr>
        <w:pStyle w:val="TJ3"/>
        <w:rPr>
          <w:rFonts w:asciiTheme="minorHAnsi" w:hAnsiTheme="minorHAnsi" w:cstheme="minorBidi"/>
          <w:noProof/>
          <w:sz w:val="24"/>
          <w:szCs w:val="21"/>
          <w:lang w:eastAsia="en-GB"/>
        </w:rPr>
      </w:pPr>
      <w:hyperlink w:anchor="_Toc182997114" w:history="1">
        <w:r w:rsidRPr="0042514D">
          <w:rPr>
            <w:rStyle w:val="Hiperhivatkozs"/>
            <w:noProof/>
            <w:lang w:bidi="ar-SA"/>
          </w:rPr>
          <w:t>7.5.5. Script</w:t>
        </w:r>
        <w:r>
          <w:rPr>
            <w:noProof/>
            <w:webHidden/>
          </w:rPr>
          <w:tab/>
        </w:r>
        <w:r>
          <w:rPr>
            <w:noProof/>
            <w:webHidden/>
          </w:rPr>
          <w:fldChar w:fldCharType="begin"/>
        </w:r>
        <w:r>
          <w:rPr>
            <w:noProof/>
            <w:webHidden/>
          </w:rPr>
          <w:instrText xml:space="preserve"> PAGEREF _Toc182997114 \h </w:instrText>
        </w:r>
        <w:r>
          <w:rPr>
            <w:noProof/>
            <w:webHidden/>
          </w:rPr>
        </w:r>
        <w:r>
          <w:rPr>
            <w:noProof/>
            <w:webHidden/>
          </w:rPr>
          <w:fldChar w:fldCharType="separate"/>
        </w:r>
        <w:r>
          <w:rPr>
            <w:noProof/>
            <w:webHidden/>
          </w:rPr>
          <w:t>114</w:t>
        </w:r>
        <w:r>
          <w:rPr>
            <w:noProof/>
            <w:webHidden/>
          </w:rPr>
          <w:fldChar w:fldCharType="end"/>
        </w:r>
      </w:hyperlink>
    </w:p>
    <w:p w14:paraId="44D14B8F" w14:textId="16B9C31F" w:rsidR="00110B53" w:rsidRDefault="00110B53">
      <w:pPr>
        <w:pStyle w:val="TJ3"/>
        <w:rPr>
          <w:rFonts w:asciiTheme="minorHAnsi" w:hAnsiTheme="minorHAnsi" w:cstheme="minorBidi"/>
          <w:noProof/>
          <w:sz w:val="24"/>
          <w:szCs w:val="21"/>
          <w:lang w:eastAsia="en-GB"/>
        </w:rPr>
      </w:pPr>
      <w:hyperlink w:anchor="_Toc182997115" w:history="1">
        <w:r w:rsidRPr="0042514D">
          <w:rPr>
            <w:rStyle w:val="Hiperhivatkozs"/>
            <w:noProof/>
            <w:lang w:bidi="ar-SA"/>
          </w:rPr>
          <w:t>7.5.6. Lettering</w:t>
        </w:r>
        <w:r>
          <w:rPr>
            <w:noProof/>
            <w:webHidden/>
          </w:rPr>
          <w:tab/>
        </w:r>
        <w:r>
          <w:rPr>
            <w:noProof/>
            <w:webHidden/>
          </w:rPr>
          <w:fldChar w:fldCharType="begin"/>
        </w:r>
        <w:r>
          <w:rPr>
            <w:noProof/>
            <w:webHidden/>
          </w:rPr>
          <w:instrText xml:space="preserve"> PAGEREF _Toc182997115 \h </w:instrText>
        </w:r>
        <w:r>
          <w:rPr>
            <w:noProof/>
            <w:webHidden/>
          </w:rPr>
        </w:r>
        <w:r>
          <w:rPr>
            <w:noProof/>
            <w:webHidden/>
          </w:rPr>
          <w:fldChar w:fldCharType="separate"/>
        </w:r>
        <w:r>
          <w:rPr>
            <w:noProof/>
            <w:webHidden/>
          </w:rPr>
          <w:t>115</w:t>
        </w:r>
        <w:r>
          <w:rPr>
            <w:noProof/>
            <w:webHidden/>
          </w:rPr>
          <w:fldChar w:fldCharType="end"/>
        </w:r>
      </w:hyperlink>
    </w:p>
    <w:p w14:paraId="2C4C8B49" w14:textId="7814F435" w:rsidR="00110B53" w:rsidRDefault="00110B53">
      <w:pPr>
        <w:pStyle w:val="TJ2"/>
        <w:rPr>
          <w:rFonts w:asciiTheme="minorHAnsi" w:hAnsiTheme="minorHAnsi" w:cstheme="minorBidi"/>
          <w:noProof/>
          <w:sz w:val="24"/>
          <w:szCs w:val="21"/>
          <w:lang w:eastAsia="en-GB"/>
        </w:rPr>
      </w:pPr>
      <w:hyperlink w:anchor="_Toc182997116" w:history="1">
        <w:r w:rsidRPr="0042514D">
          <w:rPr>
            <w:rStyle w:val="Hiperhivatkozs"/>
            <w:noProof/>
            <w:lang w:bidi="ar-SA"/>
          </w:rPr>
          <w:t>7.6. Highlighting text for internal review</w:t>
        </w:r>
        <w:r>
          <w:rPr>
            <w:noProof/>
            <w:webHidden/>
          </w:rPr>
          <w:tab/>
        </w:r>
        <w:r>
          <w:rPr>
            <w:noProof/>
            <w:webHidden/>
          </w:rPr>
          <w:fldChar w:fldCharType="begin"/>
        </w:r>
        <w:r>
          <w:rPr>
            <w:noProof/>
            <w:webHidden/>
          </w:rPr>
          <w:instrText xml:space="preserve"> PAGEREF _Toc182997116 \h </w:instrText>
        </w:r>
        <w:r>
          <w:rPr>
            <w:noProof/>
            <w:webHidden/>
          </w:rPr>
        </w:r>
        <w:r>
          <w:rPr>
            <w:noProof/>
            <w:webHidden/>
          </w:rPr>
          <w:fldChar w:fldCharType="separate"/>
        </w:r>
        <w:r>
          <w:rPr>
            <w:noProof/>
            <w:webHidden/>
          </w:rPr>
          <w:t>115</w:t>
        </w:r>
        <w:r>
          <w:rPr>
            <w:noProof/>
            <w:webHidden/>
          </w:rPr>
          <w:fldChar w:fldCharType="end"/>
        </w:r>
      </w:hyperlink>
    </w:p>
    <w:p w14:paraId="0F883D4C" w14:textId="5C1D4991" w:rsidR="00110B53" w:rsidRDefault="00110B53">
      <w:pPr>
        <w:pStyle w:val="TJ1"/>
        <w:rPr>
          <w:rFonts w:asciiTheme="minorHAnsi" w:hAnsiTheme="minorHAnsi" w:cstheme="minorBidi"/>
          <w:b w:val="0"/>
          <w:noProof/>
          <w:sz w:val="24"/>
          <w:szCs w:val="21"/>
          <w:lang w:eastAsia="en-GB"/>
        </w:rPr>
      </w:pPr>
      <w:hyperlink w:anchor="_Toc182997117" w:history="1">
        <w:r w:rsidRPr="0042514D">
          <w:rPr>
            <w:rStyle w:val="Hiperhivatkozs"/>
            <w:noProof/>
            <w:lang w:bidi="ar-SA"/>
          </w:rPr>
          <w:t>8. General guidance for tidy XML code</w:t>
        </w:r>
        <w:r>
          <w:rPr>
            <w:noProof/>
            <w:webHidden/>
          </w:rPr>
          <w:tab/>
        </w:r>
        <w:r>
          <w:rPr>
            <w:noProof/>
            <w:webHidden/>
          </w:rPr>
          <w:fldChar w:fldCharType="begin"/>
        </w:r>
        <w:r>
          <w:rPr>
            <w:noProof/>
            <w:webHidden/>
          </w:rPr>
          <w:instrText xml:space="preserve"> PAGEREF _Toc182997117 \h </w:instrText>
        </w:r>
        <w:r>
          <w:rPr>
            <w:noProof/>
            <w:webHidden/>
          </w:rPr>
        </w:r>
        <w:r>
          <w:rPr>
            <w:noProof/>
            <w:webHidden/>
          </w:rPr>
          <w:fldChar w:fldCharType="separate"/>
        </w:r>
        <w:r>
          <w:rPr>
            <w:noProof/>
            <w:webHidden/>
          </w:rPr>
          <w:t>116</w:t>
        </w:r>
        <w:r>
          <w:rPr>
            <w:noProof/>
            <w:webHidden/>
          </w:rPr>
          <w:fldChar w:fldCharType="end"/>
        </w:r>
      </w:hyperlink>
    </w:p>
    <w:p w14:paraId="78A454E9" w14:textId="4AA13356" w:rsidR="00110B53" w:rsidRDefault="00110B53">
      <w:pPr>
        <w:pStyle w:val="TJ2"/>
        <w:rPr>
          <w:rFonts w:asciiTheme="minorHAnsi" w:hAnsiTheme="minorHAnsi" w:cstheme="minorBidi"/>
          <w:noProof/>
          <w:sz w:val="24"/>
          <w:szCs w:val="21"/>
          <w:lang w:eastAsia="en-GB"/>
        </w:rPr>
      </w:pPr>
      <w:hyperlink w:anchor="_Toc182997118" w:history="1">
        <w:r w:rsidRPr="0042514D">
          <w:rPr>
            <w:rStyle w:val="Hiperhivatkozs"/>
            <w:noProof/>
            <w:lang w:bidi="ar-SA"/>
          </w:rPr>
          <w:t>8.1. Spaces and new lines in the code</w:t>
        </w:r>
        <w:r>
          <w:rPr>
            <w:noProof/>
            <w:webHidden/>
          </w:rPr>
          <w:tab/>
        </w:r>
        <w:r>
          <w:rPr>
            <w:noProof/>
            <w:webHidden/>
          </w:rPr>
          <w:fldChar w:fldCharType="begin"/>
        </w:r>
        <w:r>
          <w:rPr>
            <w:noProof/>
            <w:webHidden/>
          </w:rPr>
          <w:instrText xml:space="preserve"> PAGEREF _Toc182997118 \h </w:instrText>
        </w:r>
        <w:r>
          <w:rPr>
            <w:noProof/>
            <w:webHidden/>
          </w:rPr>
        </w:r>
        <w:r>
          <w:rPr>
            <w:noProof/>
            <w:webHidden/>
          </w:rPr>
          <w:fldChar w:fldCharType="separate"/>
        </w:r>
        <w:r>
          <w:rPr>
            <w:noProof/>
            <w:webHidden/>
          </w:rPr>
          <w:t>116</w:t>
        </w:r>
        <w:r>
          <w:rPr>
            <w:noProof/>
            <w:webHidden/>
          </w:rPr>
          <w:fldChar w:fldCharType="end"/>
        </w:r>
      </w:hyperlink>
    </w:p>
    <w:p w14:paraId="535A79B6" w14:textId="1C94A663" w:rsidR="00110B53" w:rsidRDefault="00110B53">
      <w:pPr>
        <w:pStyle w:val="TJ3"/>
        <w:rPr>
          <w:rFonts w:asciiTheme="minorHAnsi" w:hAnsiTheme="minorHAnsi" w:cstheme="minorBidi"/>
          <w:noProof/>
          <w:sz w:val="24"/>
          <w:szCs w:val="21"/>
          <w:lang w:eastAsia="en-GB"/>
        </w:rPr>
      </w:pPr>
      <w:hyperlink w:anchor="_Toc182997119" w:history="1">
        <w:r w:rsidRPr="0042514D">
          <w:rPr>
            <w:rStyle w:val="Hiperhivatkozs"/>
            <w:noProof/>
            <w:lang w:bidi="ar-SA"/>
          </w:rPr>
          <w:t>8.1.1. White space</w:t>
        </w:r>
        <w:r>
          <w:rPr>
            <w:noProof/>
            <w:webHidden/>
          </w:rPr>
          <w:tab/>
        </w:r>
        <w:r>
          <w:rPr>
            <w:noProof/>
            <w:webHidden/>
          </w:rPr>
          <w:fldChar w:fldCharType="begin"/>
        </w:r>
        <w:r>
          <w:rPr>
            <w:noProof/>
            <w:webHidden/>
          </w:rPr>
          <w:instrText xml:space="preserve"> PAGEREF _Toc182997119 \h </w:instrText>
        </w:r>
        <w:r>
          <w:rPr>
            <w:noProof/>
            <w:webHidden/>
          </w:rPr>
        </w:r>
        <w:r>
          <w:rPr>
            <w:noProof/>
            <w:webHidden/>
          </w:rPr>
          <w:fldChar w:fldCharType="separate"/>
        </w:r>
        <w:r>
          <w:rPr>
            <w:noProof/>
            <w:webHidden/>
          </w:rPr>
          <w:t>116</w:t>
        </w:r>
        <w:r>
          <w:rPr>
            <w:noProof/>
            <w:webHidden/>
          </w:rPr>
          <w:fldChar w:fldCharType="end"/>
        </w:r>
      </w:hyperlink>
    </w:p>
    <w:p w14:paraId="50FC19C0" w14:textId="2B56C46C" w:rsidR="00110B53" w:rsidRDefault="00110B53">
      <w:pPr>
        <w:pStyle w:val="TJ3"/>
        <w:rPr>
          <w:rFonts w:asciiTheme="minorHAnsi" w:hAnsiTheme="minorHAnsi" w:cstheme="minorBidi"/>
          <w:noProof/>
          <w:sz w:val="24"/>
          <w:szCs w:val="21"/>
          <w:lang w:eastAsia="en-GB"/>
        </w:rPr>
      </w:pPr>
      <w:hyperlink w:anchor="_Toc182997120" w:history="1">
        <w:r w:rsidRPr="0042514D">
          <w:rPr>
            <w:rStyle w:val="Hiperhivatkozs"/>
            <w:noProof/>
            <w:lang w:bidi="ar-SA"/>
          </w:rPr>
          <w:t>8.1.2. Editorial spaces and markup</w:t>
        </w:r>
        <w:r>
          <w:rPr>
            <w:noProof/>
            <w:webHidden/>
          </w:rPr>
          <w:tab/>
        </w:r>
        <w:r>
          <w:rPr>
            <w:noProof/>
            <w:webHidden/>
          </w:rPr>
          <w:fldChar w:fldCharType="begin"/>
        </w:r>
        <w:r>
          <w:rPr>
            <w:noProof/>
            <w:webHidden/>
          </w:rPr>
          <w:instrText xml:space="preserve"> PAGEREF _Toc182997120 \h </w:instrText>
        </w:r>
        <w:r>
          <w:rPr>
            <w:noProof/>
            <w:webHidden/>
          </w:rPr>
        </w:r>
        <w:r>
          <w:rPr>
            <w:noProof/>
            <w:webHidden/>
          </w:rPr>
          <w:fldChar w:fldCharType="separate"/>
        </w:r>
        <w:r>
          <w:rPr>
            <w:noProof/>
            <w:webHidden/>
          </w:rPr>
          <w:t>117</w:t>
        </w:r>
        <w:r>
          <w:rPr>
            <w:noProof/>
            <w:webHidden/>
          </w:rPr>
          <w:fldChar w:fldCharType="end"/>
        </w:r>
      </w:hyperlink>
    </w:p>
    <w:p w14:paraId="7274C465" w14:textId="41CC40CF" w:rsidR="00110B53" w:rsidRDefault="00110B53">
      <w:pPr>
        <w:pStyle w:val="TJ3"/>
        <w:rPr>
          <w:rFonts w:asciiTheme="minorHAnsi" w:hAnsiTheme="minorHAnsi" w:cstheme="minorBidi"/>
          <w:noProof/>
          <w:sz w:val="24"/>
          <w:szCs w:val="21"/>
          <w:lang w:eastAsia="en-GB"/>
        </w:rPr>
      </w:pPr>
      <w:hyperlink w:anchor="_Toc182997121" w:history="1">
        <w:r w:rsidRPr="0042514D">
          <w:rPr>
            <w:rStyle w:val="Hiperhivatkozs"/>
            <w:noProof/>
            <w:lang w:bidi="ar-SA"/>
          </w:rPr>
          <w:t>8.1.3. Editorial hyphens and markup</w:t>
        </w:r>
        <w:r>
          <w:rPr>
            <w:noProof/>
            <w:webHidden/>
          </w:rPr>
          <w:tab/>
        </w:r>
        <w:r>
          <w:rPr>
            <w:noProof/>
            <w:webHidden/>
          </w:rPr>
          <w:fldChar w:fldCharType="begin"/>
        </w:r>
        <w:r>
          <w:rPr>
            <w:noProof/>
            <w:webHidden/>
          </w:rPr>
          <w:instrText xml:space="preserve"> PAGEREF _Toc182997121 \h </w:instrText>
        </w:r>
        <w:r>
          <w:rPr>
            <w:noProof/>
            <w:webHidden/>
          </w:rPr>
        </w:r>
        <w:r>
          <w:rPr>
            <w:noProof/>
            <w:webHidden/>
          </w:rPr>
          <w:fldChar w:fldCharType="separate"/>
        </w:r>
        <w:r>
          <w:rPr>
            <w:noProof/>
            <w:webHidden/>
          </w:rPr>
          <w:t>119</w:t>
        </w:r>
        <w:r>
          <w:rPr>
            <w:noProof/>
            <w:webHidden/>
          </w:rPr>
          <w:fldChar w:fldCharType="end"/>
        </w:r>
      </w:hyperlink>
    </w:p>
    <w:p w14:paraId="049F5B3E" w14:textId="6222CDC0" w:rsidR="00110B53" w:rsidRDefault="00110B53">
      <w:pPr>
        <w:pStyle w:val="TJ2"/>
        <w:rPr>
          <w:rFonts w:asciiTheme="minorHAnsi" w:hAnsiTheme="minorHAnsi" w:cstheme="minorBidi"/>
          <w:noProof/>
          <w:sz w:val="24"/>
          <w:szCs w:val="21"/>
          <w:lang w:eastAsia="en-GB"/>
        </w:rPr>
      </w:pPr>
      <w:hyperlink w:anchor="_Toc182997122" w:history="1">
        <w:r w:rsidRPr="0042514D">
          <w:rPr>
            <w:rStyle w:val="Hiperhivatkozs"/>
            <w:noProof/>
            <w:lang w:bidi="ar-SA"/>
          </w:rPr>
          <w:t>8.2. Top to bottom hierarchy</w:t>
        </w:r>
        <w:r>
          <w:rPr>
            <w:noProof/>
            <w:webHidden/>
          </w:rPr>
          <w:tab/>
        </w:r>
        <w:r>
          <w:rPr>
            <w:noProof/>
            <w:webHidden/>
          </w:rPr>
          <w:fldChar w:fldCharType="begin"/>
        </w:r>
        <w:r>
          <w:rPr>
            <w:noProof/>
            <w:webHidden/>
          </w:rPr>
          <w:instrText xml:space="preserve"> PAGEREF _Toc182997122 \h </w:instrText>
        </w:r>
        <w:r>
          <w:rPr>
            <w:noProof/>
            <w:webHidden/>
          </w:rPr>
        </w:r>
        <w:r>
          <w:rPr>
            <w:noProof/>
            <w:webHidden/>
          </w:rPr>
          <w:fldChar w:fldCharType="separate"/>
        </w:r>
        <w:r>
          <w:rPr>
            <w:noProof/>
            <w:webHidden/>
          </w:rPr>
          <w:t>120</w:t>
        </w:r>
        <w:r>
          <w:rPr>
            <w:noProof/>
            <w:webHidden/>
          </w:rPr>
          <w:fldChar w:fldCharType="end"/>
        </w:r>
      </w:hyperlink>
    </w:p>
    <w:p w14:paraId="707C196F" w14:textId="649249A1" w:rsidR="00110B53" w:rsidRDefault="00110B53">
      <w:pPr>
        <w:pStyle w:val="TJ3"/>
        <w:rPr>
          <w:rFonts w:asciiTheme="minorHAnsi" w:hAnsiTheme="minorHAnsi" w:cstheme="minorBidi"/>
          <w:noProof/>
          <w:sz w:val="24"/>
          <w:szCs w:val="21"/>
          <w:lang w:eastAsia="en-GB"/>
        </w:rPr>
      </w:pPr>
      <w:hyperlink w:anchor="_Toc182997123" w:history="1">
        <w:r w:rsidRPr="0042514D">
          <w:rPr>
            <w:rStyle w:val="Hiperhivatkozs"/>
            <w:noProof/>
            <w:lang w:bidi="ar-SA"/>
          </w:rPr>
          <w:t>8.2.1. Tier 1, block-level elements representing XML structure and extrinsic structure</w:t>
        </w:r>
        <w:r>
          <w:rPr>
            <w:noProof/>
            <w:webHidden/>
          </w:rPr>
          <w:tab/>
        </w:r>
        <w:r>
          <w:rPr>
            <w:noProof/>
            <w:webHidden/>
          </w:rPr>
          <w:fldChar w:fldCharType="begin"/>
        </w:r>
        <w:r>
          <w:rPr>
            <w:noProof/>
            <w:webHidden/>
          </w:rPr>
          <w:instrText xml:space="preserve"> PAGEREF _Toc182997123 \h </w:instrText>
        </w:r>
        <w:r>
          <w:rPr>
            <w:noProof/>
            <w:webHidden/>
          </w:rPr>
        </w:r>
        <w:r>
          <w:rPr>
            <w:noProof/>
            <w:webHidden/>
          </w:rPr>
          <w:fldChar w:fldCharType="separate"/>
        </w:r>
        <w:r>
          <w:rPr>
            <w:noProof/>
            <w:webHidden/>
          </w:rPr>
          <w:t>120</w:t>
        </w:r>
        <w:r>
          <w:rPr>
            <w:noProof/>
            <w:webHidden/>
          </w:rPr>
          <w:fldChar w:fldCharType="end"/>
        </w:r>
      </w:hyperlink>
    </w:p>
    <w:p w14:paraId="63E8B534" w14:textId="7B694C27" w:rsidR="00110B53" w:rsidRDefault="00110B53">
      <w:pPr>
        <w:pStyle w:val="TJ3"/>
        <w:rPr>
          <w:rFonts w:asciiTheme="minorHAnsi" w:hAnsiTheme="minorHAnsi" w:cstheme="minorBidi"/>
          <w:noProof/>
          <w:sz w:val="24"/>
          <w:szCs w:val="21"/>
          <w:lang w:eastAsia="en-GB"/>
        </w:rPr>
      </w:pPr>
      <w:hyperlink w:anchor="_Toc182997124" w:history="1">
        <w:r w:rsidRPr="0042514D">
          <w:rPr>
            <w:rStyle w:val="Hiperhivatkozs"/>
            <w:noProof/>
            <w:lang w:bidi="ar-SA"/>
          </w:rPr>
          <w:t>8.2.2. Tier 2, block-level elements representing intrinsic structure</w:t>
        </w:r>
        <w:r>
          <w:rPr>
            <w:noProof/>
            <w:webHidden/>
          </w:rPr>
          <w:tab/>
        </w:r>
        <w:r>
          <w:rPr>
            <w:noProof/>
            <w:webHidden/>
          </w:rPr>
          <w:fldChar w:fldCharType="begin"/>
        </w:r>
        <w:r>
          <w:rPr>
            <w:noProof/>
            <w:webHidden/>
          </w:rPr>
          <w:instrText xml:space="preserve"> PAGEREF _Toc182997124 \h </w:instrText>
        </w:r>
        <w:r>
          <w:rPr>
            <w:noProof/>
            <w:webHidden/>
          </w:rPr>
        </w:r>
        <w:r>
          <w:rPr>
            <w:noProof/>
            <w:webHidden/>
          </w:rPr>
          <w:fldChar w:fldCharType="separate"/>
        </w:r>
        <w:r>
          <w:rPr>
            <w:noProof/>
            <w:webHidden/>
          </w:rPr>
          <w:t>120</w:t>
        </w:r>
        <w:r>
          <w:rPr>
            <w:noProof/>
            <w:webHidden/>
          </w:rPr>
          <w:fldChar w:fldCharType="end"/>
        </w:r>
      </w:hyperlink>
    </w:p>
    <w:p w14:paraId="717C6BB9" w14:textId="60EE9CEC" w:rsidR="00110B53" w:rsidRDefault="00110B53">
      <w:pPr>
        <w:pStyle w:val="TJ3"/>
        <w:rPr>
          <w:rFonts w:asciiTheme="minorHAnsi" w:hAnsiTheme="minorHAnsi" w:cstheme="minorBidi"/>
          <w:noProof/>
          <w:sz w:val="24"/>
          <w:szCs w:val="21"/>
          <w:lang w:eastAsia="en-GB"/>
        </w:rPr>
      </w:pPr>
      <w:hyperlink w:anchor="_Toc182997125" w:history="1">
        <w:r w:rsidRPr="0042514D">
          <w:rPr>
            <w:rStyle w:val="Hiperhivatkozs"/>
            <w:noProof/>
            <w:lang w:bidi="ar-SA"/>
          </w:rPr>
          <w:t>8.2.3. Tier 3, empty elements representing extrinsic structure</w:t>
        </w:r>
        <w:r>
          <w:rPr>
            <w:noProof/>
            <w:webHidden/>
          </w:rPr>
          <w:tab/>
        </w:r>
        <w:r>
          <w:rPr>
            <w:noProof/>
            <w:webHidden/>
          </w:rPr>
          <w:fldChar w:fldCharType="begin"/>
        </w:r>
        <w:r>
          <w:rPr>
            <w:noProof/>
            <w:webHidden/>
          </w:rPr>
          <w:instrText xml:space="preserve"> PAGEREF _Toc182997125 \h </w:instrText>
        </w:r>
        <w:r>
          <w:rPr>
            <w:noProof/>
            <w:webHidden/>
          </w:rPr>
        </w:r>
        <w:r>
          <w:rPr>
            <w:noProof/>
            <w:webHidden/>
          </w:rPr>
          <w:fldChar w:fldCharType="separate"/>
        </w:r>
        <w:r>
          <w:rPr>
            <w:noProof/>
            <w:webHidden/>
          </w:rPr>
          <w:t>120</w:t>
        </w:r>
        <w:r>
          <w:rPr>
            <w:noProof/>
            <w:webHidden/>
          </w:rPr>
          <w:fldChar w:fldCharType="end"/>
        </w:r>
      </w:hyperlink>
    </w:p>
    <w:p w14:paraId="4D3D7E42" w14:textId="7E06DE39" w:rsidR="00110B53" w:rsidRDefault="00110B53">
      <w:pPr>
        <w:pStyle w:val="TJ3"/>
        <w:rPr>
          <w:rFonts w:asciiTheme="minorHAnsi" w:hAnsiTheme="minorHAnsi" w:cstheme="minorBidi"/>
          <w:noProof/>
          <w:sz w:val="24"/>
          <w:szCs w:val="21"/>
          <w:lang w:eastAsia="en-GB"/>
        </w:rPr>
      </w:pPr>
      <w:hyperlink w:anchor="_Toc182997126" w:history="1">
        <w:r w:rsidRPr="0042514D">
          <w:rPr>
            <w:rStyle w:val="Hiperhivatkozs"/>
            <w:noProof/>
            <w:lang w:bidi="ar-SA"/>
          </w:rPr>
          <w:t>8.2.4. Tier 4, empty elements representing local features</w:t>
        </w:r>
        <w:r>
          <w:rPr>
            <w:noProof/>
            <w:webHidden/>
          </w:rPr>
          <w:tab/>
        </w:r>
        <w:r>
          <w:rPr>
            <w:noProof/>
            <w:webHidden/>
          </w:rPr>
          <w:fldChar w:fldCharType="begin"/>
        </w:r>
        <w:r>
          <w:rPr>
            <w:noProof/>
            <w:webHidden/>
          </w:rPr>
          <w:instrText xml:space="preserve"> PAGEREF _Toc182997126 \h </w:instrText>
        </w:r>
        <w:r>
          <w:rPr>
            <w:noProof/>
            <w:webHidden/>
          </w:rPr>
        </w:r>
        <w:r>
          <w:rPr>
            <w:noProof/>
            <w:webHidden/>
          </w:rPr>
          <w:fldChar w:fldCharType="separate"/>
        </w:r>
        <w:r>
          <w:rPr>
            <w:noProof/>
            <w:webHidden/>
          </w:rPr>
          <w:t>120</w:t>
        </w:r>
        <w:r>
          <w:rPr>
            <w:noProof/>
            <w:webHidden/>
          </w:rPr>
          <w:fldChar w:fldCharType="end"/>
        </w:r>
      </w:hyperlink>
    </w:p>
    <w:p w14:paraId="4B21931A" w14:textId="3E652F77" w:rsidR="00110B53" w:rsidRDefault="00110B53">
      <w:pPr>
        <w:pStyle w:val="TJ3"/>
        <w:rPr>
          <w:rFonts w:asciiTheme="minorHAnsi" w:hAnsiTheme="minorHAnsi" w:cstheme="minorBidi"/>
          <w:noProof/>
          <w:sz w:val="24"/>
          <w:szCs w:val="21"/>
          <w:lang w:eastAsia="en-GB"/>
        </w:rPr>
      </w:pPr>
      <w:hyperlink w:anchor="_Toc182997127" w:history="1">
        <w:r w:rsidRPr="0042514D">
          <w:rPr>
            <w:rStyle w:val="Hiperhivatkozs"/>
            <w:noProof/>
            <w:lang w:bidi="ar-SA"/>
          </w:rPr>
          <w:t>8.2.5. Tier 5, phrase-level elements</w:t>
        </w:r>
        <w:r>
          <w:rPr>
            <w:noProof/>
            <w:webHidden/>
          </w:rPr>
          <w:tab/>
        </w:r>
        <w:r>
          <w:rPr>
            <w:noProof/>
            <w:webHidden/>
          </w:rPr>
          <w:fldChar w:fldCharType="begin"/>
        </w:r>
        <w:r>
          <w:rPr>
            <w:noProof/>
            <w:webHidden/>
          </w:rPr>
          <w:instrText xml:space="preserve"> PAGEREF _Toc182997127 \h </w:instrText>
        </w:r>
        <w:r>
          <w:rPr>
            <w:noProof/>
            <w:webHidden/>
          </w:rPr>
        </w:r>
        <w:r>
          <w:rPr>
            <w:noProof/>
            <w:webHidden/>
          </w:rPr>
          <w:fldChar w:fldCharType="separate"/>
        </w:r>
        <w:r>
          <w:rPr>
            <w:noProof/>
            <w:webHidden/>
          </w:rPr>
          <w:t>121</w:t>
        </w:r>
        <w:r>
          <w:rPr>
            <w:noProof/>
            <w:webHidden/>
          </w:rPr>
          <w:fldChar w:fldCharType="end"/>
        </w:r>
      </w:hyperlink>
    </w:p>
    <w:p w14:paraId="62152037" w14:textId="1D6E9B27" w:rsidR="00110B53" w:rsidRDefault="00110B53">
      <w:pPr>
        <w:pStyle w:val="TJ1"/>
        <w:rPr>
          <w:rFonts w:asciiTheme="minorHAnsi" w:hAnsiTheme="minorHAnsi" w:cstheme="minorBidi"/>
          <w:b w:val="0"/>
          <w:noProof/>
          <w:sz w:val="24"/>
          <w:szCs w:val="21"/>
          <w:lang w:eastAsia="en-GB"/>
        </w:rPr>
      </w:pPr>
      <w:hyperlink w:anchor="_Toc182997128" w:history="1">
        <w:r w:rsidRPr="0042514D">
          <w:rPr>
            <w:rStyle w:val="Hiperhivatkozs"/>
            <w:noProof/>
            <w:lang w:bidi="ar-SA"/>
          </w:rPr>
          <w:t>9. Additional content divisions</w:t>
        </w:r>
        <w:r>
          <w:rPr>
            <w:noProof/>
            <w:webHidden/>
          </w:rPr>
          <w:tab/>
        </w:r>
        <w:r>
          <w:rPr>
            <w:noProof/>
            <w:webHidden/>
          </w:rPr>
          <w:fldChar w:fldCharType="begin"/>
        </w:r>
        <w:r>
          <w:rPr>
            <w:noProof/>
            <w:webHidden/>
          </w:rPr>
          <w:instrText xml:space="preserve"> PAGEREF _Toc182997128 \h </w:instrText>
        </w:r>
        <w:r>
          <w:rPr>
            <w:noProof/>
            <w:webHidden/>
          </w:rPr>
        </w:r>
        <w:r>
          <w:rPr>
            <w:noProof/>
            <w:webHidden/>
          </w:rPr>
          <w:fldChar w:fldCharType="separate"/>
        </w:r>
        <w:r>
          <w:rPr>
            <w:noProof/>
            <w:webHidden/>
          </w:rPr>
          <w:t>123</w:t>
        </w:r>
        <w:r>
          <w:rPr>
            <w:noProof/>
            <w:webHidden/>
          </w:rPr>
          <w:fldChar w:fldCharType="end"/>
        </w:r>
      </w:hyperlink>
    </w:p>
    <w:p w14:paraId="5F81BAAA" w14:textId="2532012D" w:rsidR="00110B53" w:rsidRDefault="00110B53">
      <w:pPr>
        <w:pStyle w:val="TJ2"/>
        <w:rPr>
          <w:rFonts w:asciiTheme="minorHAnsi" w:hAnsiTheme="minorHAnsi" w:cstheme="minorBidi"/>
          <w:noProof/>
          <w:sz w:val="24"/>
          <w:szCs w:val="21"/>
          <w:lang w:eastAsia="en-GB"/>
        </w:rPr>
      </w:pPr>
      <w:hyperlink w:anchor="_Toc182997129" w:history="1">
        <w:r w:rsidRPr="0042514D">
          <w:rPr>
            <w:rStyle w:val="Hiperhivatkozs"/>
            <w:noProof/>
            <w:lang w:bidi="ar-SA"/>
          </w:rPr>
          <w:t>9.1. The critical apparatus</w:t>
        </w:r>
        <w:r>
          <w:rPr>
            <w:noProof/>
            <w:webHidden/>
          </w:rPr>
          <w:tab/>
        </w:r>
        <w:r>
          <w:rPr>
            <w:noProof/>
            <w:webHidden/>
          </w:rPr>
          <w:fldChar w:fldCharType="begin"/>
        </w:r>
        <w:r>
          <w:rPr>
            <w:noProof/>
            <w:webHidden/>
          </w:rPr>
          <w:instrText xml:space="preserve"> PAGEREF _Toc182997129 \h </w:instrText>
        </w:r>
        <w:r>
          <w:rPr>
            <w:noProof/>
            <w:webHidden/>
          </w:rPr>
        </w:r>
        <w:r>
          <w:rPr>
            <w:noProof/>
            <w:webHidden/>
          </w:rPr>
          <w:fldChar w:fldCharType="separate"/>
        </w:r>
        <w:r>
          <w:rPr>
            <w:noProof/>
            <w:webHidden/>
          </w:rPr>
          <w:t>123</w:t>
        </w:r>
        <w:r>
          <w:rPr>
            <w:noProof/>
            <w:webHidden/>
          </w:rPr>
          <w:fldChar w:fldCharType="end"/>
        </w:r>
      </w:hyperlink>
    </w:p>
    <w:p w14:paraId="0EE3000D" w14:textId="40F0192F" w:rsidR="00110B53" w:rsidRDefault="00110B53">
      <w:pPr>
        <w:pStyle w:val="TJ3"/>
        <w:rPr>
          <w:rFonts w:asciiTheme="minorHAnsi" w:hAnsiTheme="minorHAnsi" w:cstheme="minorBidi"/>
          <w:noProof/>
          <w:sz w:val="24"/>
          <w:szCs w:val="21"/>
          <w:lang w:eastAsia="en-GB"/>
        </w:rPr>
      </w:pPr>
      <w:hyperlink w:anchor="_Toc182997130" w:history="1">
        <w:r w:rsidRPr="0042514D">
          <w:rPr>
            <w:rStyle w:val="Hiperhivatkozs"/>
            <w:noProof/>
            <w:lang w:bidi="ar-SA"/>
          </w:rPr>
          <w:t>9.1.1. Overview</w:t>
        </w:r>
        <w:r>
          <w:rPr>
            <w:noProof/>
            <w:webHidden/>
          </w:rPr>
          <w:tab/>
        </w:r>
        <w:r>
          <w:rPr>
            <w:noProof/>
            <w:webHidden/>
          </w:rPr>
          <w:fldChar w:fldCharType="begin"/>
        </w:r>
        <w:r>
          <w:rPr>
            <w:noProof/>
            <w:webHidden/>
          </w:rPr>
          <w:instrText xml:space="preserve"> PAGEREF _Toc182997130 \h </w:instrText>
        </w:r>
        <w:r>
          <w:rPr>
            <w:noProof/>
            <w:webHidden/>
          </w:rPr>
        </w:r>
        <w:r>
          <w:rPr>
            <w:noProof/>
            <w:webHidden/>
          </w:rPr>
          <w:fldChar w:fldCharType="separate"/>
        </w:r>
        <w:r>
          <w:rPr>
            <w:noProof/>
            <w:webHidden/>
          </w:rPr>
          <w:t>123</w:t>
        </w:r>
        <w:r>
          <w:rPr>
            <w:noProof/>
            <w:webHidden/>
          </w:rPr>
          <w:fldChar w:fldCharType="end"/>
        </w:r>
      </w:hyperlink>
    </w:p>
    <w:p w14:paraId="3585A29A" w14:textId="576E32AD" w:rsidR="00110B53" w:rsidRDefault="00110B53">
      <w:pPr>
        <w:pStyle w:val="TJ3"/>
        <w:rPr>
          <w:rFonts w:asciiTheme="minorHAnsi" w:hAnsiTheme="minorHAnsi" w:cstheme="minorBidi"/>
          <w:noProof/>
          <w:sz w:val="24"/>
          <w:szCs w:val="21"/>
          <w:lang w:eastAsia="en-GB"/>
        </w:rPr>
      </w:pPr>
      <w:hyperlink w:anchor="_Toc182997131" w:history="1">
        <w:r w:rsidRPr="0042514D">
          <w:rPr>
            <w:rStyle w:val="Hiperhivatkozs"/>
            <w:noProof/>
            <w:lang w:bidi="ar-SA"/>
          </w:rPr>
          <w:t>9.1.2. Indicating location</w:t>
        </w:r>
        <w:r>
          <w:rPr>
            <w:noProof/>
            <w:webHidden/>
          </w:rPr>
          <w:tab/>
        </w:r>
        <w:r>
          <w:rPr>
            <w:noProof/>
            <w:webHidden/>
          </w:rPr>
          <w:fldChar w:fldCharType="begin"/>
        </w:r>
        <w:r>
          <w:rPr>
            <w:noProof/>
            <w:webHidden/>
          </w:rPr>
          <w:instrText xml:space="preserve"> PAGEREF _Toc182997131 \h </w:instrText>
        </w:r>
        <w:r>
          <w:rPr>
            <w:noProof/>
            <w:webHidden/>
          </w:rPr>
        </w:r>
        <w:r>
          <w:rPr>
            <w:noProof/>
            <w:webHidden/>
          </w:rPr>
          <w:fldChar w:fldCharType="separate"/>
        </w:r>
        <w:r>
          <w:rPr>
            <w:noProof/>
            <w:webHidden/>
          </w:rPr>
          <w:t>124</w:t>
        </w:r>
        <w:r>
          <w:rPr>
            <w:noProof/>
            <w:webHidden/>
          </w:rPr>
          <w:fldChar w:fldCharType="end"/>
        </w:r>
      </w:hyperlink>
    </w:p>
    <w:p w14:paraId="62BBCA68" w14:textId="7B897966" w:rsidR="00110B53" w:rsidRDefault="00110B53">
      <w:pPr>
        <w:pStyle w:val="TJ3"/>
        <w:rPr>
          <w:rFonts w:asciiTheme="minorHAnsi" w:hAnsiTheme="minorHAnsi" w:cstheme="minorBidi"/>
          <w:noProof/>
          <w:sz w:val="24"/>
          <w:szCs w:val="21"/>
          <w:lang w:eastAsia="en-GB"/>
        </w:rPr>
      </w:pPr>
      <w:hyperlink w:anchor="_Toc182997132" w:history="1">
        <w:r w:rsidRPr="0042514D">
          <w:rPr>
            <w:rStyle w:val="Hiperhivatkozs"/>
            <w:noProof/>
            <w:lang w:bidi="ar-SA"/>
          </w:rPr>
          <w:t>9.1.3. Lemmas</w:t>
        </w:r>
        <w:r>
          <w:rPr>
            <w:noProof/>
            <w:webHidden/>
          </w:rPr>
          <w:tab/>
        </w:r>
        <w:r>
          <w:rPr>
            <w:noProof/>
            <w:webHidden/>
          </w:rPr>
          <w:fldChar w:fldCharType="begin"/>
        </w:r>
        <w:r>
          <w:rPr>
            <w:noProof/>
            <w:webHidden/>
          </w:rPr>
          <w:instrText xml:space="preserve"> PAGEREF _Toc182997132 \h </w:instrText>
        </w:r>
        <w:r>
          <w:rPr>
            <w:noProof/>
            <w:webHidden/>
          </w:rPr>
        </w:r>
        <w:r>
          <w:rPr>
            <w:noProof/>
            <w:webHidden/>
          </w:rPr>
          <w:fldChar w:fldCharType="separate"/>
        </w:r>
        <w:r>
          <w:rPr>
            <w:noProof/>
            <w:webHidden/>
          </w:rPr>
          <w:t>125</w:t>
        </w:r>
        <w:r>
          <w:rPr>
            <w:noProof/>
            <w:webHidden/>
          </w:rPr>
          <w:fldChar w:fldCharType="end"/>
        </w:r>
      </w:hyperlink>
    </w:p>
    <w:p w14:paraId="5950D72A" w14:textId="5B089F1C" w:rsidR="00110B53" w:rsidRDefault="00110B53">
      <w:pPr>
        <w:pStyle w:val="TJ3"/>
        <w:rPr>
          <w:rFonts w:asciiTheme="minorHAnsi" w:hAnsiTheme="minorHAnsi" w:cstheme="minorBidi"/>
          <w:noProof/>
          <w:sz w:val="24"/>
          <w:szCs w:val="21"/>
          <w:lang w:eastAsia="en-GB"/>
        </w:rPr>
      </w:pPr>
      <w:hyperlink w:anchor="_Toc182997133" w:history="1">
        <w:r w:rsidRPr="0042514D">
          <w:rPr>
            <w:rStyle w:val="Hiperhivatkozs"/>
            <w:noProof/>
            <w:lang w:bidi="ar-SA"/>
          </w:rPr>
          <w:t>9.1.4. Alternative readings, restorations and emendations</w:t>
        </w:r>
        <w:r>
          <w:rPr>
            <w:noProof/>
            <w:webHidden/>
          </w:rPr>
          <w:tab/>
        </w:r>
        <w:r>
          <w:rPr>
            <w:noProof/>
            <w:webHidden/>
          </w:rPr>
          <w:fldChar w:fldCharType="begin"/>
        </w:r>
        <w:r>
          <w:rPr>
            <w:noProof/>
            <w:webHidden/>
          </w:rPr>
          <w:instrText xml:space="preserve"> PAGEREF _Toc182997133 \h </w:instrText>
        </w:r>
        <w:r>
          <w:rPr>
            <w:noProof/>
            <w:webHidden/>
          </w:rPr>
        </w:r>
        <w:r>
          <w:rPr>
            <w:noProof/>
            <w:webHidden/>
          </w:rPr>
          <w:fldChar w:fldCharType="separate"/>
        </w:r>
        <w:r>
          <w:rPr>
            <w:noProof/>
            <w:webHidden/>
          </w:rPr>
          <w:t>126</w:t>
        </w:r>
        <w:r>
          <w:rPr>
            <w:noProof/>
            <w:webHidden/>
          </w:rPr>
          <w:fldChar w:fldCharType="end"/>
        </w:r>
      </w:hyperlink>
    </w:p>
    <w:p w14:paraId="0D5B48DE" w14:textId="45831582" w:rsidR="00110B53" w:rsidRDefault="00110B53">
      <w:pPr>
        <w:pStyle w:val="TJ3"/>
        <w:rPr>
          <w:rFonts w:asciiTheme="minorHAnsi" w:hAnsiTheme="minorHAnsi" w:cstheme="minorBidi"/>
          <w:noProof/>
          <w:sz w:val="24"/>
          <w:szCs w:val="21"/>
          <w:lang w:eastAsia="en-GB"/>
        </w:rPr>
      </w:pPr>
      <w:hyperlink w:anchor="_Toc182997134" w:history="1">
        <w:r w:rsidRPr="0042514D">
          <w:rPr>
            <w:rStyle w:val="Hiperhivatkozs"/>
            <w:noProof/>
            <w:lang w:bidi="ar-SA"/>
          </w:rPr>
          <w:t>9.1.5. Identical lemmas, identical readings</w:t>
        </w:r>
        <w:r>
          <w:rPr>
            <w:noProof/>
            <w:webHidden/>
          </w:rPr>
          <w:tab/>
        </w:r>
        <w:r>
          <w:rPr>
            <w:noProof/>
            <w:webHidden/>
          </w:rPr>
          <w:fldChar w:fldCharType="begin"/>
        </w:r>
        <w:r>
          <w:rPr>
            <w:noProof/>
            <w:webHidden/>
          </w:rPr>
          <w:instrText xml:space="preserve"> PAGEREF _Toc182997134 \h </w:instrText>
        </w:r>
        <w:r>
          <w:rPr>
            <w:noProof/>
            <w:webHidden/>
          </w:rPr>
        </w:r>
        <w:r>
          <w:rPr>
            <w:noProof/>
            <w:webHidden/>
          </w:rPr>
          <w:fldChar w:fldCharType="separate"/>
        </w:r>
        <w:r>
          <w:rPr>
            <w:noProof/>
            <w:webHidden/>
          </w:rPr>
          <w:t>127</w:t>
        </w:r>
        <w:r>
          <w:rPr>
            <w:noProof/>
            <w:webHidden/>
          </w:rPr>
          <w:fldChar w:fldCharType="end"/>
        </w:r>
      </w:hyperlink>
    </w:p>
    <w:p w14:paraId="020721A0" w14:textId="2FA9AA58" w:rsidR="00110B53" w:rsidRDefault="00110B53">
      <w:pPr>
        <w:pStyle w:val="TJ3"/>
        <w:rPr>
          <w:rFonts w:asciiTheme="minorHAnsi" w:hAnsiTheme="minorHAnsi" w:cstheme="minorBidi"/>
          <w:noProof/>
          <w:sz w:val="24"/>
          <w:szCs w:val="21"/>
          <w:lang w:eastAsia="en-GB"/>
        </w:rPr>
      </w:pPr>
      <w:hyperlink w:anchor="_Toc182997135" w:history="1">
        <w:r w:rsidRPr="0042514D">
          <w:rPr>
            <w:rStyle w:val="Hiperhivatkozs"/>
            <w:noProof/>
            <w:lang w:bidi="ar-SA"/>
          </w:rPr>
          <w:t>9.1.6. XML tags in lemmas and readings</w:t>
        </w:r>
        <w:r>
          <w:rPr>
            <w:noProof/>
            <w:webHidden/>
          </w:rPr>
          <w:tab/>
        </w:r>
        <w:r>
          <w:rPr>
            <w:noProof/>
            <w:webHidden/>
          </w:rPr>
          <w:fldChar w:fldCharType="begin"/>
        </w:r>
        <w:r>
          <w:rPr>
            <w:noProof/>
            <w:webHidden/>
          </w:rPr>
          <w:instrText xml:space="preserve"> PAGEREF _Toc182997135 \h </w:instrText>
        </w:r>
        <w:r>
          <w:rPr>
            <w:noProof/>
            <w:webHidden/>
          </w:rPr>
        </w:r>
        <w:r>
          <w:rPr>
            <w:noProof/>
            <w:webHidden/>
          </w:rPr>
          <w:fldChar w:fldCharType="separate"/>
        </w:r>
        <w:r>
          <w:rPr>
            <w:noProof/>
            <w:webHidden/>
          </w:rPr>
          <w:t>128</w:t>
        </w:r>
        <w:r>
          <w:rPr>
            <w:noProof/>
            <w:webHidden/>
          </w:rPr>
          <w:fldChar w:fldCharType="end"/>
        </w:r>
      </w:hyperlink>
    </w:p>
    <w:p w14:paraId="66A1BAB5" w14:textId="1F3EE1F9" w:rsidR="00110B53" w:rsidRDefault="00110B53">
      <w:pPr>
        <w:pStyle w:val="TJ3"/>
        <w:rPr>
          <w:rFonts w:asciiTheme="minorHAnsi" w:hAnsiTheme="minorHAnsi" w:cstheme="minorBidi"/>
          <w:noProof/>
          <w:sz w:val="24"/>
          <w:szCs w:val="21"/>
          <w:lang w:eastAsia="en-GB"/>
        </w:rPr>
      </w:pPr>
      <w:hyperlink w:anchor="_Toc182997136" w:history="1">
        <w:r w:rsidRPr="0042514D">
          <w:rPr>
            <w:rStyle w:val="Hiperhivatkozs"/>
            <w:noProof/>
            <w:lang w:bidi="ar-SA"/>
          </w:rPr>
          <w:t>9.1.7. Freeform apparatus notes</w:t>
        </w:r>
        <w:r>
          <w:rPr>
            <w:noProof/>
            <w:webHidden/>
          </w:rPr>
          <w:tab/>
        </w:r>
        <w:r>
          <w:rPr>
            <w:noProof/>
            <w:webHidden/>
          </w:rPr>
          <w:fldChar w:fldCharType="begin"/>
        </w:r>
        <w:r>
          <w:rPr>
            <w:noProof/>
            <w:webHidden/>
          </w:rPr>
          <w:instrText xml:space="preserve"> PAGEREF _Toc182997136 \h </w:instrText>
        </w:r>
        <w:r>
          <w:rPr>
            <w:noProof/>
            <w:webHidden/>
          </w:rPr>
        </w:r>
        <w:r>
          <w:rPr>
            <w:noProof/>
            <w:webHidden/>
          </w:rPr>
          <w:fldChar w:fldCharType="separate"/>
        </w:r>
        <w:r>
          <w:rPr>
            <w:noProof/>
            <w:webHidden/>
          </w:rPr>
          <w:t>128</w:t>
        </w:r>
        <w:r>
          <w:rPr>
            <w:noProof/>
            <w:webHidden/>
          </w:rPr>
          <w:fldChar w:fldCharType="end"/>
        </w:r>
      </w:hyperlink>
    </w:p>
    <w:p w14:paraId="6584ABD0" w14:textId="67FD2560" w:rsidR="00110B53" w:rsidRDefault="00110B53">
      <w:pPr>
        <w:pStyle w:val="TJ3"/>
        <w:rPr>
          <w:rFonts w:asciiTheme="minorHAnsi" w:hAnsiTheme="minorHAnsi" w:cstheme="minorBidi"/>
          <w:noProof/>
          <w:sz w:val="24"/>
          <w:szCs w:val="21"/>
          <w:lang w:eastAsia="en-GB"/>
        </w:rPr>
      </w:pPr>
      <w:hyperlink w:anchor="_Toc182997137" w:history="1">
        <w:r w:rsidRPr="0042514D">
          <w:rPr>
            <w:rStyle w:val="Hiperhivatkozs"/>
            <w:noProof/>
            <w:lang w:bidi="ar-SA"/>
          </w:rPr>
          <w:t>9.1.8. Textpart divisions in the apparatus</w:t>
        </w:r>
        <w:r>
          <w:rPr>
            <w:noProof/>
            <w:webHidden/>
          </w:rPr>
          <w:tab/>
        </w:r>
        <w:r>
          <w:rPr>
            <w:noProof/>
            <w:webHidden/>
          </w:rPr>
          <w:fldChar w:fldCharType="begin"/>
        </w:r>
        <w:r>
          <w:rPr>
            <w:noProof/>
            <w:webHidden/>
          </w:rPr>
          <w:instrText xml:space="preserve"> PAGEREF _Toc182997137 \h </w:instrText>
        </w:r>
        <w:r>
          <w:rPr>
            <w:noProof/>
            <w:webHidden/>
          </w:rPr>
        </w:r>
        <w:r>
          <w:rPr>
            <w:noProof/>
            <w:webHidden/>
          </w:rPr>
          <w:fldChar w:fldCharType="separate"/>
        </w:r>
        <w:r>
          <w:rPr>
            <w:noProof/>
            <w:webHidden/>
          </w:rPr>
          <w:t>129</w:t>
        </w:r>
        <w:r>
          <w:rPr>
            <w:noProof/>
            <w:webHidden/>
          </w:rPr>
          <w:fldChar w:fldCharType="end"/>
        </w:r>
      </w:hyperlink>
    </w:p>
    <w:p w14:paraId="2DC03749" w14:textId="1C4278D0" w:rsidR="00110B53" w:rsidRDefault="00110B53">
      <w:pPr>
        <w:pStyle w:val="TJ2"/>
        <w:rPr>
          <w:rFonts w:asciiTheme="minorHAnsi" w:hAnsiTheme="minorHAnsi" w:cstheme="minorBidi"/>
          <w:noProof/>
          <w:sz w:val="24"/>
          <w:szCs w:val="21"/>
          <w:lang w:eastAsia="en-GB"/>
        </w:rPr>
      </w:pPr>
      <w:hyperlink w:anchor="_Toc182997138" w:history="1">
        <w:r w:rsidRPr="0042514D">
          <w:rPr>
            <w:rStyle w:val="Hiperhivatkozs"/>
            <w:noProof/>
            <w:lang w:bidi="ar-SA"/>
          </w:rPr>
          <w:t>9.2. The translation</w:t>
        </w:r>
        <w:r>
          <w:rPr>
            <w:noProof/>
            <w:webHidden/>
          </w:rPr>
          <w:tab/>
        </w:r>
        <w:r>
          <w:rPr>
            <w:noProof/>
            <w:webHidden/>
          </w:rPr>
          <w:fldChar w:fldCharType="begin"/>
        </w:r>
        <w:r>
          <w:rPr>
            <w:noProof/>
            <w:webHidden/>
          </w:rPr>
          <w:instrText xml:space="preserve"> PAGEREF _Toc182997138 \h </w:instrText>
        </w:r>
        <w:r>
          <w:rPr>
            <w:noProof/>
            <w:webHidden/>
          </w:rPr>
        </w:r>
        <w:r>
          <w:rPr>
            <w:noProof/>
            <w:webHidden/>
          </w:rPr>
          <w:fldChar w:fldCharType="separate"/>
        </w:r>
        <w:r>
          <w:rPr>
            <w:noProof/>
            <w:webHidden/>
          </w:rPr>
          <w:t>130</w:t>
        </w:r>
        <w:r>
          <w:rPr>
            <w:noProof/>
            <w:webHidden/>
          </w:rPr>
          <w:fldChar w:fldCharType="end"/>
        </w:r>
      </w:hyperlink>
    </w:p>
    <w:p w14:paraId="4215B480" w14:textId="5CBD1560" w:rsidR="00110B53" w:rsidRDefault="00110B53">
      <w:pPr>
        <w:pStyle w:val="TJ3"/>
        <w:rPr>
          <w:rFonts w:asciiTheme="minorHAnsi" w:hAnsiTheme="minorHAnsi" w:cstheme="minorBidi"/>
          <w:noProof/>
          <w:sz w:val="24"/>
          <w:szCs w:val="21"/>
          <w:lang w:eastAsia="en-GB"/>
        </w:rPr>
      </w:pPr>
      <w:hyperlink w:anchor="_Toc182997139" w:history="1">
        <w:r w:rsidRPr="0042514D">
          <w:rPr>
            <w:rStyle w:val="Hiperhivatkozs"/>
            <w:noProof/>
            <w:lang w:bidi="ar-SA"/>
          </w:rPr>
          <w:t>9.2.1. Overview</w:t>
        </w:r>
        <w:r>
          <w:rPr>
            <w:noProof/>
            <w:webHidden/>
          </w:rPr>
          <w:tab/>
        </w:r>
        <w:r>
          <w:rPr>
            <w:noProof/>
            <w:webHidden/>
          </w:rPr>
          <w:fldChar w:fldCharType="begin"/>
        </w:r>
        <w:r>
          <w:rPr>
            <w:noProof/>
            <w:webHidden/>
          </w:rPr>
          <w:instrText xml:space="preserve"> PAGEREF _Toc182997139 \h </w:instrText>
        </w:r>
        <w:r>
          <w:rPr>
            <w:noProof/>
            <w:webHidden/>
          </w:rPr>
        </w:r>
        <w:r>
          <w:rPr>
            <w:noProof/>
            <w:webHidden/>
          </w:rPr>
          <w:fldChar w:fldCharType="separate"/>
        </w:r>
        <w:r>
          <w:rPr>
            <w:noProof/>
            <w:webHidden/>
          </w:rPr>
          <w:t>130</w:t>
        </w:r>
        <w:r>
          <w:rPr>
            <w:noProof/>
            <w:webHidden/>
          </w:rPr>
          <w:fldChar w:fldCharType="end"/>
        </w:r>
      </w:hyperlink>
    </w:p>
    <w:p w14:paraId="55BA6931" w14:textId="23D37DB7" w:rsidR="00110B53" w:rsidRDefault="00110B53">
      <w:pPr>
        <w:pStyle w:val="TJ3"/>
        <w:rPr>
          <w:rFonts w:asciiTheme="minorHAnsi" w:hAnsiTheme="minorHAnsi" w:cstheme="minorBidi"/>
          <w:noProof/>
          <w:sz w:val="24"/>
          <w:szCs w:val="21"/>
          <w:lang w:eastAsia="en-GB"/>
        </w:rPr>
      </w:pPr>
      <w:hyperlink w:anchor="_Toc182997140" w:history="1">
        <w:r w:rsidRPr="0042514D">
          <w:rPr>
            <w:rStyle w:val="Hiperhivatkozs"/>
            <w:noProof/>
            <w:lang w:bidi="ar-SA"/>
          </w:rPr>
          <w:t>9.2.2. Structural markup in translation</w:t>
        </w:r>
        <w:r>
          <w:rPr>
            <w:noProof/>
            <w:webHidden/>
          </w:rPr>
          <w:tab/>
        </w:r>
        <w:r>
          <w:rPr>
            <w:noProof/>
            <w:webHidden/>
          </w:rPr>
          <w:fldChar w:fldCharType="begin"/>
        </w:r>
        <w:r>
          <w:rPr>
            <w:noProof/>
            <w:webHidden/>
          </w:rPr>
          <w:instrText xml:space="preserve"> PAGEREF _Toc182997140 \h </w:instrText>
        </w:r>
        <w:r>
          <w:rPr>
            <w:noProof/>
            <w:webHidden/>
          </w:rPr>
        </w:r>
        <w:r>
          <w:rPr>
            <w:noProof/>
            <w:webHidden/>
          </w:rPr>
          <w:fldChar w:fldCharType="separate"/>
        </w:r>
        <w:r>
          <w:rPr>
            <w:noProof/>
            <w:webHidden/>
          </w:rPr>
          <w:t>131</w:t>
        </w:r>
        <w:r>
          <w:rPr>
            <w:noProof/>
            <w:webHidden/>
          </w:rPr>
          <w:fldChar w:fldCharType="end"/>
        </w:r>
      </w:hyperlink>
    </w:p>
    <w:p w14:paraId="6B625CB5" w14:textId="247566FE" w:rsidR="00110B53" w:rsidRDefault="00110B53">
      <w:pPr>
        <w:pStyle w:val="TJ3"/>
        <w:rPr>
          <w:rFonts w:asciiTheme="minorHAnsi" w:hAnsiTheme="minorHAnsi" w:cstheme="minorBidi"/>
          <w:noProof/>
          <w:sz w:val="24"/>
          <w:szCs w:val="21"/>
          <w:lang w:eastAsia="en-GB"/>
        </w:rPr>
      </w:pPr>
      <w:hyperlink w:anchor="_Toc182997141" w:history="1">
        <w:r w:rsidRPr="0042514D">
          <w:rPr>
            <w:rStyle w:val="Hiperhivatkozs"/>
            <w:noProof/>
            <w:lang w:bidi="ar-SA"/>
          </w:rPr>
          <w:t>9.2.3. Headings in translations</w:t>
        </w:r>
        <w:r>
          <w:rPr>
            <w:noProof/>
            <w:webHidden/>
          </w:rPr>
          <w:tab/>
        </w:r>
        <w:r>
          <w:rPr>
            <w:noProof/>
            <w:webHidden/>
          </w:rPr>
          <w:fldChar w:fldCharType="begin"/>
        </w:r>
        <w:r>
          <w:rPr>
            <w:noProof/>
            <w:webHidden/>
          </w:rPr>
          <w:instrText xml:space="preserve"> PAGEREF _Toc182997141 \h </w:instrText>
        </w:r>
        <w:r>
          <w:rPr>
            <w:noProof/>
            <w:webHidden/>
          </w:rPr>
        </w:r>
        <w:r>
          <w:rPr>
            <w:noProof/>
            <w:webHidden/>
          </w:rPr>
          <w:fldChar w:fldCharType="separate"/>
        </w:r>
        <w:r>
          <w:rPr>
            <w:noProof/>
            <w:webHidden/>
          </w:rPr>
          <w:t>131</w:t>
        </w:r>
        <w:r>
          <w:rPr>
            <w:noProof/>
            <w:webHidden/>
          </w:rPr>
          <w:fldChar w:fldCharType="end"/>
        </w:r>
      </w:hyperlink>
    </w:p>
    <w:p w14:paraId="378B78C7" w14:textId="673FF341" w:rsidR="00110B53" w:rsidRDefault="00110B53">
      <w:pPr>
        <w:pStyle w:val="TJ3"/>
        <w:rPr>
          <w:rFonts w:asciiTheme="minorHAnsi" w:hAnsiTheme="minorHAnsi" w:cstheme="minorBidi"/>
          <w:noProof/>
          <w:sz w:val="24"/>
          <w:szCs w:val="21"/>
          <w:lang w:eastAsia="en-GB"/>
        </w:rPr>
      </w:pPr>
      <w:hyperlink w:anchor="_Toc182997142" w:history="1">
        <w:r w:rsidRPr="0042514D">
          <w:rPr>
            <w:rStyle w:val="Hiperhivatkozs"/>
            <w:noProof/>
            <w:lang w:bidi="ar-SA"/>
          </w:rPr>
          <w:t>9.2.4. Indicating correspondence to the original</w:t>
        </w:r>
        <w:r>
          <w:rPr>
            <w:noProof/>
            <w:webHidden/>
          </w:rPr>
          <w:tab/>
        </w:r>
        <w:r>
          <w:rPr>
            <w:noProof/>
            <w:webHidden/>
          </w:rPr>
          <w:fldChar w:fldCharType="begin"/>
        </w:r>
        <w:r>
          <w:rPr>
            <w:noProof/>
            <w:webHidden/>
          </w:rPr>
          <w:instrText xml:space="preserve"> PAGEREF _Toc182997142 \h </w:instrText>
        </w:r>
        <w:r>
          <w:rPr>
            <w:noProof/>
            <w:webHidden/>
          </w:rPr>
        </w:r>
        <w:r>
          <w:rPr>
            <w:noProof/>
            <w:webHidden/>
          </w:rPr>
          <w:fldChar w:fldCharType="separate"/>
        </w:r>
        <w:r>
          <w:rPr>
            <w:noProof/>
            <w:webHidden/>
          </w:rPr>
          <w:t>132</w:t>
        </w:r>
        <w:r>
          <w:rPr>
            <w:noProof/>
            <w:webHidden/>
          </w:rPr>
          <w:fldChar w:fldCharType="end"/>
        </w:r>
      </w:hyperlink>
    </w:p>
    <w:p w14:paraId="7CA528DB" w14:textId="1AE62FF1" w:rsidR="00110B53" w:rsidRDefault="00110B53">
      <w:pPr>
        <w:pStyle w:val="TJ3"/>
        <w:rPr>
          <w:rFonts w:asciiTheme="minorHAnsi" w:hAnsiTheme="minorHAnsi" w:cstheme="minorBidi"/>
          <w:noProof/>
          <w:sz w:val="24"/>
          <w:szCs w:val="21"/>
          <w:lang w:eastAsia="en-GB"/>
        </w:rPr>
      </w:pPr>
      <w:hyperlink w:anchor="_Toc182997143" w:history="1">
        <w:r w:rsidRPr="0042514D">
          <w:rPr>
            <w:rStyle w:val="Hiperhivatkozs"/>
            <w:noProof/>
            <w:lang w:bidi="ar-SA"/>
          </w:rPr>
          <w:t>9.2.5. Phrase-level markup in translations</w:t>
        </w:r>
        <w:r>
          <w:rPr>
            <w:noProof/>
            <w:webHidden/>
          </w:rPr>
          <w:tab/>
        </w:r>
        <w:r>
          <w:rPr>
            <w:noProof/>
            <w:webHidden/>
          </w:rPr>
          <w:fldChar w:fldCharType="begin"/>
        </w:r>
        <w:r>
          <w:rPr>
            <w:noProof/>
            <w:webHidden/>
          </w:rPr>
          <w:instrText xml:space="preserve"> PAGEREF _Toc182997143 \h </w:instrText>
        </w:r>
        <w:r>
          <w:rPr>
            <w:noProof/>
            <w:webHidden/>
          </w:rPr>
        </w:r>
        <w:r>
          <w:rPr>
            <w:noProof/>
            <w:webHidden/>
          </w:rPr>
          <w:fldChar w:fldCharType="separate"/>
        </w:r>
        <w:r>
          <w:rPr>
            <w:noProof/>
            <w:webHidden/>
          </w:rPr>
          <w:t>133</w:t>
        </w:r>
        <w:r>
          <w:rPr>
            <w:noProof/>
            <w:webHidden/>
          </w:rPr>
          <w:fldChar w:fldCharType="end"/>
        </w:r>
      </w:hyperlink>
    </w:p>
    <w:p w14:paraId="671D4D19" w14:textId="6C5B322D" w:rsidR="00110B53" w:rsidRDefault="00110B53">
      <w:pPr>
        <w:pStyle w:val="TJ4"/>
        <w:rPr>
          <w:rFonts w:asciiTheme="minorHAnsi" w:hAnsiTheme="minorHAnsi" w:cstheme="minorBidi"/>
          <w:noProof/>
          <w:sz w:val="24"/>
          <w:szCs w:val="21"/>
          <w:lang w:eastAsia="en-GB"/>
        </w:rPr>
      </w:pPr>
      <w:hyperlink w:anchor="_Toc182997144" w:history="1">
        <w:r w:rsidRPr="0042514D">
          <w:rPr>
            <w:rStyle w:val="Hiperhivatkozs"/>
            <w:noProof/>
            <w:lang w:bidi="ar-SA"/>
          </w:rPr>
          <w:t>9.2.5.1. Foreign words</w:t>
        </w:r>
        <w:r>
          <w:rPr>
            <w:noProof/>
            <w:webHidden/>
          </w:rPr>
          <w:tab/>
        </w:r>
        <w:r>
          <w:rPr>
            <w:noProof/>
            <w:webHidden/>
          </w:rPr>
          <w:fldChar w:fldCharType="begin"/>
        </w:r>
        <w:r>
          <w:rPr>
            <w:noProof/>
            <w:webHidden/>
          </w:rPr>
          <w:instrText xml:space="preserve"> PAGEREF _Toc182997144 \h </w:instrText>
        </w:r>
        <w:r>
          <w:rPr>
            <w:noProof/>
            <w:webHidden/>
          </w:rPr>
        </w:r>
        <w:r>
          <w:rPr>
            <w:noProof/>
            <w:webHidden/>
          </w:rPr>
          <w:fldChar w:fldCharType="separate"/>
        </w:r>
        <w:r>
          <w:rPr>
            <w:noProof/>
            <w:webHidden/>
          </w:rPr>
          <w:t>133</w:t>
        </w:r>
        <w:r>
          <w:rPr>
            <w:noProof/>
            <w:webHidden/>
          </w:rPr>
          <w:fldChar w:fldCharType="end"/>
        </w:r>
      </w:hyperlink>
    </w:p>
    <w:p w14:paraId="6A239584" w14:textId="5125DB60" w:rsidR="00110B53" w:rsidRDefault="00110B53">
      <w:pPr>
        <w:pStyle w:val="TJ4"/>
        <w:rPr>
          <w:rFonts w:asciiTheme="minorHAnsi" w:hAnsiTheme="minorHAnsi" w:cstheme="minorBidi"/>
          <w:noProof/>
          <w:sz w:val="24"/>
          <w:szCs w:val="21"/>
          <w:lang w:eastAsia="en-GB"/>
        </w:rPr>
      </w:pPr>
      <w:hyperlink w:anchor="_Toc182997145" w:history="1">
        <w:r w:rsidRPr="0042514D">
          <w:rPr>
            <w:rStyle w:val="Hiperhivatkozs"/>
            <w:noProof/>
            <w:lang w:bidi="ar-SA"/>
          </w:rPr>
          <w:t>9.2.5.2. Additions to the translation</w:t>
        </w:r>
        <w:r>
          <w:rPr>
            <w:noProof/>
            <w:webHidden/>
          </w:rPr>
          <w:tab/>
        </w:r>
        <w:r>
          <w:rPr>
            <w:noProof/>
            <w:webHidden/>
          </w:rPr>
          <w:fldChar w:fldCharType="begin"/>
        </w:r>
        <w:r>
          <w:rPr>
            <w:noProof/>
            <w:webHidden/>
          </w:rPr>
          <w:instrText xml:space="preserve"> PAGEREF _Toc182997145 \h </w:instrText>
        </w:r>
        <w:r>
          <w:rPr>
            <w:noProof/>
            <w:webHidden/>
          </w:rPr>
        </w:r>
        <w:r>
          <w:rPr>
            <w:noProof/>
            <w:webHidden/>
          </w:rPr>
          <w:fldChar w:fldCharType="separate"/>
        </w:r>
        <w:r>
          <w:rPr>
            <w:noProof/>
            <w:webHidden/>
          </w:rPr>
          <w:t>133</w:t>
        </w:r>
        <w:r>
          <w:rPr>
            <w:noProof/>
            <w:webHidden/>
          </w:rPr>
          <w:fldChar w:fldCharType="end"/>
        </w:r>
      </w:hyperlink>
    </w:p>
    <w:p w14:paraId="722BD632" w14:textId="5E96865E" w:rsidR="00110B53" w:rsidRDefault="00110B53">
      <w:pPr>
        <w:pStyle w:val="TJ4"/>
        <w:rPr>
          <w:rFonts w:asciiTheme="minorHAnsi" w:hAnsiTheme="minorHAnsi" w:cstheme="minorBidi"/>
          <w:noProof/>
          <w:sz w:val="24"/>
          <w:szCs w:val="21"/>
          <w:lang w:eastAsia="en-GB"/>
        </w:rPr>
      </w:pPr>
      <w:hyperlink w:anchor="_Toc182997146" w:history="1">
        <w:r w:rsidRPr="0042514D">
          <w:rPr>
            <w:rStyle w:val="Hiperhivatkozs"/>
            <w:noProof/>
            <w:lang w:bidi="ar-SA"/>
          </w:rPr>
          <w:t>9.2.5.3. Indicating uncertainty</w:t>
        </w:r>
        <w:r>
          <w:rPr>
            <w:noProof/>
            <w:webHidden/>
          </w:rPr>
          <w:tab/>
        </w:r>
        <w:r>
          <w:rPr>
            <w:noProof/>
            <w:webHidden/>
          </w:rPr>
          <w:fldChar w:fldCharType="begin"/>
        </w:r>
        <w:r>
          <w:rPr>
            <w:noProof/>
            <w:webHidden/>
          </w:rPr>
          <w:instrText xml:space="preserve"> PAGEREF _Toc182997146 \h </w:instrText>
        </w:r>
        <w:r>
          <w:rPr>
            <w:noProof/>
            <w:webHidden/>
          </w:rPr>
        </w:r>
        <w:r>
          <w:rPr>
            <w:noProof/>
            <w:webHidden/>
          </w:rPr>
          <w:fldChar w:fldCharType="separate"/>
        </w:r>
        <w:r>
          <w:rPr>
            <w:noProof/>
            <w:webHidden/>
          </w:rPr>
          <w:t>135</w:t>
        </w:r>
        <w:r>
          <w:rPr>
            <w:noProof/>
            <w:webHidden/>
          </w:rPr>
          <w:fldChar w:fldCharType="end"/>
        </w:r>
      </w:hyperlink>
    </w:p>
    <w:p w14:paraId="16C535ED" w14:textId="7AFAA3D1" w:rsidR="00110B53" w:rsidRDefault="00110B53">
      <w:pPr>
        <w:pStyle w:val="TJ4"/>
        <w:rPr>
          <w:rFonts w:asciiTheme="minorHAnsi" w:hAnsiTheme="minorHAnsi" w:cstheme="minorBidi"/>
          <w:noProof/>
          <w:sz w:val="24"/>
          <w:szCs w:val="21"/>
          <w:lang w:eastAsia="en-GB"/>
        </w:rPr>
      </w:pPr>
      <w:hyperlink w:anchor="_Toc182997147" w:history="1">
        <w:r w:rsidRPr="0042514D">
          <w:rPr>
            <w:rStyle w:val="Hiperhivatkozs"/>
            <w:noProof/>
            <w:lang w:bidi="ar-SA"/>
          </w:rPr>
          <w:t>9.2.5.4. Indicating incorrect or unexpected text</w:t>
        </w:r>
        <w:r>
          <w:rPr>
            <w:noProof/>
            <w:webHidden/>
          </w:rPr>
          <w:tab/>
        </w:r>
        <w:r>
          <w:rPr>
            <w:noProof/>
            <w:webHidden/>
          </w:rPr>
          <w:fldChar w:fldCharType="begin"/>
        </w:r>
        <w:r>
          <w:rPr>
            <w:noProof/>
            <w:webHidden/>
          </w:rPr>
          <w:instrText xml:space="preserve"> PAGEREF _Toc182997147 \h </w:instrText>
        </w:r>
        <w:r>
          <w:rPr>
            <w:noProof/>
            <w:webHidden/>
          </w:rPr>
        </w:r>
        <w:r>
          <w:rPr>
            <w:noProof/>
            <w:webHidden/>
          </w:rPr>
          <w:fldChar w:fldCharType="separate"/>
        </w:r>
        <w:r>
          <w:rPr>
            <w:noProof/>
            <w:webHidden/>
          </w:rPr>
          <w:t>135</w:t>
        </w:r>
        <w:r>
          <w:rPr>
            <w:noProof/>
            <w:webHidden/>
          </w:rPr>
          <w:fldChar w:fldCharType="end"/>
        </w:r>
      </w:hyperlink>
    </w:p>
    <w:p w14:paraId="26B27F05" w14:textId="02D3DB2B" w:rsidR="00110B53" w:rsidRDefault="00110B53">
      <w:pPr>
        <w:pStyle w:val="TJ4"/>
        <w:rPr>
          <w:rFonts w:asciiTheme="minorHAnsi" w:hAnsiTheme="minorHAnsi" w:cstheme="minorBidi"/>
          <w:noProof/>
          <w:sz w:val="24"/>
          <w:szCs w:val="21"/>
          <w:lang w:eastAsia="en-GB"/>
        </w:rPr>
      </w:pPr>
      <w:hyperlink w:anchor="_Toc182997148" w:history="1">
        <w:r w:rsidRPr="0042514D">
          <w:rPr>
            <w:rStyle w:val="Hiperhivatkozs"/>
            <w:noProof/>
            <w:lang w:bidi="ar-SA"/>
          </w:rPr>
          <w:t>9.2.5.5. Gaps in the translation</w:t>
        </w:r>
        <w:r>
          <w:rPr>
            <w:noProof/>
            <w:webHidden/>
          </w:rPr>
          <w:tab/>
        </w:r>
        <w:r>
          <w:rPr>
            <w:noProof/>
            <w:webHidden/>
          </w:rPr>
          <w:fldChar w:fldCharType="begin"/>
        </w:r>
        <w:r>
          <w:rPr>
            <w:noProof/>
            <w:webHidden/>
          </w:rPr>
          <w:instrText xml:space="preserve"> PAGEREF _Toc182997148 \h </w:instrText>
        </w:r>
        <w:r>
          <w:rPr>
            <w:noProof/>
            <w:webHidden/>
          </w:rPr>
        </w:r>
        <w:r>
          <w:rPr>
            <w:noProof/>
            <w:webHidden/>
          </w:rPr>
          <w:fldChar w:fldCharType="separate"/>
        </w:r>
        <w:r>
          <w:rPr>
            <w:noProof/>
            <w:webHidden/>
          </w:rPr>
          <w:t>135</w:t>
        </w:r>
        <w:r>
          <w:rPr>
            <w:noProof/>
            <w:webHidden/>
          </w:rPr>
          <w:fldChar w:fldCharType="end"/>
        </w:r>
      </w:hyperlink>
    </w:p>
    <w:p w14:paraId="28BFA5F4" w14:textId="503EE37B" w:rsidR="00110B53" w:rsidRDefault="00110B53">
      <w:pPr>
        <w:pStyle w:val="TJ4"/>
        <w:rPr>
          <w:rFonts w:asciiTheme="minorHAnsi" w:hAnsiTheme="minorHAnsi" w:cstheme="minorBidi"/>
          <w:noProof/>
          <w:sz w:val="24"/>
          <w:szCs w:val="21"/>
          <w:lang w:eastAsia="en-GB"/>
        </w:rPr>
      </w:pPr>
      <w:hyperlink w:anchor="_Toc182997149" w:history="1">
        <w:r w:rsidRPr="0042514D">
          <w:rPr>
            <w:rStyle w:val="Hiperhivatkozs"/>
            <w:noProof/>
            <w:lang w:bidi="ar-SA"/>
          </w:rPr>
          <w:t>9.2.5.6. Blank space in the translation</w:t>
        </w:r>
        <w:r>
          <w:rPr>
            <w:noProof/>
            <w:webHidden/>
          </w:rPr>
          <w:tab/>
        </w:r>
        <w:r>
          <w:rPr>
            <w:noProof/>
            <w:webHidden/>
          </w:rPr>
          <w:fldChar w:fldCharType="begin"/>
        </w:r>
        <w:r>
          <w:rPr>
            <w:noProof/>
            <w:webHidden/>
          </w:rPr>
          <w:instrText xml:space="preserve"> PAGEREF _Toc182997149 \h </w:instrText>
        </w:r>
        <w:r>
          <w:rPr>
            <w:noProof/>
            <w:webHidden/>
          </w:rPr>
        </w:r>
        <w:r>
          <w:rPr>
            <w:noProof/>
            <w:webHidden/>
          </w:rPr>
          <w:fldChar w:fldCharType="separate"/>
        </w:r>
        <w:r>
          <w:rPr>
            <w:noProof/>
            <w:webHidden/>
          </w:rPr>
          <w:t>136</w:t>
        </w:r>
        <w:r>
          <w:rPr>
            <w:noProof/>
            <w:webHidden/>
          </w:rPr>
          <w:fldChar w:fldCharType="end"/>
        </w:r>
      </w:hyperlink>
    </w:p>
    <w:p w14:paraId="5B4E51E3" w14:textId="3F9AF831" w:rsidR="00110B53" w:rsidRDefault="00110B53">
      <w:pPr>
        <w:pStyle w:val="TJ4"/>
        <w:rPr>
          <w:rFonts w:asciiTheme="minorHAnsi" w:hAnsiTheme="minorHAnsi" w:cstheme="minorBidi"/>
          <w:noProof/>
          <w:sz w:val="24"/>
          <w:szCs w:val="21"/>
          <w:lang w:eastAsia="en-GB"/>
        </w:rPr>
      </w:pPr>
      <w:hyperlink w:anchor="_Toc182997150" w:history="1">
        <w:r w:rsidRPr="0042514D">
          <w:rPr>
            <w:rStyle w:val="Hiperhivatkozs"/>
            <w:noProof/>
            <w:lang w:bidi="ar-SA"/>
          </w:rPr>
          <w:t>9.2.5.7. Indicating bitextuality</w:t>
        </w:r>
        <w:r>
          <w:rPr>
            <w:noProof/>
            <w:webHidden/>
          </w:rPr>
          <w:tab/>
        </w:r>
        <w:r>
          <w:rPr>
            <w:noProof/>
            <w:webHidden/>
          </w:rPr>
          <w:fldChar w:fldCharType="begin"/>
        </w:r>
        <w:r>
          <w:rPr>
            <w:noProof/>
            <w:webHidden/>
          </w:rPr>
          <w:instrText xml:space="preserve"> PAGEREF _Toc182997150 \h </w:instrText>
        </w:r>
        <w:r>
          <w:rPr>
            <w:noProof/>
            <w:webHidden/>
          </w:rPr>
        </w:r>
        <w:r>
          <w:rPr>
            <w:noProof/>
            <w:webHidden/>
          </w:rPr>
          <w:fldChar w:fldCharType="separate"/>
        </w:r>
        <w:r>
          <w:rPr>
            <w:noProof/>
            <w:webHidden/>
          </w:rPr>
          <w:t>136</w:t>
        </w:r>
        <w:r>
          <w:rPr>
            <w:noProof/>
            <w:webHidden/>
          </w:rPr>
          <w:fldChar w:fldCharType="end"/>
        </w:r>
      </w:hyperlink>
    </w:p>
    <w:p w14:paraId="66A85FE8" w14:textId="3F45AF24" w:rsidR="00110B53" w:rsidRDefault="00110B53">
      <w:pPr>
        <w:pStyle w:val="TJ3"/>
        <w:rPr>
          <w:rFonts w:asciiTheme="minorHAnsi" w:hAnsiTheme="minorHAnsi" w:cstheme="minorBidi"/>
          <w:noProof/>
          <w:sz w:val="24"/>
          <w:szCs w:val="21"/>
          <w:lang w:eastAsia="en-GB"/>
        </w:rPr>
      </w:pPr>
      <w:hyperlink w:anchor="_Toc182997151" w:history="1">
        <w:r w:rsidRPr="0042514D">
          <w:rPr>
            <w:rStyle w:val="Hiperhivatkozs"/>
            <w:noProof/>
            <w:lang w:bidi="ar-SA"/>
          </w:rPr>
          <w:t>9.2.6. Attaching multiple translations</w:t>
        </w:r>
        <w:r>
          <w:rPr>
            <w:noProof/>
            <w:webHidden/>
          </w:rPr>
          <w:tab/>
        </w:r>
        <w:r>
          <w:rPr>
            <w:noProof/>
            <w:webHidden/>
          </w:rPr>
          <w:fldChar w:fldCharType="begin"/>
        </w:r>
        <w:r>
          <w:rPr>
            <w:noProof/>
            <w:webHidden/>
          </w:rPr>
          <w:instrText xml:space="preserve"> PAGEREF _Toc182997151 \h </w:instrText>
        </w:r>
        <w:r>
          <w:rPr>
            <w:noProof/>
            <w:webHidden/>
          </w:rPr>
        </w:r>
        <w:r>
          <w:rPr>
            <w:noProof/>
            <w:webHidden/>
          </w:rPr>
          <w:fldChar w:fldCharType="separate"/>
        </w:r>
        <w:r>
          <w:rPr>
            <w:noProof/>
            <w:webHidden/>
          </w:rPr>
          <w:t>136</w:t>
        </w:r>
        <w:r>
          <w:rPr>
            <w:noProof/>
            <w:webHidden/>
          </w:rPr>
          <w:fldChar w:fldCharType="end"/>
        </w:r>
      </w:hyperlink>
    </w:p>
    <w:p w14:paraId="64743D71" w14:textId="2964EEEA" w:rsidR="00110B53" w:rsidRDefault="00110B53">
      <w:pPr>
        <w:pStyle w:val="TJ3"/>
        <w:rPr>
          <w:rFonts w:asciiTheme="minorHAnsi" w:hAnsiTheme="minorHAnsi" w:cstheme="minorBidi"/>
          <w:noProof/>
          <w:sz w:val="24"/>
          <w:szCs w:val="21"/>
          <w:lang w:eastAsia="en-GB"/>
        </w:rPr>
      </w:pPr>
      <w:hyperlink w:anchor="_Toc182997152" w:history="1">
        <w:r w:rsidRPr="0042514D">
          <w:rPr>
            <w:rStyle w:val="Hiperhivatkozs"/>
            <w:noProof/>
            <w:lang w:bidi="ar-SA"/>
          </w:rPr>
          <w:t>9.2.7. Reproducing a published translation</w:t>
        </w:r>
        <w:r>
          <w:rPr>
            <w:noProof/>
            <w:webHidden/>
          </w:rPr>
          <w:tab/>
        </w:r>
        <w:r>
          <w:rPr>
            <w:noProof/>
            <w:webHidden/>
          </w:rPr>
          <w:fldChar w:fldCharType="begin"/>
        </w:r>
        <w:r>
          <w:rPr>
            <w:noProof/>
            <w:webHidden/>
          </w:rPr>
          <w:instrText xml:space="preserve"> PAGEREF _Toc182997152 \h </w:instrText>
        </w:r>
        <w:r>
          <w:rPr>
            <w:noProof/>
            <w:webHidden/>
          </w:rPr>
        </w:r>
        <w:r>
          <w:rPr>
            <w:noProof/>
            <w:webHidden/>
          </w:rPr>
          <w:fldChar w:fldCharType="separate"/>
        </w:r>
        <w:r>
          <w:rPr>
            <w:noProof/>
            <w:webHidden/>
          </w:rPr>
          <w:t>137</w:t>
        </w:r>
        <w:r>
          <w:rPr>
            <w:noProof/>
            <w:webHidden/>
          </w:rPr>
          <w:fldChar w:fldCharType="end"/>
        </w:r>
      </w:hyperlink>
    </w:p>
    <w:p w14:paraId="5A66030C" w14:textId="66787E4C" w:rsidR="00110B53" w:rsidRDefault="00110B53">
      <w:pPr>
        <w:pStyle w:val="TJ2"/>
        <w:rPr>
          <w:rFonts w:asciiTheme="minorHAnsi" w:hAnsiTheme="minorHAnsi" w:cstheme="minorBidi"/>
          <w:noProof/>
          <w:sz w:val="24"/>
          <w:szCs w:val="21"/>
          <w:lang w:eastAsia="en-GB"/>
        </w:rPr>
      </w:pPr>
      <w:hyperlink w:anchor="_Toc182997153" w:history="1">
        <w:r w:rsidRPr="0042514D">
          <w:rPr>
            <w:rStyle w:val="Hiperhivatkozs"/>
            <w:noProof/>
            <w:lang w:bidi="ar-SA"/>
          </w:rPr>
          <w:t>9.3. The commentary</w:t>
        </w:r>
        <w:r>
          <w:rPr>
            <w:noProof/>
            <w:webHidden/>
          </w:rPr>
          <w:tab/>
        </w:r>
        <w:r>
          <w:rPr>
            <w:noProof/>
            <w:webHidden/>
          </w:rPr>
          <w:fldChar w:fldCharType="begin"/>
        </w:r>
        <w:r>
          <w:rPr>
            <w:noProof/>
            <w:webHidden/>
          </w:rPr>
          <w:instrText xml:space="preserve"> PAGEREF _Toc182997153 \h </w:instrText>
        </w:r>
        <w:r>
          <w:rPr>
            <w:noProof/>
            <w:webHidden/>
          </w:rPr>
        </w:r>
        <w:r>
          <w:rPr>
            <w:noProof/>
            <w:webHidden/>
          </w:rPr>
          <w:fldChar w:fldCharType="separate"/>
        </w:r>
        <w:r>
          <w:rPr>
            <w:noProof/>
            <w:webHidden/>
          </w:rPr>
          <w:t>138</w:t>
        </w:r>
        <w:r>
          <w:rPr>
            <w:noProof/>
            <w:webHidden/>
          </w:rPr>
          <w:fldChar w:fldCharType="end"/>
        </w:r>
      </w:hyperlink>
    </w:p>
    <w:p w14:paraId="168FCBE3" w14:textId="2D214E5D" w:rsidR="00110B53" w:rsidRDefault="00110B53">
      <w:pPr>
        <w:pStyle w:val="TJ3"/>
        <w:rPr>
          <w:rFonts w:asciiTheme="minorHAnsi" w:hAnsiTheme="minorHAnsi" w:cstheme="minorBidi"/>
          <w:noProof/>
          <w:sz w:val="24"/>
          <w:szCs w:val="21"/>
          <w:lang w:eastAsia="en-GB"/>
        </w:rPr>
      </w:pPr>
      <w:hyperlink w:anchor="_Toc182997154" w:history="1">
        <w:r w:rsidRPr="0042514D">
          <w:rPr>
            <w:rStyle w:val="Hiperhivatkozs"/>
            <w:noProof/>
            <w:lang w:bidi="ar-SA"/>
          </w:rPr>
          <w:t>9.3.1. Overview</w:t>
        </w:r>
        <w:r>
          <w:rPr>
            <w:noProof/>
            <w:webHidden/>
          </w:rPr>
          <w:tab/>
        </w:r>
        <w:r>
          <w:rPr>
            <w:noProof/>
            <w:webHidden/>
          </w:rPr>
          <w:fldChar w:fldCharType="begin"/>
        </w:r>
        <w:r>
          <w:rPr>
            <w:noProof/>
            <w:webHidden/>
          </w:rPr>
          <w:instrText xml:space="preserve"> PAGEREF _Toc182997154 \h </w:instrText>
        </w:r>
        <w:r>
          <w:rPr>
            <w:noProof/>
            <w:webHidden/>
          </w:rPr>
        </w:r>
        <w:r>
          <w:rPr>
            <w:noProof/>
            <w:webHidden/>
          </w:rPr>
          <w:fldChar w:fldCharType="separate"/>
        </w:r>
        <w:r>
          <w:rPr>
            <w:noProof/>
            <w:webHidden/>
          </w:rPr>
          <w:t>138</w:t>
        </w:r>
        <w:r>
          <w:rPr>
            <w:noProof/>
            <w:webHidden/>
          </w:rPr>
          <w:fldChar w:fldCharType="end"/>
        </w:r>
      </w:hyperlink>
    </w:p>
    <w:p w14:paraId="258D85DA" w14:textId="2836F845" w:rsidR="00110B53" w:rsidRDefault="00110B53">
      <w:pPr>
        <w:pStyle w:val="TJ3"/>
        <w:rPr>
          <w:rFonts w:asciiTheme="minorHAnsi" w:hAnsiTheme="minorHAnsi" w:cstheme="minorBidi"/>
          <w:noProof/>
          <w:sz w:val="24"/>
          <w:szCs w:val="21"/>
          <w:lang w:eastAsia="en-GB"/>
        </w:rPr>
      </w:pPr>
      <w:hyperlink w:anchor="_Toc182997155" w:history="1">
        <w:r w:rsidRPr="0042514D">
          <w:rPr>
            <w:rStyle w:val="Hiperhivatkozs"/>
            <w:noProof/>
            <w:lang w:bidi="ar-SA"/>
          </w:rPr>
          <w:t>9.3.2. Structure of the commentary and correspondence to the text</w:t>
        </w:r>
        <w:r>
          <w:rPr>
            <w:noProof/>
            <w:webHidden/>
          </w:rPr>
          <w:tab/>
        </w:r>
        <w:r>
          <w:rPr>
            <w:noProof/>
            <w:webHidden/>
          </w:rPr>
          <w:fldChar w:fldCharType="begin"/>
        </w:r>
        <w:r>
          <w:rPr>
            <w:noProof/>
            <w:webHidden/>
          </w:rPr>
          <w:instrText xml:space="preserve"> PAGEREF _Toc182997155 \h </w:instrText>
        </w:r>
        <w:r>
          <w:rPr>
            <w:noProof/>
            <w:webHidden/>
          </w:rPr>
        </w:r>
        <w:r>
          <w:rPr>
            <w:noProof/>
            <w:webHidden/>
          </w:rPr>
          <w:fldChar w:fldCharType="separate"/>
        </w:r>
        <w:r>
          <w:rPr>
            <w:noProof/>
            <w:webHidden/>
          </w:rPr>
          <w:t>138</w:t>
        </w:r>
        <w:r>
          <w:rPr>
            <w:noProof/>
            <w:webHidden/>
          </w:rPr>
          <w:fldChar w:fldCharType="end"/>
        </w:r>
      </w:hyperlink>
    </w:p>
    <w:p w14:paraId="4154D37D" w14:textId="5A939FE1" w:rsidR="00110B53" w:rsidRDefault="00110B53">
      <w:pPr>
        <w:pStyle w:val="TJ2"/>
        <w:rPr>
          <w:rFonts w:asciiTheme="minorHAnsi" w:hAnsiTheme="minorHAnsi" w:cstheme="minorBidi"/>
          <w:noProof/>
          <w:sz w:val="24"/>
          <w:szCs w:val="21"/>
          <w:lang w:eastAsia="en-GB"/>
        </w:rPr>
      </w:pPr>
      <w:hyperlink w:anchor="_Toc182997156" w:history="1">
        <w:r w:rsidRPr="0042514D">
          <w:rPr>
            <w:rStyle w:val="Hiperhivatkozs"/>
            <w:noProof/>
            <w:lang w:bidi="ar-SA"/>
          </w:rPr>
          <w:t>9.4. The bibliography</w:t>
        </w:r>
        <w:r>
          <w:rPr>
            <w:noProof/>
            <w:webHidden/>
          </w:rPr>
          <w:tab/>
        </w:r>
        <w:r>
          <w:rPr>
            <w:noProof/>
            <w:webHidden/>
          </w:rPr>
          <w:fldChar w:fldCharType="begin"/>
        </w:r>
        <w:r>
          <w:rPr>
            <w:noProof/>
            <w:webHidden/>
          </w:rPr>
          <w:instrText xml:space="preserve"> PAGEREF _Toc182997156 \h </w:instrText>
        </w:r>
        <w:r>
          <w:rPr>
            <w:noProof/>
            <w:webHidden/>
          </w:rPr>
        </w:r>
        <w:r>
          <w:rPr>
            <w:noProof/>
            <w:webHidden/>
          </w:rPr>
          <w:fldChar w:fldCharType="separate"/>
        </w:r>
        <w:r>
          <w:rPr>
            <w:noProof/>
            <w:webHidden/>
          </w:rPr>
          <w:t>139</w:t>
        </w:r>
        <w:r>
          <w:rPr>
            <w:noProof/>
            <w:webHidden/>
          </w:rPr>
          <w:fldChar w:fldCharType="end"/>
        </w:r>
      </w:hyperlink>
    </w:p>
    <w:p w14:paraId="6E422D56" w14:textId="72D0347D" w:rsidR="00110B53" w:rsidRDefault="00110B53">
      <w:pPr>
        <w:pStyle w:val="TJ3"/>
        <w:rPr>
          <w:rFonts w:asciiTheme="minorHAnsi" w:hAnsiTheme="minorHAnsi" w:cstheme="minorBidi"/>
          <w:noProof/>
          <w:sz w:val="24"/>
          <w:szCs w:val="21"/>
          <w:lang w:eastAsia="en-GB"/>
        </w:rPr>
      </w:pPr>
      <w:hyperlink w:anchor="_Toc182997157" w:history="1">
        <w:r w:rsidRPr="0042514D">
          <w:rPr>
            <w:rStyle w:val="Hiperhivatkozs"/>
            <w:noProof/>
            <w:lang w:bidi="ar-SA"/>
          </w:rPr>
          <w:t>9.4.1. Overview</w:t>
        </w:r>
        <w:r>
          <w:rPr>
            <w:noProof/>
            <w:webHidden/>
          </w:rPr>
          <w:tab/>
        </w:r>
        <w:r>
          <w:rPr>
            <w:noProof/>
            <w:webHidden/>
          </w:rPr>
          <w:fldChar w:fldCharType="begin"/>
        </w:r>
        <w:r>
          <w:rPr>
            <w:noProof/>
            <w:webHidden/>
          </w:rPr>
          <w:instrText xml:space="preserve"> PAGEREF _Toc182997157 \h </w:instrText>
        </w:r>
        <w:r>
          <w:rPr>
            <w:noProof/>
            <w:webHidden/>
          </w:rPr>
        </w:r>
        <w:r>
          <w:rPr>
            <w:noProof/>
            <w:webHidden/>
          </w:rPr>
          <w:fldChar w:fldCharType="separate"/>
        </w:r>
        <w:r>
          <w:rPr>
            <w:noProof/>
            <w:webHidden/>
          </w:rPr>
          <w:t>139</w:t>
        </w:r>
        <w:r>
          <w:rPr>
            <w:noProof/>
            <w:webHidden/>
          </w:rPr>
          <w:fldChar w:fldCharType="end"/>
        </w:r>
      </w:hyperlink>
    </w:p>
    <w:p w14:paraId="7BD22EA8" w14:textId="326A22BB" w:rsidR="00110B53" w:rsidRDefault="00110B53">
      <w:pPr>
        <w:pStyle w:val="TJ3"/>
        <w:rPr>
          <w:rFonts w:asciiTheme="minorHAnsi" w:hAnsiTheme="minorHAnsi" w:cstheme="minorBidi"/>
          <w:noProof/>
          <w:sz w:val="24"/>
          <w:szCs w:val="21"/>
          <w:lang w:eastAsia="en-GB"/>
        </w:rPr>
      </w:pPr>
      <w:hyperlink w:anchor="_Toc182997158" w:history="1">
        <w:r w:rsidRPr="0042514D">
          <w:rPr>
            <w:rStyle w:val="Hiperhivatkozs"/>
            <w:noProof/>
            <w:lang w:bidi="ar-SA"/>
          </w:rPr>
          <w:t>9.4.2. The structured bibliography</w:t>
        </w:r>
        <w:r>
          <w:rPr>
            <w:noProof/>
            <w:webHidden/>
          </w:rPr>
          <w:tab/>
        </w:r>
        <w:r>
          <w:rPr>
            <w:noProof/>
            <w:webHidden/>
          </w:rPr>
          <w:fldChar w:fldCharType="begin"/>
        </w:r>
        <w:r>
          <w:rPr>
            <w:noProof/>
            <w:webHidden/>
          </w:rPr>
          <w:instrText xml:space="preserve"> PAGEREF _Toc182997158 \h </w:instrText>
        </w:r>
        <w:r>
          <w:rPr>
            <w:noProof/>
            <w:webHidden/>
          </w:rPr>
        </w:r>
        <w:r>
          <w:rPr>
            <w:noProof/>
            <w:webHidden/>
          </w:rPr>
          <w:fldChar w:fldCharType="separate"/>
        </w:r>
        <w:r>
          <w:rPr>
            <w:noProof/>
            <w:webHidden/>
          </w:rPr>
          <w:t>139</w:t>
        </w:r>
        <w:r>
          <w:rPr>
            <w:noProof/>
            <w:webHidden/>
          </w:rPr>
          <w:fldChar w:fldCharType="end"/>
        </w:r>
      </w:hyperlink>
    </w:p>
    <w:p w14:paraId="4954CAF5" w14:textId="4C72A09F" w:rsidR="00110B53" w:rsidRDefault="00110B53">
      <w:pPr>
        <w:pStyle w:val="TJ3"/>
        <w:rPr>
          <w:rFonts w:asciiTheme="minorHAnsi" w:hAnsiTheme="minorHAnsi" w:cstheme="minorBidi"/>
          <w:noProof/>
          <w:sz w:val="24"/>
          <w:szCs w:val="21"/>
          <w:lang w:eastAsia="en-GB"/>
        </w:rPr>
      </w:pPr>
      <w:hyperlink w:anchor="_Toc182997159" w:history="1">
        <w:r w:rsidRPr="0042514D">
          <w:rPr>
            <w:rStyle w:val="Hiperhivatkozs"/>
            <w:noProof/>
            <w:lang w:bidi="ar-SA"/>
          </w:rPr>
          <w:t>9.4.3. Bibliographic sigla</w:t>
        </w:r>
        <w:r>
          <w:rPr>
            <w:noProof/>
            <w:webHidden/>
          </w:rPr>
          <w:tab/>
        </w:r>
        <w:r>
          <w:rPr>
            <w:noProof/>
            <w:webHidden/>
          </w:rPr>
          <w:fldChar w:fldCharType="begin"/>
        </w:r>
        <w:r>
          <w:rPr>
            <w:noProof/>
            <w:webHidden/>
          </w:rPr>
          <w:instrText xml:space="preserve"> PAGEREF _Toc182997159 \h </w:instrText>
        </w:r>
        <w:r>
          <w:rPr>
            <w:noProof/>
            <w:webHidden/>
          </w:rPr>
        </w:r>
        <w:r>
          <w:rPr>
            <w:noProof/>
            <w:webHidden/>
          </w:rPr>
          <w:fldChar w:fldCharType="separate"/>
        </w:r>
        <w:r>
          <w:rPr>
            <w:noProof/>
            <w:webHidden/>
          </w:rPr>
          <w:t>139</w:t>
        </w:r>
        <w:r>
          <w:rPr>
            <w:noProof/>
            <w:webHidden/>
          </w:rPr>
          <w:fldChar w:fldCharType="end"/>
        </w:r>
      </w:hyperlink>
    </w:p>
    <w:p w14:paraId="54FAF072" w14:textId="6E3F7623" w:rsidR="00110B53" w:rsidRDefault="00110B53">
      <w:pPr>
        <w:pStyle w:val="TJ3"/>
        <w:rPr>
          <w:rFonts w:asciiTheme="minorHAnsi" w:hAnsiTheme="minorHAnsi" w:cstheme="minorBidi"/>
          <w:noProof/>
          <w:sz w:val="24"/>
          <w:szCs w:val="21"/>
          <w:lang w:eastAsia="en-GB"/>
        </w:rPr>
      </w:pPr>
      <w:hyperlink w:anchor="_Toc182997160" w:history="1">
        <w:r w:rsidRPr="0042514D">
          <w:rPr>
            <w:rStyle w:val="Hiperhivatkozs"/>
            <w:noProof/>
            <w:lang w:bidi="ar-SA"/>
          </w:rPr>
          <w:t>9.4.4. The epigraphic lemma</w:t>
        </w:r>
        <w:r>
          <w:rPr>
            <w:noProof/>
            <w:webHidden/>
          </w:rPr>
          <w:tab/>
        </w:r>
        <w:r>
          <w:rPr>
            <w:noProof/>
            <w:webHidden/>
          </w:rPr>
          <w:fldChar w:fldCharType="begin"/>
        </w:r>
        <w:r>
          <w:rPr>
            <w:noProof/>
            <w:webHidden/>
          </w:rPr>
          <w:instrText xml:space="preserve"> PAGEREF _Toc182997160 \h </w:instrText>
        </w:r>
        <w:r>
          <w:rPr>
            <w:noProof/>
            <w:webHidden/>
          </w:rPr>
        </w:r>
        <w:r>
          <w:rPr>
            <w:noProof/>
            <w:webHidden/>
          </w:rPr>
          <w:fldChar w:fldCharType="separate"/>
        </w:r>
        <w:r>
          <w:rPr>
            <w:noProof/>
            <w:webHidden/>
          </w:rPr>
          <w:t>140</w:t>
        </w:r>
        <w:r>
          <w:rPr>
            <w:noProof/>
            <w:webHidden/>
          </w:rPr>
          <w:fldChar w:fldCharType="end"/>
        </w:r>
      </w:hyperlink>
    </w:p>
    <w:p w14:paraId="39E71E48" w14:textId="30FA0202" w:rsidR="00110B53" w:rsidRDefault="00110B53">
      <w:pPr>
        <w:pStyle w:val="TJ3"/>
        <w:rPr>
          <w:rFonts w:asciiTheme="minorHAnsi" w:hAnsiTheme="minorHAnsi" w:cstheme="minorBidi"/>
          <w:noProof/>
          <w:sz w:val="24"/>
          <w:szCs w:val="21"/>
          <w:lang w:eastAsia="en-GB"/>
        </w:rPr>
      </w:pPr>
      <w:hyperlink w:anchor="_Toc182997161" w:history="1">
        <w:r w:rsidRPr="0042514D">
          <w:rPr>
            <w:rStyle w:val="Hiperhivatkozs"/>
            <w:noProof/>
            <w:lang w:bidi="ar-SA"/>
          </w:rPr>
          <w:t>9.4.5. Full markup example for the bibliography</w:t>
        </w:r>
        <w:r>
          <w:rPr>
            <w:noProof/>
            <w:webHidden/>
          </w:rPr>
          <w:tab/>
        </w:r>
        <w:r>
          <w:rPr>
            <w:noProof/>
            <w:webHidden/>
          </w:rPr>
          <w:fldChar w:fldCharType="begin"/>
        </w:r>
        <w:r>
          <w:rPr>
            <w:noProof/>
            <w:webHidden/>
          </w:rPr>
          <w:instrText xml:space="preserve"> PAGEREF _Toc182997161 \h </w:instrText>
        </w:r>
        <w:r>
          <w:rPr>
            <w:noProof/>
            <w:webHidden/>
          </w:rPr>
        </w:r>
        <w:r>
          <w:rPr>
            <w:noProof/>
            <w:webHidden/>
          </w:rPr>
          <w:fldChar w:fldCharType="separate"/>
        </w:r>
        <w:r>
          <w:rPr>
            <w:noProof/>
            <w:webHidden/>
          </w:rPr>
          <w:t>141</w:t>
        </w:r>
        <w:r>
          <w:rPr>
            <w:noProof/>
            <w:webHidden/>
          </w:rPr>
          <w:fldChar w:fldCharType="end"/>
        </w:r>
      </w:hyperlink>
    </w:p>
    <w:p w14:paraId="728173F7" w14:textId="647DF76E" w:rsidR="00110B53" w:rsidRDefault="00110B53">
      <w:pPr>
        <w:pStyle w:val="TJ1"/>
        <w:rPr>
          <w:rFonts w:asciiTheme="minorHAnsi" w:hAnsiTheme="minorHAnsi" w:cstheme="minorBidi"/>
          <w:b w:val="0"/>
          <w:noProof/>
          <w:sz w:val="24"/>
          <w:szCs w:val="21"/>
          <w:lang w:eastAsia="en-GB"/>
        </w:rPr>
      </w:pPr>
      <w:hyperlink w:anchor="_Toc182997162" w:history="1">
        <w:r w:rsidRPr="0042514D">
          <w:rPr>
            <w:rStyle w:val="Hiperhivatkozs"/>
            <w:noProof/>
            <w:lang w:bidi="ar-SA"/>
          </w:rPr>
          <w:t>10. Globally available markup outside the edition</w:t>
        </w:r>
        <w:r>
          <w:rPr>
            <w:noProof/>
            <w:webHidden/>
          </w:rPr>
          <w:tab/>
        </w:r>
        <w:r>
          <w:rPr>
            <w:noProof/>
            <w:webHidden/>
          </w:rPr>
          <w:fldChar w:fldCharType="begin"/>
        </w:r>
        <w:r>
          <w:rPr>
            <w:noProof/>
            <w:webHidden/>
          </w:rPr>
          <w:instrText xml:space="preserve"> PAGEREF _Toc182997162 \h </w:instrText>
        </w:r>
        <w:r>
          <w:rPr>
            <w:noProof/>
            <w:webHidden/>
          </w:rPr>
        </w:r>
        <w:r>
          <w:rPr>
            <w:noProof/>
            <w:webHidden/>
          </w:rPr>
          <w:fldChar w:fldCharType="separate"/>
        </w:r>
        <w:r>
          <w:rPr>
            <w:noProof/>
            <w:webHidden/>
          </w:rPr>
          <w:t>142</w:t>
        </w:r>
        <w:r>
          <w:rPr>
            <w:noProof/>
            <w:webHidden/>
          </w:rPr>
          <w:fldChar w:fldCharType="end"/>
        </w:r>
      </w:hyperlink>
    </w:p>
    <w:p w14:paraId="6B4AB354" w14:textId="470C88CF" w:rsidR="00110B53" w:rsidRDefault="00110B53">
      <w:pPr>
        <w:pStyle w:val="TJ2"/>
        <w:rPr>
          <w:rFonts w:asciiTheme="minorHAnsi" w:hAnsiTheme="minorHAnsi" w:cstheme="minorBidi"/>
          <w:noProof/>
          <w:sz w:val="24"/>
          <w:szCs w:val="21"/>
          <w:lang w:eastAsia="en-GB"/>
        </w:rPr>
      </w:pPr>
      <w:hyperlink w:anchor="_Toc182997163" w:history="1">
        <w:r w:rsidRPr="0042514D">
          <w:rPr>
            <w:rStyle w:val="Hiperhivatkozs"/>
            <w:noProof/>
            <w:lang w:bidi="ar-SA"/>
          </w:rPr>
          <w:t>10.1. Editorial markup outside the edition</w:t>
        </w:r>
        <w:r>
          <w:rPr>
            <w:noProof/>
            <w:webHidden/>
          </w:rPr>
          <w:tab/>
        </w:r>
        <w:r>
          <w:rPr>
            <w:noProof/>
            <w:webHidden/>
          </w:rPr>
          <w:fldChar w:fldCharType="begin"/>
        </w:r>
        <w:r>
          <w:rPr>
            <w:noProof/>
            <w:webHidden/>
          </w:rPr>
          <w:instrText xml:space="preserve"> PAGEREF _Toc182997163 \h </w:instrText>
        </w:r>
        <w:r>
          <w:rPr>
            <w:noProof/>
            <w:webHidden/>
          </w:rPr>
        </w:r>
        <w:r>
          <w:rPr>
            <w:noProof/>
            <w:webHidden/>
          </w:rPr>
          <w:fldChar w:fldCharType="separate"/>
        </w:r>
        <w:r>
          <w:rPr>
            <w:noProof/>
            <w:webHidden/>
          </w:rPr>
          <w:t>142</w:t>
        </w:r>
        <w:r>
          <w:rPr>
            <w:noProof/>
            <w:webHidden/>
          </w:rPr>
          <w:fldChar w:fldCharType="end"/>
        </w:r>
      </w:hyperlink>
    </w:p>
    <w:p w14:paraId="2BCE8D3C" w14:textId="2DA40EBD" w:rsidR="00110B53" w:rsidRDefault="00110B53">
      <w:pPr>
        <w:pStyle w:val="TJ2"/>
        <w:rPr>
          <w:rFonts w:asciiTheme="minorHAnsi" w:hAnsiTheme="minorHAnsi" w:cstheme="minorBidi"/>
          <w:noProof/>
          <w:sz w:val="24"/>
          <w:szCs w:val="21"/>
          <w:lang w:eastAsia="en-GB"/>
        </w:rPr>
      </w:pPr>
      <w:hyperlink w:anchor="_Toc182997164" w:history="1">
        <w:r w:rsidRPr="0042514D">
          <w:rPr>
            <w:rStyle w:val="Hiperhivatkozs"/>
            <w:noProof/>
            <w:lang w:bidi="ar-SA"/>
          </w:rPr>
          <w:t>10.2. Formatting</w:t>
        </w:r>
        <w:r>
          <w:rPr>
            <w:noProof/>
            <w:webHidden/>
          </w:rPr>
          <w:tab/>
        </w:r>
        <w:r>
          <w:rPr>
            <w:noProof/>
            <w:webHidden/>
          </w:rPr>
          <w:fldChar w:fldCharType="begin"/>
        </w:r>
        <w:r>
          <w:rPr>
            <w:noProof/>
            <w:webHidden/>
          </w:rPr>
          <w:instrText xml:space="preserve"> PAGEREF _Toc182997164 \h </w:instrText>
        </w:r>
        <w:r>
          <w:rPr>
            <w:noProof/>
            <w:webHidden/>
          </w:rPr>
        </w:r>
        <w:r>
          <w:rPr>
            <w:noProof/>
            <w:webHidden/>
          </w:rPr>
          <w:fldChar w:fldCharType="separate"/>
        </w:r>
        <w:r>
          <w:rPr>
            <w:noProof/>
            <w:webHidden/>
          </w:rPr>
          <w:t>142</w:t>
        </w:r>
        <w:r>
          <w:rPr>
            <w:noProof/>
            <w:webHidden/>
          </w:rPr>
          <w:fldChar w:fldCharType="end"/>
        </w:r>
      </w:hyperlink>
    </w:p>
    <w:p w14:paraId="2E0D0A0B" w14:textId="27161295" w:rsidR="00110B53" w:rsidRDefault="00110B53">
      <w:pPr>
        <w:pStyle w:val="TJ3"/>
        <w:rPr>
          <w:rFonts w:asciiTheme="minorHAnsi" w:hAnsiTheme="minorHAnsi" w:cstheme="minorBidi"/>
          <w:noProof/>
          <w:sz w:val="24"/>
          <w:szCs w:val="21"/>
          <w:lang w:eastAsia="en-GB"/>
        </w:rPr>
      </w:pPr>
      <w:hyperlink w:anchor="_Toc182997165" w:history="1">
        <w:r w:rsidRPr="0042514D">
          <w:rPr>
            <w:rStyle w:val="Hiperhivatkozs"/>
            <w:noProof/>
            <w:lang w:bidi="ar-SA"/>
          </w:rPr>
          <w:t>10.2.1. Character formatting</w:t>
        </w:r>
        <w:r>
          <w:rPr>
            <w:noProof/>
            <w:webHidden/>
          </w:rPr>
          <w:tab/>
        </w:r>
        <w:r>
          <w:rPr>
            <w:noProof/>
            <w:webHidden/>
          </w:rPr>
          <w:fldChar w:fldCharType="begin"/>
        </w:r>
        <w:r>
          <w:rPr>
            <w:noProof/>
            <w:webHidden/>
          </w:rPr>
          <w:instrText xml:space="preserve"> PAGEREF _Toc182997165 \h </w:instrText>
        </w:r>
        <w:r>
          <w:rPr>
            <w:noProof/>
            <w:webHidden/>
          </w:rPr>
        </w:r>
        <w:r>
          <w:rPr>
            <w:noProof/>
            <w:webHidden/>
          </w:rPr>
          <w:fldChar w:fldCharType="separate"/>
        </w:r>
        <w:r>
          <w:rPr>
            <w:noProof/>
            <w:webHidden/>
          </w:rPr>
          <w:t>142</w:t>
        </w:r>
        <w:r>
          <w:rPr>
            <w:noProof/>
            <w:webHidden/>
          </w:rPr>
          <w:fldChar w:fldCharType="end"/>
        </w:r>
      </w:hyperlink>
    </w:p>
    <w:p w14:paraId="45471A44" w14:textId="6233C785" w:rsidR="00110B53" w:rsidRDefault="00110B53">
      <w:pPr>
        <w:pStyle w:val="TJ3"/>
        <w:rPr>
          <w:rFonts w:asciiTheme="minorHAnsi" w:hAnsiTheme="minorHAnsi" w:cstheme="minorBidi"/>
          <w:noProof/>
          <w:sz w:val="24"/>
          <w:szCs w:val="21"/>
          <w:lang w:eastAsia="en-GB"/>
        </w:rPr>
      </w:pPr>
      <w:hyperlink w:anchor="_Toc182997166" w:history="1">
        <w:r w:rsidRPr="0042514D">
          <w:rPr>
            <w:rStyle w:val="Hiperhivatkozs"/>
            <w:noProof/>
            <w:lang w:bidi="ar-SA"/>
          </w:rPr>
          <w:t>10.2.2. Lists</w:t>
        </w:r>
        <w:r>
          <w:rPr>
            <w:noProof/>
            <w:webHidden/>
          </w:rPr>
          <w:tab/>
        </w:r>
        <w:r>
          <w:rPr>
            <w:noProof/>
            <w:webHidden/>
          </w:rPr>
          <w:fldChar w:fldCharType="begin"/>
        </w:r>
        <w:r>
          <w:rPr>
            <w:noProof/>
            <w:webHidden/>
          </w:rPr>
          <w:instrText xml:space="preserve"> PAGEREF _Toc182997166 \h </w:instrText>
        </w:r>
        <w:r>
          <w:rPr>
            <w:noProof/>
            <w:webHidden/>
          </w:rPr>
        </w:r>
        <w:r>
          <w:rPr>
            <w:noProof/>
            <w:webHidden/>
          </w:rPr>
          <w:fldChar w:fldCharType="separate"/>
        </w:r>
        <w:r>
          <w:rPr>
            <w:noProof/>
            <w:webHidden/>
          </w:rPr>
          <w:t>143</w:t>
        </w:r>
        <w:r>
          <w:rPr>
            <w:noProof/>
            <w:webHidden/>
          </w:rPr>
          <w:fldChar w:fldCharType="end"/>
        </w:r>
      </w:hyperlink>
    </w:p>
    <w:p w14:paraId="53C78D7A" w14:textId="27F3CF02" w:rsidR="00110B53" w:rsidRDefault="00110B53">
      <w:pPr>
        <w:pStyle w:val="TJ2"/>
        <w:rPr>
          <w:rFonts w:asciiTheme="minorHAnsi" w:hAnsiTheme="minorHAnsi" w:cstheme="minorBidi"/>
          <w:noProof/>
          <w:sz w:val="24"/>
          <w:szCs w:val="21"/>
          <w:lang w:eastAsia="en-GB"/>
        </w:rPr>
      </w:pPr>
      <w:hyperlink w:anchor="_Toc182997167" w:history="1">
        <w:r w:rsidRPr="0042514D">
          <w:rPr>
            <w:rStyle w:val="Hiperhivatkozs"/>
            <w:noProof/>
            <w:lang w:bidi="ar-SA"/>
          </w:rPr>
          <w:t>10.3. Encoding language</w:t>
        </w:r>
        <w:r>
          <w:rPr>
            <w:noProof/>
            <w:webHidden/>
          </w:rPr>
          <w:tab/>
        </w:r>
        <w:r>
          <w:rPr>
            <w:noProof/>
            <w:webHidden/>
          </w:rPr>
          <w:fldChar w:fldCharType="begin"/>
        </w:r>
        <w:r>
          <w:rPr>
            <w:noProof/>
            <w:webHidden/>
          </w:rPr>
          <w:instrText xml:space="preserve"> PAGEREF _Toc182997167 \h </w:instrText>
        </w:r>
        <w:r>
          <w:rPr>
            <w:noProof/>
            <w:webHidden/>
          </w:rPr>
        </w:r>
        <w:r>
          <w:rPr>
            <w:noProof/>
            <w:webHidden/>
          </w:rPr>
          <w:fldChar w:fldCharType="separate"/>
        </w:r>
        <w:r>
          <w:rPr>
            <w:noProof/>
            <w:webHidden/>
          </w:rPr>
          <w:t>143</w:t>
        </w:r>
        <w:r>
          <w:rPr>
            <w:noProof/>
            <w:webHidden/>
          </w:rPr>
          <w:fldChar w:fldCharType="end"/>
        </w:r>
      </w:hyperlink>
    </w:p>
    <w:p w14:paraId="298B54F1" w14:textId="78325DB0" w:rsidR="00110B53" w:rsidRDefault="00110B53">
      <w:pPr>
        <w:pStyle w:val="TJ3"/>
        <w:rPr>
          <w:rFonts w:asciiTheme="minorHAnsi" w:hAnsiTheme="minorHAnsi" w:cstheme="minorBidi"/>
          <w:noProof/>
          <w:sz w:val="24"/>
          <w:szCs w:val="21"/>
          <w:lang w:eastAsia="en-GB"/>
        </w:rPr>
      </w:pPr>
      <w:hyperlink w:anchor="_Toc182997168" w:history="1">
        <w:r w:rsidRPr="0042514D">
          <w:rPr>
            <w:rStyle w:val="Hiperhivatkozs"/>
            <w:noProof/>
            <w:lang w:bidi="ar-SA"/>
          </w:rPr>
          <w:t xml:space="preserve">10.3.1. Tagging language with </w:t>
        </w:r>
        <w:r w:rsidRPr="0042514D">
          <w:rPr>
            <w:rStyle w:val="Hiperhivatkozs"/>
            <w:rFonts w:ascii="Consolas" w:hAnsi="Consolas" w:cs="Consolas"/>
            <w:noProof/>
            <w:shd w:val="clear" w:color="auto" w:fill="F2F2F2" w:themeFill="background1" w:themeFillShade="F2"/>
            <w:lang w:bidi="ar-SA"/>
          </w:rPr>
          <w:t>@xml:lang</w:t>
        </w:r>
        <w:r>
          <w:rPr>
            <w:noProof/>
            <w:webHidden/>
          </w:rPr>
          <w:tab/>
        </w:r>
        <w:r>
          <w:rPr>
            <w:noProof/>
            <w:webHidden/>
          </w:rPr>
          <w:fldChar w:fldCharType="begin"/>
        </w:r>
        <w:r>
          <w:rPr>
            <w:noProof/>
            <w:webHidden/>
          </w:rPr>
          <w:instrText xml:space="preserve"> PAGEREF _Toc182997168 \h </w:instrText>
        </w:r>
        <w:r>
          <w:rPr>
            <w:noProof/>
            <w:webHidden/>
          </w:rPr>
        </w:r>
        <w:r>
          <w:rPr>
            <w:noProof/>
            <w:webHidden/>
          </w:rPr>
          <w:fldChar w:fldCharType="separate"/>
        </w:r>
        <w:r>
          <w:rPr>
            <w:noProof/>
            <w:webHidden/>
          </w:rPr>
          <w:t>143</w:t>
        </w:r>
        <w:r>
          <w:rPr>
            <w:noProof/>
            <w:webHidden/>
          </w:rPr>
          <w:fldChar w:fldCharType="end"/>
        </w:r>
      </w:hyperlink>
    </w:p>
    <w:p w14:paraId="6146704C" w14:textId="7D6E85E1" w:rsidR="00110B53" w:rsidRDefault="00110B53">
      <w:pPr>
        <w:pStyle w:val="TJ3"/>
        <w:rPr>
          <w:rFonts w:asciiTheme="minorHAnsi" w:hAnsiTheme="minorHAnsi" w:cstheme="minorBidi"/>
          <w:noProof/>
          <w:sz w:val="24"/>
          <w:szCs w:val="21"/>
          <w:lang w:eastAsia="en-GB"/>
        </w:rPr>
      </w:pPr>
      <w:hyperlink w:anchor="_Toc182997169" w:history="1">
        <w:r w:rsidRPr="0042514D">
          <w:rPr>
            <w:rStyle w:val="Hiperhivatkozs"/>
            <w:noProof/>
            <w:lang w:bidi="ar-SA"/>
          </w:rPr>
          <w:t>10.3.2. Tagging language in pre-existing containers</w:t>
        </w:r>
        <w:r>
          <w:rPr>
            <w:noProof/>
            <w:webHidden/>
          </w:rPr>
          <w:tab/>
        </w:r>
        <w:r>
          <w:rPr>
            <w:noProof/>
            <w:webHidden/>
          </w:rPr>
          <w:fldChar w:fldCharType="begin"/>
        </w:r>
        <w:r>
          <w:rPr>
            <w:noProof/>
            <w:webHidden/>
          </w:rPr>
          <w:instrText xml:space="preserve"> PAGEREF _Toc182997169 \h </w:instrText>
        </w:r>
        <w:r>
          <w:rPr>
            <w:noProof/>
            <w:webHidden/>
          </w:rPr>
        </w:r>
        <w:r>
          <w:rPr>
            <w:noProof/>
            <w:webHidden/>
          </w:rPr>
          <w:fldChar w:fldCharType="separate"/>
        </w:r>
        <w:r>
          <w:rPr>
            <w:noProof/>
            <w:webHidden/>
          </w:rPr>
          <w:t>144</w:t>
        </w:r>
        <w:r>
          <w:rPr>
            <w:noProof/>
            <w:webHidden/>
          </w:rPr>
          <w:fldChar w:fldCharType="end"/>
        </w:r>
      </w:hyperlink>
    </w:p>
    <w:p w14:paraId="664F1023" w14:textId="0B3E6150" w:rsidR="00110B53" w:rsidRDefault="00110B53">
      <w:pPr>
        <w:pStyle w:val="TJ3"/>
        <w:rPr>
          <w:rFonts w:asciiTheme="minorHAnsi" w:hAnsiTheme="minorHAnsi" w:cstheme="minorBidi"/>
          <w:noProof/>
          <w:sz w:val="24"/>
          <w:szCs w:val="21"/>
          <w:lang w:eastAsia="en-GB"/>
        </w:rPr>
      </w:pPr>
      <w:hyperlink w:anchor="_Toc182997170" w:history="1">
        <w:r w:rsidRPr="0042514D">
          <w:rPr>
            <w:rStyle w:val="Hiperhivatkozs"/>
            <w:noProof/>
            <w:lang w:bidi="ar-SA"/>
          </w:rPr>
          <w:t>10.3.3. Tagging foreign languages outside the edition</w:t>
        </w:r>
        <w:r>
          <w:rPr>
            <w:noProof/>
            <w:webHidden/>
          </w:rPr>
          <w:tab/>
        </w:r>
        <w:r>
          <w:rPr>
            <w:noProof/>
            <w:webHidden/>
          </w:rPr>
          <w:fldChar w:fldCharType="begin"/>
        </w:r>
        <w:r>
          <w:rPr>
            <w:noProof/>
            <w:webHidden/>
          </w:rPr>
          <w:instrText xml:space="preserve"> PAGEREF _Toc182997170 \h </w:instrText>
        </w:r>
        <w:r>
          <w:rPr>
            <w:noProof/>
            <w:webHidden/>
          </w:rPr>
        </w:r>
        <w:r>
          <w:rPr>
            <w:noProof/>
            <w:webHidden/>
          </w:rPr>
          <w:fldChar w:fldCharType="separate"/>
        </w:r>
        <w:r>
          <w:rPr>
            <w:noProof/>
            <w:webHidden/>
          </w:rPr>
          <w:t>144</w:t>
        </w:r>
        <w:r>
          <w:rPr>
            <w:noProof/>
            <w:webHidden/>
          </w:rPr>
          <w:fldChar w:fldCharType="end"/>
        </w:r>
      </w:hyperlink>
    </w:p>
    <w:p w14:paraId="022B0A93" w14:textId="51CFE710" w:rsidR="00110B53" w:rsidRDefault="00110B53">
      <w:pPr>
        <w:pStyle w:val="TJ2"/>
        <w:rPr>
          <w:rFonts w:asciiTheme="minorHAnsi" w:hAnsiTheme="minorHAnsi" w:cstheme="minorBidi"/>
          <w:noProof/>
          <w:sz w:val="24"/>
          <w:szCs w:val="21"/>
          <w:lang w:eastAsia="en-GB"/>
        </w:rPr>
      </w:pPr>
      <w:hyperlink w:anchor="_Toc182997171" w:history="1">
        <w:r w:rsidRPr="0042514D">
          <w:rPr>
            <w:rStyle w:val="Hiperhivatkozs"/>
            <w:noProof/>
            <w:lang w:bidi="ar-SA"/>
          </w:rPr>
          <w:t>10.4. Notes, quotations and references</w:t>
        </w:r>
        <w:r>
          <w:rPr>
            <w:noProof/>
            <w:webHidden/>
          </w:rPr>
          <w:tab/>
        </w:r>
        <w:r>
          <w:rPr>
            <w:noProof/>
            <w:webHidden/>
          </w:rPr>
          <w:fldChar w:fldCharType="begin"/>
        </w:r>
        <w:r>
          <w:rPr>
            <w:noProof/>
            <w:webHidden/>
          </w:rPr>
          <w:instrText xml:space="preserve"> PAGEREF _Toc182997171 \h </w:instrText>
        </w:r>
        <w:r>
          <w:rPr>
            <w:noProof/>
            <w:webHidden/>
          </w:rPr>
        </w:r>
        <w:r>
          <w:rPr>
            <w:noProof/>
            <w:webHidden/>
          </w:rPr>
          <w:fldChar w:fldCharType="separate"/>
        </w:r>
        <w:r>
          <w:rPr>
            <w:noProof/>
            <w:webHidden/>
          </w:rPr>
          <w:t>145</w:t>
        </w:r>
        <w:r>
          <w:rPr>
            <w:noProof/>
            <w:webHidden/>
          </w:rPr>
          <w:fldChar w:fldCharType="end"/>
        </w:r>
      </w:hyperlink>
    </w:p>
    <w:p w14:paraId="4841668B" w14:textId="34F3F90C" w:rsidR="00110B53" w:rsidRDefault="00110B53">
      <w:pPr>
        <w:pStyle w:val="TJ3"/>
        <w:rPr>
          <w:rFonts w:asciiTheme="minorHAnsi" w:hAnsiTheme="minorHAnsi" w:cstheme="minorBidi"/>
          <w:noProof/>
          <w:sz w:val="24"/>
          <w:szCs w:val="21"/>
          <w:lang w:eastAsia="en-GB"/>
        </w:rPr>
      </w:pPr>
      <w:hyperlink w:anchor="_Toc182997172" w:history="1">
        <w:r w:rsidRPr="0042514D">
          <w:rPr>
            <w:rStyle w:val="Hiperhivatkozs"/>
            <w:noProof/>
            <w:lang w:bidi="ar-SA"/>
          </w:rPr>
          <w:t>10.4.1. Encoding notes</w:t>
        </w:r>
        <w:r>
          <w:rPr>
            <w:noProof/>
            <w:webHidden/>
          </w:rPr>
          <w:tab/>
        </w:r>
        <w:r>
          <w:rPr>
            <w:noProof/>
            <w:webHidden/>
          </w:rPr>
          <w:fldChar w:fldCharType="begin"/>
        </w:r>
        <w:r>
          <w:rPr>
            <w:noProof/>
            <w:webHidden/>
          </w:rPr>
          <w:instrText xml:space="preserve"> PAGEREF _Toc182997172 \h </w:instrText>
        </w:r>
        <w:r>
          <w:rPr>
            <w:noProof/>
            <w:webHidden/>
          </w:rPr>
        </w:r>
        <w:r>
          <w:rPr>
            <w:noProof/>
            <w:webHidden/>
          </w:rPr>
          <w:fldChar w:fldCharType="separate"/>
        </w:r>
        <w:r>
          <w:rPr>
            <w:noProof/>
            <w:webHidden/>
          </w:rPr>
          <w:t>145</w:t>
        </w:r>
        <w:r>
          <w:rPr>
            <w:noProof/>
            <w:webHidden/>
          </w:rPr>
          <w:fldChar w:fldCharType="end"/>
        </w:r>
      </w:hyperlink>
    </w:p>
    <w:p w14:paraId="1007C4BC" w14:textId="7011DE18" w:rsidR="00110B53" w:rsidRDefault="00110B53">
      <w:pPr>
        <w:pStyle w:val="TJ3"/>
        <w:rPr>
          <w:rFonts w:asciiTheme="minorHAnsi" w:hAnsiTheme="minorHAnsi" w:cstheme="minorBidi"/>
          <w:noProof/>
          <w:sz w:val="24"/>
          <w:szCs w:val="21"/>
          <w:lang w:eastAsia="en-GB"/>
        </w:rPr>
      </w:pPr>
      <w:hyperlink w:anchor="_Toc182997173" w:history="1">
        <w:r w:rsidRPr="0042514D">
          <w:rPr>
            <w:rStyle w:val="Hiperhivatkozs"/>
            <w:noProof/>
            <w:lang w:bidi="ar-SA"/>
          </w:rPr>
          <w:t>10.4.2. Encoding titles</w:t>
        </w:r>
        <w:r>
          <w:rPr>
            <w:noProof/>
            <w:webHidden/>
          </w:rPr>
          <w:tab/>
        </w:r>
        <w:r>
          <w:rPr>
            <w:noProof/>
            <w:webHidden/>
          </w:rPr>
          <w:fldChar w:fldCharType="begin"/>
        </w:r>
        <w:r>
          <w:rPr>
            <w:noProof/>
            <w:webHidden/>
          </w:rPr>
          <w:instrText xml:space="preserve"> PAGEREF _Toc182997173 \h </w:instrText>
        </w:r>
        <w:r>
          <w:rPr>
            <w:noProof/>
            <w:webHidden/>
          </w:rPr>
        </w:r>
        <w:r>
          <w:rPr>
            <w:noProof/>
            <w:webHidden/>
          </w:rPr>
          <w:fldChar w:fldCharType="separate"/>
        </w:r>
        <w:r>
          <w:rPr>
            <w:noProof/>
            <w:webHidden/>
          </w:rPr>
          <w:t>146</w:t>
        </w:r>
        <w:r>
          <w:rPr>
            <w:noProof/>
            <w:webHidden/>
          </w:rPr>
          <w:fldChar w:fldCharType="end"/>
        </w:r>
      </w:hyperlink>
    </w:p>
    <w:p w14:paraId="1513096F" w14:textId="64172F21" w:rsidR="00110B53" w:rsidRDefault="00110B53">
      <w:pPr>
        <w:pStyle w:val="TJ3"/>
        <w:rPr>
          <w:rFonts w:asciiTheme="minorHAnsi" w:hAnsiTheme="minorHAnsi" w:cstheme="minorBidi"/>
          <w:noProof/>
          <w:sz w:val="24"/>
          <w:szCs w:val="21"/>
          <w:lang w:eastAsia="en-GB"/>
        </w:rPr>
      </w:pPr>
      <w:hyperlink w:anchor="_Toc182997174" w:history="1">
        <w:r w:rsidRPr="0042514D">
          <w:rPr>
            <w:rStyle w:val="Hiperhivatkozs"/>
            <w:noProof/>
            <w:lang w:bidi="ar-SA"/>
          </w:rPr>
          <w:t>10.4.3. Quotations without an encoded reference</w:t>
        </w:r>
        <w:r>
          <w:rPr>
            <w:noProof/>
            <w:webHidden/>
          </w:rPr>
          <w:tab/>
        </w:r>
        <w:r>
          <w:rPr>
            <w:noProof/>
            <w:webHidden/>
          </w:rPr>
          <w:fldChar w:fldCharType="begin"/>
        </w:r>
        <w:r>
          <w:rPr>
            <w:noProof/>
            <w:webHidden/>
          </w:rPr>
          <w:instrText xml:space="preserve"> PAGEREF _Toc182997174 \h </w:instrText>
        </w:r>
        <w:r>
          <w:rPr>
            <w:noProof/>
            <w:webHidden/>
          </w:rPr>
        </w:r>
        <w:r>
          <w:rPr>
            <w:noProof/>
            <w:webHidden/>
          </w:rPr>
          <w:fldChar w:fldCharType="separate"/>
        </w:r>
        <w:r>
          <w:rPr>
            <w:noProof/>
            <w:webHidden/>
          </w:rPr>
          <w:t>146</w:t>
        </w:r>
        <w:r>
          <w:rPr>
            <w:noProof/>
            <w:webHidden/>
          </w:rPr>
          <w:fldChar w:fldCharType="end"/>
        </w:r>
      </w:hyperlink>
    </w:p>
    <w:p w14:paraId="165DB674" w14:textId="438DEA90" w:rsidR="00110B53" w:rsidRDefault="00110B53">
      <w:pPr>
        <w:pStyle w:val="TJ3"/>
        <w:rPr>
          <w:rFonts w:asciiTheme="minorHAnsi" w:hAnsiTheme="minorHAnsi" w:cstheme="minorBidi"/>
          <w:noProof/>
          <w:sz w:val="24"/>
          <w:szCs w:val="21"/>
          <w:lang w:eastAsia="en-GB"/>
        </w:rPr>
      </w:pPr>
      <w:hyperlink w:anchor="_Toc182997175" w:history="1">
        <w:r w:rsidRPr="0042514D">
          <w:rPr>
            <w:rStyle w:val="Hiperhivatkozs"/>
            <w:noProof/>
            <w:lang w:bidi="ar-SA"/>
          </w:rPr>
          <w:t>10.4.4. Quoting published material</w:t>
        </w:r>
        <w:r>
          <w:rPr>
            <w:noProof/>
            <w:webHidden/>
          </w:rPr>
          <w:tab/>
        </w:r>
        <w:r>
          <w:rPr>
            <w:noProof/>
            <w:webHidden/>
          </w:rPr>
          <w:fldChar w:fldCharType="begin"/>
        </w:r>
        <w:r>
          <w:rPr>
            <w:noProof/>
            <w:webHidden/>
          </w:rPr>
          <w:instrText xml:space="preserve"> PAGEREF _Toc182997175 \h </w:instrText>
        </w:r>
        <w:r>
          <w:rPr>
            <w:noProof/>
            <w:webHidden/>
          </w:rPr>
        </w:r>
        <w:r>
          <w:rPr>
            <w:noProof/>
            <w:webHidden/>
          </w:rPr>
          <w:fldChar w:fldCharType="separate"/>
        </w:r>
        <w:r>
          <w:rPr>
            <w:noProof/>
            <w:webHidden/>
          </w:rPr>
          <w:t>146</w:t>
        </w:r>
        <w:r>
          <w:rPr>
            <w:noProof/>
            <w:webHidden/>
          </w:rPr>
          <w:fldChar w:fldCharType="end"/>
        </w:r>
      </w:hyperlink>
    </w:p>
    <w:p w14:paraId="242D2C6D" w14:textId="5EDCC39D" w:rsidR="00110B53" w:rsidRDefault="00110B53">
      <w:pPr>
        <w:pStyle w:val="TJ3"/>
        <w:rPr>
          <w:rFonts w:asciiTheme="minorHAnsi" w:hAnsiTheme="minorHAnsi" w:cstheme="minorBidi"/>
          <w:noProof/>
          <w:sz w:val="24"/>
          <w:szCs w:val="21"/>
          <w:lang w:eastAsia="en-GB"/>
        </w:rPr>
      </w:pPr>
      <w:hyperlink w:anchor="_Toc182997176" w:history="1">
        <w:r w:rsidRPr="0042514D">
          <w:rPr>
            <w:rStyle w:val="Hiperhivatkozs"/>
            <w:noProof/>
            <w:lang w:bidi="ar-SA"/>
          </w:rPr>
          <w:t>10.4.5. Bibliographic citations</w:t>
        </w:r>
        <w:r>
          <w:rPr>
            <w:noProof/>
            <w:webHidden/>
          </w:rPr>
          <w:tab/>
        </w:r>
        <w:r>
          <w:rPr>
            <w:noProof/>
            <w:webHidden/>
          </w:rPr>
          <w:fldChar w:fldCharType="begin"/>
        </w:r>
        <w:r>
          <w:rPr>
            <w:noProof/>
            <w:webHidden/>
          </w:rPr>
          <w:instrText xml:space="preserve"> PAGEREF _Toc182997176 \h </w:instrText>
        </w:r>
        <w:r>
          <w:rPr>
            <w:noProof/>
            <w:webHidden/>
          </w:rPr>
        </w:r>
        <w:r>
          <w:rPr>
            <w:noProof/>
            <w:webHidden/>
          </w:rPr>
          <w:fldChar w:fldCharType="separate"/>
        </w:r>
        <w:r>
          <w:rPr>
            <w:noProof/>
            <w:webHidden/>
          </w:rPr>
          <w:t>147</w:t>
        </w:r>
        <w:r>
          <w:rPr>
            <w:noProof/>
            <w:webHidden/>
          </w:rPr>
          <w:fldChar w:fldCharType="end"/>
        </w:r>
      </w:hyperlink>
    </w:p>
    <w:p w14:paraId="740E127C" w14:textId="01F57A3B" w:rsidR="00110B53" w:rsidRDefault="00110B53">
      <w:pPr>
        <w:pStyle w:val="TJ3"/>
        <w:rPr>
          <w:rFonts w:asciiTheme="minorHAnsi" w:hAnsiTheme="minorHAnsi" w:cstheme="minorBidi"/>
          <w:noProof/>
          <w:sz w:val="24"/>
          <w:szCs w:val="21"/>
          <w:lang w:eastAsia="en-GB"/>
        </w:rPr>
      </w:pPr>
      <w:hyperlink w:anchor="_Toc182997177" w:history="1">
        <w:r w:rsidRPr="0042514D">
          <w:rPr>
            <w:rStyle w:val="Hiperhivatkozs"/>
            <w:noProof/>
            <w:lang w:bidi="ar-SA"/>
          </w:rPr>
          <w:t>10.4.6. Referring to inscriptions in the DHARMABase</w:t>
        </w:r>
        <w:r>
          <w:rPr>
            <w:noProof/>
            <w:webHidden/>
          </w:rPr>
          <w:tab/>
        </w:r>
        <w:r>
          <w:rPr>
            <w:noProof/>
            <w:webHidden/>
          </w:rPr>
          <w:fldChar w:fldCharType="begin"/>
        </w:r>
        <w:r>
          <w:rPr>
            <w:noProof/>
            <w:webHidden/>
          </w:rPr>
          <w:instrText xml:space="preserve"> PAGEREF _Toc182997177 \h </w:instrText>
        </w:r>
        <w:r>
          <w:rPr>
            <w:noProof/>
            <w:webHidden/>
          </w:rPr>
        </w:r>
        <w:r>
          <w:rPr>
            <w:noProof/>
            <w:webHidden/>
          </w:rPr>
          <w:fldChar w:fldCharType="separate"/>
        </w:r>
        <w:r>
          <w:rPr>
            <w:noProof/>
            <w:webHidden/>
          </w:rPr>
          <w:t>150</w:t>
        </w:r>
        <w:r>
          <w:rPr>
            <w:noProof/>
            <w:webHidden/>
          </w:rPr>
          <w:fldChar w:fldCharType="end"/>
        </w:r>
      </w:hyperlink>
    </w:p>
    <w:p w14:paraId="5AE8046C" w14:textId="3A47D71F" w:rsidR="00110B53" w:rsidRDefault="00110B53">
      <w:pPr>
        <w:pStyle w:val="TJ3"/>
        <w:rPr>
          <w:rFonts w:asciiTheme="minorHAnsi" w:hAnsiTheme="minorHAnsi" w:cstheme="minorBidi"/>
          <w:noProof/>
          <w:sz w:val="24"/>
          <w:szCs w:val="21"/>
          <w:lang w:eastAsia="en-GB"/>
        </w:rPr>
      </w:pPr>
      <w:hyperlink w:anchor="_Toc182997178" w:history="1">
        <w:r w:rsidRPr="0042514D">
          <w:rPr>
            <w:rStyle w:val="Hiperhivatkozs"/>
            <w:noProof/>
            <w:lang w:bidi="ar-SA"/>
          </w:rPr>
          <w:t>10.4.7. Referring to websites</w:t>
        </w:r>
        <w:r>
          <w:rPr>
            <w:noProof/>
            <w:webHidden/>
          </w:rPr>
          <w:tab/>
        </w:r>
        <w:r>
          <w:rPr>
            <w:noProof/>
            <w:webHidden/>
          </w:rPr>
          <w:fldChar w:fldCharType="begin"/>
        </w:r>
        <w:r>
          <w:rPr>
            <w:noProof/>
            <w:webHidden/>
          </w:rPr>
          <w:instrText xml:space="preserve"> PAGEREF _Toc182997178 \h </w:instrText>
        </w:r>
        <w:r>
          <w:rPr>
            <w:noProof/>
            <w:webHidden/>
          </w:rPr>
        </w:r>
        <w:r>
          <w:rPr>
            <w:noProof/>
            <w:webHidden/>
          </w:rPr>
          <w:fldChar w:fldCharType="separate"/>
        </w:r>
        <w:r>
          <w:rPr>
            <w:noProof/>
            <w:webHidden/>
          </w:rPr>
          <w:t>150</w:t>
        </w:r>
        <w:r>
          <w:rPr>
            <w:noProof/>
            <w:webHidden/>
          </w:rPr>
          <w:fldChar w:fldCharType="end"/>
        </w:r>
      </w:hyperlink>
    </w:p>
    <w:p w14:paraId="11FE9A4C" w14:textId="1AE0DE01" w:rsidR="00110B53" w:rsidRDefault="00110B53">
      <w:pPr>
        <w:pStyle w:val="TJ2"/>
        <w:rPr>
          <w:rFonts w:asciiTheme="minorHAnsi" w:hAnsiTheme="minorHAnsi" w:cstheme="minorBidi"/>
          <w:noProof/>
          <w:sz w:val="24"/>
          <w:szCs w:val="21"/>
          <w:lang w:eastAsia="en-GB"/>
        </w:rPr>
      </w:pPr>
      <w:hyperlink w:anchor="_Toc182997179" w:history="1">
        <w:r w:rsidRPr="0042514D">
          <w:rPr>
            <w:rStyle w:val="Hiperhivatkozs"/>
            <w:noProof/>
            <w:lang w:bidi="ar-SA"/>
          </w:rPr>
          <w:t>10.5. Encoding names</w:t>
        </w:r>
        <w:r>
          <w:rPr>
            <w:noProof/>
            <w:webHidden/>
          </w:rPr>
          <w:tab/>
        </w:r>
        <w:r>
          <w:rPr>
            <w:noProof/>
            <w:webHidden/>
          </w:rPr>
          <w:fldChar w:fldCharType="begin"/>
        </w:r>
        <w:r>
          <w:rPr>
            <w:noProof/>
            <w:webHidden/>
          </w:rPr>
          <w:instrText xml:space="preserve"> PAGEREF _Toc182997179 \h </w:instrText>
        </w:r>
        <w:r>
          <w:rPr>
            <w:noProof/>
            <w:webHidden/>
          </w:rPr>
        </w:r>
        <w:r>
          <w:rPr>
            <w:noProof/>
            <w:webHidden/>
          </w:rPr>
          <w:fldChar w:fldCharType="separate"/>
        </w:r>
        <w:r>
          <w:rPr>
            <w:noProof/>
            <w:webHidden/>
          </w:rPr>
          <w:t>150</w:t>
        </w:r>
        <w:r>
          <w:rPr>
            <w:noProof/>
            <w:webHidden/>
          </w:rPr>
          <w:fldChar w:fldCharType="end"/>
        </w:r>
      </w:hyperlink>
    </w:p>
    <w:p w14:paraId="6F722122" w14:textId="48081D1E" w:rsidR="00110B53" w:rsidRDefault="00110B53">
      <w:pPr>
        <w:pStyle w:val="TJ3"/>
        <w:rPr>
          <w:rFonts w:asciiTheme="minorHAnsi" w:hAnsiTheme="minorHAnsi" w:cstheme="minorBidi"/>
          <w:noProof/>
          <w:sz w:val="24"/>
          <w:szCs w:val="21"/>
          <w:lang w:eastAsia="en-GB"/>
        </w:rPr>
      </w:pPr>
      <w:hyperlink w:anchor="_Toc182997180" w:history="1">
        <w:r w:rsidRPr="0042514D">
          <w:rPr>
            <w:rStyle w:val="Hiperhivatkozs"/>
            <w:noProof/>
            <w:lang w:bidi="ar-SA"/>
          </w:rPr>
          <w:t>10.5.1. Tagging contemporary names</w:t>
        </w:r>
        <w:r>
          <w:rPr>
            <w:noProof/>
            <w:webHidden/>
          </w:rPr>
          <w:tab/>
        </w:r>
        <w:r>
          <w:rPr>
            <w:noProof/>
            <w:webHidden/>
          </w:rPr>
          <w:fldChar w:fldCharType="begin"/>
        </w:r>
        <w:r>
          <w:rPr>
            <w:noProof/>
            <w:webHidden/>
          </w:rPr>
          <w:instrText xml:space="preserve"> PAGEREF _Toc182997180 \h </w:instrText>
        </w:r>
        <w:r>
          <w:rPr>
            <w:noProof/>
            <w:webHidden/>
          </w:rPr>
        </w:r>
        <w:r>
          <w:rPr>
            <w:noProof/>
            <w:webHidden/>
          </w:rPr>
          <w:fldChar w:fldCharType="separate"/>
        </w:r>
        <w:r>
          <w:rPr>
            <w:noProof/>
            <w:webHidden/>
          </w:rPr>
          <w:t>150</w:t>
        </w:r>
        <w:r>
          <w:rPr>
            <w:noProof/>
            <w:webHidden/>
          </w:rPr>
          <w:fldChar w:fldCharType="end"/>
        </w:r>
      </w:hyperlink>
    </w:p>
    <w:p w14:paraId="086E1927" w14:textId="15E6297D" w:rsidR="00110B53" w:rsidRDefault="00110B53">
      <w:pPr>
        <w:pStyle w:val="TJ2"/>
        <w:rPr>
          <w:rFonts w:asciiTheme="minorHAnsi" w:hAnsiTheme="minorHAnsi" w:cstheme="minorBidi"/>
          <w:noProof/>
          <w:sz w:val="24"/>
          <w:szCs w:val="21"/>
          <w:lang w:eastAsia="en-GB"/>
        </w:rPr>
      </w:pPr>
      <w:hyperlink w:anchor="_Toc182997181" w:history="1">
        <w:r w:rsidRPr="0042514D">
          <w:rPr>
            <w:rStyle w:val="Hiperhivatkozs"/>
            <w:noProof/>
            <w:lang w:bidi="ar-SA"/>
          </w:rPr>
          <w:t>10.6. Attributes as referencing systems</w:t>
        </w:r>
        <w:r>
          <w:rPr>
            <w:noProof/>
            <w:webHidden/>
          </w:rPr>
          <w:tab/>
        </w:r>
        <w:r>
          <w:rPr>
            <w:noProof/>
            <w:webHidden/>
          </w:rPr>
          <w:fldChar w:fldCharType="begin"/>
        </w:r>
        <w:r>
          <w:rPr>
            <w:noProof/>
            <w:webHidden/>
          </w:rPr>
          <w:instrText xml:space="preserve"> PAGEREF _Toc182997181 \h </w:instrText>
        </w:r>
        <w:r>
          <w:rPr>
            <w:noProof/>
            <w:webHidden/>
          </w:rPr>
        </w:r>
        <w:r>
          <w:rPr>
            <w:noProof/>
            <w:webHidden/>
          </w:rPr>
          <w:fldChar w:fldCharType="separate"/>
        </w:r>
        <w:r>
          <w:rPr>
            <w:noProof/>
            <w:webHidden/>
          </w:rPr>
          <w:t>151</w:t>
        </w:r>
        <w:r>
          <w:rPr>
            <w:noProof/>
            <w:webHidden/>
          </w:rPr>
          <w:fldChar w:fldCharType="end"/>
        </w:r>
      </w:hyperlink>
    </w:p>
    <w:p w14:paraId="02C7B421" w14:textId="10823A0B" w:rsidR="00110B53" w:rsidRDefault="00110B53">
      <w:pPr>
        <w:pStyle w:val="TJ3"/>
        <w:rPr>
          <w:rFonts w:asciiTheme="minorHAnsi" w:hAnsiTheme="minorHAnsi" w:cstheme="minorBidi"/>
          <w:noProof/>
          <w:sz w:val="24"/>
          <w:szCs w:val="21"/>
          <w:lang w:eastAsia="en-GB"/>
        </w:rPr>
      </w:pPr>
      <w:hyperlink w:anchor="_Toc182997182" w:history="1">
        <w:r w:rsidRPr="0042514D">
          <w:rPr>
            <w:rStyle w:val="Hiperhivatkozs"/>
            <w:noProof/>
            <w:lang w:bidi="ar-SA"/>
          </w:rPr>
          <w:t xml:space="preserve">10.6.1. Encoding authorship with </w:t>
        </w:r>
        <w:r w:rsidRPr="0042514D">
          <w:rPr>
            <w:rStyle w:val="Hiperhivatkozs"/>
            <w:rFonts w:ascii="Consolas" w:hAnsi="Consolas" w:cs="Consolas"/>
            <w:noProof/>
            <w:shd w:val="clear" w:color="auto" w:fill="F2F2F2" w:themeFill="background1" w:themeFillShade="F2"/>
            <w:lang w:bidi="ar-SA"/>
          </w:rPr>
          <w:t>@resp</w:t>
        </w:r>
        <w:r>
          <w:rPr>
            <w:noProof/>
            <w:webHidden/>
          </w:rPr>
          <w:tab/>
        </w:r>
        <w:r>
          <w:rPr>
            <w:noProof/>
            <w:webHidden/>
          </w:rPr>
          <w:fldChar w:fldCharType="begin"/>
        </w:r>
        <w:r>
          <w:rPr>
            <w:noProof/>
            <w:webHidden/>
          </w:rPr>
          <w:instrText xml:space="preserve"> PAGEREF _Toc182997182 \h </w:instrText>
        </w:r>
        <w:r>
          <w:rPr>
            <w:noProof/>
            <w:webHidden/>
          </w:rPr>
        </w:r>
        <w:r>
          <w:rPr>
            <w:noProof/>
            <w:webHidden/>
          </w:rPr>
          <w:fldChar w:fldCharType="separate"/>
        </w:r>
        <w:r>
          <w:rPr>
            <w:noProof/>
            <w:webHidden/>
          </w:rPr>
          <w:t>151</w:t>
        </w:r>
        <w:r>
          <w:rPr>
            <w:noProof/>
            <w:webHidden/>
          </w:rPr>
          <w:fldChar w:fldCharType="end"/>
        </w:r>
      </w:hyperlink>
    </w:p>
    <w:p w14:paraId="425609FD" w14:textId="6162EB97" w:rsidR="00110B53" w:rsidRDefault="00110B53">
      <w:pPr>
        <w:pStyle w:val="TJ3"/>
        <w:rPr>
          <w:rFonts w:asciiTheme="minorHAnsi" w:hAnsiTheme="minorHAnsi" w:cstheme="minorBidi"/>
          <w:noProof/>
          <w:sz w:val="24"/>
          <w:szCs w:val="21"/>
          <w:lang w:eastAsia="en-GB"/>
        </w:rPr>
      </w:pPr>
      <w:hyperlink w:anchor="_Toc182997183" w:history="1">
        <w:r w:rsidRPr="0042514D">
          <w:rPr>
            <w:rStyle w:val="Hiperhivatkozs"/>
            <w:noProof/>
            <w:lang w:bidi="ar-SA"/>
          </w:rPr>
          <w:t xml:space="preserve">10.6.2. Crediting publications with </w:t>
        </w:r>
        <w:r w:rsidRPr="0042514D">
          <w:rPr>
            <w:rStyle w:val="Hiperhivatkozs"/>
            <w:rFonts w:ascii="Consolas" w:hAnsi="Consolas" w:cs="Consolas"/>
            <w:noProof/>
            <w:shd w:val="clear" w:color="auto" w:fill="F2F2F2" w:themeFill="background1" w:themeFillShade="F2"/>
            <w:lang w:bidi="ar-SA"/>
          </w:rPr>
          <w:t>@source</w:t>
        </w:r>
        <w:r>
          <w:rPr>
            <w:noProof/>
            <w:webHidden/>
          </w:rPr>
          <w:tab/>
        </w:r>
        <w:r>
          <w:rPr>
            <w:noProof/>
            <w:webHidden/>
          </w:rPr>
          <w:fldChar w:fldCharType="begin"/>
        </w:r>
        <w:r>
          <w:rPr>
            <w:noProof/>
            <w:webHidden/>
          </w:rPr>
          <w:instrText xml:space="preserve"> PAGEREF _Toc182997183 \h </w:instrText>
        </w:r>
        <w:r>
          <w:rPr>
            <w:noProof/>
            <w:webHidden/>
          </w:rPr>
        </w:r>
        <w:r>
          <w:rPr>
            <w:noProof/>
            <w:webHidden/>
          </w:rPr>
          <w:fldChar w:fldCharType="separate"/>
        </w:r>
        <w:r>
          <w:rPr>
            <w:noProof/>
            <w:webHidden/>
          </w:rPr>
          <w:t>151</w:t>
        </w:r>
        <w:r>
          <w:rPr>
            <w:noProof/>
            <w:webHidden/>
          </w:rPr>
          <w:fldChar w:fldCharType="end"/>
        </w:r>
      </w:hyperlink>
    </w:p>
    <w:p w14:paraId="79CA0AFF" w14:textId="20E765F3" w:rsidR="00110B53" w:rsidRDefault="00110B53">
      <w:pPr>
        <w:pStyle w:val="TJ3"/>
        <w:rPr>
          <w:rFonts w:asciiTheme="minorHAnsi" w:hAnsiTheme="minorHAnsi" w:cstheme="minorBidi"/>
          <w:noProof/>
          <w:sz w:val="24"/>
          <w:szCs w:val="21"/>
          <w:lang w:eastAsia="en-GB"/>
        </w:rPr>
      </w:pPr>
      <w:hyperlink w:anchor="_Toc182997184" w:history="1">
        <w:r w:rsidRPr="0042514D">
          <w:rPr>
            <w:rStyle w:val="Hiperhivatkozs"/>
            <w:noProof/>
            <w:lang w:bidi="ar-SA"/>
          </w:rPr>
          <w:t xml:space="preserve">10.6.3. Identifying persons and places with </w:t>
        </w:r>
        <w:r w:rsidRPr="0042514D">
          <w:rPr>
            <w:rStyle w:val="Hiperhivatkozs"/>
            <w:rFonts w:ascii="Consolas" w:hAnsi="Consolas" w:cs="Consolas"/>
            <w:noProof/>
            <w:shd w:val="clear" w:color="auto" w:fill="F2F2F2" w:themeFill="background1" w:themeFillShade="F2"/>
            <w:lang w:bidi="ar-SA"/>
          </w:rPr>
          <w:t>@key</w:t>
        </w:r>
        <w:r>
          <w:rPr>
            <w:noProof/>
            <w:webHidden/>
          </w:rPr>
          <w:tab/>
        </w:r>
        <w:r>
          <w:rPr>
            <w:noProof/>
            <w:webHidden/>
          </w:rPr>
          <w:fldChar w:fldCharType="begin"/>
        </w:r>
        <w:r>
          <w:rPr>
            <w:noProof/>
            <w:webHidden/>
          </w:rPr>
          <w:instrText xml:space="preserve"> PAGEREF _Toc182997184 \h </w:instrText>
        </w:r>
        <w:r>
          <w:rPr>
            <w:noProof/>
            <w:webHidden/>
          </w:rPr>
        </w:r>
        <w:r>
          <w:rPr>
            <w:noProof/>
            <w:webHidden/>
          </w:rPr>
          <w:fldChar w:fldCharType="separate"/>
        </w:r>
        <w:r>
          <w:rPr>
            <w:noProof/>
            <w:webHidden/>
          </w:rPr>
          <w:t>152</w:t>
        </w:r>
        <w:r>
          <w:rPr>
            <w:noProof/>
            <w:webHidden/>
          </w:rPr>
          <w:fldChar w:fldCharType="end"/>
        </w:r>
      </w:hyperlink>
    </w:p>
    <w:p w14:paraId="5714D28B" w14:textId="4FA9CDEE" w:rsidR="00110B53" w:rsidRDefault="00110B53">
      <w:pPr>
        <w:pStyle w:val="TJ3"/>
        <w:rPr>
          <w:rFonts w:asciiTheme="minorHAnsi" w:hAnsiTheme="minorHAnsi" w:cstheme="minorBidi"/>
          <w:noProof/>
          <w:sz w:val="24"/>
          <w:szCs w:val="21"/>
          <w:lang w:eastAsia="en-GB"/>
        </w:rPr>
      </w:pPr>
      <w:hyperlink w:anchor="_Toc182997185" w:history="1">
        <w:r w:rsidRPr="0042514D">
          <w:rPr>
            <w:rStyle w:val="Hiperhivatkozs"/>
            <w:noProof/>
            <w:lang w:bidi="ar-SA"/>
          </w:rPr>
          <w:t xml:space="preserve">10.6.4. Identifying elements with </w:t>
        </w:r>
        <w:r w:rsidRPr="0042514D">
          <w:rPr>
            <w:rStyle w:val="Hiperhivatkozs"/>
            <w:rFonts w:ascii="Consolas" w:hAnsi="Consolas" w:cs="Consolas"/>
            <w:noProof/>
            <w:shd w:val="clear" w:color="auto" w:fill="F2F2F2" w:themeFill="background1" w:themeFillShade="F2"/>
            <w:lang w:bidi="ar-SA"/>
          </w:rPr>
          <w:t>@xml:id</w:t>
        </w:r>
        <w:r>
          <w:rPr>
            <w:noProof/>
            <w:webHidden/>
          </w:rPr>
          <w:tab/>
        </w:r>
        <w:r>
          <w:rPr>
            <w:noProof/>
            <w:webHidden/>
          </w:rPr>
          <w:fldChar w:fldCharType="begin"/>
        </w:r>
        <w:r>
          <w:rPr>
            <w:noProof/>
            <w:webHidden/>
          </w:rPr>
          <w:instrText xml:space="preserve"> PAGEREF _Toc182997185 \h </w:instrText>
        </w:r>
        <w:r>
          <w:rPr>
            <w:noProof/>
            <w:webHidden/>
          </w:rPr>
        </w:r>
        <w:r>
          <w:rPr>
            <w:noProof/>
            <w:webHidden/>
          </w:rPr>
          <w:fldChar w:fldCharType="separate"/>
        </w:r>
        <w:r>
          <w:rPr>
            <w:noProof/>
            <w:webHidden/>
          </w:rPr>
          <w:t>152</w:t>
        </w:r>
        <w:r>
          <w:rPr>
            <w:noProof/>
            <w:webHidden/>
          </w:rPr>
          <w:fldChar w:fldCharType="end"/>
        </w:r>
      </w:hyperlink>
    </w:p>
    <w:p w14:paraId="54DE0CB7" w14:textId="39768ADB" w:rsidR="00110B53" w:rsidRDefault="00110B53">
      <w:pPr>
        <w:pStyle w:val="TJ2"/>
        <w:rPr>
          <w:rFonts w:asciiTheme="minorHAnsi" w:hAnsiTheme="minorHAnsi" w:cstheme="minorBidi"/>
          <w:noProof/>
          <w:sz w:val="24"/>
          <w:szCs w:val="21"/>
          <w:lang w:eastAsia="en-GB"/>
        </w:rPr>
      </w:pPr>
      <w:hyperlink w:anchor="_Toc182997186" w:history="1">
        <w:r w:rsidRPr="0042514D">
          <w:rPr>
            <w:rStyle w:val="Hiperhivatkozs"/>
            <w:noProof/>
            <w:lang w:bidi="ar-SA"/>
          </w:rPr>
          <w:t>10.7. Punctuation and style in modern languages</w:t>
        </w:r>
        <w:r>
          <w:rPr>
            <w:noProof/>
            <w:webHidden/>
          </w:rPr>
          <w:tab/>
        </w:r>
        <w:r>
          <w:rPr>
            <w:noProof/>
            <w:webHidden/>
          </w:rPr>
          <w:fldChar w:fldCharType="begin"/>
        </w:r>
        <w:r>
          <w:rPr>
            <w:noProof/>
            <w:webHidden/>
          </w:rPr>
          <w:instrText xml:space="preserve"> PAGEREF _Toc182997186 \h </w:instrText>
        </w:r>
        <w:r>
          <w:rPr>
            <w:noProof/>
            <w:webHidden/>
          </w:rPr>
        </w:r>
        <w:r>
          <w:rPr>
            <w:noProof/>
            <w:webHidden/>
          </w:rPr>
          <w:fldChar w:fldCharType="separate"/>
        </w:r>
        <w:r>
          <w:rPr>
            <w:noProof/>
            <w:webHidden/>
          </w:rPr>
          <w:t>152</w:t>
        </w:r>
        <w:r>
          <w:rPr>
            <w:noProof/>
            <w:webHidden/>
          </w:rPr>
          <w:fldChar w:fldCharType="end"/>
        </w:r>
      </w:hyperlink>
    </w:p>
    <w:p w14:paraId="659AA9BC" w14:textId="3A30E493" w:rsidR="00110B53" w:rsidRDefault="00110B53">
      <w:pPr>
        <w:pStyle w:val="TJ1"/>
        <w:rPr>
          <w:rFonts w:asciiTheme="minorHAnsi" w:hAnsiTheme="minorHAnsi" w:cstheme="minorBidi"/>
          <w:b w:val="0"/>
          <w:noProof/>
          <w:sz w:val="24"/>
          <w:szCs w:val="21"/>
          <w:lang w:eastAsia="en-GB"/>
        </w:rPr>
      </w:pPr>
      <w:hyperlink w:anchor="_Toc182997187" w:history="1">
        <w:r w:rsidRPr="0042514D">
          <w:rPr>
            <w:rStyle w:val="Hiperhivatkozs"/>
            <w:noProof/>
            <w:lang w:bidi="ar-SA"/>
          </w:rPr>
          <w:t>11. The TEI Header</w:t>
        </w:r>
        <w:r>
          <w:rPr>
            <w:noProof/>
            <w:webHidden/>
          </w:rPr>
          <w:tab/>
        </w:r>
        <w:r>
          <w:rPr>
            <w:noProof/>
            <w:webHidden/>
          </w:rPr>
          <w:fldChar w:fldCharType="begin"/>
        </w:r>
        <w:r>
          <w:rPr>
            <w:noProof/>
            <w:webHidden/>
          </w:rPr>
          <w:instrText xml:space="preserve"> PAGEREF _Toc182997187 \h </w:instrText>
        </w:r>
        <w:r>
          <w:rPr>
            <w:noProof/>
            <w:webHidden/>
          </w:rPr>
        </w:r>
        <w:r>
          <w:rPr>
            <w:noProof/>
            <w:webHidden/>
          </w:rPr>
          <w:fldChar w:fldCharType="separate"/>
        </w:r>
        <w:r>
          <w:rPr>
            <w:noProof/>
            <w:webHidden/>
          </w:rPr>
          <w:t>153</w:t>
        </w:r>
        <w:r>
          <w:rPr>
            <w:noProof/>
            <w:webHidden/>
          </w:rPr>
          <w:fldChar w:fldCharType="end"/>
        </w:r>
      </w:hyperlink>
    </w:p>
    <w:p w14:paraId="796E88A8" w14:textId="0C0D9290" w:rsidR="00110B53" w:rsidRDefault="00110B53">
      <w:pPr>
        <w:pStyle w:val="TJ2"/>
        <w:rPr>
          <w:rFonts w:asciiTheme="minorHAnsi" w:hAnsiTheme="minorHAnsi" w:cstheme="minorBidi"/>
          <w:noProof/>
          <w:sz w:val="24"/>
          <w:szCs w:val="21"/>
          <w:lang w:eastAsia="en-GB"/>
        </w:rPr>
      </w:pPr>
      <w:hyperlink w:anchor="_Toc182997188" w:history="1">
        <w:r w:rsidRPr="0042514D">
          <w:rPr>
            <w:rStyle w:val="Hiperhivatkozs"/>
            <w:noProof/>
            <w:lang w:bidi="ar-SA"/>
          </w:rPr>
          <w:t>11.1. Describing the XML document</w:t>
        </w:r>
        <w:r>
          <w:rPr>
            <w:noProof/>
            <w:webHidden/>
          </w:rPr>
          <w:tab/>
        </w:r>
        <w:r>
          <w:rPr>
            <w:noProof/>
            <w:webHidden/>
          </w:rPr>
          <w:fldChar w:fldCharType="begin"/>
        </w:r>
        <w:r>
          <w:rPr>
            <w:noProof/>
            <w:webHidden/>
          </w:rPr>
          <w:instrText xml:space="preserve"> PAGEREF _Toc182997188 \h </w:instrText>
        </w:r>
        <w:r>
          <w:rPr>
            <w:noProof/>
            <w:webHidden/>
          </w:rPr>
        </w:r>
        <w:r>
          <w:rPr>
            <w:noProof/>
            <w:webHidden/>
          </w:rPr>
          <w:fldChar w:fldCharType="separate"/>
        </w:r>
        <w:r>
          <w:rPr>
            <w:noProof/>
            <w:webHidden/>
          </w:rPr>
          <w:t>153</w:t>
        </w:r>
        <w:r>
          <w:rPr>
            <w:noProof/>
            <w:webHidden/>
          </w:rPr>
          <w:fldChar w:fldCharType="end"/>
        </w:r>
      </w:hyperlink>
    </w:p>
    <w:p w14:paraId="207D7C6F" w14:textId="1E9439C2" w:rsidR="00110B53" w:rsidRDefault="00110B53">
      <w:pPr>
        <w:pStyle w:val="TJ3"/>
        <w:rPr>
          <w:rFonts w:asciiTheme="minorHAnsi" w:hAnsiTheme="minorHAnsi" w:cstheme="minorBidi"/>
          <w:noProof/>
          <w:sz w:val="24"/>
          <w:szCs w:val="21"/>
          <w:lang w:eastAsia="en-GB"/>
        </w:rPr>
      </w:pPr>
      <w:hyperlink w:anchor="_Toc182997189" w:history="1">
        <w:r w:rsidRPr="0042514D">
          <w:rPr>
            <w:rStyle w:val="Hiperhivatkozs"/>
            <w:noProof/>
            <w:lang w:bidi="ar-SA"/>
          </w:rPr>
          <w:t>11.1.1. The title</w:t>
        </w:r>
        <w:r>
          <w:rPr>
            <w:noProof/>
            <w:webHidden/>
          </w:rPr>
          <w:tab/>
        </w:r>
        <w:r>
          <w:rPr>
            <w:noProof/>
            <w:webHidden/>
          </w:rPr>
          <w:fldChar w:fldCharType="begin"/>
        </w:r>
        <w:r>
          <w:rPr>
            <w:noProof/>
            <w:webHidden/>
          </w:rPr>
          <w:instrText xml:space="preserve"> PAGEREF _Toc182997189 \h </w:instrText>
        </w:r>
        <w:r>
          <w:rPr>
            <w:noProof/>
            <w:webHidden/>
          </w:rPr>
        </w:r>
        <w:r>
          <w:rPr>
            <w:noProof/>
            <w:webHidden/>
          </w:rPr>
          <w:fldChar w:fldCharType="separate"/>
        </w:r>
        <w:r>
          <w:rPr>
            <w:noProof/>
            <w:webHidden/>
          </w:rPr>
          <w:t>153</w:t>
        </w:r>
        <w:r>
          <w:rPr>
            <w:noProof/>
            <w:webHidden/>
          </w:rPr>
          <w:fldChar w:fldCharType="end"/>
        </w:r>
      </w:hyperlink>
    </w:p>
    <w:p w14:paraId="091B7B47" w14:textId="45D0F6DF" w:rsidR="00110B53" w:rsidRDefault="00110B53">
      <w:pPr>
        <w:pStyle w:val="TJ3"/>
        <w:rPr>
          <w:rFonts w:asciiTheme="minorHAnsi" w:hAnsiTheme="minorHAnsi" w:cstheme="minorBidi"/>
          <w:noProof/>
          <w:sz w:val="24"/>
          <w:szCs w:val="21"/>
          <w:lang w:eastAsia="en-GB"/>
        </w:rPr>
      </w:pPr>
      <w:hyperlink w:anchor="_Toc182997190" w:history="1">
        <w:r w:rsidRPr="0042514D">
          <w:rPr>
            <w:rStyle w:val="Hiperhivatkozs"/>
            <w:noProof/>
            <w:lang w:bidi="ar-SA"/>
          </w:rPr>
          <w:t>11.1.2. The responsibility statement</w:t>
        </w:r>
        <w:r>
          <w:rPr>
            <w:noProof/>
            <w:webHidden/>
          </w:rPr>
          <w:tab/>
        </w:r>
        <w:r>
          <w:rPr>
            <w:noProof/>
            <w:webHidden/>
          </w:rPr>
          <w:fldChar w:fldCharType="begin"/>
        </w:r>
        <w:r>
          <w:rPr>
            <w:noProof/>
            <w:webHidden/>
          </w:rPr>
          <w:instrText xml:space="preserve"> PAGEREF _Toc182997190 \h </w:instrText>
        </w:r>
        <w:r>
          <w:rPr>
            <w:noProof/>
            <w:webHidden/>
          </w:rPr>
        </w:r>
        <w:r>
          <w:rPr>
            <w:noProof/>
            <w:webHidden/>
          </w:rPr>
          <w:fldChar w:fldCharType="separate"/>
        </w:r>
        <w:r>
          <w:rPr>
            <w:noProof/>
            <w:webHidden/>
          </w:rPr>
          <w:t>153</w:t>
        </w:r>
        <w:r>
          <w:rPr>
            <w:noProof/>
            <w:webHidden/>
          </w:rPr>
          <w:fldChar w:fldCharType="end"/>
        </w:r>
      </w:hyperlink>
    </w:p>
    <w:p w14:paraId="7E551B2C" w14:textId="18A3951B" w:rsidR="00110B53" w:rsidRDefault="00110B53">
      <w:pPr>
        <w:pStyle w:val="TJ3"/>
        <w:rPr>
          <w:rFonts w:asciiTheme="minorHAnsi" w:hAnsiTheme="minorHAnsi" w:cstheme="minorBidi"/>
          <w:noProof/>
          <w:sz w:val="24"/>
          <w:szCs w:val="21"/>
          <w:lang w:eastAsia="en-GB"/>
        </w:rPr>
      </w:pPr>
      <w:hyperlink w:anchor="_Toc182997191" w:history="1">
        <w:r w:rsidRPr="0042514D">
          <w:rPr>
            <w:rStyle w:val="Hiperhivatkozs"/>
            <w:noProof/>
            <w:lang w:bidi="ar-SA"/>
          </w:rPr>
          <w:t>11.1.3. The publication statement</w:t>
        </w:r>
        <w:r>
          <w:rPr>
            <w:noProof/>
            <w:webHidden/>
          </w:rPr>
          <w:tab/>
        </w:r>
        <w:r>
          <w:rPr>
            <w:noProof/>
            <w:webHidden/>
          </w:rPr>
          <w:fldChar w:fldCharType="begin"/>
        </w:r>
        <w:r>
          <w:rPr>
            <w:noProof/>
            <w:webHidden/>
          </w:rPr>
          <w:instrText xml:space="preserve"> PAGEREF _Toc182997191 \h </w:instrText>
        </w:r>
        <w:r>
          <w:rPr>
            <w:noProof/>
            <w:webHidden/>
          </w:rPr>
        </w:r>
        <w:r>
          <w:rPr>
            <w:noProof/>
            <w:webHidden/>
          </w:rPr>
          <w:fldChar w:fldCharType="separate"/>
        </w:r>
        <w:r>
          <w:rPr>
            <w:noProof/>
            <w:webHidden/>
          </w:rPr>
          <w:t>154</w:t>
        </w:r>
        <w:r>
          <w:rPr>
            <w:noProof/>
            <w:webHidden/>
          </w:rPr>
          <w:fldChar w:fldCharType="end"/>
        </w:r>
      </w:hyperlink>
    </w:p>
    <w:p w14:paraId="220052A9" w14:textId="2851A4C9" w:rsidR="00110B53" w:rsidRDefault="00110B53">
      <w:pPr>
        <w:pStyle w:val="TJ2"/>
        <w:rPr>
          <w:rFonts w:asciiTheme="minorHAnsi" w:hAnsiTheme="minorHAnsi" w:cstheme="minorBidi"/>
          <w:noProof/>
          <w:sz w:val="24"/>
          <w:szCs w:val="21"/>
          <w:lang w:eastAsia="en-GB"/>
        </w:rPr>
      </w:pPr>
      <w:hyperlink w:anchor="_Toc182997192" w:history="1">
        <w:r w:rsidRPr="0042514D">
          <w:rPr>
            <w:rStyle w:val="Hiperhivatkozs"/>
            <w:noProof/>
            <w:lang w:bidi="ar-SA"/>
          </w:rPr>
          <w:t>11.2. Describing the original document</w:t>
        </w:r>
        <w:r>
          <w:rPr>
            <w:noProof/>
            <w:webHidden/>
          </w:rPr>
          <w:tab/>
        </w:r>
        <w:r>
          <w:rPr>
            <w:noProof/>
            <w:webHidden/>
          </w:rPr>
          <w:fldChar w:fldCharType="begin"/>
        </w:r>
        <w:r>
          <w:rPr>
            <w:noProof/>
            <w:webHidden/>
          </w:rPr>
          <w:instrText xml:space="preserve"> PAGEREF _Toc182997192 \h </w:instrText>
        </w:r>
        <w:r>
          <w:rPr>
            <w:noProof/>
            <w:webHidden/>
          </w:rPr>
        </w:r>
        <w:r>
          <w:rPr>
            <w:noProof/>
            <w:webHidden/>
          </w:rPr>
          <w:fldChar w:fldCharType="separate"/>
        </w:r>
        <w:r>
          <w:rPr>
            <w:noProof/>
            <w:webHidden/>
          </w:rPr>
          <w:t>154</w:t>
        </w:r>
        <w:r>
          <w:rPr>
            <w:noProof/>
            <w:webHidden/>
          </w:rPr>
          <w:fldChar w:fldCharType="end"/>
        </w:r>
      </w:hyperlink>
    </w:p>
    <w:p w14:paraId="016FD1A0" w14:textId="37C7F487" w:rsidR="00110B53" w:rsidRDefault="00110B53">
      <w:pPr>
        <w:pStyle w:val="TJ3"/>
        <w:rPr>
          <w:rFonts w:asciiTheme="minorHAnsi" w:hAnsiTheme="minorHAnsi" w:cstheme="minorBidi"/>
          <w:noProof/>
          <w:sz w:val="24"/>
          <w:szCs w:val="21"/>
          <w:lang w:eastAsia="en-GB"/>
        </w:rPr>
      </w:pPr>
      <w:hyperlink w:anchor="_Toc182997193" w:history="1">
        <w:r w:rsidRPr="0042514D">
          <w:rPr>
            <w:rStyle w:val="Hiperhivatkozs"/>
            <w:noProof/>
            <w:lang w:bidi="ar-SA"/>
          </w:rPr>
          <w:t>11.2.1. The hand description</w:t>
        </w:r>
        <w:r>
          <w:rPr>
            <w:noProof/>
            <w:webHidden/>
          </w:rPr>
          <w:tab/>
        </w:r>
        <w:r>
          <w:rPr>
            <w:noProof/>
            <w:webHidden/>
          </w:rPr>
          <w:fldChar w:fldCharType="begin"/>
        </w:r>
        <w:r>
          <w:rPr>
            <w:noProof/>
            <w:webHidden/>
          </w:rPr>
          <w:instrText xml:space="preserve"> PAGEREF _Toc182997193 \h </w:instrText>
        </w:r>
        <w:r>
          <w:rPr>
            <w:noProof/>
            <w:webHidden/>
          </w:rPr>
        </w:r>
        <w:r>
          <w:rPr>
            <w:noProof/>
            <w:webHidden/>
          </w:rPr>
          <w:fldChar w:fldCharType="separate"/>
        </w:r>
        <w:r>
          <w:rPr>
            <w:noProof/>
            <w:webHidden/>
          </w:rPr>
          <w:t>155</w:t>
        </w:r>
        <w:r>
          <w:rPr>
            <w:noProof/>
            <w:webHidden/>
          </w:rPr>
          <w:fldChar w:fldCharType="end"/>
        </w:r>
      </w:hyperlink>
    </w:p>
    <w:p w14:paraId="39C98B64" w14:textId="53AD29E3" w:rsidR="00110B53" w:rsidRDefault="00110B53">
      <w:pPr>
        <w:pStyle w:val="TJ2"/>
        <w:rPr>
          <w:rFonts w:asciiTheme="minorHAnsi" w:hAnsiTheme="minorHAnsi" w:cstheme="minorBidi"/>
          <w:noProof/>
          <w:sz w:val="24"/>
          <w:szCs w:val="21"/>
          <w:lang w:eastAsia="en-GB"/>
        </w:rPr>
      </w:pPr>
      <w:hyperlink w:anchor="_Toc182997194" w:history="1">
        <w:r w:rsidRPr="0042514D">
          <w:rPr>
            <w:rStyle w:val="Hiperhivatkozs"/>
            <w:noProof/>
            <w:lang w:bidi="ar-SA"/>
          </w:rPr>
          <w:t>11.3. Keeping track of file history</w:t>
        </w:r>
        <w:r>
          <w:rPr>
            <w:noProof/>
            <w:webHidden/>
          </w:rPr>
          <w:tab/>
        </w:r>
        <w:r>
          <w:rPr>
            <w:noProof/>
            <w:webHidden/>
          </w:rPr>
          <w:fldChar w:fldCharType="begin"/>
        </w:r>
        <w:r>
          <w:rPr>
            <w:noProof/>
            <w:webHidden/>
          </w:rPr>
          <w:instrText xml:space="preserve"> PAGEREF _Toc182997194 \h </w:instrText>
        </w:r>
        <w:r>
          <w:rPr>
            <w:noProof/>
            <w:webHidden/>
          </w:rPr>
        </w:r>
        <w:r>
          <w:rPr>
            <w:noProof/>
            <w:webHidden/>
          </w:rPr>
          <w:fldChar w:fldCharType="separate"/>
        </w:r>
        <w:r>
          <w:rPr>
            <w:noProof/>
            <w:webHidden/>
          </w:rPr>
          <w:t>155</w:t>
        </w:r>
        <w:r>
          <w:rPr>
            <w:noProof/>
            <w:webHidden/>
          </w:rPr>
          <w:fldChar w:fldCharType="end"/>
        </w:r>
      </w:hyperlink>
    </w:p>
    <w:p w14:paraId="03F551E0" w14:textId="5B6F95E1" w:rsidR="00110B53" w:rsidRDefault="00110B53">
      <w:pPr>
        <w:pStyle w:val="TJ1"/>
        <w:rPr>
          <w:rFonts w:asciiTheme="minorHAnsi" w:hAnsiTheme="minorHAnsi" w:cstheme="minorBidi"/>
          <w:b w:val="0"/>
          <w:noProof/>
          <w:sz w:val="24"/>
          <w:szCs w:val="21"/>
          <w:lang w:eastAsia="en-GB"/>
        </w:rPr>
      </w:pPr>
      <w:hyperlink w:anchor="_Toc182997195" w:history="1">
        <w:r w:rsidRPr="0042514D">
          <w:rPr>
            <w:rStyle w:val="Hiperhivatkozs"/>
            <w:noProof/>
            <w:lang w:bidi="ar-SA"/>
          </w:rPr>
          <w:t>Appendix A. Converting CII/EI markup conventions to EpiDoc</w:t>
        </w:r>
        <w:r>
          <w:rPr>
            <w:noProof/>
            <w:webHidden/>
          </w:rPr>
          <w:tab/>
        </w:r>
        <w:r>
          <w:rPr>
            <w:noProof/>
            <w:webHidden/>
          </w:rPr>
          <w:fldChar w:fldCharType="begin"/>
        </w:r>
        <w:r>
          <w:rPr>
            <w:noProof/>
            <w:webHidden/>
          </w:rPr>
          <w:instrText xml:space="preserve"> PAGEREF _Toc182997195 \h </w:instrText>
        </w:r>
        <w:r>
          <w:rPr>
            <w:noProof/>
            <w:webHidden/>
          </w:rPr>
        </w:r>
        <w:r>
          <w:rPr>
            <w:noProof/>
            <w:webHidden/>
          </w:rPr>
          <w:fldChar w:fldCharType="separate"/>
        </w:r>
        <w:r>
          <w:rPr>
            <w:noProof/>
            <w:webHidden/>
          </w:rPr>
          <w:t>158</w:t>
        </w:r>
        <w:r>
          <w:rPr>
            <w:noProof/>
            <w:webHidden/>
          </w:rPr>
          <w:fldChar w:fldCharType="end"/>
        </w:r>
      </w:hyperlink>
    </w:p>
    <w:p w14:paraId="7552B572" w14:textId="097237E0" w:rsidR="00110B53" w:rsidRDefault="00110B53">
      <w:pPr>
        <w:pStyle w:val="TJ1"/>
        <w:rPr>
          <w:rFonts w:asciiTheme="minorHAnsi" w:hAnsiTheme="minorHAnsi" w:cstheme="minorBidi"/>
          <w:b w:val="0"/>
          <w:noProof/>
          <w:sz w:val="24"/>
          <w:szCs w:val="21"/>
          <w:lang w:eastAsia="en-GB"/>
        </w:rPr>
      </w:pPr>
      <w:hyperlink w:anchor="_Toc182997196" w:history="1">
        <w:r w:rsidRPr="0042514D">
          <w:rPr>
            <w:rStyle w:val="Hiperhivatkozs"/>
            <w:noProof/>
            <w:lang w:bidi="ar-SA"/>
          </w:rPr>
          <w:t>Appendix B. Metre (prosody)</w:t>
        </w:r>
        <w:r>
          <w:rPr>
            <w:noProof/>
            <w:webHidden/>
          </w:rPr>
          <w:tab/>
        </w:r>
        <w:r>
          <w:rPr>
            <w:noProof/>
            <w:webHidden/>
          </w:rPr>
          <w:fldChar w:fldCharType="begin"/>
        </w:r>
        <w:r>
          <w:rPr>
            <w:noProof/>
            <w:webHidden/>
          </w:rPr>
          <w:instrText xml:space="preserve"> PAGEREF _Toc182997196 \h </w:instrText>
        </w:r>
        <w:r>
          <w:rPr>
            <w:noProof/>
            <w:webHidden/>
          </w:rPr>
        </w:r>
        <w:r>
          <w:rPr>
            <w:noProof/>
            <w:webHidden/>
          </w:rPr>
          <w:fldChar w:fldCharType="separate"/>
        </w:r>
        <w:r>
          <w:rPr>
            <w:noProof/>
            <w:webHidden/>
          </w:rPr>
          <w:t>160</w:t>
        </w:r>
        <w:r>
          <w:rPr>
            <w:noProof/>
            <w:webHidden/>
          </w:rPr>
          <w:fldChar w:fldCharType="end"/>
        </w:r>
      </w:hyperlink>
    </w:p>
    <w:p w14:paraId="0107C3AA" w14:textId="518F1FF8" w:rsidR="00110B53" w:rsidRDefault="00110B53">
      <w:pPr>
        <w:pStyle w:val="TJ2"/>
        <w:rPr>
          <w:rFonts w:asciiTheme="minorHAnsi" w:hAnsiTheme="minorHAnsi" w:cstheme="minorBidi"/>
          <w:noProof/>
          <w:sz w:val="24"/>
          <w:szCs w:val="21"/>
          <w:lang w:eastAsia="en-GB"/>
        </w:rPr>
      </w:pPr>
      <w:hyperlink w:anchor="_Toc182997197" w:history="1">
        <w:r w:rsidRPr="0042514D">
          <w:rPr>
            <w:rStyle w:val="Hiperhivatkozs"/>
            <w:noProof/>
            <w:lang w:bidi="ar-SA"/>
          </w:rPr>
          <w:t>Appendix B.1. Looking up Sanskrit metres</w:t>
        </w:r>
        <w:r>
          <w:rPr>
            <w:noProof/>
            <w:webHidden/>
          </w:rPr>
          <w:tab/>
        </w:r>
        <w:r>
          <w:rPr>
            <w:noProof/>
            <w:webHidden/>
          </w:rPr>
          <w:fldChar w:fldCharType="begin"/>
        </w:r>
        <w:r>
          <w:rPr>
            <w:noProof/>
            <w:webHidden/>
          </w:rPr>
          <w:instrText xml:space="preserve"> PAGEREF _Toc182997197 \h </w:instrText>
        </w:r>
        <w:r>
          <w:rPr>
            <w:noProof/>
            <w:webHidden/>
          </w:rPr>
        </w:r>
        <w:r>
          <w:rPr>
            <w:noProof/>
            <w:webHidden/>
          </w:rPr>
          <w:fldChar w:fldCharType="separate"/>
        </w:r>
        <w:r>
          <w:rPr>
            <w:noProof/>
            <w:webHidden/>
          </w:rPr>
          <w:t>160</w:t>
        </w:r>
        <w:r>
          <w:rPr>
            <w:noProof/>
            <w:webHidden/>
          </w:rPr>
          <w:fldChar w:fldCharType="end"/>
        </w:r>
      </w:hyperlink>
    </w:p>
    <w:p w14:paraId="21E9FDF1" w14:textId="0EB64EAF" w:rsidR="00110B53" w:rsidRDefault="00110B53">
      <w:pPr>
        <w:pStyle w:val="TJ2"/>
        <w:rPr>
          <w:rFonts w:asciiTheme="minorHAnsi" w:hAnsiTheme="minorHAnsi" w:cstheme="minorBidi"/>
          <w:noProof/>
          <w:sz w:val="24"/>
          <w:szCs w:val="21"/>
          <w:lang w:eastAsia="en-GB"/>
        </w:rPr>
      </w:pPr>
      <w:hyperlink w:anchor="_Toc182997198" w:history="1">
        <w:r w:rsidRPr="0042514D">
          <w:rPr>
            <w:rStyle w:val="Hiperhivatkozs"/>
            <w:noProof/>
            <w:lang w:bidi="ar-SA"/>
          </w:rPr>
          <w:t>Appendix B.2. Syllable length</w:t>
        </w:r>
        <w:r>
          <w:rPr>
            <w:noProof/>
            <w:webHidden/>
          </w:rPr>
          <w:tab/>
        </w:r>
        <w:r>
          <w:rPr>
            <w:noProof/>
            <w:webHidden/>
          </w:rPr>
          <w:fldChar w:fldCharType="begin"/>
        </w:r>
        <w:r>
          <w:rPr>
            <w:noProof/>
            <w:webHidden/>
          </w:rPr>
          <w:instrText xml:space="preserve"> PAGEREF _Toc182997198 \h </w:instrText>
        </w:r>
        <w:r>
          <w:rPr>
            <w:noProof/>
            <w:webHidden/>
          </w:rPr>
        </w:r>
        <w:r>
          <w:rPr>
            <w:noProof/>
            <w:webHidden/>
          </w:rPr>
          <w:fldChar w:fldCharType="separate"/>
        </w:r>
        <w:r>
          <w:rPr>
            <w:noProof/>
            <w:webHidden/>
          </w:rPr>
          <w:t>160</w:t>
        </w:r>
        <w:r>
          <w:rPr>
            <w:noProof/>
            <w:webHidden/>
          </w:rPr>
          <w:fldChar w:fldCharType="end"/>
        </w:r>
      </w:hyperlink>
    </w:p>
    <w:p w14:paraId="28BFCE56" w14:textId="396F3743" w:rsidR="00110B53" w:rsidRDefault="00110B53">
      <w:pPr>
        <w:pStyle w:val="TJ2"/>
        <w:rPr>
          <w:rFonts w:asciiTheme="minorHAnsi" w:hAnsiTheme="minorHAnsi" w:cstheme="minorBidi"/>
          <w:noProof/>
          <w:sz w:val="24"/>
          <w:szCs w:val="21"/>
          <w:lang w:eastAsia="en-GB"/>
        </w:rPr>
      </w:pPr>
      <w:hyperlink w:anchor="_Toc182997199" w:history="1">
        <w:r w:rsidRPr="0042514D">
          <w:rPr>
            <w:rStyle w:val="Hiperhivatkozs"/>
            <w:noProof/>
            <w:lang w:bidi="ar-SA"/>
          </w:rPr>
          <w:t>Appendix B.3. Prosodic code</w:t>
        </w:r>
        <w:r>
          <w:rPr>
            <w:noProof/>
            <w:webHidden/>
          </w:rPr>
          <w:tab/>
        </w:r>
        <w:r>
          <w:rPr>
            <w:noProof/>
            <w:webHidden/>
          </w:rPr>
          <w:fldChar w:fldCharType="begin"/>
        </w:r>
        <w:r>
          <w:rPr>
            <w:noProof/>
            <w:webHidden/>
          </w:rPr>
          <w:instrText xml:space="preserve"> PAGEREF _Toc182997199 \h </w:instrText>
        </w:r>
        <w:r>
          <w:rPr>
            <w:noProof/>
            <w:webHidden/>
          </w:rPr>
        </w:r>
        <w:r>
          <w:rPr>
            <w:noProof/>
            <w:webHidden/>
          </w:rPr>
          <w:fldChar w:fldCharType="separate"/>
        </w:r>
        <w:r>
          <w:rPr>
            <w:noProof/>
            <w:webHidden/>
          </w:rPr>
          <w:t>161</w:t>
        </w:r>
        <w:r>
          <w:rPr>
            <w:noProof/>
            <w:webHidden/>
          </w:rPr>
          <w:fldChar w:fldCharType="end"/>
        </w:r>
      </w:hyperlink>
    </w:p>
    <w:p w14:paraId="615B78AB" w14:textId="6F0C2A4C" w:rsidR="00110B53" w:rsidRDefault="00110B53">
      <w:pPr>
        <w:pStyle w:val="TJ2"/>
        <w:rPr>
          <w:rFonts w:asciiTheme="minorHAnsi" w:hAnsiTheme="minorHAnsi" w:cstheme="minorBidi"/>
          <w:noProof/>
          <w:sz w:val="24"/>
          <w:szCs w:val="21"/>
          <w:lang w:eastAsia="en-GB"/>
        </w:rPr>
      </w:pPr>
      <w:hyperlink w:anchor="_Toc182997200" w:history="1">
        <w:r w:rsidRPr="0042514D">
          <w:rPr>
            <w:rStyle w:val="Hiperhivatkozs"/>
            <w:noProof/>
            <w:lang w:bidi="ar-SA"/>
          </w:rPr>
          <w:t>Appendix B.4. Sanskrit, Prakrit and Sanskrit-based metres</w:t>
        </w:r>
        <w:r>
          <w:rPr>
            <w:noProof/>
            <w:webHidden/>
          </w:rPr>
          <w:tab/>
        </w:r>
        <w:r>
          <w:rPr>
            <w:noProof/>
            <w:webHidden/>
          </w:rPr>
          <w:fldChar w:fldCharType="begin"/>
        </w:r>
        <w:r>
          <w:rPr>
            <w:noProof/>
            <w:webHidden/>
          </w:rPr>
          <w:instrText xml:space="preserve"> PAGEREF _Toc182997200 \h </w:instrText>
        </w:r>
        <w:r>
          <w:rPr>
            <w:noProof/>
            <w:webHidden/>
          </w:rPr>
        </w:r>
        <w:r>
          <w:rPr>
            <w:noProof/>
            <w:webHidden/>
          </w:rPr>
          <w:fldChar w:fldCharType="separate"/>
        </w:r>
        <w:r>
          <w:rPr>
            <w:noProof/>
            <w:webHidden/>
          </w:rPr>
          <w:t>162</w:t>
        </w:r>
        <w:r>
          <w:rPr>
            <w:noProof/>
            <w:webHidden/>
          </w:rPr>
          <w:fldChar w:fldCharType="end"/>
        </w:r>
      </w:hyperlink>
    </w:p>
    <w:p w14:paraId="0D311BE4" w14:textId="7676C520" w:rsidR="00110B53" w:rsidRDefault="00110B53">
      <w:pPr>
        <w:pStyle w:val="TJ3"/>
        <w:rPr>
          <w:rFonts w:asciiTheme="minorHAnsi" w:hAnsiTheme="minorHAnsi" w:cstheme="minorBidi"/>
          <w:noProof/>
          <w:sz w:val="24"/>
          <w:szCs w:val="21"/>
          <w:lang w:eastAsia="en-GB"/>
        </w:rPr>
      </w:pPr>
      <w:hyperlink w:anchor="_Toc182997201" w:history="1">
        <w:r w:rsidRPr="0042514D">
          <w:rPr>
            <w:rStyle w:val="Hiperhivatkozs"/>
            <w:noProof/>
            <w:lang w:bidi="ar-SA"/>
          </w:rPr>
          <w:t>Appendix B.4.1. Syllabic metres (</w:t>
        </w:r>
        <w:r w:rsidRPr="0042514D">
          <w:rPr>
            <w:rStyle w:val="Hiperhivatkozs"/>
            <w:i/>
            <w:iCs/>
            <w:noProof/>
            <w:lang w:bidi="ar-SA"/>
          </w:rPr>
          <w:t>varṇavr̥tta</w:t>
        </w:r>
        <w:r w:rsidRPr="0042514D">
          <w:rPr>
            <w:rStyle w:val="Hiperhivatkozs"/>
            <w:noProof/>
            <w:lang w:bidi="ar-SA"/>
          </w:rPr>
          <w:t>)</w:t>
        </w:r>
        <w:r>
          <w:rPr>
            <w:noProof/>
            <w:webHidden/>
          </w:rPr>
          <w:tab/>
        </w:r>
        <w:r>
          <w:rPr>
            <w:noProof/>
            <w:webHidden/>
          </w:rPr>
          <w:fldChar w:fldCharType="begin"/>
        </w:r>
        <w:r>
          <w:rPr>
            <w:noProof/>
            <w:webHidden/>
          </w:rPr>
          <w:instrText xml:space="preserve"> PAGEREF _Toc182997201 \h </w:instrText>
        </w:r>
        <w:r>
          <w:rPr>
            <w:noProof/>
            <w:webHidden/>
          </w:rPr>
        </w:r>
        <w:r>
          <w:rPr>
            <w:noProof/>
            <w:webHidden/>
          </w:rPr>
          <w:fldChar w:fldCharType="separate"/>
        </w:r>
        <w:r>
          <w:rPr>
            <w:noProof/>
            <w:webHidden/>
          </w:rPr>
          <w:t>162</w:t>
        </w:r>
        <w:r>
          <w:rPr>
            <w:noProof/>
            <w:webHidden/>
          </w:rPr>
          <w:fldChar w:fldCharType="end"/>
        </w:r>
      </w:hyperlink>
    </w:p>
    <w:p w14:paraId="3007BADE" w14:textId="6D5365E7" w:rsidR="00110B53" w:rsidRDefault="00110B53">
      <w:pPr>
        <w:pStyle w:val="TJ3"/>
        <w:rPr>
          <w:rFonts w:asciiTheme="minorHAnsi" w:hAnsiTheme="minorHAnsi" w:cstheme="minorBidi"/>
          <w:noProof/>
          <w:sz w:val="24"/>
          <w:szCs w:val="21"/>
          <w:lang w:eastAsia="en-GB"/>
        </w:rPr>
      </w:pPr>
      <w:hyperlink w:anchor="_Toc182997202" w:history="1">
        <w:r w:rsidRPr="0042514D">
          <w:rPr>
            <w:rStyle w:val="Hiperhivatkozs"/>
            <w:noProof/>
            <w:lang w:bidi="ar-SA"/>
          </w:rPr>
          <w:t>Appendix B.4.2. Moraic metres</w:t>
        </w:r>
        <w:r>
          <w:rPr>
            <w:noProof/>
            <w:webHidden/>
          </w:rPr>
          <w:tab/>
        </w:r>
        <w:r>
          <w:rPr>
            <w:noProof/>
            <w:webHidden/>
          </w:rPr>
          <w:fldChar w:fldCharType="begin"/>
        </w:r>
        <w:r>
          <w:rPr>
            <w:noProof/>
            <w:webHidden/>
          </w:rPr>
          <w:instrText xml:space="preserve"> PAGEREF _Toc182997202 \h </w:instrText>
        </w:r>
        <w:r>
          <w:rPr>
            <w:noProof/>
            <w:webHidden/>
          </w:rPr>
        </w:r>
        <w:r>
          <w:rPr>
            <w:noProof/>
            <w:webHidden/>
          </w:rPr>
          <w:fldChar w:fldCharType="separate"/>
        </w:r>
        <w:r>
          <w:rPr>
            <w:noProof/>
            <w:webHidden/>
          </w:rPr>
          <w:t>165</w:t>
        </w:r>
        <w:r>
          <w:rPr>
            <w:noProof/>
            <w:webHidden/>
          </w:rPr>
          <w:fldChar w:fldCharType="end"/>
        </w:r>
      </w:hyperlink>
    </w:p>
    <w:p w14:paraId="3398A39A" w14:textId="3081C7A2" w:rsidR="00110B53" w:rsidRDefault="00110B53">
      <w:pPr>
        <w:pStyle w:val="TJ3"/>
        <w:rPr>
          <w:rFonts w:asciiTheme="minorHAnsi" w:hAnsiTheme="minorHAnsi" w:cstheme="minorBidi"/>
          <w:noProof/>
          <w:sz w:val="24"/>
          <w:szCs w:val="21"/>
          <w:lang w:eastAsia="en-GB"/>
        </w:rPr>
      </w:pPr>
      <w:hyperlink w:anchor="_Toc182997203" w:history="1">
        <w:r w:rsidRPr="0042514D">
          <w:rPr>
            <w:rStyle w:val="Hiperhivatkozs"/>
            <w:noProof/>
            <w:lang w:bidi="ar-SA"/>
          </w:rPr>
          <w:t>Appendix B.4.3.</w:t>
        </w:r>
        <w:r w:rsidRPr="0042514D">
          <w:rPr>
            <w:rStyle w:val="Hiperhivatkozs"/>
            <w:i/>
            <w:iCs/>
            <w:noProof/>
            <w:lang w:bidi="ar-SA"/>
          </w:rPr>
          <w:t xml:space="preserve"> Anuṣṭubh</w:t>
        </w:r>
        <w:r w:rsidRPr="0042514D">
          <w:rPr>
            <w:rStyle w:val="Hiperhivatkozs"/>
            <w:noProof/>
            <w:lang w:bidi="ar-SA"/>
          </w:rPr>
          <w:t xml:space="preserve"> details</w:t>
        </w:r>
        <w:r>
          <w:rPr>
            <w:noProof/>
            <w:webHidden/>
          </w:rPr>
          <w:tab/>
        </w:r>
        <w:r>
          <w:rPr>
            <w:noProof/>
            <w:webHidden/>
          </w:rPr>
          <w:fldChar w:fldCharType="begin"/>
        </w:r>
        <w:r>
          <w:rPr>
            <w:noProof/>
            <w:webHidden/>
          </w:rPr>
          <w:instrText xml:space="preserve"> PAGEREF _Toc182997203 \h </w:instrText>
        </w:r>
        <w:r>
          <w:rPr>
            <w:noProof/>
            <w:webHidden/>
          </w:rPr>
        </w:r>
        <w:r>
          <w:rPr>
            <w:noProof/>
            <w:webHidden/>
          </w:rPr>
          <w:fldChar w:fldCharType="separate"/>
        </w:r>
        <w:r>
          <w:rPr>
            <w:noProof/>
            <w:webHidden/>
          </w:rPr>
          <w:t>167</w:t>
        </w:r>
        <w:r>
          <w:rPr>
            <w:noProof/>
            <w:webHidden/>
          </w:rPr>
          <w:fldChar w:fldCharType="end"/>
        </w:r>
      </w:hyperlink>
    </w:p>
    <w:p w14:paraId="01C91355" w14:textId="361BC59D" w:rsidR="00110B53" w:rsidRDefault="00110B53">
      <w:pPr>
        <w:pStyle w:val="TJ3"/>
        <w:rPr>
          <w:rFonts w:asciiTheme="minorHAnsi" w:hAnsiTheme="minorHAnsi" w:cstheme="minorBidi"/>
          <w:noProof/>
          <w:sz w:val="24"/>
          <w:szCs w:val="21"/>
          <w:lang w:eastAsia="en-GB"/>
        </w:rPr>
      </w:pPr>
      <w:hyperlink w:anchor="_Toc182997204" w:history="1">
        <w:r w:rsidRPr="0042514D">
          <w:rPr>
            <w:rStyle w:val="Hiperhivatkozs"/>
            <w:noProof/>
            <w:lang w:bidi="ar-SA"/>
          </w:rPr>
          <w:t xml:space="preserve">Appendix B.4.4. The </w:t>
        </w:r>
        <w:r w:rsidRPr="0042514D">
          <w:rPr>
            <w:rStyle w:val="Hiperhivatkozs"/>
            <w:i/>
            <w:iCs/>
            <w:noProof/>
            <w:lang w:bidi="ar-SA"/>
          </w:rPr>
          <w:t>upajāti</w:t>
        </w:r>
        <w:r w:rsidRPr="0042514D">
          <w:rPr>
            <w:rStyle w:val="Hiperhivatkozs"/>
            <w:noProof/>
            <w:lang w:bidi="ar-SA"/>
          </w:rPr>
          <w:t xml:space="preserve"> family</w:t>
        </w:r>
        <w:r>
          <w:rPr>
            <w:noProof/>
            <w:webHidden/>
          </w:rPr>
          <w:tab/>
        </w:r>
        <w:r>
          <w:rPr>
            <w:noProof/>
            <w:webHidden/>
          </w:rPr>
          <w:fldChar w:fldCharType="begin"/>
        </w:r>
        <w:r>
          <w:rPr>
            <w:noProof/>
            <w:webHidden/>
          </w:rPr>
          <w:instrText xml:space="preserve"> PAGEREF _Toc182997204 \h </w:instrText>
        </w:r>
        <w:r>
          <w:rPr>
            <w:noProof/>
            <w:webHidden/>
          </w:rPr>
        </w:r>
        <w:r>
          <w:rPr>
            <w:noProof/>
            <w:webHidden/>
          </w:rPr>
          <w:fldChar w:fldCharType="separate"/>
        </w:r>
        <w:r>
          <w:rPr>
            <w:noProof/>
            <w:webHidden/>
          </w:rPr>
          <w:t>168</w:t>
        </w:r>
        <w:r>
          <w:rPr>
            <w:noProof/>
            <w:webHidden/>
          </w:rPr>
          <w:fldChar w:fldCharType="end"/>
        </w:r>
      </w:hyperlink>
    </w:p>
    <w:p w14:paraId="19F742D4" w14:textId="74CFCD9B" w:rsidR="00110B53" w:rsidRDefault="00110B53">
      <w:pPr>
        <w:pStyle w:val="TJ3"/>
        <w:rPr>
          <w:rFonts w:asciiTheme="minorHAnsi" w:hAnsiTheme="minorHAnsi" w:cstheme="minorBidi"/>
          <w:noProof/>
          <w:sz w:val="24"/>
          <w:szCs w:val="21"/>
          <w:lang w:eastAsia="en-GB"/>
        </w:rPr>
      </w:pPr>
      <w:hyperlink w:anchor="_Toc182997205" w:history="1">
        <w:r w:rsidRPr="0042514D">
          <w:rPr>
            <w:rStyle w:val="Hiperhivatkozs"/>
            <w:noProof/>
            <w:lang w:bidi="ar-SA"/>
          </w:rPr>
          <w:t xml:space="preserve">Appendix B.4.5. The </w:t>
        </w:r>
        <w:r w:rsidRPr="0042514D">
          <w:rPr>
            <w:rStyle w:val="Hiperhivatkozs"/>
            <w:i/>
            <w:iCs/>
            <w:noProof/>
            <w:lang w:bidi="ar-SA"/>
          </w:rPr>
          <w:t>vaitālīya</w:t>
        </w:r>
        <w:r w:rsidRPr="0042514D">
          <w:rPr>
            <w:rStyle w:val="Hiperhivatkozs"/>
            <w:noProof/>
            <w:lang w:bidi="ar-SA"/>
          </w:rPr>
          <w:t xml:space="preserve"> family</w:t>
        </w:r>
        <w:r>
          <w:rPr>
            <w:noProof/>
            <w:webHidden/>
          </w:rPr>
          <w:tab/>
        </w:r>
        <w:r>
          <w:rPr>
            <w:noProof/>
            <w:webHidden/>
          </w:rPr>
          <w:fldChar w:fldCharType="begin"/>
        </w:r>
        <w:r>
          <w:rPr>
            <w:noProof/>
            <w:webHidden/>
          </w:rPr>
          <w:instrText xml:space="preserve"> PAGEREF _Toc182997205 \h </w:instrText>
        </w:r>
        <w:r>
          <w:rPr>
            <w:noProof/>
            <w:webHidden/>
          </w:rPr>
        </w:r>
        <w:r>
          <w:rPr>
            <w:noProof/>
            <w:webHidden/>
          </w:rPr>
          <w:fldChar w:fldCharType="separate"/>
        </w:r>
        <w:r>
          <w:rPr>
            <w:noProof/>
            <w:webHidden/>
          </w:rPr>
          <w:t>168</w:t>
        </w:r>
        <w:r>
          <w:rPr>
            <w:noProof/>
            <w:webHidden/>
          </w:rPr>
          <w:fldChar w:fldCharType="end"/>
        </w:r>
      </w:hyperlink>
    </w:p>
    <w:p w14:paraId="3DCB732B" w14:textId="506CCFD7" w:rsidR="00110B53" w:rsidRDefault="00110B53">
      <w:pPr>
        <w:pStyle w:val="TJ3"/>
        <w:rPr>
          <w:rFonts w:asciiTheme="minorHAnsi" w:hAnsiTheme="minorHAnsi" w:cstheme="minorBidi"/>
          <w:noProof/>
          <w:sz w:val="24"/>
          <w:szCs w:val="21"/>
          <w:lang w:eastAsia="en-GB"/>
        </w:rPr>
      </w:pPr>
      <w:hyperlink w:anchor="_Toc182997206" w:history="1">
        <w:r w:rsidRPr="0042514D">
          <w:rPr>
            <w:rStyle w:val="Hiperhivatkozs"/>
            <w:noProof/>
            <w:lang w:bidi="ar-SA"/>
          </w:rPr>
          <w:t>Appendix B.4.6. Vedic trimeter</w:t>
        </w:r>
        <w:r>
          <w:rPr>
            <w:noProof/>
            <w:webHidden/>
          </w:rPr>
          <w:tab/>
        </w:r>
        <w:r>
          <w:rPr>
            <w:noProof/>
            <w:webHidden/>
          </w:rPr>
          <w:fldChar w:fldCharType="begin"/>
        </w:r>
        <w:r>
          <w:rPr>
            <w:noProof/>
            <w:webHidden/>
          </w:rPr>
          <w:instrText xml:space="preserve"> PAGEREF _Toc182997206 \h </w:instrText>
        </w:r>
        <w:r>
          <w:rPr>
            <w:noProof/>
            <w:webHidden/>
          </w:rPr>
        </w:r>
        <w:r>
          <w:rPr>
            <w:noProof/>
            <w:webHidden/>
          </w:rPr>
          <w:fldChar w:fldCharType="separate"/>
        </w:r>
        <w:r>
          <w:rPr>
            <w:noProof/>
            <w:webHidden/>
          </w:rPr>
          <w:t>169</w:t>
        </w:r>
        <w:r>
          <w:rPr>
            <w:noProof/>
            <w:webHidden/>
          </w:rPr>
          <w:fldChar w:fldCharType="end"/>
        </w:r>
      </w:hyperlink>
    </w:p>
    <w:p w14:paraId="410E1349" w14:textId="0785771C" w:rsidR="00110B53" w:rsidRDefault="00110B53">
      <w:pPr>
        <w:pStyle w:val="TJ3"/>
        <w:rPr>
          <w:rFonts w:asciiTheme="minorHAnsi" w:hAnsiTheme="minorHAnsi" w:cstheme="minorBidi"/>
          <w:noProof/>
          <w:sz w:val="24"/>
          <w:szCs w:val="21"/>
          <w:lang w:eastAsia="en-GB"/>
        </w:rPr>
      </w:pPr>
      <w:hyperlink w:anchor="_Toc182997207" w:history="1">
        <w:r w:rsidRPr="0042514D">
          <w:rPr>
            <w:rStyle w:val="Hiperhivatkozs"/>
            <w:noProof/>
            <w:lang w:bidi="ar-SA"/>
          </w:rPr>
          <w:t>Appendix B.4.7. Other semi-syllabic metres</w:t>
        </w:r>
        <w:r>
          <w:rPr>
            <w:noProof/>
            <w:webHidden/>
          </w:rPr>
          <w:tab/>
        </w:r>
        <w:r>
          <w:rPr>
            <w:noProof/>
            <w:webHidden/>
          </w:rPr>
          <w:fldChar w:fldCharType="begin"/>
        </w:r>
        <w:r>
          <w:rPr>
            <w:noProof/>
            <w:webHidden/>
          </w:rPr>
          <w:instrText xml:space="preserve"> PAGEREF _Toc182997207 \h </w:instrText>
        </w:r>
        <w:r>
          <w:rPr>
            <w:noProof/>
            <w:webHidden/>
          </w:rPr>
        </w:r>
        <w:r>
          <w:rPr>
            <w:noProof/>
            <w:webHidden/>
          </w:rPr>
          <w:fldChar w:fldCharType="separate"/>
        </w:r>
        <w:r>
          <w:rPr>
            <w:noProof/>
            <w:webHidden/>
          </w:rPr>
          <w:t>169</w:t>
        </w:r>
        <w:r>
          <w:rPr>
            <w:noProof/>
            <w:webHidden/>
          </w:rPr>
          <w:fldChar w:fldCharType="end"/>
        </w:r>
      </w:hyperlink>
    </w:p>
    <w:p w14:paraId="5406A91E" w14:textId="33E46F42" w:rsidR="00110B53" w:rsidRDefault="00110B53">
      <w:pPr>
        <w:pStyle w:val="TJ2"/>
        <w:rPr>
          <w:rFonts w:asciiTheme="minorHAnsi" w:hAnsiTheme="minorHAnsi" w:cstheme="minorBidi"/>
          <w:noProof/>
          <w:sz w:val="24"/>
          <w:szCs w:val="21"/>
          <w:lang w:eastAsia="en-GB"/>
        </w:rPr>
      </w:pPr>
      <w:hyperlink w:anchor="_Toc182997208" w:history="1">
        <w:r w:rsidRPr="0042514D">
          <w:rPr>
            <w:rStyle w:val="Hiperhivatkozs"/>
            <w:noProof/>
            <w:lang w:bidi="ar-SA"/>
          </w:rPr>
          <w:t>Appendix B.5. Tamil metres</w:t>
        </w:r>
        <w:r>
          <w:rPr>
            <w:noProof/>
            <w:webHidden/>
          </w:rPr>
          <w:tab/>
        </w:r>
        <w:r>
          <w:rPr>
            <w:noProof/>
            <w:webHidden/>
          </w:rPr>
          <w:fldChar w:fldCharType="begin"/>
        </w:r>
        <w:r>
          <w:rPr>
            <w:noProof/>
            <w:webHidden/>
          </w:rPr>
          <w:instrText xml:space="preserve"> PAGEREF _Toc182997208 \h </w:instrText>
        </w:r>
        <w:r>
          <w:rPr>
            <w:noProof/>
            <w:webHidden/>
          </w:rPr>
        </w:r>
        <w:r>
          <w:rPr>
            <w:noProof/>
            <w:webHidden/>
          </w:rPr>
          <w:fldChar w:fldCharType="separate"/>
        </w:r>
        <w:r>
          <w:rPr>
            <w:noProof/>
            <w:webHidden/>
          </w:rPr>
          <w:t>169</w:t>
        </w:r>
        <w:r>
          <w:rPr>
            <w:noProof/>
            <w:webHidden/>
          </w:rPr>
          <w:fldChar w:fldCharType="end"/>
        </w:r>
      </w:hyperlink>
    </w:p>
    <w:p w14:paraId="1E92B652" w14:textId="1A6B6B26" w:rsidR="00110B53" w:rsidRDefault="00110B53">
      <w:pPr>
        <w:pStyle w:val="TJ1"/>
        <w:rPr>
          <w:rFonts w:asciiTheme="minorHAnsi" w:hAnsiTheme="minorHAnsi" w:cstheme="minorBidi"/>
          <w:b w:val="0"/>
          <w:noProof/>
          <w:sz w:val="24"/>
          <w:szCs w:val="21"/>
          <w:lang w:eastAsia="en-GB"/>
        </w:rPr>
      </w:pPr>
      <w:hyperlink w:anchor="_Toc182997209" w:history="1">
        <w:r w:rsidRPr="0042514D">
          <w:rPr>
            <w:rStyle w:val="Hiperhivatkozs"/>
            <w:noProof/>
            <w:lang w:bidi="ar-SA"/>
          </w:rPr>
          <w:t>Appendix C. “Case Studies” in encoding complex layout</w:t>
        </w:r>
        <w:r>
          <w:rPr>
            <w:noProof/>
            <w:webHidden/>
          </w:rPr>
          <w:tab/>
        </w:r>
        <w:r>
          <w:rPr>
            <w:noProof/>
            <w:webHidden/>
          </w:rPr>
          <w:fldChar w:fldCharType="begin"/>
        </w:r>
        <w:r>
          <w:rPr>
            <w:noProof/>
            <w:webHidden/>
          </w:rPr>
          <w:instrText xml:space="preserve"> PAGEREF _Toc182997209 \h </w:instrText>
        </w:r>
        <w:r>
          <w:rPr>
            <w:noProof/>
            <w:webHidden/>
          </w:rPr>
        </w:r>
        <w:r>
          <w:rPr>
            <w:noProof/>
            <w:webHidden/>
          </w:rPr>
          <w:fldChar w:fldCharType="separate"/>
        </w:r>
        <w:r>
          <w:rPr>
            <w:noProof/>
            <w:webHidden/>
          </w:rPr>
          <w:t>171</w:t>
        </w:r>
        <w:r>
          <w:rPr>
            <w:noProof/>
            <w:webHidden/>
          </w:rPr>
          <w:fldChar w:fldCharType="end"/>
        </w:r>
      </w:hyperlink>
    </w:p>
    <w:p w14:paraId="7D693A22" w14:textId="688B264D" w:rsidR="00110B53" w:rsidRDefault="00110B53">
      <w:pPr>
        <w:pStyle w:val="TJ2"/>
        <w:rPr>
          <w:rFonts w:asciiTheme="minorHAnsi" w:hAnsiTheme="minorHAnsi" w:cstheme="minorBidi"/>
          <w:noProof/>
          <w:sz w:val="24"/>
          <w:szCs w:val="21"/>
          <w:lang w:eastAsia="en-GB"/>
        </w:rPr>
      </w:pPr>
      <w:hyperlink w:anchor="_Toc182997210" w:history="1">
        <w:r w:rsidRPr="0042514D">
          <w:rPr>
            <w:rStyle w:val="Hiperhivatkozs"/>
            <w:noProof/>
            <w:lang w:bidi="ar-SA"/>
          </w:rPr>
          <w:t>Case study 1: four-faced stele</w:t>
        </w:r>
        <w:r>
          <w:rPr>
            <w:noProof/>
            <w:webHidden/>
          </w:rPr>
          <w:tab/>
        </w:r>
        <w:r>
          <w:rPr>
            <w:noProof/>
            <w:webHidden/>
          </w:rPr>
          <w:fldChar w:fldCharType="begin"/>
        </w:r>
        <w:r>
          <w:rPr>
            <w:noProof/>
            <w:webHidden/>
          </w:rPr>
          <w:instrText xml:space="preserve"> PAGEREF _Toc182997210 \h </w:instrText>
        </w:r>
        <w:r>
          <w:rPr>
            <w:noProof/>
            <w:webHidden/>
          </w:rPr>
        </w:r>
        <w:r>
          <w:rPr>
            <w:noProof/>
            <w:webHidden/>
          </w:rPr>
          <w:fldChar w:fldCharType="separate"/>
        </w:r>
        <w:r>
          <w:rPr>
            <w:noProof/>
            <w:webHidden/>
          </w:rPr>
          <w:t>171</w:t>
        </w:r>
        <w:r>
          <w:rPr>
            <w:noProof/>
            <w:webHidden/>
          </w:rPr>
          <w:fldChar w:fldCharType="end"/>
        </w:r>
      </w:hyperlink>
    </w:p>
    <w:p w14:paraId="48E81C18" w14:textId="163A7C9B" w:rsidR="00110B53" w:rsidRDefault="00110B53">
      <w:pPr>
        <w:pStyle w:val="TJ2"/>
        <w:rPr>
          <w:rFonts w:asciiTheme="minorHAnsi" w:hAnsiTheme="minorHAnsi" w:cstheme="minorBidi"/>
          <w:noProof/>
          <w:sz w:val="24"/>
          <w:szCs w:val="21"/>
          <w:lang w:eastAsia="en-GB"/>
        </w:rPr>
      </w:pPr>
      <w:hyperlink w:anchor="_Toc182997211" w:history="1">
        <w:r w:rsidRPr="0042514D">
          <w:rPr>
            <w:rStyle w:val="Hiperhivatkozs"/>
            <w:noProof/>
            <w:lang w:bidi="ar-SA"/>
          </w:rPr>
          <w:t>Case study 2A: copperplate charter with seal and other goodies</w:t>
        </w:r>
        <w:r>
          <w:rPr>
            <w:noProof/>
            <w:webHidden/>
          </w:rPr>
          <w:tab/>
        </w:r>
        <w:r>
          <w:rPr>
            <w:noProof/>
            <w:webHidden/>
          </w:rPr>
          <w:fldChar w:fldCharType="begin"/>
        </w:r>
        <w:r>
          <w:rPr>
            <w:noProof/>
            <w:webHidden/>
          </w:rPr>
          <w:instrText xml:space="preserve"> PAGEREF _Toc182997211 \h </w:instrText>
        </w:r>
        <w:r>
          <w:rPr>
            <w:noProof/>
            <w:webHidden/>
          </w:rPr>
        </w:r>
        <w:r>
          <w:rPr>
            <w:noProof/>
            <w:webHidden/>
          </w:rPr>
          <w:fldChar w:fldCharType="separate"/>
        </w:r>
        <w:r>
          <w:rPr>
            <w:noProof/>
            <w:webHidden/>
          </w:rPr>
          <w:t>172</w:t>
        </w:r>
        <w:r>
          <w:rPr>
            <w:noProof/>
            <w:webHidden/>
          </w:rPr>
          <w:fldChar w:fldCharType="end"/>
        </w:r>
      </w:hyperlink>
    </w:p>
    <w:p w14:paraId="0B8A945F" w14:textId="4D1DB4B0" w:rsidR="00110B53" w:rsidRDefault="00110B53">
      <w:pPr>
        <w:pStyle w:val="TJ2"/>
        <w:rPr>
          <w:rFonts w:asciiTheme="minorHAnsi" w:hAnsiTheme="minorHAnsi" w:cstheme="minorBidi"/>
          <w:noProof/>
          <w:sz w:val="24"/>
          <w:szCs w:val="21"/>
          <w:lang w:eastAsia="en-GB"/>
        </w:rPr>
      </w:pPr>
      <w:hyperlink w:anchor="_Toc182997212" w:history="1">
        <w:r w:rsidRPr="0042514D">
          <w:rPr>
            <w:rStyle w:val="Hiperhivatkozs"/>
            <w:noProof/>
            <w:lang w:bidi="ar-SA"/>
          </w:rPr>
          <w:t>Case study 2B: copperplate charter with a lost plate reconstructed</w:t>
        </w:r>
        <w:r>
          <w:rPr>
            <w:noProof/>
            <w:webHidden/>
          </w:rPr>
          <w:tab/>
        </w:r>
        <w:r>
          <w:rPr>
            <w:noProof/>
            <w:webHidden/>
          </w:rPr>
          <w:fldChar w:fldCharType="begin"/>
        </w:r>
        <w:r>
          <w:rPr>
            <w:noProof/>
            <w:webHidden/>
          </w:rPr>
          <w:instrText xml:space="preserve"> PAGEREF _Toc182997212 \h </w:instrText>
        </w:r>
        <w:r>
          <w:rPr>
            <w:noProof/>
            <w:webHidden/>
          </w:rPr>
        </w:r>
        <w:r>
          <w:rPr>
            <w:noProof/>
            <w:webHidden/>
          </w:rPr>
          <w:fldChar w:fldCharType="separate"/>
        </w:r>
        <w:r>
          <w:rPr>
            <w:noProof/>
            <w:webHidden/>
          </w:rPr>
          <w:t>174</w:t>
        </w:r>
        <w:r>
          <w:rPr>
            <w:noProof/>
            <w:webHidden/>
          </w:rPr>
          <w:fldChar w:fldCharType="end"/>
        </w:r>
      </w:hyperlink>
    </w:p>
    <w:p w14:paraId="5E6AB735" w14:textId="188E17FE" w:rsidR="00110B53" w:rsidRDefault="00110B53">
      <w:pPr>
        <w:pStyle w:val="TJ2"/>
        <w:rPr>
          <w:rFonts w:asciiTheme="minorHAnsi" w:hAnsiTheme="minorHAnsi" w:cstheme="minorBidi"/>
          <w:noProof/>
          <w:sz w:val="24"/>
          <w:szCs w:val="21"/>
          <w:lang w:eastAsia="en-GB"/>
        </w:rPr>
      </w:pPr>
      <w:hyperlink w:anchor="_Toc182997213" w:history="1">
        <w:r w:rsidRPr="0042514D">
          <w:rPr>
            <w:rStyle w:val="Hiperhivatkozs"/>
            <w:noProof/>
            <w:lang w:bidi="ar-SA"/>
          </w:rPr>
          <w:t>Case study 2C: copperplate charter with a lost plate not reconstructed</w:t>
        </w:r>
        <w:r>
          <w:rPr>
            <w:noProof/>
            <w:webHidden/>
          </w:rPr>
          <w:tab/>
        </w:r>
        <w:r>
          <w:rPr>
            <w:noProof/>
            <w:webHidden/>
          </w:rPr>
          <w:fldChar w:fldCharType="begin"/>
        </w:r>
        <w:r>
          <w:rPr>
            <w:noProof/>
            <w:webHidden/>
          </w:rPr>
          <w:instrText xml:space="preserve"> PAGEREF _Toc182997213 \h </w:instrText>
        </w:r>
        <w:r>
          <w:rPr>
            <w:noProof/>
            <w:webHidden/>
          </w:rPr>
        </w:r>
        <w:r>
          <w:rPr>
            <w:noProof/>
            <w:webHidden/>
          </w:rPr>
          <w:fldChar w:fldCharType="separate"/>
        </w:r>
        <w:r>
          <w:rPr>
            <w:noProof/>
            <w:webHidden/>
          </w:rPr>
          <w:t>175</w:t>
        </w:r>
        <w:r>
          <w:rPr>
            <w:noProof/>
            <w:webHidden/>
          </w:rPr>
          <w:fldChar w:fldCharType="end"/>
        </w:r>
      </w:hyperlink>
    </w:p>
    <w:p w14:paraId="3F035D05" w14:textId="532F9EF5" w:rsidR="00110B53" w:rsidRDefault="00110B53">
      <w:pPr>
        <w:pStyle w:val="TJ2"/>
        <w:rPr>
          <w:rFonts w:asciiTheme="minorHAnsi" w:hAnsiTheme="minorHAnsi" w:cstheme="minorBidi"/>
          <w:noProof/>
          <w:sz w:val="24"/>
          <w:szCs w:val="21"/>
          <w:lang w:eastAsia="en-GB"/>
        </w:rPr>
      </w:pPr>
      <w:hyperlink w:anchor="_Toc182997214" w:history="1">
        <w:r w:rsidRPr="0042514D">
          <w:rPr>
            <w:rStyle w:val="Hiperhivatkozs"/>
            <w:noProof/>
            <w:lang w:bidi="ar-SA"/>
          </w:rPr>
          <w:t>Case study 3: stele with two inscribed faces, an incipit and quasi-columns</w:t>
        </w:r>
        <w:r>
          <w:rPr>
            <w:noProof/>
            <w:webHidden/>
          </w:rPr>
          <w:tab/>
        </w:r>
        <w:r>
          <w:rPr>
            <w:noProof/>
            <w:webHidden/>
          </w:rPr>
          <w:fldChar w:fldCharType="begin"/>
        </w:r>
        <w:r>
          <w:rPr>
            <w:noProof/>
            <w:webHidden/>
          </w:rPr>
          <w:instrText xml:space="preserve"> PAGEREF _Toc182997214 \h </w:instrText>
        </w:r>
        <w:r>
          <w:rPr>
            <w:noProof/>
            <w:webHidden/>
          </w:rPr>
        </w:r>
        <w:r>
          <w:rPr>
            <w:noProof/>
            <w:webHidden/>
          </w:rPr>
          <w:fldChar w:fldCharType="separate"/>
        </w:r>
        <w:r>
          <w:rPr>
            <w:noProof/>
            <w:webHidden/>
          </w:rPr>
          <w:t>176</w:t>
        </w:r>
        <w:r>
          <w:rPr>
            <w:noProof/>
            <w:webHidden/>
          </w:rPr>
          <w:fldChar w:fldCharType="end"/>
        </w:r>
      </w:hyperlink>
    </w:p>
    <w:p w14:paraId="7F1470D0" w14:textId="5EABD212" w:rsidR="00110B53" w:rsidRDefault="00110B53">
      <w:pPr>
        <w:pStyle w:val="TJ1"/>
        <w:rPr>
          <w:rFonts w:asciiTheme="minorHAnsi" w:hAnsiTheme="minorHAnsi" w:cstheme="minorBidi"/>
          <w:b w:val="0"/>
          <w:noProof/>
          <w:sz w:val="24"/>
          <w:szCs w:val="21"/>
          <w:lang w:eastAsia="en-GB"/>
        </w:rPr>
      </w:pPr>
      <w:hyperlink w:anchor="_Toc182997215" w:history="1">
        <w:r w:rsidRPr="0042514D">
          <w:rPr>
            <w:rStyle w:val="Hiperhivatkozs"/>
            <w:noProof/>
            <w:lang w:bidi="ar-SA"/>
          </w:rPr>
          <w:t>Appendix D. Language tags</w:t>
        </w:r>
        <w:r>
          <w:rPr>
            <w:noProof/>
            <w:webHidden/>
          </w:rPr>
          <w:tab/>
        </w:r>
        <w:r>
          <w:rPr>
            <w:noProof/>
            <w:webHidden/>
          </w:rPr>
          <w:fldChar w:fldCharType="begin"/>
        </w:r>
        <w:r>
          <w:rPr>
            <w:noProof/>
            <w:webHidden/>
          </w:rPr>
          <w:instrText xml:space="preserve"> PAGEREF _Toc182997215 \h </w:instrText>
        </w:r>
        <w:r>
          <w:rPr>
            <w:noProof/>
            <w:webHidden/>
          </w:rPr>
        </w:r>
        <w:r>
          <w:rPr>
            <w:noProof/>
            <w:webHidden/>
          </w:rPr>
          <w:fldChar w:fldCharType="separate"/>
        </w:r>
        <w:r>
          <w:rPr>
            <w:noProof/>
            <w:webHidden/>
          </w:rPr>
          <w:t>179</w:t>
        </w:r>
        <w:r>
          <w:rPr>
            <w:noProof/>
            <w:webHidden/>
          </w:rPr>
          <w:fldChar w:fldCharType="end"/>
        </w:r>
      </w:hyperlink>
    </w:p>
    <w:p w14:paraId="4E38E043" w14:textId="4080C2F7" w:rsidR="00110B53" w:rsidRDefault="00110B53">
      <w:pPr>
        <w:pStyle w:val="TJ1"/>
        <w:rPr>
          <w:rFonts w:asciiTheme="minorHAnsi" w:hAnsiTheme="minorHAnsi" w:cstheme="minorBidi"/>
          <w:b w:val="0"/>
          <w:noProof/>
          <w:sz w:val="24"/>
          <w:szCs w:val="21"/>
          <w:lang w:eastAsia="en-GB"/>
        </w:rPr>
      </w:pPr>
      <w:hyperlink w:anchor="_Toc182997216" w:history="1">
        <w:r w:rsidRPr="0042514D">
          <w:rPr>
            <w:rStyle w:val="Hiperhivatkozs"/>
            <w:noProof/>
            <w:lang w:bidi="ar-SA"/>
          </w:rPr>
          <w:t>Appendix E. Titling conventions</w:t>
        </w:r>
        <w:r>
          <w:rPr>
            <w:noProof/>
            <w:webHidden/>
          </w:rPr>
          <w:tab/>
        </w:r>
        <w:r>
          <w:rPr>
            <w:noProof/>
            <w:webHidden/>
          </w:rPr>
          <w:fldChar w:fldCharType="begin"/>
        </w:r>
        <w:r>
          <w:rPr>
            <w:noProof/>
            <w:webHidden/>
          </w:rPr>
          <w:instrText xml:space="preserve"> PAGEREF _Toc182997216 \h </w:instrText>
        </w:r>
        <w:r>
          <w:rPr>
            <w:noProof/>
            <w:webHidden/>
          </w:rPr>
        </w:r>
        <w:r>
          <w:rPr>
            <w:noProof/>
            <w:webHidden/>
          </w:rPr>
          <w:fldChar w:fldCharType="separate"/>
        </w:r>
        <w:r>
          <w:rPr>
            <w:noProof/>
            <w:webHidden/>
          </w:rPr>
          <w:t>181</w:t>
        </w:r>
        <w:r>
          <w:rPr>
            <w:noProof/>
            <w:webHidden/>
          </w:rPr>
          <w:fldChar w:fldCharType="end"/>
        </w:r>
      </w:hyperlink>
    </w:p>
    <w:p w14:paraId="77003830" w14:textId="1FB0BC38" w:rsidR="00110B53" w:rsidRDefault="00110B53">
      <w:pPr>
        <w:pStyle w:val="TJ1"/>
        <w:rPr>
          <w:rFonts w:asciiTheme="minorHAnsi" w:hAnsiTheme="minorHAnsi" w:cstheme="minorBidi"/>
          <w:b w:val="0"/>
          <w:noProof/>
          <w:sz w:val="24"/>
          <w:szCs w:val="21"/>
          <w:lang w:eastAsia="en-GB"/>
        </w:rPr>
      </w:pPr>
      <w:hyperlink w:anchor="_Toc182997217" w:history="1">
        <w:r w:rsidRPr="0042514D">
          <w:rPr>
            <w:rStyle w:val="Hiperhivatkozs"/>
            <w:noProof/>
            <w:lang w:bidi="ar-SA"/>
          </w:rPr>
          <w:t>Appendix F. Normalisation suggestions</w:t>
        </w:r>
        <w:r>
          <w:rPr>
            <w:noProof/>
            <w:webHidden/>
          </w:rPr>
          <w:tab/>
        </w:r>
        <w:r>
          <w:rPr>
            <w:noProof/>
            <w:webHidden/>
          </w:rPr>
          <w:fldChar w:fldCharType="begin"/>
        </w:r>
        <w:r>
          <w:rPr>
            <w:noProof/>
            <w:webHidden/>
          </w:rPr>
          <w:instrText xml:space="preserve"> PAGEREF _Toc182997217 \h </w:instrText>
        </w:r>
        <w:r>
          <w:rPr>
            <w:noProof/>
            <w:webHidden/>
          </w:rPr>
        </w:r>
        <w:r>
          <w:rPr>
            <w:noProof/>
            <w:webHidden/>
          </w:rPr>
          <w:fldChar w:fldCharType="separate"/>
        </w:r>
        <w:r>
          <w:rPr>
            <w:noProof/>
            <w:webHidden/>
          </w:rPr>
          <w:t>183</w:t>
        </w:r>
        <w:r>
          <w:rPr>
            <w:noProof/>
            <w:webHidden/>
          </w:rPr>
          <w:fldChar w:fldCharType="end"/>
        </w:r>
      </w:hyperlink>
    </w:p>
    <w:p w14:paraId="5E787F13" w14:textId="63C56097" w:rsidR="00110B53" w:rsidRDefault="00110B53">
      <w:pPr>
        <w:pStyle w:val="TJ1"/>
        <w:rPr>
          <w:rFonts w:asciiTheme="minorHAnsi" w:hAnsiTheme="minorHAnsi" w:cstheme="minorBidi"/>
          <w:b w:val="0"/>
          <w:noProof/>
          <w:sz w:val="24"/>
          <w:szCs w:val="21"/>
          <w:lang w:eastAsia="en-GB"/>
        </w:rPr>
      </w:pPr>
      <w:hyperlink w:anchor="_Toc182997218" w:history="1">
        <w:r w:rsidRPr="0042514D">
          <w:rPr>
            <w:rStyle w:val="Hiperhivatkozs"/>
            <w:noProof/>
            <w:lang w:bidi="ar-SA"/>
          </w:rPr>
          <w:t>Appendix G. Creating DHARMA editions from other editions</w:t>
        </w:r>
        <w:r>
          <w:rPr>
            <w:noProof/>
            <w:webHidden/>
          </w:rPr>
          <w:tab/>
        </w:r>
        <w:r>
          <w:rPr>
            <w:noProof/>
            <w:webHidden/>
          </w:rPr>
          <w:fldChar w:fldCharType="begin"/>
        </w:r>
        <w:r>
          <w:rPr>
            <w:noProof/>
            <w:webHidden/>
          </w:rPr>
          <w:instrText xml:space="preserve"> PAGEREF _Toc182997218 \h </w:instrText>
        </w:r>
        <w:r>
          <w:rPr>
            <w:noProof/>
            <w:webHidden/>
          </w:rPr>
        </w:r>
        <w:r>
          <w:rPr>
            <w:noProof/>
            <w:webHidden/>
          </w:rPr>
          <w:fldChar w:fldCharType="separate"/>
        </w:r>
        <w:r>
          <w:rPr>
            <w:noProof/>
            <w:webHidden/>
          </w:rPr>
          <w:t>184</w:t>
        </w:r>
        <w:r>
          <w:rPr>
            <w:noProof/>
            <w:webHidden/>
          </w:rPr>
          <w:fldChar w:fldCharType="end"/>
        </w:r>
      </w:hyperlink>
    </w:p>
    <w:p w14:paraId="4FAFDCA2" w14:textId="4D6758BE" w:rsidR="00110B53" w:rsidRDefault="00110B53">
      <w:pPr>
        <w:pStyle w:val="TJ1"/>
        <w:rPr>
          <w:rFonts w:asciiTheme="minorHAnsi" w:hAnsiTheme="minorHAnsi" w:cstheme="minorBidi"/>
          <w:b w:val="0"/>
          <w:noProof/>
          <w:sz w:val="24"/>
          <w:szCs w:val="21"/>
          <w:lang w:eastAsia="en-GB"/>
        </w:rPr>
      </w:pPr>
      <w:hyperlink w:anchor="_Toc182997219" w:history="1">
        <w:r w:rsidRPr="0042514D">
          <w:rPr>
            <w:rStyle w:val="Hiperhivatkozs"/>
            <w:noProof/>
            <w:lang w:bidi="ar-SA"/>
          </w:rPr>
          <w:t>References</w:t>
        </w:r>
        <w:r>
          <w:rPr>
            <w:noProof/>
            <w:webHidden/>
          </w:rPr>
          <w:tab/>
        </w:r>
        <w:r>
          <w:rPr>
            <w:noProof/>
            <w:webHidden/>
          </w:rPr>
          <w:fldChar w:fldCharType="begin"/>
        </w:r>
        <w:r>
          <w:rPr>
            <w:noProof/>
            <w:webHidden/>
          </w:rPr>
          <w:instrText xml:space="preserve"> PAGEREF _Toc182997219 \h </w:instrText>
        </w:r>
        <w:r>
          <w:rPr>
            <w:noProof/>
            <w:webHidden/>
          </w:rPr>
        </w:r>
        <w:r>
          <w:rPr>
            <w:noProof/>
            <w:webHidden/>
          </w:rPr>
          <w:fldChar w:fldCharType="separate"/>
        </w:r>
        <w:r>
          <w:rPr>
            <w:noProof/>
            <w:webHidden/>
          </w:rPr>
          <w:t>185</w:t>
        </w:r>
        <w:r>
          <w:rPr>
            <w:noProof/>
            <w:webHidden/>
          </w:rPr>
          <w:fldChar w:fldCharType="end"/>
        </w:r>
      </w:hyperlink>
    </w:p>
    <w:p w14:paraId="3DE590C3" w14:textId="28B01FCD" w:rsidR="00EE683E" w:rsidRDefault="008D585D" w:rsidP="00EE683E">
      <w:r>
        <w:rPr>
          <w:rFonts w:ascii="Calibri" w:hAnsi="Calibri"/>
          <w:b/>
        </w:rPr>
        <w:fldChar w:fldCharType="end"/>
      </w:r>
    </w:p>
    <w:p w14:paraId="2AEF514C" w14:textId="77777777" w:rsidR="00C02B8C" w:rsidRPr="00EB2024" w:rsidRDefault="004D2E67" w:rsidP="00EB2024">
      <w:pPr>
        <w:pStyle w:val="Cmsor1"/>
      </w:pPr>
      <w:bookmarkStart w:id="6" w:name="_Toc182996914"/>
      <w:r w:rsidRPr="00EB2024">
        <w:lastRenderedPageBreak/>
        <w:t>Introduction</w:t>
      </w:r>
      <w:bookmarkEnd w:id="6"/>
    </w:p>
    <w:p w14:paraId="3A0E9CE3" w14:textId="1F8CF254" w:rsidR="00C02B8C" w:rsidRPr="00F87A56" w:rsidRDefault="004D2E67" w:rsidP="00377CCF">
      <w:pPr>
        <w:pStyle w:val="Cmsor2"/>
      </w:pPr>
      <w:bookmarkStart w:id="7" w:name="_ta3bzfnw5348" w:colFirst="0" w:colLast="0"/>
      <w:bookmarkStart w:id="8" w:name="_Toc182996915"/>
      <w:bookmarkEnd w:id="7"/>
      <w:r w:rsidRPr="00F87A56">
        <w:t xml:space="preserve">Version </w:t>
      </w:r>
      <w:r w:rsidR="006733B4" w:rsidRPr="00F87A56">
        <w:t>history</w:t>
      </w:r>
      <w:bookmarkEnd w:id="8"/>
    </w:p>
    <w:tbl>
      <w:tblPr>
        <w:tblW w:w="3911"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202"/>
        <w:gridCol w:w="3915"/>
        <w:gridCol w:w="2406"/>
      </w:tblGrid>
      <w:tr w:rsidR="00AA170B" w:rsidRPr="00DD7CCF" w14:paraId="3EF8E78E" w14:textId="77777777" w:rsidTr="00AA170B">
        <w:trPr>
          <w:trHeight w:val="480"/>
        </w:trPr>
        <w:tc>
          <w:tcPr>
            <w:tcW w:w="799" w:type="pct"/>
            <w:shd w:val="clear" w:color="auto" w:fill="EAF1DD"/>
            <w:tcMar>
              <w:top w:w="100" w:type="dxa"/>
              <w:left w:w="100" w:type="dxa"/>
              <w:bottom w:w="100" w:type="dxa"/>
              <w:right w:w="100" w:type="dxa"/>
            </w:tcMar>
          </w:tcPr>
          <w:p w14:paraId="323369F5" w14:textId="77777777" w:rsidR="00AA170B" w:rsidRPr="00DD7CCF" w:rsidRDefault="00AA170B" w:rsidP="00F14096">
            <w:pPr>
              <w:pStyle w:val="Tabletext"/>
            </w:pPr>
            <w:r w:rsidRPr="00DD7CCF">
              <w:t>Version</w:t>
            </w:r>
          </w:p>
        </w:tc>
        <w:tc>
          <w:tcPr>
            <w:tcW w:w="2602" w:type="pct"/>
            <w:shd w:val="clear" w:color="auto" w:fill="EAF1DD"/>
            <w:tcMar>
              <w:top w:w="100" w:type="dxa"/>
              <w:left w:w="100" w:type="dxa"/>
              <w:bottom w:w="100" w:type="dxa"/>
              <w:right w:w="100" w:type="dxa"/>
            </w:tcMar>
          </w:tcPr>
          <w:p w14:paraId="7974B324" w14:textId="77777777" w:rsidR="00AA170B" w:rsidRPr="00DD7CCF" w:rsidRDefault="00AA170B" w:rsidP="00F14096">
            <w:pPr>
              <w:pStyle w:val="Tabletext"/>
            </w:pPr>
            <w:r w:rsidRPr="00DD7CCF">
              <w:t>Changes</w:t>
            </w:r>
          </w:p>
        </w:tc>
        <w:tc>
          <w:tcPr>
            <w:tcW w:w="1599" w:type="pct"/>
            <w:shd w:val="clear" w:color="auto" w:fill="EAF1DD"/>
            <w:tcMar>
              <w:top w:w="100" w:type="dxa"/>
              <w:left w:w="100" w:type="dxa"/>
              <w:bottom w:w="100" w:type="dxa"/>
              <w:right w:w="100" w:type="dxa"/>
            </w:tcMar>
          </w:tcPr>
          <w:p w14:paraId="0D0975CD" w14:textId="77777777" w:rsidR="00AA170B" w:rsidRPr="00DD7CCF" w:rsidRDefault="00AA170B" w:rsidP="00F14096">
            <w:pPr>
              <w:pStyle w:val="Tabletext"/>
            </w:pPr>
            <w:r w:rsidRPr="00DD7CCF">
              <w:t>Date</w:t>
            </w:r>
          </w:p>
        </w:tc>
      </w:tr>
      <w:tr w:rsidR="00AA170B" w:rsidRPr="00DD7CCF" w14:paraId="497F5E99" w14:textId="77777777" w:rsidTr="00AA170B">
        <w:tc>
          <w:tcPr>
            <w:tcW w:w="799" w:type="pct"/>
            <w:shd w:val="clear" w:color="auto" w:fill="auto"/>
            <w:tcMar>
              <w:top w:w="100" w:type="dxa"/>
              <w:left w:w="100" w:type="dxa"/>
              <w:bottom w:w="100" w:type="dxa"/>
              <w:right w:w="100" w:type="dxa"/>
            </w:tcMar>
          </w:tcPr>
          <w:p w14:paraId="12B5368B" w14:textId="77777777" w:rsidR="00AA170B" w:rsidRPr="00DD7CCF" w:rsidRDefault="00AA170B" w:rsidP="00F14096">
            <w:pPr>
              <w:pStyle w:val="Tabletext"/>
            </w:pPr>
            <w:r w:rsidRPr="00DD7CCF">
              <w:t>0.1</w:t>
            </w:r>
          </w:p>
        </w:tc>
        <w:tc>
          <w:tcPr>
            <w:tcW w:w="2602" w:type="pct"/>
            <w:shd w:val="clear" w:color="auto" w:fill="auto"/>
            <w:tcMar>
              <w:top w:w="100" w:type="dxa"/>
              <w:left w:w="100" w:type="dxa"/>
              <w:bottom w:w="100" w:type="dxa"/>
              <w:right w:w="100" w:type="dxa"/>
            </w:tcMar>
          </w:tcPr>
          <w:p w14:paraId="4CFA25D2" w14:textId="77777777" w:rsidR="00AA170B" w:rsidRPr="00DD7CCF" w:rsidRDefault="00AA170B" w:rsidP="00F14096">
            <w:pPr>
              <w:pStyle w:val="Tabletext"/>
            </w:pPr>
            <w:r w:rsidRPr="00DD7CCF">
              <w:t>Redaction of the first draft</w:t>
            </w:r>
          </w:p>
        </w:tc>
        <w:tc>
          <w:tcPr>
            <w:tcW w:w="1599" w:type="pct"/>
            <w:shd w:val="clear" w:color="auto" w:fill="auto"/>
            <w:tcMar>
              <w:top w:w="100" w:type="dxa"/>
              <w:left w:w="100" w:type="dxa"/>
              <w:bottom w:w="100" w:type="dxa"/>
              <w:right w:w="100" w:type="dxa"/>
            </w:tcMar>
          </w:tcPr>
          <w:p w14:paraId="3389D363" w14:textId="77777777" w:rsidR="00AA170B" w:rsidRPr="00DD7CCF" w:rsidRDefault="00AA170B" w:rsidP="00F14096">
            <w:pPr>
              <w:pStyle w:val="Tabletext"/>
            </w:pPr>
            <w:r w:rsidRPr="00DD7CCF">
              <w:t>2019-07</w:t>
            </w:r>
          </w:p>
        </w:tc>
      </w:tr>
      <w:tr w:rsidR="00AA170B" w:rsidRPr="00DD7CCF" w14:paraId="238DC7FD" w14:textId="77777777" w:rsidTr="00AA170B">
        <w:tc>
          <w:tcPr>
            <w:tcW w:w="799" w:type="pct"/>
            <w:shd w:val="clear" w:color="auto" w:fill="auto"/>
            <w:tcMar>
              <w:top w:w="100" w:type="dxa"/>
              <w:left w:w="100" w:type="dxa"/>
              <w:bottom w:w="100" w:type="dxa"/>
              <w:right w:w="100" w:type="dxa"/>
            </w:tcMar>
          </w:tcPr>
          <w:p w14:paraId="2432CF3F" w14:textId="77777777" w:rsidR="00AA170B" w:rsidRPr="00DD7CCF" w:rsidRDefault="00AA170B" w:rsidP="00F14096">
            <w:pPr>
              <w:pStyle w:val="Tabletext"/>
            </w:pPr>
            <w:r w:rsidRPr="00DD7CCF">
              <w:t>0.8</w:t>
            </w:r>
          </w:p>
        </w:tc>
        <w:tc>
          <w:tcPr>
            <w:tcW w:w="2602" w:type="pct"/>
            <w:shd w:val="clear" w:color="auto" w:fill="auto"/>
            <w:tcMar>
              <w:top w:w="100" w:type="dxa"/>
              <w:left w:w="100" w:type="dxa"/>
              <w:bottom w:w="100" w:type="dxa"/>
              <w:right w:w="100" w:type="dxa"/>
            </w:tcMar>
          </w:tcPr>
          <w:p w14:paraId="4C4572B6" w14:textId="77777777" w:rsidR="00AA170B" w:rsidRPr="00DD7CCF" w:rsidRDefault="00AA170B" w:rsidP="00F14096">
            <w:pPr>
              <w:pStyle w:val="Tabletext"/>
            </w:pPr>
            <w:r w:rsidRPr="00DD7CCF">
              <w:t>Expansion and revision for release</w:t>
            </w:r>
          </w:p>
        </w:tc>
        <w:tc>
          <w:tcPr>
            <w:tcW w:w="1599" w:type="pct"/>
            <w:shd w:val="clear" w:color="auto" w:fill="auto"/>
            <w:tcMar>
              <w:top w:w="100" w:type="dxa"/>
              <w:left w:w="100" w:type="dxa"/>
              <w:bottom w:w="100" w:type="dxa"/>
              <w:right w:w="100" w:type="dxa"/>
            </w:tcMar>
          </w:tcPr>
          <w:p w14:paraId="1F4E8D41" w14:textId="77777777" w:rsidR="00AA170B" w:rsidRPr="00DD7CCF" w:rsidRDefault="00AA170B" w:rsidP="00F14096">
            <w:pPr>
              <w:pStyle w:val="Tabletext"/>
            </w:pPr>
            <w:r w:rsidRPr="00DD7CCF">
              <w:t>to 2019-12</w:t>
            </w:r>
          </w:p>
        </w:tc>
      </w:tr>
      <w:tr w:rsidR="00AA170B" w:rsidRPr="00DD7CCF" w14:paraId="1A6F97F8" w14:textId="77777777" w:rsidTr="00AA170B">
        <w:tc>
          <w:tcPr>
            <w:tcW w:w="799" w:type="pct"/>
            <w:shd w:val="clear" w:color="auto" w:fill="auto"/>
            <w:tcMar>
              <w:top w:w="100" w:type="dxa"/>
              <w:left w:w="100" w:type="dxa"/>
              <w:bottom w:w="100" w:type="dxa"/>
              <w:right w:w="100" w:type="dxa"/>
            </w:tcMar>
          </w:tcPr>
          <w:p w14:paraId="108A1E4F" w14:textId="77777777" w:rsidR="00AA170B" w:rsidRPr="00DD7CCF" w:rsidRDefault="00AA170B" w:rsidP="00F14096">
            <w:pPr>
              <w:pStyle w:val="Tabletext"/>
            </w:pPr>
            <w:r w:rsidRPr="00DD7CCF">
              <w:t>0.9</w:t>
            </w:r>
          </w:p>
        </w:tc>
        <w:tc>
          <w:tcPr>
            <w:tcW w:w="2602" w:type="pct"/>
            <w:shd w:val="clear" w:color="auto" w:fill="auto"/>
            <w:tcMar>
              <w:top w:w="100" w:type="dxa"/>
              <w:left w:w="100" w:type="dxa"/>
              <w:bottom w:w="100" w:type="dxa"/>
              <w:right w:w="100" w:type="dxa"/>
            </w:tcMar>
          </w:tcPr>
          <w:p w14:paraId="1DB986F5" w14:textId="77777777" w:rsidR="00AA170B" w:rsidRPr="00DD7CCF" w:rsidRDefault="00AA170B" w:rsidP="00F14096">
            <w:pPr>
              <w:pStyle w:val="Tabletext"/>
            </w:pPr>
            <w:r w:rsidRPr="00DD7CCF">
              <w:t>Redaction for release</w:t>
            </w:r>
          </w:p>
        </w:tc>
        <w:tc>
          <w:tcPr>
            <w:tcW w:w="1599" w:type="pct"/>
            <w:shd w:val="clear" w:color="auto" w:fill="auto"/>
            <w:tcMar>
              <w:top w:w="100" w:type="dxa"/>
              <w:left w:w="100" w:type="dxa"/>
              <w:bottom w:w="100" w:type="dxa"/>
              <w:right w:w="100" w:type="dxa"/>
            </w:tcMar>
          </w:tcPr>
          <w:p w14:paraId="717B18B4" w14:textId="77777777" w:rsidR="00AA170B" w:rsidRPr="00DD7CCF" w:rsidRDefault="00AA170B" w:rsidP="00F14096">
            <w:pPr>
              <w:pStyle w:val="Tabletext"/>
            </w:pPr>
            <w:r w:rsidRPr="00DD7CCF">
              <w:t>to 2020-03-17</w:t>
            </w:r>
          </w:p>
        </w:tc>
      </w:tr>
      <w:tr w:rsidR="00AA170B" w:rsidRPr="00DD7CCF" w14:paraId="78827416" w14:textId="77777777" w:rsidTr="00AA170B">
        <w:tc>
          <w:tcPr>
            <w:tcW w:w="799" w:type="pct"/>
            <w:shd w:val="clear" w:color="auto" w:fill="auto"/>
            <w:tcMar>
              <w:top w:w="100" w:type="dxa"/>
              <w:left w:w="100" w:type="dxa"/>
              <w:bottom w:w="100" w:type="dxa"/>
              <w:right w:w="100" w:type="dxa"/>
            </w:tcMar>
          </w:tcPr>
          <w:p w14:paraId="33FD9E7C" w14:textId="77777777" w:rsidR="00AA170B" w:rsidRPr="00DD7CCF" w:rsidRDefault="00AA170B" w:rsidP="00F14096">
            <w:pPr>
              <w:pStyle w:val="Tabletext"/>
            </w:pPr>
            <w:r w:rsidRPr="00DD7CCF">
              <w:t>1.0</w:t>
            </w:r>
          </w:p>
        </w:tc>
        <w:tc>
          <w:tcPr>
            <w:tcW w:w="2602" w:type="pct"/>
            <w:shd w:val="clear" w:color="auto" w:fill="auto"/>
            <w:tcMar>
              <w:top w:w="100" w:type="dxa"/>
              <w:left w:w="100" w:type="dxa"/>
              <w:bottom w:w="100" w:type="dxa"/>
              <w:right w:w="100" w:type="dxa"/>
            </w:tcMar>
          </w:tcPr>
          <w:p w14:paraId="23B5B81E" w14:textId="77777777" w:rsidR="00AA170B" w:rsidRPr="00DD7CCF" w:rsidRDefault="00AA170B" w:rsidP="00F14096">
            <w:pPr>
              <w:pStyle w:val="Tabletext"/>
            </w:pPr>
            <w:r w:rsidRPr="00DD7CCF">
              <w:t>Revision after feedback and discussion</w:t>
            </w:r>
          </w:p>
        </w:tc>
        <w:tc>
          <w:tcPr>
            <w:tcW w:w="1599" w:type="pct"/>
            <w:shd w:val="clear" w:color="auto" w:fill="auto"/>
            <w:tcMar>
              <w:top w:w="100" w:type="dxa"/>
              <w:left w:w="100" w:type="dxa"/>
              <w:bottom w:w="100" w:type="dxa"/>
              <w:right w:w="100" w:type="dxa"/>
            </w:tcMar>
          </w:tcPr>
          <w:p w14:paraId="0D650BCD" w14:textId="77777777" w:rsidR="00AA170B" w:rsidRPr="00DD7CCF" w:rsidRDefault="00AA170B" w:rsidP="00F14096">
            <w:pPr>
              <w:pStyle w:val="Tabletext"/>
            </w:pPr>
            <w:r w:rsidRPr="00DD7CCF">
              <w:t>2020-07-05</w:t>
            </w:r>
          </w:p>
        </w:tc>
      </w:tr>
      <w:tr w:rsidR="00AA170B" w:rsidRPr="00DD7CCF" w14:paraId="3B14E00A" w14:textId="77777777" w:rsidTr="00AA170B">
        <w:tc>
          <w:tcPr>
            <w:tcW w:w="799" w:type="pct"/>
            <w:shd w:val="clear" w:color="auto" w:fill="auto"/>
            <w:tcMar>
              <w:top w:w="100" w:type="dxa"/>
              <w:left w:w="100" w:type="dxa"/>
              <w:bottom w:w="100" w:type="dxa"/>
              <w:right w:w="100" w:type="dxa"/>
            </w:tcMar>
          </w:tcPr>
          <w:p w14:paraId="7203C4AE" w14:textId="36139B1C" w:rsidR="00AA170B" w:rsidRPr="00DD7CCF" w:rsidRDefault="00BC4ADB" w:rsidP="00F14096">
            <w:pPr>
              <w:pStyle w:val="Tabletext"/>
            </w:pPr>
            <w:r>
              <w:t>(no release)</w:t>
            </w:r>
          </w:p>
        </w:tc>
        <w:tc>
          <w:tcPr>
            <w:tcW w:w="2602" w:type="pct"/>
            <w:shd w:val="clear" w:color="auto" w:fill="auto"/>
            <w:tcMar>
              <w:top w:w="100" w:type="dxa"/>
              <w:left w:w="100" w:type="dxa"/>
              <w:bottom w:w="100" w:type="dxa"/>
              <w:right w:w="100" w:type="dxa"/>
            </w:tcMar>
          </w:tcPr>
          <w:p w14:paraId="159D289F" w14:textId="40277367" w:rsidR="00AA170B" w:rsidRPr="00DD7CCF" w:rsidRDefault="00BC4ADB" w:rsidP="00F14096">
            <w:pPr>
              <w:pStyle w:val="Tabletext"/>
            </w:pPr>
            <w:r>
              <w:t>ongoing revision of online copy</w:t>
            </w:r>
          </w:p>
        </w:tc>
        <w:tc>
          <w:tcPr>
            <w:tcW w:w="1599" w:type="pct"/>
            <w:shd w:val="clear" w:color="auto" w:fill="auto"/>
            <w:tcMar>
              <w:top w:w="100" w:type="dxa"/>
              <w:left w:w="100" w:type="dxa"/>
              <w:bottom w:w="100" w:type="dxa"/>
              <w:right w:w="100" w:type="dxa"/>
            </w:tcMar>
          </w:tcPr>
          <w:p w14:paraId="492C1455" w14:textId="064CEB4E" w:rsidR="00AA170B" w:rsidRPr="00DD7CCF" w:rsidRDefault="00BC4ADB" w:rsidP="00F14096">
            <w:pPr>
              <w:pStyle w:val="Tabletext"/>
            </w:pPr>
            <w:r>
              <w:t>to 2024-07</w:t>
            </w:r>
          </w:p>
        </w:tc>
      </w:tr>
      <w:tr w:rsidR="00BC4ADB" w:rsidRPr="00DD7CCF" w14:paraId="4E7C8CA1" w14:textId="77777777" w:rsidTr="00AA170B">
        <w:tc>
          <w:tcPr>
            <w:tcW w:w="799" w:type="pct"/>
            <w:shd w:val="clear" w:color="auto" w:fill="auto"/>
            <w:tcMar>
              <w:top w:w="100" w:type="dxa"/>
              <w:left w:w="100" w:type="dxa"/>
              <w:bottom w:w="100" w:type="dxa"/>
              <w:right w:w="100" w:type="dxa"/>
            </w:tcMar>
          </w:tcPr>
          <w:p w14:paraId="708B5E95" w14:textId="0AEAB5DF" w:rsidR="00BC4ADB" w:rsidRDefault="00BC4ADB" w:rsidP="00F14096">
            <w:pPr>
              <w:pStyle w:val="Tabletext"/>
            </w:pPr>
            <w:r>
              <w:t>2.0</w:t>
            </w:r>
          </w:p>
        </w:tc>
        <w:tc>
          <w:tcPr>
            <w:tcW w:w="2602" w:type="pct"/>
            <w:shd w:val="clear" w:color="auto" w:fill="auto"/>
            <w:tcMar>
              <w:top w:w="100" w:type="dxa"/>
              <w:left w:w="100" w:type="dxa"/>
              <w:bottom w:w="100" w:type="dxa"/>
              <w:right w:w="100" w:type="dxa"/>
            </w:tcMar>
          </w:tcPr>
          <w:p w14:paraId="2DB87FCD" w14:textId="11DB70C7" w:rsidR="00BC4ADB" w:rsidRDefault="00BC4ADB" w:rsidP="00F14096">
            <w:pPr>
              <w:pStyle w:val="Tabletext"/>
            </w:pPr>
            <w:r>
              <w:t>major overhaul and finalisation</w:t>
            </w:r>
          </w:p>
        </w:tc>
        <w:tc>
          <w:tcPr>
            <w:tcW w:w="1599" w:type="pct"/>
            <w:shd w:val="clear" w:color="auto" w:fill="auto"/>
            <w:tcMar>
              <w:top w:w="100" w:type="dxa"/>
              <w:left w:w="100" w:type="dxa"/>
              <w:bottom w:w="100" w:type="dxa"/>
              <w:right w:w="100" w:type="dxa"/>
            </w:tcMar>
          </w:tcPr>
          <w:p w14:paraId="1A0BB71D" w14:textId="3005B8F1" w:rsidR="00BC4ADB" w:rsidRDefault="00BC4ADB" w:rsidP="00F14096">
            <w:pPr>
              <w:pStyle w:val="Tabletext"/>
            </w:pPr>
            <w:r>
              <w:t>###</w:t>
            </w:r>
          </w:p>
        </w:tc>
      </w:tr>
    </w:tbl>
    <w:p w14:paraId="3FAC6E2C" w14:textId="19C51D00" w:rsidR="00C02B8C" w:rsidRPr="00DD7CCF" w:rsidRDefault="004D2E67">
      <w:pPr>
        <w:pStyle w:val="Cmsor3"/>
        <w:numPr>
          <w:ilvl w:val="2"/>
          <w:numId w:val="3"/>
        </w:numPr>
      </w:pPr>
      <w:bookmarkStart w:id="9" w:name="_ss0fr01ijjvr" w:colFirst="0" w:colLast="0"/>
      <w:bookmarkStart w:id="10" w:name="_Ref149662927"/>
      <w:bookmarkStart w:id="11" w:name="_Toc182996916"/>
      <w:bookmarkEnd w:id="9"/>
      <w:r w:rsidRPr="00DD7CCF">
        <w:t>About this version</w:t>
      </w:r>
      <w:r w:rsidR="000D443E">
        <w:t xml:space="preserve"> and</w:t>
      </w:r>
      <w:r w:rsidR="00624516">
        <w:t xml:space="preserve"> how it relates to</w:t>
      </w:r>
      <w:r w:rsidR="000D443E">
        <w:t xml:space="preserve"> other versions</w:t>
      </w:r>
      <w:bookmarkEnd w:id="10"/>
      <w:bookmarkEnd w:id="11"/>
    </w:p>
    <w:p w14:paraId="58A4A47F" w14:textId="7D4985C2" w:rsidR="00624516" w:rsidRDefault="00AA170B" w:rsidP="00AA170B">
      <w:r>
        <w:t>T</w:t>
      </w:r>
      <w:r w:rsidR="004F4C63" w:rsidRPr="00DD7CCF">
        <w:t xml:space="preserve">his is the </w:t>
      </w:r>
      <w:r w:rsidRPr="000D443E">
        <w:rPr>
          <w:b/>
          <w:bCs/>
        </w:rPr>
        <w:t>second</w:t>
      </w:r>
      <w:r w:rsidR="004F4C63" w:rsidRPr="000D443E">
        <w:rPr>
          <w:b/>
          <w:bCs/>
        </w:rPr>
        <w:t xml:space="preserve"> definitive </w:t>
      </w:r>
      <w:r w:rsidR="00AB6AAB">
        <w:rPr>
          <w:b/>
          <w:bCs/>
        </w:rPr>
        <w:t xml:space="preserve">public </w:t>
      </w:r>
      <w:r w:rsidR="004F4C63" w:rsidRPr="000D443E">
        <w:rPr>
          <w:b/>
          <w:bCs/>
        </w:rPr>
        <w:t>release</w:t>
      </w:r>
      <w:r w:rsidR="004F4C63" w:rsidRPr="00DD7CCF">
        <w:t xml:space="preserve"> version of this Guide</w:t>
      </w:r>
      <w:r>
        <w:t>, which supersedes the first release version</w:t>
      </w:r>
      <w:r w:rsidR="00624516">
        <w:t xml:space="preserve"> (Balogh and Griffiths 2020b)</w:t>
      </w:r>
      <w:r>
        <w:t>.</w:t>
      </w:r>
    </w:p>
    <w:p w14:paraId="445C071A" w14:textId="03D9EE79" w:rsidR="004F4C63" w:rsidRDefault="00AA170B" w:rsidP="00AA170B">
      <w:r>
        <w:t xml:space="preserve">Practical experience since the first release has shown that project members primarily consult the online </w:t>
      </w:r>
      <w:r w:rsidR="00624516">
        <w:t>soft copy of the Guide</w:t>
      </w:r>
      <w:r>
        <w:t>.</w:t>
      </w:r>
      <w:r w:rsidR="00624516" w:rsidRPr="006B5499">
        <w:rPr>
          <w:rStyle w:val="Lbjegyzet-hivatkozs"/>
        </w:rPr>
        <w:footnoteReference w:id="1"/>
      </w:r>
      <w:r>
        <w:t xml:space="preserve"> This is perfectly fine, and ongoing revisions will be introduced first in that </w:t>
      </w:r>
      <w:r w:rsidR="00624516">
        <w:t>copy</w:t>
      </w:r>
      <w:r>
        <w:t xml:space="preserve">, so in time the online </w:t>
      </w:r>
      <w:r w:rsidR="00624516">
        <w:t xml:space="preserve">version </w:t>
      </w:r>
      <w:r>
        <w:t>will remain up-to-date while the release version may gradually lose currency.</w:t>
      </w:r>
      <w:r w:rsidR="00AB6AAB">
        <w:t xml:space="preserve"> </w:t>
      </w:r>
      <w:r>
        <w:t xml:space="preserve">However, the clarity </w:t>
      </w:r>
      <w:r w:rsidR="00AB6AAB">
        <w:t xml:space="preserve">and consistency </w:t>
      </w:r>
      <w:r>
        <w:t xml:space="preserve">of details and cross-references in the online copy cannot be guaranteed. When citing the Guide in a publication, please refer only to the </w:t>
      </w:r>
      <w:r w:rsidR="000D443E">
        <w:t>release version.</w:t>
      </w:r>
      <w:r>
        <w:t xml:space="preserve"> In case of </w:t>
      </w:r>
      <w:r w:rsidR="000D443E">
        <w:t xml:space="preserve">conflict with the online version or any other </w:t>
      </w:r>
      <w:r>
        <w:t>doubt, please consult the authors.</w:t>
      </w:r>
    </w:p>
    <w:p w14:paraId="1230D471" w14:textId="58CAEA13" w:rsidR="00AB6AAB" w:rsidRDefault="00AB6AAB" w:rsidP="00AA170B">
      <w:r>
        <w:t>In addition, an internal document incorporating ongoing revisions made in the online copy and serving as the foundation for a future public release will be available in the project’s GitHub repository.</w:t>
      </w:r>
      <w:r w:rsidRPr="006B5499">
        <w:rPr>
          <w:rStyle w:val="Lbjegyzet-hivatkozs"/>
        </w:rPr>
        <w:footnoteReference w:id="2"/>
      </w:r>
    </w:p>
    <w:p w14:paraId="259C58F6" w14:textId="78654B38" w:rsidR="00C02B8C" w:rsidRPr="00DD7CCF" w:rsidRDefault="000D443E">
      <w:pPr>
        <w:pStyle w:val="Cmsor3"/>
        <w:numPr>
          <w:ilvl w:val="2"/>
          <w:numId w:val="3"/>
        </w:numPr>
      </w:pPr>
      <w:bookmarkStart w:id="12" w:name="_7wlxzerj2b6e" w:colFirst="0" w:colLast="0"/>
      <w:bookmarkStart w:id="13" w:name="_Toc182996917"/>
      <w:bookmarkEnd w:id="12"/>
      <w:r>
        <w:t>Specific</w:t>
      </w:r>
      <w:r w:rsidR="00095A6A">
        <w:t xml:space="preserve"> </w:t>
      </w:r>
      <w:r w:rsidR="004D2E67" w:rsidRPr="00DD7CCF">
        <w:t xml:space="preserve">changes since version </w:t>
      </w:r>
      <w:r w:rsidR="001B4C8D">
        <w:t>1</w:t>
      </w:r>
      <w:bookmarkEnd w:id="13"/>
    </w:p>
    <w:p w14:paraId="7A0D9295" w14:textId="0F22DB6D" w:rsidR="004F4C63" w:rsidRPr="00DD7CCF" w:rsidRDefault="00CC33B4" w:rsidP="00CC33B4">
      <w:r>
        <w:t>H</w:t>
      </w:r>
      <w:r w:rsidR="004F4C63" w:rsidRPr="00DD7CCF">
        <w:t xml:space="preserve">ere follows a summary of </w:t>
      </w:r>
      <w:r w:rsidR="000D443E">
        <w:t xml:space="preserve">the </w:t>
      </w:r>
      <w:r w:rsidR="00095A6A">
        <w:t>major</w:t>
      </w:r>
      <w:r w:rsidR="004F4C63" w:rsidRPr="00DD7CCF">
        <w:t xml:space="preserve"> changes </w:t>
      </w:r>
      <w:r w:rsidR="000D443E">
        <w:t xml:space="preserve">in encoding strategy </w:t>
      </w:r>
      <w:r w:rsidR="001B4C8D">
        <w:t>since the release of version 1</w:t>
      </w:r>
      <w:r>
        <w:t>.</w:t>
      </w:r>
    </w:p>
    <w:p w14:paraId="7CB0D4D0" w14:textId="55565382" w:rsidR="00760FB1" w:rsidRDefault="00760FB1" w:rsidP="003C329F">
      <w:pPr>
        <w:pStyle w:val="Lista"/>
      </w:pPr>
      <w:r>
        <w:t xml:space="preserve">the section on </w:t>
      </w:r>
      <w:r>
        <w:rPr>
          <w:b/>
          <w:bCs/>
        </w:rPr>
        <w:t>verse markup</w:t>
      </w:r>
      <w:r>
        <w:t xml:space="preserve"> (§</w:t>
      </w:r>
      <w:r w:rsidR="00AC54D6">
        <w:fldChar w:fldCharType="begin"/>
      </w:r>
      <w:r w:rsidR="00AC54D6">
        <w:instrText xml:space="preserve"> REF _Ref43978871 \r \h </w:instrText>
      </w:r>
      <w:r w:rsidR="00AC54D6">
        <w:fldChar w:fldCharType="separate"/>
      </w:r>
      <w:r w:rsidR="00110B53">
        <w:t>2.6</w:t>
      </w:r>
      <w:r w:rsidR="00AC54D6">
        <w:fldChar w:fldCharType="end"/>
      </w:r>
      <w:r w:rsidR="00AC54D6">
        <w:t>) has been rearranged and made clearer, with no substantive changes aside from the following</w:t>
      </w:r>
    </w:p>
    <w:p w14:paraId="3A2C3949" w14:textId="6D12977B" w:rsidR="00B63A76" w:rsidRDefault="00B63A76" w:rsidP="00AC54D6">
      <w:pPr>
        <w:pStyle w:val="Lista2"/>
      </w:pPr>
      <w:r>
        <w:t xml:space="preserve">guidelines for </w:t>
      </w:r>
      <w:r w:rsidRPr="00B63A76">
        <w:rPr>
          <w:b/>
          <w:bCs/>
        </w:rPr>
        <w:t>verse line boundaries</w:t>
      </w:r>
      <w:r>
        <w:t xml:space="preserve"> in conflict with word boundaries (§</w:t>
      </w:r>
      <w:r w:rsidR="00AC54D6">
        <w:fldChar w:fldCharType="begin"/>
      </w:r>
      <w:r w:rsidR="00AC54D6">
        <w:instrText xml:space="preserve"> REF _Ref181705758 \r \h </w:instrText>
      </w:r>
      <w:r w:rsidR="00AC54D6">
        <w:fldChar w:fldCharType="separate"/>
      </w:r>
      <w:r w:rsidR="00110B53">
        <w:t>2.6.5</w:t>
      </w:r>
      <w:r w:rsidR="00AC54D6">
        <w:fldChar w:fldCharType="end"/>
      </w:r>
      <w:r>
        <w:t>) have been elaborated and clarified</w:t>
      </w:r>
    </w:p>
    <w:p w14:paraId="075B5E13" w14:textId="0A31B339" w:rsidR="00F67963" w:rsidRDefault="00F67963" w:rsidP="00AC54D6">
      <w:pPr>
        <w:pStyle w:val="Lista2"/>
      </w:pPr>
      <w:r>
        <w:t xml:space="preserve">the use of </w:t>
      </w:r>
      <w:r w:rsidRPr="009023B1">
        <w:rPr>
          <w:rStyle w:val="Codeattribute"/>
        </w:rPr>
        <w:t>@part</w:t>
      </w:r>
      <w:r>
        <w:t xml:space="preserve"> (now introduced in §</w:t>
      </w:r>
      <w:r>
        <w:fldChar w:fldCharType="begin"/>
      </w:r>
      <w:r>
        <w:instrText xml:space="preserve"> REF _Ref54602074 \r \h </w:instrText>
      </w:r>
      <w:r>
        <w:fldChar w:fldCharType="separate"/>
      </w:r>
      <w:r w:rsidR="00110B53">
        <w:t>2.4</w:t>
      </w:r>
      <w:r>
        <w:fldChar w:fldCharType="end"/>
      </w:r>
      <w:r>
        <w:t>) for incomplete text containers</w:t>
      </w:r>
      <w:r w:rsidRPr="00F67963">
        <w:t xml:space="preserve"> </w:t>
      </w:r>
      <w:r>
        <w:t xml:space="preserve">has been extended to include </w:t>
      </w:r>
      <w:r w:rsidRPr="00F67963">
        <w:rPr>
          <w:b/>
          <w:bCs/>
        </w:rPr>
        <w:t>interrupted verse</w:t>
      </w:r>
      <w:r>
        <w:t xml:space="preserve"> (§</w:t>
      </w:r>
      <w:r w:rsidR="00AC54D6">
        <w:fldChar w:fldCharType="begin"/>
      </w:r>
      <w:r w:rsidR="00AC54D6">
        <w:instrText xml:space="preserve"> REF _Ref181705826 \r \h </w:instrText>
      </w:r>
      <w:r w:rsidR="00AC54D6">
        <w:fldChar w:fldCharType="separate"/>
      </w:r>
      <w:r w:rsidR="00110B53">
        <w:t>2.6.6.4</w:t>
      </w:r>
      <w:r w:rsidR="00AC54D6">
        <w:fldChar w:fldCharType="end"/>
      </w:r>
      <w:r>
        <w:t>)</w:t>
      </w:r>
    </w:p>
    <w:p w14:paraId="4D98BA42" w14:textId="5848AC74" w:rsidR="00777B90" w:rsidRDefault="00777B90" w:rsidP="003B3C1C">
      <w:pPr>
        <w:pStyle w:val="Lista"/>
      </w:pPr>
      <w:r>
        <w:t>the chapter on extrinsic structure (§</w:t>
      </w:r>
      <w:r>
        <w:fldChar w:fldCharType="begin"/>
      </w:r>
      <w:r>
        <w:instrText xml:space="preserve"> REF _Ref182580581 \r \h </w:instrText>
      </w:r>
      <w:r>
        <w:fldChar w:fldCharType="separate"/>
      </w:r>
      <w:r w:rsidR="00110B53">
        <w:t>3</w:t>
      </w:r>
      <w:r>
        <w:fldChar w:fldCharType="end"/>
      </w:r>
      <w:r>
        <w:t>) has been expanded and rearranged for increased clarity and detail, with the following modifications</w:t>
      </w:r>
    </w:p>
    <w:p w14:paraId="7BC50722" w14:textId="3D7C6F8C" w:rsidR="00D0147D" w:rsidRDefault="00D0147D" w:rsidP="00777B90">
      <w:pPr>
        <w:pStyle w:val="Lista2"/>
      </w:pPr>
      <w:r>
        <w:t>a new section has been created to introduce structural milestones in general (§</w:t>
      </w:r>
      <w:r w:rsidR="0020012B">
        <w:fldChar w:fldCharType="begin"/>
      </w:r>
      <w:r w:rsidR="0020012B">
        <w:instrText xml:space="preserve"> REF _Ref182923700 \r \h </w:instrText>
      </w:r>
      <w:r w:rsidR="0020012B">
        <w:fldChar w:fldCharType="separate"/>
      </w:r>
      <w:r w:rsidR="00110B53">
        <w:t>3.3</w:t>
      </w:r>
      <w:r w:rsidR="0020012B">
        <w:fldChar w:fldCharType="end"/>
      </w:r>
      <w:r>
        <w:t>), replacing instructions that were redundantly given for various kinds of milestone separately</w:t>
      </w:r>
    </w:p>
    <w:p w14:paraId="6E9F2635" w14:textId="53A2F115" w:rsidR="003B3C1C" w:rsidRDefault="003B3C1C" w:rsidP="00777B90">
      <w:pPr>
        <w:pStyle w:val="Lista2"/>
      </w:pPr>
      <w:r>
        <w:t xml:space="preserve">changes to the </w:t>
      </w:r>
      <w:r w:rsidR="006C1611">
        <w:t>combination of</w:t>
      </w:r>
      <w:r>
        <w:t xml:space="preserve"> textpart</w:t>
      </w:r>
      <w:r w:rsidR="006C1611">
        <w:t>s</w:t>
      </w:r>
      <w:r>
        <w:t xml:space="preserve"> (§</w:t>
      </w:r>
      <w:r w:rsidR="006C1611">
        <w:fldChar w:fldCharType="begin"/>
      </w:r>
      <w:r w:rsidR="006C1611">
        <w:instrText xml:space="preserve"> REF _Ref43978987 \r \h </w:instrText>
      </w:r>
      <w:r w:rsidR="006C1611">
        <w:fldChar w:fldCharType="separate"/>
      </w:r>
      <w:r w:rsidR="00110B53">
        <w:t>3.2</w:t>
      </w:r>
      <w:r w:rsidR="006C1611">
        <w:fldChar w:fldCharType="end"/>
      </w:r>
      <w:r>
        <w:t>), pagelike partition</w:t>
      </w:r>
      <w:r w:rsidR="006C1611">
        <w:t>s</w:t>
      </w:r>
      <w:r>
        <w:t xml:space="preserve"> (§</w:t>
      </w:r>
      <w:r w:rsidR="006C1611">
        <w:fldChar w:fldCharType="begin"/>
      </w:r>
      <w:r w:rsidR="006C1611">
        <w:instrText xml:space="preserve"> REF _Ref43979481 \r \h </w:instrText>
      </w:r>
      <w:r w:rsidR="006C1611">
        <w:fldChar w:fldCharType="separate"/>
      </w:r>
      <w:r w:rsidR="00110B53">
        <w:t>3.4</w:t>
      </w:r>
      <w:r w:rsidR="006C1611">
        <w:fldChar w:fldCharType="end"/>
      </w:r>
      <w:r>
        <w:t>) and gridlike partition</w:t>
      </w:r>
      <w:r w:rsidR="006C1611">
        <w:t>s</w:t>
      </w:r>
      <w:r>
        <w:t xml:space="preserve"> (</w:t>
      </w:r>
      <w:r w:rsidR="006C1611">
        <w:t>§</w:t>
      </w:r>
      <w:r w:rsidR="006C1611">
        <w:fldChar w:fldCharType="begin"/>
      </w:r>
      <w:r w:rsidR="006C1611">
        <w:instrText xml:space="preserve"> REF _Ref43984651 \r \h </w:instrText>
      </w:r>
      <w:r w:rsidR="006C1611">
        <w:fldChar w:fldCharType="separate"/>
      </w:r>
      <w:r w:rsidR="00110B53">
        <w:t>3.6</w:t>
      </w:r>
      <w:r w:rsidR="006C1611">
        <w:fldChar w:fldCharType="end"/>
      </w:r>
      <w:r>
        <w:t>)</w:t>
      </w:r>
    </w:p>
    <w:p w14:paraId="702F1CD4" w14:textId="0FAACB70" w:rsidR="006C1611" w:rsidRDefault="006C1611" w:rsidP="00777B90">
      <w:pPr>
        <w:pStyle w:val="Lista3"/>
      </w:pPr>
      <w:r>
        <w:t>no more than one kind of pagelike partition is now permitted within each textpart (or within the edition division, if textparts are not present)</w:t>
      </w:r>
    </w:p>
    <w:p w14:paraId="079554F5" w14:textId="66642A70" w:rsidR="006C1611" w:rsidRDefault="006C1611" w:rsidP="00777B90">
      <w:pPr>
        <w:pStyle w:val="Lista3"/>
      </w:pPr>
      <w:r>
        <w:t>when numbered partitions of the same kind are present within more than one textpart, restarting the numbering in each textpart is now recommended in all cases (while formerly it was counter-recommended for pagelike and gridlike milestones)</w:t>
      </w:r>
    </w:p>
    <w:p w14:paraId="426CBDB3" w14:textId="15B6BAC7" w:rsidR="004F69EF" w:rsidRDefault="004F69EF" w:rsidP="00777B90">
      <w:pPr>
        <w:pStyle w:val="Lista2"/>
      </w:pPr>
      <w:r>
        <w:lastRenderedPageBreak/>
        <w:t xml:space="preserve">changes to </w:t>
      </w:r>
      <w:r w:rsidR="003B3C1C">
        <w:t xml:space="preserve">the </w:t>
      </w:r>
      <w:r>
        <w:t xml:space="preserve">permitted values of textpart </w:t>
      </w:r>
      <w:r w:rsidRPr="009023B1">
        <w:rPr>
          <w:rStyle w:val="Codeattribute"/>
        </w:rPr>
        <w:t>@</w:t>
      </w:r>
      <w:r>
        <w:rPr>
          <w:rStyle w:val="Codeattribute"/>
        </w:rPr>
        <w:t>subtype</w:t>
      </w:r>
      <w:r>
        <w:t xml:space="preserve"> (§</w:t>
      </w:r>
      <w:r w:rsidR="004B2434">
        <w:fldChar w:fldCharType="begin"/>
      </w:r>
      <w:r w:rsidR="004B2434">
        <w:instrText xml:space="preserve"> REF _Ref182236825 \r \h </w:instrText>
      </w:r>
      <w:r w:rsidR="004B2434">
        <w:fldChar w:fldCharType="separate"/>
      </w:r>
      <w:r w:rsidR="00110B53">
        <w:t>3.2.3.2</w:t>
      </w:r>
      <w:r w:rsidR="004B2434">
        <w:fldChar w:fldCharType="end"/>
      </w:r>
      <w:r>
        <w:t>)</w:t>
      </w:r>
      <w:r w:rsidR="00F65316">
        <w:t xml:space="preserve"> and milestone </w:t>
      </w:r>
      <w:r w:rsidRPr="009023B1">
        <w:rPr>
          <w:rStyle w:val="Codeattribute"/>
        </w:rPr>
        <w:t>@</w:t>
      </w:r>
      <w:r>
        <w:rPr>
          <w:rStyle w:val="Codeattribute"/>
        </w:rPr>
        <w:t>unit</w:t>
      </w:r>
      <w:r>
        <w:t xml:space="preserve"> (§</w:t>
      </w:r>
      <w:r w:rsidR="00F65316">
        <w:fldChar w:fldCharType="begin"/>
      </w:r>
      <w:r w:rsidR="00F65316">
        <w:instrText xml:space="preserve"> REF _Ref182815315 \r \h </w:instrText>
      </w:r>
      <w:r w:rsidR="00F65316">
        <w:fldChar w:fldCharType="separate"/>
      </w:r>
      <w:r w:rsidR="00110B53">
        <w:t>3.3.4</w:t>
      </w:r>
      <w:r w:rsidR="00F65316">
        <w:fldChar w:fldCharType="end"/>
      </w:r>
      <w:r>
        <w:t>)</w:t>
      </w:r>
    </w:p>
    <w:p w14:paraId="0AAA53C5" w14:textId="30290983" w:rsidR="004F69EF" w:rsidRDefault="004F69EF" w:rsidP="00777B90">
      <w:pPr>
        <w:pStyle w:val="Lista3"/>
      </w:pPr>
      <w:r w:rsidRPr="0025691E">
        <w:rPr>
          <w:rStyle w:val="Codevalue"/>
        </w:rPr>
        <w:t>"</w:t>
      </w:r>
      <w:r>
        <w:rPr>
          <w:rStyle w:val="Codevalue"/>
        </w:rPr>
        <w:t>facet</w:t>
      </w:r>
      <w:r w:rsidRPr="0025691E">
        <w:rPr>
          <w:rStyle w:val="Codevalue"/>
        </w:rPr>
        <w:t>"</w:t>
      </w:r>
      <w:r>
        <w:t xml:space="preserve"> is deprecated in all of these partitions, subsumed into </w:t>
      </w:r>
      <w:r w:rsidRPr="0025691E">
        <w:rPr>
          <w:rStyle w:val="Codevalue"/>
        </w:rPr>
        <w:t>"</w:t>
      </w:r>
      <w:r>
        <w:rPr>
          <w:rStyle w:val="Codevalue"/>
        </w:rPr>
        <w:t>face</w:t>
      </w:r>
      <w:r w:rsidRPr="0025691E">
        <w:rPr>
          <w:rStyle w:val="Codevalue"/>
        </w:rPr>
        <w:t>"</w:t>
      </w:r>
    </w:p>
    <w:p w14:paraId="43E69E31" w14:textId="337F7D53" w:rsidR="00F67963" w:rsidRPr="004F69EF" w:rsidRDefault="0025691E" w:rsidP="00777B90">
      <w:pPr>
        <w:pStyle w:val="Lista3"/>
      </w:pPr>
      <w:r w:rsidRPr="0025691E">
        <w:rPr>
          <w:rStyle w:val="Codevalue"/>
        </w:rPr>
        <w:t>"</w:t>
      </w:r>
      <w:r w:rsidR="00F67963" w:rsidRPr="0025691E">
        <w:rPr>
          <w:rStyle w:val="Codevalue"/>
        </w:rPr>
        <w:t>trial</w:t>
      </w:r>
      <w:r w:rsidRPr="0025691E">
        <w:rPr>
          <w:rStyle w:val="Codevalue"/>
        </w:rPr>
        <w:t>"</w:t>
      </w:r>
      <w:r w:rsidR="00F67963">
        <w:t xml:space="preserve"> is now suggested for</w:t>
      </w:r>
      <w:r w:rsidR="004F69EF">
        <w:t xml:space="preserve"> textparts that are</w:t>
      </w:r>
      <w:r w:rsidR="00F67963">
        <w:t xml:space="preserve"> </w:t>
      </w:r>
      <w:r w:rsidR="00F67963" w:rsidRPr="00F67963">
        <w:rPr>
          <w:b/>
          <w:bCs/>
        </w:rPr>
        <w:t>trial engravings</w:t>
      </w:r>
    </w:p>
    <w:p w14:paraId="3FFB0F1C" w14:textId="74FD473F" w:rsidR="00F67963" w:rsidRDefault="0025691E" w:rsidP="00777B90">
      <w:pPr>
        <w:pStyle w:val="Lista3"/>
      </w:pPr>
      <w:r w:rsidRPr="0025691E">
        <w:rPr>
          <w:rStyle w:val="Codevalue"/>
        </w:rPr>
        <w:t>"</w:t>
      </w:r>
      <w:r w:rsidR="00F67963" w:rsidRPr="0025691E">
        <w:rPr>
          <w:rStyle w:val="Codevalue"/>
        </w:rPr>
        <w:t>zone</w:t>
      </w:r>
      <w:r w:rsidRPr="0025691E">
        <w:rPr>
          <w:rStyle w:val="Codevalue"/>
        </w:rPr>
        <w:t>"</w:t>
      </w:r>
      <w:r w:rsidR="00F67963">
        <w:t xml:space="preserve"> is now suggested for partitions as a fallback option</w:t>
      </w:r>
    </w:p>
    <w:p w14:paraId="2C2729D7" w14:textId="6CA961FD" w:rsidR="00F65316" w:rsidRPr="00F65316" w:rsidRDefault="00F65316" w:rsidP="00777B90">
      <w:pPr>
        <w:pStyle w:val="Lista3"/>
      </w:pPr>
      <w:r w:rsidRPr="00F65316">
        <w:t>the</w:t>
      </w:r>
      <w:r>
        <w:t xml:space="preserve"> units for pagelike and gridlike partitions are no longer different</w:t>
      </w:r>
    </w:p>
    <w:p w14:paraId="53E7B454" w14:textId="0338D156" w:rsidR="00777B90" w:rsidRDefault="00777B90" w:rsidP="00777B90">
      <w:pPr>
        <w:pStyle w:val="Lista2"/>
      </w:pPr>
      <w:r>
        <w:t xml:space="preserve">a new section on </w:t>
      </w:r>
      <w:r w:rsidR="004D1F94">
        <w:t>using partitions for</w:t>
      </w:r>
      <w:r>
        <w:t xml:space="preserve"> fragmented inscriptions (§</w:t>
      </w:r>
      <w:r>
        <w:fldChar w:fldCharType="begin"/>
      </w:r>
      <w:r>
        <w:instrText xml:space="preserve"> REF _Ref182815850 \r \h </w:instrText>
      </w:r>
      <w:r>
        <w:fldChar w:fldCharType="separate"/>
      </w:r>
      <w:r w:rsidR="00110B53">
        <w:t>3.7</w:t>
      </w:r>
      <w:r>
        <w:fldChar w:fldCharType="end"/>
      </w:r>
      <w:r>
        <w:t xml:space="preserve">) has been added </w:t>
      </w:r>
    </w:p>
    <w:p w14:paraId="71D652F8" w14:textId="145E520F" w:rsidR="003158FF" w:rsidRDefault="003158FF" w:rsidP="00F67963">
      <w:pPr>
        <w:pStyle w:val="Lista"/>
      </w:pPr>
      <w:r>
        <w:t>instructions provided for vacat with scribal marks (§</w:t>
      </w:r>
      <w:r>
        <w:fldChar w:fldCharType="begin"/>
      </w:r>
      <w:r>
        <w:instrText xml:space="preserve"> REF _Ref156807827 \r \h </w:instrText>
      </w:r>
      <w:r>
        <w:fldChar w:fldCharType="separate"/>
      </w:r>
      <w:r w:rsidR="00004102">
        <w:t>4.3.2.2</w:t>
      </w:r>
      <w:r>
        <w:fldChar w:fldCharType="end"/>
      </w:r>
      <w:r>
        <w:t>)</w:t>
      </w:r>
    </w:p>
    <w:p w14:paraId="17E17610" w14:textId="779F80A1" w:rsidR="00B63A76" w:rsidRDefault="00B63A76" w:rsidP="00F67963">
      <w:pPr>
        <w:pStyle w:val="Lista"/>
      </w:pPr>
      <w:r>
        <w:t xml:space="preserve">the encoding of </w:t>
      </w:r>
      <w:r w:rsidRPr="00B63A76">
        <w:rPr>
          <w:b/>
          <w:bCs/>
        </w:rPr>
        <w:t>spaces imposed by physical necessity</w:t>
      </w:r>
      <w:r>
        <w:t xml:space="preserve"> (§</w:t>
      </w:r>
      <w:r>
        <w:fldChar w:fldCharType="begin"/>
      </w:r>
      <w:r>
        <w:instrText xml:space="preserve"> REF _Ref43985107 \r \h </w:instrText>
      </w:r>
      <w:r>
        <w:fldChar w:fldCharType="separate"/>
      </w:r>
      <w:r w:rsidR="00004102">
        <w:t>4.3.2.3</w:t>
      </w:r>
      <w:r>
        <w:fldChar w:fldCharType="end"/>
      </w:r>
      <w:r>
        <w:t>) has been revised and simplified</w:t>
      </w:r>
    </w:p>
    <w:p w14:paraId="078A6418" w14:textId="221023AC" w:rsidR="0044366B" w:rsidRDefault="0044366B" w:rsidP="00F67963">
      <w:pPr>
        <w:pStyle w:val="Lista"/>
      </w:pPr>
      <w:r>
        <w:t>instructions for the encoding of spaces have been clarified and slightly expanded</w:t>
      </w:r>
    </w:p>
    <w:p w14:paraId="628B346A" w14:textId="6EF171A0" w:rsidR="0044366B" w:rsidRDefault="0044366B" w:rsidP="0044366B">
      <w:pPr>
        <w:pStyle w:val="Lista2"/>
      </w:pPr>
      <w:bookmarkStart w:id="14" w:name="_Ref43978406"/>
      <w:r>
        <w:t>the former section 4.3.5 (</w:t>
      </w:r>
      <w:r w:rsidRPr="00DD7CCF">
        <w:t>Space for visual layout</w:t>
      </w:r>
      <w:bookmarkEnd w:id="14"/>
      <w:r>
        <w:t>) has been subsumed into the new §</w:t>
      </w:r>
      <w:r>
        <w:fldChar w:fldCharType="begin"/>
      </w:r>
      <w:r>
        <w:instrText xml:space="preserve"> REF _Ref134027392 \r \h </w:instrText>
      </w:r>
      <w:r>
        <w:fldChar w:fldCharType="separate"/>
      </w:r>
      <w:r w:rsidR="00004102">
        <w:t>4.3.3</w:t>
      </w:r>
      <w:r>
        <w:fldChar w:fldCharType="end"/>
      </w:r>
    </w:p>
    <w:p w14:paraId="021389FE" w14:textId="1AD1CAD2" w:rsidR="00F67963" w:rsidRDefault="00F67963" w:rsidP="0044366B">
      <w:pPr>
        <w:pStyle w:val="Lista2"/>
      </w:pPr>
      <w:r>
        <w:t>a new subsection has been added to cover the</w:t>
      </w:r>
      <w:r w:rsidRPr="0044366B">
        <w:t xml:space="preserve"> encoding of spaces</w:t>
      </w:r>
      <w:r>
        <w:t xml:space="preserve"> that do not fit into existing categories (§</w:t>
      </w:r>
      <w:r>
        <w:fldChar w:fldCharType="begin"/>
      </w:r>
      <w:r>
        <w:instrText xml:space="preserve"> REF _Ref63674539 \r \h </w:instrText>
      </w:r>
      <w:r>
        <w:fldChar w:fldCharType="separate"/>
      </w:r>
      <w:r w:rsidR="00004102">
        <w:t>4.3.2.4</w:t>
      </w:r>
      <w:r>
        <w:fldChar w:fldCharType="end"/>
      </w:r>
      <w:r>
        <w:t>)</w:t>
      </w:r>
    </w:p>
    <w:p w14:paraId="7E0D469E" w14:textId="6662EA6F" w:rsidR="00F67963" w:rsidRDefault="00F67963" w:rsidP="00F67963">
      <w:pPr>
        <w:pStyle w:val="Lista"/>
      </w:pPr>
      <w:r>
        <w:t xml:space="preserve">the section on </w:t>
      </w:r>
      <w:r w:rsidRPr="00F67963">
        <w:rPr>
          <w:b/>
          <w:bCs/>
        </w:rPr>
        <w:t>scribal hands</w:t>
      </w:r>
      <w:r>
        <w:t xml:space="preserve"> (formerly §4.4) has been relocated to §</w:t>
      </w:r>
      <w:r>
        <w:fldChar w:fldCharType="begin"/>
      </w:r>
      <w:r>
        <w:instrText xml:space="preserve"> REF _Ref43989139 \r \h </w:instrText>
      </w:r>
      <w:r>
        <w:fldChar w:fldCharType="separate"/>
      </w:r>
      <w:r w:rsidR="00110B53">
        <w:t>7.5.1</w:t>
      </w:r>
      <w:r>
        <w:fldChar w:fldCharType="end"/>
      </w:r>
      <w:r>
        <w:t>, resulting in a renumbering of the sections from §4.4 onward and the subsections from §7.5.1 onward</w:t>
      </w:r>
    </w:p>
    <w:p w14:paraId="78FD00A3" w14:textId="5A87EA49" w:rsidR="0025691E" w:rsidRDefault="0025691E" w:rsidP="00F67963">
      <w:pPr>
        <w:pStyle w:val="Lista"/>
      </w:pPr>
      <w:r>
        <w:t xml:space="preserve">introduced </w:t>
      </w:r>
      <w:r w:rsidRPr="0025691E">
        <w:rPr>
          <w:rStyle w:val="Codevalue"/>
        </w:rPr>
        <w:t>"unspecified"</w:t>
      </w:r>
      <w:r>
        <w:t xml:space="preserve"> as a possible </w:t>
      </w:r>
      <w:r w:rsidRPr="0025691E">
        <w:rPr>
          <w:rStyle w:val="Codeattribute"/>
        </w:rPr>
        <w:t>@place</w:t>
      </w:r>
      <w:r>
        <w:t xml:space="preserve"> of a premodern addition (§</w:t>
      </w:r>
      <w:r>
        <w:fldChar w:fldCharType="begin"/>
      </w:r>
      <w:r>
        <w:instrText xml:space="preserve"> REF _Ref43978471 \r \h </w:instrText>
      </w:r>
      <w:r>
        <w:fldChar w:fldCharType="separate"/>
      </w:r>
      <w:r w:rsidR="00110B53">
        <w:t>4.4.2</w:t>
      </w:r>
      <w:r>
        <w:fldChar w:fldCharType="end"/>
      </w:r>
      <w:r>
        <w:t>)</w:t>
      </w:r>
    </w:p>
    <w:p w14:paraId="68819589" w14:textId="7CD7BB3B" w:rsidR="00F67963" w:rsidRDefault="00F67963" w:rsidP="00F67963">
      <w:pPr>
        <w:pStyle w:val="Lista"/>
      </w:pPr>
      <w:r>
        <w:t xml:space="preserve">the section on </w:t>
      </w:r>
      <w:r>
        <w:rPr>
          <w:b/>
          <w:bCs/>
        </w:rPr>
        <w:t>restoring lacunae</w:t>
      </w:r>
      <w:r>
        <w:t xml:space="preserve"> (formerly</w:t>
      </w:r>
      <w:r w:rsidR="00DB65A6">
        <w:t xml:space="preserve"> </w:t>
      </w:r>
      <w:r>
        <w:t>§6.4) has been relocated to §</w:t>
      </w:r>
      <w:r>
        <w:fldChar w:fldCharType="begin"/>
      </w:r>
      <w:r>
        <w:instrText xml:space="preserve"> REF _Ref43984912 \r \h </w:instrText>
      </w:r>
      <w:r>
        <w:fldChar w:fldCharType="separate"/>
      </w:r>
      <w:r w:rsidR="00110B53">
        <w:t>5.5</w:t>
      </w:r>
      <w:r>
        <w:fldChar w:fldCharType="end"/>
      </w:r>
    </w:p>
    <w:p w14:paraId="578AA863" w14:textId="7C2212FB" w:rsidR="00DB65A6" w:rsidRDefault="00DB65A6" w:rsidP="00DB65A6">
      <w:pPr>
        <w:pStyle w:val="Lista"/>
      </w:pPr>
      <w:r>
        <w:t xml:space="preserve">guidelines for </w:t>
      </w:r>
      <w:r w:rsidRPr="00CB51D1">
        <w:rPr>
          <w:b/>
          <w:bCs/>
        </w:rPr>
        <w:t>correction and normalisation in verse</w:t>
      </w:r>
      <w:r>
        <w:t xml:space="preserve"> (§</w:t>
      </w:r>
      <w:r>
        <w:fldChar w:fldCharType="begin"/>
      </w:r>
      <w:r>
        <w:instrText xml:space="preserve"> REF _Ref43981233 \r \h </w:instrText>
      </w:r>
      <w:r>
        <w:fldChar w:fldCharType="separate"/>
      </w:r>
      <w:r w:rsidR="00110B53">
        <w:t>6.1.4</w:t>
      </w:r>
      <w:r>
        <w:fldChar w:fldCharType="end"/>
      </w:r>
      <w:r>
        <w:t>) have been revised for clarity and slightly expanded</w:t>
      </w:r>
    </w:p>
    <w:p w14:paraId="6AAC34E0" w14:textId="0A6CA303" w:rsidR="00F67963" w:rsidRDefault="00F67963" w:rsidP="00F67963">
      <w:pPr>
        <w:pStyle w:val="Lista"/>
      </w:pPr>
      <w:r>
        <w:t>a new section §</w:t>
      </w:r>
      <w:r>
        <w:fldChar w:fldCharType="begin"/>
      </w:r>
      <w:r>
        <w:instrText xml:space="preserve"> REF _Ref63674857 \r \h </w:instrText>
      </w:r>
      <w:r>
        <w:fldChar w:fldCharType="separate"/>
      </w:r>
      <w:r w:rsidR="00110B53">
        <w:t>6.4</w:t>
      </w:r>
      <w:r>
        <w:fldChar w:fldCharType="end"/>
      </w:r>
      <w:r>
        <w:t xml:space="preserve"> has been added to cater for </w:t>
      </w:r>
      <w:r>
        <w:rPr>
          <w:b/>
          <w:bCs/>
        </w:rPr>
        <w:t>scribal omissions that cannot be restored</w:t>
      </w:r>
    </w:p>
    <w:p w14:paraId="5367B431" w14:textId="617E48E0" w:rsidR="003B5E4F" w:rsidRDefault="003B5E4F" w:rsidP="00F67963">
      <w:pPr>
        <w:pStyle w:val="Lista"/>
      </w:pPr>
      <w:r>
        <w:t>tagging for numeral values is now permitted on words in addition to numerals (§</w:t>
      </w:r>
      <w:r>
        <w:fldChar w:fldCharType="begin"/>
      </w:r>
      <w:r>
        <w:instrText xml:space="preserve"> REF _Ref72139759 \r \h </w:instrText>
      </w:r>
      <w:r>
        <w:fldChar w:fldCharType="separate"/>
      </w:r>
      <w:r w:rsidR="00110B53">
        <w:t>7.1.4</w:t>
      </w:r>
      <w:r>
        <w:fldChar w:fldCharType="end"/>
      </w:r>
      <w:r>
        <w:t>)</w:t>
      </w:r>
    </w:p>
    <w:p w14:paraId="56B063DB" w14:textId="5F5608D0" w:rsidR="00796BEE" w:rsidRDefault="00796BEE" w:rsidP="00F67963">
      <w:pPr>
        <w:pStyle w:val="Lista"/>
      </w:pPr>
      <w:r>
        <w:t xml:space="preserve">strategies have been added for </w:t>
      </w:r>
      <w:r w:rsidRPr="00796BEE">
        <w:rPr>
          <w:b/>
          <w:bCs/>
        </w:rPr>
        <w:t>expanding abbreviations</w:t>
      </w:r>
      <w:r>
        <w:t xml:space="preserve"> (§</w:t>
      </w:r>
      <w:r>
        <w:fldChar w:fldCharType="begin"/>
      </w:r>
      <w:r>
        <w:instrText xml:space="preserve"> REF _Ref122445893 \r \h </w:instrText>
      </w:r>
      <w:r>
        <w:fldChar w:fldCharType="separate"/>
      </w:r>
      <w:r w:rsidR="00110B53">
        <w:t>7.3.1</w:t>
      </w:r>
      <w:r>
        <w:fldChar w:fldCharType="end"/>
      </w:r>
      <w:r>
        <w:t>)</w:t>
      </w:r>
    </w:p>
    <w:p w14:paraId="5BFF32F8" w14:textId="5C23995E" w:rsidR="00B63A76" w:rsidRDefault="00B63A76" w:rsidP="00F67963">
      <w:pPr>
        <w:pStyle w:val="Lista"/>
      </w:pPr>
      <w:r>
        <w:t xml:space="preserve">a method has been devised and described for encoding the </w:t>
      </w:r>
      <w:r w:rsidRPr="00B63A76">
        <w:rPr>
          <w:b/>
          <w:bCs/>
        </w:rPr>
        <w:t>script of the original</w:t>
      </w:r>
      <w:r>
        <w:t xml:space="preserve"> text (§</w:t>
      </w:r>
      <w:r>
        <w:fldChar w:fldCharType="begin"/>
      </w:r>
      <w:r>
        <w:instrText xml:space="preserve"> REF _Ref43985361 \r \h </w:instrText>
      </w:r>
      <w:r>
        <w:fldChar w:fldCharType="separate"/>
      </w:r>
      <w:r w:rsidR="00110B53">
        <w:t>7.5.5</w:t>
      </w:r>
      <w:r>
        <w:fldChar w:fldCharType="end"/>
      </w:r>
      <w:r>
        <w:t>)</w:t>
      </w:r>
    </w:p>
    <w:p w14:paraId="2840CB7D" w14:textId="3F06B0EA" w:rsidR="00D7565D" w:rsidRDefault="00D7565D" w:rsidP="00F67963">
      <w:pPr>
        <w:pStyle w:val="Lista"/>
      </w:pPr>
      <w:r>
        <w:t xml:space="preserve">it is now possible to </w:t>
      </w:r>
      <w:r w:rsidRPr="00D7565D">
        <w:rPr>
          <w:b/>
          <w:bCs/>
        </w:rPr>
        <w:t>highlight text for internal review</w:t>
      </w:r>
      <w:r>
        <w:t xml:space="preserve"> (§</w:t>
      </w:r>
      <w:r>
        <w:fldChar w:fldCharType="begin"/>
      </w:r>
      <w:r>
        <w:instrText xml:space="preserve"> REF _Ref122447347 \r \h </w:instrText>
      </w:r>
      <w:r>
        <w:fldChar w:fldCharType="separate"/>
      </w:r>
      <w:r w:rsidR="00110B53">
        <w:t>7.6</w:t>
      </w:r>
      <w:r>
        <w:fldChar w:fldCharType="end"/>
      </w:r>
      <w:r>
        <w:t>)</w:t>
      </w:r>
    </w:p>
    <w:p w14:paraId="400C1FE8" w14:textId="557E7D1F" w:rsidR="00F67963" w:rsidRDefault="00F67963" w:rsidP="00F67963">
      <w:pPr>
        <w:pStyle w:val="Lista"/>
      </w:pPr>
      <w:r>
        <w:t xml:space="preserve">when a </w:t>
      </w:r>
      <w:r w:rsidRPr="00F67963">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rsidR="00110B53">
        <w:t>9.1.6</w:t>
      </w:r>
      <w:r>
        <w:fldChar w:fldCharType="end"/>
      </w:r>
      <w:r>
        <w:t>)</w:t>
      </w:r>
    </w:p>
    <w:p w14:paraId="0629D98C" w14:textId="51F85B6C" w:rsidR="00F67963" w:rsidRDefault="00F67963" w:rsidP="00F67963">
      <w:pPr>
        <w:pStyle w:val="Lista"/>
      </w:pPr>
      <w:r>
        <w:t xml:space="preserve">the </w:t>
      </w:r>
      <w:r w:rsidRPr="00F67963">
        <w:rPr>
          <w:b/>
          <w:bCs/>
        </w:rPr>
        <w:t>language of translations</w:t>
      </w:r>
      <w:r>
        <w:t xml:space="preserve"> is no longer to be tagged with </w:t>
      </w:r>
      <w:r w:rsidRPr="009023B1">
        <w:rPr>
          <w:rStyle w:val="Codeattribute"/>
        </w:rPr>
        <w:t>@</w:t>
      </w:r>
      <w:r>
        <w:rPr>
          <w:rStyle w:val="Codeattribute"/>
        </w:rPr>
        <w:t>xml:lang</w:t>
      </w:r>
      <w:r>
        <w:t xml:space="preserve"> if the translation is into English (§</w:t>
      </w:r>
      <w:r>
        <w:fldChar w:fldCharType="begin"/>
      </w:r>
      <w:r>
        <w:instrText xml:space="preserve"> REF _Ref43990036 \r \h </w:instrText>
      </w:r>
      <w:r>
        <w:fldChar w:fldCharType="separate"/>
      </w:r>
      <w:r w:rsidR="00110B53">
        <w:t>9.2.1</w:t>
      </w:r>
      <w:r>
        <w:fldChar w:fldCharType="end"/>
      </w:r>
      <w:r>
        <w:t>)</w:t>
      </w:r>
    </w:p>
    <w:p w14:paraId="70867FC1" w14:textId="621A4BD0" w:rsidR="0013797B" w:rsidRDefault="0013797B" w:rsidP="00F67963">
      <w:pPr>
        <w:pStyle w:val="Lista"/>
      </w:pPr>
      <w:r>
        <w:t xml:space="preserve">the use of </w:t>
      </w:r>
      <w:r w:rsidRPr="0013797B">
        <w:rPr>
          <w:rStyle w:val="Code"/>
          <w:b/>
          <w:bCs/>
        </w:rPr>
        <w:t>&lt;list&gt;</w:t>
      </w:r>
      <w:r>
        <w:t xml:space="preserve"> is now explicitly permitted </w:t>
      </w:r>
      <w:r w:rsidRPr="0013797B">
        <w:rPr>
          <w:b/>
          <w:bCs/>
        </w:rPr>
        <w:t>in translations</w:t>
      </w:r>
      <w:r>
        <w:t xml:space="preserve"> (§</w:t>
      </w:r>
      <w:r>
        <w:fldChar w:fldCharType="begin"/>
      </w:r>
      <w:r>
        <w:instrText xml:space="preserve"> REF _Ref63675776 \r \h </w:instrText>
      </w:r>
      <w:r>
        <w:fldChar w:fldCharType="separate"/>
      </w:r>
      <w:r w:rsidR="00110B53">
        <w:t>9.2.2</w:t>
      </w:r>
      <w:r>
        <w:fldChar w:fldCharType="end"/>
      </w:r>
      <w:r>
        <w:t>)</w:t>
      </w:r>
    </w:p>
    <w:p w14:paraId="6F3E254C" w14:textId="6854AFA8" w:rsidR="001721C1" w:rsidRDefault="001721C1" w:rsidP="00F67963">
      <w:pPr>
        <w:pStyle w:val="Lista"/>
      </w:pPr>
      <w:r>
        <w:t xml:space="preserve">the use of </w:t>
      </w:r>
      <w:r w:rsidRPr="00DD7CCF">
        <w:rPr>
          <w:rStyle w:val="Code"/>
        </w:rPr>
        <w:t>&lt;</w:t>
      </w:r>
      <w:r>
        <w:rPr>
          <w:rStyle w:val="Code"/>
        </w:rPr>
        <w:t>label</w:t>
      </w:r>
      <w:r w:rsidRPr="00DD7CCF">
        <w:rPr>
          <w:rStyle w:val="Code"/>
        </w:rPr>
        <w:t>&gt;</w:t>
      </w:r>
      <w:r w:rsidRPr="00DD7CCF">
        <w:t xml:space="preserve"> element</w:t>
      </w:r>
      <w:r>
        <w:t>s as arbitrary headings is now permitted in translations (§</w:t>
      </w:r>
      <w:r>
        <w:fldChar w:fldCharType="begin"/>
      </w:r>
      <w:r>
        <w:instrText xml:space="preserve"> REF _Ref151372539 \r \h </w:instrText>
      </w:r>
      <w:r>
        <w:fldChar w:fldCharType="separate"/>
      </w:r>
      <w:r w:rsidR="00110B53">
        <w:t>9.2.3</w:t>
      </w:r>
      <w:r>
        <w:fldChar w:fldCharType="end"/>
      </w:r>
      <w:r>
        <w:t>)</w:t>
      </w:r>
    </w:p>
    <w:p w14:paraId="2370AF8E" w14:textId="755EE66D" w:rsidR="0013797B" w:rsidRDefault="0013797B" w:rsidP="00F67963">
      <w:pPr>
        <w:pStyle w:val="Lista"/>
      </w:pPr>
      <w:r>
        <w:t xml:space="preserve">instructions for </w:t>
      </w:r>
      <w:r w:rsidRPr="0013797B">
        <w:rPr>
          <w:b/>
          <w:bCs/>
        </w:rPr>
        <w:t>indicating a translation’s correspondence to the original</w:t>
      </w:r>
      <w:r>
        <w:t xml:space="preserve"> slightly changed and expanded, providing for the use of </w:t>
      </w:r>
      <w:r w:rsidRPr="00EA37AC">
        <w:rPr>
          <w:rStyle w:val="Code"/>
        </w:rPr>
        <w:t>&lt;milestone/&gt;</w:t>
      </w:r>
      <w:r>
        <w:t xml:space="preserve"> for this purpose (§</w:t>
      </w:r>
      <w:r>
        <w:fldChar w:fldCharType="begin"/>
      </w:r>
      <w:r>
        <w:instrText xml:space="preserve"> REF _Ref43990179 \r \h </w:instrText>
      </w:r>
      <w:r>
        <w:fldChar w:fldCharType="separate"/>
      </w:r>
      <w:r w:rsidR="00110B53">
        <w:t>9.2.3</w:t>
      </w:r>
      <w:r>
        <w:fldChar w:fldCharType="end"/>
      </w:r>
      <w:r>
        <w:t>)</w:t>
      </w:r>
    </w:p>
    <w:p w14:paraId="3294E853" w14:textId="221AF1B4" w:rsidR="0013797B" w:rsidRDefault="0013797B" w:rsidP="00F67963">
      <w:pPr>
        <w:pStyle w:val="Lista"/>
      </w:pPr>
      <w:r>
        <w:t xml:space="preserve">the </w:t>
      </w:r>
      <w:r w:rsidRPr="0013797B">
        <w:rPr>
          <w:b/>
          <w:bCs/>
        </w:rPr>
        <w:t>creation of bibliographic sigla</w:t>
      </w:r>
      <w:r>
        <w:t xml:space="preserve"> has been made clearer and more flexible (§</w:t>
      </w:r>
      <w:r>
        <w:fldChar w:fldCharType="begin"/>
      </w:r>
      <w:r>
        <w:instrText xml:space="preserve"> REF _Ref43989610 \r \h </w:instrText>
      </w:r>
      <w:r>
        <w:fldChar w:fldCharType="separate"/>
      </w:r>
      <w:r w:rsidR="00110B53">
        <w:t>9.4.3</w:t>
      </w:r>
      <w:r>
        <w:fldChar w:fldCharType="end"/>
      </w:r>
      <w:r>
        <w:t>)</w:t>
      </w:r>
    </w:p>
    <w:p w14:paraId="414A2BF1" w14:textId="57CED8D3" w:rsidR="0013797B" w:rsidRDefault="0013797B" w:rsidP="00F67963">
      <w:pPr>
        <w:pStyle w:val="Lista"/>
      </w:pPr>
      <w:r>
        <w:t xml:space="preserve">the situations </w:t>
      </w:r>
      <w:r w:rsidRPr="00CD2B3A">
        <w:rPr>
          <w:b/>
          <w:bCs/>
        </w:rPr>
        <w:t xml:space="preserve">where a </w:t>
      </w:r>
      <w:r w:rsidRPr="00CD2B3A">
        <w:rPr>
          <w:rStyle w:val="Code"/>
        </w:rPr>
        <w:t>&lt;note&gt;</w:t>
      </w:r>
      <w:r w:rsidRPr="00CD2B3A">
        <w:rPr>
          <w:b/>
          <w:bCs/>
        </w:rPr>
        <w:t xml:space="preserve"> may be used</w:t>
      </w:r>
      <w:r>
        <w:t xml:space="preserve"> have been clarified and slightly revised (§</w:t>
      </w:r>
      <w:r>
        <w:fldChar w:fldCharType="begin"/>
      </w:r>
      <w:r>
        <w:instrText xml:space="preserve"> REF _Ref43989684 \r \h </w:instrText>
      </w:r>
      <w:r>
        <w:fldChar w:fldCharType="separate"/>
      </w:r>
      <w:r w:rsidR="00110B53">
        <w:t>10.4.1</w:t>
      </w:r>
      <w:r>
        <w:fldChar w:fldCharType="end"/>
      </w:r>
      <w:r>
        <w:t>), in particular for notes concerning bibliographic items</w:t>
      </w:r>
    </w:p>
    <w:p w14:paraId="0D4CFD88" w14:textId="669479CD" w:rsidR="00BD4ADC" w:rsidRDefault="00BD4ADC" w:rsidP="00F67963">
      <w:pPr>
        <w:pStyle w:val="Lista"/>
      </w:pPr>
      <w:r>
        <w:t>the guidelines for the cited range in bibliographic citations have been revised and expanded (§</w:t>
      </w:r>
      <w:r>
        <w:fldChar w:fldCharType="begin"/>
      </w:r>
      <w:r>
        <w:instrText xml:space="preserve"> REF _Ref43989849 \r \h </w:instrText>
      </w:r>
      <w:r>
        <w:fldChar w:fldCharType="separate"/>
      </w:r>
      <w:r w:rsidR="00110B53">
        <w:t>10.4.5</w:t>
      </w:r>
      <w:r>
        <w:fldChar w:fldCharType="end"/>
      </w:r>
      <w:r>
        <w:t>)</w:t>
      </w:r>
      <w:r w:rsidR="006C5664">
        <w:t xml:space="preserve">, notably including the mandatory use of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rsidR="006C5664">
        <w:t xml:space="preserve"> (instead of no </w:t>
      </w:r>
      <w:r w:rsidR="006C5664" w:rsidRPr="00876E54">
        <w:rPr>
          <w:rStyle w:val="Codeattribute"/>
        </w:rPr>
        <w:t>@unit</w:t>
      </w:r>
      <w:r w:rsidR="006C5664">
        <w:t>) in complex citations</w:t>
      </w:r>
    </w:p>
    <w:p w14:paraId="7997606F" w14:textId="62CB3F5A" w:rsidR="007148D7" w:rsidRDefault="00352408" w:rsidP="00F67963">
      <w:pPr>
        <w:pStyle w:val="Lista"/>
      </w:pPr>
      <w:r>
        <w:t>a formal way to refer to websites has been added (§</w:t>
      </w:r>
      <w:r>
        <w:fldChar w:fldCharType="begin"/>
      </w:r>
      <w:r>
        <w:instrText xml:space="preserve"> REF _Ref155689459 \r \h </w:instrText>
      </w:r>
      <w:r>
        <w:fldChar w:fldCharType="separate"/>
      </w:r>
      <w:r w:rsidR="00110B53">
        <w:t>10.4.7</w:t>
      </w:r>
      <w:r>
        <w:fldChar w:fldCharType="end"/>
      </w:r>
      <w:r>
        <w:t>)</w:t>
      </w:r>
    </w:p>
    <w:p w14:paraId="20A9B571" w14:textId="7CFB4986" w:rsidR="0025691E" w:rsidRDefault="0025691E" w:rsidP="00F67963">
      <w:pPr>
        <w:pStyle w:val="Lista"/>
      </w:pPr>
      <w:r>
        <w:t>moraic metres have been described in more detail than before (</w:t>
      </w:r>
      <w:r>
        <w:fldChar w:fldCharType="begin"/>
      </w:r>
      <w:r>
        <w:instrText xml:space="preserve"> REF _Ref56418748 \r \h </w:instrText>
      </w:r>
      <w:r>
        <w:fldChar w:fldCharType="separate"/>
      </w:r>
      <w:r w:rsidR="00110B53">
        <w:t>Appendix B.4.2</w:t>
      </w:r>
      <w:r>
        <w:fldChar w:fldCharType="end"/>
      </w:r>
      <w:r>
        <w:t>)</w:t>
      </w:r>
    </w:p>
    <w:p w14:paraId="3FAE52D3" w14:textId="62226D79" w:rsidR="00772317" w:rsidRPr="00DD7CCF" w:rsidRDefault="00772317" w:rsidP="00F67963">
      <w:pPr>
        <w:pStyle w:val="Lista"/>
      </w:pPr>
      <w:r>
        <w:t xml:space="preserve">the list of ISO language </w:t>
      </w:r>
      <w:r w:rsidR="00A23873">
        <w:t>tag</w:t>
      </w:r>
      <w:r>
        <w:t>s has been updated (</w:t>
      </w:r>
      <w:r>
        <w:fldChar w:fldCharType="begin"/>
      </w:r>
      <w:r>
        <w:instrText xml:space="preserve"> REF _Ref43989726 \r \h </w:instrText>
      </w:r>
      <w:r>
        <w:fldChar w:fldCharType="separate"/>
      </w:r>
      <w:r w:rsidR="00110B53">
        <w:t>0</w:t>
      </w:r>
      <w:r>
        <w:fldChar w:fldCharType="end"/>
      </w:r>
      <w:r>
        <w:t>)</w:t>
      </w:r>
      <w:r w:rsidR="007148D7">
        <w:t xml:space="preserve"> </w:t>
      </w:r>
      <w:ins w:id="15" w:author="Dániel Balogh" w:date="2024-01-09T10:43:00Z">
        <w:r w:rsidR="007148D7">
          <w:t>@and removed from the guide</w:t>
        </w:r>
      </w:ins>
    </w:p>
    <w:p w14:paraId="2348E0E4" w14:textId="15C8055F" w:rsidR="00C02B8C" w:rsidRPr="00DD7CCF" w:rsidRDefault="004D2E67" w:rsidP="00EB2024">
      <w:pPr>
        <w:pStyle w:val="Cmsor2"/>
      </w:pPr>
      <w:bookmarkStart w:id="16" w:name="_mnn7i9yp8l0l" w:colFirst="0" w:colLast="0"/>
      <w:bookmarkStart w:id="17" w:name="_Toc182996918"/>
      <w:bookmarkEnd w:id="16"/>
      <w:r w:rsidRPr="00DD7CCF">
        <w:t xml:space="preserve">Introductory </w:t>
      </w:r>
      <w:r w:rsidR="006733B4" w:rsidRPr="00DD7CCF">
        <w:t>remarks</w:t>
      </w:r>
      <w:bookmarkEnd w:id="17"/>
    </w:p>
    <w:p w14:paraId="3DE85409" w14:textId="4CF06B00" w:rsidR="00C02B8C" w:rsidRPr="00DD7CCF" w:rsidRDefault="004D2E67" w:rsidP="00EB2024">
      <w:pPr>
        <w:pStyle w:val="Cmsor3"/>
      </w:pPr>
      <w:bookmarkStart w:id="18" w:name="_pxxk68dqnvkk" w:colFirst="0" w:colLast="0"/>
      <w:bookmarkStart w:id="19" w:name="_Toc182996919"/>
      <w:bookmarkEnd w:id="18"/>
      <w:r w:rsidRPr="00DD7CCF">
        <w:t>Acknowledgements</w:t>
      </w:r>
      <w:bookmarkEnd w:id="19"/>
    </w:p>
    <w:p w14:paraId="3B203DED" w14:textId="0A06B608" w:rsidR="00C02B8C" w:rsidRDefault="000D443E" w:rsidP="000D443E">
      <w:r>
        <w:t>M</w:t>
      </w:r>
      <w:r w:rsidR="004D2E67" w:rsidRPr="00DD7CCF">
        <w:t>any people in addition to the authors noted above have helped in the creation of this guide; the most significant contribut</w:t>
      </w:r>
      <w:r>
        <w:t>ors</w:t>
      </w:r>
      <w:r w:rsidR="004D2E67" w:rsidRPr="00DD7CCF">
        <w:t xml:space="preserve"> have been Axelle Janiak</w:t>
      </w:r>
      <w:r>
        <w:t>,</w:t>
      </w:r>
      <w:r w:rsidR="004D2E67" w:rsidRPr="00DD7CCF">
        <w:t xml:space="preserve"> Emmanuel Francis</w:t>
      </w:r>
      <w:r>
        <w:t xml:space="preserve"> and </w:t>
      </w:r>
      <w:r w:rsidR="004D2E67" w:rsidRPr="00DD7CCF">
        <w:t>Annette Schmiedchen</w:t>
      </w:r>
      <w:r>
        <w:t>.</w:t>
      </w:r>
    </w:p>
    <w:p w14:paraId="11CBD8CD" w14:textId="0DB1456F" w:rsidR="00CF217C" w:rsidRDefault="00CF217C" w:rsidP="00EB2024">
      <w:pPr>
        <w:pStyle w:val="Cmsor3"/>
      </w:pPr>
      <w:bookmarkStart w:id="20" w:name="_Toc182996920"/>
      <w:r>
        <w:t>Scope</w:t>
      </w:r>
      <w:bookmarkEnd w:id="20"/>
    </w:p>
    <w:p w14:paraId="64C167EC" w14:textId="52E1A5B9" w:rsidR="00CF217C" w:rsidRPr="00CF217C" w:rsidRDefault="000D443E" w:rsidP="000D443E">
      <w:r>
        <w:t>T</w:t>
      </w:r>
      <w:r w:rsidR="00CF217C">
        <w:t>his Guide is for the EpiDoc compliant encoding of original sources for the DHARMA project</w:t>
      </w:r>
      <w:r>
        <w:t>. T</w:t>
      </w:r>
      <w:r w:rsidR="00CF217C">
        <w:t xml:space="preserve">he Guide has been composed primarily with epigraphic texts in mind, but </w:t>
      </w:r>
      <w:commentRangeStart w:id="21"/>
      <w:r w:rsidR="00CF217C">
        <w:t>is also applicable to the encoding of diplomatic editions of manuscripts</w:t>
      </w:r>
      <w:commentRangeEnd w:id="21"/>
      <w:r w:rsidR="00BC4ADB">
        <w:rPr>
          <w:rStyle w:val="Jegyzethivatkozs"/>
          <w:rFonts w:cs="Mangal"/>
        </w:rPr>
        <w:commentReference w:id="21"/>
      </w:r>
      <w:r>
        <w:t xml:space="preserve">. All DHARMA members are strongly encouraged at least to skim </w:t>
      </w:r>
      <w:r w:rsidR="00D30A51">
        <w:t xml:space="preserve">it from </w:t>
      </w:r>
      <w:r>
        <w:t xml:space="preserve">cover to </w:t>
      </w:r>
      <w:r>
        <w:lastRenderedPageBreak/>
        <w:t xml:space="preserve">cover, to </w:t>
      </w:r>
      <w:r w:rsidR="00D30A51">
        <w:t>obtain</w:t>
      </w:r>
      <w:r>
        <w:t xml:space="preserve"> a general idea of the topics covered in it.</w:t>
      </w:r>
      <w:r w:rsidR="00D30A51">
        <w:t xml:space="preserve"> T</w:t>
      </w:r>
      <w:r w:rsidR="00D30A51" w:rsidRPr="00DD7CCF">
        <w:t xml:space="preserve">his guide presupposes that you possess, and are at least superficially familiar with, the </w:t>
      </w:r>
      <w:r w:rsidR="00D30A51">
        <w:t xml:space="preserve">latest version of the </w:t>
      </w:r>
      <w:r w:rsidR="00D30A51" w:rsidRPr="00DD7CCF">
        <w:t>DHARMA Transliteration Guide</w:t>
      </w:r>
      <w:r w:rsidR="00624516" w:rsidRPr="00624516">
        <w:t xml:space="preserve"> </w:t>
      </w:r>
      <w:r w:rsidR="00624516">
        <w:t>(Balogh and Griffiths 2020a)</w:t>
      </w:r>
      <w:r w:rsidR="00D30A51">
        <w:t>.</w:t>
      </w:r>
    </w:p>
    <w:p w14:paraId="5EF48762" w14:textId="77777777" w:rsidR="00C02B8C" w:rsidRPr="00DD7CCF" w:rsidRDefault="004D2E67" w:rsidP="00EB2024">
      <w:pPr>
        <w:pStyle w:val="Cmsor3"/>
      </w:pPr>
      <w:bookmarkStart w:id="22" w:name="_10lqdugq9c0g" w:colFirst="0" w:colLast="0"/>
      <w:bookmarkStart w:id="23" w:name="_Toc182996921"/>
      <w:bookmarkEnd w:id="22"/>
      <w:r w:rsidRPr="00DD7CCF">
        <w:t xml:space="preserve">Further </w:t>
      </w:r>
      <w:r w:rsidR="00B30777">
        <w:t>r</w:t>
      </w:r>
      <w:r w:rsidRPr="00DD7CCF">
        <w:t>eading</w:t>
      </w:r>
      <w:bookmarkEnd w:id="23"/>
    </w:p>
    <w:p w14:paraId="6CDE487D" w14:textId="3708A0AA" w:rsidR="00324B69" w:rsidRPr="00DD7CCF" w:rsidRDefault="00324B69" w:rsidP="00324B69">
      <w:r>
        <w:t xml:space="preserve">This Guide is a constrained and detailed adaptation of the </w:t>
      </w:r>
      <w:r w:rsidRPr="00DD7CCF">
        <w:t xml:space="preserve">EpiDoc guidelines </w:t>
      </w:r>
      <w:r>
        <w:t>(</w:t>
      </w:r>
      <w:hyperlink r:id="rId14" w:history="1">
        <w:r w:rsidRPr="003B6215">
          <w:rPr>
            <w:rStyle w:val="Hiperhivatkozs"/>
          </w:rPr>
          <w:t>http://www.stoa.org/epidoc/gl/latest/index.html</w:t>
        </w:r>
      </w:hyperlink>
      <w:r>
        <w:t xml:space="preserve">), which are themselves a constrained and detailed adaptation of </w:t>
      </w:r>
      <w:r w:rsidRPr="00DD7CCF">
        <w:t xml:space="preserve">the TEI guidelines </w:t>
      </w:r>
      <w:r>
        <w:t>(</w:t>
      </w:r>
      <w:hyperlink r:id="rId15" w:history="1">
        <w:r w:rsidRPr="003B6215">
          <w:rPr>
            <w:rStyle w:val="Hiperhivatkozs"/>
          </w:rPr>
          <w:t>https://tei-c.org/guidelines/</w:t>
        </w:r>
      </w:hyperlink>
      <w:r w:rsidRPr="00324B69">
        <w:t>)</w:t>
      </w:r>
      <w:r>
        <w:t>. A</w:t>
      </w:r>
      <w:r w:rsidRPr="00DD7CCF">
        <w:t xml:space="preserve"> good general introduction to EpiDoc can be found in</w:t>
      </w:r>
      <w:r>
        <w:t xml:space="preserve"> Bodard 2010, </w:t>
      </w:r>
      <w:r w:rsidRPr="00DD7CCF">
        <w:t xml:space="preserve">available at </w:t>
      </w:r>
      <w:hyperlink r:id="rId16" w:history="1">
        <w:r w:rsidRPr="003B6215">
          <w:rPr>
            <w:rStyle w:val="Hiperhivatkozs"/>
          </w:rPr>
          <w:t>http://www.stoa.org/wordpress/wp-content/uploads/2010/09/Chapter05_EpiDoc_Bodard.pdf</w:t>
        </w:r>
      </w:hyperlink>
    </w:p>
    <w:p w14:paraId="65FAB615" w14:textId="48C6B426" w:rsidR="00C02B8C" w:rsidRPr="00DD7CCF" w:rsidRDefault="00324B69" w:rsidP="00324B69">
      <w:r>
        <w:t>I</w:t>
      </w:r>
      <w:r w:rsidR="004D2E67" w:rsidRPr="00DD7CCF">
        <w:t xml:space="preserve">f you are entirely new to XML or the idea of </w:t>
      </w:r>
      <w:r>
        <w:t xml:space="preserve">computer </w:t>
      </w:r>
      <w:r w:rsidR="004D2E67" w:rsidRPr="00DD7CCF">
        <w:t>markup, we recommend</w:t>
      </w:r>
      <w:r>
        <w:t xml:space="preserve"> the following articles:</w:t>
      </w:r>
    </w:p>
    <w:p w14:paraId="5E282AA7" w14:textId="1DD71448" w:rsidR="00C02B8C" w:rsidRPr="00DD7CCF" w:rsidRDefault="004D2E67" w:rsidP="00324B69">
      <w:pPr>
        <w:pStyle w:val="Lista"/>
      </w:pPr>
      <w:r w:rsidRPr="00DD7CCF">
        <w:t xml:space="preserve">“The Gentle Introduction to Mark-up for Epigraphers” </w:t>
      </w:r>
      <w:r w:rsidRPr="00E24F87">
        <w:rPr>
          <w:noProof/>
        </w:rPr>
        <w:t>(</w:t>
      </w:r>
      <w:proofErr w:type="spellStart"/>
      <w:r w:rsidRPr="00DD7CCF">
        <w:t>Roueché</w:t>
      </w:r>
      <w:proofErr w:type="spellEnd"/>
      <w:r w:rsidRPr="00DD7CCF">
        <w:t xml:space="preserve"> and Flanders, n.d.), available at </w:t>
      </w:r>
      <w:hyperlink r:id="rId17" w:history="1">
        <w:r w:rsidR="00324B69" w:rsidRPr="003B6215">
          <w:rPr>
            <w:rStyle w:val="Hiperhivatkozs"/>
          </w:rPr>
          <w:t>http://www.stoa.org/epidoc/gl/latest/intro-eps.html</w:t>
        </w:r>
      </w:hyperlink>
    </w:p>
    <w:p w14:paraId="45F93F81" w14:textId="133191C7" w:rsidR="004F4C63" w:rsidRPr="00DD7CCF" w:rsidRDefault="004D2E67" w:rsidP="00324B69">
      <w:pPr>
        <w:pStyle w:val="Lista"/>
      </w:pPr>
      <w:r w:rsidRPr="00DD7CCF">
        <w:t xml:space="preserve">“What is XML and why should humanists care? An even gentler introduction to XML” </w:t>
      </w:r>
      <w:r w:rsidRPr="00E24F87">
        <w:rPr>
          <w:noProof/>
        </w:rPr>
        <w:t>(</w:t>
      </w:r>
      <w:r w:rsidRPr="00DD7CCF">
        <w:t>Birnbaum 2015),</w:t>
      </w:r>
      <w:r w:rsidR="00324B69">
        <w:t xml:space="preserve"> </w:t>
      </w:r>
      <w:hyperlink r:id="rId18" w:history="1">
        <w:r w:rsidR="00324B69" w:rsidRPr="003B6215">
          <w:rPr>
            <w:rStyle w:val="Hiperhivatkozs"/>
          </w:rPr>
          <w:t>http://dh.obdurodon.org/what-is-xml.xhtml</w:t>
        </w:r>
      </w:hyperlink>
    </w:p>
    <w:p w14:paraId="060614DA" w14:textId="2197A9A6" w:rsidR="004F4C63" w:rsidRPr="00DD7CCF" w:rsidRDefault="004D2E67" w:rsidP="00324B69">
      <w:pPr>
        <w:pStyle w:val="Lista"/>
      </w:pPr>
      <w:r w:rsidRPr="00DD7CCF">
        <w:t xml:space="preserve">for a more in-depth introduction, read the current version of the </w:t>
      </w:r>
      <w:proofErr w:type="spellStart"/>
      <w:r w:rsidRPr="00DD7CCF">
        <w:t>ur</w:t>
      </w:r>
      <w:proofErr w:type="spellEnd"/>
      <w:r w:rsidRPr="00DD7CCF">
        <w:t>-text “A Gentle Introduction to XML” at</w:t>
      </w:r>
      <w:r w:rsidR="00324B69">
        <w:t xml:space="preserve"> </w:t>
      </w:r>
      <w:hyperlink r:id="rId19" w:history="1">
        <w:r w:rsidR="00324B69" w:rsidRPr="003B6215">
          <w:rPr>
            <w:rStyle w:val="Hiperhivatkozs"/>
          </w:rPr>
          <w:t>https://www.tei-c.org/release/doc/tei-p5-doc/en/html/SG.html</w:t>
        </w:r>
      </w:hyperlink>
    </w:p>
    <w:p w14:paraId="04B88951" w14:textId="77777777" w:rsidR="00C02B8C" w:rsidRPr="00DD7CCF" w:rsidRDefault="004D2E67" w:rsidP="00EB2024">
      <w:pPr>
        <w:pStyle w:val="Cmsor3"/>
      </w:pPr>
      <w:bookmarkStart w:id="24" w:name="_tm2h1v9vrjxa" w:colFirst="0" w:colLast="0"/>
      <w:bookmarkStart w:id="25" w:name="_Toc182996922"/>
      <w:bookmarkEnd w:id="24"/>
      <w:r w:rsidRPr="00DD7CCF">
        <w:t>Software</w:t>
      </w:r>
      <w:bookmarkEnd w:id="25"/>
    </w:p>
    <w:p w14:paraId="6DCE2C9D" w14:textId="5111307A" w:rsidR="000D443E" w:rsidRDefault="000D443E" w:rsidP="000D443E">
      <w:r>
        <w:t>T</w:t>
      </w:r>
      <w:r w:rsidR="004D2E67" w:rsidRPr="00DD7CCF">
        <w:t xml:space="preserve">he XML editor </w:t>
      </w:r>
      <w:r w:rsidRPr="00DD7CCF">
        <w:t xml:space="preserve">recommended </w:t>
      </w:r>
      <w:r>
        <w:t xml:space="preserve">throughout the project </w:t>
      </w:r>
      <w:r w:rsidR="004D2E67" w:rsidRPr="00DD7CCF">
        <w:t>is Oxygen</w:t>
      </w:r>
      <w:r>
        <w:t xml:space="preserve">, </w:t>
      </w:r>
      <w:r w:rsidR="004D2E67" w:rsidRPr="00DD7CCF">
        <w:t>but you are free to use any editor to produce your marked-up texts</w:t>
      </w:r>
      <w:r>
        <w:t>. T</w:t>
      </w:r>
      <w:r w:rsidR="004D2E67" w:rsidRPr="00DD7CCF">
        <w:t>ext editing software will usually be able to colour-code XML and may also be able to check the well-formedness of the markup or even to validate against a schema</w:t>
      </w:r>
      <w:r>
        <w:t>. A</w:t>
      </w:r>
      <w:r w:rsidR="00DB65A6">
        <w:t xml:space="preserve">s a </w:t>
      </w:r>
      <w:r>
        <w:t>powerful</w:t>
      </w:r>
      <w:r w:rsidR="00DB65A6">
        <w:t xml:space="preserve"> free alternative to Oxygen, you can also use Visual Studio Code</w:t>
      </w:r>
      <w:r>
        <w:t>.</w:t>
      </w:r>
    </w:p>
    <w:p w14:paraId="62623C1B" w14:textId="77777777" w:rsidR="000D443E" w:rsidRPr="00DD7CCF" w:rsidRDefault="000D443E" w:rsidP="000D443E">
      <w:pPr>
        <w:pStyle w:val="Lista"/>
      </w:pPr>
      <w:r w:rsidRPr="00DD7CCF">
        <w:t>working in Oxygen, you will need to set a suitable font for the Editor at Options/Preferences/Appearance/Fonts</w:t>
      </w:r>
    </w:p>
    <w:p w14:paraId="6DA8CA85" w14:textId="77777777" w:rsidR="000D443E" w:rsidRPr="00DD7CCF" w:rsidRDefault="000D443E" w:rsidP="000D443E">
      <w:pPr>
        <w:pStyle w:val="Lista2"/>
      </w:pPr>
      <w:r w:rsidRPr="00DD7CCF">
        <w:t>we find that a suitable font</w:t>
      </w:r>
    </w:p>
    <w:p w14:paraId="7F6E5409" w14:textId="77777777" w:rsidR="000D443E" w:rsidRPr="00DD7CCF" w:rsidRDefault="000D443E" w:rsidP="000D443E">
      <w:pPr>
        <w:pStyle w:val="Lista3"/>
      </w:pPr>
      <w:r w:rsidRPr="00DD7CCF">
        <w:t>can correctly display all the diacritical characters you work with</w:t>
      </w:r>
    </w:p>
    <w:p w14:paraId="469AEA0F" w14:textId="77777777" w:rsidR="000D443E" w:rsidRPr="00DD7CCF" w:rsidRDefault="000D443E" w:rsidP="000D443E">
      <w:pPr>
        <w:pStyle w:val="Lista3"/>
      </w:pPr>
      <w:r w:rsidRPr="00DD7CCF">
        <w:t>is easy on the eye</w:t>
      </w:r>
    </w:p>
    <w:p w14:paraId="401226FA" w14:textId="77777777" w:rsidR="000D443E" w:rsidRPr="00DD7CCF" w:rsidRDefault="000D443E" w:rsidP="000D443E">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 xml:space="preserve">uppercase </w:t>
      </w:r>
      <w:proofErr w:type="spellStart"/>
      <w:r w:rsidRPr="00DD7CCF">
        <w:t>i</w:t>
      </w:r>
      <w:proofErr w:type="spellEnd"/>
      <w:r w:rsidRPr="00DD7CCF">
        <w:t>) are all easily distinguishable</w:t>
      </w:r>
    </w:p>
    <w:p w14:paraId="136E2362" w14:textId="77777777" w:rsidR="000D443E" w:rsidRPr="00DD7CCF" w:rsidRDefault="000D443E" w:rsidP="000D443E">
      <w:pPr>
        <w:pStyle w:val="Lista3"/>
      </w:pPr>
      <w:r w:rsidRPr="00DD7CCF">
        <w:t>is preferably not too wide, so that you can see plenty of text even when not working on a full screen</w:t>
      </w:r>
    </w:p>
    <w:p w14:paraId="035022EC" w14:textId="77777777" w:rsidR="000D443E" w:rsidRPr="00DD7CCF" w:rsidRDefault="000D443E" w:rsidP="000D443E">
      <w:pPr>
        <w:pStyle w:val="Lista2"/>
      </w:pPr>
      <w:r w:rsidRPr="00DD7CCF">
        <w:t>some fonts we have tested and liked include:</w:t>
      </w:r>
    </w:p>
    <w:p w14:paraId="345873AE" w14:textId="77777777" w:rsidR="000D443E" w:rsidRPr="00DD7CCF" w:rsidRDefault="000D443E" w:rsidP="000D443E">
      <w:pPr>
        <w:pStyle w:val="Lista3"/>
      </w:pPr>
      <w:r w:rsidRPr="00DD7CCF">
        <w:t xml:space="preserve">Google’s free </w:t>
      </w:r>
      <w:r w:rsidRPr="00BC4ADB">
        <w:rPr>
          <w:rFonts w:cs="Noto Serif"/>
        </w:rPr>
        <w:t>Noto Serif</w:t>
      </w:r>
      <w:r w:rsidRPr="00DD7CCF">
        <w:t xml:space="preserve"> and </w:t>
      </w:r>
      <w:r w:rsidRPr="00BC4ADB">
        <w:rPr>
          <w:rFonts w:cs="Noto Sans"/>
        </w:rPr>
        <w:t>Noto Sans</w:t>
      </w:r>
    </w:p>
    <w:p w14:paraId="405A99AE" w14:textId="77777777" w:rsidR="000D443E" w:rsidRPr="00DD7CCF" w:rsidRDefault="000D443E" w:rsidP="000D443E">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23E716BD" w14:textId="74052779" w:rsidR="000D443E" w:rsidRDefault="000D443E" w:rsidP="000D443E">
      <w:r>
        <w:t>Further instructions for XML editing software in the project:</w:t>
      </w:r>
    </w:p>
    <w:p w14:paraId="7A56A61D" w14:textId="7A53A423" w:rsidR="00DB65A6" w:rsidRDefault="00DB65A6" w:rsidP="000D443E">
      <w:pPr>
        <w:pStyle w:val="Lista"/>
      </w:pPr>
      <w:r>
        <w:t xml:space="preserve">for using Oxygen with the DHARMA XML schema: </w:t>
      </w:r>
      <w:hyperlink r:id="rId20" w:history="1">
        <w:r>
          <w:rPr>
            <w:rStyle w:val="Hiperhivatkozs"/>
          </w:rPr>
          <w:t>https://github.com/erc-dharma/project-documentation/blob/66167c20f4be621256460be1640cb7a727104854/schema/README.md</w:t>
        </w:r>
      </w:hyperlink>
    </w:p>
    <w:p w14:paraId="692FB02D" w14:textId="4AD8F4BE" w:rsidR="00DB65A6" w:rsidRDefault="00DB65A6" w:rsidP="000D443E">
      <w:pPr>
        <w:pStyle w:val="Lista"/>
      </w:pPr>
      <w:r>
        <w:t xml:space="preserve">for setting up Oxygen to create human-readable HTML from an XML edition: </w:t>
      </w:r>
      <w:hyperlink r:id="rId21" w:history="1">
        <w:r>
          <w:rPr>
            <w:rStyle w:val="Hiperhivatkozs"/>
          </w:rPr>
          <w:t>https://github.com/erc-dharma/project-documentation/blob/master/stylesheets/README.md</w:t>
        </w:r>
      </w:hyperlink>
    </w:p>
    <w:p w14:paraId="33F1C95C" w14:textId="186DC73C" w:rsidR="000D443E" w:rsidRDefault="000D443E" w:rsidP="000D443E">
      <w:pPr>
        <w:pStyle w:val="Lista"/>
      </w:pPr>
      <w:r>
        <w:t xml:space="preserve">for using Visual Studio Code: </w:t>
      </w:r>
      <w:hyperlink r:id="rId22" w:history="1">
        <w:r>
          <w:rPr>
            <w:rStyle w:val="Hiperhivatkozs"/>
          </w:rPr>
          <w:t>https://erc-dharma.github.io/project-documentation/visual-code/UsingVS_v01</w:t>
        </w:r>
      </w:hyperlink>
    </w:p>
    <w:p w14:paraId="3F160588" w14:textId="16A05795" w:rsidR="00C02B8C" w:rsidRPr="00DD7CCF" w:rsidRDefault="00E35999" w:rsidP="00EB2024">
      <w:pPr>
        <w:pStyle w:val="Cmsor3"/>
      </w:pPr>
      <w:bookmarkStart w:id="26" w:name="_h6ld3i1yh73t" w:colFirst="0" w:colLast="0"/>
      <w:bookmarkStart w:id="27" w:name="_Toc182996923"/>
      <w:bookmarkEnd w:id="26"/>
      <w:r>
        <w:t>Note on the examples</w:t>
      </w:r>
      <w:bookmarkEnd w:id="27"/>
    </w:p>
    <w:p w14:paraId="30A7E302" w14:textId="05B09C36" w:rsidR="00C02B8C" w:rsidRPr="00DD7CCF" w:rsidRDefault="000D443E" w:rsidP="00D30A51">
      <w:r>
        <w:t>T</w:t>
      </w:r>
      <w:r w:rsidR="004D2E67" w:rsidRPr="00DD7CCF">
        <w:t>he text fragments used for illustration are mostly Sanskrit from India</w:t>
      </w:r>
      <w:r>
        <w:t xml:space="preserve">. Many of the illustrations have been drawn from actual </w:t>
      </w:r>
      <w:r w:rsidR="00D30A51">
        <w:t>inscriptions</w:t>
      </w:r>
      <w:r>
        <w:t xml:space="preserve">, but </w:t>
      </w:r>
      <w:r w:rsidR="00D30A51">
        <w:t xml:space="preserve">to eliminate distractions, details irrelevant </w:t>
      </w:r>
      <w:r w:rsidR="004D2E67" w:rsidRPr="00DD7CCF">
        <w:t xml:space="preserve">to the topic at hand </w:t>
      </w:r>
      <w:r w:rsidR="00D30A51">
        <w:t>are often</w:t>
      </w:r>
      <w:r w:rsidR="004D2E67" w:rsidRPr="00DD7CCF">
        <w:t xml:space="preserve"> silently normalised, restored, corrected or altered in </w:t>
      </w:r>
      <w:r w:rsidR="00D30A51">
        <w:t xml:space="preserve">such </w:t>
      </w:r>
      <w:r w:rsidR="004D2E67" w:rsidRPr="00DD7CCF">
        <w:t>illustrations</w:t>
      </w:r>
      <w:r w:rsidR="00D30A51">
        <w:t>.</w:t>
      </w:r>
    </w:p>
    <w:p w14:paraId="1DF7C77E" w14:textId="180B05CE" w:rsidR="00C02B8C" w:rsidRPr="00DD7CCF" w:rsidRDefault="004D2E67" w:rsidP="00D30A51">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r w:rsidR="00D30A51">
        <w:t xml:space="preserve">. </w:t>
      </w:r>
      <w:r w:rsidR="00D30A51" w:rsidRPr="00DD7CCF">
        <w:t xml:space="preserve">XML </w:t>
      </w:r>
      <w:r w:rsidR="00D30A51" w:rsidRPr="008525C6">
        <w:rPr>
          <w:rStyle w:val="Codeattribute"/>
        </w:rPr>
        <w:t>@attributes</w:t>
      </w:r>
      <w:r w:rsidR="00D30A51" w:rsidRPr="008525C6">
        <w:t>,</w:t>
      </w:r>
      <w:r w:rsidR="00D30A51" w:rsidRPr="00DD7CCF">
        <w:t xml:space="preserve"> when mentioned on their own, are prefixed with an @ sign </w:t>
      </w:r>
      <w:r w:rsidR="00D30A51">
        <w:t xml:space="preserve">and highlighted </w:t>
      </w:r>
      <w:r w:rsidR="00E35999">
        <w:t>with text colour and background shading</w:t>
      </w:r>
      <w:r w:rsidR="00D30A51">
        <w:t>. To eliminate distractions</w:t>
      </w:r>
      <w:r w:rsidRPr="00DD7CCF">
        <w:t xml:space="preserve">, </w:t>
      </w:r>
      <w:r w:rsidR="00D30A51">
        <w:t xml:space="preserve">encoding </w:t>
      </w:r>
      <w:r w:rsidRPr="00DD7CCF">
        <w:t xml:space="preserve">details irrelevant to the topic at hand </w:t>
      </w:r>
      <w:r w:rsidRPr="00E24F87">
        <w:rPr>
          <w:noProof/>
        </w:rPr>
        <w:t>(</w:t>
      </w:r>
      <w:r w:rsidRPr="00DD7CCF">
        <w:t>such as end-tags, attributes and text content) are often omitted in illustrations even though they may be mandatory in actual practice</w:t>
      </w:r>
      <w:r w:rsidR="00D30A51">
        <w:t xml:space="preserve">. </w:t>
      </w:r>
    </w:p>
    <w:p w14:paraId="45ACF6F4" w14:textId="76BED8B4" w:rsidR="00C02B8C" w:rsidRPr="00DD7CCF" w:rsidRDefault="004D2E67" w:rsidP="00EB2024">
      <w:pPr>
        <w:pStyle w:val="Cmsor2"/>
      </w:pPr>
      <w:bookmarkStart w:id="28" w:name="_66jpmlsjumit" w:colFirst="0" w:colLast="0"/>
      <w:bookmarkStart w:id="29" w:name="_Toc182996924"/>
      <w:bookmarkEnd w:id="28"/>
      <w:r w:rsidRPr="00DD7CCF">
        <w:lastRenderedPageBreak/>
        <w:t xml:space="preserve">Terms and </w:t>
      </w:r>
      <w:r w:rsidR="006733B4" w:rsidRPr="00DD7CCF">
        <w:t>definitions</w:t>
      </w:r>
      <w:bookmarkEnd w:id="29"/>
    </w:p>
    <w:p w14:paraId="178AC1BD" w14:textId="36E2E25A" w:rsidR="00C02B8C" w:rsidRPr="00DD7CCF" w:rsidRDefault="004D2E67" w:rsidP="00EB2024">
      <w:pPr>
        <w:pStyle w:val="Cmsor3"/>
      </w:pPr>
      <w:bookmarkStart w:id="30" w:name="_ktq4gtyoojde" w:colFirst="0" w:colLast="0"/>
      <w:bookmarkStart w:id="31" w:name="_Toc182996925"/>
      <w:bookmarkEnd w:id="30"/>
      <w:r w:rsidRPr="00DD7CCF">
        <w:t>Abbreviations</w:t>
      </w:r>
      <w:bookmarkEnd w:id="31"/>
    </w:p>
    <w:p w14:paraId="413733FF" w14:textId="77777777" w:rsidR="00C02B8C" w:rsidRPr="00DD7CCF" w:rsidRDefault="004D2E67">
      <w:r w:rsidRPr="00DD7CCF">
        <w:t>In addition to some straightforward abbreviations, this Guide uses:</w:t>
      </w:r>
    </w:p>
    <w:p w14:paraId="5577B314" w14:textId="77777777" w:rsidR="00CF217C" w:rsidRPr="00DD7CCF" w:rsidRDefault="00CF217C" w:rsidP="00CF217C">
      <w:pPr>
        <w:pStyle w:val="Legend"/>
      </w:pPr>
      <w:r>
        <w:tab/>
      </w:r>
      <w:r w:rsidRPr="00DD7CCF">
        <w:t>EG</w:t>
      </w:r>
      <w:r>
        <w:t>C</w:t>
      </w:r>
      <w:r w:rsidRPr="00DD7CCF">
        <w:t xml:space="preserve"> </w:t>
      </w:r>
      <w:r w:rsidRPr="00DD7CCF">
        <w:tab/>
        <w:t xml:space="preserve">the DHARMA Encoding Guide for </w:t>
      </w:r>
      <w:r>
        <w:t xml:space="preserve">Critical </w:t>
      </w:r>
      <w:r w:rsidRPr="00DD7CCF">
        <w:t>Editions</w:t>
      </w:r>
      <w:r w:rsidRPr="006B5499">
        <w:rPr>
          <w:rStyle w:val="Lbjegyzet-hivatkozs"/>
        </w:rPr>
        <w:footnoteReference w:id="3"/>
      </w:r>
    </w:p>
    <w:p w14:paraId="7DD28A49" w14:textId="78B27EB5" w:rsidR="00C02B8C" w:rsidRPr="00DD7CCF" w:rsidRDefault="00A938E4" w:rsidP="00A938E4">
      <w:pPr>
        <w:pStyle w:val="Legend"/>
      </w:pPr>
      <w:r>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r w:rsidR="00CF217C" w:rsidRPr="006B5499">
        <w:rPr>
          <w:rStyle w:val="Lbjegyzet-hivatkozs"/>
        </w:rPr>
        <w:footnoteReference w:id="4"/>
      </w:r>
    </w:p>
    <w:p w14:paraId="11100BC2" w14:textId="77777777"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6B5499">
        <w:rPr>
          <w:rStyle w:val="Lbjegyzet-hivatkozs"/>
        </w:rPr>
        <w:footnoteReference w:id="5"/>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6B5499">
        <w:rPr>
          <w:rStyle w:val="Lbjegyzet-hivatkozs"/>
        </w:rPr>
        <w:footnoteReference w:id="6"/>
      </w:r>
    </w:p>
    <w:p w14:paraId="1EBE1D0A" w14:textId="77777777" w:rsidR="00C02B8C" w:rsidRPr="00DD7CCF" w:rsidRDefault="004D2E67" w:rsidP="00EB2024">
      <w:pPr>
        <w:pStyle w:val="Cmsor3"/>
      </w:pPr>
      <w:bookmarkStart w:id="32" w:name="_u31qo517lzme" w:colFirst="0" w:colLast="0"/>
      <w:bookmarkStart w:id="33" w:name="_Ref149918317"/>
      <w:bookmarkStart w:id="34" w:name="_Toc182996926"/>
      <w:bookmarkEnd w:id="32"/>
      <w:r w:rsidRPr="00DD7CCF">
        <w:t>Basic terminology</w:t>
      </w:r>
      <w:bookmarkEnd w:id="33"/>
      <w:bookmarkEnd w:id="34"/>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14:paraId="69D686B6" w14:textId="62DAE8D1" w:rsidR="00C02B8C" w:rsidRPr="00DD7CCF" w:rsidRDefault="004D2E67" w:rsidP="00E2714A">
      <w:pPr>
        <w:pStyle w:val="Lista2"/>
      </w:pPr>
      <w:r w:rsidRPr="00DD7CCF">
        <w:t xml:space="preserve">markings in a </w:t>
      </w:r>
      <w:r w:rsidR="00AB6AAB">
        <w:t xml:space="preserve">modern </w:t>
      </w:r>
      <w:r w:rsidRPr="00DD7CCF">
        <w:t xml:space="preserve">manuscript to instruct a typesetter, </w:t>
      </w:r>
      <w:r w:rsidR="00AB6AAB">
        <w:t>for instance</w:t>
      </w:r>
      <w:r w:rsidRPr="00DD7CCF">
        <w:t xml:space="preserve"> </w:t>
      </w:r>
      <w:r w:rsidRPr="00DD7CCF">
        <w:rPr>
          <w:u w:val="single"/>
        </w:rPr>
        <w:t>underline</w:t>
      </w:r>
      <w:r w:rsidRPr="00DD7CCF">
        <w:t xml:space="preserve"> to indicate conversion to italics</w:t>
      </w:r>
    </w:p>
    <w:p w14:paraId="65FAE3C2" w14:textId="10335ED1" w:rsidR="00C02B8C" w:rsidRPr="00DD7CCF" w:rsidRDefault="004D2E67" w:rsidP="00E2714A">
      <w:pPr>
        <w:pStyle w:val="Lista2"/>
      </w:pPr>
      <w:r w:rsidRPr="00DD7CCF">
        <w:t xml:space="preserve">various brackets and other signs used in philology and epigraphy, </w:t>
      </w:r>
      <w:r w:rsidR="00AB6AAB">
        <w:t>for instance</w:t>
      </w:r>
      <w:r w:rsidRPr="00DD7CCF">
        <w:t xml:space="preserve">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6B5499">
        <w:rPr>
          <w:rStyle w:val="Lbjegyzet-hivatkozs"/>
        </w:rPr>
        <w:footnoteReference w:id="7"/>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proofErr w:type="spellStart"/>
      <w:r w:rsidRPr="00DD7CCF">
        <w:t>eXtensible</w:t>
      </w:r>
      <w:proofErr w:type="spellEnd"/>
      <w:r w:rsidRPr="00DD7CCF">
        <w:t xml:space="preserv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032F0FCF" w:rsidR="00C02B8C" w:rsidRPr="00DD7CCF" w:rsidRDefault="004D2E67" w:rsidP="00E2714A">
      <w:pPr>
        <w:pStyle w:val="Lista2"/>
      </w:pPr>
      <w:r w:rsidRPr="00DD7CCF">
        <w:t xml:space="preserve">TEI defines a versatile and massive set of XML </w:t>
      </w:r>
      <w:r w:rsidR="00AD56A0">
        <w:t>conventions</w:t>
      </w:r>
      <w:r w:rsidRPr="00DD7CCF">
        <w:t xml:space="preserve"> </w:t>
      </w:r>
      <w:r w:rsidR="00AD56A0">
        <w:t xml:space="preserve">for </w:t>
      </w:r>
      <w:r w:rsidRPr="00DD7CCF">
        <w:t>mark</w:t>
      </w:r>
      <w:r w:rsidR="00AD56A0">
        <w:t>ing</w:t>
      </w:r>
      <w:r w:rsidRPr="00DD7CCF">
        <w:t xml:space="preserve">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5AE8B767" w:rsidR="00C02B8C" w:rsidRPr="00DD7CCF" w:rsidRDefault="004D2E67" w:rsidP="00E2714A">
      <w:pPr>
        <w:pStyle w:val="Lista"/>
      </w:pPr>
      <w:r w:rsidRPr="00DD7CCF">
        <w:t xml:space="preserve">the word </w:t>
      </w:r>
      <w:r w:rsidRPr="005D2B22">
        <w:rPr>
          <w:b/>
          <w:bCs/>
        </w:rPr>
        <w:t>structure</w:t>
      </w:r>
      <w:r w:rsidRPr="00DD7CCF">
        <w:t xml:space="preserve"> is used in three distinct </w:t>
      </w:r>
      <w:r w:rsidR="00AD56A0">
        <w:t xml:space="preserve">specialised </w:t>
      </w:r>
      <w:r w:rsidRPr="00DD7CCF">
        <w:t>senses in this guide:</w:t>
      </w:r>
    </w:p>
    <w:p w14:paraId="23A273C2" w14:textId="2CD0D87D" w:rsidR="00C02B8C" w:rsidRPr="00DD7CCF" w:rsidRDefault="004D2E67" w:rsidP="00E2714A">
      <w:pPr>
        <w:pStyle w:val="Lista2"/>
      </w:pPr>
      <w:r w:rsidRPr="00CD25A4">
        <w:rPr>
          <w:b/>
          <w:bCs/>
        </w:rPr>
        <w:t>intrinsic structure</w:t>
      </w:r>
      <w:r w:rsidRPr="00DD7CCF">
        <w:t xml:space="preserve"> refers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630E06BB" w:rsidR="00C02B8C" w:rsidRPr="00DD7CCF" w:rsidRDefault="004D2E67" w:rsidP="00E2714A">
      <w:pPr>
        <w:pStyle w:val="Lista2"/>
      </w:pPr>
      <w:r w:rsidRPr="00CD25A4">
        <w:rPr>
          <w:b/>
          <w:bCs/>
        </w:rPr>
        <w:lastRenderedPageBreak/>
        <w:t>extrinsic structure</w:t>
      </w:r>
      <w:r w:rsidRPr="00DD7CCF">
        <w:t xml:space="preserve"> refers to the physical structure of a particular manifestation of a text as a tangible creation, involving features such as</w:t>
      </w:r>
    </w:p>
    <w:p w14:paraId="6B0EBB39" w14:textId="677761E1" w:rsidR="00C02B8C" w:rsidRPr="00DD7CCF" w:rsidRDefault="004D2E67" w:rsidP="00E2714A">
      <w:pPr>
        <w:pStyle w:val="Lista3"/>
      </w:pPr>
      <w:r w:rsidRPr="00DD7CCF">
        <w:t xml:space="preserve">lines of a particular length that do not </w:t>
      </w:r>
      <w:r w:rsidR="00AD56A0">
        <w:t xml:space="preserve">as a rule </w:t>
      </w:r>
      <w:r w:rsidRPr="00DD7CCF">
        <w:t xml:space="preserve">coincide with any intrinsic structural unit of the text, </w:t>
      </w:r>
      <w:r w:rsidR="00AD56A0">
        <w:t>al</w:t>
      </w:r>
      <w:r w:rsidRPr="00DD7CCF">
        <w:t>though they may do so</w:t>
      </w:r>
    </w:p>
    <w:p w14:paraId="2F315A4A" w14:textId="1CC079FE" w:rsidR="00C02B8C" w:rsidRPr="00DD7CCF" w:rsidRDefault="004D2E67" w:rsidP="00E2714A">
      <w:pPr>
        <w:pStyle w:val="Lista3"/>
      </w:pPr>
      <w:r w:rsidRPr="00DD7CCF">
        <w:t xml:space="preserve">various inscribed </w:t>
      </w:r>
      <w:r w:rsidR="00AD56A0">
        <w:t>zones</w:t>
      </w:r>
      <w:r w:rsidRPr="00DD7CCF">
        <w:t xml:space="preserve"> such as </w:t>
      </w:r>
      <w:r w:rsidR="00AD56A0">
        <w:t xml:space="preserve">visual </w:t>
      </w:r>
      <w:r w:rsidRPr="00DD7CCF">
        <w:t>columns and object surfaces</w:t>
      </w:r>
    </w:p>
    <w:p w14:paraId="1361A7F8" w14:textId="03C5763D" w:rsidR="004F4C63" w:rsidRPr="00DD7CCF" w:rsidRDefault="004D2E67" w:rsidP="00E2714A">
      <w:pPr>
        <w:pStyle w:val="Lista3"/>
      </w:pPr>
      <w:r w:rsidRPr="00DD7CCF">
        <w:t xml:space="preserve">sides </w:t>
      </w:r>
      <w:r w:rsidR="00AD56A0">
        <w:t xml:space="preserve">(pages) </w:t>
      </w:r>
      <w:r w:rsidRPr="00DD7CCF">
        <w:t xml:space="preserve">of </w:t>
      </w:r>
      <w:r w:rsidR="00AD56A0">
        <w:t>inscribed copper plates</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EB2024">
      <w:pPr>
        <w:pStyle w:val="Cmsor3"/>
      </w:pPr>
      <w:bookmarkStart w:id="35" w:name="_2jkucuulj067" w:colFirst="0" w:colLast="0"/>
      <w:bookmarkStart w:id="36" w:name="_Ref43978696"/>
      <w:bookmarkStart w:id="37" w:name="_Ref182309584"/>
      <w:bookmarkStart w:id="38" w:name="_Toc182996927"/>
      <w:bookmarkEnd w:id="35"/>
      <w:commentRangeStart w:id="39"/>
      <w:r w:rsidRPr="00DD7CCF">
        <w:t>XML terms and concepts</w:t>
      </w:r>
      <w:bookmarkEnd w:id="36"/>
      <w:commentRangeEnd w:id="39"/>
      <w:r w:rsidR="00AD56A0">
        <w:rPr>
          <w:rStyle w:val="Jegyzethivatkozs"/>
          <w:rFonts w:ascii="Gentium Plus" w:hAnsi="Gentium Plus" w:cs="Mangal"/>
          <w:kern w:val="0"/>
        </w:rPr>
        <w:commentReference w:id="39"/>
      </w:r>
      <w:bookmarkEnd w:id="37"/>
      <w:bookmarkEnd w:id="38"/>
    </w:p>
    <w:p w14:paraId="2F8EDF69" w14:textId="2AAB63AA" w:rsidR="00C02B8C" w:rsidRPr="00DD7CCF" w:rsidRDefault="004D2E67" w:rsidP="00E2714A">
      <w:pPr>
        <w:pStyle w:val="Lista"/>
      </w:pPr>
      <w:r w:rsidRPr="00DD7CCF">
        <w:t xml:space="preserve">the conceptual model of XML is based on structural units technically known as </w:t>
      </w:r>
      <w:r w:rsidRPr="005D2B22">
        <w:rPr>
          <w:b/>
          <w:bCs/>
        </w:rPr>
        <w:t>elements</w:t>
      </w:r>
      <w:r w:rsidRPr="00DD7CCF">
        <w:t>, which may be</w:t>
      </w:r>
    </w:p>
    <w:p w14:paraId="171D7A91" w14:textId="77777777" w:rsidR="00C02B8C" w:rsidRPr="00DD7CCF" w:rsidRDefault="004D2E67" w:rsidP="00E2714A">
      <w:pPr>
        <w:pStyle w:val="Lista2"/>
      </w:pPr>
      <w:r w:rsidRPr="00CD25A4">
        <w:rPr>
          <w:b/>
          <w:bCs/>
        </w:rPr>
        <w:t>empty</w:t>
      </w:r>
      <w:r w:rsidRPr="00DD7CCF">
        <w:t>, containing neither text nor further elements; or</w:t>
      </w:r>
    </w:p>
    <w:p w14:paraId="60F3C1B9" w14:textId="77777777" w:rsidR="00C02B8C" w:rsidRPr="00DD7CCF" w:rsidRDefault="004D2E67" w:rsidP="00E2714A">
      <w:pPr>
        <w:pStyle w:val="Lista2"/>
      </w:pPr>
      <w:r w:rsidRPr="00CD25A4">
        <w:rPr>
          <w:b/>
          <w:bCs/>
        </w:rPr>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w:t>
      </w:r>
      <w:proofErr w:type="spellStart"/>
      <w:r w:rsidRPr="00DD7CCF">
        <w:t>lt</w:t>
      </w:r>
      <w:proofErr w:type="spellEnd"/>
      <w:r w:rsidRPr="00DD7CCF">
        <w: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lastRenderedPageBreak/>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t>block-level elements</w:t>
      </w:r>
      <w:r w:rsidRPr="00DD7CCF">
        <w:t xml:space="preserve"> or chunks, which must contain all text within an edition</w:t>
      </w:r>
    </w:p>
    <w:p w14:paraId="7286C137" w14:textId="5B207168"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110B53">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176811B6" w:rsidR="00AE23C3" w:rsidRPr="00DD7CCF" w:rsidRDefault="00AE23C3" w:rsidP="00AE23C3">
            <w:pPr>
              <w:pStyle w:val="Kpalrs"/>
            </w:pPr>
            <w:bookmarkStart w:id="40" w:name="_Ref43993481"/>
            <w:r w:rsidRPr="00DD7CCF">
              <w:t xml:space="preserve">Example </w:t>
            </w:r>
            <w:r w:rsidR="00542B66">
              <w:fldChar w:fldCharType="begin"/>
            </w:r>
            <w:r w:rsidR="00542B66">
              <w:instrText xml:space="preserve"> STYLEREF 3 \s </w:instrText>
            </w:r>
            <w:r w:rsidR="00542B66">
              <w:fldChar w:fldCharType="separate"/>
            </w:r>
            <w:r w:rsidR="00110B53">
              <w:rPr>
                <w:noProof/>
              </w:rPr>
              <w:t>1.3.3</w:t>
            </w:r>
            <w:r w:rsidR="00542B66">
              <w:rPr>
                <w:noProof/>
              </w:rPr>
              <w:fldChar w:fldCharType="end"/>
            </w:r>
            <w:r w:rsidR="00EE7E86" w:rsidRPr="00DD7CCF">
              <w:t>.</w:t>
            </w:r>
            <w:r w:rsidR="00542B66">
              <w:fldChar w:fldCharType="begin"/>
            </w:r>
            <w:r w:rsidR="00542B66">
              <w:instrText xml:space="preserve"> SEQ Example \* ALPHABETIC \s 3 </w:instrText>
            </w:r>
            <w:r w:rsidR="00542B66">
              <w:fldChar w:fldCharType="separate"/>
            </w:r>
            <w:r w:rsidR="00110B53">
              <w:rPr>
                <w:noProof/>
              </w:rPr>
              <w:t>A</w:t>
            </w:r>
            <w:r w:rsidR="00542B66">
              <w:rPr>
                <w:noProof/>
              </w:rPr>
              <w:fldChar w:fldCharType="end"/>
            </w:r>
            <w:bookmarkEnd w:id="40"/>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53E4DB9B"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110B53" w:rsidRPr="00DD7CCF">
        <w:t xml:space="preserve">Example </w:t>
      </w:r>
      <w:r w:rsidR="00110B53">
        <w:rPr>
          <w:noProof/>
        </w:rPr>
        <w:t>1.3.3</w:t>
      </w:r>
      <w:r w:rsidR="00110B53" w:rsidRPr="00DD7CCF">
        <w:rPr>
          <w:noProof/>
        </w:rPr>
        <w:t>.</w:t>
      </w:r>
      <w:r w:rsidR="00110B53">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291BAA">
        <w:t>must never overlap,</w:t>
      </w:r>
      <w:r w:rsidRPr="00DD7CCF">
        <w:t xml:space="preserve">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lastRenderedPageBreak/>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0FA3AB04" w:rsidR="00C02B8C" w:rsidRPr="00DD7CCF" w:rsidRDefault="004D2E67" w:rsidP="00E2714A">
      <w:pPr>
        <w:pStyle w:val="Lista3"/>
      </w:pPr>
      <w:r w:rsidRPr="00DD7CCF">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110B53">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ar</w:t>
      </w:r>
      <w:r w:rsidRPr="00291BAA">
        <w:t>e 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t>the attribute name is followed by an equal sign and the value in double quote marks</w:t>
      </w:r>
      <w:r w:rsidRPr="006B5499">
        <w:rPr>
          <w:rStyle w:val="Lbjegyzet-hivatkozs"/>
        </w:rPr>
        <w:footnoteReference w:id="8"/>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29D1BC64"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w:t>
      </w:r>
      <w:r w:rsidR="00F67963">
        <w:rPr>
          <w:rStyle w:val="Codeattribute"/>
        </w:rPr>
        <w:t>unit</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lastRenderedPageBreak/>
        <w:t>comments may also be used to “switch off” parts of an XML document without deleting them: any XML code placed within the comment opening and closing sequence will become invisible to computer processing</w:t>
      </w:r>
      <w:r w:rsidRPr="006B5499">
        <w:rPr>
          <w:rStyle w:val="Lbjegyzet-hivatkozs"/>
        </w:rPr>
        <w:footnoteReference w:id="9"/>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t xml:space="preserve">a well-formed XML document may use any arbitrary element names in any particular order and hierarchy: there is no universal and fixed list of possible XML element names and definitions </w:t>
      </w:r>
      <w:r w:rsidRPr="00E24F87">
        <w:rPr>
          <w:noProof/>
        </w:rPr>
        <w:t>(</w:t>
      </w:r>
      <w:r w:rsidRPr="00DD7CCF">
        <w:t xml:space="preserve">which is why this is an </w:t>
      </w:r>
      <w:proofErr w:type="spellStart"/>
      <w:r w:rsidRPr="00DD7CCF">
        <w:t>eXtensible</w:t>
      </w:r>
      <w:proofErr w:type="spellEnd"/>
      <w:r w:rsidRPr="00DD7CCF">
        <w:t xml:space="preserv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EB2024">
      <w:pPr>
        <w:pStyle w:val="Cmsor3"/>
      </w:pPr>
      <w:bookmarkStart w:id="41" w:name="_a0njpk1xs3b7" w:colFirst="0" w:colLast="0"/>
      <w:bookmarkStart w:id="42" w:name="_Ref43990537"/>
      <w:bookmarkStart w:id="43" w:name="_Toc182996928"/>
      <w:bookmarkEnd w:id="41"/>
      <w:commentRangeStart w:id="44"/>
      <w:r w:rsidRPr="00DD7CCF">
        <w:t>Conceptual markup</w:t>
      </w:r>
      <w:bookmarkEnd w:id="42"/>
      <w:commentRangeEnd w:id="44"/>
      <w:r w:rsidR="00D82BB6">
        <w:rPr>
          <w:rStyle w:val="Jegyzethivatkozs"/>
          <w:rFonts w:ascii="Gentium Plus" w:hAnsi="Gentium Plus" w:cs="Mangal"/>
          <w:kern w:val="0"/>
        </w:rPr>
        <w:commentReference w:id="44"/>
      </w:r>
      <w:bookmarkEnd w:id="43"/>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TeX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6B5499">
        <w:rPr>
          <w:rStyle w:val="Lbjegyzet-hivatkozs"/>
        </w:rPr>
        <w:footnoteReference w:id="10"/>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lastRenderedPageBreak/>
        <w:t>since formatting is handled by a separate stylesheet in conceptual markup, changing details of global formatting is an easy matter</w:t>
      </w:r>
    </w:p>
    <w:p w14:paraId="0244EF92" w14:textId="6AB67B2C" w:rsidR="00C02B8C" w:rsidRPr="00DD7CCF" w:rsidRDefault="004D2E67" w:rsidP="00EB2024">
      <w:pPr>
        <w:pStyle w:val="Cmsor2"/>
      </w:pPr>
      <w:bookmarkStart w:id="45" w:name="_z3xeqgcx3br1" w:colFirst="0" w:colLast="0"/>
      <w:bookmarkStart w:id="46" w:name="_Ref43990558"/>
      <w:bookmarkStart w:id="47" w:name="_Toc182996929"/>
      <w:bookmarkEnd w:id="45"/>
      <w:r w:rsidRPr="00DD7CCF">
        <w:t xml:space="preserve">The </w:t>
      </w:r>
      <w:r w:rsidR="006733B4" w:rsidRPr="00DD7CCF">
        <w:t xml:space="preserve">structure </w:t>
      </w:r>
      <w:r w:rsidRPr="00DD7CCF">
        <w:t xml:space="preserve">of an EpiDoc </w:t>
      </w:r>
      <w:r w:rsidR="006733B4" w:rsidRPr="00DD7CCF">
        <w:t>edition</w:t>
      </w:r>
      <w:bookmarkEnd w:id="46"/>
      <w:bookmarkEnd w:id="47"/>
    </w:p>
    <w:p w14:paraId="08F9F29A" w14:textId="23F29DA9" w:rsidR="00257BE2" w:rsidRDefault="005955AE" w:rsidP="00257BE2">
      <w:r>
        <w:t>T</w:t>
      </w:r>
      <w:r w:rsidR="004D2E67" w:rsidRPr="00DD7CCF">
        <w:t xml:space="preserve">his section presents an overview of the </w:t>
      </w:r>
      <w:r w:rsidR="00257BE2">
        <w:t xml:space="preserve">constituent parts </w:t>
      </w:r>
      <w:r>
        <w:t>of</w:t>
      </w:r>
      <w:r w:rsidR="004D2E67" w:rsidRPr="00DD7CCF">
        <w:t xml:space="preserve"> a digital edition in EpiDoc</w:t>
      </w:r>
      <w:r w:rsidR="00257BE2">
        <w:t>. Code illustrations are based on the DHARMA Encoding Template for Inscriptions, version 03.</w:t>
      </w:r>
      <w:r w:rsidR="00257BE2">
        <w:rPr>
          <w:rStyle w:val="Lbjegyzet-hivatkozs"/>
        </w:rPr>
        <w:footnoteReference w:id="11"/>
      </w:r>
      <w:r w:rsidR="00257BE2">
        <w:t xml:space="preserve"> Current versions of the template may contain slightly different code without affecting the general explanations provided here. Y</w:t>
      </w:r>
      <w:r w:rsidR="004D2E67" w:rsidRPr="00DD7CCF">
        <w:t xml:space="preserve">ou will not need to learn and produce this </w:t>
      </w:r>
      <w:r w:rsidR="00257BE2">
        <w:t xml:space="preserve">or similar </w:t>
      </w:r>
      <w:r w:rsidR="004D2E67" w:rsidRPr="00DD7CCF">
        <w:t>code, only to find your way around it and add contents</w:t>
      </w:r>
      <w:r w:rsidR="00257BE2">
        <w:t xml:space="preserve">. </w:t>
      </w:r>
    </w:p>
    <w:p w14:paraId="38D004C0" w14:textId="1EAE4C0D" w:rsidR="000623B2" w:rsidRDefault="000623B2" w:rsidP="000623B2">
      <w:pPr>
        <w:pStyle w:val="Cmsor3"/>
      </w:pPr>
      <w:bookmarkStart w:id="48" w:name="_Toc182996930"/>
      <w:r>
        <w:t>Technical framework</w:t>
      </w:r>
      <w:bookmarkEnd w:id="48"/>
    </w:p>
    <w:p w14:paraId="668A9056" w14:textId="067460B5" w:rsidR="000623B2" w:rsidRDefault="000623B2" w:rsidP="008D7B37">
      <w:pPr>
        <w:pStyle w:val="Lista"/>
      </w:pPr>
      <w:r w:rsidRPr="000623B2">
        <w:t xml:space="preserve">XML </w:t>
      </w:r>
      <w:r w:rsidR="008D7B37">
        <w:t xml:space="preserve">files begin with a </w:t>
      </w:r>
      <w:r w:rsidRPr="000623B2">
        <w:t>declaration</w:t>
      </w:r>
      <w:r w:rsidR="008D7B37">
        <w:t xml:space="preserve"> identifying the file as a particular kind of XML document</w:t>
      </w:r>
    </w:p>
    <w:p w14:paraId="47F87158" w14:textId="5ED75019" w:rsidR="000623B2" w:rsidRDefault="008D7B37" w:rsidP="008D7B37">
      <w:pPr>
        <w:pStyle w:val="Lista"/>
      </w:pPr>
      <w:r>
        <w:t xml:space="preserve">this is followed by instructions associating the document with </w:t>
      </w:r>
      <w:r w:rsidR="000623B2" w:rsidRPr="000623B2">
        <w:t xml:space="preserve">schemas </w:t>
      </w:r>
      <w:r>
        <w:t>for processing it</w:t>
      </w:r>
    </w:p>
    <w:p w14:paraId="04B14E3A" w14:textId="564CA9DB" w:rsidR="008D7B37" w:rsidRDefault="008D7B37" w:rsidP="008D7B37">
      <w:pPr>
        <w:pStyle w:val="Lista"/>
      </w:pPr>
      <w:r>
        <w:t xml:space="preserve">the </w:t>
      </w:r>
      <w:r w:rsidR="00AF4934">
        <w:t>root element</w:t>
      </w:r>
      <w:r>
        <w:t xml:space="preserve"> </w:t>
      </w:r>
      <w:r w:rsidRPr="008D7B37">
        <w:rPr>
          <w:rStyle w:val="Code"/>
        </w:rPr>
        <w:t>&lt;TEI&gt;</w:t>
      </w:r>
      <w:r>
        <w:t>, identifying the contents as a TEI-compliant document, wraps all of the remaining content of our files</w:t>
      </w:r>
    </w:p>
    <w:p w14:paraId="0DF98146" w14:textId="48D6791B" w:rsidR="008D7B37" w:rsidRDefault="008D7B37" w:rsidP="008D7B37">
      <w:pPr>
        <w:pStyle w:val="Lista"/>
      </w:pPr>
      <w:r>
        <w:t>you should never edit these parts of the file</w:t>
      </w:r>
    </w:p>
    <w:tbl>
      <w:tblPr>
        <w:tblStyle w:val="CodeSampleTable"/>
        <w:tblW w:w="5000" w:type="pct"/>
        <w:tblLook w:val="04A0" w:firstRow="1" w:lastRow="0" w:firstColumn="1" w:lastColumn="0" w:noHBand="0" w:noVBand="1"/>
      </w:tblPr>
      <w:tblGrid>
        <w:gridCol w:w="9628"/>
      </w:tblGrid>
      <w:tr w:rsidR="000623B2" w:rsidRPr="00DD7CCF" w14:paraId="0B3F433E"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49B3A149" w14:textId="794C304C" w:rsidR="000623B2" w:rsidRPr="00DD7CCF" w:rsidRDefault="000623B2" w:rsidP="00D45A5E">
            <w:pPr>
              <w:pStyle w:val="Kpalrs"/>
            </w:pPr>
            <w:r w:rsidRPr="00DD7CCF">
              <w:t xml:space="preserve">Example </w:t>
            </w:r>
            <w:r w:rsidR="00542B66">
              <w:fldChar w:fldCharType="begin"/>
            </w:r>
            <w:r w:rsidR="00542B66">
              <w:instrText xml:space="preserve"> STYLEREF 3 \s </w:instrText>
            </w:r>
            <w:r w:rsidR="00542B66">
              <w:fldChar w:fldCharType="separate"/>
            </w:r>
            <w:r w:rsidR="00110B53">
              <w:rPr>
                <w:noProof/>
              </w:rPr>
              <w:t>1.4.1</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A</w:t>
            </w:r>
            <w:r w:rsidR="00542B66">
              <w:rPr>
                <w:noProof/>
              </w:rPr>
              <w:fldChar w:fldCharType="end"/>
            </w:r>
            <w:r w:rsidRPr="00DD7CCF">
              <w:t xml:space="preserve">: </w:t>
            </w:r>
            <w:r w:rsidR="008D7B37">
              <w:t>the technical framework of an EpiDoc edition</w:t>
            </w:r>
          </w:p>
        </w:tc>
      </w:tr>
      <w:tr w:rsidR="000623B2" w:rsidRPr="00DD7CCF" w14:paraId="3AB5C01F" w14:textId="77777777" w:rsidTr="00D45A5E">
        <w:tc>
          <w:tcPr>
            <w:tcW w:w="5000" w:type="pct"/>
          </w:tcPr>
          <w:p w14:paraId="590BAECE" w14:textId="77777777" w:rsidR="00B91555" w:rsidRPr="008D7B37" w:rsidRDefault="00B91555" w:rsidP="00B91555">
            <w:pPr>
              <w:pStyle w:val="CodeParagraph"/>
              <w:rPr>
                <w:rStyle w:val="Codeinstruction"/>
              </w:rPr>
            </w:pPr>
            <w:r w:rsidRPr="008D7B37">
              <w:rPr>
                <w:rStyle w:val="Codeinstruction"/>
              </w:rPr>
              <w:t>&lt;?xml version="1.0" encoding="UTF-8"?&gt;</w:t>
            </w:r>
          </w:p>
          <w:p w14:paraId="303DFC17" w14:textId="77777777" w:rsidR="00B91555" w:rsidRPr="008D7B37" w:rsidRDefault="00B91555" w:rsidP="00B91555">
            <w:pPr>
              <w:pStyle w:val="CodeParagraph"/>
              <w:rPr>
                <w:rStyle w:val="Codeinstruction"/>
              </w:rPr>
            </w:pPr>
            <w:r w:rsidRPr="008D7B37">
              <w:rPr>
                <w:rStyle w:val="Codeinstruction"/>
              </w:rPr>
              <w:t>&lt;?xml-model href="https://raw.githubusercontent.com/erc-dharma/project-documentation/master/schema/latest/DHARMA_Schema.rng" type="application/xml" schematypens="http://relaxng.org/ns/structure/1.0"?&gt;</w:t>
            </w:r>
          </w:p>
          <w:p w14:paraId="54FCBD5F" w14:textId="77777777" w:rsidR="00B91555" w:rsidRPr="008D7B37" w:rsidRDefault="00B91555" w:rsidP="00B91555">
            <w:pPr>
              <w:pStyle w:val="CodeParagraph"/>
              <w:rPr>
                <w:rStyle w:val="Codeinstruction"/>
              </w:rPr>
            </w:pPr>
            <w:r w:rsidRPr="008D7B37">
              <w:rPr>
                <w:rStyle w:val="Codeinstruction"/>
              </w:rPr>
              <w:t>&lt;?xml-model href="https://raw.githubusercontent.com/erc-dharma/project-documentation/master/schema/latest/DHARMA_Schema.rng" type="application/xml" schematypens="http://purl.oclc.org/dsdl/schematron"?&gt;</w:t>
            </w:r>
          </w:p>
          <w:p w14:paraId="7EF9B622" w14:textId="77777777" w:rsidR="00B91555" w:rsidRPr="008D7B37" w:rsidRDefault="00B91555" w:rsidP="00B91555">
            <w:pPr>
              <w:pStyle w:val="CodeParagraph"/>
              <w:rPr>
                <w:rStyle w:val="Codeinstruction"/>
              </w:rPr>
            </w:pPr>
            <w:r w:rsidRPr="008D7B37">
              <w:rPr>
                <w:rStyle w:val="Codeinstruction"/>
              </w:rPr>
              <w:t>&lt;?xml-model href="https://raw.githubusercontent.com/erc-dharma/project-documentation/master/schema/latest/DHARMA_SQF.sch" type="application/xml" schematypens="http://purl.oclc.org/dsdl/schematron"?&gt;</w:t>
            </w:r>
          </w:p>
          <w:p w14:paraId="4CCD2146" w14:textId="77777777" w:rsidR="00B91555" w:rsidRPr="008D7B37" w:rsidRDefault="00B91555" w:rsidP="00B91555">
            <w:pPr>
              <w:pStyle w:val="CodeParagraph"/>
              <w:rPr>
                <w:rStyle w:val="Codeinstruction"/>
              </w:rPr>
            </w:pPr>
            <w:r w:rsidRPr="008D7B37">
              <w:rPr>
                <w:rStyle w:val="Codeinstruction"/>
              </w:rPr>
              <w:t>&lt;?xml-model href="https://epidoc.stoa.org/schema/latest/tei-epidoc.rng" schematypens="http://relaxng.org/ns/structure/1.0"?&gt;</w:t>
            </w:r>
          </w:p>
          <w:p w14:paraId="74825C0F" w14:textId="77777777" w:rsidR="00B91555" w:rsidRPr="00B91555" w:rsidRDefault="00B91555" w:rsidP="00B91555">
            <w:pPr>
              <w:pStyle w:val="CodeParagraph"/>
              <w:rPr>
                <w:rStyle w:val="Code"/>
              </w:rPr>
            </w:pPr>
            <w:r w:rsidRPr="008D7B37">
              <w:rPr>
                <w:rStyle w:val="Codeinstruction"/>
              </w:rPr>
              <w:t>&lt;?xml-model href="https://epidoc.stoa.org/schema/latest/tei-epidoc.rng" schematypens="http://purl.oclc.org/dsdl/schematron"?&gt;</w:t>
            </w:r>
          </w:p>
          <w:p w14:paraId="4745E0DF" w14:textId="77777777" w:rsidR="000623B2" w:rsidRDefault="00B91555" w:rsidP="00B91555">
            <w:pPr>
              <w:pStyle w:val="CodeParagraph"/>
              <w:rPr>
                <w:rStyle w:val="Code"/>
              </w:rPr>
            </w:pPr>
            <w:r w:rsidRPr="00B91555">
              <w:rPr>
                <w:rStyle w:val="Code"/>
              </w:rPr>
              <w:t xml:space="preserve">&lt;TEI </w:t>
            </w:r>
            <w:r w:rsidRPr="00B91555">
              <w:rPr>
                <w:rStyle w:val="Codeattribute"/>
              </w:rPr>
              <w:t>xmlns=</w:t>
            </w:r>
            <w:r w:rsidRPr="008D7B37">
              <w:rPr>
                <w:rStyle w:val="Codevalue"/>
              </w:rPr>
              <w:t>"http://www.tei-c.org/ns/1.0"</w:t>
            </w:r>
            <w:r w:rsidRPr="00B91555">
              <w:rPr>
                <w:rStyle w:val="Code"/>
              </w:rPr>
              <w:t xml:space="preserve"> </w:t>
            </w:r>
            <w:r w:rsidRPr="00B91555">
              <w:rPr>
                <w:rStyle w:val="Codeattribute"/>
              </w:rPr>
              <w:t>xml:lang=</w:t>
            </w:r>
            <w:r w:rsidRPr="008D7B37">
              <w:rPr>
                <w:rStyle w:val="Codevalue"/>
              </w:rPr>
              <w:t>"eng"</w:t>
            </w:r>
            <w:r w:rsidRPr="00B91555">
              <w:rPr>
                <w:rStyle w:val="Code"/>
              </w:rPr>
              <w:t>&gt;</w:t>
            </w:r>
          </w:p>
          <w:p w14:paraId="2B03E6EA" w14:textId="1BEC1B73" w:rsidR="008D7B37" w:rsidRPr="008D7B37" w:rsidRDefault="008D7B37" w:rsidP="00B91555">
            <w:pPr>
              <w:pStyle w:val="CodeParagraph"/>
              <w:rPr>
                <w:rStyle w:val="Code"/>
              </w:rPr>
            </w:pPr>
            <w:r>
              <w:rPr>
                <w:rStyle w:val="Code"/>
              </w:rPr>
              <w:t>...</w:t>
            </w:r>
          </w:p>
          <w:p w14:paraId="15034D36" w14:textId="27B7B8F0" w:rsidR="008D7B37" w:rsidRPr="00DD7CCF" w:rsidRDefault="008D7B37" w:rsidP="00B91555">
            <w:pPr>
              <w:pStyle w:val="CodeParagraph"/>
            </w:pPr>
            <w:r w:rsidRPr="008D7B37">
              <w:rPr>
                <w:rStyle w:val="Code"/>
              </w:rPr>
              <w:t>&lt;/TEI&gt;</w:t>
            </w:r>
          </w:p>
        </w:tc>
      </w:tr>
    </w:tbl>
    <w:p w14:paraId="4BD51C83" w14:textId="251561D6" w:rsidR="000623B2" w:rsidRPr="00DD7CCF" w:rsidRDefault="008D7B37" w:rsidP="008D7B37">
      <w:pPr>
        <w:pStyle w:val="Cmsor3"/>
      </w:pPr>
      <w:bookmarkStart w:id="49" w:name="_Toc182996931"/>
      <w:r>
        <w:t>The TEI header</w:t>
      </w:r>
      <w:bookmarkEnd w:id="49"/>
    </w:p>
    <w:p w14:paraId="73DF7120" w14:textId="77777777" w:rsidR="00AF4934" w:rsidRDefault="00AF4934" w:rsidP="00E2714A">
      <w:pPr>
        <w:pStyle w:val="Lista"/>
      </w:pPr>
      <w:r>
        <w:t>a</w:t>
      </w:r>
      <w:r w:rsidRPr="00AF4934">
        <w:t xml:space="preserve"> header section identifying the digital document and containing additional descriptive information about the encoded text is a mandatory component of every TEI document</w:t>
      </w:r>
    </w:p>
    <w:p w14:paraId="4E637185" w14:textId="0CEE72B7" w:rsidR="00C02B8C" w:rsidRDefault="00AF4934" w:rsidP="00E2714A">
      <w:pPr>
        <w:pStyle w:val="Lista"/>
      </w:pPr>
      <w:r>
        <w:t>t</w:t>
      </w:r>
      <w:r w:rsidRPr="00AF4934">
        <w:t>he contents of the header are grouped into sections called statements and descriptions</w:t>
      </w:r>
    </w:p>
    <w:p w14:paraId="2B9B1ADE" w14:textId="4EE52BC7" w:rsidR="00AF4934" w:rsidRDefault="00AF4934" w:rsidP="00E2714A">
      <w:pPr>
        <w:pStyle w:val="Lista"/>
      </w:pPr>
      <w:r>
        <w:t>in several sections of the header, you will need to replace the default content from the template with specific content applicable to your edition</w:t>
      </w:r>
    </w:p>
    <w:p w14:paraId="05EDB2DB" w14:textId="760A915A" w:rsidR="00AF4934" w:rsidRDefault="00AF4934" w:rsidP="00AF4934">
      <w:pPr>
        <w:pStyle w:val="Lista2"/>
      </w:pPr>
      <w:r>
        <w:t>in some cases you will also need to add or modify elements in some sections of the header</w:t>
      </w:r>
    </w:p>
    <w:p w14:paraId="0878DD61" w14:textId="5FADB0DB" w:rsidR="00AF4934" w:rsidRDefault="00AF4934" w:rsidP="00AF4934">
      <w:pPr>
        <w:pStyle w:val="Lista"/>
      </w:pPr>
      <w:r>
        <w:t>instructions for editing the TEI header are in §</w:t>
      </w:r>
      <w:r>
        <w:fldChar w:fldCharType="begin"/>
      </w:r>
      <w:r>
        <w:instrText xml:space="preserve"> REF _Ref43978719 \r \h </w:instrText>
      </w:r>
      <w:r>
        <w:fldChar w:fldCharType="separate"/>
      </w:r>
      <w:r w:rsidR="00110B53">
        <w:t>11</w:t>
      </w:r>
      <w:r>
        <w:fldChar w:fldCharType="end"/>
      </w:r>
    </w:p>
    <w:tbl>
      <w:tblPr>
        <w:tblStyle w:val="CodeSampleTable"/>
        <w:tblW w:w="5000" w:type="pct"/>
        <w:tblLook w:val="04A0" w:firstRow="1" w:lastRow="0" w:firstColumn="1" w:lastColumn="0" w:noHBand="0" w:noVBand="1"/>
      </w:tblPr>
      <w:tblGrid>
        <w:gridCol w:w="9628"/>
      </w:tblGrid>
      <w:tr w:rsidR="008D7B37" w:rsidRPr="00DD7CCF" w14:paraId="1C129B0A"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0864BF7C" w14:textId="063CE9F8" w:rsidR="008D7B37" w:rsidRPr="00DD7CCF" w:rsidRDefault="008D7B37" w:rsidP="00D45A5E">
            <w:pPr>
              <w:pStyle w:val="Kpalrs"/>
            </w:pPr>
            <w:r w:rsidRPr="00DD7CCF">
              <w:lastRenderedPageBreak/>
              <w:t xml:space="preserve">Example </w:t>
            </w:r>
            <w:r w:rsidR="00542B66">
              <w:fldChar w:fldCharType="begin"/>
            </w:r>
            <w:r w:rsidR="00542B66">
              <w:instrText xml:space="preserve"> STYLEREF 3 \s </w:instrText>
            </w:r>
            <w:r w:rsidR="00542B66">
              <w:fldChar w:fldCharType="separate"/>
            </w:r>
            <w:r w:rsidR="00110B53">
              <w:rPr>
                <w:noProof/>
              </w:rPr>
              <w:t>1.4.2</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A</w:t>
            </w:r>
            <w:r w:rsidR="00542B66">
              <w:rPr>
                <w:noProof/>
              </w:rPr>
              <w:fldChar w:fldCharType="end"/>
            </w:r>
            <w:r w:rsidRPr="00DD7CCF">
              <w:t xml:space="preserve">: </w:t>
            </w:r>
            <w:r>
              <w:t>the TEI header</w:t>
            </w:r>
          </w:p>
        </w:tc>
      </w:tr>
      <w:tr w:rsidR="008D7B37" w:rsidRPr="00DD7CCF" w14:paraId="0DD7A9A7" w14:textId="77777777" w:rsidTr="00D45A5E">
        <w:tc>
          <w:tcPr>
            <w:tcW w:w="5000" w:type="pct"/>
          </w:tcPr>
          <w:p w14:paraId="329D53AE" w14:textId="30A44F5C" w:rsidR="008D7B37" w:rsidRPr="008D7B37" w:rsidRDefault="008D7B37" w:rsidP="008D7B37">
            <w:pPr>
              <w:pStyle w:val="CodeParagraph"/>
              <w:rPr>
                <w:rStyle w:val="Code"/>
              </w:rPr>
            </w:pPr>
            <w:r w:rsidRPr="008D7B37">
              <w:rPr>
                <w:rStyle w:val="Code"/>
              </w:rPr>
              <w:t>&lt;teiHeader&gt;</w:t>
            </w:r>
          </w:p>
          <w:p w14:paraId="58A0134D" w14:textId="0B6481FB" w:rsidR="008D7B37" w:rsidRPr="008D7B37" w:rsidRDefault="008D7B37" w:rsidP="008D7B37">
            <w:pPr>
              <w:pStyle w:val="CodeParagraph"/>
              <w:rPr>
                <w:rStyle w:val="Code"/>
              </w:rPr>
            </w:pPr>
            <w:r>
              <w:rPr>
                <w:rStyle w:val="Code"/>
              </w:rPr>
              <w:t xml:space="preserve">  </w:t>
            </w:r>
            <w:r w:rsidRPr="008D7B37">
              <w:rPr>
                <w:rStyle w:val="Code"/>
              </w:rPr>
              <w:t>&lt;fileDesc&gt;</w:t>
            </w:r>
          </w:p>
          <w:p w14:paraId="101149B1" w14:textId="7709505C" w:rsidR="008D7B37" w:rsidRPr="008D7B37" w:rsidRDefault="008D7B37" w:rsidP="008D7B37">
            <w:pPr>
              <w:pStyle w:val="CodeParagraph"/>
              <w:rPr>
                <w:rStyle w:val="Code"/>
              </w:rPr>
            </w:pPr>
            <w:r>
              <w:rPr>
                <w:rStyle w:val="Code"/>
              </w:rPr>
              <w:t xml:space="preserve">    </w:t>
            </w:r>
            <w:r w:rsidRPr="008D7B37">
              <w:rPr>
                <w:rStyle w:val="Code"/>
              </w:rPr>
              <w:t>&lt;titleStmt&gt;</w:t>
            </w:r>
          </w:p>
          <w:p w14:paraId="7E9C7786" w14:textId="087613DC" w:rsidR="008D7B37" w:rsidRPr="008D7B37" w:rsidRDefault="008D7B37" w:rsidP="008D7B37">
            <w:pPr>
              <w:pStyle w:val="CodeParagraph"/>
              <w:rPr>
                <w:rStyle w:val="Code"/>
              </w:rPr>
            </w:pPr>
            <w:r>
              <w:rPr>
                <w:rStyle w:val="Code"/>
              </w:rPr>
              <w:t xml:space="preserve">      ...</w:t>
            </w:r>
          </w:p>
          <w:p w14:paraId="45891C50" w14:textId="2BE14C4E" w:rsidR="008D7B37" w:rsidRPr="008D7B37" w:rsidRDefault="008D7B37" w:rsidP="008D7B37">
            <w:pPr>
              <w:pStyle w:val="CodeParagraph"/>
              <w:rPr>
                <w:rStyle w:val="Code"/>
              </w:rPr>
            </w:pPr>
            <w:r>
              <w:rPr>
                <w:rStyle w:val="Code"/>
              </w:rPr>
              <w:t xml:space="preserve">    </w:t>
            </w:r>
            <w:r w:rsidRPr="008D7B37">
              <w:rPr>
                <w:rStyle w:val="Code"/>
              </w:rPr>
              <w:t>&lt;/titleStmt&gt;</w:t>
            </w:r>
          </w:p>
          <w:p w14:paraId="38100094" w14:textId="670F1245" w:rsidR="008D7B37" w:rsidRPr="008D7B37" w:rsidRDefault="008D7B37" w:rsidP="008D7B37">
            <w:pPr>
              <w:pStyle w:val="CodeParagraph"/>
              <w:rPr>
                <w:rStyle w:val="Code"/>
              </w:rPr>
            </w:pPr>
            <w:r>
              <w:rPr>
                <w:rStyle w:val="Code"/>
              </w:rPr>
              <w:t xml:space="preserve">    </w:t>
            </w:r>
            <w:r w:rsidRPr="008D7B37">
              <w:rPr>
                <w:rStyle w:val="Code"/>
              </w:rPr>
              <w:t>&lt;publicationStmt&gt;</w:t>
            </w:r>
          </w:p>
          <w:p w14:paraId="061F3F2B" w14:textId="77777777" w:rsidR="00CD3F5A" w:rsidRPr="008D7B37" w:rsidRDefault="00CD3F5A" w:rsidP="00CD3F5A">
            <w:pPr>
              <w:pStyle w:val="CodeParagraph"/>
              <w:rPr>
                <w:rStyle w:val="Code"/>
              </w:rPr>
            </w:pPr>
            <w:r>
              <w:rPr>
                <w:rStyle w:val="Code"/>
              </w:rPr>
              <w:t xml:space="preserve">      ...</w:t>
            </w:r>
          </w:p>
          <w:p w14:paraId="2F42D8CE" w14:textId="52CBF6D0" w:rsidR="008D7B37" w:rsidRPr="008D7B37" w:rsidRDefault="00CD3F5A" w:rsidP="008D7B37">
            <w:pPr>
              <w:pStyle w:val="CodeParagraph"/>
              <w:rPr>
                <w:rStyle w:val="Code"/>
              </w:rPr>
            </w:pPr>
            <w:r>
              <w:rPr>
                <w:rStyle w:val="Code"/>
              </w:rPr>
              <w:t xml:space="preserve">    </w:t>
            </w:r>
            <w:r w:rsidR="008D7B37" w:rsidRPr="008D7B37">
              <w:rPr>
                <w:rStyle w:val="Code"/>
              </w:rPr>
              <w:t>&lt;/publicationStmt&gt;</w:t>
            </w:r>
          </w:p>
          <w:p w14:paraId="32842C8E" w14:textId="27FA8A8D" w:rsidR="008D7B37" w:rsidRPr="008D7B37" w:rsidRDefault="00CD3F5A" w:rsidP="008D7B37">
            <w:pPr>
              <w:pStyle w:val="CodeParagraph"/>
              <w:rPr>
                <w:rStyle w:val="Code"/>
              </w:rPr>
            </w:pPr>
            <w:r>
              <w:rPr>
                <w:rStyle w:val="Code"/>
              </w:rPr>
              <w:t xml:space="preserve">    </w:t>
            </w:r>
            <w:r w:rsidR="008D7B37" w:rsidRPr="008D7B37">
              <w:rPr>
                <w:rStyle w:val="Code"/>
              </w:rPr>
              <w:t>&lt;sourceDesc&gt;</w:t>
            </w:r>
          </w:p>
          <w:p w14:paraId="7D45503D" w14:textId="77777777" w:rsidR="00CD3F5A" w:rsidRPr="008D7B37" w:rsidRDefault="00CD3F5A" w:rsidP="00CD3F5A">
            <w:pPr>
              <w:pStyle w:val="CodeParagraph"/>
              <w:rPr>
                <w:rStyle w:val="Code"/>
              </w:rPr>
            </w:pPr>
            <w:r>
              <w:rPr>
                <w:rStyle w:val="Code"/>
              </w:rPr>
              <w:t xml:space="preserve">      ...</w:t>
            </w:r>
          </w:p>
          <w:p w14:paraId="659083B9" w14:textId="5D72F896" w:rsidR="008D7B37" w:rsidRPr="008D7B37" w:rsidRDefault="00CD3F5A" w:rsidP="008D7B37">
            <w:pPr>
              <w:pStyle w:val="CodeParagraph"/>
              <w:rPr>
                <w:rStyle w:val="Code"/>
              </w:rPr>
            </w:pPr>
            <w:r>
              <w:rPr>
                <w:rStyle w:val="Code"/>
              </w:rPr>
              <w:t xml:space="preserve">    </w:t>
            </w:r>
            <w:r w:rsidR="008D7B37" w:rsidRPr="008D7B37">
              <w:rPr>
                <w:rStyle w:val="Code"/>
              </w:rPr>
              <w:t>&lt;/sourceDesc&gt;</w:t>
            </w:r>
          </w:p>
          <w:p w14:paraId="741A4EE8" w14:textId="0FC961B0" w:rsidR="008D7B37" w:rsidRPr="008D7B37" w:rsidRDefault="00CD3F5A" w:rsidP="008D7B37">
            <w:pPr>
              <w:pStyle w:val="CodeParagraph"/>
              <w:rPr>
                <w:rStyle w:val="Code"/>
              </w:rPr>
            </w:pPr>
            <w:r>
              <w:rPr>
                <w:rStyle w:val="Code"/>
              </w:rPr>
              <w:t xml:space="preserve">  </w:t>
            </w:r>
            <w:r w:rsidR="008D7B37" w:rsidRPr="008D7B37">
              <w:rPr>
                <w:rStyle w:val="Code"/>
              </w:rPr>
              <w:t>&lt;/fileDesc&gt;</w:t>
            </w:r>
          </w:p>
          <w:p w14:paraId="30522067" w14:textId="69A46679" w:rsidR="008D7B37" w:rsidRPr="008D7B37" w:rsidRDefault="00CD3F5A" w:rsidP="008D7B37">
            <w:pPr>
              <w:pStyle w:val="CodeParagraph"/>
              <w:rPr>
                <w:rStyle w:val="Code"/>
              </w:rPr>
            </w:pPr>
            <w:r>
              <w:rPr>
                <w:rStyle w:val="Code"/>
              </w:rPr>
              <w:t xml:space="preserve">  </w:t>
            </w:r>
            <w:r w:rsidR="008D7B37" w:rsidRPr="008D7B37">
              <w:rPr>
                <w:rStyle w:val="Code"/>
              </w:rPr>
              <w:t>&lt;encodingDesc&gt;</w:t>
            </w:r>
          </w:p>
          <w:p w14:paraId="3C13B78E" w14:textId="60B02F87" w:rsidR="000B7E7B" w:rsidRPr="008D7B37" w:rsidRDefault="000B7E7B" w:rsidP="000B7E7B">
            <w:pPr>
              <w:pStyle w:val="CodeParagraph"/>
              <w:rPr>
                <w:rStyle w:val="Code"/>
              </w:rPr>
            </w:pPr>
            <w:r>
              <w:rPr>
                <w:rStyle w:val="Code"/>
              </w:rPr>
              <w:t xml:space="preserve">    ...</w:t>
            </w:r>
          </w:p>
          <w:p w14:paraId="0BB3FF74" w14:textId="6D9B3A60" w:rsidR="008D7B37" w:rsidRPr="008D7B37" w:rsidRDefault="000B7E7B" w:rsidP="008D7B37">
            <w:pPr>
              <w:pStyle w:val="CodeParagraph"/>
              <w:rPr>
                <w:rStyle w:val="Code"/>
              </w:rPr>
            </w:pPr>
            <w:r>
              <w:rPr>
                <w:rStyle w:val="Code"/>
              </w:rPr>
              <w:t xml:space="preserve">  </w:t>
            </w:r>
            <w:r w:rsidR="008D7B37" w:rsidRPr="008D7B37">
              <w:rPr>
                <w:rStyle w:val="Code"/>
              </w:rPr>
              <w:t>&lt;/encodingDesc&gt;</w:t>
            </w:r>
          </w:p>
          <w:p w14:paraId="135BCA01" w14:textId="2D3CEF12" w:rsidR="008D7B37" w:rsidRPr="008D7B37" w:rsidRDefault="000B7E7B" w:rsidP="008D7B37">
            <w:pPr>
              <w:pStyle w:val="CodeParagraph"/>
              <w:rPr>
                <w:rStyle w:val="Code"/>
              </w:rPr>
            </w:pPr>
            <w:r>
              <w:rPr>
                <w:rStyle w:val="Code"/>
              </w:rPr>
              <w:t xml:space="preserve">  </w:t>
            </w:r>
            <w:r w:rsidR="008D7B37" w:rsidRPr="008D7B37">
              <w:rPr>
                <w:rStyle w:val="Code"/>
              </w:rPr>
              <w:t>&lt;revisionDesc&gt;</w:t>
            </w:r>
          </w:p>
          <w:p w14:paraId="15AC61C7" w14:textId="6D413A20" w:rsidR="000B7E7B" w:rsidRPr="008D7B37" w:rsidRDefault="000B7E7B" w:rsidP="000B7E7B">
            <w:pPr>
              <w:pStyle w:val="CodeParagraph"/>
              <w:rPr>
                <w:rStyle w:val="Code"/>
              </w:rPr>
            </w:pPr>
            <w:r>
              <w:rPr>
                <w:rStyle w:val="Code"/>
              </w:rPr>
              <w:t xml:space="preserve">    ...</w:t>
            </w:r>
          </w:p>
          <w:p w14:paraId="4FEA346B" w14:textId="7F8BE6FB" w:rsidR="008D7B37" w:rsidRPr="008D7B37" w:rsidRDefault="000B7E7B" w:rsidP="008D7B37">
            <w:pPr>
              <w:pStyle w:val="CodeParagraph"/>
              <w:rPr>
                <w:rStyle w:val="Code"/>
              </w:rPr>
            </w:pPr>
            <w:r>
              <w:rPr>
                <w:rStyle w:val="Code"/>
              </w:rPr>
              <w:t xml:space="preserve">  </w:t>
            </w:r>
            <w:r w:rsidR="008D7B37" w:rsidRPr="008D7B37">
              <w:rPr>
                <w:rStyle w:val="Code"/>
              </w:rPr>
              <w:t>&lt;/revisionDesc&gt;</w:t>
            </w:r>
          </w:p>
          <w:p w14:paraId="6FB85667" w14:textId="13270D89" w:rsidR="008D7B37" w:rsidRPr="00DD7CCF" w:rsidRDefault="008D7B37" w:rsidP="008D7B37">
            <w:pPr>
              <w:pStyle w:val="CodeParagraph"/>
            </w:pPr>
            <w:r w:rsidRPr="008D7B37">
              <w:rPr>
                <w:rStyle w:val="Code"/>
              </w:rPr>
              <w:t>&lt;/teiHeader&gt;</w:t>
            </w:r>
          </w:p>
        </w:tc>
      </w:tr>
    </w:tbl>
    <w:p w14:paraId="7872C634" w14:textId="01941308" w:rsidR="00AF4934" w:rsidRDefault="00AF4934" w:rsidP="00AF4934">
      <w:pPr>
        <w:pStyle w:val="Cmsor3"/>
      </w:pPr>
      <w:bookmarkStart w:id="50" w:name="_Toc182996932"/>
      <w:r>
        <w:t>The body of the document</w:t>
      </w:r>
      <w:bookmarkEnd w:id="50"/>
    </w:p>
    <w:p w14:paraId="4D7DA8AD" w14:textId="77777777" w:rsidR="00EC46F5" w:rsidRDefault="00EC46F5" w:rsidP="00EC46F5">
      <w:pPr>
        <w:pStyle w:val="Lista"/>
      </w:pPr>
      <w:r>
        <w:t xml:space="preserve">the part of the XML file which contains a particular text is wrapped in </w:t>
      </w:r>
      <w:r w:rsidR="00AF4934" w:rsidRPr="00AF4934">
        <w:t xml:space="preserve">the element </w:t>
      </w:r>
      <w:r w:rsidR="00AF4934" w:rsidRPr="00EC46F5">
        <w:rPr>
          <w:rStyle w:val="Code"/>
        </w:rPr>
        <w:t>&lt;text&gt;</w:t>
      </w:r>
    </w:p>
    <w:p w14:paraId="4851E255" w14:textId="76393E93" w:rsidR="008D7B37" w:rsidRDefault="00EC46F5" w:rsidP="00EC46F5">
      <w:pPr>
        <w:pStyle w:val="Lista"/>
      </w:pPr>
      <w:r>
        <w:t>i</w:t>
      </w:r>
      <w:r w:rsidR="00AF4934" w:rsidRPr="00AF4934">
        <w:t xml:space="preserve">n TEI, the text container may include elements other than </w:t>
      </w:r>
      <w:r w:rsidR="00AF4934" w:rsidRPr="00EC46F5">
        <w:rPr>
          <w:rStyle w:val="Code"/>
        </w:rPr>
        <w:t>&lt;body&gt;</w:t>
      </w:r>
      <w:r w:rsidR="00AF4934" w:rsidRPr="00AF4934">
        <w:t xml:space="preserve">, but EpiDoc convention does not use any of these elements, so </w:t>
      </w:r>
      <w:r>
        <w:t xml:space="preserve">all of the contents of </w:t>
      </w:r>
      <w:r w:rsidR="00AF4934" w:rsidRPr="00EC46F5">
        <w:rPr>
          <w:rStyle w:val="Code"/>
        </w:rPr>
        <w:t>&lt;text&gt;</w:t>
      </w:r>
      <w:r w:rsidR="00AF4934" w:rsidRPr="00AF4934">
        <w:t xml:space="preserve"> </w:t>
      </w:r>
      <w:r>
        <w:t>are also wrapped in</w:t>
      </w:r>
      <w:r w:rsidR="00AF4934" w:rsidRPr="00AF4934">
        <w:t xml:space="preserve"> </w:t>
      </w:r>
      <w:r w:rsidR="00AF4934" w:rsidRPr="00EC46F5">
        <w:rPr>
          <w:rStyle w:val="Code"/>
        </w:rPr>
        <w:t>&lt;body&gt;</w:t>
      </w:r>
    </w:p>
    <w:p w14:paraId="7F018342" w14:textId="6C9894C6" w:rsidR="00EC46F5" w:rsidRDefault="00EC46F5" w:rsidP="00EC46F5">
      <w:pPr>
        <w:pStyle w:val="Lista"/>
      </w:pPr>
      <w:r>
        <w:t>the body consists of several divisions, each of which contains various aspects of the text</w:t>
      </w:r>
    </w:p>
    <w:p w14:paraId="246137B8" w14:textId="28FB933A" w:rsidR="00EC46F5" w:rsidRDefault="00EC46F5" w:rsidP="00EC46F5">
      <w:pPr>
        <w:pStyle w:val="Lista"/>
      </w:pPr>
      <w:r>
        <w:t>the edition division contains the digital edition of the primary text itself</w:t>
      </w:r>
    </w:p>
    <w:p w14:paraId="386A21E4" w14:textId="4ED5D5F6" w:rsidR="00EC46F5" w:rsidRDefault="00EC46F5" w:rsidP="00EC46F5">
      <w:pPr>
        <w:pStyle w:val="Lista2"/>
      </w:pPr>
      <w:r>
        <w:t>instructions for encoding the edition comprise the bulk of this Guide, from §</w:t>
      </w:r>
      <w:r>
        <w:fldChar w:fldCharType="begin"/>
      </w:r>
      <w:r>
        <w:instrText xml:space="preserve"> REF _Ref43978632 \r \h </w:instrText>
      </w:r>
      <w:r>
        <w:fldChar w:fldCharType="separate"/>
      </w:r>
      <w:r w:rsidR="00110B53">
        <w:t>2</w:t>
      </w:r>
      <w:r>
        <w:fldChar w:fldCharType="end"/>
      </w:r>
      <w:r>
        <w:t xml:space="preserve"> to §</w:t>
      </w:r>
      <w:r>
        <w:fldChar w:fldCharType="begin"/>
      </w:r>
      <w:r>
        <w:instrText xml:space="preserve"> REF _Ref181352167 \r \h </w:instrText>
      </w:r>
      <w:r>
        <w:fldChar w:fldCharType="separate"/>
      </w:r>
      <w:r w:rsidR="00110B53">
        <w:t>7</w:t>
      </w:r>
      <w:r>
        <w:fldChar w:fldCharType="end"/>
      </w:r>
    </w:p>
    <w:p w14:paraId="39560004" w14:textId="1127919E" w:rsidR="00EC46F5" w:rsidRDefault="00EC46F5" w:rsidP="00EC46F5">
      <w:pPr>
        <w:pStyle w:val="Lista"/>
      </w:pPr>
      <w:r>
        <w:t>the additional divisions are as follows:</w:t>
      </w:r>
    </w:p>
    <w:p w14:paraId="3D669DA8" w14:textId="0F44FA78" w:rsidR="00EC46F5" w:rsidRDefault="00EC46F5" w:rsidP="00EC46F5">
      <w:pPr>
        <w:pStyle w:val="Lista2"/>
      </w:pPr>
      <w:r>
        <w:t>critical apparatus, discussed in §</w:t>
      </w:r>
      <w:r>
        <w:fldChar w:fldCharType="begin"/>
      </w:r>
      <w:r>
        <w:instrText xml:space="preserve"> REF _Ref43978773 \r \h </w:instrText>
      </w:r>
      <w:r>
        <w:fldChar w:fldCharType="separate"/>
      </w:r>
      <w:r w:rsidR="00110B53">
        <w:t>9.1</w:t>
      </w:r>
      <w:r>
        <w:fldChar w:fldCharType="end"/>
      </w:r>
    </w:p>
    <w:p w14:paraId="67687422" w14:textId="73119F66" w:rsidR="00EC46F5" w:rsidRDefault="00EC46F5" w:rsidP="00EC46F5">
      <w:pPr>
        <w:pStyle w:val="Lista2"/>
      </w:pPr>
      <w:r>
        <w:t>one or more translations, discussed in §</w:t>
      </w:r>
      <w:r>
        <w:fldChar w:fldCharType="begin"/>
      </w:r>
      <w:r>
        <w:instrText xml:space="preserve"> REF _Ref43978780 \r \h </w:instrText>
      </w:r>
      <w:r>
        <w:fldChar w:fldCharType="separate"/>
      </w:r>
      <w:r w:rsidR="00110B53">
        <w:t>9.2</w:t>
      </w:r>
      <w:r>
        <w:fldChar w:fldCharType="end"/>
      </w:r>
    </w:p>
    <w:p w14:paraId="7129B15A" w14:textId="207533DE" w:rsidR="00EC46F5" w:rsidRDefault="00EC46F5" w:rsidP="00EC46F5">
      <w:pPr>
        <w:pStyle w:val="Lista2"/>
      </w:pPr>
      <w:r>
        <w:t>scholarly commentary, discussed in §</w:t>
      </w:r>
      <w:r>
        <w:fldChar w:fldCharType="begin"/>
      </w:r>
      <w:r>
        <w:instrText xml:space="preserve"> REF _Ref181352286 \r \h </w:instrText>
      </w:r>
      <w:r>
        <w:fldChar w:fldCharType="separate"/>
      </w:r>
      <w:r w:rsidR="00110B53">
        <w:t>9.3</w:t>
      </w:r>
      <w:r>
        <w:fldChar w:fldCharType="end"/>
      </w:r>
    </w:p>
    <w:p w14:paraId="5FCBF8AB" w14:textId="604BBD3F" w:rsidR="00EC46F5" w:rsidRDefault="00EC46F5" w:rsidP="00EC46F5">
      <w:pPr>
        <w:pStyle w:val="Lista2"/>
      </w:pPr>
      <w:r>
        <w:t>bibliography, discussed in §</w:t>
      </w:r>
      <w:r>
        <w:fldChar w:fldCharType="begin"/>
      </w:r>
      <w:r>
        <w:instrText xml:space="preserve"> REF _Ref43978796 \r \h </w:instrText>
      </w:r>
      <w:r>
        <w:fldChar w:fldCharType="separate"/>
      </w:r>
      <w:r w:rsidR="00110B53">
        <w:t>9.4</w:t>
      </w:r>
      <w:r>
        <w:fldChar w:fldCharType="end"/>
      </w:r>
    </w:p>
    <w:tbl>
      <w:tblPr>
        <w:tblStyle w:val="CodeSampleTable"/>
        <w:tblW w:w="5000" w:type="pct"/>
        <w:tblLook w:val="04A0" w:firstRow="1" w:lastRow="0" w:firstColumn="1" w:lastColumn="0" w:noHBand="0" w:noVBand="1"/>
      </w:tblPr>
      <w:tblGrid>
        <w:gridCol w:w="9628"/>
      </w:tblGrid>
      <w:tr w:rsidR="00AF4934" w:rsidRPr="00DD7CCF" w14:paraId="74E2B32D"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0BC73902" w14:textId="719C8930" w:rsidR="00AF4934" w:rsidRPr="00DD7CCF" w:rsidRDefault="00AF4934" w:rsidP="00D45A5E">
            <w:pPr>
              <w:pStyle w:val="Kpalrs"/>
            </w:pPr>
            <w:r w:rsidRPr="00DD7CCF">
              <w:t xml:space="preserve">Example </w:t>
            </w:r>
            <w:r w:rsidR="00542B66">
              <w:fldChar w:fldCharType="begin"/>
            </w:r>
            <w:r w:rsidR="00542B66">
              <w:instrText xml:space="preserve"> STYLEREF 3 \s </w:instrText>
            </w:r>
            <w:r w:rsidR="00542B66">
              <w:fldChar w:fldCharType="separate"/>
            </w:r>
            <w:r w:rsidR="00110B53">
              <w:rPr>
                <w:noProof/>
              </w:rPr>
              <w:t>1.4.3</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A</w:t>
            </w:r>
            <w:r w:rsidR="00542B66">
              <w:rPr>
                <w:noProof/>
              </w:rPr>
              <w:fldChar w:fldCharType="end"/>
            </w:r>
            <w:r w:rsidRPr="00DD7CCF">
              <w:t xml:space="preserve">: </w:t>
            </w:r>
            <w:r>
              <w:t>the body of an EpiDoc edition</w:t>
            </w:r>
          </w:p>
        </w:tc>
      </w:tr>
      <w:tr w:rsidR="00AF4934" w:rsidRPr="00DD7CCF" w14:paraId="0150DE74" w14:textId="77777777" w:rsidTr="00D45A5E">
        <w:tc>
          <w:tcPr>
            <w:tcW w:w="5000" w:type="pct"/>
          </w:tcPr>
          <w:p w14:paraId="668C95FF" w14:textId="77777777" w:rsidR="00AF4934" w:rsidRPr="00AF4934" w:rsidRDefault="00AF4934" w:rsidP="00AF4934">
            <w:pPr>
              <w:pStyle w:val="CodeParagraph"/>
              <w:rPr>
                <w:rStyle w:val="Code"/>
              </w:rPr>
            </w:pPr>
            <w:r w:rsidRPr="00AF4934">
              <w:rPr>
                <w:rStyle w:val="Code"/>
              </w:rPr>
              <w:t xml:space="preserve">&lt;text </w:t>
            </w:r>
            <w:r w:rsidRPr="00AF4934">
              <w:rPr>
                <w:rStyle w:val="Codeattribute"/>
              </w:rPr>
              <w:t>xml:space=</w:t>
            </w:r>
            <w:r w:rsidRPr="00AF4934">
              <w:rPr>
                <w:rStyle w:val="Codevalue"/>
              </w:rPr>
              <w:t>"preserve"</w:t>
            </w:r>
            <w:r w:rsidRPr="00AF4934">
              <w:rPr>
                <w:rStyle w:val="Code"/>
              </w:rPr>
              <w:t>&gt;</w:t>
            </w:r>
          </w:p>
          <w:p w14:paraId="3A633BF7" w14:textId="076780A9" w:rsidR="00AF4934" w:rsidRPr="00AF4934" w:rsidRDefault="00AF4934" w:rsidP="00AF4934">
            <w:pPr>
              <w:pStyle w:val="CodeParagraph"/>
              <w:rPr>
                <w:rStyle w:val="Code"/>
              </w:rPr>
            </w:pPr>
            <w:r>
              <w:rPr>
                <w:rStyle w:val="Code"/>
              </w:rPr>
              <w:t xml:space="preserve">  </w:t>
            </w:r>
            <w:r w:rsidRPr="00AF4934">
              <w:rPr>
                <w:rStyle w:val="Code"/>
              </w:rPr>
              <w:t>&lt;body&gt;</w:t>
            </w:r>
          </w:p>
          <w:p w14:paraId="03C5605C" w14:textId="48AA669E"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AF4934">
              <w:rPr>
                <w:rStyle w:val="Codeattribute"/>
              </w:rPr>
              <w:t>type=</w:t>
            </w:r>
            <w:r w:rsidRPr="00AF4934">
              <w:rPr>
                <w:rStyle w:val="Codevalue"/>
              </w:rPr>
              <w:t>"edition"</w:t>
            </w:r>
            <w:r w:rsidRPr="00AF4934">
              <w:rPr>
                <w:rStyle w:val="Code"/>
              </w:rPr>
              <w:t xml:space="preserve"> </w:t>
            </w:r>
            <w:r w:rsidRPr="00AF4934">
              <w:rPr>
                <w:rStyle w:val="Codeattribute"/>
              </w:rPr>
              <w:t>xml:lang=</w:t>
            </w:r>
            <w:r w:rsidRPr="00AF4934">
              <w:rPr>
                <w:rStyle w:val="Codevalue"/>
              </w:rPr>
              <w:t>"san-Latn"</w:t>
            </w:r>
            <w:r w:rsidRPr="00AF4934">
              <w:rPr>
                <w:rStyle w:val="Code"/>
              </w:rPr>
              <w:t>&gt;</w:t>
            </w:r>
          </w:p>
          <w:p w14:paraId="47A6242E" w14:textId="22E1DB6B" w:rsidR="00AF4934" w:rsidRPr="008D7B37" w:rsidRDefault="00AF4934" w:rsidP="00AF4934">
            <w:pPr>
              <w:pStyle w:val="CodeParagraph"/>
              <w:rPr>
                <w:rStyle w:val="Code"/>
              </w:rPr>
            </w:pPr>
            <w:r>
              <w:rPr>
                <w:rStyle w:val="Code"/>
              </w:rPr>
              <w:t xml:space="preserve">      ...</w:t>
            </w:r>
          </w:p>
          <w:p w14:paraId="460E5F5F" w14:textId="2FF03ED5" w:rsidR="00AF4934" w:rsidRPr="00AF4934" w:rsidRDefault="00AF4934" w:rsidP="00AF4934">
            <w:pPr>
              <w:pStyle w:val="CodeParagraph"/>
              <w:rPr>
                <w:rStyle w:val="Code"/>
              </w:rPr>
            </w:pPr>
            <w:r>
              <w:rPr>
                <w:rStyle w:val="Code"/>
              </w:rPr>
              <w:t xml:space="preserve">    </w:t>
            </w:r>
            <w:r w:rsidRPr="00AF4934">
              <w:rPr>
                <w:rStyle w:val="Code"/>
              </w:rPr>
              <w:t>&lt;/div&gt;</w:t>
            </w:r>
          </w:p>
          <w:p w14:paraId="306D90F6" w14:textId="65700390"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EC46F5">
              <w:rPr>
                <w:rStyle w:val="Codeattribute"/>
              </w:rPr>
              <w:t>type=</w:t>
            </w:r>
            <w:r w:rsidRPr="00EC46F5">
              <w:rPr>
                <w:rStyle w:val="Codevalue"/>
              </w:rPr>
              <w:t>"apparatus"</w:t>
            </w:r>
            <w:r w:rsidRPr="00AF4934">
              <w:rPr>
                <w:rStyle w:val="Code"/>
              </w:rPr>
              <w:t>&gt;</w:t>
            </w:r>
          </w:p>
          <w:p w14:paraId="281D4ED0" w14:textId="77777777" w:rsidR="00AF4934" w:rsidRPr="008D7B37" w:rsidRDefault="00AF4934" w:rsidP="00AF4934">
            <w:pPr>
              <w:pStyle w:val="CodeParagraph"/>
              <w:rPr>
                <w:rStyle w:val="Code"/>
              </w:rPr>
            </w:pPr>
            <w:r>
              <w:rPr>
                <w:rStyle w:val="Code"/>
              </w:rPr>
              <w:t xml:space="preserve">      ...</w:t>
            </w:r>
          </w:p>
          <w:p w14:paraId="3267DF94" w14:textId="3399876B" w:rsidR="00AF4934" w:rsidRPr="00AF4934" w:rsidRDefault="00AF4934" w:rsidP="00AF4934">
            <w:pPr>
              <w:pStyle w:val="CodeParagraph"/>
              <w:rPr>
                <w:rStyle w:val="Code"/>
              </w:rPr>
            </w:pPr>
            <w:r>
              <w:rPr>
                <w:rStyle w:val="Code"/>
              </w:rPr>
              <w:t xml:space="preserve">    </w:t>
            </w:r>
            <w:r w:rsidRPr="00AF4934">
              <w:rPr>
                <w:rStyle w:val="Code"/>
              </w:rPr>
              <w:t>&lt;/div&gt;</w:t>
            </w:r>
          </w:p>
          <w:p w14:paraId="55F8FC11" w14:textId="3EB2517E"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EC46F5">
              <w:rPr>
                <w:rStyle w:val="Codeattribute"/>
              </w:rPr>
              <w:t>type=</w:t>
            </w:r>
            <w:r w:rsidRPr="00EC46F5">
              <w:rPr>
                <w:rStyle w:val="Codevalue"/>
              </w:rPr>
              <w:t>"translation"</w:t>
            </w:r>
            <w:r w:rsidRPr="00AF4934">
              <w:rPr>
                <w:rStyle w:val="Code"/>
              </w:rPr>
              <w:t>&gt;</w:t>
            </w:r>
          </w:p>
          <w:p w14:paraId="59ED3413" w14:textId="77777777" w:rsidR="00AF4934" w:rsidRPr="008D7B37" w:rsidRDefault="00AF4934" w:rsidP="00AF4934">
            <w:pPr>
              <w:pStyle w:val="CodeParagraph"/>
              <w:rPr>
                <w:rStyle w:val="Code"/>
              </w:rPr>
            </w:pPr>
            <w:r>
              <w:rPr>
                <w:rStyle w:val="Code"/>
              </w:rPr>
              <w:t xml:space="preserve">      ...</w:t>
            </w:r>
          </w:p>
          <w:p w14:paraId="127B10CA" w14:textId="611EAAD1" w:rsidR="00AF4934" w:rsidRPr="00AF4934" w:rsidRDefault="00AF4934" w:rsidP="00AF4934">
            <w:pPr>
              <w:pStyle w:val="CodeParagraph"/>
              <w:rPr>
                <w:rStyle w:val="Code"/>
              </w:rPr>
            </w:pPr>
            <w:r>
              <w:rPr>
                <w:rStyle w:val="Code"/>
              </w:rPr>
              <w:t xml:space="preserve">    </w:t>
            </w:r>
            <w:r w:rsidRPr="00AF4934">
              <w:rPr>
                <w:rStyle w:val="Code"/>
              </w:rPr>
              <w:t>&lt;/div&gt;</w:t>
            </w:r>
          </w:p>
          <w:p w14:paraId="163FC14B" w14:textId="26C3EFE9"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EC46F5">
              <w:rPr>
                <w:rStyle w:val="Codeattribute"/>
              </w:rPr>
              <w:t>type=</w:t>
            </w:r>
            <w:r w:rsidRPr="00EC46F5">
              <w:rPr>
                <w:rStyle w:val="Codevalue"/>
              </w:rPr>
              <w:t>"commentary"</w:t>
            </w:r>
            <w:r w:rsidRPr="00AF4934">
              <w:rPr>
                <w:rStyle w:val="Code"/>
              </w:rPr>
              <w:t>&gt;</w:t>
            </w:r>
          </w:p>
          <w:p w14:paraId="45D77E75" w14:textId="77777777" w:rsidR="00AF4934" w:rsidRPr="008D7B37" w:rsidRDefault="00AF4934" w:rsidP="00AF4934">
            <w:pPr>
              <w:pStyle w:val="CodeParagraph"/>
              <w:rPr>
                <w:rStyle w:val="Code"/>
              </w:rPr>
            </w:pPr>
            <w:r>
              <w:rPr>
                <w:rStyle w:val="Code"/>
              </w:rPr>
              <w:t xml:space="preserve">      ...</w:t>
            </w:r>
          </w:p>
          <w:p w14:paraId="0B8FE6A8" w14:textId="44556217" w:rsidR="00AF4934" w:rsidRPr="00AF4934" w:rsidRDefault="00AF4934" w:rsidP="00AF4934">
            <w:pPr>
              <w:pStyle w:val="CodeParagraph"/>
              <w:rPr>
                <w:rStyle w:val="Code"/>
              </w:rPr>
            </w:pPr>
            <w:r>
              <w:rPr>
                <w:rStyle w:val="Code"/>
              </w:rPr>
              <w:t xml:space="preserve">    </w:t>
            </w:r>
            <w:r w:rsidRPr="00AF4934">
              <w:rPr>
                <w:rStyle w:val="Code"/>
              </w:rPr>
              <w:t>&lt;/div&gt;</w:t>
            </w:r>
          </w:p>
          <w:p w14:paraId="2A90636B" w14:textId="73593374" w:rsidR="00AF4934" w:rsidRPr="00AF4934" w:rsidRDefault="00AF4934" w:rsidP="00AF4934">
            <w:pPr>
              <w:pStyle w:val="CodeParagraph"/>
              <w:rPr>
                <w:rStyle w:val="Code"/>
              </w:rPr>
            </w:pPr>
            <w:r>
              <w:rPr>
                <w:rStyle w:val="Code"/>
              </w:rPr>
              <w:t xml:space="preserve">    </w:t>
            </w:r>
            <w:r w:rsidRPr="00AF4934">
              <w:rPr>
                <w:rStyle w:val="Code"/>
              </w:rPr>
              <w:t xml:space="preserve">&lt;div </w:t>
            </w:r>
            <w:r w:rsidRPr="00EC46F5">
              <w:rPr>
                <w:rStyle w:val="Codeattribute"/>
              </w:rPr>
              <w:t>type=</w:t>
            </w:r>
            <w:r w:rsidRPr="00EC46F5">
              <w:rPr>
                <w:rStyle w:val="Codevalue"/>
              </w:rPr>
              <w:t>"bibliography"</w:t>
            </w:r>
            <w:r w:rsidRPr="00AF4934">
              <w:rPr>
                <w:rStyle w:val="Code"/>
              </w:rPr>
              <w:t>&gt;</w:t>
            </w:r>
          </w:p>
          <w:p w14:paraId="4017DA48" w14:textId="77777777" w:rsidR="00AF4934" w:rsidRPr="008D7B37" w:rsidRDefault="00AF4934" w:rsidP="00AF4934">
            <w:pPr>
              <w:pStyle w:val="CodeParagraph"/>
              <w:rPr>
                <w:rStyle w:val="Code"/>
              </w:rPr>
            </w:pPr>
            <w:r>
              <w:rPr>
                <w:rStyle w:val="Code"/>
              </w:rPr>
              <w:t xml:space="preserve">      ...</w:t>
            </w:r>
          </w:p>
          <w:p w14:paraId="5CF771D4" w14:textId="462F95F3" w:rsidR="00AF4934" w:rsidRPr="00AF4934" w:rsidRDefault="00AF4934" w:rsidP="00AF4934">
            <w:pPr>
              <w:pStyle w:val="CodeParagraph"/>
              <w:rPr>
                <w:rStyle w:val="Code"/>
              </w:rPr>
            </w:pPr>
            <w:r>
              <w:rPr>
                <w:rStyle w:val="Code"/>
              </w:rPr>
              <w:t xml:space="preserve">    </w:t>
            </w:r>
            <w:r w:rsidRPr="00AF4934">
              <w:rPr>
                <w:rStyle w:val="Code"/>
              </w:rPr>
              <w:t>&lt;/div&gt;</w:t>
            </w:r>
          </w:p>
          <w:p w14:paraId="1BD6ACE8" w14:textId="2C69415C" w:rsidR="00AF4934" w:rsidRPr="00AF4934" w:rsidRDefault="00AF4934" w:rsidP="00AF4934">
            <w:pPr>
              <w:pStyle w:val="CodeParagraph"/>
              <w:rPr>
                <w:rStyle w:val="Code"/>
              </w:rPr>
            </w:pPr>
            <w:r>
              <w:rPr>
                <w:rStyle w:val="Code"/>
              </w:rPr>
              <w:t xml:space="preserve">  </w:t>
            </w:r>
            <w:r w:rsidRPr="00AF4934">
              <w:rPr>
                <w:rStyle w:val="Code"/>
              </w:rPr>
              <w:t>&lt;/body&gt;</w:t>
            </w:r>
          </w:p>
          <w:p w14:paraId="71F28E7A" w14:textId="2D94BD20" w:rsidR="00AF4934" w:rsidRPr="00DD7CCF" w:rsidRDefault="00AF4934" w:rsidP="00AF4934">
            <w:pPr>
              <w:pStyle w:val="CodeParagraph"/>
            </w:pPr>
            <w:r w:rsidRPr="00AF4934">
              <w:rPr>
                <w:rStyle w:val="Code"/>
              </w:rPr>
              <w:t>&lt;/text&gt;</w:t>
            </w:r>
          </w:p>
        </w:tc>
      </w:tr>
    </w:tbl>
    <w:p w14:paraId="6D73E695" w14:textId="3B42D121" w:rsidR="00C02B8C" w:rsidRPr="00DD7CCF" w:rsidRDefault="004D2E67" w:rsidP="00EB2024">
      <w:pPr>
        <w:pStyle w:val="Cmsor1"/>
      </w:pPr>
      <w:bookmarkStart w:id="51" w:name="_a88bdnf7s1v4" w:colFirst="0" w:colLast="0"/>
      <w:bookmarkStart w:id="52" w:name="_Ref43978632"/>
      <w:bookmarkStart w:id="53" w:name="_Toc182996933"/>
      <w:bookmarkEnd w:id="51"/>
      <w:r w:rsidRPr="00DD7CCF">
        <w:lastRenderedPageBreak/>
        <w:t xml:space="preserve">Marking up </w:t>
      </w:r>
      <w:r w:rsidR="006733B4" w:rsidRPr="00DD7CCF">
        <w:t>intrinsic structure in the edition</w:t>
      </w:r>
      <w:bookmarkEnd w:id="52"/>
      <w:bookmarkEnd w:id="53"/>
    </w:p>
    <w:p w14:paraId="403B5316" w14:textId="77777777" w:rsidR="00761AA0" w:rsidRPr="00DD7CCF" w:rsidRDefault="00761AA0" w:rsidP="00761AA0">
      <w:pPr>
        <w:pStyle w:val="Cmsor2"/>
      </w:pPr>
      <w:bookmarkStart w:id="54" w:name="_npo9c26uh9kc" w:colFirst="0" w:colLast="0"/>
      <w:bookmarkStart w:id="55" w:name="_Toc182996934"/>
      <w:bookmarkEnd w:id="54"/>
      <w:r w:rsidRPr="00DD7CCF">
        <w:t>Overview</w:t>
      </w:r>
      <w:bookmarkEnd w:id="55"/>
    </w:p>
    <w:p w14:paraId="3EEF4E2E" w14:textId="2B27AD03" w:rsidR="00761AA0" w:rsidRDefault="00761AA0" w:rsidP="00761AA0">
      <w:r>
        <w:t>Intrinsic structure is defined (§</w:t>
      </w:r>
      <w:r>
        <w:fldChar w:fldCharType="begin"/>
      </w:r>
      <w:r>
        <w:instrText xml:space="preserve"> REF _Ref149918317 \r \h </w:instrText>
      </w:r>
      <w:r>
        <w:fldChar w:fldCharType="separate"/>
      </w:r>
      <w:r w:rsidR="00110B53">
        <w:t>1.3.2</w:t>
      </w:r>
      <w:r>
        <w:fldChar w:fldCharType="end"/>
      </w:r>
      <w:r>
        <w:t xml:space="preserve">) as </w:t>
      </w:r>
      <w:r w:rsidRPr="00DD7CCF">
        <w:t>the semantic and metrical structure of a text as abstracted from its physical medium</w:t>
      </w:r>
      <w:r>
        <w:t>. The hierarchy of XML elements in our encoded editions corresponds to the intrinsic structure of the text. W</w:t>
      </w:r>
      <w:r w:rsidRPr="00DD7CCF">
        <w:t xml:space="preserve">ithin </w:t>
      </w:r>
      <w:r>
        <w:t xml:space="preserve">the element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t xml:space="preserve"> (or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t xml:space="preserve">, if applicable as per </w:t>
      </w:r>
      <w:r w:rsidRPr="00DD7CCF">
        <w:t>§</w:t>
      </w:r>
      <w:r>
        <w:fldChar w:fldCharType="begin"/>
      </w:r>
      <w:r>
        <w:instrText xml:space="preserve"> REF _Ref43978278 \r \h </w:instrText>
      </w:r>
      <w:r>
        <w:fldChar w:fldCharType="separate"/>
      </w:r>
      <w:r w:rsidR="00110B53">
        <w:t>3.2.1</w:t>
      </w:r>
      <w:r>
        <w:fldChar w:fldCharType="end"/>
      </w:r>
      <w:r>
        <w:t>)</w:t>
      </w:r>
      <w:r w:rsidRPr="00DD7CCF">
        <w:t>, all of the text in an EpiDoc edition must be wrapped in block-level container elements for intrinsic structure, namely</w:t>
      </w:r>
      <w:r>
        <w:t xml:space="preserve"> </w:t>
      </w:r>
      <w:r w:rsidRPr="00DD7CCF">
        <w:rPr>
          <w:rStyle w:val="Code"/>
        </w:rPr>
        <w:t>&lt;p&gt;</w:t>
      </w:r>
      <w:r w:rsidRPr="00DD7CCF">
        <w:t xml:space="preserve"> or </w:t>
      </w:r>
      <w:r w:rsidRPr="00DD7CCF">
        <w:rPr>
          <w:rStyle w:val="Code"/>
        </w:rPr>
        <w:t>&lt;ab&gt;</w:t>
      </w:r>
      <w:r w:rsidRPr="00DD7CCF">
        <w:t xml:space="preserve"> for prose </w:t>
      </w:r>
      <w:r w:rsidRPr="00E24F87">
        <w:rPr>
          <w:noProof/>
        </w:rPr>
        <w:t>(</w:t>
      </w:r>
      <w:r w:rsidRPr="00DD7CCF">
        <w:t>detailed in §</w:t>
      </w:r>
      <w:r>
        <w:fldChar w:fldCharType="begin"/>
      </w:r>
      <w:r>
        <w:instrText xml:space="preserve"> REF _Ref149918441 \r \h </w:instrText>
      </w:r>
      <w:r>
        <w:fldChar w:fldCharType="separate"/>
      </w:r>
      <w:r w:rsidR="00110B53">
        <w:t>2.5</w:t>
      </w:r>
      <w:r>
        <w:fldChar w:fldCharType="end"/>
      </w:r>
      <w:r w:rsidRPr="00DD7CCF">
        <w:t>)</w:t>
      </w:r>
      <w:r>
        <w:t xml:space="preserve">, or a combination of </w:t>
      </w:r>
      <w:r w:rsidRPr="00DD7CCF">
        <w:rPr>
          <w:rStyle w:val="Code"/>
        </w:rPr>
        <w:t>&lt;lg&gt;</w:t>
      </w:r>
      <w:r w:rsidRPr="00DD7CCF">
        <w:t xml:space="preserve"> and </w:t>
      </w:r>
      <w:r w:rsidRPr="00DD7CCF">
        <w:rPr>
          <w:rStyle w:val="Code"/>
        </w:rPr>
        <w:t>&lt;l&gt;</w:t>
      </w:r>
      <w:r w:rsidRPr="00DD7CCF">
        <w:t xml:space="preserve"> for verse </w:t>
      </w:r>
      <w:r w:rsidRPr="00E24F87">
        <w:rPr>
          <w:noProof/>
        </w:rPr>
        <w:t>(</w:t>
      </w:r>
      <w:r w:rsidRPr="00DD7CCF">
        <w:t>detailed in §</w:t>
      </w:r>
      <w:r w:rsidRPr="00DD7CCF">
        <w:fldChar w:fldCharType="begin"/>
      </w:r>
      <w:r w:rsidRPr="00DD7CCF">
        <w:instrText xml:space="preserve"> REF _Ref43978871 \r \h </w:instrText>
      </w:r>
      <w:r>
        <w:instrText xml:space="preserve"> \* MERGEFORMAT </w:instrText>
      </w:r>
      <w:r w:rsidRPr="00DD7CCF">
        <w:fldChar w:fldCharType="separate"/>
      </w:r>
      <w:r w:rsidR="00110B53">
        <w:t>2.6</w:t>
      </w:r>
      <w:r w:rsidRPr="00DD7CCF">
        <w:fldChar w:fldCharType="end"/>
      </w:r>
      <w:r w:rsidRPr="00DD7CCF">
        <w:t>)</w:t>
      </w:r>
      <w:r>
        <w:t>. A</w:t>
      </w:r>
      <w:r w:rsidRPr="00DD7CCF">
        <w:t xml:space="preserve">ny number of these elements may be used in any sequence as called for by the nature of the text, but </w:t>
      </w:r>
      <w:r>
        <w:t xml:space="preserve">to keep the structure simple, </w:t>
      </w:r>
      <w:r w:rsidRPr="00DD7CCF">
        <w:t xml:space="preserve">these elements </w:t>
      </w:r>
      <w:r>
        <w:t>shall</w:t>
      </w:r>
      <w:r w:rsidRPr="00DD7CCF">
        <w:t xml:space="preserve"> never be nested in one another</w:t>
      </w:r>
      <w:r>
        <w:t xml:space="preserve"> (even though TEI permits nesting </w:t>
      </w:r>
      <w:r w:rsidRPr="00DD7CCF">
        <w:rPr>
          <w:rStyle w:val="Code"/>
        </w:rPr>
        <w:t>&lt;p&gt;</w:t>
      </w:r>
      <w:r>
        <w:t xml:space="preserve"> or </w:t>
      </w:r>
      <w:r w:rsidRPr="00DD7CCF">
        <w:rPr>
          <w:rStyle w:val="Code"/>
        </w:rPr>
        <w:t>&lt;lg&gt;</w:t>
      </w:r>
      <w:r>
        <w:t xml:space="preserve"> inside </w:t>
      </w:r>
      <w:r w:rsidRPr="00DD7CCF">
        <w:rPr>
          <w:rStyle w:val="Code"/>
        </w:rPr>
        <w:t>&lt;ab&gt;</w:t>
      </w:r>
      <w:r>
        <w:t>). See also §</w:t>
      </w:r>
      <w:r>
        <w:fldChar w:fldCharType="begin"/>
      </w:r>
      <w:r>
        <w:instrText xml:space="preserve"> REF _Ref43978660 \r \h </w:instrText>
      </w:r>
      <w:r>
        <w:fldChar w:fldCharType="separate"/>
      </w:r>
      <w:r w:rsidR="00110B53">
        <w:t>8.2</w:t>
      </w:r>
      <w:r>
        <w:fldChar w:fldCharType="end"/>
      </w:r>
      <w:r>
        <w:t xml:space="preserve"> for general guidelines on hierarchy, including cases where empty elements may appear in an edition outside one of these structural containers.</w:t>
      </w:r>
    </w:p>
    <w:p w14:paraId="7D9716B8" w14:textId="4B9D1D02" w:rsidR="00761AA0" w:rsidRPr="00972854" w:rsidRDefault="00761AA0" w:rsidP="00761AA0">
      <w:r>
        <w:t xml:space="preserve">In addition to the above containers, at least one of which is mandatory for all the text of an edition, a </w:t>
      </w:r>
      <w:r w:rsidRPr="00DD7CCF">
        <w:rPr>
          <w:rStyle w:val="Code"/>
        </w:rPr>
        <w:t>&lt;list&gt;</w:t>
      </w:r>
      <w:r>
        <w:t xml:space="preserve"> element containing </w:t>
      </w:r>
      <w:r w:rsidRPr="00DD7CCF">
        <w:rPr>
          <w:rStyle w:val="Code"/>
        </w:rPr>
        <w:t>&lt;item&gt;</w:t>
      </w:r>
      <w:r w:rsidRPr="00DD7CCF">
        <w:t xml:space="preserve"> element</w:t>
      </w:r>
      <w:r>
        <w:t>s as per §</w:t>
      </w:r>
      <w:r>
        <w:fldChar w:fldCharType="begin"/>
      </w:r>
      <w:r>
        <w:instrText xml:space="preserve"> REF _Ref168563127 \r \h </w:instrText>
      </w:r>
      <w:r>
        <w:fldChar w:fldCharType="separate"/>
      </w:r>
      <w:r w:rsidR="00110B53">
        <w:t>2.7</w:t>
      </w:r>
      <w:r>
        <w:fldChar w:fldCharType="end"/>
      </w:r>
      <w:r>
        <w:t xml:space="preserve"> and §</w:t>
      </w:r>
      <w:r>
        <w:fldChar w:fldCharType="begin"/>
      </w:r>
      <w:r>
        <w:instrText xml:space="preserve"> REF _Ref56419954 \r \h </w:instrText>
      </w:r>
      <w:r>
        <w:fldChar w:fldCharType="separate"/>
      </w:r>
      <w:r w:rsidR="00110B53">
        <w:t>10.2.2</w:t>
      </w:r>
      <w:r>
        <w:fldChar w:fldCharType="end"/>
      </w:r>
      <w:r>
        <w:t xml:space="preserve"> may be used optionally, at the editor’s discretion, for the segmentation of longer lists in inscriptions.</w:t>
      </w:r>
    </w:p>
    <w:p w14:paraId="1261C75C" w14:textId="418CA9B9" w:rsidR="00C02B8C" w:rsidRDefault="006733B4" w:rsidP="00EB2024">
      <w:pPr>
        <w:pStyle w:val="Cmsor2"/>
      </w:pPr>
      <w:bookmarkStart w:id="56" w:name="_Toc182996935"/>
      <w:r>
        <w:t>Using b</w:t>
      </w:r>
      <w:r w:rsidR="004D2E67" w:rsidRPr="0045293E">
        <w:t xml:space="preserve">lock-level </w:t>
      </w:r>
      <w:r w:rsidRPr="0045293E">
        <w:t xml:space="preserve">containers </w:t>
      </w:r>
      <w:r w:rsidR="004D2E67" w:rsidRPr="0045293E">
        <w:t xml:space="preserve">for </w:t>
      </w:r>
      <w:r w:rsidR="00C47EDC" w:rsidRPr="0045293E">
        <w:t>intrinsic structure</w:t>
      </w:r>
      <w:bookmarkEnd w:id="56"/>
    </w:p>
    <w:p w14:paraId="637144B4" w14:textId="2528C223" w:rsidR="00C02B8C" w:rsidRPr="00DD7CCF" w:rsidRDefault="009F2799" w:rsidP="00761AA0">
      <w:pPr>
        <w:pStyle w:val="Cmsor2"/>
      </w:pPr>
      <w:bookmarkStart w:id="57" w:name="_jc4wva15vg6u" w:colFirst="0" w:colLast="0"/>
      <w:bookmarkStart w:id="58" w:name="_5nopgd94ub2w" w:colFirst="0" w:colLast="0"/>
      <w:bookmarkStart w:id="59" w:name="_Ref61250776"/>
      <w:bookmarkStart w:id="60" w:name="_Toc182996936"/>
      <w:bookmarkEnd w:id="57"/>
      <w:bookmarkEnd w:id="58"/>
      <w:r w:rsidRPr="009F2799">
        <w:t xml:space="preserve">Text segmentation </w:t>
      </w:r>
      <w:r w:rsidR="005343B3">
        <w:t xml:space="preserve">interacting </w:t>
      </w:r>
      <w:r w:rsidRPr="009F2799">
        <w:t>with container boundaries</w:t>
      </w:r>
      <w:bookmarkEnd w:id="59"/>
      <w:bookmarkEnd w:id="60"/>
    </w:p>
    <w:p w14:paraId="3FFD66D2" w14:textId="632C9584" w:rsidR="00512B53" w:rsidRDefault="009F2799" w:rsidP="00761AA0">
      <w:pPr>
        <w:pStyle w:val="Lista"/>
      </w:pPr>
      <w:r w:rsidRPr="00DD7CCF">
        <w:t>if</w:t>
      </w:r>
      <w:r w:rsidRPr="00291BAA">
        <w:t xml:space="preserve"> a punctuation mark</w:t>
      </w:r>
      <w:r w:rsidRPr="00DD7CCF">
        <w:t xml:space="preserve"> is present at </w:t>
      </w:r>
      <w:r w:rsidR="005343B3">
        <w:t xml:space="preserve">the boundary of two </w:t>
      </w:r>
      <w:r w:rsidRPr="00DD7CCF">
        <w:t>container</w:t>
      </w:r>
      <w:r w:rsidR="005343B3">
        <w:t>s</w:t>
      </w:r>
      <w:r w:rsidRPr="00DD7CCF">
        <w:t xml:space="preserve">, the mark </w:t>
      </w:r>
      <w:r w:rsidR="005343B3">
        <w:t>(encoded as per §</w:t>
      </w:r>
      <w:r w:rsidR="00CB56FA">
        <w:fldChar w:fldCharType="begin"/>
      </w:r>
      <w:r w:rsidR="00CB56FA">
        <w:instrText xml:space="preserve"> REF _Ref182580320 \r \h </w:instrText>
      </w:r>
      <w:r w:rsidR="00CB56FA">
        <w:fldChar w:fldCharType="separate"/>
      </w:r>
      <w:r w:rsidR="00110B53">
        <w:t>4.2.3.3</w:t>
      </w:r>
      <w:r w:rsidR="00CB56FA">
        <w:fldChar w:fldCharType="end"/>
      </w:r>
      <w:r w:rsidR="005343B3">
        <w:t xml:space="preserve">) </w:t>
      </w:r>
      <w:r w:rsidRPr="00DD7CCF">
        <w:t xml:space="preserve">is to be </w:t>
      </w:r>
      <w:r w:rsidR="005343B3">
        <w:t xml:space="preserve">placed </w:t>
      </w:r>
      <w:r w:rsidR="00512B53">
        <w:t xml:space="preserve">depending on your judgement of </w:t>
      </w:r>
      <w:r w:rsidR="00CB56FA">
        <w:t xml:space="preserve">its </w:t>
      </w:r>
      <w:r w:rsidR="00512B53">
        <w:t>function</w:t>
      </w:r>
    </w:p>
    <w:p w14:paraId="6708C948" w14:textId="6258CCA2" w:rsidR="00512B53" w:rsidRDefault="00512B53" w:rsidP="00761AA0">
      <w:pPr>
        <w:pStyle w:val="Lista2"/>
      </w:pPr>
      <w:r>
        <w:t>at the beginning of the latter containing block if its function is most likely to demarcate the beginning of a passage</w:t>
      </w:r>
    </w:p>
    <w:p w14:paraId="6F535F67" w14:textId="6EDA9F18" w:rsidR="009F2799" w:rsidRPr="00DD7CCF" w:rsidRDefault="009F2799" w:rsidP="00761AA0">
      <w:pPr>
        <w:pStyle w:val="Lista2"/>
      </w:pPr>
      <w:r w:rsidRPr="00DD7CCF">
        <w:t>at the end of the earlier containing block</w:t>
      </w:r>
      <w:r w:rsidR="00512B53">
        <w:t xml:space="preserve"> if its function is most likely to demarcate the end of a passage, or if the function cannot be judged</w:t>
      </w:r>
    </w:p>
    <w:p w14:paraId="0B65A069" w14:textId="6707C513" w:rsidR="00C02B8C" w:rsidRPr="00DD7CCF" w:rsidRDefault="004D2E67" w:rsidP="00761AA0">
      <w:pPr>
        <w:pStyle w:val="Lista"/>
      </w:pPr>
      <w:r w:rsidRPr="00DD7CCF">
        <w:t xml:space="preserve">when marking up the end of a block-level container for intrinsic structure and the start of the next block, the respective </w:t>
      </w:r>
      <w:r w:rsidRPr="00C47EDC">
        <w:t>tags must be placed at word boundaries</w:t>
      </w:r>
      <w:r w:rsidRPr="00DD7CCF">
        <w:t xml:space="preserve"> as accurately as transliteration allows, and may be inserted at any point where an editorial space can be used </w:t>
      </w:r>
      <w:r w:rsidRPr="00E24F87">
        <w:rPr>
          <w:noProof/>
        </w:rPr>
        <w:t>(</w:t>
      </w:r>
      <w:r w:rsidRPr="00DD7CCF">
        <w:t xml:space="preserve">as per TG </w:t>
      </w:r>
      <w:r w:rsidR="003C3D87" w:rsidRPr="00DD7CCF">
        <w:t>§</w:t>
      </w:r>
      <w:r w:rsidR="0087638F">
        <w:t>##</w:t>
      </w:r>
      <w:r w:rsidRPr="00DD7CCF">
        <w:t>2.6.1)</w:t>
      </w:r>
    </w:p>
    <w:p w14:paraId="54C788A7" w14:textId="1BF241BF" w:rsidR="00C02B8C" w:rsidRPr="00DD7CCF" w:rsidRDefault="004D2E67" w:rsidP="00761AA0">
      <w:pPr>
        <w:pStyle w:val="Lista2"/>
      </w:pPr>
      <w:r w:rsidRPr="00DD7CCF">
        <w:t xml:space="preserve">thus, emphatically, </w:t>
      </w:r>
      <w:r w:rsidR="0087638F">
        <w:t xml:space="preserve">you can and must </w:t>
      </w:r>
      <w:r w:rsidRPr="00DD7CCF">
        <w:t xml:space="preserve">split </w:t>
      </w:r>
      <w:r w:rsidR="0087638F" w:rsidRPr="00DD7CCF">
        <w:t xml:space="preserve">structural units </w:t>
      </w:r>
      <w:r w:rsidRPr="00DD7CCF">
        <w:t xml:space="preserve">on a semantic or metrical basis at points across which the original text applies sandhi </w:t>
      </w:r>
      <w:r w:rsidRPr="00E24F87">
        <w:rPr>
          <w:noProof/>
        </w:rPr>
        <w:t>(</w:t>
      </w:r>
      <w:r w:rsidRPr="00DD7CCF">
        <w:t>without vowel fusion) and/or employs a single character of the original script</w:t>
      </w:r>
      <w:r w:rsidR="00AF3CB1">
        <w:t xml:space="preserve">, as in </w:t>
      </w:r>
      <w:r w:rsidR="00AF3CB1">
        <w:fldChar w:fldCharType="begin"/>
      </w:r>
      <w:r w:rsidR="00AF3CB1">
        <w:instrText xml:space="preserve"> REF _Ref181626270 \h </w:instrText>
      </w:r>
      <w:r w:rsidR="00AF3CB1">
        <w:fldChar w:fldCharType="separate"/>
      </w:r>
      <w:r w:rsidR="00110B53" w:rsidRPr="00DD7CCF">
        <w:t xml:space="preserve">Example </w:t>
      </w:r>
      <w:r w:rsidR="00110B53">
        <w:rPr>
          <w:noProof/>
        </w:rPr>
        <w:t>1.4.3</w:t>
      </w:r>
      <w:r w:rsidR="00110B53" w:rsidRPr="00DD7CCF">
        <w:t>.</w:t>
      </w:r>
      <w:r w:rsidR="00110B53">
        <w:rPr>
          <w:noProof/>
        </w:rPr>
        <w:t>A</w:t>
      </w:r>
      <w:r w:rsidR="00AF3CB1">
        <w:fldChar w:fldCharType="end"/>
      </w:r>
    </w:p>
    <w:tbl>
      <w:tblPr>
        <w:tblStyle w:val="CodeSampleTable"/>
        <w:tblW w:w="5000" w:type="pct"/>
        <w:tblLook w:val="04A0" w:firstRow="1" w:lastRow="0" w:firstColumn="1" w:lastColumn="0" w:noHBand="0" w:noVBand="1"/>
      </w:tblPr>
      <w:tblGrid>
        <w:gridCol w:w="9628"/>
      </w:tblGrid>
      <w:tr w:rsidR="00AF3CB1" w:rsidRPr="00DD7CCF" w14:paraId="3B5231DF"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39603807" w14:textId="1E59A975" w:rsidR="00AF3CB1" w:rsidRPr="00DD7CCF" w:rsidRDefault="00AF3CB1" w:rsidP="00761AA0">
            <w:pPr>
              <w:pStyle w:val="Kpalrs"/>
            </w:pPr>
            <w:bookmarkStart w:id="61" w:name="_Ref181626270"/>
            <w:r w:rsidRPr="00DD7CCF">
              <w:t xml:space="preserve">Example </w:t>
            </w:r>
            <w:r w:rsidR="00542B66">
              <w:fldChar w:fldCharType="begin"/>
            </w:r>
            <w:r w:rsidR="00542B66">
              <w:instrText xml:space="preserve"> STYLEREF 3 \s </w:instrText>
            </w:r>
            <w:r w:rsidR="00542B66">
              <w:fldChar w:fldCharType="separate"/>
            </w:r>
            <w:r w:rsidR="00110B53">
              <w:rPr>
                <w:noProof/>
              </w:rPr>
              <w:t>1.4.3</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A</w:t>
            </w:r>
            <w:r w:rsidR="00542B66">
              <w:rPr>
                <w:noProof/>
              </w:rPr>
              <w:fldChar w:fldCharType="end"/>
            </w:r>
            <w:bookmarkEnd w:id="61"/>
            <w:r w:rsidRPr="00DD7CCF">
              <w:t>:</w:t>
            </w:r>
            <w:r w:rsidRPr="00DE0134">
              <w:t xml:space="preserve"> </w:t>
            </w:r>
            <w:r>
              <w:t>container boundary obscured by original orthography</w:t>
            </w:r>
          </w:p>
        </w:tc>
      </w:tr>
      <w:tr w:rsidR="00AF3CB1" w:rsidRPr="00DD7CCF" w14:paraId="26A4CE15" w14:textId="77777777" w:rsidTr="00D45A5E">
        <w:tc>
          <w:tcPr>
            <w:tcW w:w="5000" w:type="pct"/>
          </w:tcPr>
          <w:p w14:paraId="5B4FFCDF" w14:textId="6CC776DF" w:rsidR="00AF3CB1" w:rsidRPr="00DD7CCF" w:rsidRDefault="00AF3CB1" w:rsidP="00761AA0">
            <w:pPr>
              <w:pStyle w:val="CodeParagraph"/>
              <w:keepNext/>
            </w:pPr>
            <w:r w:rsidRPr="00DD7CCF">
              <w:rPr>
                <w:rStyle w:val="Code"/>
              </w:rPr>
              <w:t xml:space="preserve">&lt;lg </w:t>
            </w:r>
            <w:r w:rsidRPr="00DD7CCF">
              <w:rPr>
                <w:rStyle w:val="Codeattribute"/>
              </w:rPr>
              <w:t>n</w:t>
            </w:r>
            <w:r w:rsidRPr="00DD7CCF">
              <w:rPr>
                <w:rStyle w:val="Code"/>
              </w:rPr>
              <w:t>=</w:t>
            </w:r>
            <w:r w:rsidRPr="0046000E">
              <w:rPr>
                <w:rStyle w:val="Codevalue"/>
              </w:rPr>
              <w:t>"</w:t>
            </w:r>
            <w:r>
              <w:rPr>
                <w:rStyle w:val="Codevalue"/>
              </w:rPr>
              <w:t>20</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w:t>
            </w:r>
            <w:r>
              <w:rPr>
                <w:rStyle w:val="Codevalue"/>
              </w:rPr>
              <w:t>anuṣṭubh</w:t>
            </w:r>
            <w:r w:rsidRPr="0046000E">
              <w:rPr>
                <w:rStyle w:val="Codevalue"/>
              </w:rPr>
              <w:t>"</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AF3CB1">
              <w:rPr>
                <w:rStyle w:val="Codetext"/>
              </w:rPr>
              <w:t>bahubhir vvasudhā dattā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AF3CB1">
              <w:rPr>
                <w:rStyle w:val="Codetext"/>
              </w:rPr>
              <w:t>bahubhiś cānupā</w:t>
            </w:r>
            <w:r>
              <w:rPr>
                <w:rStyle w:val="Codetext"/>
              </w:rPr>
              <w:t>litā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yasya yasya yadā bhūmis</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tasya tasya tadā phala</w:t>
            </w:r>
            <w:r>
              <w:rPr>
                <w:rStyle w:val="Codetext"/>
              </w:rPr>
              <w:t>ṁ</w:t>
            </w:r>
            <w:r w:rsidRPr="00DD7CCF">
              <w:rPr>
                <w:rStyle w:val="Code"/>
              </w:rPr>
              <w:t>&lt;/l&gt;</w:t>
            </w:r>
            <w:r w:rsidRPr="00DD7CCF">
              <w:rPr>
                <w:rStyle w:val="Codetext"/>
              </w:rPr>
              <w:br/>
            </w:r>
            <w:r w:rsidRPr="00DD7CCF">
              <w:rPr>
                <w:rStyle w:val="Code"/>
              </w:rPr>
              <w:t>&lt;/lg&gt;</w:t>
            </w:r>
          </w:p>
        </w:tc>
      </w:tr>
      <w:tr w:rsidR="00AF3CB1" w:rsidRPr="00DD7CCF" w14:paraId="0C04FEA4" w14:textId="77777777" w:rsidTr="00D45A5E">
        <w:tc>
          <w:tcPr>
            <w:tcW w:w="5000" w:type="pct"/>
          </w:tcPr>
          <w:p w14:paraId="3CBF2541" w14:textId="5754DF8B" w:rsidR="00AF3CB1" w:rsidRPr="00DD7CCF" w:rsidRDefault="00AF3CB1" w:rsidP="00761AA0">
            <w:pPr>
              <w:pStyle w:val="TableNote"/>
              <w:keepNext/>
            </w:pPr>
            <w:r>
              <w:t xml:space="preserve">the end of line c can and must be marked up after </w:t>
            </w:r>
            <w:r w:rsidRPr="00AF3CB1">
              <w:rPr>
                <w:rStyle w:val="Foreign"/>
              </w:rPr>
              <w:t>bhūmis</w:t>
            </w:r>
            <w:r>
              <w:t xml:space="preserve">, even though the </w:t>
            </w:r>
            <w:r w:rsidRPr="00AF3CB1">
              <w:rPr>
                <w:rStyle w:val="Foreign"/>
              </w:rPr>
              <w:t>s</w:t>
            </w:r>
            <w:r>
              <w:t xml:space="preserve"> at the end of this word is part of the </w:t>
            </w:r>
            <w:r>
              <w:rPr>
                <w:rStyle w:val="Foreign"/>
              </w:rPr>
              <w:t>akṣara</w:t>
            </w:r>
            <w:r>
              <w:t xml:space="preserve"> </w:t>
            </w:r>
            <w:r>
              <w:rPr>
                <w:rStyle w:val="Foreign"/>
              </w:rPr>
              <w:t>sta</w:t>
            </w:r>
            <w:r>
              <w:t xml:space="preserve"> in the original script</w:t>
            </w:r>
          </w:p>
        </w:tc>
      </w:tr>
    </w:tbl>
    <w:p w14:paraId="079B1EDA" w14:textId="246AF231" w:rsidR="00C02B8C" w:rsidRPr="00DD7CCF" w:rsidRDefault="00735B32" w:rsidP="00761AA0">
      <w:pPr>
        <w:pStyle w:val="Lista2"/>
      </w:pPr>
      <w:r w:rsidRPr="00DD7CCF">
        <w:t xml:space="preserve">when sandhi </w:t>
      </w:r>
      <w:r w:rsidR="00512B53">
        <w:t>other than vowel fusion (for which see §</w:t>
      </w:r>
      <w:r w:rsidR="00512B53">
        <w:fldChar w:fldCharType="begin"/>
      </w:r>
      <w:r w:rsidR="00512B53">
        <w:instrText xml:space="preserve"> REF _Ref181373789 \r \h </w:instrText>
      </w:r>
      <w:r w:rsidR="00512B53">
        <w:fldChar w:fldCharType="separate"/>
      </w:r>
      <w:r w:rsidR="00110B53">
        <w:t>2.3.2</w:t>
      </w:r>
      <w:r w:rsidR="00512B53">
        <w:fldChar w:fldCharType="end"/>
      </w:r>
      <w:r w:rsidR="00512B53">
        <w:t xml:space="preserve">) </w:t>
      </w:r>
      <w:r w:rsidRPr="00DD7CCF">
        <w:t>is applied over a break</w:t>
      </w:r>
      <w:r w:rsidR="00AF3CB1">
        <w:t xml:space="preserve"> between semantic paragraphs</w:t>
      </w:r>
      <w:r w:rsidR="004D2E67" w:rsidRPr="00DD7CCF">
        <w:t xml:space="preserve">, you may </w:t>
      </w:r>
      <w:r w:rsidRPr="00DD7CCF">
        <w:t xml:space="preserve">optionally </w:t>
      </w:r>
      <w:r w:rsidR="004D2E67" w:rsidRPr="00DD7CCF">
        <w:t xml:space="preserve">flag </w:t>
      </w:r>
      <w:r w:rsidR="004D2E67" w:rsidRPr="00E24F87">
        <w:rPr>
          <w:noProof/>
        </w:rPr>
        <w:t>(</w:t>
      </w:r>
      <w:r w:rsidR="004D2E67" w:rsidRPr="00DD7CCF">
        <w:t xml:space="preserve">or flag and normalise) non-standard usage </w:t>
      </w:r>
      <w:r w:rsidR="004D2E67"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110B53">
        <w:t>6.3</w:t>
      </w:r>
      <w:r w:rsidR="00435F8C" w:rsidRPr="00DD7CCF">
        <w:fldChar w:fldCharType="end"/>
      </w:r>
      <w:r w:rsidR="004D2E67" w:rsidRPr="00DD7CCF">
        <w:t xml:space="preserve">) </w:t>
      </w:r>
    </w:p>
    <w:p w14:paraId="64FB4B43" w14:textId="77777777" w:rsidR="00C02B8C" w:rsidRDefault="004D2E67" w:rsidP="00761AA0">
      <w:pPr>
        <w:pStyle w:val="Lista3"/>
      </w:pPr>
      <w:r w:rsidRPr="00DD7CCF">
        <w:t>to do so, employ the applicable markup on both sides of the break</w:t>
      </w:r>
    </w:p>
    <w:p w14:paraId="4DBBE2E0" w14:textId="6E2B5CF7" w:rsidR="00735B32" w:rsidRDefault="00735B32" w:rsidP="00761AA0">
      <w:pPr>
        <w:pStyle w:val="Lista3"/>
      </w:pPr>
      <w:r>
        <w:t xml:space="preserve">thus, each of the methods shown in </w:t>
      </w:r>
      <w:r>
        <w:fldChar w:fldCharType="begin"/>
      </w:r>
      <w:r>
        <w:instrText xml:space="preserve"> REF _Ref181371522 \h </w:instrText>
      </w:r>
      <w:r>
        <w:fldChar w:fldCharType="separate"/>
      </w:r>
      <w:r w:rsidR="00110B53" w:rsidRPr="00DD7CCF">
        <w:t xml:space="preserve">Example </w:t>
      </w:r>
      <w:r w:rsidR="00110B53">
        <w:rPr>
          <w:noProof/>
        </w:rPr>
        <w:t>1.4.3</w:t>
      </w:r>
      <w:r w:rsidR="00110B53" w:rsidRPr="00DD7CCF">
        <w:t>.</w:t>
      </w:r>
      <w:r w:rsidR="00110B53">
        <w:rPr>
          <w:noProof/>
        </w:rPr>
        <w:t>B</w:t>
      </w:r>
      <w:r>
        <w:fldChar w:fldCharType="end"/>
      </w:r>
      <w:r>
        <w:t xml:space="preserve"> is acceptable, depending on your judgement</w:t>
      </w:r>
    </w:p>
    <w:p w14:paraId="01C317B7" w14:textId="3793A574" w:rsidR="00512B53" w:rsidRDefault="00512B53" w:rsidP="00761AA0">
      <w:pPr>
        <w:pStyle w:val="Lista2"/>
      </w:pPr>
      <w:r>
        <w:t>a</w:t>
      </w:r>
      <w:r w:rsidRPr="00DD7CCF">
        <w:t xml:space="preserve"> container boundary may</w:t>
      </w:r>
      <w:r>
        <w:t>, if essential,</w:t>
      </w:r>
      <w:r w:rsidRPr="00DD7CCF">
        <w:t xml:space="preserve"> be </w:t>
      </w:r>
      <w:r>
        <w:t xml:space="preserve">encoded </w:t>
      </w:r>
      <w:r w:rsidRPr="00DD7CCF">
        <w:t>at a point where an editorial space is not permitted, in the rare and specific cases</w:t>
      </w:r>
      <w:r>
        <w:t xml:space="preserve"> discussed in §</w:t>
      </w:r>
      <w:r>
        <w:fldChar w:fldCharType="begin"/>
      </w:r>
      <w:r>
        <w:instrText xml:space="preserve"> REF _Ref181373787 \r \h </w:instrText>
      </w:r>
      <w:r>
        <w:fldChar w:fldCharType="separate"/>
      </w:r>
      <w:r w:rsidR="00110B53">
        <w:t>2.3.1</w:t>
      </w:r>
      <w:r>
        <w:fldChar w:fldCharType="end"/>
      </w:r>
      <w:r>
        <w:t xml:space="preserve"> and §</w:t>
      </w:r>
      <w:r>
        <w:fldChar w:fldCharType="begin"/>
      </w:r>
      <w:r>
        <w:instrText xml:space="preserve"> REF _Ref181373789 \r \h </w:instrText>
      </w:r>
      <w:r>
        <w:fldChar w:fldCharType="separate"/>
      </w:r>
      <w:r w:rsidR="00110B53">
        <w:t>2.3.2</w:t>
      </w:r>
      <w:r>
        <w:fldChar w:fldCharType="end"/>
      </w:r>
      <w:r>
        <w:t xml:space="preserve"> below</w:t>
      </w:r>
    </w:p>
    <w:tbl>
      <w:tblPr>
        <w:tblStyle w:val="CodeSampleTable"/>
        <w:tblW w:w="5000" w:type="pct"/>
        <w:tblLook w:val="04A0" w:firstRow="1" w:lastRow="0" w:firstColumn="1" w:lastColumn="0" w:noHBand="0" w:noVBand="1"/>
      </w:tblPr>
      <w:tblGrid>
        <w:gridCol w:w="9628"/>
      </w:tblGrid>
      <w:tr w:rsidR="00735B32" w:rsidRPr="00DD7CCF" w14:paraId="00387EA1"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3EF60C09" w14:textId="143A6E2E" w:rsidR="00735B32" w:rsidRPr="00DD7CCF" w:rsidRDefault="00735B32" w:rsidP="00761AA0">
            <w:pPr>
              <w:pStyle w:val="Kpalrs"/>
            </w:pPr>
            <w:bookmarkStart w:id="62" w:name="_Ref181371522"/>
            <w:r w:rsidRPr="00DD7CCF">
              <w:lastRenderedPageBreak/>
              <w:t xml:space="preserve">Example </w:t>
            </w:r>
            <w:r w:rsidR="00542B66">
              <w:fldChar w:fldCharType="begin"/>
            </w:r>
            <w:r w:rsidR="00542B66">
              <w:instrText xml:space="preserve"> STYLEREF 3 \s </w:instrText>
            </w:r>
            <w:r w:rsidR="00542B66">
              <w:fldChar w:fldCharType="separate"/>
            </w:r>
            <w:r w:rsidR="00110B53">
              <w:rPr>
                <w:noProof/>
              </w:rPr>
              <w:t>1.4.3</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B</w:t>
            </w:r>
            <w:r w:rsidR="00542B66">
              <w:rPr>
                <w:noProof/>
              </w:rPr>
              <w:fldChar w:fldCharType="end"/>
            </w:r>
            <w:bookmarkEnd w:id="62"/>
            <w:r w:rsidRPr="00DD7CCF">
              <w:t xml:space="preserve">: </w:t>
            </w:r>
            <w:r w:rsidR="0055507A">
              <w:t>block-level container interacting with text segmentation</w:t>
            </w:r>
          </w:p>
        </w:tc>
      </w:tr>
      <w:tr w:rsidR="00735B32" w:rsidRPr="00DD7CCF" w14:paraId="514595EA" w14:textId="77777777" w:rsidTr="00D45A5E">
        <w:tc>
          <w:tcPr>
            <w:tcW w:w="5000" w:type="pct"/>
          </w:tcPr>
          <w:p w14:paraId="6D398663" w14:textId="77777777" w:rsidR="00735B32" w:rsidRDefault="00735B32" w:rsidP="00761AA0">
            <w:pPr>
              <w:pStyle w:val="CodeParagraph"/>
              <w:keepNext/>
              <w:rPr>
                <w:rStyle w:val="Code"/>
              </w:rPr>
            </w:pPr>
            <w:r w:rsidRPr="00DD7CCF">
              <w:rPr>
                <w:rStyle w:val="Code"/>
              </w:rPr>
              <w:t>&lt;p&gt;</w:t>
            </w:r>
            <w:r w:rsidRPr="00DD7CCF">
              <w:rPr>
                <w:rStyle w:val="Codetext"/>
              </w:rPr>
              <w:t xml:space="preserve"> ... ājñāpayaty</w:t>
            </w:r>
            <w:r w:rsidRPr="00DD7CCF">
              <w:rPr>
                <w:rStyle w:val="Code"/>
              </w:rPr>
              <w:t>&lt;/p&gt;</w:t>
            </w:r>
          </w:p>
          <w:p w14:paraId="125E934C" w14:textId="0EDA714E" w:rsidR="00735B32" w:rsidRPr="00DD7CCF" w:rsidRDefault="00735B32" w:rsidP="00761AA0">
            <w:pPr>
              <w:pStyle w:val="CodeParagraph"/>
              <w:keepNext/>
              <w:rPr>
                <w:color w:val="000080"/>
                <w:shd w:val="clear" w:color="auto" w:fill="F8F8F8"/>
              </w:rPr>
            </w:pPr>
            <w:r w:rsidRPr="00DD7CCF">
              <w:rPr>
                <w:rStyle w:val="Code"/>
              </w:rPr>
              <w:t>&lt;p&gt;</w:t>
            </w:r>
            <w:r w:rsidRPr="00DD7CCF">
              <w:rPr>
                <w:rStyle w:val="Codetext"/>
              </w:rPr>
              <w:t xml:space="preserve">astu vo viditam ... </w:t>
            </w:r>
            <w:r w:rsidRPr="00DD7CCF">
              <w:rPr>
                <w:rStyle w:val="Code"/>
              </w:rPr>
              <w:t>&lt;/p&gt;</w:t>
            </w:r>
          </w:p>
        </w:tc>
      </w:tr>
      <w:tr w:rsidR="00735B32" w:rsidRPr="00DD7CCF" w14:paraId="5D360B03" w14:textId="77777777" w:rsidTr="00D45A5E">
        <w:tc>
          <w:tcPr>
            <w:tcW w:w="5000" w:type="pct"/>
          </w:tcPr>
          <w:p w14:paraId="71838299" w14:textId="74B741F6" w:rsidR="00735B32" w:rsidRPr="00DD7CCF" w:rsidRDefault="0055507A" w:rsidP="00761AA0">
            <w:pPr>
              <w:pStyle w:val="TableNote"/>
              <w:keepNext/>
            </w:pPr>
            <w:r>
              <w:t xml:space="preserve">a container boundary is marked up within an </w:t>
            </w:r>
            <w:r w:rsidRPr="00735B32">
              <w:rPr>
                <w:rStyle w:val="Foreign"/>
              </w:rPr>
              <w:t>akṣara</w:t>
            </w:r>
            <w:r>
              <w:t xml:space="preserve"> of the original script</w:t>
            </w:r>
          </w:p>
        </w:tc>
      </w:tr>
      <w:tr w:rsidR="0055507A" w:rsidRPr="00DD7CCF" w14:paraId="6D5F3F2C" w14:textId="77777777" w:rsidTr="00D45A5E">
        <w:tc>
          <w:tcPr>
            <w:tcW w:w="5000" w:type="pct"/>
          </w:tcPr>
          <w:p w14:paraId="60479553" w14:textId="77777777" w:rsidR="0055507A" w:rsidRDefault="0055507A" w:rsidP="00761AA0">
            <w:pPr>
              <w:pStyle w:val="CodeParagraph"/>
              <w:keepNext/>
              <w:rPr>
                <w:rStyle w:val="Code"/>
              </w:rPr>
            </w:pPr>
            <w:bookmarkStart w:id="63" w:name="_Ref149921101"/>
            <w:r w:rsidRPr="00DD7CCF">
              <w:rPr>
                <w:rStyle w:val="Code"/>
              </w:rPr>
              <w:t>&lt;p&gt;</w:t>
            </w:r>
            <w:r w:rsidRPr="00DD7CCF">
              <w:rPr>
                <w:rStyle w:val="Codetext"/>
              </w:rPr>
              <w:t xml:space="preserve"> ... ājñāpayat</w:t>
            </w:r>
            <w:r w:rsidRPr="00DD7CCF">
              <w:rPr>
                <w:rStyle w:val="Code"/>
              </w:rPr>
              <w:t>&lt;orig&gt;</w:t>
            </w:r>
            <w:r>
              <w:rPr>
                <w:rStyle w:val="Codetext"/>
              </w:rPr>
              <w:t>y</w:t>
            </w:r>
            <w:r w:rsidRPr="00DD7CCF">
              <w:rPr>
                <w:rStyle w:val="Code"/>
              </w:rPr>
              <w:t>&lt;/orig&gt;&lt;/p&gt;</w:t>
            </w:r>
          </w:p>
          <w:p w14:paraId="04849546" w14:textId="43D8692C" w:rsidR="0055507A" w:rsidRPr="00DD7CCF" w:rsidRDefault="0055507A" w:rsidP="00761AA0">
            <w:pPr>
              <w:pStyle w:val="CodeParagraph"/>
              <w:keepNext/>
              <w:rPr>
                <w:color w:val="000080"/>
                <w:shd w:val="clear" w:color="auto" w:fill="F8F8F8"/>
              </w:rPr>
            </w:pPr>
            <w:r w:rsidRPr="00DD7CCF">
              <w:rPr>
                <w:rStyle w:val="Code"/>
              </w:rPr>
              <w:t>&lt;p&gt;&lt;orig&gt;</w:t>
            </w:r>
            <w:r>
              <w:rPr>
                <w:rStyle w:val="Codetext"/>
              </w:rPr>
              <w:t>a</w:t>
            </w:r>
            <w:r w:rsidRPr="00DD7CCF">
              <w:rPr>
                <w:rStyle w:val="Code"/>
              </w:rPr>
              <w:t>&lt;/orig&gt;</w:t>
            </w:r>
            <w:r w:rsidRPr="00DD7CCF">
              <w:rPr>
                <w:rStyle w:val="Codetext"/>
              </w:rPr>
              <w:t xml:space="preserve">stu vo viditam ... </w:t>
            </w:r>
            <w:r w:rsidRPr="00DD7CCF">
              <w:rPr>
                <w:rStyle w:val="Code"/>
              </w:rPr>
              <w:t>&lt;/p&gt;</w:t>
            </w:r>
          </w:p>
        </w:tc>
      </w:tr>
      <w:tr w:rsidR="0055507A" w:rsidRPr="00DD7CCF" w14:paraId="0878BB5E" w14:textId="77777777" w:rsidTr="00D45A5E">
        <w:tc>
          <w:tcPr>
            <w:tcW w:w="5000" w:type="pct"/>
          </w:tcPr>
          <w:p w14:paraId="7A076348" w14:textId="52F4B3CA" w:rsidR="0055507A" w:rsidRPr="00DD7CCF" w:rsidRDefault="0055507A" w:rsidP="00761AA0">
            <w:pPr>
              <w:pStyle w:val="TableNote"/>
              <w:keepNext/>
            </w:pPr>
            <w:r>
              <w:t xml:space="preserve">a container boundary within an </w:t>
            </w:r>
            <w:r w:rsidRPr="00735B32">
              <w:rPr>
                <w:rStyle w:val="Foreign"/>
              </w:rPr>
              <w:t>akṣara</w:t>
            </w:r>
            <w:r>
              <w:t xml:space="preserve"> of the original script is flagged as non-standard usage</w:t>
            </w:r>
          </w:p>
        </w:tc>
      </w:tr>
      <w:tr w:rsidR="0055507A" w:rsidRPr="00DD7CCF" w14:paraId="6CDA3C10" w14:textId="77777777" w:rsidTr="00D45A5E">
        <w:tc>
          <w:tcPr>
            <w:tcW w:w="5000" w:type="pct"/>
          </w:tcPr>
          <w:p w14:paraId="3D0B12BA" w14:textId="1584899D" w:rsidR="0055507A" w:rsidRPr="00DD7CCF" w:rsidRDefault="0055507A" w:rsidP="00761AA0">
            <w:pPr>
              <w:pStyle w:val="CodeParagraph"/>
              <w:keepNext/>
              <w:rPr>
                <w:color w:val="000080"/>
                <w:shd w:val="clear" w:color="auto" w:fill="F8F8F8"/>
              </w:rPr>
            </w:pPr>
            <w:r w:rsidRPr="00DD7CCF">
              <w:rPr>
                <w:rStyle w:val="Code"/>
              </w:rPr>
              <w:t>&lt;p&gt;</w:t>
            </w:r>
            <w:r w:rsidRPr="00DD7CCF">
              <w:rPr>
                <w:rStyle w:val="Codetext"/>
              </w:rPr>
              <w:t xml:space="preserve"> ... ājñāpayat</w:t>
            </w:r>
            <w:r w:rsidRPr="00DD7CCF">
              <w:rPr>
                <w:rStyle w:val="Code"/>
              </w:rPr>
              <w:t>&lt;choice&gt;&lt;orig&gt;</w:t>
            </w:r>
            <w:r>
              <w:rPr>
                <w:rStyle w:val="Codetext"/>
              </w:rPr>
              <w:t>y</w:t>
            </w:r>
            <w:r w:rsidRPr="00DD7CCF">
              <w:rPr>
                <w:rStyle w:val="Code"/>
              </w:rPr>
              <w:t>&lt;/orig&gt;&lt;reg&gt;</w:t>
            </w:r>
            <w:r>
              <w:rPr>
                <w:rStyle w:val="Codetext"/>
              </w:rPr>
              <w:t>i</w:t>
            </w:r>
            <w:r w:rsidRPr="00DD7CCF">
              <w:rPr>
                <w:rStyle w:val="Code"/>
              </w:rPr>
              <w:t>&lt;/reg&gt;&lt;/choice&gt;&lt;/p&gt;</w:t>
            </w:r>
            <w:r w:rsidRPr="00DD7CCF">
              <w:rPr>
                <w:rStyle w:val="Codetext"/>
              </w:rPr>
              <w:t xml:space="preserve"> </w:t>
            </w:r>
            <w:r w:rsidRPr="00DD7CCF">
              <w:rPr>
                <w:rStyle w:val="Code"/>
              </w:rPr>
              <w:t>&lt;p&gt;&lt;choice&gt;&lt;orig&gt;</w:t>
            </w:r>
            <w:r>
              <w:rPr>
                <w:rStyle w:val="Codetext"/>
              </w:rPr>
              <w:t>a</w:t>
            </w:r>
            <w:r w:rsidRPr="00DD7CCF">
              <w:rPr>
                <w:rStyle w:val="Code"/>
              </w:rPr>
              <w:t>&lt;/orig&gt;&lt;reg&gt;</w:t>
            </w:r>
            <w:r>
              <w:rPr>
                <w:rStyle w:val="Codetext"/>
              </w:rPr>
              <w:t>A</w:t>
            </w:r>
            <w:r w:rsidRPr="00DD7CCF">
              <w:rPr>
                <w:rStyle w:val="Code"/>
              </w:rPr>
              <w:t>&lt;/reg&gt;&lt;/choice&gt;</w:t>
            </w:r>
            <w:r w:rsidRPr="00DD7CCF">
              <w:rPr>
                <w:rStyle w:val="Codetext"/>
              </w:rPr>
              <w:t xml:space="preserve">stu vo viditam ... </w:t>
            </w:r>
            <w:r w:rsidRPr="00DD7CCF">
              <w:rPr>
                <w:rStyle w:val="Code"/>
              </w:rPr>
              <w:t>&lt;/p&gt;</w:t>
            </w:r>
          </w:p>
        </w:tc>
      </w:tr>
      <w:tr w:rsidR="0055507A" w:rsidRPr="00DD7CCF" w14:paraId="125A7609" w14:textId="77777777" w:rsidTr="00D45A5E">
        <w:tc>
          <w:tcPr>
            <w:tcW w:w="5000" w:type="pct"/>
          </w:tcPr>
          <w:p w14:paraId="0B3F317E" w14:textId="223F13FF" w:rsidR="0055507A" w:rsidRPr="00DD7CCF" w:rsidRDefault="0055507A" w:rsidP="00761AA0">
            <w:pPr>
              <w:pStyle w:val="TableNote"/>
              <w:keepNext/>
            </w:pPr>
            <w:r>
              <w:t xml:space="preserve">a container boundary within an </w:t>
            </w:r>
            <w:r w:rsidRPr="00735B32">
              <w:rPr>
                <w:rStyle w:val="Foreign"/>
              </w:rPr>
              <w:t>akṣara</w:t>
            </w:r>
            <w:r>
              <w:t xml:space="preserve"> of the original script is normalised</w:t>
            </w:r>
          </w:p>
        </w:tc>
      </w:tr>
    </w:tbl>
    <w:p w14:paraId="546331E9" w14:textId="115365D8" w:rsidR="0087638F" w:rsidRDefault="0087638F" w:rsidP="00761AA0">
      <w:pPr>
        <w:pStyle w:val="Cmsor3"/>
      </w:pPr>
      <w:bookmarkStart w:id="64" w:name="_Ref181373787"/>
      <w:bookmarkStart w:id="65" w:name="_Toc182996937"/>
      <w:r>
        <w:t xml:space="preserve">Container boundaries </w:t>
      </w:r>
      <w:bookmarkEnd w:id="63"/>
      <w:r w:rsidR="00512B53">
        <w:t>within a compound</w:t>
      </w:r>
      <w:bookmarkEnd w:id="64"/>
      <w:bookmarkEnd w:id="65"/>
    </w:p>
    <w:p w14:paraId="68BB84CD" w14:textId="71CF370A" w:rsidR="00C02B8C" w:rsidRPr="009F22EB" w:rsidRDefault="004D2E67" w:rsidP="00761AA0">
      <w:pPr>
        <w:pStyle w:val="Lista"/>
      </w:pPr>
      <w:r w:rsidRPr="009F22EB">
        <w:t>if the container boundary falls inside a compound</w:t>
      </w:r>
      <w:r w:rsidR="009F22EB">
        <w:t xml:space="preserve"> without involving vowel fusion sandhi</w:t>
      </w:r>
    </w:p>
    <w:p w14:paraId="7CE29B97" w14:textId="316E0231" w:rsidR="00C02B8C" w:rsidRPr="00DD7CCF" w:rsidRDefault="004D2E67" w:rsidP="00761AA0">
      <w:pPr>
        <w:pStyle w:val="Lista2"/>
      </w:pPr>
      <w:r w:rsidRPr="00DD7CCF">
        <w:t>for the encoding of verse lines ending inside a compound</w:t>
      </w:r>
      <w:r w:rsidR="00512B53">
        <w:t xml:space="preserve">, </w:t>
      </w:r>
      <w:r w:rsidR="00512B53" w:rsidRPr="00DD7CCF">
        <w:t>see §</w:t>
      </w:r>
      <w:r w:rsidR="00AC54D6">
        <w:fldChar w:fldCharType="begin"/>
      </w:r>
      <w:r w:rsidR="00AC54D6">
        <w:instrText xml:space="preserve"> REF _Ref181705866 \r \h </w:instrText>
      </w:r>
      <w:r w:rsidR="00AC54D6">
        <w:fldChar w:fldCharType="separate"/>
      </w:r>
      <w:r w:rsidR="00110B53">
        <w:t>2.6.5</w:t>
      </w:r>
      <w:r w:rsidR="00AC54D6">
        <w:fldChar w:fldCharType="end"/>
      </w:r>
      <w:r w:rsidR="00AC54D6" w:rsidRPr="00DD7CCF">
        <w:t xml:space="preserve"> </w:t>
      </w:r>
    </w:p>
    <w:p w14:paraId="1C77D802" w14:textId="2C06CA65" w:rsidR="00C02B8C" w:rsidRPr="00DD7CCF" w:rsidRDefault="00E4480A" w:rsidP="00761AA0">
      <w:pPr>
        <w:pStyle w:val="Lista2"/>
      </w:pPr>
      <w:r>
        <w:t xml:space="preserve">as far as possible, </w:t>
      </w:r>
      <w:r w:rsidR="004D2E67" w:rsidRPr="00DD7CCF">
        <w:t>avoid creating a prose block that ends inside a compound</w:t>
      </w:r>
    </w:p>
    <w:p w14:paraId="3CA68AC9" w14:textId="50A6EF65" w:rsidR="00C02B8C" w:rsidRDefault="004D2E67" w:rsidP="00761AA0">
      <w:pPr>
        <w:pStyle w:val="Lista3"/>
      </w:pPr>
      <w:r w:rsidRPr="00DD7CCF">
        <w:t>but should you find this absolutely essential, end one block at the desired point and place the editorial hyphen for compound segmentation at the beginning of the next block</w:t>
      </w:r>
    </w:p>
    <w:p w14:paraId="33B9BD39" w14:textId="2AEA4898" w:rsidR="00512B53" w:rsidRPr="00DD7CCF" w:rsidRDefault="00512B53" w:rsidP="00761AA0">
      <w:pPr>
        <w:pStyle w:val="Cmsor3"/>
      </w:pPr>
      <w:bookmarkStart w:id="66" w:name="_Ref181373789"/>
      <w:bookmarkStart w:id="67" w:name="_Toc182996938"/>
      <w:r>
        <w:t>Container boundaries obscured by vowel fusion</w:t>
      </w:r>
      <w:bookmarkEnd w:id="66"/>
      <w:bookmarkEnd w:id="67"/>
    </w:p>
    <w:p w14:paraId="5C27147D" w14:textId="77777777" w:rsidR="00C02B8C" w:rsidRPr="00DD7CCF" w:rsidRDefault="004D2E67" w:rsidP="00761AA0">
      <w:pPr>
        <w:pStyle w:val="Lista"/>
      </w:pPr>
      <w:r w:rsidRPr="009F22EB">
        <w:t xml:space="preserve">if the container boundary is obscured by sandhi involving vowel fusion, whether inside a compound or </w:t>
      </w:r>
      <w:r w:rsidRPr="00DD7CCF">
        <w:t>between independent words, proceed as follows:</w:t>
      </w:r>
    </w:p>
    <w:p w14:paraId="6249E696" w14:textId="74673216" w:rsidR="00C02B8C" w:rsidRPr="00DD7CCF" w:rsidRDefault="004D2E67" w:rsidP="00761AA0">
      <w:pPr>
        <w:pStyle w:val="Lista2"/>
      </w:pPr>
      <w:r w:rsidRPr="00DD7CCF">
        <w:t xml:space="preserve">should this happen between one verse line </w:t>
      </w:r>
      <w:r w:rsidRPr="00E24F87">
        <w:rPr>
          <w:noProof/>
        </w:rPr>
        <w:t>(</w:t>
      </w:r>
      <w:r w:rsidRPr="00E24F87">
        <w:rPr>
          <w:rStyle w:val="Code"/>
        </w:rPr>
        <w:t>&lt;l&gt;</w:t>
      </w:r>
      <w:r w:rsidRPr="00DD7CCF">
        <w:t xml:space="preserve">) and the next line of the same stanza, see </w:t>
      </w:r>
      <w:r w:rsidR="003C3D87" w:rsidRPr="00DD7CCF">
        <w:t>§</w:t>
      </w:r>
      <w:r w:rsidR="00AC54D6">
        <w:fldChar w:fldCharType="begin"/>
      </w:r>
      <w:r w:rsidR="00AC54D6">
        <w:instrText xml:space="preserve"> REF _Ref181705866 \r \h </w:instrText>
      </w:r>
      <w:r w:rsidR="00AC54D6">
        <w:fldChar w:fldCharType="separate"/>
      </w:r>
      <w:r w:rsidR="00110B53">
        <w:t>2.6.5</w:t>
      </w:r>
      <w:r w:rsidR="00AC54D6">
        <w:fldChar w:fldCharType="end"/>
      </w:r>
      <w:r w:rsidRPr="00DD7CCF">
        <w:t xml:space="preserve"> for the applicable encoding</w:t>
      </w:r>
    </w:p>
    <w:p w14:paraId="481FE6E7" w14:textId="77777777" w:rsidR="00C02B8C" w:rsidRPr="00DD7CCF" w:rsidRDefault="004D2E67" w:rsidP="00761AA0">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761AA0">
      <w:pPr>
        <w:pStyle w:val="Lista3"/>
      </w:pPr>
      <w:r w:rsidRPr="00DD7CCF">
        <w:t>put the end-tag of the earlier container and the start-tag of the latter container after the fused vowel</w:t>
      </w:r>
    </w:p>
    <w:p w14:paraId="4E283DF1" w14:textId="77777777" w:rsidR="00C02B8C" w:rsidRPr="00DD7CCF" w:rsidRDefault="004D2E67" w:rsidP="00761AA0">
      <w:pPr>
        <w:pStyle w:val="Lista3"/>
      </w:pPr>
      <w:r w:rsidRPr="00DD7CCF">
        <w:t>begin the text of the latter unit with the consonant following the fused vowel</w:t>
      </w:r>
    </w:p>
    <w:p w14:paraId="78DD2BA0" w14:textId="3B3E7042" w:rsidR="00C02B8C" w:rsidRPr="00DD7CCF" w:rsidRDefault="004D2E67" w:rsidP="00761AA0">
      <w:pPr>
        <w:pStyle w:val="Lista3"/>
      </w:pPr>
      <w:r w:rsidRPr="00DD7CCF">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10B53">
        <w:t>6.3.2</w:t>
      </w:r>
      <w:r w:rsidR="00435F8C" w:rsidRPr="00DD7CCF">
        <w:fldChar w:fldCharType="end"/>
      </w:r>
      <w:r w:rsidRPr="00DD7CCF">
        <w:t xml:space="preserve">) to restore </w:t>
      </w:r>
      <w:r w:rsidR="00E4480A">
        <w:t>hiatus</w:t>
      </w:r>
      <w:r w:rsidRPr="00DD7CCF">
        <w:t>:</w:t>
      </w:r>
    </w:p>
    <w:p w14:paraId="57DF9A9A" w14:textId="4B537F39" w:rsidR="00C02B8C" w:rsidRPr="00DD7CCF" w:rsidRDefault="004D2E67" w:rsidP="00761AA0">
      <w:pPr>
        <w:pStyle w:val="Lista4"/>
      </w:pPr>
      <w:r w:rsidRPr="00DD7CCF">
        <w:t>one at the end of the earlier block</w:t>
      </w:r>
      <w:r w:rsidR="003F5E63">
        <w:t xml:space="preserve"> (normalising the fused vowel to the one expected at the end of the former word)</w:t>
      </w:r>
    </w:p>
    <w:p w14:paraId="383ADAFD" w14:textId="17C7879C" w:rsidR="00C02B8C" w:rsidRPr="00DD7CCF" w:rsidRDefault="004D2E67" w:rsidP="00761AA0">
      <w:pPr>
        <w:pStyle w:val="Lista4"/>
      </w:pPr>
      <w:r w:rsidRPr="00DD7CCF">
        <w:t>and one at the beginning of the later block</w:t>
      </w:r>
      <w:r w:rsidR="003F5E63">
        <w:t xml:space="preserve"> (restoring the vowel expected at the beginning of the latter word)</w:t>
      </w:r>
    </w:p>
    <w:p w14:paraId="44EFFBF8" w14:textId="197040AC" w:rsidR="00C02B8C" w:rsidRDefault="004D2E67" w:rsidP="00761AA0">
      <w:pPr>
        <w:pStyle w:val="Lista2"/>
      </w:pPr>
      <w:r w:rsidRPr="00DD7CCF">
        <w:t>you will need to resort to this workaround in the occasional cases where</w:t>
      </w:r>
      <w:r w:rsidR="00792A73">
        <w:t xml:space="preserve"> the particle</w:t>
      </w:r>
      <w:r w:rsidRPr="00DD7CCF">
        <w:t xml:space="preserv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110B53" w:rsidRPr="00DD7CCF">
        <w:t xml:space="preserve">Example </w:t>
      </w:r>
      <w:r w:rsidR="00110B53">
        <w:rPr>
          <w:noProof/>
        </w:rPr>
        <w:t>2.3.2</w:t>
      </w:r>
      <w:r w:rsidR="00110B53" w:rsidRPr="00DD7CCF">
        <w:rPr>
          <w:noProof/>
        </w:rPr>
        <w:t>.</w:t>
      </w:r>
      <w:r w:rsidR="00110B53">
        <w:rPr>
          <w:noProof/>
        </w:rPr>
        <w:t>A</w:t>
      </w:r>
      <w:r w:rsidR="00D73AD0" w:rsidRPr="00DD7CCF">
        <w:fldChar w:fldCharType="end"/>
      </w:r>
      <w:r w:rsidRPr="00DD7CCF">
        <w:t xml:space="preserve"> below</w:t>
      </w:r>
    </w:p>
    <w:p w14:paraId="7C0FE953" w14:textId="4EC1092F" w:rsidR="00792A73" w:rsidRPr="00DD7CCF" w:rsidRDefault="00792A73" w:rsidP="00761AA0">
      <w:pPr>
        <w:pStyle w:val="Lista3"/>
      </w:pPr>
      <w:r w:rsidRPr="00792A73">
        <w:t xml:space="preserve">if </w:t>
      </w:r>
      <w:r w:rsidRPr="00792A73">
        <w:rPr>
          <w:rStyle w:val="Foreign"/>
        </w:rPr>
        <w:t>iti</w:t>
      </w:r>
      <w:r w:rsidRPr="00792A73">
        <w:t xml:space="preserve"> is fused in this way to the end of a stanza, and it is not semantically a part of the following paragraph of text (i.e. not translatable as e.g. “therefore” or “having said so,” but appears simply in the function of a closing quotation mark), then create a separate </w:t>
      </w:r>
      <w:r w:rsidRPr="00792A73">
        <w:rPr>
          <w:rStyle w:val="Code"/>
        </w:rPr>
        <w:t>&lt;ab&gt;</w:t>
      </w:r>
      <w:r w:rsidRPr="00792A73">
        <w:t xml:space="preserve"> container for this word between the preceding </w:t>
      </w:r>
      <w:r w:rsidRPr="00792A73">
        <w:rPr>
          <w:rStyle w:val="Code"/>
        </w:rPr>
        <w:t>&lt;lg&gt;</w:t>
      </w:r>
      <w:r w:rsidRPr="00792A73">
        <w:t xml:space="preserve"> and the following </w:t>
      </w:r>
      <w:r w:rsidRPr="00792A73">
        <w:rPr>
          <w:rStyle w:val="Code"/>
        </w:rPr>
        <w:t>&lt;p&gt;</w:t>
      </w:r>
    </w:p>
    <w:p w14:paraId="45A22DB0" w14:textId="51882314" w:rsidR="004F4C63" w:rsidRPr="00DD7CCF" w:rsidRDefault="004D2E67" w:rsidP="00761AA0">
      <w:pPr>
        <w:pStyle w:val="Lista2"/>
      </w:pPr>
      <w:r w:rsidRPr="00DD7CCF">
        <w:t xml:space="preserve">it is strongly recommended that you avoid splitting prose containers at a point where vowel fusion is present, but if you find it essential to do so, you may use </w:t>
      </w:r>
      <w:r w:rsidR="00512B53">
        <w:t>the same</w:t>
      </w:r>
      <w:r w:rsidRPr="00DD7CCF">
        <w:t xml:space="preserve">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110B53" w:rsidRPr="00DD7CCF">
        <w:t xml:space="preserve">Example </w:t>
      </w:r>
      <w:r w:rsidR="00110B53">
        <w:rPr>
          <w:noProof/>
        </w:rPr>
        <w:t>2.3.2</w:t>
      </w:r>
      <w:r w:rsidR="00110B53" w:rsidRPr="00DD7CCF">
        <w:rPr>
          <w:noProof/>
        </w:rPr>
        <w:t>.</w:t>
      </w:r>
      <w:r w:rsidR="00110B53">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761AA0"/>
    <w:tbl>
      <w:tblPr>
        <w:tblStyle w:val="CodeSampleTable"/>
        <w:tblW w:w="5000" w:type="pct"/>
        <w:tblLook w:val="04A0" w:firstRow="1" w:lastRow="0" w:firstColumn="1" w:lastColumn="0" w:noHBand="0" w:noVBand="1"/>
      </w:tblPr>
      <w:tblGrid>
        <w:gridCol w:w="9628"/>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20CFCD32" w:rsidR="00542B51" w:rsidRPr="00DD7CCF" w:rsidRDefault="001C7A33" w:rsidP="00761AA0">
            <w:pPr>
              <w:pStyle w:val="Kpalrs"/>
            </w:pPr>
            <w:bookmarkStart w:id="68" w:name="_Ref43995893"/>
            <w:r w:rsidRPr="00DD7CCF">
              <w:t xml:space="preserve">Example </w:t>
            </w:r>
            <w:r>
              <w:fldChar w:fldCharType="begin"/>
            </w:r>
            <w:r>
              <w:instrText xml:space="preserve"> STYLEREF </w:instrText>
            </w:r>
            <w:r w:rsidR="00DE0134">
              <w:instrText>3</w:instrText>
            </w:r>
            <w:r>
              <w:instrText xml:space="preserve"> \s </w:instrText>
            </w:r>
            <w:r>
              <w:fldChar w:fldCharType="separate"/>
            </w:r>
            <w:r w:rsidR="00110B53">
              <w:rPr>
                <w:noProof/>
              </w:rPr>
              <w:t>2.3.2</w:t>
            </w:r>
            <w:r>
              <w:rPr>
                <w:noProof/>
              </w:rPr>
              <w:fldChar w:fldCharType="end"/>
            </w:r>
            <w:r w:rsidR="00EE7E86" w:rsidRPr="00DD7CCF">
              <w:t>.</w:t>
            </w:r>
            <w:r w:rsidR="001721C1">
              <w:fldChar w:fldCharType="begin"/>
            </w:r>
            <w:r w:rsidR="001721C1">
              <w:instrText xml:space="preserve"> SEQ Example \* ALPHABETIC \s </w:instrText>
            </w:r>
            <w:r w:rsidR="00512B53">
              <w:instrText>4</w:instrText>
            </w:r>
            <w:r w:rsidR="001721C1">
              <w:instrText xml:space="preserve"> </w:instrText>
            </w:r>
            <w:r w:rsidR="001721C1">
              <w:fldChar w:fldCharType="separate"/>
            </w:r>
            <w:r w:rsidR="00110B53">
              <w:rPr>
                <w:noProof/>
              </w:rPr>
              <w:t>A</w:t>
            </w:r>
            <w:r w:rsidR="001721C1">
              <w:rPr>
                <w:noProof/>
              </w:rPr>
              <w:fldChar w:fldCharType="end"/>
            </w:r>
            <w:bookmarkEnd w:id="68"/>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761AA0">
            <w:pPr>
              <w:pStyle w:val="CodeParagraph"/>
              <w:keepNext/>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761AA0">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761AA0">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rsidP="00761AA0"/>
    <w:tbl>
      <w:tblPr>
        <w:tblStyle w:val="CodeSampleTable"/>
        <w:tblW w:w="5000" w:type="pct"/>
        <w:tblLook w:val="04A0" w:firstRow="1" w:lastRow="0" w:firstColumn="1" w:lastColumn="0" w:noHBand="0" w:noVBand="1"/>
      </w:tblPr>
      <w:tblGrid>
        <w:gridCol w:w="9628"/>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27BD35A8" w:rsidR="00D73AD0" w:rsidRPr="00DD7CCF" w:rsidRDefault="00D73AD0" w:rsidP="00761AA0">
            <w:pPr>
              <w:pStyle w:val="Kpalrs"/>
            </w:pPr>
            <w:bookmarkStart w:id="69" w:name="_Ref43996267"/>
            <w:r w:rsidRPr="00DD7CCF">
              <w:lastRenderedPageBreak/>
              <w:t xml:space="preserve">Example </w:t>
            </w:r>
            <w:r>
              <w:fldChar w:fldCharType="begin"/>
            </w:r>
            <w:r>
              <w:instrText xml:space="preserve"> STYLEREF </w:instrText>
            </w:r>
            <w:r w:rsidR="00DE0134">
              <w:instrText>3</w:instrText>
            </w:r>
            <w:r>
              <w:instrText xml:space="preserve"> \s </w:instrText>
            </w:r>
            <w:r>
              <w:fldChar w:fldCharType="separate"/>
            </w:r>
            <w:r w:rsidR="00110B53">
              <w:rPr>
                <w:noProof/>
              </w:rPr>
              <w:t>2.3.2</w:t>
            </w:r>
            <w:r>
              <w:rPr>
                <w:noProof/>
              </w:rPr>
              <w:fldChar w:fldCharType="end"/>
            </w:r>
            <w:r w:rsidR="00EE7E86" w:rsidRPr="00DD7CCF">
              <w:t>.</w:t>
            </w:r>
            <w:r w:rsidR="001721C1">
              <w:fldChar w:fldCharType="begin"/>
            </w:r>
            <w:r w:rsidR="001721C1">
              <w:instrText xml:space="preserve"> SEQ Example \* ALPHABETIC \s </w:instrText>
            </w:r>
            <w:r w:rsidR="00512B53">
              <w:instrText>4</w:instrText>
            </w:r>
            <w:r w:rsidR="001721C1">
              <w:instrText xml:space="preserve"> </w:instrText>
            </w:r>
            <w:r w:rsidR="001721C1">
              <w:fldChar w:fldCharType="separate"/>
            </w:r>
            <w:r w:rsidR="00110B53">
              <w:rPr>
                <w:noProof/>
              </w:rPr>
              <w:t>B</w:t>
            </w:r>
            <w:r w:rsidR="001721C1">
              <w:rPr>
                <w:noProof/>
              </w:rPr>
              <w:fldChar w:fldCharType="end"/>
            </w:r>
            <w:bookmarkEnd w:id="69"/>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761AA0">
            <w:pPr>
              <w:pStyle w:val="CodeParagraph"/>
              <w:keepNext/>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03647218" w:rsidR="00D73AD0" w:rsidRPr="00DD7CCF" w:rsidRDefault="00D73AD0" w:rsidP="00761AA0">
            <w:pPr>
              <w:pStyle w:val="TableNote"/>
            </w:pPr>
            <w:r w:rsidRPr="00DD7CCF">
              <w:t xml:space="preserve">the string </w:t>
            </w:r>
            <w:r w:rsidRPr="00DD7CCF">
              <w:rPr>
                <w:rStyle w:val="Foreign"/>
              </w:rPr>
              <w:t>cāsmin</w:t>
            </w:r>
            <w:r w:rsidRPr="00DD7CCF">
              <w:t xml:space="preserve"> is </w:t>
            </w:r>
            <w:r w:rsidR="00E4480A">
              <w:t xml:space="preserve">normalised </w:t>
            </w:r>
            <w:r w:rsidRPr="00DD7CCF">
              <w:t xml:space="preserve">to </w:t>
            </w:r>
            <w:r w:rsidRPr="00DD7CCF">
              <w:rPr>
                <w:rStyle w:val="Foreign"/>
              </w:rPr>
              <w:t>ca Asmin</w:t>
            </w:r>
            <w:r w:rsidRPr="00DD7CCF">
              <w:t xml:space="preserve"> to allow a paragraph break between these words</w:t>
            </w:r>
          </w:p>
        </w:tc>
      </w:tr>
    </w:tbl>
    <w:p w14:paraId="13532AC3" w14:textId="16583071" w:rsidR="00040B2F" w:rsidRDefault="00040B2F" w:rsidP="00761AA0">
      <w:pPr>
        <w:pStyle w:val="Cmsor2"/>
      </w:pPr>
      <w:bookmarkStart w:id="70" w:name="_9vbmy5wityl0" w:colFirst="0" w:colLast="0"/>
      <w:bookmarkStart w:id="71" w:name="_Ref54602074"/>
      <w:bookmarkStart w:id="72" w:name="_Ref43978813"/>
      <w:bookmarkStart w:id="73" w:name="_Toc182996939"/>
      <w:bookmarkEnd w:id="70"/>
      <w:r>
        <w:t>Incomplete text containers</w:t>
      </w:r>
      <w:bookmarkEnd w:id="71"/>
      <w:bookmarkEnd w:id="73"/>
    </w:p>
    <w:p w14:paraId="4A3B4EBF" w14:textId="17E9AFBD" w:rsidR="00040B2F" w:rsidRDefault="00EF38BD" w:rsidP="00761AA0">
      <w:pPr>
        <w:pStyle w:val="Lista"/>
      </w:pPr>
      <w:r>
        <w:t>t</w:t>
      </w:r>
      <w:r w:rsidR="00040B2F">
        <w:t xml:space="preserve">ext containers may occasionally be incomplete </w:t>
      </w:r>
      <w:r w:rsidR="003F5E63">
        <w:t xml:space="preserve">in the sense that they </w:t>
      </w:r>
      <w:r w:rsidR="00040B2F">
        <w:t>contain less than a complete paragraph, stanza or verse line, particularly in the following cases</w:t>
      </w:r>
      <w:r w:rsidR="003F5E63">
        <w:t>:</w:t>
      </w:r>
    </w:p>
    <w:p w14:paraId="6048CF86" w14:textId="6E473C05" w:rsidR="00040B2F" w:rsidRDefault="00040B2F" w:rsidP="00761AA0">
      <w:pPr>
        <w:pStyle w:val="Lista2"/>
      </w:pPr>
      <w:r>
        <w:t>when part of a paragraph or stanza is lost in a massive lacuna (see §</w:t>
      </w:r>
      <w:r w:rsidR="009023B1">
        <w:fldChar w:fldCharType="begin"/>
      </w:r>
      <w:r w:rsidR="009023B1">
        <w:instrText xml:space="preserve"> REF _Ref43981711 \r \h </w:instrText>
      </w:r>
      <w:r w:rsidR="009023B1">
        <w:fldChar w:fldCharType="separate"/>
      </w:r>
      <w:r w:rsidR="00110B53">
        <w:t>5.4.7</w:t>
      </w:r>
      <w:r w:rsidR="009023B1">
        <w:fldChar w:fldCharType="end"/>
      </w:r>
      <w:r>
        <w:t xml:space="preserve"> for further details)</w:t>
      </w:r>
    </w:p>
    <w:p w14:paraId="644E3539" w14:textId="67D54F72" w:rsidR="00040B2F" w:rsidRDefault="00040B2F" w:rsidP="00761AA0">
      <w:pPr>
        <w:pStyle w:val="Lista3"/>
      </w:pPr>
      <w:r>
        <w:t>note that this does not apply in the case of smaller lacunae, which should be treated as per §</w:t>
      </w:r>
      <w:r w:rsidR="009023B1">
        <w:fldChar w:fldCharType="begin"/>
      </w:r>
      <w:r w:rsidR="009023B1">
        <w:instrText xml:space="preserve"> REF _Ref43988016 \r \h </w:instrText>
      </w:r>
      <w:r w:rsidR="009023B1">
        <w:fldChar w:fldCharType="separate"/>
      </w:r>
      <w:r w:rsidR="00110B53">
        <w:t>5.4.3</w:t>
      </w:r>
      <w:r w:rsidR="009023B1">
        <w:fldChar w:fldCharType="end"/>
      </w:r>
    </w:p>
    <w:p w14:paraId="275CBAFA" w14:textId="5B0D3476" w:rsidR="00040B2F" w:rsidRDefault="00040B2F" w:rsidP="00761AA0">
      <w:pPr>
        <w:pStyle w:val="Lista2"/>
      </w:pPr>
      <w:r>
        <w:t xml:space="preserve">when a stanza is interrupted by intervening prose, either deliberately or due to a scribal mistake (see </w:t>
      </w:r>
      <w:r w:rsidR="003F5E63">
        <w:t>§</w:t>
      </w:r>
      <w:r w:rsidR="00AC54D6">
        <w:fldChar w:fldCharType="begin"/>
      </w:r>
      <w:r w:rsidR="00AC54D6">
        <w:instrText xml:space="preserve"> REF _Ref181706438 \r \h </w:instrText>
      </w:r>
      <w:r w:rsidR="00AC54D6">
        <w:fldChar w:fldCharType="separate"/>
      </w:r>
      <w:r w:rsidR="00110B53">
        <w:t>2.6.6.4</w:t>
      </w:r>
      <w:r w:rsidR="00AC54D6">
        <w:fldChar w:fldCharType="end"/>
      </w:r>
      <w:r>
        <w:t xml:space="preserve"> for further details)</w:t>
      </w:r>
    </w:p>
    <w:p w14:paraId="2B7DD88C" w14:textId="5C2880BA" w:rsidR="00040B2F" w:rsidRDefault="00EF38BD" w:rsidP="00761AA0">
      <w:pPr>
        <w:pStyle w:val="Lista"/>
      </w:pPr>
      <w:r>
        <w:t>i</w:t>
      </w:r>
      <w:r w:rsidR="00040B2F">
        <w:t xml:space="preserve">n such cases, encode containers as instructed in the sections referred to above and, in addition to any required attributes, add the attribute </w:t>
      </w:r>
      <w:r w:rsidR="00040B2F" w:rsidRPr="009023B1">
        <w:rPr>
          <w:rStyle w:val="Codeattribute"/>
        </w:rPr>
        <w:t>@part</w:t>
      </w:r>
      <w:r w:rsidR="00040B2F">
        <w:t xml:space="preserve"> to each incomplete container with values as follows:</w:t>
      </w:r>
    </w:p>
    <w:p w14:paraId="15E93087" w14:textId="77777777" w:rsidR="00040B2F" w:rsidRDefault="00040B2F" w:rsidP="00761AA0">
      <w:pPr>
        <w:pStyle w:val="Lista2"/>
      </w:pPr>
      <w:r w:rsidRPr="009023B1">
        <w:rPr>
          <w:rStyle w:val="Codevalue"/>
        </w:rPr>
        <w:t>"I"</w:t>
      </w:r>
      <w:r>
        <w:t xml:space="preserve"> for the initial part of a container (the end of which is lost or elsewhere)</w:t>
      </w:r>
    </w:p>
    <w:p w14:paraId="2DF77154" w14:textId="77777777" w:rsidR="00040B2F" w:rsidRDefault="00040B2F" w:rsidP="00761AA0">
      <w:pPr>
        <w:pStyle w:val="Lista2"/>
      </w:pPr>
      <w:r w:rsidRPr="009023B1">
        <w:rPr>
          <w:rStyle w:val="Codevalue"/>
        </w:rPr>
        <w:t>"F"</w:t>
      </w:r>
      <w:r>
        <w:t xml:space="preserve"> for the final part of a container (the beginning of which lost or elsewhere)</w:t>
      </w:r>
    </w:p>
    <w:p w14:paraId="50470F87" w14:textId="7AF9C00E" w:rsidR="00040B2F" w:rsidRPr="00040B2F" w:rsidRDefault="00040B2F" w:rsidP="00761AA0">
      <w:pPr>
        <w:pStyle w:val="Lista2"/>
      </w:pPr>
      <w:r w:rsidRPr="009023B1">
        <w:rPr>
          <w:rStyle w:val="Codevalue"/>
        </w:rPr>
        <w:t>"M"</w:t>
      </w:r>
      <w:r>
        <w:t xml:space="preserve"> for </w:t>
      </w:r>
      <w:r w:rsidR="00EF38BD">
        <w:t>a</w:t>
      </w:r>
      <w:r>
        <w:t xml:space="preserve"> medial part of a container (both the beginning and end of which are lost or elsewhere)</w:t>
      </w:r>
    </w:p>
    <w:p w14:paraId="769E6C79" w14:textId="045EB247" w:rsidR="00C02B8C" w:rsidRPr="00DD7CCF" w:rsidRDefault="004D2E67" w:rsidP="00EB2024">
      <w:pPr>
        <w:pStyle w:val="Cmsor2"/>
      </w:pPr>
      <w:bookmarkStart w:id="74" w:name="_Ref149918441"/>
      <w:bookmarkStart w:id="75" w:name="_Toc182996940"/>
      <w:r w:rsidRPr="00DD7CCF">
        <w:t xml:space="preserve">Prose </w:t>
      </w:r>
      <w:r w:rsidR="006733B4" w:rsidRPr="00DD7CCF">
        <w:t>containers</w:t>
      </w:r>
      <w:bookmarkEnd w:id="72"/>
      <w:bookmarkEnd w:id="74"/>
      <w:bookmarkEnd w:id="75"/>
    </w:p>
    <w:p w14:paraId="36B444D6" w14:textId="5A414935" w:rsidR="00C02B8C" w:rsidRPr="00DD7CCF" w:rsidRDefault="004D2E67" w:rsidP="00EB2024">
      <w:pPr>
        <w:pStyle w:val="Cmsor3"/>
      </w:pPr>
      <w:bookmarkStart w:id="76" w:name="_xcjk45g56cuw" w:colFirst="0" w:colLast="0"/>
      <w:bookmarkStart w:id="77" w:name="_Ref43991413"/>
      <w:bookmarkStart w:id="78" w:name="_Toc182996941"/>
      <w:bookmarkEnd w:id="76"/>
      <w:r w:rsidRPr="00DD7CCF">
        <w:t>Paragraphs</w:t>
      </w:r>
      <w:bookmarkEnd w:id="77"/>
      <w:bookmarkEnd w:id="78"/>
    </w:p>
    <w:p w14:paraId="4FF7BE1A" w14:textId="3F79A809" w:rsidR="00C02B8C" w:rsidRPr="00DD7CCF" w:rsidRDefault="00044CFB" w:rsidP="00044CFB">
      <w:r>
        <w:t>T</w:t>
      </w:r>
      <w:r w:rsidR="004D2E67" w:rsidRPr="00DD7CCF">
        <w:t xml:space="preserve">he basic container element for prose text is the paragraph, </w:t>
      </w:r>
      <w:r w:rsidR="004D2E67" w:rsidRPr="00DD7CCF">
        <w:rPr>
          <w:rStyle w:val="Code"/>
        </w:rPr>
        <w:t>&lt;p&gt;</w:t>
      </w:r>
      <w:r>
        <w:t>. S</w:t>
      </w:r>
      <w:r w:rsidR="004D2E67" w:rsidRPr="00DD7CCF">
        <w:t xml:space="preserve">hort prose inscriptions consisting of at least one complete sentence should be wrapped in a single </w:t>
      </w:r>
      <w:r w:rsidR="004D2E67" w:rsidRPr="00DD7CCF">
        <w:rPr>
          <w:rStyle w:val="Code"/>
        </w:rPr>
        <w:t>&lt;p&gt;</w:t>
      </w:r>
      <w:r w:rsidR="004D2E67" w:rsidRPr="00DD7CCF">
        <w:t xml:space="preserve"> element</w:t>
      </w:r>
      <w:r>
        <w:t xml:space="preserve">, while </w:t>
      </w:r>
      <w:r w:rsidR="004D2E67" w:rsidRPr="00DD7CCF">
        <w:t xml:space="preserve">longer prose </w:t>
      </w:r>
      <w:r>
        <w:t>passages shall be broken up into</w:t>
      </w:r>
      <w:r w:rsidR="004D2E67" w:rsidRPr="00DD7CCF">
        <w:t xml:space="preserve"> </w:t>
      </w:r>
      <w:r w:rsidR="004D2E67" w:rsidRPr="005D2B22">
        <w:rPr>
          <w:b/>
          <w:bCs/>
        </w:rPr>
        <w:t>semantic paragraphs</w:t>
      </w:r>
      <w:r w:rsidR="004D2E67" w:rsidRPr="00DD7CCF">
        <w:t xml:space="preserve"> on the basis of their content</w:t>
      </w:r>
      <w:r>
        <w:t xml:space="preserve">. When representing original documents in TEI, the element </w:t>
      </w:r>
      <w:r w:rsidRPr="002519B3">
        <w:rPr>
          <w:rStyle w:val="Code"/>
        </w:rPr>
        <w:t>&lt;p&gt;</w:t>
      </w:r>
      <w:r>
        <w:t xml:space="preserve"> is normally used for paragraphs visually demarcated as such in the original physical manifestation of a text </w:t>
      </w:r>
      <w:r w:rsidRPr="00E24F87">
        <w:rPr>
          <w:noProof/>
        </w:rPr>
        <w:t>(</w:t>
      </w:r>
      <w:r>
        <w:t xml:space="preserve">i.e. units that start in a new line and may begin with an indent). </w:t>
      </w:r>
      <w:r w:rsidR="00EF38BD">
        <w:t>O</w:t>
      </w:r>
      <w:r>
        <w:t xml:space="preserve">ur inscriptions seldom employ such visual paragraphs, yet often contain longer sections of prose that </w:t>
      </w:r>
      <w:r w:rsidR="00EF38BD">
        <w:t>would, in a modern text, be segmented into paragraphs.</w:t>
      </w:r>
      <w:r>
        <w:t xml:space="preserve"> </w:t>
      </w:r>
      <w:r w:rsidR="00EF38BD">
        <w:t>W</w:t>
      </w:r>
      <w:r>
        <w:t xml:space="preserve">e </w:t>
      </w:r>
      <w:r w:rsidR="00EF38BD">
        <w:t xml:space="preserve">therefore </w:t>
      </w:r>
      <w:r>
        <w:t xml:space="preserve">refer to </w:t>
      </w:r>
      <w:r w:rsidR="00EF38BD">
        <w:t>passages within longer prose sections</w:t>
      </w:r>
      <w:r>
        <w:t xml:space="preserve"> as semantic paragraphs and encode them with</w:t>
      </w:r>
      <w:r w:rsidR="00EF38BD">
        <w:t xml:space="preserve"> separate</w:t>
      </w:r>
      <w:r>
        <w:t xml:space="preserve"> </w:t>
      </w:r>
      <w:r w:rsidRPr="002519B3">
        <w:rPr>
          <w:rStyle w:val="Code"/>
        </w:rPr>
        <w:t>&lt;p&gt;</w:t>
      </w:r>
      <w:r w:rsidR="00EF38BD">
        <w:t xml:space="preserve"> elements.</w:t>
      </w:r>
      <w:r>
        <w:t xml:space="preserve"> This editorial segmentation is analogous to segmenting </w:t>
      </w:r>
      <w:r w:rsidRPr="00BE1CA8">
        <w:rPr>
          <w:rStyle w:val="Foreign"/>
        </w:rPr>
        <w:t>scripto continua</w:t>
      </w:r>
      <w:r>
        <w:t xml:space="preserve"> with editorial spaces and will be likewise helpful in display and interpretation. Therefore, in our editions a new </w:t>
      </w:r>
      <w:r w:rsidRPr="002519B3">
        <w:rPr>
          <w:rStyle w:val="Code"/>
        </w:rPr>
        <w:t>&lt;p&gt;</w:t>
      </w:r>
      <w:r>
        <w:t xml:space="preserve"> element shall be started </w:t>
      </w:r>
      <w:r w:rsidR="004D2E67" w:rsidRPr="00DD7CCF">
        <w:t>at any point where you feel the topic changes sufficiently to comprise a new semantic unit</w:t>
      </w:r>
      <w:r>
        <w:t>. S</w:t>
      </w:r>
      <w:r w:rsidR="004D2E67" w:rsidRPr="00DD7CCF">
        <w:t>plitting a continuously inscribed text into semantic paragraphs is arbitrary and somewhat subjective; when exercising your own judgement, it may help to imagine translating the text and to put paragraph breaks where you would start a new paragraph in your translation</w:t>
      </w:r>
      <w:r w:rsidR="00E4480A">
        <w:t>.</w:t>
      </w:r>
    </w:p>
    <w:p w14:paraId="6E44D8B0" w14:textId="77777777" w:rsidR="00C02B8C" w:rsidRPr="00DD7CCF" w:rsidRDefault="004D2E67" w:rsidP="00EB2024">
      <w:pPr>
        <w:pStyle w:val="Cmsor3"/>
      </w:pPr>
      <w:bookmarkStart w:id="79" w:name="_28fdtwg1bdas" w:colFirst="0" w:colLast="0"/>
      <w:bookmarkStart w:id="80" w:name="_Ref43981028"/>
      <w:bookmarkStart w:id="81" w:name="_Toc182996942"/>
      <w:bookmarkEnd w:id="79"/>
      <w:commentRangeStart w:id="82"/>
      <w:r w:rsidRPr="00DD7CCF">
        <w:t>Anonymous blocks</w:t>
      </w:r>
      <w:bookmarkEnd w:id="80"/>
      <w:commentRangeEnd w:id="82"/>
      <w:r w:rsidR="00044CFB">
        <w:rPr>
          <w:rStyle w:val="Jegyzethivatkozs"/>
          <w:rFonts w:ascii="Gentium Plus" w:hAnsi="Gentium Plus" w:cs="Mangal"/>
          <w:kern w:val="0"/>
        </w:rPr>
        <w:commentReference w:id="82"/>
      </w:r>
      <w:bookmarkEnd w:id="81"/>
    </w:p>
    <w:p w14:paraId="6239D1B2" w14:textId="4A6F04E2" w:rsidR="00C02B8C" w:rsidRPr="00DD7CCF" w:rsidRDefault="00761AA0" w:rsidP="00761AA0">
      <w:r>
        <w:t>W</w:t>
      </w:r>
      <w:r w:rsidR="00044CFB">
        <w:t xml:space="preserve">hen a distinct unit of text does not make up at least one complete sentence, use the </w:t>
      </w:r>
      <w:r w:rsidR="00044CFB" w:rsidRPr="00DD7CCF">
        <w:rPr>
          <w:rStyle w:val="Code"/>
        </w:rPr>
        <w:t>&lt;ab&gt;</w:t>
      </w:r>
      <w:r w:rsidR="00044CFB" w:rsidRPr="00DD7CCF">
        <w:t xml:space="preserve"> </w:t>
      </w:r>
      <w:r w:rsidR="00044CFB">
        <w:t xml:space="preserve">element (for “anonymous block” or “arbitrary block”) instead </w:t>
      </w:r>
      <w:r w:rsidR="004D2E67" w:rsidRPr="00DD7CCF">
        <w:t xml:space="preserve">of </w:t>
      </w:r>
      <w:r w:rsidR="004D2E67" w:rsidRPr="00DD7CCF">
        <w:rPr>
          <w:rStyle w:val="Code"/>
        </w:rPr>
        <w:t>&lt;p&gt;</w:t>
      </w:r>
      <w:r w:rsidR="004D2E67" w:rsidRPr="00DD7CCF">
        <w:t>, as in the following cases</w:t>
      </w:r>
      <w:r w:rsidR="00044CFB">
        <w:t>:</w:t>
      </w:r>
    </w:p>
    <w:p w14:paraId="5F2E79F2" w14:textId="6EE64C66" w:rsidR="00C02B8C" w:rsidRPr="00DD7CCF" w:rsidRDefault="004D2E67" w:rsidP="00761AA0">
      <w:pPr>
        <w:pStyle w:val="Lista"/>
      </w:pPr>
      <w:r w:rsidRPr="00DD7CCF">
        <w:t>if the entirety of your inscription constitutes less than a complete sentence due to its shortness or lack of syntax, e.g.</w:t>
      </w:r>
    </w:p>
    <w:p w14:paraId="57248848" w14:textId="77777777" w:rsidR="00E4480A" w:rsidRDefault="004D2E67" w:rsidP="00761AA0">
      <w:pPr>
        <w:pStyle w:val="Lista2"/>
      </w:pPr>
      <w:r w:rsidRPr="00DD7CCF">
        <w:t>a sealing with just a name</w:t>
      </w:r>
    </w:p>
    <w:p w14:paraId="28D37543" w14:textId="4940A575" w:rsidR="00E4480A" w:rsidRDefault="004D2E67" w:rsidP="00761AA0">
      <w:pPr>
        <w:pStyle w:val="Lista2"/>
      </w:pPr>
      <w:r w:rsidRPr="00DD7CCF">
        <w:t>a label inscription on an image</w:t>
      </w:r>
    </w:p>
    <w:p w14:paraId="1509226B" w14:textId="725BB65A" w:rsidR="00C02B8C" w:rsidRDefault="004D2E67" w:rsidP="00761AA0">
      <w:pPr>
        <w:pStyle w:val="Lista2"/>
      </w:pPr>
      <w:r w:rsidRPr="00DD7CCF">
        <w:t>a graffito</w:t>
      </w:r>
      <w:r w:rsidR="00E4480A">
        <w:t xml:space="preserve"> on a monument</w:t>
      </w:r>
    </w:p>
    <w:p w14:paraId="741E06ED" w14:textId="0A307F64" w:rsidR="00E4480A" w:rsidRPr="00DD7CCF" w:rsidRDefault="00E4480A" w:rsidP="00761AA0">
      <w:pPr>
        <w:pStyle w:val="Lista"/>
      </w:pPr>
      <w:r>
        <w:t xml:space="preserve">if </w:t>
      </w:r>
      <w:r w:rsidRPr="00DD7CCF">
        <w:t>the entirety of a textpart</w:t>
      </w:r>
      <w:r>
        <w:t xml:space="preserve"> (</w:t>
      </w:r>
      <w:r w:rsidRPr="00DD7CCF">
        <w:t>§</w:t>
      </w:r>
      <w:r w:rsidRPr="00DD7CCF">
        <w:fldChar w:fldCharType="begin"/>
      </w:r>
      <w:r w:rsidRPr="00DD7CCF">
        <w:instrText xml:space="preserve"> REF _Ref43978987 \r \h </w:instrText>
      </w:r>
      <w:r>
        <w:instrText xml:space="preserve"> \* MERGEFORMAT </w:instrText>
      </w:r>
      <w:r w:rsidRPr="00DD7CCF">
        <w:fldChar w:fldCharType="separate"/>
      </w:r>
      <w:r w:rsidR="00110B53">
        <w:t>3.2</w:t>
      </w:r>
      <w:r w:rsidRPr="00DD7CCF">
        <w:fldChar w:fldCharType="end"/>
      </w:r>
      <w:r w:rsidRPr="00DD7CCF">
        <w:t>)</w:t>
      </w:r>
      <w:r>
        <w:t xml:space="preserve"> </w:t>
      </w:r>
      <w:r w:rsidRPr="00DD7CCF">
        <w:t>constitutes less than a complete sentence</w:t>
      </w:r>
      <w:r>
        <w:t>, e.g.</w:t>
      </w:r>
    </w:p>
    <w:p w14:paraId="1A7A0CC2" w14:textId="77777777" w:rsidR="00C02B8C" w:rsidRPr="00DD7CCF" w:rsidRDefault="004D2E67" w:rsidP="00761AA0">
      <w:pPr>
        <w:pStyle w:val="Lista2"/>
      </w:pPr>
      <w:r w:rsidRPr="00DD7CCF">
        <w:t xml:space="preserve">a copperplate seal with just a name </w:t>
      </w:r>
      <w:r w:rsidRPr="00E24F87">
        <w:rPr>
          <w:noProof/>
        </w:rPr>
        <w:t>(</w:t>
      </w:r>
      <w:r w:rsidRPr="00DD7CCF">
        <w:t>in the genitive, nominative, or without a case ending)</w:t>
      </w:r>
    </w:p>
    <w:p w14:paraId="5748368E" w14:textId="7A7BEF9C" w:rsidR="00C02B8C" w:rsidRPr="00DD7CCF" w:rsidRDefault="004D2E67" w:rsidP="00761AA0">
      <w:pPr>
        <w:pStyle w:val="Lista2"/>
      </w:pPr>
      <w:r w:rsidRPr="00DD7CCF">
        <w:t>an auspicious word or symbol in a field set off from the rest of the inscription</w:t>
      </w:r>
    </w:p>
    <w:p w14:paraId="0861DBC0" w14:textId="76C64B96" w:rsidR="00C02B8C" w:rsidRPr="00DD7CCF" w:rsidRDefault="004D2E67" w:rsidP="00761AA0">
      <w:pPr>
        <w:pStyle w:val="Lista"/>
      </w:pPr>
      <w:r w:rsidRPr="00DD7CCF">
        <w:t xml:space="preserve">if a segment of the text is </w:t>
      </w:r>
      <w:r w:rsidR="00E4480A">
        <w:t xml:space="preserve">physically contiguous with other text, but </w:t>
      </w:r>
      <w:r w:rsidRPr="00DD7CCF">
        <w:t xml:space="preserve">semantically or </w:t>
      </w:r>
      <w:r w:rsidR="00044CFB">
        <w:t>prosodically</w:t>
      </w:r>
      <w:r w:rsidRPr="00DD7CCF">
        <w:t xml:space="preserve">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e.g.</w:t>
      </w:r>
    </w:p>
    <w:p w14:paraId="2D381963" w14:textId="77777777" w:rsidR="00C02B8C" w:rsidRPr="00DD7CCF" w:rsidRDefault="004D2E67" w:rsidP="00761AA0">
      <w:pPr>
        <w:pStyle w:val="Lista2"/>
      </w:pPr>
      <w:r w:rsidRPr="00DD7CCF">
        <w:lastRenderedPageBreak/>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761AA0">
      <w:pPr>
        <w:pStyle w:val="Lista2"/>
      </w:pPr>
      <w:r w:rsidRPr="00DD7CCF">
        <w:t>a colophon not comprised of complete sentences</w:t>
      </w:r>
    </w:p>
    <w:p w14:paraId="1F288D61" w14:textId="42E16488" w:rsidR="00C02B8C" w:rsidRPr="00DD7CCF" w:rsidRDefault="004D2E67" w:rsidP="00761AA0">
      <w:pPr>
        <w:pStyle w:val="Lista2"/>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w:t>
      </w:r>
      <w:r w:rsidR="00044CFB">
        <w:t>, connect</w:t>
      </w:r>
      <w:r w:rsidRPr="00DD7CCF">
        <w:t xml:space="preserve"> or </w:t>
      </w:r>
      <w:r w:rsidR="00044CFB">
        <w:t xml:space="preserve">conclude </w:t>
      </w:r>
      <w:r w:rsidRPr="00DD7CCF">
        <w:t>stanzas and not functioning as an integral part of the unit adjacent to the stanza</w:t>
      </w:r>
    </w:p>
    <w:p w14:paraId="71C4732A" w14:textId="56F45D10" w:rsidR="004F4C63" w:rsidRPr="00DD7CCF" w:rsidRDefault="00044CFB" w:rsidP="00761AA0">
      <w:pPr>
        <w:pStyle w:val="Lista"/>
      </w:pPr>
      <w:r>
        <w:t xml:space="preserve">if a section </w:t>
      </w:r>
      <w:r w:rsidR="004D2E67" w:rsidRPr="00DD7CCF">
        <w:t xml:space="preserve">of text </w:t>
      </w:r>
      <w:r>
        <w:t xml:space="preserve">is </w:t>
      </w:r>
      <w:r w:rsidR="004D2E67" w:rsidRPr="00DD7CCF">
        <w:t xml:space="preserve">so heavily damaged that you cannot determine whether </w:t>
      </w:r>
      <w:r w:rsidR="00E4480A">
        <w:t xml:space="preserve">it is </w:t>
      </w:r>
      <w:r w:rsidR="004D2E67" w:rsidRPr="00DD7CCF">
        <w:t>in prose or verse</w:t>
      </w:r>
    </w:p>
    <w:p w14:paraId="1883038D" w14:textId="57C5C0D3" w:rsidR="00C02B8C" w:rsidRPr="00DD7CCF" w:rsidRDefault="004D2E67" w:rsidP="00EB2024">
      <w:pPr>
        <w:pStyle w:val="Cmsor2"/>
      </w:pPr>
      <w:bookmarkStart w:id="83" w:name="_twhqkur5z3w2" w:colFirst="0" w:colLast="0"/>
      <w:bookmarkStart w:id="84" w:name="_Ref43978871"/>
      <w:bookmarkStart w:id="85" w:name="_Toc182996943"/>
      <w:bookmarkEnd w:id="83"/>
      <w:r w:rsidRPr="00DD7CCF">
        <w:t xml:space="preserve">Verse </w:t>
      </w:r>
      <w:r w:rsidR="006733B4" w:rsidRPr="00DD7CCF">
        <w:t>containers</w:t>
      </w:r>
      <w:bookmarkEnd w:id="84"/>
      <w:bookmarkEnd w:id="85"/>
    </w:p>
    <w:p w14:paraId="752C0446" w14:textId="7BD9CDAC" w:rsidR="00C02B8C" w:rsidRPr="00DD7CCF" w:rsidRDefault="00B53AB0" w:rsidP="00EB2024">
      <w:pPr>
        <w:pStyle w:val="Cmsor3"/>
      </w:pPr>
      <w:bookmarkStart w:id="86" w:name="_ddoyoa12vnxb" w:colFirst="0" w:colLast="0"/>
      <w:bookmarkStart w:id="87" w:name="_Ref43984700"/>
      <w:bookmarkStart w:id="88" w:name="_Toc182996944"/>
      <w:bookmarkEnd w:id="86"/>
      <w:r>
        <w:t>Verse-related t</w:t>
      </w:r>
      <w:r w:rsidR="004D2E67" w:rsidRPr="00DD7CCF">
        <w:t>erminology and definitions</w:t>
      </w:r>
      <w:bookmarkEnd w:id="87"/>
      <w:bookmarkEnd w:id="88"/>
    </w:p>
    <w:p w14:paraId="34ACD948" w14:textId="06C0BD71" w:rsidR="00C02B8C" w:rsidRPr="00DD7CCF" w:rsidRDefault="00044CFB" w:rsidP="00044CFB">
      <w:r>
        <w:t xml:space="preserve">Here follow the definitions of some technical terms used in </w:t>
      </w:r>
      <w:r w:rsidR="00AF17D6">
        <w:t>our</w:t>
      </w:r>
      <w:r>
        <w:t xml:space="preserve"> discussion of </w:t>
      </w:r>
      <w:r w:rsidR="004D2E67" w:rsidRPr="00DD7CCF">
        <w:t>metrical structure:</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5116405A"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 xml:space="preserve">as defined below), </w:t>
      </w:r>
      <w:r w:rsidR="00AF17D6">
        <w:t>al</w:t>
      </w:r>
      <w:r w:rsidRPr="00DD7CCF">
        <w:t>though both are legitimate meanings of this word</w:t>
      </w:r>
    </w:p>
    <w:p w14:paraId="678585A5" w14:textId="6DB428FB"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00AF17D6">
        <w:rPr>
          <w:noProof/>
        </w:rPr>
        <w:t xml:space="preserve">usually </w:t>
      </w:r>
      <w:r w:rsidRPr="00DD7CCF">
        <w:t xml:space="preserve">prosodic) pattern and consisting of a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AF17D6">
        <w:rPr>
          <w:rStyle w:val="Foreign"/>
          <w:b/>
          <w:bCs/>
          <w:iCs w:val="0"/>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65FB7AE3"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00AF17D6">
        <w:rPr>
          <w:noProof/>
        </w:rPr>
        <w:t xml:space="preserve">usually </w:t>
      </w:r>
      <w:r w:rsidRPr="00DD7CCF">
        <w:t xml:space="preserve">prosodic) pattern, with several lines </w:t>
      </w:r>
      <w:r w:rsidRPr="00E24F87">
        <w:rPr>
          <w:noProof/>
        </w:rPr>
        <w:t>(</w:t>
      </w:r>
      <w:r w:rsidRPr="00DD7CCF">
        <w:t>which may have identical or different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3D3ADE2A" w14:textId="1794096F" w:rsidR="00AF17D6"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00AF17D6">
        <w:t xml:space="preserve"> (as defined below)</w:t>
      </w:r>
    </w:p>
    <w:p w14:paraId="6E2DB5DD" w14:textId="454096EF" w:rsidR="00C02B8C" w:rsidRPr="00DD7CCF" w:rsidRDefault="00AF17D6" w:rsidP="00AF17D6">
      <w:pPr>
        <w:pStyle w:val="Lista3"/>
      </w:pPr>
      <w:r>
        <w:t xml:space="preserve">thus, </w:t>
      </w:r>
      <w:r w:rsidR="004D2E67" w:rsidRPr="00DD7CCF">
        <w:t xml:space="preserve">stanzas of the </w:t>
      </w:r>
      <w:r w:rsidR="004D2E67" w:rsidRPr="00DD7CCF">
        <w:rPr>
          <w:rStyle w:val="Foreign"/>
        </w:rPr>
        <w:t>āryā</w:t>
      </w:r>
      <w:r w:rsidR="004D2E67"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1D954B53" w:rsidR="00C02B8C" w:rsidRPr="00DD7CCF" w:rsidRDefault="004D2E67" w:rsidP="00AF17D6">
      <w:pPr>
        <w:pStyle w:val="Lista"/>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CB56FA">
        <w:fldChar w:fldCharType="begin"/>
      </w:r>
      <w:r w:rsidR="00CB56FA">
        <w:instrText xml:space="preserve"> REF _Ref182580581 \r \h </w:instrText>
      </w:r>
      <w:r w:rsidR="00CB56FA">
        <w:fldChar w:fldCharType="separate"/>
      </w:r>
      <w:r w:rsidR="00110B53">
        <w:t>3</w:t>
      </w:r>
      <w:r w:rsidR="00CB56FA">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218AADD0"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CB56FA">
        <w:fldChar w:fldCharType="begin"/>
      </w:r>
      <w:r w:rsidR="00CB56FA">
        <w:instrText xml:space="preserve"> REF _Ref182580598 \r \h </w:instrText>
      </w:r>
      <w:r w:rsidR="00CB56FA">
        <w:fldChar w:fldCharType="separate"/>
      </w:r>
      <w:r w:rsidR="00110B53">
        <w:t>3.4</w:t>
      </w:r>
      <w:r w:rsidR="00CB56FA">
        <w:fldChar w:fldCharType="end"/>
      </w:r>
      <w:r w:rsidRPr="00DD7CCF">
        <w:t>)</w:t>
      </w:r>
    </w:p>
    <w:p w14:paraId="08924300" w14:textId="77777777"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949CD62" w:rsidR="00C02B8C" w:rsidRPr="00DD7CCF" w:rsidRDefault="004D2E67" w:rsidP="00E2714A">
      <w:pPr>
        <w:pStyle w:val="Lista"/>
      </w:pPr>
      <w:r w:rsidRPr="005D2B22">
        <w:rPr>
          <w:b/>
          <w:bCs/>
        </w:rPr>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3341F8AA" w:rsidR="00C02B8C" w:rsidRPr="00DD7CCF" w:rsidRDefault="004D2E67" w:rsidP="00E2714A">
      <w:pPr>
        <w:pStyle w:val="Lista2"/>
      </w:pPr>
      <w:r w:rsidRPr="00DD7CCF">
        <w:t>in Sanskrit and Prakrit quantitative verse</w:t>
      </w:r>
      <w:r w:rsidR="00AF17D6">
        <w:t xml:space="preserve">, </w:t>
      </w:r>
      <w:r w:rsidR="00AF17D6" w:rsidRPr="00DD7CCF">
        <w:t>the length of all long syllables is conventionally counted as two morae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38F4CDB4" w:rsidR="00C02B8C" w:rsidRPr="00DD7CCF" w:rsidRDefault="007C02DF" w:rsidP="00EB2024">
      <w:pPr>
        <w:pStyle w:val="Cmsor3"/>
      </w:pPr>
      <w:bookmarkStart w:id="89" w:name="_kb9xljnic52a" w:colFirst="0" w:colLast="0"/>
      <w:bookmarkStart w:id="90" w:name="_Toc182996945"/>
      <w:bookmarkEnd w:id="89"/>
      <w:r>
        <w:lastRenderedPageBreak/>
        <w:t>Marking up verse</w:t>
      </w:r>
      <w:bookmarkEnd w:id="90"/>
    </w:p>
    <w:p w14:paraId="5DF06B4C" w14:textId="46D9D12C" w:rsidR="0061037D" w:rsidRPr="00DD7CCF" w:rsidRDefault="001B00C1" w:rsidP="00AF17D6">
      <w:r>
        <w:t>T</w:t>
      </w:r>
      <w:r w:rsidRPr="00DD7CCF">
        <w:t xml:space="preserve">his section has been written primarily with Sanskrit syllabo-quantitative verse </w:t>
      </w:r>
      <w:r w:rsidRPr="00E24F87">
        <w:rPr>
          <w:noProof/>
        </w:rPr>
        <w:t>(</w:t>
      </w:r>
      <w:r w:rsidRPr="00DD7CCF">
        <w:rPr>
          <w:rStyle w:val="Foreign"/>
        </w:rPr>
        <w:t>varṇavr̥tta</w:t>
      </w:r>
      <w:r w:rsidRPr="00DD7CCF">
        <w:t>) in mind</w:t>
      </w:r>
      <w:r>
        <w:t xml:space="preserve">, but it applies </w:t>
      </w:r>
      <w:r w:rsidRPr="00DD7CCF">
        <w:t>to all verse forms in all languages relevant to our project</w:t>
      </w:r>
      <w:r>
        <w:t xml:space="preserve">. </w:t>
      </w:r>
      <w:r w:rsidR="00AF17D6">
        <w:t>V</w:t>
      </w:r>
      <w:r w:rsidR="0061037D" w:rsidRPr="00DD7CCF">
        <w:t xml:space="preserve">erse must </w:t>
      </w:r>
      <w:r w:rsidR="0061037D">
        <w:t xml:space="preserve">always </w:t>
      </w:r>
      <w:r w:rsidR="0061037D" w:rsidRPr="00DD7CCF">
        <w:t>be marked up as distinct from prose</w:t>
      </w:r>
      <w:r w:rsidR="00AF17D6">
        <w:t>. T</w:t>
      </w:r>
      <w:r w:rsidR="0061037D" w:rsidRPr="00DD7CCF">
        <w:t xml:space="preserve">ext </w:t>
      </w:r>
      <w:r w:rsidR="00AF17D6">
        <w:t xml:space="preserve">composed </w:t>
      </w:r>
      <w:r w:rsidR="0061037D" w:rsidRPr="00DD7CCF">
        <w:t xml:space="preserve">in verse shall be marked up only for metrical structure, </w:t>
      </w:r>
      <w:r w:rsidR="00AF17D6">
        <w:t>so</w:t>
      </w:r>
      <w:r w:rsidR="0061037D" w:rsidRPr="00DD7CCF">
        <w:t xml:space="preserve"> semantic </w:t>
      </w:r>
      <w:r w:rsidR="00AF17D6">
        <w:t>divisions</w:t>
      </w:r>
      <w:r w:rsidR="0061037D" w:rsidRPr="00DD7CCF">
        <w:t xml:space="preserve"> in a longer verse </w:t>
      </w:r>
      <w:r w:rsidR="00AF17D6">
        <w:t xml:space="preserve">passages </w:t>
      </w:r>
      <w:r w:rsidR="0061037D" w:rsidRPr="00DD7CCF">
        <w:t>must be ignored</w:t>
      </w:r>
      <w:r w:rsidR="00AF17D6">
        <w:t xml:space="preserve">. </w:t>
      </w:r>
    </w:p>
    <w:p w14:paraId="51662540" w14:textId="38C0F328" w:rsidR="00E4480A" w:rsidRPr="00DD7CCF" w:rsidRDefault="000C69C4" w:rsidP="00E4480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w:t>
      </w:r>
      <w:r w:rsidR="00E4480A" w:rsidRPr="00DD7CCF">
        <w:t>, with the following mandatory attributes</w:t>
      </w:r>
    </w:p>
    <w:p w14:paraId="56AFEFCD" w14:textId="4BACBB86" w:rsidR="00E4480A" w:rsidRPr="00DD7CCF" w:rsidRDefault="00E4480A" w:rsidP="00E4480A">
      <w:pPr>
        <w:pStyle w:val="Lista2"/>
      </w:pPr>
      <w:r w:rsidRPr="008525C6">
        <w:rPr>
          <w:rStyle w:val="Codeattribute"/>
        </w:rPr>
        <w:t>@n</w:t>
      </w:r>
      <w:r w:rsidRPr="008525C6">
        <w:t xml:space="preserve"> </w:t>
      </w:r>
      <w:r w:rsidRPr="00DD7CCF">
        <w:t xml:space="preserve">to assign a number to the stanza </w:t>
      </w:r>
      <w:r w:rsidRPr="00E24F87">
        <w:rPr>
          <w:noProof/>
        </w:rPr>
        <w:t>(</w:t>
      </w:r>
      <w:r w:rsidRPr="00DD7CCF">
        <w:t>see §</w:t>
      </w:r>
      <w:r>
        <w:fldChar w:fldCharType="begin"/>
      </w:r>
      <w:r>
        <w:instrText xml:space="preserve"> REF _Ref181609101 \r \h </w:instrText>
      </w:r>
      <w:r>
        <w:fldChar w:fldCharType="separate"/>
      </w:r>
      <w:r w:rsidR="00110B53">
        <w:t>2.6.3.1</w:t>
      </w:r>
      <w:r>
        <w:fldChar w:fldCharType="end"/>
      </w:r>
      <w:r w:rsidRPr="00DD7CCF">
        <w:t>)</w:t>
      </w:r>
    </w:p>
    <w:p w14:paraId="368F665D" w14:textId="51143324" w:rsidR="00E4480A" w:rsidRDefault="00E4480A" w:rsidP="00E4480A">
      <w:pPr>
        <w:pStyle w:val="Lista2"/>
      </w:pPr>
      <w:r w:rsidRPr="008525C6">
        <w:rPr>
          <w:rStyle w:val="Codeattribute"/>
        </w:rPr>
        <w:t>@met</w:t>
      </w:r>
      <w:r w:rsidRPr="008525C6">
        <w:t xml:space="preserve"> </w:t>
      </w:r>
      <w:r w:rsidR="00AC54D6">
        <w:t>(§</w:t>
      </w:r>
      <w:r w:rsidR="00AC54D6">
        <w:fldChar w:fldCharType="begin"/>
      </w:r>
      <w:r w:rsidR="00AC54D6">
        <w:instrText xml:space="preserve"> REF _Ref181699020 \r \h </w:instrText>
      </w:r>
      <w:r w:rsidR="00AC54D6">
        <w:fldChar w:fldCharType="separate"/>
      </w:r>
      <w:r w:rsidR="00110B53">
        <w:t>2.6.4.1</w:t>
      </w:r>
      <w:r w:rsidR="00AC54D6">
        <w:fldChar w:fldCharType="end"/>
      </w:r>
      <w:r w:rsidR="00AC54D6">
        <w:t xml:space="preserve">) </w:t>
      </w:r>
      <w:r w:rsidRPr="00DD7CCF">
        <w:t xml:space="preserve">to identify the metre of the stanza by a conventional name </w:t>
      </w:r>
      <w:r w:rsidRPr="00E24F87">
        <w:rPr>
          <w:noProof/>
        </w:rPr>
        <w:t>(</w:t>
      </w:r>
      <w:r w:rsidRPr="00DD7CCF">
        <w:t>see §</w:t>
      </w:r>
      <w:r w:rsidR="00AC54D6">
        <w:fldChar w:fldCharType="begin"/>
      </w:r>
      <w:r w:rsidR="00AC54D6">
        <w:instrText xml:space="preserve"> REF _Ref181706337 \r \h </w:instrText>
      </w:r>
      <w:r w:rsidR="00AC54D6">
        <w:fldChar w:fldCharType="separate"/>
      </w:r>
      <w:r w:rsidR="00110B53">
        <w:t>2.6.4.3</w:t>
      </w:r>
      <w:r w:rsidR="00AC54D6">
        <w:fldChar w:fldCharType="end"/>
      </w:r>
      <w:r w:rsidRPr="00DD7CCF">
        <w:t>)</w:t>
      </w:r>
    </w:p>
    <w:p w14:paraId="0A94A27E" w14:textId="601FBB52" w:rsidR="00E4480A" w:rsidRPr="00DD7CCF" w:rsidRDefault="000C69C4" w:rsidP="00E4480A">
      <w:pPr>
        <w:pStyle w:val="Lista"/>
      </w:pPr>
      <w:r w:rsidRPr="000C69C4">
        <w:t xml:space="preserve">within </w:t>
      </w:r>
      <w:r w:rsidR="00E4480A">
        <w:t>a</w:t>
      </w:r>
      <w:r w:rsidRPr="000C69C4">
        <w:t xml:space="preserve"> stanza, </w:t>
      </w:r>
      <w:r>
        <w:t xml:space="preserve">each </w:t>
      </w:r>
      <w:r>
        <w:rPr>
          <w:b/>
          <w:bCs/>
        </w:rPr>
        <w:t>individual line</w:t>
      </w:r>
      <w:r w:rsidRPr="000C69C4">
        <w:t xml:space="preserve"> must</w:t>
      </w:r>
      <w:r>
        <w:t xml:space="preserve"> be wrapped in </w:t>
      </w:r>
      <w:r w:rsidRPr="00DD7CCF">
        <w:rPr>
          <w:rStyle w:val="Code"/>
        </w:rPr>
        <w:t>&lt;l&gt;</w:t>
      </w:r>
      <w:r w:rsidRPr="00DD7CCF">
        <w:t xml:space="preserve"> </w:t>
      </w:r>
      <w:r w:rsidRPr="00E24F87">
        <w:rPr>
          <w:noProof/>
        </w:rPr>
        <w:t>(</w:t>
      </w:r>
      <w:r w:rsidRPr="00DD7CCF">
        <w:t>for “line”)</w:t>
      </w:r>
      <w:r w:rsidR="00E4480A" w:rsidRPr="00DD7CCF">
        <w:t>, with the following attributes</w:t>
      </w:r>
    </w:p>
    <w:p w14:paraId="032A6FDA" w14:textId="48397B01" w:rsidR="00E4480A" w:rsidRPr="00DD7CCF" w:rsidRDefault="00E4480A" w:rsidP="00E4480A">
      <w:pPr>
        <w:pStyle w:val="Lista2"/>
      </w:pPr>
      <w:r w:rsidRPr="00DD7CCF">
        <w:t xml:space="preserve">mandatorily, </w:t>
      </w:r>
      <w:r w:rsidRPr="008525C6">
        <w:rPr>
          <w:rStyle w:val="Codeattribute"/>
        </w:rPr>
        <w:t>@n</w:t>
      </w:r>
      <w:r w:rsidRPr="008525C6">
        <w:t xml:space="preserve"> </w:t>
      </w:r>
      <w:r w:rsidRPr="00DD7CCF">
        <w:t xml:space="preserve">to assign a number to the line, with values as </w:t>
      </w:r>
      <w:r>
        <w:t>per §</w:t>
      </w:r>
      <w:r w:rsidR="00AC54D6">
        <w:fldChar w:fldCharType="begin"/>
      </w:r>
      <w:r w:rsidR="00AC54D6">
        <w:instrText xml:space="preserve"> REF _Ref181706499 \r \h </w:instrText>
      </w:r>
      <w:r w:rsidR="00AC54D6">
        <w:fldChar w:fldCharType="separate"/>
      </w:r>
      <w:r w:rsidR="00110B53">
        <w:t>2.6.3.2</w:t>
      </w:r>
      <w:r w:rsidR="00AC54D6">
        <w:fldChar w:fldCharType="end"/>
      </w:r>
    </w:p>
    <w:p w14:paraId="0E11BAE4" w14:textId="47EEE1DB" w:rsidR="00E4480A" w:rsidRPr="00DD7CCF" w:rsidRDefault="00E4480A" w:rsidP="00E4480A">
      <w:pPr>
        <w:pStyle w:val="Lista2"/>
      </w:pPr>
      <w:r>
        <w:t>if applicable</w:t>
      </w:r>
      <w:r w:rsidRPr="00DD7CCF">
        <w:t>,</w:t>
      </w:r>
      <w:r>
        <w:t xml:space="preserve"> </w:t>
      </w:r>
      <w:r w:rsidRPr="008525C6">
        <w:rPr>
          <w:rStyle w:val="Codeattribute"/>
        </w:rPr>
        <w:t>@enjamb</w:t>
      </w:r>
      <w:r w:rsidRPr="008525C6">
        <w:t xml:space="preserve"> </w:t>
      </w:r>
      <w:r w:rsidRPr="00DD7CCF">
        <w:t xml:space="preserve">with the value </w:t>
      </w:r>
      <w:r w:rsidRPr="00303844">
        <w:rPr>
          <w:rStyle w:val="Codevalue"/>
        </w:rPr>
        <w:t>"yes"</w:t>
      </w:r>
      <w:r>
        <w:t xml:space="preserve">, as per </w:t>
      </w:r>
      <w:r w:rsidRPr="00DD7CCF">
        <w:t>§</w:t>
      </w:r>
      <w:r w:rsidR="00AC54D6">
        <w:fldChar w:fldCharType="begin"/>
      </w:r>
      <w:r w:rsidR="00AC54D6">
        <w:instrText xml:space="preserve"> REF _Ref181705866 \r \h </w:instrText>
      </w:r>
      <w:r w:rsidR="00AC54D6">
        <w:fldChar w:fldCharType="separate"/>
      </w:r>
      <w:r w:rsidR="00110B53">
        <w:t>2.6.5</w:t>
      </w:r>
      <w:r w:rsidR="00AC54D6">
        <w:fldChar w:fldCharType="end"/>
      </w:r>
      <w:r w:rsidR="00AC54D6" w:rsidRPr="00DD7CCF">
        <w:t xml:space="preserve"> </w:t>
      </w:r>
    </w:p>
    <w:p w14:paraId="63734503" w14:textId="34C39C69" w:rsidR="000C69C4" w:rsidRDefault="00E4480A" w:rsidP="00E837E2">
      <w:pPr>
        <w:pStyle w:val="Lista2"/>
      </w:pPr>
      <w:r>
        <w:t>if applicable</w:t>
      </w:r>
      <w:r w:rsidRPr="00DD7CCF">
        <w:t xml:space="preserve">, </w:t>
      </w:r>
      <w:r w:rsidRPr="008525C6">
        <w:rPr>
          <w:rStyle w:val="Codeattribute"/>
        </w:rPr>
        <w:t>@</w:t>
      </w:r>
      <w:r>
        <w:rPr>
          <w:rStyle w:val="Codeattribute"/>
        </w:rPr>
        <w:t>met</w:t>
      </w:r>
      <w:r w:rsidRPr="008525C6">
        <w:t xml:space="preserve"> </w:t>
      </w:r>
      <w:r w:rsidR="00AC54D6">
        <w:t xml:space="preserve">and/or </w:t>
      </w:r>
      <w:r w:rsidRPr="008525C6">
        <w:rPr>
          <w:rStyle w:val="Codeattribute"/>
        </w:rPr>
        <w:t>@real</w:t>
      </w:r>
      <w:r w:rsidRPr="008525C6">
        <w:t xml:space="preserve"> </w:t>
      </w:r>
      <w:r w:rsidR="00AC54D6">
        <w:t>(§</w:t>
      </w:r>
      <w:r w:rsidR="00AC54D6">
        <w:fldChar w:fldCharType="begin"/>
      </w:r>
      <w:r w:rsidR="00AC54D6">
        <w:instrText xml:space="preserve"> REF _Ref181701741 \r \h </w:instrText>
      </w:r>
      <w:r w:rsidR="00AC54D6">
        <w:fldChar w:fldCharType="separate"/>
      </w:r>
      <w:r w:rsidR="00110B53">
        <w:t>2.6.4.2</w:t>
      </w:r>
      <w:r w:rsidR="00AC54D6">
        <w:fldChar w:fldCharType="end"/>
      </w:r>
      <w:r w:rsidR="00AC54D6">
        <w:t xml:space="preserve">) </w:t>
      </w:r>
      <w:r w:rsidRPr="00DD7CCF">
        <w:t xml:space="preserve">for lines that deviate from the metre of the stanza </w:t>
      </w:r>
      <w:r w:rsidRPr="00E24F87">
        <w:rPr>
          <w:noProof/>
        </w:rPr>
        <w:t>(</w:t>
      </w:r>
      <w:r w:rsidRPr="00DD7CCF">
        <w:t>see §</w:t>
      </w:r>
      <w:r w:rsidRPr="00DD7CCF">
        <w:fldChar w:fldCharType="begin"/>
      </w:r>
      <w:r w:rsidRPr="00DD7CCF">
        <w:instrText xml:space="preserve"> REF _Ref43980303 \r \h </w:instrText>
      </w:r>
      <w:r>
        <w:instrText xml:space="preserve"> \* MERGEFORMAT </w:instrText>
      </w:r>
      <w:r w:rsidRPr="00DD7CCF">
        <w:fldChar w:fldCharType="separate"/>
      </w:r>
      <w:r w:rsidR="00110B53">
        <w:t>2.6.4.4</w:t>
      </w:r>
      <w:r w:rsidRPr="00DD7CCF">
        <w:fldChar w:fldCharType="end"/>
      </w:r>
      <w:r w:rsidRPr="00DD7CCF">
        <w:t>)</w:t>
      </w:r>
    </w:p>
    <w:p w14:paraId="1F2A5B5A" w14:textId="0AB8C1C9" w:rsidR="00DE0134" w:rsidRPr="000C69C4" w:rsidRDefault="00DE0134" w:rsidP="00E4480A">
      <w:pPr>
        <w:pStyle w:val="Lista"/>
      </w:pPr>
      <w:r>
        <w:t xml:space="preserve">see </w:t>
      </w:r>
      <w:r>
        <w:fldChar w:fldCharType="begin"/>
      </w:r>
      <w:r>
        <w:instrText xml:space="preserve"> REF _Ref181625172 \h </w:instrText>
      </w:r>
      <w:r>
        <w:fldChar w:fldCharType="separate"/>
      </w:r>
      <w:r w:rsidR="00110B53" w:rsidRPr="00DD7CCF">
        <w:t xml:space="preserve">Example </w:t>
      </w:r>
      <w:r w:rsidR="00110B53">
        <w:rPr>
          <w:noProof/>
        </w:rPr>
        <w:t>2.6.2</w:t>
      </w:r>
      <w:r w:rsidR="00110B53" w:rsidRPr="00DD7CCF">
        <w:t>.</w:t>
      </w:r>
      <w:r w:rsidR="00110B53">
        <w:rPr>
          <w:noProof/>
        </w:rPr>
        <w:t>A</w:t>
      </w:r>
      <w:r>
        <w:fldChar w:fldCharType="end"/>
      </w:r>
      <w:r w:rsidR="001B00C1">
        <w:t xml:space="preserve"> for a general illustration</w:t>
      </w:r>
      <w:r w:rsidR="00E4480A">
        <w:t xml:space="preserve"> and the examples in the subsections below for the encoding of various features</w:t>
      </w:r>
    </w:p>
    <w:p w14:paraId="78F9E0B8" w14:textId="3568D6D1" w:rsidR="000C69C4" w:rsidRPr="00C54CEA" w:rsidRDefault="000C69C4" w:rsidP="000C69C4">
      <w:pPr>
        <w:pStyle w:val="Lista"/>
      </w:pPr>
      <w:r w:rsidRPr="00D90CF8">
        <w:rPr>
          <w:b/>
          <w:bCs/>
        </w:rPr>
        <w:t xml:space="preserve">editorial </w:t>
      </w:r>
      <w:r w:rsidRPr="00CD25A4">
        <w:rPr>
          <w:b/>
          <w:bCs/>
        </w:rPr>
        <w:t>punctuation</w:t>
      </w:r>
      <w:r w:rsidRPr="00C54CEA">
        <w:t xml:space="preserve"> must never be supplied for stanzas</w:t>
      </w:r>
    </w:p>
    <w:p w14:paraId="14E7086B" w14:textId="27499715" w:rsidR="000C69C4" w:rsidRDefault="000C69C4" w:rsidP="00D45A5E">
      <w:pPr>
        <w:pStyle w:val="Lista"/>
      </w:pPr>
      <w:r w:rsidRPr="00DD7CCF">
        <w:t xml:space="preserve">any </w:t>
      </w:r>
      <w:r w:rsidRPr="000C69C4">
        <w:rPr>
          <w:b/>
          <w:bCs/>
        </w:rPr>
        <w:t xml:space="preserve">original punctuation </w:t>
      </w:r>
      <w:r w:rsidRPr="00DD7CCF">
        <w:t>should be included at its actual locus</w:t>
      </w:r>
      <w:r>
        <w:t>,</w:t>
      </w:r>
      <w:r w:rsidRPr="00DD7CCF">
        <w:t xml:space="preserve"> </w:t>
      </w:r>
      <w:r>
        <w:t xml:space="preserve">following the usual </w:t>
      </w:r>
      <w:r w:rsidRPr="00DD7CCF">
        <w:t xml:space="preserve">rules for marking up punctuation characters </w:t>
      </w:r>
      <w:r w:rsidRPr="00E24F87">
        <w:rPr>
          <w:noProof/>
        </w:rPr>
        <w:t>(</w:t>
      </w:r>
      <w:r w:rsidRPr="00DD7CCF">
        <w:t>§</w:t>
      </w:r>
      <w:r w:rsidR="00CB56FA">
        <w:fldChar w:fldCharType="begin"/>
      </w:r>
      <w:r w:rsidR="00CB56FA">
        <w:instrText xml:space="preserve"> REF _Ref182580335 \r \h </w:instrText>
      </w:r>
      <w:r w:rsidR="00CB56FA">
        <w:fldChar w:fldCharType="separate"/>
      </w:r>
      <w:r w:rsidR="00110B53">
        <w:t>4.2.3.3</w:t>
      </w:r>
      <w:r w:rsidR="00CB56FA">
        <w:fldChar w:fldCharType="end"/>
      </w:r>
      <w:r w:rsidRPr="00DD7CCF">
        <w:t>)</w:t>
      </w:r>
    </w:p>
    <w:p w14:paraId="77ED7C8E" w14:textId="77777777" w:rsidR="002E2D39" w:rsidRDefault="002E2D39" w:rsidP="002E2D39"/>
    <w:tbl>
      <w:tblPr>
        <w:tblStyle w:val="CodeSampleTable"/>
        <w:tblW w:w="5000" w:type="pct"/>
        <w:tblLook w:val="04A0" w:firstRow="1" w:lastRow="0" w:firstColumn="1" w:lastColumn="0" w:noHBand="0" w:noVBand="1"/>
      </w:tblPr>
      <w:tblGrid>
        <w:gridCol w:w="9628"/>
      </w:tblGrid>
      <w:tr w:rsidR="00DE0134" w:rsidRPr="00DD7CCF" w14:paraId="311427D9"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0F83099B" w14:textId="2BA33552" w:rsidR="00DE0134" w:rsidRPr="00DD7CCF" w:rsidRDefault="00DE0134" w:rsidP="00D45A5E">
            <w:pPr>
              <w:pStyle w:val="Kpalrs"/>
            </w:pPr>
            <w:bookmarkStart w:id="91" w:name="_ean8zao6bcdz" w:colFirst="0" w:colLast="0"/>
            <w:bookmarkStart w:id="92" w:name="_Ref181625172"/>
            <w:bookmarkStart w:id="93" w:name="_Ref43980199"/>
            <w:bookmarkEnd w:id="91"/>
            <w:r w:rsidRPr="00DD7CCF">
              <w:t xml:space="preserve">Example </w:t>
            </w:r>
            <w:r w:rsidR="00542B66">
              <w:fldChar w:fldCharType="begin"/>
            </w:r>
            <w:r w:rsidR="00542B66">
              <w:instrText xml:space="preserve"> STYLEREF 3 \s </w:instrText>
            </w:r>
            <w:r w:rsidR="00542B66">
              <w:fldChar w:fldCharType="separate"/>
            </w:r>
            <w:r w:rsidR="00110B53">
              <w:rPr>
                <w:noProof/>
              </w:rPr>
              <w:t>2.6.2</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A</w:t>
            </w:r>
            <w:r w:rsidR="00542B66">
              <w:rPr>
                <w:noProof/>
              </w:rPr>
              <w:fldChar w:fldCharType="end"/>
            </w:r>
            <w:bookmarkEnd w:id="92"/>
            <w:r w:rsidRPr="00DD7CCF">
              <w:t>:</w:t>
            </w:r>
            <w:r w:rsidRPr="00DE0134">
              <w:t xml:space="preserve"> </w:t>
            </w:r>
            <w:r>
              <w:t>basic markup for verse structure</w:t>
            </w:r>
          </w:p>
        </w:tc>
      </w:tr>
      <w:tr w:rsidR="00DE0134" w:rsidRPr="00DD7CCF" w14:paraId="34FD6DA8" w14:textId="77777777" w:rsidTr="00D45A5E">
        <w:tc>
          <w:tcPr>
            <w:tcW w:w="5000" w:type="pct"/>
          </w:tcPr>
          <w:p w14:paraId="6D496D92" w14:textId="1EDB4537" w:rsidR="00DE0134" w:rsidRPr="00DD7CCF" w:rsidRDefault="00DE0134" w:rsidP="00D45A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w:t>
            </w:r>
            <w:r>
              <w:rPr>
                <w:rStyle w:val="Codevalue"/>
              </w:rPr>
              <w:t>anuṣṭubh</w:t>
            </w:r>
            <w:r w:rsidRPr="0046000E">
              <w:rPr>
                <w:rStyle w:val="Codevalue"/>
              </w:rPr>
              <w:t>"</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Pr>
                <w:rStyle w:val="Codetext"/>
              </w:rPr>
              <w:t>sva-dattāṁ para-dattāṁ vā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Pr>
                <w:rStyle w:val="Codetext"/>
              </w:rPr>
              <w:t>yo hareta vasundharāM</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Pr>
                <w:rStyle w:val="Codetext"/>
              </w:rPr>
              <w:t>ṣaṣṭiṁ varṣa-sahasrāṇi</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Pr>
                <w:rStyle w:val="Codetext"/>
              </w:rPr>
              <w:t>svargge modati bhūmi-daḥ</w:t>
            </w:r>
            <w:r w:rsidRPr="00DD7CCF">
              <w:rPr>
                <w:rStyle w:val="Code"/>
              </w:rPr>
              <w:t>&lt;/l&gt;</w:t>
            </w:r>
            <w:r w:rsidRPr="00DD7CCF">
              <w:rPr>
                <w:rStyle w:val="Codetext"/>
              </w:rPr>
              <w:br/>
            </w:r>
            <w:r w:rsidRPr="00DD7CCF">
              <w:rPr>
                <w:rStyle w:val="Code"/>
              </w:rPr>
              <w:t>&lt;/lg&gt;</w:t>
            </w:r>
          </w:p>
        </w:tc>
      </w:tr>
    </w:tbl>
    <w:p w14:paraId="12220BDC" w14:textId="77777777" w:rsidR="004E60B0" w:rsidRDefault="004E60B0" w:rsidP="004E60B0"/>
    <w:p w14:paraId="7275EF41" w14:textId="6A017A85" w:rsidR="00C02B8C" w:rsidRPr="00DD7CCF" w:rsidRDefault="00E4480A" w:rsidP="00EB2024">
      <w:pPr>
        <w:pStyle w:val="Cmsor3"/>
      </w:pPr>
      <w:bookmarkStart w:id="94" w:name="_Toc182996946"/>
      <w:bookmarkEnd w:id="93"/>
      <w:r>
        <w:t>Numbering the elements of verse structure</w:t>
      </w:r>
      <w:bookmarkEnd w:id="94"/>
    </w:p>
    <w:p w14:paraId="09C8127F" w14:textId="0970F603" w:rsidR="0051534D" w:rsidRPr="0051534D" w:rsidRDefault="0051534D" w:rsidP="0051534D">
      <w:pPr>
        <w:pStyle w:val="Cmsor4"/>
      </w:pPr>
      <w:bookmarkStart w:id="95" w:name="_Ref181609101"/>
      <w:bookmarkStart w:id="96" w:name="_Toc182996947"/>
      <w:r>
        <w:t>Stanza numbering</w:t>
      </w:r>
      <w:bookmarkEnd w:id="95"/>
      <w:bookmarkEnd w:id="96"/>
    </w:p>
    <w:p w14:paraId="1083368A" w14:textId="40FE92E2" w:rsidR="00C02B8C" w:rsidRPr="00C54CEA" w:rsidRDefault="00484A5D" w:rsidP="00484A5D">
      <w:pPr>
        <w:pStyle w:val="Lista"/>
      </w:pPr>
      <w:r w:rsidRPr="00484A5D">
        <w:rPr>
          <w:b/>
          <w:bCs/>
        </w:rPr>
        <w:t>editorial numeration</w:t>
      </w:r>
      <w:r w:rsidRPr="00C54CEA">
        <w:t xml:space="preserve"> must never be supplied in the text of stanzas</w:t>
      </w:r>
    </w:p>
    <w:p w14:paraId="5223F418" w14:textId="7886E228" w:rsidR="008046D1" w:rsidRDefault="00443EAA" w:rsidP="008046D1">
      <w:pPr>
        <w:pStyle w:val="Lista"/>
      </w:pPr>
      <w:r w:rsidRPr="00C54CEA">
        <w:t xml:space="preserve">instead, </w:t>
      </w:r>
      <w:r w:rsidR="008046D1" w:rsidRPr="00C54CEA">
        <w:t>every stanza in your edition must have a number encoded</w:t>
      </w:r>
      <w:r w:rsidR="008046D1" w:rsidRPr="00DD7CCF">
        <w:t xml:space="preserve"> in the </w:t>
      </w:r>
      <w:r w:rsidR="008046D1" w:rsidRPr="008525C6">
        <w:rPr>
          <w:rStyle w:val="Codeattribute"/>
        </w:rPr>
        <w:t>@n</w:t>
      </w:r>
      <w:r w:rsidR="008046D1" w:rsidRPr="008525C6">
        <w:t xml:space="preserve"> </w:t>
      </w:r>
      <w:r w:rsidR="008046D1" w:rsidRPr="00DD7CCF">
        <w:t xml:space="preserve">attribute of the corresponding </w:t>
      </w:r>
      <w:r w:rsidR="008046D1" w:rsidRPr="00DD7CCF">
        <w:rPr>
          <w:rStyle w:val="Code"/>
        </w:rPr>
        <w:t>&lt;lg&gt;</w:t>
      </w:r>
      <w:r w:rsidR="008046D1" w:rsidRPr="00DD7CCF">
        <w:t xml:space="preserve"> element</w:t>
      </w:r>
    </w:p>
    <w:p w14:paraId="332CF279" w14:textId="06BB4095" w:rsidR="00C02B8C" w:rsidRPr="00DD7CCF" w:rsidRDefault="00443EAA" w:rsidP="00E2714A">
      <w:pPr>
        <w:pStyle w:val="Lista"/>
      </w:pPr>
      <w:r>
        <w:t xml:space="preserve">the value of </w:t>
      </w:r>
      <w:r w:rsidRPr="008525C6">
        <w:rPr>
          <w:rStyle w:val="Codeattribute"/>
        </w:rPr>
        <w:t>@n</w:t>
      </w:r>
      <w:r w:rsidRPr="00DD7CCF">
        <w:t xml:space="preserve"> </w:t>
      </w:r>
      <w:r>
        <w:t xml:space="preserve">must </w:t>
      </w:r>
      <w:r w:rsidR="004D2E67" w:rsidRPr="00DD7CCF">
        <w:t xml:space="preserve">always be </w:t>
      </w:r>
      <w:r>
        <w:t xml:space="preserve">an </w:t>
      </w:r>
      <w:r w:rsidR="004D2E67" w:rsidRPr="00DD7CCF">
        <w:t>Arabic numeral</w:t>
      </w:r>
      <w:r w:rsidR="00D90CF8">
        <w:t>, as a rule</w:t>
      </w:r>
      <w:r w:rsidR="004D2E67" w:rsidRPr="00DD7CCF">
        <w:t xml:space="preserve"> starting from 1</w:t>
      </w:r>
    </w:p>
    <w:p w14:paraId="5E5EE366" w14:textId="4C19FAA6" w:rsidR="00C02B8C" w:rsidRDefault="00D90CF8" w:rsidP="00E2714A">
      <w:pPr>
        <w:pStyle w:val="Lista2"/>
      </w:pPr>
      <w:r>
        <w:t>never start stanza numbers from 0</w:t>
      </w:r>
    </w:p>
    <w:p w14:paraId="05C1B476" w14:textId="2EEB966D" w:rsidR="00D90CF8" w:rsidRPr="00DD7CCF" w:rsidRDefault="00D90CF8" w:rsidP="00E2714A">
      <w:pPr>
        <w:pStyle w:val="Lista2"/>
      </w:pPr>
      <w:r>
        <w:t>the first stanza of a text may be numbered other than 1 if so dictated by circumstances (e.g. in a text whose beginning is lost, but the number of stanzas preceding the first extant one can be determined)</w:t>
      </w:r>
    </w:p>
    <w:p w14:paraId="794698EB" w14:textId="77777777" w:rsidR="00C02B8C" w:rsidRPr="00DD7CCF" w:rsidRDefault="004D2E67" w:rsidP="00E2714A">
      <w:pPr>
        <w:pStyle w:val="Lista"/>
      </w:pPr>
      <w:r w:rsidRPr="00DD7CCF">
        <w:t xml:space="preserve">by default, stanzas shall be </w:t>
      </w:r>
      <w:r w:rsidRPr="00C54CEA">
        <w:t>numbered consecutively throughout a</w:t>
      </w:r>
      <w:r w:rsidRPr="00DD7CCF">
        <w:t>n inscription, with the following exceptions</w:t>
      </w:r>
    </w:p>
    <w:p w14:paraId="2465598C" w14:textId="25BA82E3"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10B53">
        <w:t>3.2</w:t>
      </w:r>
      <w:r w:rsidR="00C927BB" w:rsidRPr="00DD7CCF">
        <w:fldChar w:fldCharType="end"/>
      </w:r>
      <w:r w:rsidRPr="00DD7CCF">
        <w:t>), then stanza numbering must be mandatorily restarted in each textpart division</w:t>
      </w:r>
    </w:p>
    <w:p w14:paraId="5F29122B" w14:textId="3F777A44" w:rsidR="00C02B8C" w:rsidRPr="00DD7CCF" w:rsidRDefault="004D2E67" w:rsidP="00E2714A">
      <w:pPr>
        <w:pStyle w:val="Lista2"/>
      </w:pPr>
      <w:commentRangeStart w:id="97"/>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10B53">
        <w:t>3.4</w:t>
      </w:r>
      <w:r w:rsidR="000725A4" w:rsidRPr="00DD7CCF">
        <w:fldChar w:fldCharType="end"/>
      </w:r>
      <w:r w:rsidRPr="00DD7CCF">
        <w:t xml:space="preserve">), then stanza numbering may be optionally restarted after each </w:t>
      </w:r>
      <w:r w:rsidR="00BF356E">
        <w:t>partition</w:t>
      </w:r>
      <w:r w:rsidRPr="00DD7CCF">
        <w:t xml:space="preserve"> in order to follow the numbering scheme of a previous edition or the conventions of your specific field</w:t>
      </w:r>
      <w:commentRangeEnd w:id="97"/>
      <w:r w:rsidR="00BF356E">
        <w:rPr>
          <w:rStyle w:val="Jegyzethivatkozs"/>
          <w:rFonts w:cs="Mangal"/>
        </w:rPr>
        <w:commentReference w:id="97"/>
      </w:r>
    </w:p>
    <w:p w14:paraId="4596FACB" w14:textId="77777777" w:rsidR="008046D1" w:rsidRDefault="008046D1" w:rsidP="008046D1">
      <w:pPr>
        <w:pStyle w:val="Lista"/>
      </w:pPr>
      <w:bookmarkStart w:id="98" w:name="_6q9v7bx41h3i" w:colFirst="0" w:colLast="0"/>
      <w:bookmarkStart w:id="99" w:name="_Ref43980265"/>
      <w:bookmarkEnd w:id="98"/>
      <w:r w:rsidRPr="008046D1">
        <w:rPr>
          <w:b/>
          <w:bCs/>
        </w:rPr>
        <w:t>original stanza numbers</w:t>
      </w:r>
      <w:r>
        <w:t xml:space="preserve">, if present, </w:t>
      </w:r>
      <w:r w:rsidRPr="00DD7CCF">
        <w:t xml:space="preserve">should be </w:t>
      </w:r>
      <w:r>
        <w:t xml:space="preserve">treated </w:t>
      </w:r>
      <w:r w:rsidRPr="00DD7CCF">
        <w:t>as part of the text</w:t>
      </w:r>
      <w:r>
        <w:t>, i.e.</w:t>
      </w:r>
    </w:p>
    <w:p w14:paraId="4C202A2B" w14:textId="77777777" w:rsidR="008046D1" w:rsidRDefault="008046D1" w:rsidP="008046D1">
      <w:pPr>
        <w:pStyle w:val="Lista2"/>
      </w:pPr>
      <w:r>
        <w:t>placed at their</w:t>
      </w:r>
      <w:r w:rsidRPr="00DD7CCF">
        <w:t xml:space="preserve"> actual locus within the </w:t>
      </w:r>
      <w:r w:rsidRPr="00DD7CCF">
        <w:rPr>
          <w:rStyle w:val="Code"/>
        </w:rPr>
        <w:t>&lt;l&gt;</w:t>
      </w:r>
      <w:r w:rsidRPr="00DD7CCF">
        <w:t xml:space="preserve"> element for the line in which </w:t>
      </w:r>
      <w:r>
        <w:t xml:space="preserve">they </w:t>
      </w:r>
      <w:r w:rsidRPr="00DD7CCF">
        <w:t>appear</w:t>
      </w:r>
    </w:p>
    <w:p w14:paraId="08FE8718" w14:textId="0C0F377B" w:rsidR="008046D1" w:rsidRPr="00DD7CCF" w:rsidRDefault="008046D1" w:rsidP="008046D1">
      <w:pPr>
        <w:pStyle w:val="Lista2"/>
      </w:pPr>
      <w:r w:rsidRPr="00DD7CCF">
        <w:t xml:space="preserve">tagged as any other number </w:t>
      </w:r>
      <w:r w:rsidRPr="00E24F87">
        <w:rPr>
          <w:noProof/>
        </w:rPr>
        <w:t>(</w:t>
      </w:r>
      <w:r w:rsidRPr="00DD7CCF">
        <w:t>see §</w:t>
      </w:r>
      <w:r w:rsidRPr="00DD7CCF">
        <w:fldChar w:fldCharType="begin"/>
      </w:r>
      <w:r w:rsidRPr="00DD7CCF">
        <w:instrText xml:space="preserve"> REF _Ref43980607 \r \h </w:instrText>
      </w:r>
      <w:r>
        <w:instrText xml:space="preserve"> \* MERGEFORMAT </w:instrText>
      </w:r>
      <w:r w:rsidRPr="00DD7CCF">
        <w:fldChar w:fldCharType="separate"/>
      </w:r>
      <w:r w:rsidR="00110B53">
        <w:t>7.1</w:t>
      </w:r>
      <w:r w:rsidRPr="00DD7CCF">
        <w:fldChar w:fldCharType="end"/>
      </w:r>
      <w:r w:rsidRPr="00DD7CCF">
        <w:t xml:space="preserve"> about encoding the value of numerals, and §</w:t>
      </w:r>
      <w:r w:rsidR="00543984">
        <w:fldChar w:fldCharType="begin"/>
      </w:r>
      <w:r w:rsidR="00543984">
        <w:instrText xml:space="preserve"> REF _Ref182551676 \r \h </w:instrText>
      </w:r>
      <w:r w:rsidR="00543984">
        <w:fldChar w:fldCharType="separate"/>
      </w:r>
      <w:r w:rsidR="00110B53">
        <w:t>4.2.2</w:t>
      </w:r>
      <w:r w:rsidR="00543984">
        <w:fldChar w:fldCharType="end"/>
      </w:r>
      <w:r w:rsidRPr="00DD7CCF">
        <w:t xml:space="preserve"> about </w:t>
      </w:r>
      <w:r w:rsidR="0054433F">
        <w:t>numeric character</w:t>
      </w:r>
      <w:r w:rsidRPr="00DD7CCF">
        <w:t>s other than decimal digits)</w:t>
      </w:r>
    </w:p>
    <w:p w14:paraId="27916489" w14:textId="01F2CC32" w:rsidR="008046D1" w:rsidRPr="00DD7CCF" w:rsidRDefault="008046D1" w:rsidP="00443EAA">
      <w:pPr>
        <w:pStyle w:val="Lista"/>
      </w:pPr>
      <w:r w:rsidRPr="00DD7CCF">
        <w:t xml:space="preserve">if </w:t>
      </w:r>
      <w:r>
        <w:t xml:space="preserve">a </w:t>
      </w:r>
      <w:r w:rsidRPr="00DD7CCF">
        <w:t xml:space="preserve">text includes original </w:t>
      </w:r>
      <w:r w:rsidR="00443EAA">
        <w:t xml:space="preserve">stanza </w:t>
      </w:r>
      <w:r w:rsidRPr="00DD7CCF">
        <w:t xml:space="preserve">numeration, editorial stanza numbering </w:t>
      </w:r>
      <w:r w:rsidR="00443EAA">
        <w:t xml:space="preserve">must still </w:t>
      </w:r>
      <w:r w:rsidRPr="00DD7CCF">
        <w:t xml:space="preserve">follow the rules stated </w:t>
      </w:r>
      <w:r w:rsidR="00443EAA">
        <w:t>above,</w:t>
      </w:r>
      <w:r w:rsidRPr="00DD7CCF">
        <w:t xml:space="preserve"> even if this results in a discrepancy with the original numbering</w:t>
      </w:r>
    </w:p>
    <w:p w14:paraId="23070E6C" w14:textId="77777777" w:rsidR="00E4480A" w:rsidRDefault="00E4480A" w:rsidP="00E4480A">
      <w:pPr>
        <w:pStyle w:val="Cmsor4"/>
      </w:pPr>
      <w:bookmarkStart w:id="100" w:name="_Ref181706499"/>
      <w:bookmarkStart w:id="101" w:name="_Toc182996948"/>
      <w:bookmarkEnd w:id="99"/>
      <w:r>
        <w:lastRenderedPageBreak/>
        <w:t>Verse line numbering</w:t>
      </w:r>
      <w:bookmarkEnd w:id="100"/>
      <w:bookmarkEnd w:id="101"/>
    </w:p>
    <w:p w14:paraId="60C0F782" w14:textId="77777777" w:rsidR="00E4480A" w:rsidRPr="00DD7CCF" w:rsidRDefault="00E4480A" w:rsidP="00E4480A">
      <w:pPr>
        <w:pStyle w:val="Lista"/>
      </w:pPr>
      <w:r w:rsidRPr="0051534D">
        <w:t>for</w:t>
      </w:r>
      <w:r>
        <w:t xml:space="preserve"> the numbering of lines encoded as the</w:t>
      </w:r>
      <w:r w:rsidRPr="0051534D">
        <w:t xml:space="preserve"> </w:t>
      </w:r>
      <w:r w:rsidRPr="008525C6">
        <w:rPr>
          <w:rStyle w:val="Codeattribute"/>
        </w:rPr>
        <w:t>@n</w:t>
      </w:r>
      <w:r w:rsidRPr="008525C6">
        <w:t xml:space="preserve"> </w:t>
      </w:r>
      <w:r>
        <w:t xml:space="preserve">of </w:t>
      </w:r>
      <w:r w:rsidRPr="00DD7CCF">
        <w:rPr>
          <w:rStyle w:val="Code"/>
        </w:rPr>
        <w:t>&lt;l&gt;</w:t>
      </w:r>
      <w:r>
        <w:t xml:space="preserve"> elements, use </w:t>
      </w:r>
      <w:r w:rsidRPr="00DD7CCF">
        <w:t xml:space="preserve">lowercase Latin letters </w:t>
      </w:r>
      <w:r w:rsidRPr="00E24F87">
        <w:rPr>
          <w:noProof/>
        </w:rPr>
        <w:t>(</w:t>
      </w:r>
      <w:r w:rsidRPr="00DD7CCF">
        <w:t>a, b, c, d)</w:t>
      </w:r>
      <w:r>
        <w:t xml:space="preserve"> </w:t>
      </w:r>
      <w:r w:rsidRPr="00DD7CCF">
        <w:t xml:space="preserve">in </w:t>
      </w:r>
      <w:r>
        <w:t>quatrains of Sanskritic verse and generally for other kinds of verse, except the following:</w:t>
      </w:r>
    </w:p>
    <w:p w14:paraId="65E431DB" w14:textId="3E9C6A50" w:rsidR="00E4480A" w:rsidRPr="00DD7CCF" w:rsidRDefault="00E4480A" w:rsidP="00E4480A">
      <w:pPr>
        <w:pStyle w:val="Lista2"/>
      </w:pPr>
      <w:r>
        <w:t xml:space="preserve">use </w:t>
      </w:r>
      <w:r w:rsidRPr="00DD7CCF">
        <w:t xml:space="preserve">pairs of lowercase Latin letters </w:t>
      </w:r>
      <w:r w:rsidRPr="00E24F87">
        <w:rPr>
          <w:noProof/>
        </w:rPr>
        <w:t>(</w:t>
      </w:r>
      <w:r w:rsidRPr="00DD7CCF">
        <w:t>ab, cd)</w:t>
      </w:r>
      <w:r>
        <w:t xml:space="preserve"> </w:t>
      </w:r>
      <w:r w:rsidRPr="00DD7CCF">
        <w:t>in Sanskrit/Prakrit quantitative verse</w:t>
      </w:r>
      <w:r>
        <w:t xml:space="preserve">, where </w:t>
      </w:r>
      <w:r w:rsidRPr="00DD7CCF">
        <w:rPr>
          <w:rStyle w:val="Code"/>
        </w:rPr>
        <w:t>&lt;l&gt;</w:t>
      </w:r>
      <w:r>
        <w:t xml:space="preserve"> elements correspond to hemistichs, as in </w:t>
      </w:r>
      <w:r>
        <w:fldChar w:fldCharType="begin"/>
      </w:r>
      <w:r>
        <w:instrText xml:space="preserve"> REF _Ref181625483 \h </w:instrText>
      </w:r>
      <w:r>
        <w:fldChar w:fldCharType="separate"/>
      </w:r>
      <w:r w:rsidR="00110B53" w:rsidRPr="00DD7CCF">
        <w:t xml:space="preserve">Example </w:t>
      </w:r>
      <w:r w:rsidR="00110B53">
        <w:rPr>
          <w:noProof/>
        </w:rPr>
        <w:t>2.6.3</w:t>
      </w:r>
      <w:r w:rsidR="00110B53" w:rsidRPr="00DD7CCF">
        <w:t>.</w:t>
      </w:r>
      <w:r w:rsidR="00110B53">
        <w:rPr>
          <w:noProof/>
        </w:rPr>
        <w:t>A</w:t>
      </w:r>
      <w:r>
        <w:fldChar w:fldCharType="end"/>
      </w:r>
    </w:p>
    <w:p w14:paraId="7E599385" w14:textId="77777777" w:rsidR="00E4480A" w:rsidRDefault="00E4480A" w:rsidP="00E4480A">
      <w:pPr>
        <w:pStyle w:val="Lista2"/>
      </w:pPr>
      <w:r>
        <w:t xml:space="preserve">use </w:t>
      </w:r>
      <w:r w:rsidRPr="00DD7CCF">
        <w:t xml:space="preserve">Arabic numerals </w:t>
      </w:r>
      <w:r w:rsidRPr="00E24F87">
        <w:rPr>
          <w:noProof/>
        </w:rPr>
        <w:t>(</w:t>
      </w:r>
      <w:r w:rsidRPr="00DD7CCF">
        <w:t>1, 2, 3, 4)</w:t>
      </w:r>
    </w:p>
    <w:p w14:paraId="4D7D43E9" w14:textId="63218874" w:rsidR="00E4480A" w:rsidRDefault="00E4480A" w:rsidP="00E4480A">
      <w:pPr>
        <w:pStyle w:val="Lista3"/>
      </w:pPr>
      <w:r>
        <w:t xml:space="preserve">in </w:t>
      </w:r>
      <w:r w:rsidRPr="00DD7CCF">
        <w:t>Tamil verse</w:t>
      </w:r>
      <w:r w:rsidR="00C54CEA">
        <w:t xml:space="preserve">, as in </w:t>
      </w:r>
      <w:r w:rsidR="00C54CEA">
        <w:fldChar w:fldCharType="begin"/>
      </w:r>
      <w:r w:rsidR="00C54CEA">
        <w:instrText xml:space="preserve"> REF _Ref181698022 \h </w:instrText>
      </w:r>
      <w:r w:rsidR="00C54CEA">
        <w:fldChar w:fldCharType="separate"/>
      </w:r>
      <w:r w:rsidR="00110B53" w:rsidRPr="00DD7CCF">
        <w:t xml:space="preserve">Example </w:t>
      </w:r>
      <w:r w:rsidR="00110B53">
        <w:rPr>
          <w:noProof/>
        </w:rPr>
        <w:t>2.6.3</w:t>
      </w:r>
      <w:r w:rsidR="00110B53" w:rsidRPr="00DD7CCF">
        <w:t>.</w:t>
      </w:r>
      <w:r w:rsidR="00110B53">
        <w:rPr>
          <w:noProof/>
        </w:rPr>
        <w:t>B</w:t>
      </w:r>
      <w:r w:rsidR="00C54CEA">
        <w:fldChar w:fldCharType="end"/>
      </w:r>
    </w:p>
    <w:p w14:paraId="59A31F61" w14:textId="77777777" w:rsidR="00E4480A" w:rsidRDefault="00E4480A" w:rsidP="00E4480A">
      <w:pPr>
        <w:pStyle w:val="Lista3"/>
      </w:pPr>
      <w:r w:rsidRPr="00070594">
        <w:t>in free octosyllabic versification found in some Old Sundanese and Old Javanese works</w:t>
      </w:r>
    </w:p>
    <w:p w14:paraId="61F7AEFE" w14:textId="77777777" w:rsidR="00E4480A" w:rsidRPr="00070594" w:rsidRDefault="00E4480A" w:rsidP="00E4480A">
      <w:pPr>
        <w:pStyle w:val="Lista3"/>
      </w:pPr>
      <w:r>
        <w:t xml:space="preserve">in any other stanzas that </w:t>
      </w:r>
      <w:r w:rsidRPr="00DD7CCF">
        <w:t xml:space="preserve">have </w:t>
      </w:r>
      <w:r w:rsidRPr="00E24F87">
        <w:rPr>
          <w:noProof/>
        </w:rPr>
        <w:t>(</w:t>
      </w:r>
      <w:r w:rsidRPr="00DD7CCF">
        <w:t xml:space="preserve">or </w:t>
      </w:r>
      <w:r>
        <w:t>follow a model that permits</w:t>
      </w:r>
      <w:r w:rsidRPr="00DD7CCF">
        <w:t>) 10 or more lines</w:t>
      </w:r>
      <w:r>
        <w:t xml:space="preserve"> per stanza</w:t>
      </w:r>
    </w:p>
    <w:p w14:paraId="76012F8B" w14:textId="77777777" w:rsidR="00E4480A" w:rsidRPr="00DD7CCF" w:rsidRDefault="00E4480A" w:rsidP="00E4480A">
      <w:pPr>
        <w:pStyle w:val="Lista"/>
      </w:pPr>
      <w:bookmarkStart w:id="102" w:name="_7tlyzfn6s88r" w:colFirst="0" w:colLast="0"/>
      <w:bookmarkEnd w:id="102"/>
      <w:r w:rsidRPr="00DD7CCF">
        <w:t xml:space="preserve">for stanzas anomalously consisting of more or </w:t>
      </w:r>
      <w:r>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2689EF91" w14:textId="77777777" w:rsidR="00E4480A" w:rsidRDefault="00E4480A" w:rsidP="00E4480A"/>
    <w:tbl>
      <w:tblPr>
        <w:tblStyle w:val="CodeSampleTable"/>
        <w:tblW w:w="5000" w:type="pct"/>
        <w:tblLook w:val="04A0" w:firstRow="1" w:lastRow="0" w:firstColumn="1" w:lastColumn="0" w:noHBand="0" w:noVBand="1"/>
      </w:tblPr>
      <w:tblGrid>
        <w:gridCol w:w="9628"/>
      </w:tblGrid>
      <w:tr w:rsidR="00E4480A" w:rsidRPr="00DD7CCF" w14:paraId="00990DF1"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14B8621F" w14:textId="5308DE25" w:rsidR="00E4480A" w:rsidRPr="00DD7CCF" w:rsidRDefault="00E4480A" w:rsidP="00D45A5E">
            <w:pPr>
              <w:pStyle w:val="Kpalrs"/>
            </w:pPr>
            <w:bookmarkStart w:id="103" w:name="_Ref181625483"/>
            <w:r w:rsidRPr="00DD7CCF">
              <w:t xml:space="preserve">Example </w:t>
            </w:r>
            <w:r w:rsidR="00542B66">
              <w:fldChar w:fldCharType="begin"/>
            </w:r>
            <w:r w:rsidR="00542B66">
              <w:instrText xml:space="preserve"> STYLEREF 3 \s </w:instrText>
            </w:r>
            <w:r w:rsidR="00542B66">
              <w:fldChar w:fldCharType="separate"/>
            </w:r>
            <w:r w:rsidR="00110B53">
              <w:rPr>
                <w:noProof/>
              </w:rPr>
              <w:t>2.6.3</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A</w:t>
            </w:r>
            <w:r w:rsidR="00542B66">
              <w:rPr>
                <w:noProof/>
              </w:rPr>
              <w:fldChar w:fldCharType="end"/>
            </w:r>
            <w:bookmarkEnd w:id="103"/>
            <w:r w:rsidRPr="00DD7CCF">
              <w:t xml:space="preserve">: </w:t>
            </w:r>
            <w:r w:rsidR="00C54CEA">
              <w:t>line numbering</w:t>
            </w:r>
            <w:r>
              <w:t xml:space="preserve"> in </w:t>
            </w:r>
            <w:r w:rsidRPr="001B00C1">
              <w:rPr>
                <w:rStyle w:val="Foreign"/>
              </w:rPr>
              <w:t>gaṇacchandas</w:t>
            </w:r>
            <w:r>
              <w:t xml:space="preserve"> verse</w:t>
            </w:r>
          </w:p>
        </w:tc>
      </w:tr>
      <w:tr w:rsidR="00E4480A" w:rsidRPr="00DD7CCF" w14:paraId="62FBD294" w14:textId="77777777" w:rsidTr="00D45A5E">
        <w:tc>
          <w:tcPr>
            <w:tcW w:w="5000" w:type="pct"/>
          </w:tcPr>
          <w:p w14:paraId="0AB87F64" w14:textId="77777777" w:rsidR="00E4480A" w:rsidRPr="00DD7CCF" w:rsidRDefault="00E4480A" w:rsidP="00D45A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3663A000" w14:textId="77777777" w:rsidR="00C54CEA" w:rsidRDefault="00C54CEA" w:rsidP="00C54CEA"/>
    <w:tbl>
      <w:tblPr>
        <w:tblStyle w:val="CodeSampleTable"/>
        <w:tblW w:w="5000" w:type="pct"/>
        <w:tblLook w:val="04A0" w:firstRow="1" w:lastRow="0" w:firstColumn="1" w:lastColumn="0" w:noHBand="0" w:noVBand="1"/>
      </w:tblPr>
      <w:tblGrid>
        <w:gridCol w:w="9628"/>
      </w:tblGrid>
      <w:tr w:rsidR="00C54CEA" w:rsidRPr="00DD7CCF" w14:paraId="76B1926F" w14:textId="77777777" w:rsidTr="00C54CEA">
        <w:trPr>
          <w:cnfStyle w:val="100000000000" w:firstRow="1" w:lastRow="0" w:firstColumn="0" w:lastColumn="0" w:oddVBand="0" w:evenVBand="0" w:oddHBand="0" w:evenHBand="0" w:firstRowFirstColumn="0" w:firstRowLastColumn="0" w:lastRowFirstColumn="0" w:lastRowLastColumn="0"/>
        </w:trPr>
        <w:tc>
          <w:tcPr>
            <w:tcW w:w="5000" w:type="pct"/>
          </w:tcPr>
          <w:p w14:paraId="26FDEE74" w14:textId="36557627" w:rsidR="00C54CEA" w:rsidRPr="00DD7CCF" w:rsidRDefault="00C54CEA" w:rsidP="00C54CEA">
            <w:pPr>
              <w:pStyle w:val="Kpalrs"/>
            </w:pPr>
            <w:bookmarkStart w:id="104" w:name="_Ref181698022"/>
            <w:r w:rsidRPr="00DD7CCF">
              <w:t xml:space="preserve">Example </w:t>
            </w:r>
            <w:r w:rsidR="00542B66">
              <w:fldChar w:fldCharType="begin"/>
            </w:r>
            <w:r w:rsidR="00542B66">
              <w:instrText xml:space="preserve"> STYLEREF 3 \s </w:instrText>
            </w:r>
            <w:r w:rsidR="00542B66">
              <w:fldChar w:fldCharType="separate"/>
            </w:r>
            <w:r w:rsidR="00110B53">
              <w:rPr>
                <w:noProof/>
              </w:rPr>
              <w:t>2.6.3</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B</w:t>
            </w:r>
            <w:r w:rsidR="00542B66">
              <w:rPr>
                <w:noProof/>
              </w:rPr>
              <w:fldChar w:fldCharType="end"/>
            </w:r>
            <w:bookmarkEnd w:id="104"/>
            <w:r w:rsidRPr="00DD7CCF">
              <w:t xml:space="preserve">: </w:t>
            </w:r>
            <w:r>
              <w:t>line numbering in Tamil verse</w:t>
            </w:r>
          </w:p>
        </w:tc>
      </w:tr>
      <w:tr w:rsidR="00C54CEA" w:rsidRPr="00DD7CCF" w14:paraId="0F38760F" w14:textId="77777777" w:rsidTr="00C54CEA">
        <w:tc>
          <w:tcPr>
            <w:tcW w:w="5000" w:type="pct"/>
          </w:tcPr>
          <w:p w14:paraId="5F90E745" w14:textId="77777777" w:rsidR="00C54CEA" w:rsidRDefault="00C54CEA" w:rsidP="00C54CEA">
            <w:pPr>
              <w:pStyle w:val="CodeParagraph"/>
              <w:rPr>
                <w:rStyle w:val="Code"/>
              </w:rPr>
            </w:pPr>
            <w:r w:rsidRPr="00DD7CCF">
              <w:rPr>
                <w:rStyle w:val="Code"/>
              </w:rPr>
              <w:t xml:space="preserve">&lt;lg </w:t>
            </w:r>
            <w:r w:rsidRPr="00DD7CCF">
              <w:rPr>
                <w:rStyle w:val="Codeattribute"/>
              </w:rPr>
              <w:t>n</w:t>
            </w:r>
            <w:r w:rsidRPr="00DD7CCF">
              <w:rPr>
                <w:rStyle w:val="Code"/>
              </w:rPr>
              <w:t>=</w:t>
            </w:r>
            <w:r w:rsidRPr="0046000E">
              <w:rPr>
                <w:rStyle w:val="Codevalue"/>
              </w:rPr>
              <w:t>"</w:t>
            </w:r>
            <w:r>
              <w:rPr>
                <w:rStyle w:val="Codevalue"/>
              </w:rPr>
              <w:t>1</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w:t>
            </w:r>
            <w:r w:rsidRPr="00C54CEA">
              <w:rPr>
                <w:rStyle w:val="Codevalue"/>
              </w:rPr>
              <w:t>āciriyappā</w:t>
            </w:r>
            <w:r w:rsidRPr="0046000E">
              <w:rPr>
                <w:rStyle w:val="Codevalue"/>
              </w:rPr>
              <w:t>"</w:t>
            </w:r>
            <w:r w:rsidRPr="00DD7CCF">
              <w:rPr>
                <w:rStyle w:val="Code"/>
              </w:rPr>
              <w:t>&gt;</w:t>
            </w:r>
            <w:r w:rsidRPr="00DD7CCF">
              <w:rPr>
                <w:rStyle w:val="Codetext"/>
              </w:rPr>
              <w:br/>
            </w:r>
            <w:r>
              <w:rPr>
                <w:rStyle w:val="Code"/>
              </w:rPr>
              <w:t xml:space="preserve">  </w:t>
            </w:r>
            <w:r w:rsidRPr="00C54CEA">
              <w:rPr>
                <w:rStyle w:val="Code"/>
              </w:rPr>
              <w:t xml:space="preserve">&lt;l </w:t>
            </w:r>
            <w:r w:rsidRPr="00C54CEA">
              <w:rPr>
                <w:rStyle w:val="Codeattribute"/>
              </w:rPr>
              <w:t>n=</w:t>
            </w:r>
            <w:r w:rsidRPr="00C54CEA">
              <w:rPr>
                <w:rStyle w:val="Codevalue"/>
              </w:rPr>
              <w:t>"1"</w:t>
            </w:r>
            <w:r w:rsidRPr="00C54CEA">
              <w:rPr>
                <w:rStyle w:val="Code"/>
              </w:rPr>
              <w:t>&gt;</w:t>
            </w:r>
            <w:r w:rsidRPr="00C54CEA">
              <w:rPr>
                <w:rStyle w:val="Codetext"/>
              </w:rPr>
              <w:t>tiṅkaḷēr taru taṉ toṅkal veṇ-kuṭai-k kīḻ</w:t>
            </w:r>
            <w:r w:rsidRPr="00C54CEA">
              <w:rPr>
                <w:rStyle w:val="Code"/>
              </w:rPr>
              <w:t>&lt;/l&gt;</w:t>
            </w:r>
          </w:p>
          <w:p w14:paraId="72350775" w14:textId="77777777" w:rsidR="00C54CEA" w:rsidRDefault="00C54CEA" w:rsidP="00C54CEA">
            <w:pPr>
              <w:pStyle w:val="CodeParagraph"/>
              <w:rPr>
                <w:rStyle w:val="Code"/>
              </w:rPr>
            </w:pPr>
            <w:r>
              <w:rPr>
                <w:rStyle w:val="Code"/>
              </w:rPr>
              <w:t xml:space="preserve">  </w:t>
            </w:r>
            <w:r w:rsidRPr="00C54CEA">
              <w:rPr>
                <w:rStyle w:val="Code"/>
              </w:rPr>
              <w:t xml:space="preserve">&lt;l </w:t>
            </w:r>
            <w:r w:rsidRPr="00C54CEA">
              <w:rPr>
                <w:rStyle w:val="Codeattribute"/>
              </w:rPr>
              <w:t>n=</w:t>
            </w:r>
            <w:r w:rsidRPr="00C54CEA">
              <w:rPr>
                <w:rStyle w:val="Codevalue"/>
              </w:rPr>
              <w:t>"2"</w:t>
            </w:r>
            <w:r w:rsidRPr="00C54CEA">
              <w:rPr>
                <w:rStyle w:val="Code"/>
              </w:rPr>
              <w:t>&gt;</w:t>
            </w:r>
            <w:r w:rsidRPr="00C54CEA">
              <w:rPr>
                <w:rStyle w:val="Codetext"/>
              </w:rPr>
              <w:t>nila-makaḷ nilava malar-makaṭ-p puṇara</w:t>
            </w:r>
            <w:r w:rsidRPr="00C54CEA">
              <w:rPr>
                <w:rStyle w:val="Code"/>
              </w:rPr>
              <w:t>&lt;/l&gt;</w:t>
            </w:r>
          </w:p>
          <w:p w14:paraId="44DD4CAC" w14:textId="35A40AB9" w:rsidR="00C54CEA" w:rsidRPr="00C54CEA" w:rsidRDefault="00C54CEA" w:rsidP="00C54CEA">
            <w:pPr>
              <w:pStyle w:val="CodeParagraph"/>
              <w:rPr>
                <w:rStyle w:val="Code"/>
              </w:rPr>
            </w:pPr>
            <w:r>
              <w:rPr>
                <w:rStyle w:val="Code"/>
              </w:rPr>
              <w:t xml:space="preserve">  </w:t>
            </w:r>
            <w:r w:rsidRPr="00C54CEA">
              <w:rPr>
                <w:rStyle w:val="Code"/>
              </w:rPr>
              <w:t xml:space="preserve">&lt;l </w:t>
            </w:r>
            <w:r w:rsidRPr="00C54CEA">
              <w:rPr>
                <w:rStyle w:val="Codeattribute"/>
              </w:rPr>
              <w:t>n=</w:t>
            </w:r>
            <w:r w:rsidRPr="00C54CEA">
              <w:rPr>
                <w:rStyle w:val="Codevalue"/>
              </w:rPr>
              <w:t>"3"</w:t>
            </w:r>
            <w:r w:rsidRPr="00C54CEA">
              <w:rPr>
                <w:rStyle w:val="Code"/>
              </w:rPr>
              <w:t>&gt;</w:t>
            </w:r>
            <w:r w:rsidRPr="00C54CEA">
              <w:rPr>
                <w:rStyle w:val="Codetext"/>
              </w:rPr>
              <w:t>ceṅkol ōcci-k karuṅ kali kaṭintuṭaṉ</w:t>
            </w:r>
            <w:r w:rsidRPr="00C54CEA">
              <w:rPr>
                <w:rStyle w:val="Code"/>
              </w:rPr>
              <w:t>&lt;/l&gt;</w:t>
            </w:r>
          </w:p>
          <w:p w14:paraId="154B924E" w14:textId="2561179B" w:rsidR="00C54CEA" w:rsidRPr="00DD7CCF" w:rsidRDefault="00C54CEA" w:rsidP="00C54CEA">
            <w:pPr>
              <w:pStyle w:val="CodeParagraph"/>
            </w:pPr>
            <w:r w:rsidRPr="00DD7CCF">
              <w:rPr>
                <w:rStyle w:val="Codetext"/>
              </w:rPr>
              <w:t xml:space="preserve">  ...</w:t>
            </w:r>
            <w:r w:rsidRPr="00DD7CCF">
              <w:rPr>
                <w:rStyle w:val="Codetext"/>
              </w:rPr>
              <w:br/>
            </w:r>
            <w:r w:rsidRPr="00C54CEA">
              <w:rPr>
                <w:rStyle w:val="Code"/>
              </w:rPr>
              <w:t>&lt;/lg&gt;</w:t>
            </w:r>
          </w:p>
        </w:tc>
      </w:tr>
    </w:tbl>
    <w:p w14:paraId="1C0FAC4D" w14:textId="6AF08B80" w:rsidR="0051534D" w:rsidRDefault="00E4480A" w:rsidP="0051534D">
      <w:pPr>
        <w:pStyle w:val="Cmsor3"/>
      </w:pPr>
      <w:bookmarkStart w:id="105" w:name="_Toc182996949"/>
      <w:r>
        <w:t>Encoding metrical features</w:t>
      </w:r>
      <w:bookmarkEnd w:id="105"/>
    </w:p>
    <w:p w14:paraId="2924932E" w14:textId="3136A313" w:rsidR="00C54CEA" w:rsidRDefault="00C54CEA" w:rsidP="00C54CEA">
      <w:pPr>
        <w:pStyle w:val="Cmsor4"/>
      </w:pPr>
      <w:bookmarkStart w:id="106" w:name="_Ref181699020"/>
      <w:bookmarkStart w:id="107" w:name="_Toc182996950"/>
      <w:r>
        <w:t xml:space="preserve">Encoding an abstract prosodic template with </w:t>
      </w:r>
      <w:r w:rsidRPr="008525C6">
        <w:rPr>
          <w:rStyle w:val="Codeattribute"/>
        </w:rPr>
        <w:t>@met</w:t>
      </w:r>
      <w:bookmarkEnd w:id="106"/>
      <w:bookmarkEnd w:id="107"/>
    </w:p>
    <w:p w14:paraId="6F161D44" w14:textId="2CCE6ABA" w:rsidR="00C54CEA" w:rsidRDefault="00C54CEA" w:rsidP="00C54CEA">
      <w:pPr>
        <w:pStyle w:val="Lista"/>
      </w:pPr>
      <w:r>
        <w:t xml:space="preserve">the abstract or theoretical metre to which a stanza (or, sometimes, a line) conforms shall be encoded in the attribute </w:t>
      </w:r>
      <w:r w:rsidRPr="008525C6">
        <w:rPr>
          <w:rStyle w:val="Codeattribute"/>
        </w:rPr>
        <w:t>@met</w:t>
      </w:r>
    </w:p>
    <w:p w14:paraId="05E12C5A" w14:textId="5F84E5FE" w:rsidR="00C54CEA" w:rsidRDefault="00C54CEA" w:rsidP="00C54CEA">
      <w:pPr>
        <w:pStyle w:val="Lista"/>
      </w:pPr>
      <w:r>
        <w:t>typically, the value of this attribute shall be one of the metre names listed in our authority file on Prosodic Patterns</w:t>
      </w:r>
      <w:r>
        <w:rPr>
          <w:rStyle w:val="Lbjegyzet-hivatkozs"/>
        </w:rPr>
        <w:footnoteReference w:id="12"/>
      </w:r>
    </w:p>
    <w:p w14:paraId="08782408" w14:textId="5248850E" w:rsidR="00C54CEA" w:rsidRDefault="00C54CEA" w:rsidP="00C54CEA">
      <w:pPr>
        <w:pStyle w:val="Lista2"/>
      </w:pPr>
      <w:r>
        <w:t xml:space="preserve">these are the </w:t>
      </w:r>
      <w:r w:rsidRPr="00DD7CCF">
        <w:t xml:space="preserve">traditional/conventional names of metres </w:t>
      </w:r>
      <w:r>
        <w:t xml:space="preserve">recognised by authorities on poetics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etc.)</w:t>
      </w:r>
    </w:p>
    <w:p w14:paraId="3340E94F" w14:textId="003220B4" w:rsidR="00C54CEA" w:rsidRPr="00DD7CCF" w:rsidRDefault="00C54CEA" w:rsidP="00C54CEA">
      <w:pPr>
        <w:pStyle w:val="Lista2"/>
      </w:pPr>
      <w:r>
        <w:t xml:space="preserve">the same file can also help you </w:t>
      </w:r>
      <w:commentRangeStart w:id="108"/>
      <w:r w:rsidRPr="00DD7CCF">
        <w:t>with metre identification</w:t>
      </w:r>
      <w:commentRangeEnd w:id="108"/>
      <w:r>
        <w:rPr>
          <w:rStyle w:val="Jegyzethivatkozs"/>
          <w:rFonts w:cs="Mangal"/>
        </w:rPr>
        <w:commentReference w:id="108"/>
      </w:r>
    </w:p>
    <w:p w14:paraId="026E3D35" w14:textId="7EA3676C" w:rsidR="00C54CEA" w:rsidRPr="00DD7CCF" w:rsidRDefault="00C54CEA" w:rsidP="00C54CEA">
      <w:pPr>
        <w:pStyle w:val="Lista"/>
      </w:pPr>
      <w:r w:rsidRPr="00DD7CCF">
        <w:t xml:space="preserve">if you come across a metre to which you can put a name, but that </w:t>
      </w:r>
      <w:r w:rsidRPr="005D2B22">
        <w:rPr>
          <w:b/>
          <w:bCs/>
        </w:rPr>
        <w:t>name is not list</w:t>
      </w:r>
      <w:r>
        <w:rPr>
          <w:b/>
          <w:bCs/>
        </w:rPr>
        <w:t>ed</w:t>
      </w:r>
      <w:r>
        <w:t xml:space="preserve"> in the authority file, then</w:t>
      </w:r>
    </w:p>
    <w:p w14:paraId="5A2EC0D7" w14:textId="77777777" w:rsidR="00C54CEA" w:rsidRPr="00DD7CCF" w:rsidRDefault="00C54CEA" w:rsidP="00C54CEA">
      <w:pPr>
        <w:pStyle w:val="Lista2"/>
      </w:pPr>
      <w:r w:rsidRPr="00DD7CCF">
        <w:t>use the name as a value</w:t>
      </w:r>
    </w:p>
    <w:p w14:paraId="4EA8E6DA" w14:textId="4E627969" w:rsidR="00C54CEA" w:rsidRPr="00DD7CCF" w:rsidRDefault="00C54CEA" w:rsidP="00C54CEA">
      <w:pPr>
        <w:pStyle w:val="Lista2"/>
      </w:pPr>
      <w:r w:rsidRPr="00DD7CCF">
        <w:t>contact the authors to have the name and template or definition added to the list</w:t>
      </w:r>
      <w:r>
        <w:t xml:space="preserve"> of recognised prosodic patterns</w:t>
      </w:r>
    </w:p>
    <w:p w14:paraId="4894FE6F" w14:textId="02A2AF3A" w:rsidR="00C54CEA" w:rsidRPr="00C54CEA" w:rsidRDefault="00C54CEA" w:rsidP="00C54CEA">
      <w:pPr>
        <w:pStyle w:val="Lista"/>
      </w:pPr>
      <w:r>
        <w:t xml:space="preserve">other possible values of </w:t>
      </w:r>
      <w:r w:rsidRPr="008525C6">
        <w:rPr>
          <w:rStyle w:val="Codeattribute"/>
        </w:rPr>
        <w:t>@met</w:t>
      </w:r>
      <w:r>
        <w:t>, applicable only to stanzas, are introduced in §</w:t>
      </w:r>
      <w:r w:rsidR="00AC54D6">
        <w:fldChar w:fldCharType="begin"/>
      </w:r>
      <w:r w:rsidR="00AC54D6">
        <w:instrText xml:space="preserve"> REF _Ref181706615 \r \h </w:instrText>
      </w:r>
      <w:r w:rsidR="00AC54D6">
        <w:fldChar w:fldCharType="separate"/>
      </w:r>
      <w:r w:rsidR="00110B53">
        <w:t>2.6.4.3</w:t>
      </w:r>
      <w:r w:rsidR="00AC54D6">
        <w:fldChar w:fldCharType="end"/>
      </w:r>
      <w:r>
        <w:t xml:space="preserve"> below</w:t>
      </w:r>
    </w:p>
    <w:p w14:paraId="43B4A5FF" w14:textId="77777777" w:rsidR="00666EFF" w:rsidRDefault="00666EFF" w:rsidP="00666EFF">
      <w:pPr>
        <w:pStyle w:val="Cmsor4"/>
      </w:pPr>
      <w:bookmarkStart w:id="109" w:name="_Ref181701741"/>
      <w:bookmarkStart w:id="110" w:name="_Ref181630354"/>
      <w:bookmarkStart w:id="111" w:name="_Ref181609517"/>
      <w:bookmarkStart w:id="112" w:name="_Toc182996951"/>
      <w:r>
        <w:t xml:space="preserve">Encoding an actual prosodic realisation with </w:t>
      </w:r>
      <w:r w:rsidRPr="00666EFF">
        <w:rPr>
          <w:rStyle w:val="Codeattribute"/>
        </w:rPr>
        <w:t>@real</w:t>
      </w:r>
      <w:bookmarkEnd w:id="109"/>
      <w:bookmarkEnd w:id="112"/>
    </w:p>
    <w:p w14:paraId="0450F125" w14:textId="287390C3" w:rsidR="00666EFF" w:rsidRPr="00666EFF" w:rsidRDefault="00666EFF" w:rsidP="00666EFF">
      <w:pPr>
        <w:pStyle w:val="Lista"/>
        <w:rPr>
          <w:rStyle w:val="Codeattribute"/>
          <w:rFonts w:ascii="Gentium Plus" w:hAnsi="Gentium Plus" w:cs="Arial Unicode MS"/>
          <w:noProof w:val="0"/>
          <w:color w:val="auto"/>
          <w:shd w:val="clear" w:color="auto" w:fill="auto"/>
        </w:rPr>
      </w:pPr>
      <w:r>
        <w:t xml:space="preserve">when the prosodic realisation of a line (never a stanza) deviates from what is expected on the basis of a metrical template, the actual prosody of the text shall be encoded in the attribute </w:t>
      </w:r>
      <w:r w:rsidRPr="00666EFF">
        <w:rPr>
          <w:rStyle w:val="Codeattribute"/>
        </w:rPr>
        <w:t>@real</w:t>
      </w:r>
    </w:p>
    <w:p w14:paraId="74855650" w14:textId="5F115365" w:rsidR="00666EFF" w:rsidRDefault="00666EFF" w:rsidP="00666EFF">
      <w:pPr>
        <w:pStyle w:val="Lista"/>
      </w:pPr>
      <w:r>
        <w:t xml:space="preserve">the value of this attribute must be </w:t>
      </w:r>
      <w:r w:rsidRPr="00DD7CCF">
        <w:t xml:space="preserve">the </w:t>
      </w:r>
      <w:r>
        <w:t>specific prosody of the line,</w:t>
      </w:r>
      <w:r w:rsidRPr="00DD7CCF">
        <w:t xml:space="preserve"> recorded in the </w:t>
      </w:r>
      <w:r>
        <w:t xml:space="preserve">XML </w:t>
      </w:r>
      <w:r w:rsidRPr="00DD7CCF">
        <w:t>notation described in</w:t>
      </w:r>
      <w:r>
        <w:t xml:space="preserve"> </w:t>
      </w:r>
      <w:r>
        <w:fldChar w:fldCharType="begin"/>
      </w:r>
      <w:r>
        <w:instrText xml:space="preserve"> REF _Ref44134408 \h </w:instrText>
      </w:r>
      <w:r>
        <w:fldChar w:fldCharType="separate"/>
      </w:r>
      <w:r w:rsidR="00110B53">
        <w:t xml:space="preserve">Table </w:t>
      </w:r>
      <w:r w:rsidR="00110B53">
        <w:rPr>
          <w:noProof/>
        </w:rPr>
        <w:t>2</w:t>
      </w:r>
      <w:r>
        <w:fldChar w:fldCharType="end"/>
      </w:r>
      <w:r>
        <w:t xml:space="preserve"> of </w:t>
      </w:r>
      <w:r>
        <w:fldChar w:fldCharType="begin"/>
      </w:r>
      <w:r>
        <w:instrText xml:space="preserve"> REF _Ref43991811 \r \h </w:instrText>
      </w:r>
      <w:r>
        <w:fldChar w:fldCharType="separate"/>
      </w:r>
      <w:r w:rsidR="00110B53">
        <w:t>Appendix B.3</w:t>
      </w:r>
      <w:r>
        <w:fldChar w:fldCharType="end"/>
      </w:r>
    </w:p>
    <w:p w14:paraId="773EE1DC" w14:textId="78FBB028" w:rsidR="00666EFF" w:rsidRDefault="00666EFF" w:rsidP="00666EFF">
      <w:pPr>
        <w:pStyle w:val="Lista2"/>
      </w:pPr>
      <w:r>
        <w:lastRenderedPageBreak/>
        <w:t>note that since we are concerned with actual realisation here, the = symbol for “syllable of indeterminate length” may only be used when the length of a syllable cannot be determined</w:t>
      </w:r>
      <w:r w:rsidR="00932FC8">
        <w:t xml:space="preserve"> due to reading difficulties, and not for line-final syllables, which are usually understood to be long in prosodic templates, but whose actual length must in this case be recorded</w:t>
      </w:r>
    </w:p>
    <w:p w14:paraId="6AA1F447" w14:textId="78EAFAAF" w:rsidR="00932FC8" w:rsidRPr="00666EFF" w:rsidRDefault="00932FC8" w:rsidP="00932FC8">
      <w:pPr>
        <w:pStyle w:val="Lista"/>
      </w:pPr>
      <w:r>
        <w:t xml:space="preserve">specific instructions on using </w:t>
      </w:r>
      <w:r>
        <w:rPr>
          <w:rStyle w:val="Codeattribute"/>
        </w:rPr>
        <w:t>@real</w:t>
      </w:r>
      <w:r>
        <w:t xml:space="preserve"> in different situations are given in §</w:t>
      </w:r>
      <w:r>
        <w:fldChar w:fldCharType="begin"/>
      </w:r>
      <w:r>
        <w:instrText xml:space="preserve"> REF _Ref181701554 \r \h </w:instrText>
      </w:r>
      <w:r>
        <w:fldChar w:fldCharType="separate"/>
      </w:r>
      <w:r w:rsidR="00110B53">
        <w:t>2.6.4.4</w:t>
      </w:r>
      <w:r>
        <w:fldChar w:fldCharType="end"/>
      </w:r>
      <w:r>
        <w:t xml:space="preserve"> below</w:t>
      </w:r>
    </w:p>
    <w:p w14:paraId="451ACD27" w14:textId="77777777" w:rsidR="00E4480A" w:rsidRPr="00DD7CCF" w:rsidRDefault="00E4480A" w:rsidP="00E4480A">
      <w:pPr>
        <w:pStyle w:val="Cmsor4"/>
      </w:pPr>
      <w:bookmarkStart w:id="113" w:name="_Ref181706290"/>
      <w:bookmarkStart w:id="114" w:name="_Ref181706337"/>
      <w:bookmarkStart w:id="115" w:name="_Ref181706615"/>
      <w:bookmarkStart w:id="116" w:name="_Toc182996952"/>
      <w:r w:rsidRPr="00DD7CCF">
        <w:t>Encoding metre for stanzas</w:t>
      </w:r>
      <w:bookmarkEnd w:id="110"/>
      <w:bookmarkEnd w:id="113"/>
      <w:bookmarkEnd w:id="114"/>
      <w:bookmarkEnd w:id="115"/>
      <w:bookmarkEnd w:id="116"/>
    </w:p>
    <w:p w14:paraId="303D20F8" w14:textId="437306D5" w:rsidR="00E4480A" w:rsidRDefault="00E4480A" w:rsidP="00E4480A">
      <w:pPr>
        <w:pStyle w:val="Lista"/>
      </w:pPr>
      <w:r>
        <w:t xml:space="preserve">for every </w:t>
      </w:r>
      <w:r w:rsidRPr="00DD7CCF">
        <w:rPr>
          <w:rStyle w:val="Code"/>
        </w:rPr>
        <w:t>&lt;lg&gt;</w:t>
      </w:r>
      <w:r w:rsidRPr="00DD7CCF">
        <w:t xml:space="preserve"> element</w:t>
      </w:r>
      <w:r>
        <w:t>,</w:t>
      </w:r>
      <w:r w:rsidRPr="00DD7CCF">
        <w:t xml:space="preserve"> the</w:t>
      </w:r>
      <w:r>
        <w:t xml:space="preserve"> </w:t>
      </w:r>
      <w:r w:rsidRPr="008525C6">
        <w:rPr>
          <w:rStyle w:val="Codeattribute"/>
        </w:rPr>
        <w:t>@met</w:t>
      </w:r>
      <w:r w:rsidRPr="008525C6">
        <w:t xml:space="preserve"> </w:t>
      </w:r>
      <w:r w:rsidRPr="00DD7CCF">
        <w:t xml:space="preserve">attribute </w:t>
      </w:r>
      <w:r>
        <w:t xml:space="preserve">must be </w:t>
      </w:r>
      <w:r w:rsidR="00C54CEA">
        <w:t xml:space="preserve">mandatorily </w:t>
      </w:r>
      <w:r>
        <w:t>present to identify the metrical pattern governing that stanza</w:t>
      </w:r>
    </w:p>
    <w:p w14:paraId="4E02E12A" w14:textId="3D1E7563" w:rsidR="00C54CEA" w:rsidRDefault="00C54CEA" w:rsidP="00E4480A">
      <w:pPr>
        <w:pStyle w:val="Lista"/>
      </w:pPr>
      <w:r>
        <w:t xml:space="preserve">the value of </w:t>
      </w:r>
      <w:r w:rsidRPr="008525C6">
        <w:rPr>
          <w:rStyle w:val="Codeattribute"/>
        </w:rPr>
        <w:t>@met</w:t>
      </w:r>
      <w:r>
        <w:t xml:space="preserve"> shall in most cases be the conventional name of a metre as per §</w:t>
      </w:r>
      <w:r>
        <w:fldChar w:fldCharType="begin"/>
      </w:r>
      <w:r>
        <w:instrText xml:space="preserve"> REF _Ref181699020 \r \h </w:instrText>
      </w:r>
      <w:r>
        <w:fldChar w:fldCharType="separate"/>
      </w:r>
      <w:r w:rsidR="00110B53">
        <w:t>2.6.4.1</w:t>
      </w:r>
      <w:r>
        <w:fldChar w:fldCharType="end"/>
      </w:r>
    </w:p>
    <w:p w14:paraId="00DBA308" w14:textId="7B1A548A" w:rsidR="005C456B" w:rsidRDefault="005C456B" w:rsidP="005C456B">
      <w:pPr>
        <w:pStyle w:val="Lista2"/>
      </w:pPr>
      <w:r>
        <w:t>for stanzas, never use metre names which are applicable only to lines</w:t>
      </w:r>
    </w:p>
    <w:p w14:paraId="40E1243A" w14:textId="448F236C" w:rsidR="005C456B" w:rsidRDefault="005C456B" w:rsidP="005C456B">
      <w:pPr>
        <w:pStyle w:val="Lista2"/>
      </w:pPr>
      <w:r>
        <w:t>if the authority file lists more than one name for a template, choose the name most appropriate to the language and/or region of your inscription</w:t>
      </w:r>
    </w:p>
    <w:p w14:paraId="17EB46BF" w14:textId="4B077930" w:rsidR="00E4480A" w:rsidRPr="00DD7CCF" w:rsidRDefault="00E4480A" w:rsidP="00E4480A">
      <w:pPr>
        <w:pStyle w:val="Lista"/>
      </w:pPr>
      <w:r w:rsidRPr="00DD7CCF">
        <w:t xml:space="preserve">if a stanza follows a set metrical template, but </w:t>
      </w:r>
      <w:r w:rsidRPr="005D2B22">
        <w:rPr>
          <w:b/>
          <w:bCs/>
        </w:rPr>
        <w:t>you cannot put a name to the metre</w:t>
      </w:r>
      <w:r w:rsidR="00C54CEA">
        <w:t>, then</w:t>
      </w:r>
    </w:p>
    <w:p w14:paraId="3805CEE0" w14:textId="06B6FF24" w:rsidR="00E4480A" w:rsidRDefault="00E4480A" w:rsidP="00E4480A">
      <w:pPr>
        <w:pStyle w:val="Lista2"/>
      </w:pPr>
      <w:r w:rsidRPr="00DD7CCF">
        <w:t xml:space="preserve">establish the prosodic template and record it in </w:t>
      </w:r>
      <w:r w:rsidR="00C54CEA">
        <w:t>XML</w:t>
      </w:r>
      <w:r w:rsidR="005C456B">
        <w:t xml:space="preserve"> prosodic notation</w:t>
      </w:r>
      <w:r w:rsidRPr="00DD7CCF">
        <w:t xml:space="preserve"> </w:t>
      </w:r>
      <w:r w:rsidR="00C54CEA" w:rsidRPr="00E24F87">
        <w:rPr>
          <w:noProof/>
        </w:rPr>
        <w:t>(</w:t>
      </w:r>
      <w:r w:rsidR="00C54CEA">
        <w:t>q.v.</w:t>
      </w:r>
      <w:r w:rsidR="00C54CEA" w:rsidRPr="00DD7CCF">
        <w:t xml:space="preserve"> </w:t>
      </w:r>
      <w:commentRangeStart w:id="117"/>
      <w:r w:rsidR="00C54CEA">
        <w:fldChar w:fldCharType="begin"/>
      </w:r>
      <w:r w:rsidR="00C54CEA">
        <w:instrText xml:space="preserve"> REF _Ref44134408 \h </w:instrText>
      </w:r>
      <w:r w:rsidR="00C54CEA">
        <w:fldChar w:fldCharType="separate"/>
      </w:r>
      <w:r w:rsidR="00110B53">
        <w:t xml:space="preserve">Table </w:t>
      </w:r>
      <w:r w:rsidR="00110B53">
        <w:rPr>
          <w:noProof/>
        </w:rPr>
        <w:t>2</w:t>
      </w:r>
      <w:r w:rsidR="00C54CEA">
        <w:fldChar w:fldCharType="end"/>
      </w:r>
      <w:r w:rsidR="00C54CEA">
        <w:t xml:space="preserve"> of </w:t>
      </w:r>
      <w:r w:rsidR="00C54CEA">
        <w:fldChar w:fldCharType="begin"/>
      </w:r>
      <w:r w:rsidR="00C54CEA">
        <w:instrText xml:space="preserve"> REF _Ref43991811 \r \h </w:instrText>
      </w:r>
      <w:r w:rsidR="00C54CEA">
        <w:fldChar w:fldCharType="separate"/>
      </w:r>
      <w:r w:rsidR="00110B53">
        <w:t>Appendix B.3</w:t>
      </w:r>
      <w:r w:rsidR="00C54CEA">
        <w:fldChar w:fldCharType="end"/>
      </w:r>
      <w:commentRangeEnd w:id="117"/>
      <w:r w:rsidR="00C54CEA">
        <w:rPr>
          <w:rStyle w:val="Jegyzethivatkozs"/>
          <w:rFonts w:cs="Mangal"/>
        </w:rPr>
        <w:commentReference w:id="117"/>
      </w:r>
      <w:r w:rsidR="00C54CEA" w:rsidRPr="00DD7CCF">
        <w:t>)</w:t>
      </w:r>
      <w:r w:rsidR="00C54CEA">
        <w:t xml:space="preserve"> </w:t>
      </w:r>
      <w:r w:rsidRPr="00DD7CCF">
        <w:t xml:space="preserve">as the value of </w:t>
      </w:r>
      <w:r w:rsidRPr="008525C6">
        <w:rPr>
          <w:rStyle w:val="Codeattribute"/>
        </w:rPr>
        <w:t>@met</w:t>
      </w:r>
      <w:r w:rsidR="005C456B">
        <w:t xml:space="preserve">, as in </w:t>
      </w:r>
      <w:r w:rsidR="005C456B">
        <w:fldChar w:fldCharType="begin"/>
      </w:r>
      <w:r w:rsidR="005C456B">
        <w:instrText xml:space="preserve"> REF _Ref181699675 \h </w:instrText>
      </w:r>
      <w:r w:rsidR="005C456B">
        <w:fldChar w:fldCharType="separate"/>
      </w:r>
      <w:r w:rsidR="00110B53" w:rsidRPr="00DD7CCF">
        <w:t xml:space="preserve">Example </w:t>
      </w:r>
      <w:r w:rsidR="00110B53">
        <w:rPr>
          <w:noProof/>
        </w:rPr>
        <w:t>2.6.4</w:t>
      </w:r>
      <w:r w:rsidR="00110B53" w:rsidRPr="00DD7CCF">
        <w:t>.</w:t>
      </w:r>
      <w:r w:rsidR="00110B53">
        <w:rPr>
          <w:noProof/>
        </w:rPr>
        <w:t>A</w:t>
      </w:r>
      <w:r w:rsidR="005C456B">
        <w:fldChar w:fldCharType="end"/>
      </w:r>
    </w:p>
    <w:tbl>
      <w:tblPr>
        <w:tblStyle w:val="CodeSampleTable"/>
        <w:tblW w:w="5000" w:type="pct"/>
        <w:tblLook w:val="04A0" w:firstRow="1" w:lastRow="0" w:firstColumn="1" w:lastColumn="0" w:noHBand="0" w:noVBand="1"/>
      </w:tblPr>
      <w:tblGrid>
        <w:gridCol w:w="9628"/>
      </w:tblGrid>
      <w:tr w:rsidR="005C456B" w:rsidRPr="00DD7CCF" w14:paraId="1BAAAB01" w14:textId="77777777" w:rsidTr="005C456B">
        <w:trPr>
          <w:cnfStyle w:val="100000000000" w:firstRow="1" w:lastRow="0" w:firstColumn="0" w:lastColumn="0" w:oddVBand="0" w:evenVBand="0" w:oddHBand="0" w:evenHBand="0" w:firstRowFirstColumn="0" w:firstRowLastColumn="0" w:lastRowFirstColumn="0" w:lastRowLastColumn="0"/>
        </w:trPr>
        <w:tc>
          <w:tcPr>
            <w:tcW w:w="5000" w:type="pct"/>
          </w:tcPr>
          <w:p w14:paraId="42E9BAA9" w14:textId="16FC6686" w:rsidR="005C456B" w:rsidRPr="00DD7CCF" w:rsidRDefault="005C456B" w:rsidP="009A26BC">
            <w:pPr>
              <w:pStyle w:val="Kpalrs"/>
            </w:pPr>
            <w:bookmarkStart w:id="118" w:name="_Ref181699675"/>
            <w:bookmarkStart w:id="119" w:name="_Ref181699674"/>
            <w:r w:rsidRPr="00DD7CCF">
              <w:t xml:space="preserve">Example </w:t>
            </w:r>
            <w:r w:rsidR="00542B66">
              <w:fldChar w:fldCharType="begin"/>
            </w:r>
            <w:r w:rsidR="00542B66">
              <w:instrText xml:space="preserve"> STYLEREF 3 \s </w:instrText>
            </w:r>
            <w:r w:rsidR="00542B66">
              <w:fldChar w:fldCharType="separate"/>
            </w:r>
            <w:r w:rsidR="00110B53">
              <w:rPr>
                <w:noProof/>
              </w:rPr>
              <w:t>2.6.4</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A</w:t>
            </w:r>
            <w:r w:rsidR="00542B66">
              <w:rPr>
                <w:noProof/>
              </w:rPr>
              <w:fldChar w:fldCharType="end"/>
            </w:r>
            <w:bookmarkEnd w:id="118"/>
            <w:r w:rsidRPr="00DD7CCF">
              <w:t xml:space="preserve">: </w:t>
            </w:r>
            <w:r>
              <w:t>prosodic template encoded with XML notation</w:t>
            </w:r>
            <w:bookmarkEnd w:id="119"/>
          </w:p>
        </w:tc>
      </w:tr>
      <w:tr w:rsidR="005C456B" w:rsidRPr="00DD7CCF" w14:paraId="660DD775" w14:textId="77777777" w:rsidTr="005C456B">
        <w:tc>
          <w:tcPr>
            <w:tcW w:w="5000" w:type="pct"/>
          </w:tcPr>
          <w:p w14:paraId="7D6F1562" w14:textId="516A4874" w:rsidR="005C456B" w:rsidRPr="005E24B7" w:rsidRDefault="005C456B" w:rsidP="009A26BC">
            <w:pPr>
              <w:pStyle w:val="CodeParagraph"/>
              <w:keepNext/>
              <w:rPr>
                <w:rStyle w:val="Code"/>
              </w:rPr>
            </w:pPr>
            <w:r w:rsidRPr="005E24B7">
              <w:rPr>
                <w:rStyle w:val="Code"/>
              </w:rPr>
              <w:t xml:space="preserve">&lt;lg </w:t>
            </w:r>
            <w:r w:rsidRPr="005E24B7">
              <w:rPr>
                <w:rStyle w:val="Codeattribute"/>
              </w:rPr>
              <w:t>n=</w:t>
            </w:r>
            <w:r w:rsidRPr="005E24B7">
              <w:rPr>
                <w:rStyle w:val="Codevalue"/>
              </w:rPr>
              <w:t>"</w:t>
            </w:r>
            <w:r>
              <w:rPr>
                <w:rStyle w:val="Codevalue"/>
              </w:rPr>
              <w:t>6</w:t>
            </w:r>
            <w:r w:rsidRPr="005E24B7">
              <w:rPr>
                <w:rStyle w:val="Codevalue"/>
              </w:rPr>
              <w:t>"</w:t>
            </w:r>
            <w:r w:rsidRPr="005E24B7">
              <w:rPr>
                <w:rStyle w:val="Code"/>
              </w:rPr>
              <w:t xml:space="preserve"> </w:t>
            </w:r>
            <w:r w:rsidRPr="005E24B7">
              <w:rPr>
                <w:rStyle w:val="Codeattribute"/>
              </w:rPr>
              <w:t>met=</w:t>
            </w:r>
            <w:r w:rsidRPr="005E24B7">
              <w:rPr>
                <w:rStyle w:val="Codevalue"/>
              </w:rPr>
              <w:t>"</w:t>
            </w:r>
            <w:r w:rsidRPr="005C456B">
              <w:rPr>
                <w:rStyle w:val="Codevalue"/>
              </w:rPr>
              <w:t>+---+---+---+---+---+---+</w:t>
            </w:r>
            <w:r w:rsidRPr="005E24B7">
              <w:rPr>
                <w:rStyle w:val="Codevalue"/>
              </w:rPr>
              <w:t>"</w:t>
            </w:r>
            <w:r w:rsidRPr="005E24B7">
              <w:rPr>
                <w:rStyle w:val="Code"/>
              </w:rPr>
              <w:t>&gt;</w:t>
            </w:r>
          </w:p>
          <w:p w14:paraId="29945081" w14:textId="537350C6" w:rsidR="005C456B" w:rsidRPr="005E24B7" w:rsidRDefault="005C456B" w:rsidP="009A26BC">
            <w:pPr>
              <w:pStyle w:val="CodeParagraph"/>
              <w:keepNext/>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"a"</w:t>
            </w:r>
            <w:r w:rsidRPr="005E24B7">
              <w:rPr>
                <w:rStyle w:val="Code"/>
              </w:rPr>
              <w:t>&gt;</w:t>
            </w:r>
            <w:r w:rsidRPr="005C456B">
              <w:rPr>
                <w:rStyle w:val="Codetext"/>
              </w:rPr>
              <w:t>satya-vacano yama-suro na sa surādhipa-bhayād bhavati satya-vacanaḥ</w:t>
            </w:r>
            <w:r w:rsidRPr="005E24B7">
              <w:rPr>
                <w:rStyle w:val="Code"/>
              </w:rPr>
              <w:t>&lt;/l&gt;</w:t>
            </w:r>
          </w:p>
          <w:p w14:paraId="39E1411A" w14:textId="6720F23C" w:rsidR="005C456B" w:rsidRPr="005E24B7" w:rsidRDefault="005C456B" w:rsidP="009A26BC">
            <w:pPr>
              <w:pStyle w:val="CodeParagraph"/>
              <w:keepNext/>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"b"</w:t>
            </w:r>
            <w:r w:rsidRPr="005E24B7">
              <w:rPr>
                <w:rStyle w:val="Code"/>
              </w:rPr>
              <w:t>&gt;</w:t>
            </w:r>
            <w:r w:rsidRPr="005C456B">
              <w:rPr>
                <w:rStyle w:val="Codetext"/>
              </w:rPr>
              <w:t>śauryya-guṇavān mr̥gapatir nna sa viveka-matito bhavati śauryya-guṇavāN</w:t>
            </w:r>
            <w:r w:rsidRPr="005E24B7">
              <w:rPr>
                <w:rStyle w:val="Code"/>
              </w:rPr>
              <w:t>&lt;/l&gt;</w:t>
            </w:r>
          </w:p>
          <w:p w14:paraId="118B4CED" w14:textId="4364E384" w:rsidR="005C456B" w:rsidRPr="005E24B7" w:rsidRDefault="005C456B" w:rsidP="009A26BC">
            <w:pPr>
              <w:pStyle w:val="CodeParagraph"/>
              <w:keepNext/>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"c"</w:t>
            </w:r>
            <w:r w:rsidRPr="005E24B7">
              <w:rPr>
                <w:rStyle w:val="Code"/>
              </w:rPr>
              <w:t>&gt;</w:t>
            </w:r>
            <w:r w:rsidRPr="005C456B">
              <w:rPr>
                <w:rStyle w:val="Codetext"/>
              </w:rPr>
              <w:t>dāna-vibhavo ravi-suto na sa pati-sva-balato bhavati dāna-vibhavaḥ</w:t>
            </w:r>
            <w:r w:rsidRPr="005E24B7">
              <w:rPr>
                <w:rStyle w:val="Code"/>
              </w:rPr>
              <w:t>&lt;/l&gt;</w:t>
            </w:r>
          </w:p>
          <w:p w14:paraId="2812E8B4" w14:textId="10BDA754" w:rsidR="005C456B" w:rsidRDefault="005C456B" w:rsidP="009A26BC">
            <w:pPr>
              <w:pStyle w:val="CodeParagraph"/>
              <w:keepNext/>
            </w:pPr>
            <w:r>
              <w:rPr>
                <w:rStyle w:val="Code"/>
              </w:rPr>
              <w:t xml:space="preserve">  </w:t>
            </w:r>
            <w:r w:rsidRPr="005E24B7">
              <w:rPr>
                <w:rStyle w:val="Code"/>
              </w:rPr>
              <w:t xml:space="preserve">&lt;l </w:t>
            </w:r>
            <w:r w:rsidRPr="005E24B7">
              <w:rPr>
                <w:rStyle w:val="Codeattribute"/>
              </w:rPr>
              <w:t>n=</w:t>
            </w:r>
            <w:r w:rsidRPr="005E24B7">
              <w:rPr>
                <w:rStyle w:val="Codevalue"/>
              </w:rPr>
              <w:t>"d"</w:t>
            </w:r>
            <w:r w:rsidRPr="005E24B7">
              <w:rPr>
                <w:rStyle w:val="Code"/>
              </w:rPr>
              <w:t>&gt;</w:t>
            </w:r>
            <w:r w:rsidRPr="005C456B">
              <w:rPr>
                <w:rStyle w:val="Codetext"/>
              </w:rPr>
              <w:t>satya-vara-śauryya-para-dāna-vibhavas tu nr̥pakāma-nr̥patiḥ prakr̥titaḥ</w:t>
            </w:r>
            <w:r w:rsidRPr="005E24B7">
              <w:rPr>
                <w:rStyle w:val="Code"/>
              </w:rPr>
              <w:t>&lt;/l&gt;</w:t>
            </w:r>
            <w:r>
              <w:t xml:space="preserve"> </w:t>
            </w:r>
          </w:p>
          <w:p w14:paraId="78761B9A" w14:textId="77777777" w:rsidR="005C456B" w:rsidRPr="005E24B7" w:rsidRDefault="005C456B" w:rsidP="009A26BC">
            <w:pPr>
              <w:pStyle w:val="CodeParagraph"/>
              <w:keepNext/>
              <w:rPr>
                <w:rFonts w:ascii="Consolas" w:hAnsi="Consolas" w:cs="Consolas"/>
                <w:noProof/>
                <w:color w:val="002060"/>
                <w:shd w:val="clear" w:color="auto" w:fill="F2F2F2" w:themeFill="background1" w:themeFillShade="F2"/>
              </w:rPr>
            </w:pPr>
            <w:r w:rsidRPr="005E24B7">
              <w:rPr>
                <w:rStyle w:val="Code"/>
              </w:rPr>
              <w:t>&lt;/lg&gt;</w:t>
            </w:r>
          </w:p>
        </w:tc>
      </w:tr>
      <w:tr w:rsidR="005C456B" w:rsidRPr="00DD7CCF" w14:paraId="19FFE59B" w14:textId="77777777" w:rsidTr="005C456B">
        <w:tc>
          <w:tcPr>
            <w:tcW w:w="5000" w:type="pct"/>
          </w:tcPr>
          <w:p w14:paraId="3C0F8EBA" w14:textId="5C553FCC" w:rsidR="005C456B" w:rsidRDefault="005C456B" w:rsidP="005C456B">
            <w:pPr>
              <w:pStyle w:val="TableNote"/>
            </w:pPr>
            <w:r>
              <w:t>no conventional name could be associated with the consistent prosodic pattern followed in this stanza</w:t>
            </w:r>
          </w:p>
          <w:p w14:paraId="3BE34CA3" w14:textId="5407A136" w:rsidR="005C456B" w:rsidRPr="00DD7CCF" w:rsidRDefault="005C456B" w:rsidP="005C456B">
            <w:pPr>
              <w:pStyle w:val="TableNote"/>
            </w:pPr>
            <w:r>
              <w:t xml:space="preserve">the </w:t>
            </w:r>
            <w:r w:rsidRPr="005E24B7">
              <w:rPr>
                <w:rStyle w:val="Codeattribute"/>
              </w:rPr>
              <w:t>@met</w:t>
            </w:r>
            <w:r>
              <w:t xml:space="preserve"> for the stanza is therefore recorded in prosodic notation</w:t>
            </w:r>
          </w:p>
        </w:tc>
      </w:tr>
    </w:tbl>
    <w:p w14:paraId="089710DA" w14:textId="77777777" w:rsidR="005C456B" w:rsidRDefault="005C456B" w:rsidP="005C456B"/>
    <w:p w14:paraId="3EF0786E" w14:textId="7B65B9D5" w:rsidR="00C54CEA" w:rsidRDefault="00E4480A" w:rsidP="00E4480A">
      <w:pPr>
        <w:pStyle w:val="Lista"/>
      </w:pPr>
      <w:r>
        <w:t xml:space="preserve">if the individual lines of a stanza match two or more </w:t>
      </w:r>
      <w:r w:rsidRPr="005C456B">
        <w:rPr>
          <w:b/>
          <w:bCs/>
        </w:rPr>
        <w:t>different legitimate metrical templates</w:t>
      </w:r>
      <w:r>
        <w:t xml:space="preserve">, </w:t>
      </w:r>
      <w:r w:rsidR="00C54CEA">
        <w:t>then</w:t>
      </w:r>
    </w:p>
    <w:p w14:paraId="51DE37C6" w14:textId="205B93C4" w:rsidR="00E4480A" w:rsidRDefault="00E4480A" w:rsidP="00C54CEA">
      <w:pPr>
        <w:pStyle w:val="Lista2"/>
      </w:pPr>
      <w:r>
        <w:t xml:space="preserve">encode </w:t>
      </w:r>
      <w:r w:rsidRPr="00876E54">
        <w:rPr>
          <w:rStyle w:val="Codeattribute"/>
        </w:rPr>
        <w:t>@met</w:t>
      </w:r>
      <w:r w:rsidRPr="00876E54">
        <w:rPr>
          <w:rStyle w:val="Code"/>
        </w:rPr>
        <w:t>=</w:t>
      </w:r>
      <w:r w:rsidRPr="00C53BF3">
        <w:rPr>
          <w:rStyle w:val="Codevalue"/>
        </w:rPr>
        <w:t>"</w:t>
      </w:r>
      <w:r>
        <w:rPr>
          <w:rStyle w:val="Codevalue"/>
        </w:rPr>
        <w:t>mixed</w:t>
      </w:r>
      <w:r w:rsidRPr="00C53BF3">
        <w:rPr>
          <w:rStyle w:val="Codevalue"/>
        </w:rPr>
        <w:t>"</w:t>
      </w:r>
      <w:r>
        <w:t xml:space="preserve"> on the stanza</w:t>
      </w:r>
      <w:r w:rsidR="00C54CEA">
        <w:t xml:space="preserve">, as in </w:t>
      </w:r>
      <w:r w:rsidR="00C54CEA">
        <w:fldChar w:fldCharType="begin"/>
      </w:r>
      <w:r w:rsidR="00C54CEA">
        <w:instrText xml:space="preserve"> REF _Ref44077218 \h </w:instrText>
      </w:r>
      <w:r w:rsidR="00C54CEA">
        <w:fldChar w:fldCharType="separate"/>
      </w:r>
      <w:r w:rsidR="00110B53" w:rsidRPr="00DD7CCF">
        <w:t xml:space="preserve">Example </w:t>
      </w:r>
      <w:r w:rsidR="00110B53">
        <w:rPr>
          <w:noProof/>
        </w:rPr>
        <w:t>2.6.4</w:t>
      </w:r>
      <w:r w:rsidR="00110B53" w:rsidRPr="00DD7CCF">
        <w:t>.</w:t>
      </w:r>
      <w:r w:rsidR="00110B53">
        <w:rPr>
          <w:noProof/>
        </w:rPr>
        <w:t>C</w:t>
      </w:r>
      <w:r w:rsidR="00C54CEA">
        <w:fldChar w:fldCharType="end"/>
      </w:r>
      <w:r w:rsidR="005C456B">
        <w:t xml:space="preserve"> below</w:t>
      </w:r>
    </w:p>
    <w:p w14:paraId="550E7CF2" w14:textId="12E0F45A" w:rsidR="00E4480A" w:rsidRDefault="00E4480A" w:rsidP="00E4480A">
      <w:pPr>
        <w:pStyle w:val="Lista2"/>
      </w:pPr>
      <w:r>
        <w:t xml:space="preserve">in this case, mandatorily encode the </w:t>
      </w:r>
      <w:r w:rsidR="005C456B">
        <w:t xml:space="preserve">prosodic template </w:t>
      </w:r>
      <w:r>
        <w:t>of each line in this stanza (as per §</w:t>
      </w:r>
      <w:r>
        <w:fldChar w:fldCharType="begin"/>
      </w:r>
      <w:r>
        <w:instrText xml:space="preserve"> REF _Ref43980303 \r \h </w:instrText>
      </w:r>
      <w:r>
        <w:fldChar w:fldCharType="separate"/>
      </w:r>
      <w:r w:rsidR="00110B53">
        <w:t>2.6.4.4</w:t>
      </w:r>
      <w:r>
        <w:fldChar w:fldCharType="end"/>
      </w:r>
      <w:r>
        <w:t>)</w:t>
      </w:r>
    </w:p>
    <w:p w14:paraId="27DC3DD6" w14:textId="77777777" w:rsidR="00E4480A" w:rsidRDefault="00E4480A" w:rsidP="00E4480A">
      <w:pPr>
        <w:pStyle w:val="Lista2"/>
      </w:pPr>
      <w:r>
        <w:t>note that some metres permit (or require) different prosodic patterns in the individual lines of a stanza, and encoding as “mixed” metre must be limited to the rare cases for which the list of prosodic patterns does not provide a name on the stanza level</w:t>
      </w:r>
    </w:p>
    <w:p w14:paraId="0A3AAD1C" w14:textId="4809EEE5" w:rsidR="00E4480A" w:rsidRPr="00DD7CCF" w:rsidRDefault="00E4480A" w:rsidP="00E4480A">
      <w:pPr>
        <w:pStyle w:val="Lista"/>
      </w:pPr>
      <w:r w:rsidRPr="00DD7CCF">
        <w:t xml:space="preserve">if </w:t>
      </w:r>
      <w:r w:rsidRPr="005C456B">
        <w:rPr>
          <w:b/>
          <w:bCs/>
        </w:rPr>
        <w:t>you can</w:t>
      </w:r>
      <w:r w:rsidR="005C456B" w:rsidRPr="005C456B">
        <w:rPr>
          <w:b/>
          <w:bCs/>
        </w:rPr>
        <w:t xml:space="preserve"> only </w:t>
      </w:r>
      <w:r w:rsidR="005C456B">
        <w:rPr>
          <w:b/>
          <w:bCs/>
        </w:rPr>
        <w:t xml:space="preserve">establish </w:t>
      </w:r>
      <w:r w:rsidRPr="005C456B">
        <w:rPr>
          <w:b/>
          <w:bCs/>
        </w:rPr>
        <w:t xml:space="preserve">the </w:t>
      </w:r>
      <w:r w:rsidR="005C456B">
        <w:rPr>
          <w:b/>
          <w:bCs/>
        </w:rPr>
        <w:t xml:space="preserve">metre </w:t>
      </w:r>
      <w:r w:rsidR="005C456B" w:rsidRPr="005C456B">
        <w:rPr>
          <w:b/>
          <w:bCs/>
        </w:rPr>
        <w:t>tentatively</w:t>
      </w:r>
      <w:r w:rsidR="005C456B">
        <w:rPr>
          <w:noProof/>
        </w:rPr>
        <w:t xml:space="preserve"> because the text is damaged or prosodically incorrect, </w:t>
      </w:r>
      <w:r w:rsidR="00AC54D6">
        <w:rPr>
          <w:noProof/>
        </w:rPr>
        <w:t xml:space="preserve">as in </w:t>
      </w:r>
      <w:r w:rsidR="00AC54D6">
        <w:rPr>
          <w:noProof/>
        </w:rPr>
        <w:fldChar w:fldCharType="begin"/>
      </w:r>
      <w:r w:rsidR="00AC54D6">
        <w:rPr>
          <w:noProof/>
        </w:rPr>
        <w:instrText xml:space="preserve"> REF _Ref181707151 \h </w:instrText>
      </w:r>
      <w:r w:rsidR="00AC54D6">
        <w:rPr>
          <w:noProof/>
        </w:rPr>
      </w:r>
      <w:r w:rsidR="00AC54D6">
        <w:rPr>
          <w:noProof/>
        </w:rPr>
        <w:fldChar w:fldCharType="separate"/>
      </w:r>
      <w:r w:rsidR="00110B53" w:rsidRPr="00DD7CCF">
        <w:t xml:space="preserve">Example </w:t>
      </w:r>
      <w:r w:rsidR="00110B53">
        <w:rPr>
          <w:noProof/>
        </w:rPr>
        <w:t>2.6.4</w:t>
      </w:r>
      <w:r w:rsidR="00110B53" w:rsidRPr="00DD7CCF">
        <w:t>.</w:t>
      </w:r>
      <w:r w:rsidR="00110B53">
        <w:rPr>
          <w:noProof/>
        </w:rPr>
        <w:t>B</w:t>
      </w:r>
      <w:r w:rsidR="00AC54D6">
        <w:rPr>
          <w:noProof/>
        </w:rPr>
        <w:fldChar w:fldCharType="end"/>
      </w:r>
      <w:r w:rsidR="00AC54D6">
        <w:rPr>
          <w:noProof/>
        </w:rPr>
        <w:t xml:space="preserve">, </w:t>
      </w:r>
      <w:r w:rsidR="005C456B">
        <w:rPr>
          <w:noProof/>
        </w:rPr>
        <w:t>then</w:t>
      </w:r>
    </w:p>
    <w:p w14:paraId="080FCAB7" w14:textId="77777777" w:rsidR="00E4480A" w:rsidRPr="00DD7CCF" w:rsidRDefault="00E4480A" w:rsidP="00E4480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60E08327" w14:textId="2CBA65BD" w:rsidR="00E4480A" w:rsidRPr="00DD7CCF" w:rsidRDefault="00E4480A" w:rsidP="00E4480A">
      <w:pPr>
        <w:pStyle w:val="Lista3"/>
      </w:pPr>
      <w:r w:rsidRPr="00876E54">
        <w:rPr>
          <w:rStyle w:val="Codeattribute"/>
        </w:rPr>
        <w:t>@match</w:t>
      </w:r>
      <w:r w:rsidRPr="00876E54">
        <w:rPr>
          <w:rStyle w:val="Code"/>
        </w:rPr>
        <w:t>=</w:t>
      </w:r>
      <w:r w:rsidRPr="00C53BF3">
        <w:rPr>
          <w:rStyle w:val="Codevalue"/>
        </w:rPr>
        <w:t>"../@met"</w:t>
      </w:r>
      <w:r w:rsidRPr="00DD7CCF">
        <w:t xml:space="preserve"> indicates that </w:t>
      </w:r>
      <w:r>
        <w:t>you</w:t>
      </w:r>
      <w:r w:rsidRPr="00DD7CCF">
        <w:t xml:space="preserve"> are encoding uncertainty</w:t>
      </w:r>
      <w:r w:rsidR="00C73A7E">
        <w:rPr>
          <w:rStyle w:val="Lbjegyzet-hivatkozs"/>
        </w:rPr>
        <w:footnoteReference w:id="13"/>
      </w:r>
      <w:r w:rsidRPr="00DD7CCF">
        <w:t xml:space="preserve"> regarding the </w:t>
      </w:r>
      <w:r w:rsidRPr="008525C6">
        <w:rPr>
          <w:rStyle w:val="Codeattribute"/>
        </w:rPr>
        <w:t>@met</w:t>
      </w:r>
      <w:r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014639C" w14:textId="18B2A42F" w:rsidR="00E4480A" w:rsidRDefault="00E4480A" w:rsidP="00E4480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18515C12" w14:textId="71037953" w:rsidR="005C456B" w:rsidRPr="00DD7CCF" w:rsidRDefault="005C456B" w:rsidP="005C456B">
      <w:pPr>
        <w:pStyle w:val="Lista2"/>
      </w:pPr>
      <w:r>
        <w:t xml:space="preserve">if the uncertainty of your identification is because the received text is metrically anomalous, then also encode </w:t>
      </w:r>
      <w:r w:rsidRPr="005C456B">
        <w:rPr>
          <w:rStyle w:val="Codeattribute"/>
        </w:rPr>
        <w:t>@real</w:t>
      </w:r>
      <w:r>
        <w:t xml:space="preserve"> on the problematic line(s) as per §</w:t>
      </w:r>
      <w:r>
        <w:fldChar w:fldCharType="begin"/>
      </w:r>
      <w:r>
        <w:instrText xml:space="preserve"> REF _Ref181700216 \r \h </w:instrText>
      </w:r>
      <w:r>
        <w:fldChar w:fldCharType="separate"/>
      </w:r>
      <w:r w:rsidR="00110B53">
        <w:t>2.6.4.4</w:t>
      </w:r>
      <w:r>
        <w:fldChar w:fldCharType="end"/>
      </w:r>
    </w:p>
    <w:tbl>
      <w:tblPr>
        <w:tblStyle w:val="CodeSampleTable"/>
        <w:tblW w:w="5000" w:type="pct"/>
        <w:tblLook w:val="04A0" w:firstRow="1" w:lastRow="0" w:firstColumn="1" w:lastColumn="0" w:noHBand="0" w:noVBand="1"/>
      </w:tblPr>
      <w:tblGrid>
        <w:gridCol w:w="9628"/>
      </w:tblGrid>
      <w:tr w:rsidR="005C456B" w:rsidRPr="00DD7CCF" w14:paraId="6C205C68" w14:textId="77777777" w:rsidTr="005C456B">
        <w:trPr>
          <w:cnfStyle w:val="100000000000" w:firstRow="1" w:lastRow="0" w:firstColumn="0" w:lastColumn="0" w:oddVBand="0" w:evenVBand="0" w:oddHBand="0" w:evenHBand="0" w:firstRowFirstColumn="0" w:firstRowLastColumn="0" w:lastRowFirstColumn="0" w:lastRowLastColumn="0"/>
        </w:trPr>
        <w:tc>
          <w:tcPr>
            <w:tcW w:w="5000" w:type="pct"/>
          </w:tcPr>
          <w:p w14:paraId="25453C20" w14:textId="44F514E8" w:rsidR="005C456B" w:rsidRPr="00DD7CCF" w:rsidRDefault="005C456B" w:rsidP="005C3C3F">
            <w:pPr>
              <w:pStyle w:val="Kpalrs"/>
              <w:keepLines/>
            </w:pPr>
            <w:bookmarkStart w:id="120" w:name="_Ref181707151"/>
            <w:bookmarkStart w:id="121" w:name="_Ref181707147"/>
            <w:r w:rsidRPr="00DD7CCF">
              <w:lastRenderedPageBreak/>
              <w:t xml:space="preserve">Example </w:t>
            </w:r>
            <w:r w:rsidR="00542B66">
              <w:fldChar w:fldCharType="begin"/>
            </w:r>
            <w:r w:rsidR="00542B66">
              <w:instrText xml:space="preserve"> STYLEREF 3 \s </w:instrText>
            </w:r>
            <w:r w:rsidR="00542B66">
              <w:fldChar w:fldCharType="separate"/>
            </w:r>
            <w:r w:rsidR="00110B53">
              <w:rPr>
                <w:noProof/>
              </w:rPr>
              <w:t>2.6.4</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B</w:t>
            </w:r>
            <w:r w:rsidR="00542B66">
              <w:rPr>
                <w:noProof/>
              </w:rPr>
              <w:fldChar w:fldCharType="end"/>
            </w:r>
            <w:bookmarkEnd w:id="120"/>
            <w:r w:rsidRPr="00DD7CCF">
              <w:t xml:space="preserve">: </w:t>
            </w:r>
            <w:r>
              <w:t>tentative metre identification</w:t>
            </w:r>
            <w:bookmarkEnd w:id="121"/>
          </w:p>
        </w:tc>
      </w:tr>
      <w:tr w:rsidR="005C456B" w:rsidRPr="00DD7CCF" w14:paraId="6A4EA8AE" w14:textId="77777777" w:rsidTr="005C456B">
        <w:tc>
          <w:tcPr>
            <w:tcW w:w="5000" w:type="pct"/>
          </w:tcPr>
          <w:p w14:paraId="3085F83F" w14:textId="6A17B140" w:rsidR="005C456B" w:rsidRPr="005E24B7" w:rsidRDefault="005C456B" w:rsidP="005C3C3F">
            <w:pPr>
              <w:pStyle w:val="CodeParagraph"/>
              <w:keepNext/>
              <w:keepLines/>
              <w:rPr>
                <w:rStyle w:val="Code"/>
              </w:rPr>
            </w:pPr>
            <w:r w:rsidRPr="005E24B7">
              <w:rPr>
                <w:rStyle w:val="Code"/>
              </w:rPr>
              <w:t xml:space="preserve">&lt;lg </w:t>
            </w:r>
            <w:r w:rsidRPr="005E24B7">
              <w:rPr>
                <w:rStyle w:val="Codeattribute"/>
              </w:rPr>
              <w:t>n=</w:t>
            </w:r>
            <w:r w:rsidRPr="005E24B7">
              <w:rPr>
                <w:rStyle w:val="Codevalue"/>
              </w:rPr>
              <w:t>"</w:t>
            </w:r>
            <w:r w:rsidR="00C73A7E">
              <w:rPr>
                <w:rStyle w:val="Codevalue"/>
              </w:rPr>
              <w:t>26</w:t>
            </w:r>
            <w:r w:rsidRPr="005E24B7">
              <w:rPr>
                <w:rStyle w:val="Codevalue"/>
              </w:rPr>
              <w:t>"</w:t>
            </w:r>
            <w:r w:rsidRPr="005E24B7">
              <w:rPr>
                <w:rStyle w:val="Code"/>
              </w:rPr>
              <w:t xml:space="preserve"> </w:t>
            </w:r>
            <w:r w:rsidRPr="005E24B7">
              <w:rPr>
                <w:rStyle w:val="Codeattribute"/>
              </w:rPr>
              <w:t>met=</w:t>
            </w:r>
            <w:r w:rsidRPr="005E24B7">
              <w:rPr>
                <w:rStyle w:val="Codevalue"/>
              </w:rPr>
              <w:t>"</w:t>
            </w:r>
            <w:r>
              <w:rPr>
                <w:rStyle w:val="Codevalue"/>
              </w:rPr>
              <w:t>gīti</w:t>
            </w:r>
            <w:r w:rsidRPr="005E24B7">
              <w:rPr>
                <w:rStyle w:val="Codevalue"/>
              </w:rPr>
              <w:t>"</w:t>
            </w:r>
            <w:r w:rsidRPr="005E24B7">
              <w:rPr>
                <w:rStyle w:val="Code"/>
              </w:rPr>
              <w:t>&gt;</w:t>
            </w:r>
            <w:r w:rsidRPr="005C456B">
              <w:rPr>
                <w:rStyle w:val="Code"/>
              </w:rPr>
              <w:t xml:space="preserve">&lt;certainty </w:t>
            </w:r>
            <w:r w:rsidRPr="005C456B">
              <w:rPr>
                <w:rStyle w:val="Codeattribute"/>
              </w:rPr>
              <w:t>match=</w:t>
            </w:r>
            <w:r w:rsidRPr="005C456B">
              <w:rPr>
                <w:rStyle w:val="Codevalue"/>
              </w:rPr>
              <w:t>"../@met" locus="value"</w:t>
            </w:r>
            <w:r w:rsidRPr="005C456B">
              <w:rPr>
                <w:rStyle w:val="Code"/>
              </w:rPr>
              <w:t>/&gt;</w:t>
            </w:r>
          </w:p>
          <w:p w14:paraId="1E91431C" w14:textId="69CF5DD5" w:rsidR="005C456B" w:rsidRPr="005E24B7" w:rsidRDefault="005C456B" w:rsidP="005C3C3F">
            <w:pPr>
              <w:pStyle w:val="CodeParagraph"/>
              <w:keepNext/>
              <w:keepLines/>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"a</w:t>
            </w:r>
            <w:r>
              <w:rPr>
                <w:rStyle w:val="Codevalue"/>
              </w:rPr>
              <w:t>b</w:t>
            </w:r>
            <w:r w:rsidRPr="005E24B7">
              <w:rPr>
                <w:rStyle w:val="Codevalue"/>
              </w:rPr>
              <w:t>"</w:t>
            </w:r>
            <w:r w:rsidRPr="005E24B7">
              <w:rPr>
                <w:rStyle w:val="Code"/>
              </w:rPr>
              <w:t>&gt;</w:t>
            </w:r>
            <w:r w:rsidR="00C73A7E" w:rsidRPr="00C73A7E">
              <w:rPr>
                <w:rStyle w:val="Codetext"/>
              </w:rPr>
              <w:t xml:space="preserve">Atha vennamayya-nāmnas tasya </w:t>
            </w:r>
            <w:r w:rsidR="00C73A7E" w:rsidRPr="00C73A7E">
              <w:rPr>
                <w:rStyle w:val="Code"/>
              </w:rPr>
              <w:t xml:space="preserve">&lt;seg </w:t>
            </w:r>
            <w:r w:rsidR="00C73A7E" w:rsidRPr="00C73A7E">
              <w:rPr>
                <w:rStyle w:val="Codeattribute"/>
              </w:rPr>
              <w:t>met=</w:t>
            </w:r>
            <w:r w:rsidR="00C73A7E" w:rsidRPr="00C73A7E">
              <w:rPr>
                <w:rStyle w:val="Codevalue"/>
              </w:rPr>
              <w:t>"-"</w:t>
            </w:r>
            <w:r w:rsidR="00C73A7E" w:rsidRPr="00C73A7E">
              <w:rPr>
                <w:rStyle w:val="Code"/>
              </w:rPr>
              <w:t xml:space="preserve">&gt;&lt;gap </w:t>
            </w:r>
            <w:r w:rsidR="00C73A7E" w:rsidRPr="00C73A7E">
              <w:rPr>
                <w:rStyle w:val="Codeattribute"/>
              </w:rPr>
              <w:t>reason=</w:t>
            </w:r>
            <w:r w:rsidR="00C73A7E" w:rsidRPr="00C73A7E">
              <w:rPr>
                <w:rStyle w:val="Codevalue"/>
              </w:rPr>
              <w:t>"illegible"</w:t>
            </w:r>
            <w:r w:rsidR="00C73A7E" w:rsidRPr="00C73A7E">
              <w:rPr>
                <w:rStyle w:val="Code"/>
              </w:rPr>
              <w:t xml:space="preserve"> </w:t>
            </w:r>
            <w:r w:rsidR="00C73A7E" w:rsidRPr="00C73A7E">
              <w:rPr>
                <w:rStyle w:val="Codeattribute"/>
              </w:rPr>
              <w:t>quantity=</w:t>
            </w:r>
            <w:r w:rsidR="00C73A7E" w:rsidRPr="00C73A7E">
              <w:rPr>
                <w:rStyle w:val="Codevalue"/>
              </w:rPr>
              <w:t>"1"</w:t>
            </w:r>
            <w:r w:rsidR="00C73A7E" w:rsidRPr="00C73A7E">
              <w:rPr>
                <w:rStyle w:val="Code"/>
              </w:rPr>
              <w:t xml:space="preserve"> </w:t>
            </w:r>
            <w:r w:rsidR="00C73A7E" w:rsidRPr="00C73A7E">
              <w:rPr>
                <w:rStyle w:val="Codeattribute"/>
              </w:rPr>
              <w:t>unit=</w:t>
            </w:r>
            <w:r w:rsidR="00C73A7E" w:rsidRPr="00C73A7E">
              <w:rPr>
                <w:rStyle w:val="Codevalue"/>
              </w:rPr>
              <w:t>"character"</w:t>
            </w:r>
            <w:r w:rsidR="00C73A7E" w:rsidRPr="00C73A7E">
              <w:rPr>
                <w:rStyle w:val="Code"/>
              </w:rPr>
              <w:t>/&gt;&lt;/seg&gt;</w:t>
            </w:r>
            <w:r w:rsidR="00C73A7E" w:rsidRPr="00C73A7E">
              <w:rPr>
                <w:rStyle w:val="Codetext"/>
              </w:rPr>
              <w:t xml:space="preserve">sā </w:t>
            </w:r>
            <w:r w:rsidR="00C73A7E" w:rsidRPr="00C73A7E">
              <w:rPr>
                <w:rStyle w:val="Code"/>
              </w:rPr>
              <w:t xml:space="preserve">&lt;gap </w:t>
            </w:r>
            <w:r w:rsidR="00C73A7E" w:rsidRPr="00C73A7E">
              <w:rPr>
                <w:rStyle w:val="Codeattribute"/>
              </w:rPr>
              <w:t>reason=</w:t>
            </w:r>
            <w:r w:rsidR="00C73A7E" w:rsidRPr="00C73A7E">
              <w:rPr>
                <w:rStyle w:val="Codevalue"/>
              </w:rPr>
              <w:t>"illegible"</w:t>
            </w:r>
            <w:r w:rsidR="00C73A7E" w:rsidRPr="00C73A7E">
              <w:rPr>
                <w:rStyle w:val="Code"/>
              </w:rPr>
              <w:t xml:space="preserve"> </w:t>
            </w:r>
            <w:r w:rsidR="00C73A7E" w:rsidRPr="00C73A7E">
              <w:rPr>
                <w:rStyle w:val="Codeattribute"/>
              </w:rPr>
              <w:t>quantity=</w:t>
            </w:r>
            <w:r w:rsidR="00C73A7E" w:rsidRPr="00C73A7E">
              <w:rPr>
                <w:rStyle w:val="Codevalue"/>
              </w:rPr>
              <w:t>"8"</w:t>
            </w:r>
            <w:r w:rsidR="00C73A7E" w:rsidRPr="00C73A7E">
              <w:rPr>
                <w:rStyle w:val="Code"/>
              </w:rPr>
              <w:t xml:space="preserve"> </w:t>
            </w:r>
            <w:r w:rsidR="00C73A7E" w:rsidRPr="00C73A7E">
              <w:rPr>
                <w:rStyle w:val="Codeattribute"/>
              </w:rPr>
              <w:t>unit=</w:t>
            </w:r>
            <w:r w:rsidR="00C73A7E" w:rsidRPr="00C73A7E">
              <w:rPr>
                <w:rStyle w:val="Codevalue"/>
              </w:rPr>
              <w:t>"character"</w:t>
            </w:r>
            <w:r w:rsidR="00C73A7E" w:rsidRPr="00C73A7E">
              <w:rPr>
                <w:rStyle w:val="Code"/>
              </w:rPr>
              <w:t xml:space="preserve"> </w:t>
            </w:r>
            <w:r w:rsidR="00C73A7E" w:rsidRPr="00C73A7E">
              <w:rPr>
                <w:rStyle w:val="Codeattribute"/>
              </w:rPr>
              <w:t>precision=</w:t>
            </w:r>
            <w:r w:rsidR="00C73A7E" w:rsidRPr="00C73A7E">
              <w:rPr>
                <w:rStyle w:val="Codevalue"/>
              </w:rPr>
              <w:t>"low"</w:t>
            </w:r>
            <w:r w:rsidR="00C73A7E" w:rsidRPr="00C73A7E">
              <w:rPr>
                <w:rStyle w:val="Code"/>
              </w:rPr>
              <w:t>/&gt;</w:t>
            </w:r>
            <w:r w:rsidRPr="005E24B7">
              <w:rPr>
                <w:rStyle w:val="Code"/>
              </w:rPr>
              <w:t>&lt;/l&gt;</w:t>
            </w:r>
          </w:p>
          <w:p w14:paraId="45C841D1" w14:textId="6745232F" w:rsidR="005C456B" w:rsidRPr="005E24B7" w:rsidRDefault="005C456B" w:rsidP="005C3C3F">
            <w:pPr>
              <w:pStyle w:val="CodeParagraph"/>
              <w:keepNext/>
              <w:keepLines/>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w:t>
            </w:r>
            <w:r>
              <w:rPr>
                <w:rStyle w:val="Codevalue"/>
              </w:rPr>
              <w:t>cd</w:t>
            </w:r>
            <w:r w:rsidRPr="005E24B7">
              <w:rPr>
                <w:rStyle w:val="Codevalue"/>
              </w:rPr>
              <w:t>"</w:t>
            </w:r>
            <w:r w:rsidRPr="005E24B7">
              <w:rPr>
                <w:rStyle w:val="Code"/>
              </w:rPr>
              <w:t>&gt;</w:t>
            </w:r>
            <w:r w:rsidR="00C73A7E" w:rsidRPr="00C73A7E">
              <w:rPr>
                <w:rStyle w:val="Code"/>
              </w:rPr>
              <w:t xml:space="preserve">&lt;gap </w:t>
            </w:r>
            <w:r w:rsidR="00C73A7E" w:rsidRPr="00C73A7E">
              <w:rPr>
                <w:rStyle w:val="Codeattribute"/>
              </w:rPr>
              <w:t>reason=</w:t>
            </w:r>
            <w:r w:rsidR="00C73A7E" w:rsidRPr="00C73A7E">
              <w:rPr>
                <w:rStyle w:val="Codevalue"/>
              </w:rPr>
              <w:t>"illegible"</w:t>
            </w:r>
            <w:r w:rsidR="00C73A7E" w:rsidRPr="00C73A7E">
              <w:rPr>
                <w:rStyle w:val="Code"/>
              </w:rPr>
              <w:t xml:space="preserve"> </w:t>
            </w:r>
            <w:r w:rsidR="00C73A7E" w:rsidRPr="00C73A7E">
              <w:rPr>
                <w:rStyle w:val="Codeattribute"/>
              </w:rPr>
              <w:t>quantity=</w:t>
            </w:r>
            <w:r w:rsidR="00C73A7E" w:rsidRPr="00C73A7E">
              <w:rPr>
                <w:rStyle w:val="Codevalue"/>
              </w:rPr>
              <w:t>"</w:t>
            </w:r>
            <w:r w:rsidR="00C73A7E">
              <w:rPr>
                <w:rStyle w:val="Codevalue"/>
              </w:rPr>
              <w:t>2</w:t>
            </w:r>
            <w:r w:rsidR="00C73A7E" w:rsidRPr="00C73A7E">
              <w:rPr>
                <w:rStyle w:val="Codevalue"/>
              </w:rPr>
              <w:t>"</w:t>
            </w:r>
            <w:r w:rsidR="00C73A7E" w:rsidRPr="00C73A7E">
              <w:rPr>
                <w:rStyle w:val="Code"/>
              </w:rPr>
              <w:t xml:space="preserve"> </w:t>
            </w:r>
            <w:r w:rsidR="00C73A7E" w:rsidRPr="00C73A7E">
              <w:rPr>
                <w:rStyle w:val="Codeattribute"/>
              </w:rPr>
              <w:t>unit=</w:t>
            </w:r>
            <w:r w:rsidR="00C73A7E" w:rsidRPr="00C73A7E">
              <w:rPr>
                <w:rStyle w:val="Codevalue"/>
              </w:rPr>
              <w:t>"character"</w:t>
            </w:r>
            <w:r w:rsidR="00C73A7E" w:rsidRPr="00C73A7E">
              <w:rPr>
                <w:rStyle w:val="Code"/>
              </w:rPr>
              <w:t xml:space="preserve"> </w:t>
            </w:r>
            <w:r w:rsidR="00C73A7E" w:rsidRPr="00C73A7E">
              <w:rPr>
                <w:rStyle w:val="Codeattribute"/>
              </w:rPr>
              <w:t>precision=</w:t>
            </w:r>
            <w:r w:rsidR="00C73A7E" w:rsidRPr="00C73A7E">
              <w:rPr>
                <w:rStyle w:val="Codevalue"/>
              </w:rPr>
              <w:t>"low"</w:t>
            </w:r>
            <w:r w:rsidR="00C73A7E" w:rsidRPr="00C73A7E">
              <w:rPr>
                <w:rStyle w:val="Code"/>
              </w:rPr>
              <w:t>/&gt;</w:t>
            </w:r>
            <w:r w:rsidR="00C73A7E" w:rsidRPr="00C73A7E">
              <w:rPr>
                <w:rStyle w:val="Codetext"/>
              </w:rPr>
              <w:t>vir vvirājadevanana Ity ajani dvija-kulottamas sūnuḥ</w:t>
            </w:r>
            <w:r w:rsidRPr="005E24B7">
              <w:rPr>
                <w:rStyle w:val="Code"/>
              </w:rPr>
              <w:t>&lt;/l&gt;</w:t>
            </w:r>
          </w:p>
          <w:p w14:paraId="4ADBB8D5" w14:textId="77777777" w:rsidR="005C456B" w:rsidRPr="005E24B7" w:rsidRDefault="005C456B" w:rsidP="005C3C3F">
            <w:pPr>
              <w:pStyle w:val="CodeParagraph"/>
              <w:keepNext/>
              <w:keepLines/>
              <w:rPr>
                <w:rFonts w:ascii="Consolas" w:hAnsi="Consolas" w:cs="Consolas"/>
                <w:noProof/>
                <w:color w:val="002060"/>
                <w:shd w:val="clear" w:color="auto" w:fill="F2F2F2" w:themeFill="background1" w:themeFillShade="F2"/>
              </w:rPr>
            </w:pPr>
            <w:r w:rsidRPr="005E24B7">
              <w:rPr>
                <w:rStyle w:val="Code"/>
              </w:rPr>
              <w:t>&lt;/lg&gt;</w:t>
            </w:r>
          </w:p>
        </w:tc>
      </w:tr>
      <w:tr w:rsidR="005C456B" w:rsidRPr="00DD7CCF" w14:paraId="024DFCB9" w14:textId="77777777" w:rsidTr="005C456B">
        <w:tc>
          <w:tcPr>
            <w:tcW w:w="5000" w:type="pct"/>
          </w:tcPr>
          <w:p w14:paraId="66AA0B3A" w14:textId="1449A558" w:rsidR="005C456B" w:rsidRDefault="00C73A7E" w:rsidP="005C456B">
            <w:pPr>
              <w:pStyle w:val="TableNote"/>
            </w:pPr>
            <w:r>
              <w:t xml:space="preserve">due to the extent of lacunae in this stanza, it can only tentatively be identified as an </w:t>
            </w:r>
            <w:r>
              <w:rPr>
                <w:rStyle w:val="Foreign"/>
              </w:rPr>
              <w:t>āryāgīti</w:t>
            </w:r>
          </w:p>
          <w:p w14:paraId="247D9F1E" w14:textId="221C01C8" w:rsidR="005C456B" w:rsidRPr="00DD7CCF" w:rsidRDefault="005C456B" w:rsidP="005C456B">
            <w:pPr>
              <w:pStyle w:val="TableNote"/>
            </w:pPr>
            <w:r>
              <w:t>the</w:t>
            </w:r>
            <w:r w:rsidR="00C73A7E">
              <w:t xml:space="preserve"> uncertainty of this identification is indicated with the </w:t>
            </w:r>
            <w:r w:rsidR="00C73A7E" w:rsidRPr="00666EFF">
              <w:rPr>
                <w:rStyle w:val="Code"/>
              </w:rPr>
              <w:t>&lt;certainty&gt;</w:t>
            </w:r>
            <w:r w:rsidR="00C73A7E">
              <w:t xml:space="preserve"> element</w:t>
            </w:r>
          </w:p>
        </w:tc>
      </w:tr>
    </w:tbl>
    <w:p w14:paraId="04E4E8E0" w14:textId="77777777" w:rsidR="005C456B" w:rsidRDefault="005C456B" w:rsidP="005C456B"/>
    <w:p w14:paraId="493E157D" w14:textId="77777777" w:rsidR="00E4480A" w:rsidRPr="00DD7CCF" w:rsidRDefault="00E4480A" w:rsidP="00E4480A">
      <w:pPr>
        <w:pStyle w:val="Lista"/>
      </w:pPr>
      <w:r w:rsidRPr="00DD7CCF">
        <w:t xml:space="preserve">if a part of your text seems 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6DCB30A1" w14:textId="4CF026D7" w:rsidR="00E4480A" w:rsidRDefault="00E4480A" w:rsidP="00E4480A">
      <w:pPr>
        <w:pStyle w:val="Lista2"/>
      </w:pPr>
      <w:r>
        <w:t xml:space="preserve">conversely, </w:t>
      </w:r>
      <w:r w:rsidRPr="00DD7CCF">
        <w:t xml:space="preserve">for heavily lacunose verse where the stanza structure cannot be established with any certainty, consider </w:t>
      </w:r>
      <w:r>
        <w:t xml:space="preserve">wrapping </w:t>
      </w:r>
      <w:r w:rsidRPr="00DD7CCF">
        <w:t xml:space="preserve">the text in an </w:t>
      </w:r>
      <w:r w:rsidRPr="00DD7CCF">
        <w:rPr>
          <w:rStyle w:val="Code"/>
        </w:rPr>
        <w:t>&lt;ab&gt;</w:t>
      </w:r>
      <w:r w:rsidRPr="00DD7CCF">
        <w:t xml:space="preserve"> element </w:t>
      </w:r>
      <w:r w:rsidRPr="00E24F87">
        <w:rPr>
          <w:noProof/>
        </w:rPr>
        <w:t>(</w:t>
      </w:r>
      <w:r w:rsidRPr="00DD7CCF">
        <w:t>§</w:t>
      </w:r>
      <w:r w:rsidRPr="00DD7CCF">
        <w:fldChar w:fldCharType="begin"/>
      </w:r>
      <w:r w:rsidRPr="00DD7CCF">
        <w:instrText xml:space="preserve"> REF _Ref43981028 \r \h </w:instrText>
      </w:r>
      <w:r>
        <w:instrText xml:space="preserve"> \* MERGEFORMAT </w:instrText>
      </w:r>
      <w:r w:rsidRPr="00DD7CCF">
        <w:fldChar w:fldCharType="separate"/>
      </w:r>
      <w:r w:rsidR="00110B53">
        <w:t>2.5.2</w:t>
      </w:r>
      <w:r w:rsidRPr="00DD7CCF">
        <w:fldChar w:fldCharType="end"/>
      </w:r>
      <w:r w:rsidRPr="00DD7CCF">
        <w:t>) instead of marking it up as verse</w:t>
      </w:r>
    </w:p>
    <w:p w14:paraId="72A6273A" w14:textId="496870DA" w:rsidR="00F47381" w:rsidRPr="00DD7CCF" w:rsidRDefault="00F47381" w:rsidP="0051534D">
      <w:pPr>
        <w:pStyle w:val="Cmsor4"/>
      </w:pPr>
      <w:bookmarkStart w:id="122" w:name="_Ref181700216"/>
      <w:bookmarkStart w:id="123" w:name="_Ref181701554"/>
      <w:bookmarkStart w:id="124" w:name="_Ref43980303"/>
      <w:bookmarkStart w:id="125" w:name="_Toc182996953"/>
      <w:bookmarkEnd w:id="111"/>
      <w:r w:rsidRPr="00DD7CCF">
        <w:t xml:space="preserve">Encoding </w:t>
      </w:r>
      <w:r w:rsidR="00D35E03">
        <w:t xml:space="preserve">metre </w:t>
      </w:r>
      <w:r w:rsidRPr="00DD7CCF">
        <w:t xml:space="preserve">for </w:t>
      </w:r>
      <w:r w:rsidR="00671BCB">
        <w:t xml:space="preserve">verse </w:t>
      </w:r>
      <w:r w:rsidRPr="00DD7CCF">
        <w:t>lines</w:t>
      </w:r>
      <w:bookmarkEnd w:id="122"/>
      <w:bookmarkEnd w:id="123"/>
      <w:bookmarkEnd w:id="125"/>
    </w:p>
    <w:p w14:paraId="07F07ABB" w14:textId="4C0F5D15" w:rsidR="002F4601" w:rsidRDefault="00F47381" w:rsidP="00F47381">
      <w:pPr>
        <w:pStyle w:val="Lista"/>
      </w:pPr>
      <w:r w:rsidRPr="00DD7CCF">
        <w:t xml:space="preserve">the </w:t>
      </w:r>
      <w:r w:rsidR="00932FC8">
        <w:t xml:space="preserve">prosody </w:t>
      </w:r>
      <w:r w:rsidRPr="00DD7CCF">
        <w:t xml:space="preserve">of individual verse lines shall not be encoded separately so long as </w:t>
      </w:r>
      <w:r>
        <w:t xml:space="preserve">it is clearly determined by </w:t>
      </w:r>
      <w:r w:rsidRPr="00DD7CCF">
        <w:t>the metre encoded for the stanza to which they belong</w:t>
      </w:r>
    </w:p>
    <w:p w14:paraId="2812CDC9" w14:textId="127AC0C9" w:rsidR="009368D1" w:rsidRDefault="00932FC8" w:rsidP="009368D1">
      <w:pPr>
        <w:pStyle w:val="Lista"/>
      </w:pPr>
      <w:r>
        <w:t xml:space="preserve">furthermore, </w:t>
      </w:r>
      <w:r w:rsidR="009368D1">
        <w:t xml:space="preserve">encoding the metre of individual lines is </w:t>
      </w:r>
      <w:r w:rsidR="009368D1" w:rsidRPr="0010288F">
        <w:rPr>
          <w:b/>
          <w:bCs/>
        </w:rPr>
        <w:t>not applicable</w:t>
      </w:r>
      <w:r w:rsidR="009368D1" w:rsidRPr="00AB1EB2">
        <w:t xml:space="preserve"> to</w:t>
      </w:r>
    </w:p>
    <w:p w14:paraId="746D7095" w14:textId="6EA1DB01" w:rsidR="009368D1" w:rsidRPr="00DD7CCF" w:rsidRDefault="009368D1" w:rsidP="009368D1">
      <w:pPr>
        <w:pStyle w:val="Lista2"/>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Pr="00DD7CCF">
        <w:t>§</w:t>
      </w:r>
      <w:r w:rsidRPr="00DD7CCF">
        <w:fldChar w:fldCharType="begin"/>
      </w:r>
      <w:r w:rsidRPr="00DD7CCF">
        <w:instrText xml:space="preserve"> REF _Ref43981070 \r \h </w:instrText>
      </w:r>
      <w:r>
        <w:instrText xml:space="preserve"> \* MERGEFORMAT </w:instrText>
      </w:r>
      <w:r w:rsidRPr="00DD7CCF">
        <w:fldChar w:fldCharType="separate"/>
      </w:r>
      <w:r w:rsidR="00110B53">
        <w:t>6.1.4.1</w:t>
      </w:r>
      <w:r w:rsidRPr="00DD7CCF">
        <w:fldChar w:fldCharType="end"/>
      </w:r>
      <w:r w:rsidRPr="00DD7CCF">
        <w:t xml:space="preserve">) or normalised </w:t>
      </w:r>
      <w:r w:rsidRPr="00E24F87">
        <w:rPr>
          <w:noProof/>
        </w:rPr>
        <w:t>(</w:t>
      </w:r>
      <w:r w:rsidRPr="00DD7CCF">
        <w:t>§</w:t>
      </w:r>
      <w:r w:rsidRPr="00DD7CCF">
        <w:fldChar w:fldCharType="begin"/>
      </w:r>
      <w:r w:rsidRPr="00DD7CCF">
        <w:instrText xml:space="preserve"> REF _Ref43979756 \r \h </w:instrText>
      </w:r>
      <w:r>
        <w:instrText xml:space="preserve"> \* MERGEFORMAT </w:instrText>
      </w:r>
      <w:r w:rsidRPr="00DD7CCF">
        <w:fldChar w:fldCharType="separate"/>
      </w:r>
      <w:r w:rsidR="00110B53">
        <w:t>6.3</w:t>
      </w:r>
      <w:r w:rsidRPr="00DD7CCF">
        <w:fldChar w:fldCharType="end"/>
      </w:r>
      <w:r w:rsidRPr="00DD7CCF">
        <w:t xml:space="preserve">), thereby restoring the expected metre </w:t>
      </w:r>
      <w:r w:rsidRPr="00E24F87">
        <w:rPr>
          <w:noProof/>
        </w:rPr>
        <w:t>(</w:t>
      </w:r>
      <w:r w:rsidRPr="00DD7CCF">
        <w:t>see also §</w:t>
      </w:r>
      <w:r w:rsidRPr="00DD7CCF">
        <w:fldChar w:fldCharType="begin"/>
      </w:r>
      <w:r w:rsidRPr="00DD7CCF">
        <w:instrText xml:space="preserve"> REF _Ref43981233 \r \h </w:instrText>
      </w:r>
      <w:r>
        <w:instrText xml:space="preserve"> \* MERGEFORMAT </w:instrText>
      </w:r>
      <w:r w:rsidRPr="00DD7CCF">
        <w:fldChar w:fldCharType="separate"/>
      </w:r>
      <w:r w:rsidR="00110B53">
        <w:t>6.1.4</w:t>
      </w:r>
      <w:r w:rsidRPr="00DD7CCF">
        <w:fldChar w:fldCharType="end"/>
      </w:r>
      <w:r w:rsidRPr="00DD7CCF">
        <w:t>)</w:t>
      </w:r>
    </w:p>
    <w:p w14:paraId="2584F8CB" w14:textId="1E7A6517" w:rsidR="009368D1" w:rsidRPr="00DD7CCF" w:rsidRDefault="009368D1" w:rsidP="009368D1">
      <w:pPr>
        <w:pStyle w:val="Lista2"/>
      </w:pPr>
      <w:r w:rsidRPr="00DD7CCF">
        <w:t xml:space="preserve">the clerical/scribal quirk where the end of a verse is joined in sandhi to a closing </w:t>
      </w:r>
      <w:r w:rsidRPr="00DD7CCF">
        <w:rPr>
          <w:rStyle w:val="Foreign"/>
        </w:rPr>
        <w:t>iti</w:t>
      </w:r>
      <w:r>
        <w:t xml:space="preserve"> (for which see §</w:t>
      </w:r>
      <w:r w:rsidR="00AC54D6">
        <w:fldChar w:fldCharType="begin"/>
      </w:r>
      <w:r w:rsidR="00AC54D6">
        <w:instrText xml:space="preserve"> REF _Ref181373789 \r \h </w:instrText>
      </w:r>
      <w:r w:rsidR="00AC54D6">
        <w:fldChar w:fldCharType="separate"/>
      </w:r>
      <w:r w:rsidR="00110B53">
        <w:t>2.3.2</w:t>
      </w:r>
      <w:r w:rsidR="00AC54D6">
        <w:fldChar w:fldCharType="end"/>
      </w:r>
      <w:r>
        <w:t>)</w:t>
      </w:r>
    </w:p>
    <w:p w14:paraId="7949568A" w14:textId="7CD90809" w:rsidR="009368D1" w:rsidRPr="00DD7CCF" w:rsidRDefault="009368D1" w:rsidP="009368D1">
      <w:pPr>
        <w:pStyle w:val="Lista2"/>
      </w:pPr>
      <w:r w:rsidRPr="00DD7CCF">
        <w:t xml:space="preserve">caesuras </w:t>
      </w:r>
      <w:r>
        <w:t xml:space="preserve">not observed by the writer </w:t>
      </w:r>
      <w:r w:rsidRPr="00E24F87">
        <w:rPr>
          <w:noProof/>
        </w:rPr>
        <w:t>(</w:t>
      </w:r>
      <w:r w:rsidRPr="00DD7CCF">
        <w:t>which cannot be marked up in this scheme, but may be encoded as mentioned under §</w:t>
      </w:r>
      <w:r w:rsidR="00AC54D6">
        <w:fldChar w:fldCharType="begin"/>
      </w:r>
      <w:r w:rsidR="00AC54D6">
        <w:instrText xml:space="preserve"> REF _Ref181706035 \r \h </w:instrText>
      </w:r>
      <w:r w:rsidR="00AC54D6">
        <w:fldChar w:fldCharType="separate"/>
      </w:r>
      <w:r w:rsidR="00110B53">
        <w:t>2.6.4.5</w:t>
      </w:r>
      <w:r w:rsidR="00AC54D6">
        <w:fldChar w:fldCharType="end"/>
      </w:r>
      <w:r w:rsidRPr="00DD7CCF">
        <w:t>)</w:t>
      </w:r>
    </w:p>
    <w:p w14:paraId="7970B5ED" w14:textId="0A99AF72" w:rsidR="009368D1" w:rsidRDefault="009368D1" w:rsidP="00760FB1">
      <w:pPr>
        <w:pStyle w:val="Lista"/>
      </w:pPr>
      <w:r>
        <w:t>in other cases</w:t>
      </w:r>
      <w:r w:rsidR="00932FC8">
        <w:t xml:space="preserve">, encode the prosody of a line using </w:t>
      </w:r>
      <w:r w:rsidR="00285A84" w:rsidRPr="008525C6">
        <w:rPr>
          <w:rStyle w:val="Codeattribute"/>
        </w:rPr>
        <w:t>@met</w:t>
      </w:r>
      <w:r w:rsidR="00932FC8">
        <w:t xml:space="preserve"> (§</w:t>
      </w:r>
      <w:r w:rsidR="00932FC8">
        <w:fldChar w:fldCharType="begin"/>
      </w:r>
      <w:r w:rsidR="00932FC8">
        <w:instrText xml:space="preserve"> REF _Ref181699020 \r \h </w:instrText>
      </w:r>
      <w:r w:rsidR="00932FC8">
        <w:fldChar w:fldCharType="separate"/>
      </w:r>
      <w:r w:rsidR="00110B53">
        <w:t>2.6.4.1</w:t>
      </w:r>
      <w:r w:rsidR="00932FC8">
        <w:fldChar w:fldCharType="end"/>
      </w:r>
      <w:r w:rsidR="00932FC8">
        <w:t xml:space="preserve">) and/or </w:t>
      </w:r>
      <w:r w:rsidR="00285A84" w:rsidRPr="008525C6">
        <w:rPr>
          <w:rStyle w:val="Codeattribute"/>
        </w:rPr>
        <w:t>@</w:t>
      </w:r>
      <w:r w:rsidR="00285A84">
        <w:rPr>
          <w:rStyle w:val="Codeattribute"/>
        </w:rPr>
        <w:t>real</w:t>
      </w:r>
      <w:r w:rsidR="00932FC8" w:rsidRPr="00932FC8">
        <w:t xml:space="preserve"> </w:t>
      </w:r>
      <w:r w:rsidR="00932FC8">
        <w:t>(§</w:t>
      </w:r>
      <w:r w:rsidR="00932FC8">
        <w:fldChar w:fldCharType="begin"/>
      </w:r>
      <w:r w:rsidR="00932FC8">
        <w:instrText xml:space="preserve"> REF _Ref181701741 \r \h </w:instrText>
      </w:r>
      <w:r w:rsidR="00932FC8">
        <w:fldChar w:fldCharType="separate"/>
      </w:r>
      <w:r w:rsidR="00110B53">
        <w:t>2.6.4.2</w:t>
      </w:r>
      <w:r w:rsidR="00932FC8">
        <w:fldChar w:fldCharType="end"/>
      </w:r>
      <w:r w:rsidR="00932FC8">
        <w:t>) as follows</w:t>
      </w:r>
    </w:p>
    <w:p w14:paraId="5E00FA22" w14:textId="260309E3" w:rsidR="00932FC8" w:rsidRDefault="00932FC8" w:rsidP="00932FC8">
      <w:pPr>
        <w:pStyle w:val="Lista"/>
      </w:pPr>
      <w:r w:rsidRPr="005E24B7">
        <w:rPr>
          <w:b/>
          <w:bCs/>
        </w:rPr>
        <w:t xml:space="preserve">when the lines of a stanza </w:t>
      </w:r>
      <w:r>
        <w:rPr>
          <w:b/>
          <w:bCs/>
        </w:rPr>
        <w:t>conform to two or more different recognised prosodic patterns</w:t>
      </w:r>
      <w:r>
        <w:t xml:space="preserve">, without the stanza as a whole conforming to a recognised template, as in </w:t>
      </w:r>
      <w:r>
        <w:fldChar w:fldCharType="begin"/>
      </w:r>
      <w:r>
        <w:instrText xml:space="preserve"> REF _Ref44077218 \h </w:instrText>
      </w:r>
      <w:r>
        <w:fldChar w:fldCharType="separate"/>
      </w:r>
      <w:r w:rsidR="00110B53" w:rsidRPr="00DD7CCF">
        <w:t xml:space="preserve">Example </w:t>
      </w:r>
      <w:r w:rsidR="00110B53">
        <w:rPr>
          <w:noProof/>
        </w:rPr>
        <w:t>2.6.4</w:t>
      </w:r>
      <w:r w:rsidR="00110B53" w:rsidRPr="00DD7CCF">
        <w:t>.</w:t>
      </w:r>
      <w:r w:rsidR="00110B53">
        <w:rPr>
          <w:noProof/>
        </w:rPr>
        <w:t>C</w:t>
      </w:r>
      <w:r>
        <w:fldChar w:fldCharType="end"/>
      </w:r>
      <w:r>
        <w:t>, mandatorily encode as follows</w:t>
      </w:r>
    </w:p>
    <w:p w14:paraId="6688CCCE" w14:textId="37B956F5" w:rsidR="00932FC8" w:rsidRDefault="00932FC8" w:rsidP="00932FC8">
      <w:pPr>
        <w:pStyle w:val="Lista2"/>
      </w:pPr>
      <w:r>
        <w:t>as per §</w:t>
      </w:r>
      <w:r>
        <w:fldChar w:fldCharType="begin"/>
      </w:r>
      <w:r>
        <w:instrText xml:space="preserve"> REF _Ref181630354 \w \h </w:instrText>
      </w:r>
      <w:r>
        <w:fldChar w:fldCharType="separate"/>
      </w:r>
      <w:r w:rsidR="00110B53">
        <w:t>2.6.4.2</w:t>
      </w:r>
      <w:r>
        <w:fldChar w:fldCharType="end"/>
      </w:r>
      <w:r>
        <w:t xml:space="preserve">, encode the metre of the stanza as </w:t>
      </w:r>
      <w:r w:rsidRPr="005E24B7">
        <w:rPr>
          <w:rStyle w:val="Codevalue"/>
        </w:rPr>
        <w:t>"mixed"</w:t>
      </w:r>
      <w:r>
        <w:t xml:space="preserve"> </w:t>
      </w:r>
    </w:p>
    <w:p w14:paraId="2925EE9A" w14:textId="77777777" w:rsidR="00932FC8" w:rsidRDefault="00932FC8" w:rsidP="00932FC8">
      <w:pPr>
        <w:pStyle w:val="Lista2"/>
      </w:pPr>
      <w:r>
        <w:t xml:space="preserve">typically, add </w:t>
      </w:r>
      <w:r w:rsidRPr="008525C6">
        <w:rPr>
          <w:rStyle w:val="Codeattribute"/>
        </w:rPr>
        <w:t>@met</w:t>
      </w:r>
      <w:r>
        <w:t xml:space="preserve"> to each line that conforms to a named metrical template applicable to </w:t>
      </w:r>
      <w:r w:rsidRPr="00671BCB">
        <w:rPr>
          <w:rStyle w:val="Foreign"/>
        </w:rPr>
        <w:t>sama</w:t>
      </w:r>
      <w:r>
        <w:rPr>
          <w:rStyle w:val="Foreign"/>
        </w:rPr>
        <w:t>catuṣpadī</w:t>
      </w:r>
      <w:r>
        <w:t xml:space="preserve"> verse (where the template is identical for all four lines)</w:t>
      </w:r>
    </w:p>
    <w:p w14:paraId="2F3F55C6" w14:textId="77777777" w:rsidR="00932FC8" w:rsidRDefault="00932FC8" w:rsidP="00932FC8">
      <w:pPr>
        <w:pStyle w:val="Lista2"/>
      </w:pPr>
      <w:r>
        <w:t xml:space="preserve">rarely, add </w:t>
      </w:r>
      <w:r w:rsidRPr="008525C6">
        <w:rPr>
          <w:rStyle w:val="Codeattribute"/>
        </w:rPr>
        <w:t>@</w:t>
      </w:r>
      <w:r>
        <w:rPr>
          <w:rStyle w:val="Codeattribute"/>
        </w:rPr>
        <w:t>real</w:t>
      </w:r>
      <w:r>
        <w:t xml:space="preserve"> to any line that does not conform to a named metrical template</w:t>
      </w:r>
    </w:p>
    <w:tbl>
      <w:tblPr>
        <w:tblStyle w:val="CodeSampleTable"/>
        <w:tblW w:w="5000" w:type="pct"/>
        <w:tblLook w:val="04A0" w:firstRow="1" w:lastRow="0" w:firstColumn="1" w:lastColumn="0" w:noHBand="0" w:noVBand="1"/>
      </w:tblPr>
      <w:tblGrid>
        <w:gridCol w:w="9628"/>
      </w:tblGrid>
      <w:tr w:rsidR="00932FC8" w:rsidRPr="00DD7CCF" w14:paraId="0DCCF124" w14:textId="77777777" w:rsidTr="00760FB1">
        <w:trPr>
          <w:cnfStyle w:val="100000000000" w:firstRow="1" w:lastRow="0" w:firstColumn="0" w:lastColumn="0" w:oddVBand="0" w:evenVBand="0" w:oddHBand="0" w:evenHBand="0" w:firstRowFirstColumn="0" w:firstRowLastColumn="0" w:lastRowFirstColumn="0" w:lastRowLastColumn="0"/>
        </w:trPr>
        <w:tc>
          <w:tcPr>
            <w:tcW w:w="5000" w:type="pct"/>
          </w:tcPr>
          <w:p w14:paraId="2BCA5FE0" w14:textId="4D602B62" w:rsidR="00932FC8" w:rsidRPr="00DD7CCF" w:rsidRDefault="00932FC8" w:rsidP="009A26BC">
            <w:pPr>
              <w:pStyle w:val="Kpalrs"/>
            </w:pPr>
            <w:bookmarkStart w:id="126" w:name="_Ref44077218"/>
            <w:r w:rsidRPr="00DD7CCF">
              <w:t xml:space="preserve">Example </w:t>
            </w:r>
            <w:r w:rsidR="00542B66">
              <w:fldChar w:fldCharType="begin"/>
            </w:r>
            <w:r w:rsidR="00542B66">
              <w:instrText xml:space="preserve"> STYLEREF 3 \s </w:instrText>
            </w:r>
            <w:r w:rsidR="00542B66">
              <w:fldChar w:fldCharType="separate"/>
            </w:r>
            <w:r w:rsidR="00110B53">
              <w:rPr>
                <w:noProof/>
              </w:rPr>
              <w:t>2.6.4</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C</w:t>
            </w:r>
            <w:r w:rsidR="00542B66">
              <w:rPr>
                <w:noProof/>
              </w:rPr>
              <w:fldChar w:fldCharType="end"/>
            </w:r>
            <w:bookmarkEnd w:id="126"/>
            <w:r w:rsidRPr="00DD7CCF">
              <w:t xml:space="preserve">: </w:t>
            </w:r>
            <w:r>
              <w:t>line with a prosodic template other than the rest of the stanza</w:t>
            </w:r>
          </w:p>
        </w:tc>
      </w:tr>
      <w:tr w:rsidR="00932FC8" w:rsidRPr="00DD7CCF" w14:paraId="132608EC" w14:textId="77777777" w:rsidTr="00760FB1">
        <w:tc>
          <w:tcPr>
            <w:tcW w:w="5000" w:type="pct"/>
          </w:tcPr>
          <w:p w14:paraId="0A4BA09D" w14:textId="77777777" w:rsidR="00932FC8" w:rsidRPr="005E24B7" w:rsidRDefault="00932FC8" w:rsidP="009A26BC">
            <w:pPr>
              <w:pStyle w:val="CodeParagraph"/>
              <w:keepNext/>
              <w:rPr>
                <w:rStyle w:val="Code"/>
              </w:rPr>
            </w:pPr>
            <w:r w:rsidRPr="005E24B7">
              <w:rPr>
                <w:rStyle w:val="Code"/>
              </w:rPr>
              <w:t xml:space="preserve">&lt;lg </w:t>
            </w:r>
            <w:r w:rsidRPr="005E24B7">
              <w:rPr>
                <w:rStyle w:val="Codeattribute"/>
              </w:rPr>
              <w:t>n=</w:t>
            </w:r>
            <w:r w:rsidRPr="005E24B7">
              <w:rPr>
                <w:rStyle w:val="Codevalue"/>
              </w:rPr>
              <w:t>"9"</w:t>
            </w:r>
            <w:r w:rsidRPr="005E24B7">
              <w:rPr>
                <w:rStyle w:val="Code"/>
              </w:rPr>
              <w:t xml:space="preserve"> </w:t>
            </w:r>
            <w:r w:rsidRPr="005E24B7">
              <w:rPr>
                <w:rStyle w:val="Codeattribute"/>
              </w:rPr>
              <w:t>met=</w:t>
            </w:r>
            <w:r w:rsidRPr="005E24B7">
              <w:rPr>
                <w:rStyle w:val="Codevalue"/>
              </w:rPr>
              <w:t>"mixed"</w:t>
            </w:r>
            <w:r w:rsidRPr="005E24B7">
              <w:rPr>
                <w:rStyle w:val="Code"/>
              </w:rPr>
              <w:t>&gt;</w:t>
            </w:r>
          </w:p>
          <w:p w14:paraId="125D52CC" w14:textId="77777777" w:rsidR="00932FC8" w:rsidRPr="005E24B7" w:rsidRDefault="00932FC8" w:rsidP="009A26BC">
            <w:pPr>
              <w:pStyle w:val="CodeParagraph"/>
              <w:keepNext/>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"a"</w:t>
            </w:r>
            <w:r w:rsidRPr="005E24B7">
              <w:rPr>
                <w:rStyle w:val="Code"/>
              </w:rPr>
              <w:t xml:space="preserve"> </w:t>
            </w:r>
            <w:r w:rsidRPr="005E24B7">
              <w:rPr>
                <w:rStyle w:val="Codeattribute"/>
              </w:rPr>
              <w:t>met=</w:t>
            </w:r>
            <w:r w:rsidRPr="005E24B7">
              <w:rPr>
                <w:rStyle w:val="Codevalue"/>
              </w:rPr>
              <w:t>"vaṁśastha"</w:t>
            </w:r>
            <w:r w:rsidRPr="005E24B7">
              <w:rPr>
                <w:rStyle w:val="Code"/>
              </w:rPr>
              <w:t>&gt;</w:t>
            </w:r>
            <w:r w:rsidRPr="005E24B7">
              <w:rPr>
                <w:rStyle w:val="Codetext"/>
              </w:rPr>
              <w:t>yaśo-vikāśāya vikāśitā diśo</w:t>
            </w:r>
            <w:r w:rsidRPr="005E24B7">
              <w:rPr>
                <w:rStyle w:val="Code"/>
              </w:rPr>
              <w:t>&lt;/l&gt;</w:t>
            </w:r>
          </w:p>
          <w:p w14:paraId="213E1296" w14:textId="77777777" w:rsidR="00932FC8" w:rsidRPr="005E24B7" w:rsidRDefault="00932FC8" w:rsidP="009A26BC">
            <w:pPr>
              <w:pStyle w:val="CodeParagraph"/>
              <w:keepNext/>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"b"</w:t>
            </w:r>
            <w:r w:rsidRPr="005E24B7">
              <w:rPr>
                <w:rStyle w:val="Code"/>
              </w:rPr>
              <w:t xml:space="preserve"> </w:t>
            </w:r>
            <w:r w:rsidRPr="005E24B7">
              <w:rPr>
                <w:rStyle w:val="Codeattribute"/>
              </w:rPr>
              <w:t>met=</w:t>
            </w:r>
            <w:r w:rsidRPr="005E24B7">
              <w:rPr>
                <w:rStyle w:val="Codevalue"/>
              </w:rPr>
              <w:t>"upendravajrā"</w:t>
            </w:r>
            <w:r w:rsidRPr="005E24B7">
              <w:rPr>
                <w:rStyle w:val="Code"/>
              </w:rPr>
              <w:t>&gt;</w:t>
            </w:r>
            <w:r w:rsidRPr="005E24B7">
              <w:rPr>
                <w:rStyle w:val="Codetext"/>
              </w:rPr>
              <w:t>daśāpi viśvasya pitāmahena</w:t>
            </w:r>
            <w:r w:rsidRPr="005E24B7">
              <w:rPr>
                <w:rStyle w:val="Code"/>
              </w:rPr>
              <w:t>&lt;/l&gt;</w:t>
            </w:r>
          </w:p>
          <w:p w14:paraId="655BB9FD" w14:textId="77777777" w:rsidR="00932FC8" w:rsidRPr="005E24B7" w:rsidRDefault="00932FC8" w:rsidP="009A26BC">
            <w:pPr>
              <w:pStyle w:val="CodeParagraph"/>
              <w:keepNext/>
              <w:rPr>
                <w:rStyle w:val="Code"/>
              </w:rPr>
            </w:pPr>
            <w:r>
              <w:rPr>
                <w:rStyle w:val="Code"/>
              </w:rPr>
              <w:t xml:space="preserve">  </w:t>
            </w:r>
            <w:r w:rsidRPr="005E24B7">
              <w:rPr>
                <w:rStyle w:val="Code"/>
              </w:rPr>
              <w:t xml:space="preserve">&lt;l </w:t>
            </w:r>
            <w:r w:rsidRPr="005E24B7">
              <w:rPr>
                <w:rStyle w:val="Codeattribute"/>
              </w:rPr>
              <w:t>n=</w:t>
            </w:r>
            <w:r w:rsidRPr="005E24B7">
              <w:rPr>
                <w:rStyle w:val="Codevalue"/>
              </w:rPr>
              <w:t>"c"</w:t>
            </w:r>
            <w:r w:rsidRPr="005E24B7">
              <w:rPr>
                <w:rStyle w:val="Code"/>
              </w:rPr>
              <w:t xml:space="preserve"> </w:t>
            </w:r>
            <w:r w:rsidRPr="005E24B7">
              <w:rPr>
                <w:rStyle w:val="Codeattribute"/>
              </w:rPr>
              <w:t>met=</w:t>
            </w:r>
            <w:r w:rsidRPr="005E24B7">
              <w:rPr>
                <w:rStyle w:val="Codevalue"/>
              </w:rPr>
              <w:t>"upendravajrā"</w:t>
            </w:r>
            <w:r w:rsidRPr="005E24B7">
              <w:rPr>
                <w:rStyle w:val="Code"/>
              </w:rPr>
              <w:t>&gt;</w:t>
            </w:r>
            <w:r w:rsidRPr="005E24B7">
              <w:rPr>
                <w:rStyle w:val="Codetext"/>
              </w:rPr>
              <w:t>śriyan nidhāyorasi yasya viṣṇuḥ</w:t>
            </w:r>
            <w:r w:rsidRPr="005E24B7">
              <w:rPr>
                <w:rStyle w:val="Code"/>
              </w:rPr>
              <w:t>&lt;/l&gt;</w:t>
            </w:r>
          </w:p>
          <w:p w14:paraId="0AFB1347" w14:textId="77777777" w:rsidR="00932FC8" w:rsidRDefault="00932FC8" w:rsidP="009A26BC">
            <w:pPr>
              <w:pStyle w:val="CodeParagraph"/>
              <w:keepNext/>
            </w:pPr>
            <w:r>
              <w:rPr>
                <w:rStyle w:val="Code"/>
              </w:rPr>
              <w:t xml:space="preserve">  </w:t>
            </w:r>
            <w:r w:rsidRPr="005E24B7">
              <w:rPr>
                <w:rStyle w:val="Code"/>
              </w:rPr>
              <w:t xml:space="preserve">&lt;l </w:t>
            </w:r>
            <w:r w:rsidRPr="005E24B7">
              <w:rPr>
                <w:rStyle w:val="Codeattribute"/>
              </w:rPr>
              <w:t>n=</w:t>
            </w:r>
            <w:r w:rsidRPr="005E24B7">
              <w:rPr>
                <w:rStyle w:val="Codevalue"/>
              </w:rPr>
              <w:t>"d"</w:t>
            </w:r>
            <w:r w:rsidRPr="005E24B7">
              <w:rPr>
                <w:rStyle w:val="Code"/>
              </w:rPr>
              <w:t xml:space="preserve"> </w:t>
            </w:r>
            <w:r w:rsidRPr="005E24B7">
              <w:rPr>
                <w:rStyle w:val="Codeattribute"/>
              </w:rPr>
              <w:t>met=</w:t>
            </w:r>
            <w:r w:rsidRPr="005E24B7">
              <w:rPr>
                <w:rStyle w:val="Codevalue"/>
              </w:rPr>
              <w:t>"upendravajrā"</w:t>
            </w:r>
            <w:r w:rsidRPr="005E24B7">
              <w:rPr>
                <w:rStyle w:val="Code"/>
              </w:rPr>
              <w:t>&gt;</w:t>
            </w:r>
            <w:r w:rsidRPr="005E24B7">
              <w:rPr>
                <w:rStyle w:val="Codetext"/>
              </w:rPr>
              <w:t>sva-mūrttitāṁ svaṁ ca tapāṁsi tepe</w:t>
            </w:r>
            <w:r w:rsidRPr="005E24B7">
              <w:rPr>
                <w:rStyle w:val="Code"/>
              </w:rPr>
              <w:t>&lt;/l&gt;</w:t>
            </w:r>
            <w:r>
              <w:t xml:space="preserve"> </w:t>
            </w:r>
          </w:p>
          <w:p w14:paraId="5D1F41A4" w14:textId="77777777" w:rsidR="00932FC8" w:rsidRPr="005E24B7" w:rsidRDefault="00932FC8" w:rsidP="009A26BC">
            <w:pPr>
              <w:pStyle w:val="CodeParagraph"/>
              <w:keepNext/>
              <w:rPr>
                <w:rFonts w:ascii="Consolas" w:hAnsi="Consolas" w:cs="Consolas"/>
                <w:noProof/>
                <w:color w:val="002060"/>
                <w:shd w:val="clear" w:color="auto" w:fill="F2F2F2" w:themeFill="background1" w:themeFillShade="F2"/>
              </w:rPr>
            </w:pPr>
            <w:r w:rsidRPr="005E24B7">
              <w:rPr>
                <w:rStyle w:val="Code"/>
              </w:rPr>
              <w:t>&lt;/lg&gt;</w:t>
            </w:r>
          </w:p>
        </w:tc>
      </w:tr>
      <w:tr w:rsidR="00932FC8" w:rsidRPr="00DD7CCF" w14:paraId="4649C3A2" w14:textId="77777777" w:rsidTr="00760FB1">
        <w:tc>
          <w:tcPr>
            <w:tcW w:w="5000" w:type="pct"/>
          </w:tcPr>
          <w:p w14:paraId="3530FF21" w14:textId="77777777" w:rsidR="00932FC8" w:rsidRDefault="00932FC8" w:rsidP="00760FB1">
            <w:pPr>
              <w:pStyle w:val="TableNote"/>
            </w:pPr>
            <w:r>
              <w:t xml:space="preserve">the first </w:t>
            </w:r>
            <w:r>
              <w:rPr>
                <w:rStyle w:val="Foreign"/>
              </w:rPr>
              <w:t>pāda</w:t>
            </w:r>
            <w:r>
              <w:t xml:space="preserve"> follows the </w:t>
            </w:r>
            <w:r>
              <w:rPr>
                <w:rStyle w:val="Foreign"/>
              </w:rPr>
              <w:t>vaṁśastha</w:t>
            </w:r>
            <w:r>
              <w:t xml:space="preserve"> template, while the rest of the lines conform to </w:t>
            </w:r>
            <w:r>
              <w:rPr>
                <w:rStyle w:val="Foreign"/>
              </w:rPr>
              <w:t>upendravajrā</w:t>
            </w:r>
          </w:p>
          <w:p w14:paraId="33B87413" w14:textId="647DE9E0" w:rsidR="00932FC8" w:rsidRPr="00DD7CCF" w:rsidRDefault="00932FC8" w:rsidP="00760FB1">
            <w:pPr>
              <w:pStyle w:val="TableNote"/>
            </w:pPr>
            <w:r>
              <w:t xml:space="preserve">the metre for the stanza is encoded as mixed, and </w:t>
            </w:r>
            <w:r w:rsidRPr="005E24B7">
              <w:rPr>
                <w:rStyle w:val="Codeattribute"/>
              </w:rPr>
              <w:t>@met</w:t>
            </w:r>
            <w:r>
              <w:t>, with a pattern name as its value, is added to each line</w:t>
            </w:r>
          </w:p>
        </w:tc>
      </w:tr>
    </w:tbl>
    <w:p w14:paraId="16E309AD" w14:textId="77777777" w:rsidR="00932FC8" w:rsidRDefault="00932FC8" w:rsidP="00932FC8"/>
    <w:p w14:paraId="740037A9" w14:textId="19CC3F91" w:rsidR="009368D1" w:rsidRDefault="005E24B7" w:rsidP="00D45A5E">
      <w:pPr>
        <w:pStyle w:val="Lista"/>
      </w:pPr>
      <w:r w:rsidRPr="00285A84">
        <w:rPr>
          <w:b/>
          <w:bCs/>
        </w:rPr>
        <w:t xml:space="preserve">when a line deviates idiosyncratically from the metre of the </w:t>
      </w:r>
      <w:r w:rsidR="00C564CA" w:rsidRPr="00285A84">
        <w:rPr>
          <w:b/>
          <w:bCs/>
        </w:rPr>
        <w:t xml:space="preserve">rest of the </w:t>
      </w:r>
      <w:r w:rsidRPr="00285A84">
        <w:rPr>
          <w:b/>
          <w:bCs/>
        </w:rPr>
        <w:t>stanza</w:t>
      </w:r>
      <w:r w:rsidR="00C564CA">
        <w:t xml:space="preserve"> without conforming to a different recognised metre, </w:t>
      </w:r>
      <w:r w:rsidR="00C564CA" w:rsidRPr="00C564CA">
        <w:t xml:space="preserve">it is optional but recommended that you </w:t>
      </w:r>
      <w:r w:rsidR="00FB0A6A">
        <w:t xml:space="preserve">add </w:t>
      </w:r>
      <w:r w:rsidR="009368D1" w:rsidRPr="008525C6">
        <w:rPr>
          <w:rStyle w:val="Codeattribute"/>
        </w:rPr>
        <w:t>@</w:t>
      </w:r>
      <w:r w:rsidR="009368D1">
        <w:rPr>
          <w:rStyle w:val="Codeattribute"/>
        </w:rPr>
        <w:t>real</w:t>
      </w:r>
      <w:r w:rsidR="009368D1">
        <w:t xml:space="preserve"> </w:t>
      </w:r>
      <w:r w:rsidR="00285A84">
        <w:t>to the line with unexpected metre</w:t>
      </w:r>
    </w:p>
    <w:p w14:paraId="01F145B9" w14:textId="5A97D821" w:rsidR="00C564CA" w:rsidRDefault="00C564CA" w:rsidP="00C564CA">
      <w:pPr>
        <w:pStyle w:val="Lista2"/>
      </w:pPr>
      <w:r>
        <w:t>this encoding is applicable regardless of whether the deviation is deemed to be deliberate or erroneous, including the following cases:</w:t>
      </w:r>
    </w:p>
    <w:p w14:paraId="5E14E20B" w14:textId="698C3404" w:rsidR="00C564CA" w:rsidRPr="00DD7CCF" w:rsidRDefault="00C564CA" w:rsidP="009B6873">
      <w:pPr>
        <w:pStyle w:val="Lista3"/>
      </w:pPr>
      <w:r w:rsidRPr="00DD7CCF">
        <w:t>lines with anomalous metre, including hypermetrical and hypometrical lines</w:t>
      </w:r>
      <w:r>
        <w:t xml:space="preserve">, as in </w:t>
      </w:r>
      <w:r>
        <w:fldChar w:fldCharType="begin"/>
      </w:r>
      <w:r>
        <w:instrText xml:space="preserve"> REF _Ref44077220 \h </w:instrText>
      </w:r>
      <w:r>
        <w:fldChar w:fldCharType="separate"/>
      </w:r>
      <w:r w:rsidR="00110B53" w:rsidRPr="00DD7CCF">
        <w:t xml:space="preserve">Example </w:t>
      </w:r>
      <w:r w:rsidR="00110B53">
        <w:rPr>
          <w:noProof/>
        </w:rPr>
        <w:t>2.6.4</w:t>
      </w:r>
      <w:r w:rsidR="00110B53" w:rsidRPr="00DD7CCF">
        <w:t>.</w:t>
      </w:r>
      <w:r w:rsidR="00110B53">
        <w:rPr>
          <w:noProof/>
        </w:rPr>
        <w:t>D</w:t>
      </w:r>
      <w:r>
        <w:fldChar w:fldCharType="end"/>
      </w:r>
    </w:p>
    <w:p w14:paraId="602748D7" w14:textId="573FC265" w:rsidR="00C564CA" w:rsidRDefault="009B6873" w:rsidP="009B6873">
      <w:pPr>
        <w:pStyle w:val="Lista3"/>
      </w:pPr>
      <w:r>
        <w:t xml:space="preserve">presumable poetic </w:t>
      </w:r>
      <w:r w:rsidR="00C564CA" w:rsidRPr="00DD7CCF">
        <w:t xml:space="preserve">licence, such as </w:t>
      </w:r>
      <w:r w:rsidR="00C564CA">
        <w:t>treating</w:t>
      </w:r>
      <w:r w:rsidR="00C564CA" w:rsidRPr="00DD7CCF">
        <w:t xml:space="preserve"> a short vowel followed by a stop and a semivowel</w:t>
      </w:r>
      <w:r w:rsidR="00C564CA">
        <w:t xml:space="preserve"> as a short syllable</w:t>
      </w:r>
      <w:r w:rsidR="00C564CA" w:rsidRPr="00DD7CCF">
        <w:t xml:space="preserve"> </w:t>
      </w:r>
      <w:r w:rsidR="00C564CA" w:rsidRPr="00E24F87">
        <w:rPr>
          <w:noProof/>
        </w:rPr>
        <w:t>(</w:t>
      </w:r>
      <w:r w:rsidR="00C564CA" w:rsidRPr="00DD7CCF">
        <w:rPr>
          <w:rStyle w:val="Foreign"/>
        </w:rPr>
        <w:t>muta cum liquida</w:t>
      </w:r>
      <w:r w:rsidR="00C564CA" w:rsidRPr="00DD7CCF">
        <w:t xml:space="preserve"> in classical European prosody)</w:t>
      </w:r>
      <w:r>
        <w:t xml:space="preserve">, as in </w:t>
      </w:r>
      <w:r>
        <w:fldChar w:fldCharType="begin"/>
      </w:r>
      <w:r>
        <w:instrText xml:space="preserve"> REF _Ref44077213 \h </w:instrText>
      </w:r>
      <w:r>
        <w:fldChar w:fldCharType="separate"/>
      </w:r>
      <w:r w:rsidR="00110B53" w:rsidRPr="00DD7CCF">
        <w:t xml:space="preserve">Example </w:t>
      </w:r>
      <w:r w:rsidR="00110B53">
        <w:rPr>
          <w:noProof/>
        </w:rPr>
        <w:t>2.6.4</w:t>
      </w:r>
      <w:r w:rsidR="00110B53" w:rsidRPr="00DD7CCF">
        <w:t>.</w:t>
      </w:r>
      <w:r w:rsidR="00110B53">
        <w:rPr>
          <w:noProof/>
        </w:rPr>
        <w:t>E</w:t>
      </w:r>
      <w:r>
        <w:fldChar w:fldCharType="end"/>
      </w:r>
    </w:p>
    <w:p w14:paraId="0315030F" w14:textId="54A0C688" w:rsidR="00C564CA" w:rsidRDefault="009B6873" w:rsidP="009B6873">
      <w:pPr>
        <w:pStyle w:val="Lista2"/>
      </w:pPr>
      <w:r>
        <w:lastRenderedPageBreak/>
        <w:t>conformance to a</w:t>
      </w:r>
      <w:r w:rsidR="00C564CA" w:rsidRPr="009B6873">
        <w:t xml:space="preserve"> recognised constraint on a lenient stanza template,</w:t>
      </w:r>
      <w:r w:rsidR="00C564CA">
        <w:t xml:space="preserve"> as in </w:t>
      </w:r>
      <w:r w:rsidR="00C564CA" w:rsidRPr="00DD7CCF">
        <w:rPr>
          <w:rStyle w:val="Foreign"/>
        </w:rPr>
        <w:t>capalā āryā</w:t>
      </w:r>
      <w:r w:rsidR="00C564CA">
        <w:t xml:space="preserve"> (</w:t>
      </w:r>
      <w:r w:rsidR="00C564CA">
        <w:fldChar w:fldCharType="begin"/>
      </w:r>
      <w:r w:rsidR="00C564CA">
        <w:instrText xml:space="preserve"> REF _Ref48034862 \h </w:instrText>
      </w:r>
      <w:r w:rsidR="00C564CA">
        <w:fldChar w:fldCharType="separate"/>
      </w:r>
      <w:r w:rsidR="00110B53">
        <w:t xml:space="preserve">Table </w:t>
      </w:r>
      <w:r w:rsidR="00110B53">
        <w:rPr>
          <w:noProof/>
        </w:rPr>
        <w:t>5</w:t>
      </w:r>
      <w:r w:rsidR="00C564CA">
        <w:fldChar w:fldCharType="end"/>
      </w:r>
      <w:r w:rsidR="00C564CA">
        <w:t xml:space="preserve"> in </w:t>
      </w:r>
      <w:r w:rsidR="00C564CA">
        <w:fldChar w:fldCharType="begin"/>
      </w:r>
      <w:r w:rsidR="00C564CA">
        <w:instrText xml:space="preserve"> REF _Ref56418748 \r \h </w:instrText>
      </w:r>
      <w:r w:rsidR="00C564CA">
        <w:fldChar w:fldCharType="separate"/>
      </w:r>
      <w:r w:rsidR="00110B53">
        <w:t>Appendix B.4.2</w:t>
      </w:r>
      <w:r w:rsidR="00C564CA">
        <w:fldChar w:fldCharType="end"/>
      </w:r>
      <w:r w:rsidR="00C564CA">
        <w:t>)</w:t>
      </w:r>
      <w:r>
        <w:t xml:space="preserve"> may be optionally marked up in the same way, but you are not expected to keep an eye out for </w:t>
      </w:r>
      <w:r>
        <w:rPr>
          <w:rStyle w:val="Foreign"/>
        </w:rPr>
        <w:t>capalā āryā</w:t>
      </w:r>
      <w:r>
        <w:t xml:space="preserve"> and encode its occurrences</w:t>
      </w:r>
    </w:p>
    <w:tbl>
      <w:tblPr>
        <w:tblStyle w:val="CodeSampleTable"/>
        <w:tblW w:w="5000" w:type="pct"/>
        <w:tblLook w:val="04A0" w:firstRow="1" w:lastRow="0" w:firstColumn="1" w:lastColumn="0" w:noHBand="0" w:noVBand="1"/>
      </w:tblPr>
      <w:tblGrid>
        <w:gridCol w:w="9628"/>
      </w:tblGrid>
      <w:tr w:rsidR="00932FC8" w:rsidRPr="00DD7CCF" w14:paraId="59B10CBB" w14:textId="77777777" w:rsidTr="00760FB1">
        <w:trPr>
          <w:cnfStyle w:val="100000000000" w:firstRow="1" w:lastRow="0" w:firstColumn="0" w:lastColumn="0" w:oddVBand="0" w:evenVBand="0" w:oddHBand="0" w:evenHBand="0" w:firstRowFirstColumn="0" w:firstRowLastColumn="0" w:lastRowFirstColumn="0" w:lastRowLastColumn="0"/>
        </w:trPr>
        <w:tc>
          <w:tcPr>
            <w:tcW w:w="5000" w:type="pct"/>
          </w:tcPr>
          <w:p w14:paraId="2F11D1F9" w14:textId="568E96A3" w:rsidR="00932FC8" w:rsidRPr="00DD7CCF" w:rsidRDefault="00932FC8" w:rsidP="009A26BC">
            <w:pPr>
              <w:pStyle w:val="Kpalrs"/>
            </w:pPr>
            <w:bookmarkStart w:id="127" w:name="_Ref44077220"/>
            <w:r w:rsidRPr="00DD7CCF">
              <w:t xml:space="preserve">Example </w:t>
            </w:r>
            <w:r w:rsidR="00542B66">
              <w:fldChar w:fldCharType="begin"/>
            </w:r>
            <w:r w:rsidR="00542B66">
              <w:instrText xml:space="preserve"> STYLEREF 3 \s </w:instrText>
            </w:r>
            <w:r w:rsidR="00542B66">
              <w:fldChar w:fldCharType="separate"/>
            </w:r>
            <w:r w:rsidR="00110B53">
              <w:rPr>
                <w:noProof/>
              </w:rPr>
              <w:t>2.6.4</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D</w:t>
            </w:r>
            <w:r w:rsidR="00542B66">
              <w:rPr>
                <w:noProof/>
              </w:rPr>
              <w:fldChar w:fldCharType="end"/>
            </w:r>
            <w:bookmarkEnd w:id="127"/>
            <w:r w:rsidRPr="00DD7CCF">
              <w:t>: anomalous metre</w:t>
            </w:r>
          </w:p>
        </w:tc>
      </w:tr>
      <w:tr w:rsidR="00932FC8" w:rsidRPr="00DD7CCF" w14:paraId="20FEA0F7" w14:textId="77777777" w:rsidTr="00760FB1">
        <w:tc>
          <w:tcPr>
            <w:tcW w:w="5000" w:type="pct"/>
          </w:tcPr>
          <w:p w14:paraId="78424283" w14:textId="77777777" w:rsidR="00932FC8" w:rsidRPr="00DD7CCF" w:rsidRDefault="00932FC8" w:rsidP="009A26BC">
            <w:pPr>
              <w:pStyle w:val="CodeParagraph"/>
              <w:keepNext/>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932FC8" w:rsidRPr="00DD7CCF" w14:paraId="311A38E4" w14:textId="77777777" w:rsidTr="00760FB1">
        <w:tc>
          <w:tcPr>
            <w:tcW w:w="5000" w:type="pct"/>
          </w:tcPr>
          <w:p w14:paraId="6371E37E" w14:textId="77777777" w:rsidR="00932FC8" w:rsidRPr="00DD7CCF" w:rsidRDefault="00932FC8" w:rsidP="00760FB1">
            <w:pPr>
              <w:pStyle w:val="TableNote"/>
            </w:pPr>
            <w:r w:rsidRPr="00DD7CCF">
              <w:t xml:space="preserve">there is syncopation from the second to the third foot: the foot boundary </w:t>
            </w:r>
            <w:r>
              <w:t>ought to</w:t>
            </w:r>
            <w:r w:rsidRPr="00DD7CCF">
              <w:t xml:space="preserve"> be halfway through the long syllable </w:t>
            </w:r>
            <w:r w:rsidRPr="00DD7CCF">
              <w:rPr>
                <w:rStyle w:val="Foreign"/>
              </w:rPr>
              <w:t>tu</w:t>
            </w:r>
          </w:p>
          <w:p w14:paraId="233148B8" w14:textId="77777777" w:rsidR="00932FC8" w:rsidRPr="005D2B22" w:rsidRDefault="00932FC8" w:rsidP="00760FB1">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34BF7C8F" w14:textId="3D9F0A34" w:rsidR="00932FC8" w:rsidRPr="00DD7CCF" w:rsidRDefault="00932FC8" w:rsidP="00760FB1">
            <w:pPr>
              <w:pStyle w:val="TableNote"/>
            </w:pPr>
            <w:r>
              <w:t>deviation from the expected pattern has been recorded in</w:t>
            </w:r>
            <w:r w:rsidRPr="00DD7CCF">
              <w:t xml:space="preserve"> </w:t>
            </w:r>
            <w:r w:rsidRPr="008525C6">
              <w:rPr>
                <w:rStyle w:val="Codeattribute"/>
              </w:rPr>
              <w:t>@real</w:t>
            </w:r>
          </w:p>
        </w:tc>
      </w:tr>
    </w:tbl>
    <w:p w14:paraId="56054C7B" w14:textId="77777777" w:rsidR="00932FC8" w:rsidRDefault="00932FC8" w:rsidP="00932FC8"/>
    <w:tbl>
      <w:tblPr>
        <w:tblStyle w:val="CodeSampleTable"/>
        <w:tblW w:w="5000" w:type="pct"/>
        <w:tblLook w:val="04A0" w:firstRow="1" w:lastRow="0" w:firstColumn="1" w:lastColumn="0" w:noHBand="0" w:noVBand="1"/>
      </w:tblPr>
      <w:tblGrid>
        <w:gridCol w:w="9628"/>
      </w:tblGrid>
      <w:tr w:rsidR="00932FC8" w:rsidRPr="00DD7CCF" w14:paraId="44A035C1" w14:textId="77777777" w:rsidTr="00760FB1">
        <w:trPr>
          <w:cnfStyle w:val="100000000000" w:firstRow="1" w:lastRow="0" w:firstColumn="0" w:lastColumn="0" w:oddVBand="0" w:evenVBand="0" w:oddHBand="0" w:evenHBand="0" w:firstRowFirstColumn="0" w:firstRowLastColumn="0" w:lastRowFirstColumn="0" w:lastRowLastColumn="0"/>
        </w:trPr>
        <w:tc>
          <w:tcPr>
            <w:tcW w:w="5000" w:type="pct"/>
          </w:tcPr>
          <w:p w14:paraId="2453F9BB" w14:textId="7CEDBDF0" w:rsidR="00932FC8" w:rsidRPr="00DD7CCF" w:rsidRDefault="00932FC8" w:rsidP="009A26BC">
            <w:pPr>
              <w:pStyle w:val="Kpalrs"/>
            </w:pPr>
            <w:bookmarkStart w:id="128" w:name="_Ref44077213"/>
            <w:bookmarkStart w:id="129" w:name="_Ref44077183"/>
            <w:r w:rsidRPr="00DD7CCF">
              <w:t xml:space="preserve">Example </w:t>
            </w:r>
            <w:r w:rsidR="00542B66">
              <w:fldChar w:fldCharType="begin"/>
            </w:r>
            <w:r w:rsidR="00542B66">
              <w:instrText xml:space="preserve"> STYLEREF 3 \s </w:instrText>
            </w:r>
            <w:r w:rsidR="00542B66">
              <w:fldChar w:fldCharType="separate"/>
            </w:r>
            <w:r w:rsidR="00110B53">
              <w:rPr>
                <w:noProof/>
              </w:rPr>
              <w:t>2.6.4</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E</w:t>
            </w:r>
            <w:r w:rsidR="00542B66">
              <w:rPr>
                <w:noProof/>
              </w:rPr>
              <w:fldChar w:fldCharType="end"/>
            </w:r>
            <w:bookmarkEnd w:id="128"/>
            <w:r w:rsidRPr="00DD7CCF">
              <w:t xml:space="preserve">: </w:t>
            </w:r>
            <w:r w:rsidRPr="00DD7CCF">
              <w:rPr>
                <w:rStyle w:val="Foreign"/>
              </w:rPr>
              <w:t>muta cum liquida</w:t>
            </w:r>
            <w:r w:rsidRPr="00DD7CCF">
              <w:t xml:space="preserve"> licence</w:t>
            </w:r>
            <w:bookmarkEnd w:id="129"/>
          </w:p>
        </w:tc>
      </w:tr>
      <w:tr w:rsidR="00932FC8" w:rsidRPr="00DD7CCF" w14:paraId="5E280B99" w14:textId="77777777" w:rsidTr="00760FB1">
        <w:tc>
          <w:tcPr>
            <w:tcW w:w="5000" w:type="pct"/>
          </w:tcPr>
          <w:p w14:paraId="513AF724" w14:textId="77777777" w:rsidR="00932FC8" w:rsidRPr="00DD7CCF" w:rsidRDefault="00932FC8" w:rsidP="009A26BC">
            <w:pPr>
              <w:pStyle w:val="CodeParagraph"/>
              <w:keepNext/>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932FC8" w:rsidRPr="00DD7CCF" w14:paraId="733FA50A" w14:textId="77777777" w:rsidTr="00760FB1">
        <w:tc>
          <w:tcPr>
            <w:tcW w:w="5000" w:type="pct"/>
          </w:tcPr>
          <w:p w14:paraId="4151DF86" w14:textId="77777777" w:rsidR="00932FC8" w:rsidRPr="00DD7CCF" w:rsidRDefault="00932FC8" w:rsidP="00760FB1">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7CF8E394" w14:textId="7DC2FE54" w:rsidR="00932FC8" w:rsidRPr="00DD7CCF" w:rsidRDefault="00932FC8" w:rsidP="00760FB1">
            <w:pPr>
              <w:pStyle w:val="TableNote"/>
            </w:pPr>
            <w:r>
              <w:t>deviation from the expected pattern has been recorded in</w:t>
            </w:r>
            <w:r w:rsidRPr="00DD7CCF">
              <w:t xml:space="preserve"> </w:t>
            </w:r>
            <w:r w:rsidRPr="008525C6">
              <w:rPr>
                <w:rStyle w:val="Codeattribute"/>
              </w:rPr>
              <w:t>@real</w:t>
            </w:r>
          </w:p>
        </w:tc>
      </w:tr>
    </w:tbl>
    <w:p w14:paraId="2AE6958F" w14:textId="77777777" w:rsidR="00932FC8" w:rsidRPr="00932FC8" w:rsidRDefault="00932FC8" w:rsidP="00932FC8"/>
    <w:p w14:paraId="1CDD7002" w14:textId="3CA2E53E" w:rsidR="00C564CA" w:rsidRPr="00C564CA" w:rsidRDefault="00C564CA" w:rsidP="0010288F">
      <w:pPr>
        <w:pStyle w:val="Lista"/>
        <w:rPr>
          <w:b/>
          <w:bCs/>
        </w:rPr>
      </w:pPr>
      <w:r w:rsidRPr="00C564CA">
        <w:rPr>
          <w:b/>
          <w:bCs/>
        </w:rPr>
        <w:t xml:space="preserve">when a </w:t>
      </w:r>
      <w:r>
        <w:rPr>
          <w:b/>
          <w:bCs/>
        </w:rPr>
        <w:t xml:space="preserve">line </w:t>
      </w:r>
      <w:r w:rsidR="00932FC8">
        <w:rPr>
          <w:b/>
          <w:bCs/>
        </w:rPr>
        <w:t>conforms to</w:t>
      </w:r>
      <w:r>
        <w:rPr>
          <w:b/>
          <w:bCs/>
        </w:rPr>
        <w:t xml:space="preserve"> a legitimate variation on a basic stanza template</w:t>
      </w:r>
      <w:r>
        <w:t xml:space="preserve">, as in </w:t>
      </w:r>
      <w:r w:rsidRPr="00C564CA">
        <w:rPr>
          <w:rStyle w:val="Foreign"/>
        </w:rPr>
        <w:t>vipu</w:t>
      </w:r>
      <w:r>
        <w:rPr>
          <w:rStyle w:val="Foreign"/>
        </w:rPr>
        <w:t>lā anuṣṭubh</w:t>
      </w:r>
      <w:r>
        <w:t>,</w:t>
      </w:r>
      <w:r w:rsidR="009B6873" w:rsidRPr="009B6873">
        <w:t xml:space="preserve"> it is optional but recommended </w:t>
      </w:r>
      <w:r w:rsidR="009B6873">
        <w:t xml:space="preserve">that </w:t>
      </w:r>
      <w:r w:rsidR="009B6873" w:rsidRPr="009B6873">
        <w:t>you</w:t>
      </w:r>
      <w:r w:rsidR="009B6873">
        <w:t xml:space="preserve"> </w:t>
      </w:r>
      <w:r w:rsidR="00932FC8">
        <w:t>encode this as in</w:t>
      </w:r>
      <w:r w:rsidR="00AC54D6">
        <w:t xml:space="preserve"> </w:t>
      </w:r>
      <w:r w:rsidR="00AC54D6">
        <w:fldChar w:fldCharType="begin"/>
      </w:r>
      <w:r w:rsidR="00AC54D6">
        <w:instrText xml:space="preserve"> REF _Ref181707200 \h </w:instrText>
      </w:r>
      <w:r w:rsidR="00AC54D6">
        <w:fldChar w:fldCharType="separate"/>
      </w:r>
      <w:r w:rsidR="00110B53" w:rsidRPr="00DD7CCF">
        <w:t xml:space="preserve">Example </w:t>
      </w:r>
      <w:r w:rsidR="00110B53">
        <w:rPr>
          <w:noProof/>
        </w:rPr>
        <w:t>2.6.4</w:t>
      </w:r>
      <w:r w:rsidR="00110B53" w:rsidRPr="00DD7CCF">
        <w:t>.</w:t>
      </w:r>
      <w:r w:rsidR="00110B53">
        <w:rPr>
          <w:noProof/>
        </w:rPr>
        <w:t>F</w:t>
      </w:r>
      <w:r w:rsidR="00AC54D6">
        <w:fldChar w:fldCharType="end"/>
      </w:r>
      <w:r w:rsidR="00932FC8">
        <w:t>, namely:</w:t>
      </w:r>
    </w:p>
    <w:p w14:paraId="405E8BF5" w14:textId="1D8FE012" w:rsidR="0010288F" w:rsidRPr="00DD7CCF" w:rsidRDefault="009B6873" w:rsidP="00B848C5">
      <w:pPr>
        <w:pStyle w:val="Lista2"/>
      </w:pPr>
      <w:r w:rsidRPr="009B6873">
        <w:t>add</w:t>
      </w:r>
      <w:r>
        <w:rPr>
          <w:b/>
          <w:bCs/>
        </w:rPr>
        <w:t xml:space="preserve"> </w:t>
      </w:r>
      <w:r w:rsidR="0010288F" w:rsidRPr="008525C6">
        <w:rPr>
          <w:rStyle w:val="Codeattribute"/>
        </w:rPr>
        <w:t>@met</w:t>
      </w:r>
      <w:r w:rsidR="0010288F" w:rsidRPr="008525C6">
        <w:t xml:space="preserve"> </w:t>
      </w:r>
      <w:r w:rsidR="0010288F" w:rsidRPr="00DD7CCF">
        <w:t xml:space="preserve">to the </w:t>
      </w:r>
      <w:r w:rsidR="00B848C5">
        <w:t xml:space="preserve">line </w:t>
      </w:r>
      <w:r w:rsidR="0010288F" w:rsidRPr="00DD7CCF">
        <w:t>concerned</w:t>
      </w:r>
      <w:r w:rsidR="00B848C5">
        <w:t xml:space="preserve">, for its value using the name of the </w:t>
      </w:r>
      <w:r w:rsidR="0010288F" w:rsidRPr="00DD7CCF">
        <w:rPr>
          <w:rStyle w:val="Foreign"/>
        </w:rPr>
        <w:t>vipulā</w:t>
      </w:r>
      <w:r w:rsidR="0010288F" w:rsidRPr="00AB1EB2">
        <w:t xml:space="preserve"> </w:t>
      </w:r>
      <w:r w:rsidR="00B848C5">
        <w:t>variant</w:t>
      </w:r>
      <w:r w:rsidR="0010288F" w:rsidRPr="00DD7CCF">
        <w:t xml:space="preserve"> as listed in</w:t>
      </w:r>
      <w:r w:rsidR="0010288F">
        <w:t xml:space="preserve"> </w:t>
      </w:r>
      <w:r>
        <w:t>the line metres of the prosodic patterns list</w:t>
      </w:r>
    </w:p>
    <w:p w14:paraId="062BFF10" w14:textId="0BC8FD74" w:rsidR="0010288F" w:rsidRDefault="00932FC8" w:rsidP="00847D8D">
      <w:pPr>
        <w:pStyle w:val="Lista2"/>
      </w:pPr>
      <w:r>
        <w:t xml:space="preserve">optionally </w:t>
      </w:r>
      <w:r w:rsidR="009B6873">
        <w:t xml:space="preserve">also add </w:t>
      </w:r>
      <w:r w:rsidR="0010288F" w:rsidRPr="008525C6">
        <w:rPr>
          <w:rStyle w:val="Codeattribute"/>
        </w:rPr>
        <w:t>@real</w:t>
      </w:r>
      <w:r w:rsidR="0010288F" w:rsidRPr="008525C6">
        <w:t xml:space="preserve"> </w:t>
      </w:r>
      <w:r w:rsidR="009B6873" w:rsidRPr="00DD7CCF">
        <w:t xml:space="preserve">to the </w:t>
      </w:r>
      <w:r w:rsidR="009B6873" w:rsidRPr="00DD7CCF">
        <w:rPr>
          <w:rStyle w:val="Code"/>
        </w:rPr>
        <w:t>&lt;l&gt;</w:t>
      </w:r>
      <w:r w:rsidR="009B6873" w:rsidRPr="00DD7CCF">
        <w:t xml:space="preserve"> element concerned</w:t>
      </w:r>
      <w:r>
        <w:t xml:space="preserve"> to record the prosodic realisation of each syllable of the line</w:t>
      </w:r>
    </w:p>
    <w:p w14:paraId="2EDA5648" w14:textId="77777777" w:rsidR="009368D1" w:rsidRDefault="009368D1" w:rsidP="009368D1">
      <w:bookmarkStart w:id="130" w:name="_Ref181610917"/>
    </w:p>
    <w:tbl>
      <w:tblPr>
        <w:tblStyle w:val="CodeSampleTable"/>
        <w:tblW w:w="5000" w:type="pct"/>
        <w:tblLook w:val="04A0" w:firstRow="1" w:lastRow="0" w:firstColumn="1" w:lastColumn="0" w:noHBand="0" w:noVBand="1"/>
      </w:tblPr>
      <w:tblGrid>
        <w:gridCol w:w="9628"/>
      </w:tblGrid>
      <w:tr w:rsidR="009368D1" w:rsidRPr="00DD7CCF" w14:paraId="17CA6920"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092CD3EA" w14:textId="6AAB8B70" w:rsidR="009368D1" w:rsidRPr="00DD7CCF" w:rsidRDefault="009368D1" w:rsidP="00D45A5E">
            <w:pPr>
              <w:pStyle w:val="Kpalrs"/>
            </w:pPr>
            <w:bookmarkStart w:id="131" w:name="_Ref181707200"/>
            <w:r w:rsidRPr="00DD7CCF">
              <w:t xml:space="preserve">Example </w:t>
            </w:r>
            <w:r w:rsidR="00542B66">
              <w:fldChar w:fldCharType="begin"/>
            </w:r>
            <w:r w:rsidR="00542B66">
              <w:instrText xml:space="preserve"> STYLEREF 3 \s </w:instrText>
            </w:r>
            <w:r w:rsidR="00542B66">
              <w:fldChar w:fldCharType="separate"/>
            </w:r>
            <w:r w:rsidR="00110B53">
              <w:rPr>
                <w:noProof/>
              </w:rPr>
              <w:t>2.6.4</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F</w:t>
            </w:r>
            <w:r w:rsidR="00542B66">
              <w:rPr>
                <w:noProof/>
              </w:rPr>
              <w:fldChar w:fldCharType="end"/>
            </w:r>
            <w:bookmarkEnd w:id="131"/>
            <w:r w:rsidRPr="00DD7CCF">
              <w:t xml:space="preserve">: </w:t>
            </w:r>
            <w:r w:rsidRPr="00DD7CCF">
              <w:rPr>
                <w:rStyle w:val="Foreign"/>
              </w:rPr>
              <w:t>vipulā anuṣṭubh</w:t>
            </w:r>
          </w:p>
        </w:tc>
      </w:tr>
      <w:tr w:rsidR="009368D1" w:rsidRPr="00DD7CCF" w14:paraId="00F775AE" w14:textId="77777777" w:rsidTr="00D45A5E">
        <w:tc>
          <w:tcPr>
            <w:tcW w:w="5000" w:type="pct"/>
          </w:tcPr>
          <w:p w14:paraId="4B2FB9CB" w14:textId="77777777" w:rsidR="009368D1" w:rsidRPr="00DD7CCF" w:rsidRDefault="009368D1" w:rsidP="00D45A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bl>
    <w:p w14:paraId="48C270E9" w14:textId="4266D20A" w:rsidR="0051534D" w:rsidRDefault="00301DE3" w:rsidP="0051534D">
      <w:pPr>
        <w:pStyle w:val="Cmsor4"/>
      </w:pPr>
      <w:bookmarkStart w:id="132" w:name="_Ref181706035"/>
      <w:bookmarkStart w:id="133" w:name="_Ref181706760"/>
      <w:bookmarkStart w:id="134" w:name="_Ref181706779"/>
      <w:bookmarkStart w:id="135" w:name="_Ref181706946"/>
      <w:bookmarkStart w:id="136" w:name="_Toc182996954"/>
      <w:r>
        <w:t>C</w:t>
      </w:r>
      <w:r w:rsidR="00484A5D">
        <w:t>aesura</w:t>
      </w:r>
      <w:bookmarkEnd w:id="130"/>
      <w:bookmarkEnd w:id="132"/>
      <w:bookmarkEnd w:id="133"/>
      <w:bookmarkEnd w:id="134"/>
      <w:bookmarkEnd w:id="135"/>
      <w:bookmarkEnd w:id="136"/>
    </w:p>
    <w:p w14:paraId="6C0C8928" w14:textId="4B80D81D" w:rsidR="00484A5D" w:rsidRDefault="00484A5D" w:rsidP="00484A5D">
      <w:r>
        <w:rPr>
          <w:b/>
          <w:bCs/>
        </w:rPr>
        <w:t>C</w:t>
      </w:r>
      <w:r w:rsidR="0051534D" w:rsidRPr="005D2B22">
        <w:rPr>
          <w:b/>
          <w:bCs/>
        </w:rPr>
        <w:t>aesuras</w:t>
      </w:r>
      <w:r w:rsidR="0051534D" w:rsidRPr="00DD7CCF">
        <w:t xml:space="preserve"> </w:t>
      </w:r>
      <w:r w:rsidR="00E4480A">
        <w:rPr>
          <w:noProof/>
        </w:rPr>
        <w:t>(</w:t>
      </w:r>
      <w:r w:rsidR="00E4480A" w:rsidRPr="00E4480A">
        <w:rPr>
          <w:rStyle w:val="Foreign"/>
        </w:rPr>
        <w:t>yati</w:t>
      </w:r>
      <w:r w:rsidR="00E4480A">
        <w:t xml:space="preserve">) </w:t>
      </w:r>
      <w:r w:rsidR="0051534D" w:rsidRPr="00DD7CCF">
        <w:t>shall not be marked up in quantitative verse</w:t>
      </w:r>
      <w:r>
        <w:t>.</w:t>
      </w:r>
      <w:r w:rsidRPr="006B5499">
        <w:rPr>
          <w:rStyle w:val="Lbjegyzet-hivatkozs"/>
        </w:rPr>
        <w:footnoteReference w:id="14"/>
      </w:r>
      <w:r>
        <w:t xml:space="preserve"> H</w:t>
      </w:r>
      <w:r w:rsidR="0051534D" w:rsidRPr="00DD7CCF">
        <w:t>owever, if you notice a caesura that was disregarded by the composer or involves sandhi that blurs its location, you may optionally mark it up as follows:</w:t>
      </w:r>
    </w:p>
    <w:p w14:paraId="468427D0" w14:textId="0ECA47B7" w:rsidR="0051534D" w:rsidRPr="004E60B0" w:rsidRDefault="0051534D" w:rsidP="00484A5D">
      <w:pPr>
        <w:pStyle w:val="Lista"/>
        <w:rPr>
          <w:rStyle w:val="Code"/>
          <w:rFonts w:ascii="Gentium Plus" w:hAnsi="Gentium Plus" w:cs="Arial Unicode MS"/>
          <w:noProof w:val="0"/>
          <w:color w:val="auto"/>
          <w:shd w:val="clear" w:color="auto" w:fill="auto"/>
        </w:rPr>
      </w:pP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12E686C6" w14:textId="49B4F384" w:rsidR="004E60B0" w:rsidRPr="00DD7CCF" w:rsidRDefault="004E60B0" w:rsidP="00484A5D">
      <w:pPr>
        <w:pStyle w:val="Lista"/>
      </w:pPr>
      <w:r>
        <w:t xml:space="preserve">see also </w:t>
      </w:r>
      <w:r>
        <w:fldChar w:fldCharType="begin"/>
      </w:r>
      <w:r>
        <w:instrText xml:space="preserve"> REF _Ref44077259 \h </w:instrText>
      </w:r>
      <w:r>
        <w:fldChar w:fldCharType="separate"/>
      </w:r>
      <w:r w:rsidR="00110B53" w:rsidRPr="00DD7CCF">
        <w:t xml:space="preserve">Example </w:t>
      </w:r>
      <w:r w:rsidR="00110B53">
        <w:rPr>
          <w:noProof/>
        </w:rPr>
        <w:t>2.6.4</w:t>
      </w:r>
      <w:r w:rsidR="00110B53" w:rsidRPr="00DD7CCF">
        <w:t>.</w:t>
      </w:r>
      <w:r w:rsidR="00110B53">
        <w:rPr>
          <w:noProof/>
        </w:rPr>
        <w:t>G</w:t>
      </w:r>
      <w:r>
        <w:fldChar w:fldCharType="end"/>
      </w:r>
      <w:r>
        <w:t xml:space="preserve"> and </w:t>
      </w:r>
      <w:r>
        <w:fldChar w:fldCharType="begin"/>
      </w:r>
      <w:r>
        <w:instrText xml:space="preserve"> REF _Ref44077336 \h </w:instrText>
      </w:r>
      <w:r>
        <w:fldChar w:fldCharType="separate"/>
      </w:r>
      <w:r w:rsidR="00110B53" w:rsidRPr="00DD7CCF">
        <w:t xml:space="preserve">Example </w:t>
      </w:r>
      <w:r w:rsidR="00110B53">
        <w:rPr>
          <w:noProof/>
        </w:rPr>
        <w:t>2.6.4</w:t>
      </w:r>
      <w:r w:rsidR="00110B53" w:rsidRPr="00DD7CCF">
        <w:t>.</w:t>
      </w:r>
      <w:r w:rsidR="00110B53">
        <w:rPr>
          <w:noProof/>
        </w:rPr>
        <w:t>H</w:t>
      </w:r>
      <w:r>
        <w:fldChar w:fldCharType="end"/>
      </w:r>
    </w:p>
    <w:p w14:paraId="662C7B1A" w14:textId="77777777" w:rsidR="00E4480A" w:rsidRDefault="00E4480A" w:rsidP="00E4480A">
      <w:bookmarkStart w:id="137" w:name="_l3elgprsa6k8" w:colFirst="0" w:colLast="0"/>
      <w:bookmarkEnd w:id="124"/>
      <w:bookmarkEnd w:id="137"/>
    </w:p>
    <w:tbl>
      <w:tblPr>
        <w:tblStyle w:val="CodeSampleTable"/>
        <w:tblW w:w="5000" w:type="pct"/>
        <w:tblLook w:val="04A0" w:firstRow="1" w:lastRow="0" w:firstColumn="1" w:lastColumn="0" w:noHBand="0" w:noVBand="1"/>
      </w:tblPr>
      <w:tblGrid>
        <w:gridCol w:w="9628"/>
      </w:tblGrid>
      <w:tr w:rsidR="00E4480A" w:rsidRPr="00DD7CCF" w14:paraId="468C9B47" w14:textId="77777777" w:rsidTr="00E4480A">
        <w:trPr>
          <w:cnfStyle w:val="100000000000" w:firstRow="1" w:lastRow="0" w:firstColumn="0" w:lastColumn="0" w:oddVBand="0" w:evenVBand="0" w:oddHBand="0" w:evenHBand="0" w:firstRowFirstColumn="0" w:firstRowLastColumn="0" w:lastRowFirstColumn="0" w:lastRowLastColumn="0"/>
        </w:trPr>
        <w:tc>
          <w:tcPr>
            <w:tcW w:w="5000" w:type="pct"/>
          </w:tcPr>
          <w:p w14:paraId="537B9193" w14:textId="052E6410" w:rsidR="00E4480A" w:rsidRPr="00DD7CCF" w:rsidRDefault="00E4480A" w:rsidP="00E4480A">
            <w:pPr>
              <w:pStyle w:val="Kpalrs"/>
            </w:pPr>
            <w:bookmarkStart w:id="138" w:name="_Ref44077259"/>
            <w:r w:rsidRPr="00DD7CCF">
              <w:lastRenderedPageBreak/>
              <w:t xml:space="preserve">Example </w:t>
            </w:r>
            <w:r w:rsidR="00542B66">
              <w:fldChar w:fldCharType="begin"/>
            </w:r>
            <w:r w:rsidR="00542B66">
              <w:instrText xml:space="preserve"> STYLEREF 3 \s </w:instrText>
            </w:r>
            <w:r w:rsidR="00542B66">
              <w:fldChar w:fldCharType="separate"/>
            </w:r>
            <w:r w:rsidR="00110B53">
              <w:rPr>
                <w:noProof/>
              </w:rPr>
              <w:t>2.6.4</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G</w:t>
            </w:r>
            <w:r w:rsidR="00542B66">
              <w:rPr>
                <w:noProof/>
              </w:rPr>
              <w:fldChar w:fldCharType="end"/>
            </w:r>
            <w:bookmarkEnd w:id="138"/>
            <w:r w:rsidRPr="00DD7CCF">
              <w:t xml:space="preserve">: </w:t>
            </w:r>
            <w:r w:rsidR="00AC54D6">
              <w:t>moraic</w:t>
            </w:r>
            <w:r>
              <w:t xml:space="preserve"> verse</w:t>
            </w:r>
            <w:r w:rsidRPr="00DD7CCF">
              <w:t xml:space="preserve"> </w:t>
            </w:r>
            <w:r w:rsidRPr="00E24F87">
              <w:rPr>
                <w:noProof/>
              </w:rPr>
              <w:t>(</w:t>
            </w:r>
            <w:r w:rsidRPr="00DD7CCF">
              <w:rPr>
                <w:rStyle w:val="Foreign"/>
              </w:rPr>
              <w:t>vipulā āryā</w:t>
            </w:r>
            <w:r w:rsidRPr="00DD7CCF">
              <w:t>)</w:t>
            </w:r>
            <w:r w:rsidR="00AC54D6">
              <w:t xml:space="preserve"> with </w:t>
            </w:r>
            <w:r w:rsidR="00AC54D6" w:rsidRPr="00DD7CCF">
              <w:t>unobserved caesura</w:t>
            </w:r>
            <w:r w:rsidR="00AC54D6">
              <w:t xml:space="preserve"> and enjambement</w:t>
            </w:r>
          </w:p>
        </w:tc>
      </w:tr>
      <w:tr w:rsidR="00E4480A" w:rsidRPr="00DD7CCF" w14:paraId="4951FA87" w14:textId="77777777" w:rsidTr="00E4480A">
        <w:tc>
          <w:tcPr>
            <w:tcW w:w="5000" w:type="pct"/>
          </w:tcPr>
          <w:p w14:paraId="1B2DDBB2" w14:textId="77777777" w:rsidR="00E4480A" w:rsidRPr="00DD7CCF" w:rsidRDefault="00E4480A" w:rsidP="009A26BC">
            <w:pPr>
              <w:pStyle w:val="CodeParagraph"/>
              <w:keepNext/>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E4480A" w:rsidRPr="00DD7CCF" w14:paraId="0796A621" w14:textId="77777777" w:rsidTr="00E4480A">
        <w:tc>
          <w:tcPr>
            <w:tcW w:w="5000" w:type="pct"/>
          </w:tcPr>
          <w:p w14:paraId="6904F617" w14:textId="39DD36A6" w:rsidR="00E4480A" w:rsidRPr="00DD7CCF" w:rsidRDefault="00E4480A" w:rsidP="00E4480A">
            <w:pPr>
              <w:pStyle w:val="TableNote"/>
            </w:pPr>
            <w:r w:rsidRPr="00DD7CCF">
              <w:t>the unobserved caesura is optionally encoded as per §</w:t>
            </w:r>
            <w:r w:rsidR="00AC54D6">
              <w:fldChar w:fldCharType="begin"/>
            </w:r>
            <w:r w:rsidR="00AC54D6">
              <w:instrText xml:space="preserve"> REF _Ref181706760 \r \h </w:instrText>
            </w:r>
            <w:r w:rsidR="00AC54D6">
              <w:fldChar w:fldCharType="separate"/>
            </w:r>
            <w:r w:rsidR="00110B53">
              <w:t>2.6.4.5</w:t>
            </w:r>
            <w:r w:rsidR="00AC54D6">
              <w:fldChar w:fldCharType="end"/>
            </w:r>
          </w:p>
          <w:p w14:paraId="7E61C384" w14:textId="175B5E5F" w:rsidR="00E4480A" w:rsidRPr="00DD7CCF" w:rsidRDefault="00E4480A" w:rsidP="00E4480A">
            <w:pPr>
              <w:pStyle w:val="TableNote"/>
              <w:rPr>
                <w:rStyle w:val="Code"/>
                <w:rFonts w:ascii="Calibri" w:hAnsi="Calibri" w:cs="Arial Unicode MS"/>
                <w:noProof w:val="0"/>
                <w:color w:val="auto"/>
                <w:shd w:val="clear" w:color="auto" w:fill="auto"/>
              </w:rPr>
            </w:pPr>
            <w:r w:rsidRPr="001B00C1">
              <w:t>since</w:t>
            </w:r>
            <w:r>
              <w:t xml:space="preserve"> enjambement between the hemistichs is also present,</w:t>
            </w:r>
            <w:r w:rsidRPr="001B00C1">
              <w:t xml:space="preserve"> </w:t>
            </w:r>
            <w:r w:rsidRPr="008525C6">
              <w:rPr>
                <w:rStyle w:val="Codeattribute"/>
              </w:rPr>
              <w:t>@enjamb</w:t>
            </w:r>
            <w:r w:rsidRPr="008525C6">
              <w:t xml:space="preserve"> </w:t>
            </w:r>
            <w:r w:rsidRPr="00DD7CCF">
              <w:t xml:space="preserve">is added mandatorily to the first </w:t>
            </w:r>
            <w:r w:rsidRPr="00DD7CCF">
              <w:rPr>
                <w:rStyle w:val="Foreign"/>
              </w:rPr>
              <w:t>pāda</w:t>
            </w:r>
            <w:r w:rsidRPr="00DD7CCF">
              <w:t xml:space="preserve"> as per §</w:t>
            </w:r>
            <w:r w:rsidR="00AC54D6">
              <w:fldChar w:fldCharType="begin"/>
            </w:r>
            <w:r w:rsidR="00AC54D6">
              <w:instrText xml:space="preserve"> REF _Ref181705866 \r \h </w:instrText>
            </w:r>
            <w:r w:rsidR="00AC54D6">
              <w:fldChar w:fldCharType="separate"/>
            </w:r>
            <w:r w:rsidR="00110B53">
              <w:t>2.6.5</w:t>
            </w:r>
            <w:r w:rsidR="00AC54D6">
              <w:fldChar w:fldCharType="end"/>
            </w:r>
            <w:r w:rsidR="00AC54D6" w:rsidRPr="00DD7CCF">
              <w:rPr>
                <w:rStyle w:val="Code"/>
                <w:rFonts w:ascii="Calibri" w:hAnsi="Calibri" w:cs="Arial Unicode MS"/>
                <w:noProof w:val="0"/>
                <w:color w:val="auto"/>
                <w:shd w:val="clear" w:color="auto" w:fill="auto"/>
              </w:rPr>
              <w:t xml:space="preserve"> </w:t>
            </w:r>
          </w:p>
        </w:tc>
      </w:tr>
    </w:tbl>
    <w:p w14:paraId="6B16D052" w14:textId="77777777" w:rsidR="009A26BC" w:rsidRDefault="009A26BC"/>
    <w:tbl>
      <w:tblPr>
        <w:tblStyle w:val="CodeSampleTable"/>
        <w:tblW w:w="5000" w:type="pct"/>
        <w:tblLook w:val="04A0" w:firstRow="1" w:lastRow="0" w:firstColumn="1" w:lastColumn="0" w:noHBand="0" w:noVBand="1"/>
      </w:tblPr>
      <w:tblGrid>
        <w:gridCol w:w="9628"/>
      </w:tblGrid>
      <w:tr w:rsidR="00E4480A" w:rsidRPr="00DD7CCF" w14:paraId="74BB136B" w14:textId="77777777" w:rsidTr="00E4480A">
        <w:trPr>
          <w:cnfStyle w:val="100000000000" w:firstRow="1" w:lastRow="0" w:firstColumn="0" w:lastColumn="0" w:oddVBand="0" w:evenVBand="0" w:oddHBand="0" w:evenHBand="0" w:firstRowFirstColumn="0" w:firstRowLastColumn="0" w:lastRowFirstColumn="0" w:lastRowLastColumn="0"/>
        </w:trPr>
        <w:tc>
          <w:tcPr>
            <w:tcW w:w="5000" w:type="pct"/>
          </w:tcPr>
          <w:p w14:paraId="50B617C7" w14:textId="4B9D60FF" w:rsidR="00E4480A" w:rsidRPr="00DD7CCF" w:rsidRDefault="00E4480A" w:rsidP="00E4480A">
            <w:pPr>
              <w:pStyle w:val="Kpalrs"/>
            </w:pPr>
            <w:bookmarkStart w:id="139" w:name="_Ref44077336"/>
            <w:r w:rsidRPr="00DD7CCF">
              <w:t xml:space="preserve">Example </w:t>
            </w:r>
            <w:r w:rsidR="00542B66">
              <w:fldChar w:fldCharType="begin"/>
            </w:r>
            <w:r w:rsidR="00542B66">
              <w:instrText xml:space="preserve"> STYLEREF 3 \s </w:instrText>
            </w:r>
            <w:r w:rsidR="00542B66">
              <w:fldChar w:fldCharType="separate"/>
            </w:r>
            <w:r w:rsidR="00110B53">
              <w:rPr>
                <w:noProof/>
              </w:rPr>
              <w:t>2.6.4</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H</w:t>
            </w:r>
            <w:r w:rsidR="00542B66">
              <w:rPr>
                <w:noProof/>
              </w:rPr>
              <w:fldChar w:fldCharType="end"/>
            </w:r>
            <w:bookmarkEnd w:id="139"/>
            <w:r w:rsidRPr="00DD7CCF">
              <w:t xml:space="preserve">: </w:t>
            </w:r>
            <w:r w:rsidRPr="00DD7CCF">
              <w:rPr>
                <w:rStyle w:val="Foreign"/>
              </w:rPr>
              <w:t>varṇavr̥tta</w:t>
            </w:r>
            <w:r w:rsidRPr="00DD7CCF">
              <w:t xml:space="preserve"> verse with </w:t>
            </w:r>
            <w:r>
              <w:t>unobserved caesura</w:t>
            </w:r>
            <w:r w:rsidR="00AC54D6">
              <w:t xml:space="preserve"> and enjambement</w:t>
            </w:r>
          </w:p>
        </w:tc>
      </w:tr>
      <w:tr w:rsidR="00E4480A" w:rsidRPr="00DD7CCF" w14:paraId="326B16CA" w14:textId="77777777" w:rsidTr="00E4480A">
        <w:tc>
          <w:tcPr>
            <w:tcW w:w="5000" w:type="pct"/>
          </w:tcPr>
          <w:p w14:paraId="47E4DFD0" w14:textId="77777777" w:rsidR="00E4480A" w:rsidRPr="00DD7CCF" w:rsidRDefault="00E4480A" w:rsidP="009A26BC">
            <w:pPr>
              <w:pStyle w:val="CodeParagraph"/>
              <w:keepNext/>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ghram iva pāṇḍu gāṅgaṁ payaḥ</w:t>
            </w:r>
            <w:r w:rsidRPr="00DD7CCF">
              <w:rPr>
                <w:rStyle w:val="Code"/>
              </w:rPr>
              <w:t>&lt;/l&gt;</w:t>
            </w:r>
            <w:r w:rsidRPr="00DD7CCF">
              <w:rPr>
                <w:rStyle w:val="Codetext"/>
              </w:rPr>
              <w:br/>
            </w:r>
            <w:r w:rsidRPr="00DD7CCF">
              <w:rPr>
                <w:rStyle w:val="Code"/>
              </w:rPr>
              <w:t>&lt;/lg&gt;</w:t>
            </w:r>
          </w:p>
        </w:tc>
      </w:tr>
      <w:tr w:rsidR="00E4480A" w:rsidRPr="00DD7CCF" w14:paraId="2AF6048B" w14:textId="77777777" w:rsidTr="00E4480A">
        <w:tc>
          <w:tcPr>
            <w:tcW w:w="5000" w:type="pct"/>
          </w:tcPr>
          <w:p w14:paraId="51561042" w14:textId="6213CB82" w:rsidR="00E4480A" w:rsidRPr="00DD7CCF" w:rsidRDefault="00E4480A" w:rsidP="00E4480A">
            <w:pPr>
              <w:pStyle w:val="TableNote"/>
            </w:pPr>
            <w:r w:rsidRPr="00DD7CCF">
              <w:t>the unobserved caesura is optionally encoded as per §</w:t>
            </w:r>
            <w:r w:rsidR="00AC54D6">
              <w:fldChar w:fldCharType="begin"/>
            </w:r>
            <w:r w:rsidR="00AC54D6">
              <w:instrText xml:space="preserve"> REF _Ref181706779 \r \h </w:instrText>
            </w:r>
            <w:r w:rsidR="00AC54D6">
              <w:fldChar w:fldCharType="separate"/>
            </w:r>
            <w:r w:rsidR="00110B53">
              <w:t>2.6.4.5</w:t>
            </w:r>
            <w:r w:rsidR="00AC54D6">
              <w:fldChar w:fldCharType="end"/>
            </w:r>
          </w:p>
          <w:p w14:paraId="6DBA9BC0" w14:textId="5A7BAC4E" w:rsidR="00E4480A" w:rsidRPr="00DD7CCF" w:rsidRDefault="00E4480A" w:rsidP="00E4480A">
            <w:pPr>
              <w:pStyle w:val="TableNote"/>
              <w:rPr>
                <w:rStyle w:val="Code"/>
                <w:rFonts w:ascii="Calibri" w:hAnsi="Calibri" w:cs="Arial Unicode MS"/>
                <w:noProof w:val="0"/>
                <w:color w:val="auto"/>
                <w:shd w:val="clear" w:color="auto" w:fill="auto"/>
              </w:rPr>
            </w:pPr>
            <w:r w:rsidRPr="001B00C1">
              <w:t>since</w:t>
            </w:r>
            <w:r>
              <w:t xml:space="preserve"> enjambement is also present in the second hemistich,</w:t>
            </w:r>
            <w:r w:rsidRPr="001B00C1">
              <w:t xml:space="preserve"> </w:t>
            </w:r>
            <w:r w:rsidRPr="008525C6">
              <w:rPr>
                <w:rStyle w:val="Codeattribute"/>
              </w:rPr>
              <w:t>@enjamb</w:t>
            </w:r>
            <w:r w:rsidRPr="008525C6">
              <w:t xml:space="preserve"> </w:t>
            </w:r>
            <w:r w:rsidRPr="00DD7CCF">
              <w:t xml:space="preserve">is added mandatorily to the </w:t>
            </w:r>
            <w:r>
              <w:t>third</w:t>
            </w:r>
            <w:r w:rsidRPr="00DD7CCF">
              <w:t xml:space="preserve"> </w:t>
            </w:r>
            <w:r w:rsidRPr="00DD7CCF">
              <w:rPr>
                <w:rStyle w:val="Foreign"/>
              </w:rPr>
              <w:t>pāda</w:t>
            </w:r>
            <w:r w:rsidRPr="00DD7CCF">
              <w:t xml:space="preserve"> as per §</w:t>
            </w:r>
            <w:r w:rsidR="00AC54D6">
              <w:fldChar w:fldCharType="begin"/>
            </w:r>
            <w:r w:rsidR="00AC54D6">
              <w:instrText xml:space="preserve"> REF _Ref181705866 \r \h </w:instrText>
            </w:r>
            <w:r w:rsidR="00AC54D6">
              <w:fldChar w:fldCharType="separate"/>
            </w:r>
            <w:r w:rsidR="00110B53">
              <w:t>2.6.5</w:t>
            </w:r>
            <w:r w:rsidR="00AC54D6">
              <w:fldChar w:fldCharType="end"/>
            </w:r>
            <w:r w:rsidR="00AC54D6" w:rsidRPr="00DD7CCF">
              <w:rPr>
                <w:rStyle w:val="Code"/>
                <w:rFonts w:ascii="Calibri" w:hAnsi="Calibri" w:cs="Arial Unicode MS"/>
                <w:noProof w:val="0"/>
                <w:color w:val="auto"/>
                <w:shd w:val="clear" w:color="auto" w:fill="auto"/>
              </w:rPr>
              <w:t xml:space="preserve"> </w:t>
            </w:r>
          </w:p>
        </w:tc>
      </w:tr>
    </w:tbl>
    <w:p w14:paraId="3A9D9E3E" w14:textId="08AB192D" w:rsidR="00932FC8" w:rsidRDefault="00932FC8" w:rsidP="00932FC8">
      <w:pPr>
        <w:pStyle w:val="Cmsor3"/>
      </w:pPr>
      <w:bookmarkStart w:id="140" w:name="_Ref181705758"/>
      <w:bookmarkStart w:id="141" w:name="_Ref181705866"/>
      <w:bookmarkStart w:id="142" w:name="_Ref134018245"/>
      <w:bookmarkStart w:id="143" w:name="_Toc182996955"/>
      <w:r>
        <w:t>Words across line boundaries: enjambement</w:t>
      </w:r>
      <w:bookmarkEnd w:id="140"/>
      <w:bookmarkEnd w:id="141"/>
      <w:bookmarkEnd w:id="143"/>
    </w:p>
    <w:p w14:paraId="7FF92E0F" w14:textId="47ECF5AE" w:rsidR="00932FC8" w:rsidRDefault="00932FC8" w:rsidP="00932FC8">
      <w:r>
        <w:rPr>
          <w:rStyle w:val="Codeattribute"/>
          <w:rFonts w:ascii="Gentium Plus" w:hAnsi="Gentium Plus" w:cs="Arial Unicode MS"/>
          <w:noProof w:val="0"/>
          <w:color w:val="auto"/>
          <w:shd w:val="clear" w:color="auto" w:fill="auto"/>
        </w:rPr>
        <w:t>I</w:t>
      </w:r>
      <w:r w:rsidRPr="00301DE3">
        <w:rPr>
          <w:rStyle w:val="Codeattribute"/>
          <w:rFonts w:ascii="Gentium Plus" w:hAnsi="Gentium Plus" w:cs="Arial Unicode MS"/>
          <w:noProof w:val="0"/>
          <w:color w:val="auto"/>
          <w:shd w:val="clear" w:color="auto" w:fill="auto"/>
        </w:rPr>
        <w:t xml:space="preserve">n general, if the end of a verse line does not coincide with a word boundary, then </w:t>
      </w:r>
      <w:r w:rsidRPr="00301DE3">
        <w:rPr>
          <w:rStyle w:val="Codeattribute"/>
          <w:rFonts w:ascii="Gentium Plus" w:hAnsi="Gentium Plus" w:cs="Arial Unicode MS"/>
          <w:i/>
          <w:iCs/>
          <w:noProof w:val="0"/>
          <w:color w:val="auto"/>
          <w:shd w:val="clear" w:color="auto" w:fill="auto"/>
        </w:rPr>
        <w:t>enjambement</w:t>
      </w:r>
      <w:r>
        <w:t xml:space="preserve"> is present and must be encoded with </w:t>
      </w:r>
      <w:r w:rsidRPr="008525C6">
        <w:rPr>
          <w:rStyle w:val="Codeattribute"/>
        </w:rPr>
        <w:t>@enjamb</w:t>
      </w:r>
      <w:r w:rsidRPr="00301DE3">
        <w:rPr>
          <w:rStyle w:val="Codeattribute"/>
        </w:rPr>
        <w:t>=</w:t>
      </w:r>
      <w:r w:rsidRPr="00303844">
        <w:rPr>
          <w:rStyle w:val="Codevalue"/>
        </w:rPr>
        <w:t>"yes"</w:t>
      </w:r>
      <w:r>
        <w:t>. N</w:t>
      </w:r>
      <w:r w:rsidRPr="00DD7CCF">
        <w:t xml:space="preserve">ote that this attribute must be added to the </w:t>
      </w:r>
      <w:r w:rsidRPr="00DD7CCF">
        <w:rPr>
          <w:rStyle w:val="Code"/>
        </w:rPr>
        <w:t>&lt;l&gt;</w:t>
      </w:r>
      <w:r w:rsidRPr="00DD7CCF">
        <w:t xml:space="preserve"> element containing the initial part of the broken word, not to the one containing the final part</w:t>
      </w:r>
      <w:r>
        <w:t>.</w:t>
      </w:r>
    </w:p>
    <w:p w14:paraId="1568EDDD" w14:textId="2D7BEE29" w:rsidR="00932FC8" w:rsidRDefault="00932FC8" w:rsidP="00932FC8">
      <w:pPr>
        <w:pStyle w:val="Lista"/>
      </w:pPr>
      <w:r w:rsidRPr="004E60B0">
        <w:rPr>
          <w:b/>
          <w:bCs/>
        </w:rPr>
        <w:t xml:space="preserve">when a metrical </w:t>
      </w:r>
      <w:r>
        <w:rPr>
          <w:b/>
          <w:bCs/>
        </w:rPr>
        <w:t xml:space="preserve">boundary </w:t>
      </w:r>
      <w:r w:rsidRPr="004E60B0">
        <w:rPr>
          <w:b/>
          <w:bCs/>
        </w:rPr>
        <w:t>and a word boundary coincide</w:t>
      </w:r>
      <w:r>
        <w:t xml:space="preserve">, conflicting only with an orthographic boundary of the original script (as in </w:t>
      </w:r>
      <w:r>
        <w:fldChar w:fldCharType="begin"/>
      </w:r>
      <w:r>
        <w:instrText xml:space="preserve"> REF _Ref181626270 \h </w:instrText>
      </w:r>
      <w:r>
        <w:fldChar w:fldCharType="separate"/>
      </w:r>
      <w:r w:rsidR="00110B53" w:rsidRPr="00DD7CCF">
        <w:t xml:space="preserve">Example </w:t>
      </w:r>
      <w:r w:rsidR="00110B53">
        <w:rPr>
          <w:noProof/>
        </w:rPr>
        <w:t>1.4.3</w:t>
      </w:r>
      <w:r w:rsidR="00110B53" w:rsidRPr="00DD7CCF">
        <w:t>.</w:t>
      </w:r>
      <w:r w:rsidR="00110B53">
        <w:rPr>
          <w:noProof/>
        </w:rPr>
        <w:t>A</w:t>
      </w:r>
      <w:r>
        <w:fldChar w:fldCharType="end"/>
      </w:r>
      <w:r>
        <w:t>), then the latter must be disregarded as per §</w:t>
      </w:r>
      <w:r>
        <w:fldChar w:fldCharType="begin"/>
      </w:r>
      <w:r>
        <w:instrText xml:space="preserve"> REF _Ref61250776 \r \h </w:instrText>
      </w:r>
      <w:r>
        <w:fldChar w:fldCharType="separate"/>
      </w:r>
      <w:r w:rsidR="00110B53">
        <w:t>2.3</w:t>
      </w:r>
      <w:r>
        <w:fldChar w:fldCharType="end"/>
      </w:r>
      <w:r w:rsidRPr="00B36E2E">
        <w:t xml:space="preserve"> </w:t>
      </w:r>
      <w:r>
        <w:t xml:space="preserve">and </w:t>
      </w:r>
      <w:r w:rsidRPr="00B36E2E">
        <w:t xml:space="preserve">enjambement is </w:t>
      </w:r>
      <w:r>
        <w:t xml:space="preserve">not </w:t>
      </w:r>
      <w:r w:rsidRPr="00B36E2E">
        <w:t>present</w:t>
      </w:r>
    </w:p>
    <w:p w14:paraId="7579E6DD" w14:textId="77777777" w:rsidR="00932FC8" w:rsidRDefault="00932FC8" w:rsidP="00932FC8">
      <w:pPr>
        <w:pStyle w:val="Lista"/>
      </w:pPr>
      <w:r w:rsidRPr="004E60B0">
        <w:rPr>
          <w:b/>
          <w:bCs/>
        </w:rPr>
        <w:t>when a metrical boundary does not coincide with a word boundary</w:t>
      </w:r>
      <w:r>
        <w:t>, the tags must be placed at the metrical boundary, and since this is inside a word, enjambement is present</w:t>
      </w:r>
    </w:p>
    <w:p w14:paraId="609A933C" w14:textId="77777777" w:rsidR="00932FC8" w:rsidRDefault="00932FC8" w:rsidP="00932FC8">
      <w:pPr>
        <w:pStyle w:val="Lista"/>
      </w:pPr>
      <w:r>
        <w:t xml:space="preserve">this most often happens </w:t>
      </w:r>
      <w:r w:rsidRPr="00DD7FA5">
        <w:rPr>
          <w:b/>
          <w:bCs/>
        </w:rPr>
        <w:t>between the members of a compound</w:t>
      </w:r>
    </w:p>
    <w:p w14:paraId="250F54D1" w14:textId="77777777" w:rsidR="00932FC8" w:rsidRDefault="00932FC8" w:rsidP="00932FC8">
      <w:pPr>
        <w:pStyle w:val="Lista2"/>
      </w:pPr>
      <w:r>
        <w:t xml:space="preserve">if these members are </w:t>
      </w:r>
      <w:r w:rsidRPr="004E60B0">
        <w:rPr>
          <w:b/>
          <w:bCs/>
        </w:rPr>
        <w:t>separable in transliteration</w:t>
      </w:r>
      <w:r>
        <w:t>, then the tags can be placed straightforwardly, but enjambement is present, since the compound is split across the metrical boundary</w:t>
      </w:r>
    </w:p>
    <w:p w14:paraId="58359E9B" w14:textId="77777777" w:rsidR="00932FC8" w:rsidRDefault="00932FC8" w:rsidP="00932FC8">
      <w:pPr>
        <w:pStyle w:val="Lista3"/>
      </w:pPr>
      <w:r>
        <w:t xml:space="preserve">if you use editorial hyphens for compound analysis (see TG §2.6.2), put your editorial hyphen at the beginning of the second </w:t>
      </w:r>
      <w:r w:rsidRPr="00A25D88">
        <w:rPr>
          <w:rStyle w:val="Code"/>
        </w:rPr>
        <w:t>&lt;l&gt;</w:t>
      </w:r>
      <w:r>
        <w:t xml:space="preserve"> element involved</w:t>
      </w:r>
    </w:p>
    <w:p w14:paraId="1C12817E" w14:textId="77777777" w:rsidR="00932FC8" w:rsidRDefault="00932FC8" w:rsidP="00932FC8">
      <w:pPr>
        <w:pStyle w:val="Lista3"/>
      </w:pPr>
      <w:r>
        <w:t xml:space="preserve">e.g. </w:t>
      </w:r>
      <w:r w:rsidRPr="00A25D88">
        <w:rPr>
          <w:rStyle w:val="Code"/>
        </w:rPr>
        <w:t xml:space="preserve">&lt;l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 maṇḍalānta</w:t>
      </w:r>
      <w:r w:rsidRPr="00A25D88">
        <w:rPr>
          <w:rStyle w:val="Code"/>
        </w:rPr>
        <w:t>&lt;/l&gt;&lt;l&gt;</w:t>
      </w:r>
      <w:r w:rsidRPr="00A25D88">
        <w:rPr>
          <w:rStyle w:val="Codetext"/>
        </w:rPr>
        <w:t>-vyakta-bhrū-bhaṅga...</w:t>
      </w:r>
    </w:p>
    <w:p w14:paraId="0CFE88CE" w14:textId="0A57B280" w:rsidR="00932FC8" w:rsidRDefault="00932FC8" w:rsidP="00932FC8">
      <w:pPr>
        <w:pStyle w:val="Lista3"/>
      </w:pPr>
      <w:r>
        <w:t xml:space="preserve">see also </w:t>
      </w:r>
      <w:r w:rsidRPr="00DD7CCF">
        <w:fldChar w:fldCharType="begin"/>
      </w:r>
      <w:r w:rsidRPr="00DD7CCF">
        <w:instrText xml:space="preserve"> REF _Ref44077259 \h </w:instrText>
      </w:r>
      <w:r>
        <w:instrText xml:space="preserve"> \* MERGEFORMAT </w:instrText>
      </w:r>
      <w:r w:rsidRPr="00DD7CCF">
        <w:fldChar w:fldCharType="separate"/>
      </w:r>
      <w:r w:rsidR="00110B53" w:rsidRPr="00DD7CCF">
        <w:t xml:space="preserve">Example </w:t>
      </w:r>
      <w:r w:rsidR="00110B53">
        <w:rPr>
          <w:noProof/>
        </w:rPr>
        <w:t>2.6.4</w:t>
      </w:r>
      <w:r w:rsidR="00110B53" w:rsidRPr="00DD7CCF">
        <w:rPr>
          <w:noProof/>
        </w:rPr>
        <w:t>.</w:t>
      </w:r>
      <w:r w:rsidR="00110B53">
        <w:rPr>
          <w:noProof/>
        </w:rPr>
        <w:t>G</w:t>
      </w:r>
      <w:r w:rsidRPr="00DD7CCF">
        <w:fldChar w:fldCharType="end"/>
      </w:r>
      <w:r>
        <w:t xml:space="preserve"> and </w:t>
      </w:r>
      <w:r w:rsidRPr="00DD7CCF">
        <w:fldChar w:fldCharType="begin"/>
      </w:r>
      <w:r w:rsidRPr="00DD7CCF">
        <w:instrText xml:space="preserve"> REF _Ref44077336 \h </w:instrText>
      </w:r>
      <w:r>
        <w:instrText xml:space="preserve"> \* MERGEFORMAT </w:instrText>
      </w:r>
      <w:r w:rsidRPr="00DD7CCF">
        <w:fldChar w:fldCharType="separate"/>
      </w:r>
      <w:r w:rsidR="00110B53" w:rsidRPr="00DD7CCF">
        <w:t xml:space="preserve">Example </w:t>
      </w:r>
      <w:r w:rsidR="00110B53">
        <w:rPr>
          <w:noProof/>
        </w:rPr>
        <w:t>2.6.4</w:t>
      </w:r>
      <w:r w:rsidR="00110B53" w:rsidRPr="00DD7CCF">
        <w:rPr>
          <w:noProof/>
        </w:rPr>
        <w:t>.</w:t>
      </w:r>
      <w:r w:rsidR="00110B53">
        <w:rPr>
          <w:noProof/>
        </w:rPr>
        <w:t>H</w:t>
      </w:r>
      <w:r w:rsidRPr="00DD7CCF">
        <w:fldChar w:fldCharType="end"/>
      </w:r>
      <w:r w:rsidRPr="00DD7CCF">
        <w:t xml:space="preserve"> </w:t>
      </w:r>
      <w:r>
        <w:t>for full illustrations</w:t>
      </w:r>
    </w:p>
    <w:p w14:paraId="1BD30BFF" w14:textId="732715A2" w:rsidR="00932FC8" w:rsidRDefault="00932FC8" w:rsidP="00932FC8">
      <w:pPr>
        <w:pStyle w:val="Lista2"/>
      </w:pPr>
      <w:r>
        <w:t xml:space="preserve">if the members are fused in vowel sandhi, as in </w:t>
      </w:r>
      <w:r>
        <w:fldChar w:fldCharType="begin"/>
      </w:r>
      <w:r>
        <w:instrText xml:space="preserve"> REF _Ref181627544 \h </w:instrText>
      </w:r>
      <w:r>
        <w:fldChar w:fldCharType="separate"/>
      </w:r>
      <w:r w:rsidR="00110B53" w:rsidRPr="00DD7CCF">
        <w:t xml:space="preserve">Example </w:t>
      </w:r>
      <w:r w:rsidR="00110B53">
        <w:rPr>
          <w:noProof/>
        </w:rPr>
        <w:t>2.6.5</w:t>
      </w:r>
      <w:r w:rsidR="00110B53" w:rsidRPr="00DD7CCF">
        <w:t>.</w:t>
      </w:r>
      <w:r w:rsidR="00110B53">
        <w:rPr>
          <w:noProof/>
        </w:rPr>
        <w:t>A</w:t>
      </w:r>
      <w:r>
        <w:fldChar w:fldCharType="end"/>
      </w:r>
      <w:r>
        <w:t>, then the tags must still be placed at the metrical boundary</w:t>
      </w:r>
    </w:p>
    <w:p w14:paraId="0A800238" w14:textId="77777777" w:rsidR="00932FC8" w:rsidRDefault="00932FC8" w:rsidP="00932FC8">
      <w:pPr>
        <w:pStyle w:val="Lista3"/>
      </w:pPr>
      <w:r>
        <w:t>enjambement is present, and an editorial hyphen cannot be inserted</w:t>
      </w:r>
    </w:p>
    <w:tbl>
      <w:tblPr>
        <w:tblStyle w:val="CodeSampleTable"/>
        <w:tblW w:w="5000" w:type="pct"/>
        <w:tblLook w:val="04A0" w:firstRow="1" w:lastRow="0" w:firstColumn="1" w:lastColumn="0" w:noHBand="0" w:noVBand="1"/>
      </w:tblPr>
      <w:tblGrid>
        <w:gridCol w:w="9628"/>
      </w:tblGrid>
      <w:tr w:rsidR="00932FC8" w:rsidRPr="00DD7CCF" w14:paraId="4F248F04"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6BE1C3E1" w14:textId="40A0C0FB" w:rsidR="00932FC8" w:rsidRPr="002E2D39" w:rsidRDefault="00932FC8" w:rsidP="00932FC8">
            <w:pPr>
              <w:pStyle w:val="Kpalrs"/>
            </w:pPr>
            <w:bookmarkStart w:id="144" w:name="_Ref181627544"/>
            <w:r w:rsidRPr="00DD7CCF">
              <w:t xml:space="preserve">Example </w:t>
            </w:r>
            <w:r w:rsidR="00542B66">
              <w:fldChar w:fldCharType="begin"/>
            </w:r>
            <w:r w:rsidR="00542B66">
              <w:instrText xml:space="preserve"> STYLEREF 3 \s </w:instrText>
            </w:r>
            <w:r w:rsidR="00542B66">
              <w:fldChar w:fldCharType="separate"/>
            </w:r>
            <w:r w:rsidR="00110B53">
              <w:rPr>
                <w:noProof/>
              </w:rPr>
              <w:t>2.6.5</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A</w:t>
            </w:r>
            <w:r w:rsidR="00542B66">
              <w:rPr>
                <w:noProof/>
              </w:rPr>
              <w:fldChar w:fldCharType="end"/>
            </w:r>
            <w:bookmarkEnd w:id="144"/>
            <w:r w:rsidRPr="00DD7CCF">
              <w:t xml:space="preserve">: </w:t>
            </w:r>
            <w:r w:rsidRPr="00DD7CCF">
              <w:rPr>
                <w:rStyle w:val="Foreign"/>
              </w:rPr>
              <w:t>vipulā anuṣṭubh</w:t>
            </w:r>
            <w:r>
              <w:t xml:space="preserve"> with enjambement and vowel fusion </w:t>
            </w:r>
            <w:r w:rsidRPr="002E2D39">
              <w:rPr>
                <w:rStyle w:val="Foreign"/>
              </w:rPr>
              <w:t>sandhi</w:t>
            </w:r>
          </w:p>
        </w:tc>
      </w:tr>
      <w:tr w:rsidR="00932FC8" w:rsidRPr="00DD7CCF" w14:paraId="64D28DEF" w14:textId="77777777" w:rsidTr="00D45A5E">
        <w:tc>
          <w:tcPr>
            <w:tcW w:w="5000" w:type="pct"/>
          </w:tcPr>
          <w:p w14:paraId="488F6518" w14:textId="77777777" w:rsidR="00932FC8" w:rsidRPr="002E2D39" w:rsidRDefault="00932FC8" w:rsidP="009A26BC">
            <w:pPr>
              <w:pStyle w:val="CodeParagraph"/>
              <w:keepNext/>
              <w:rPr>
                <w:rStyle w:val="Code"/>
              </w:rPr>
            </w:pPr>
            <w:r w:rsidRPr="002E2D39">
              <w:rPr>
                <w:rStyle w:val="Code"/>
              </w:rPr>
              <w:t xml:space="preserve">&lt;lg </w:t>
            </w:r>
            <w:r w:rsidRPr="002E2D39">
              <w:rPr>
                <w:rStyle w:val="Codeattribute"/>
              </w:rPr>
              <w:t>n=</w:t>
            </w:r>
            <w:r w:rsidRPr="002E2D39">
              <w:rPr>
                <w:rStyle w:val="Codevalue"/>
              </w:rPr>
              <w:t>"11"</w:t>
            </w:r>
            <w:r w:rsidRPr="002E2D39">
              <w:rPr>
                <w:rStyle w:val="Code"/>
              </w:rPr>
              <w:t xml:space="preserve"> </w:t>
            </w:r>
            <w:r w:rsidRPr="002E2D39">
              <w:rPr>
                <w:rStyle w:val="Codeattribute"/>
              </w:rPr>
              <w:t>met=</w:t>
            </w:r>
            <w:r w:rsidRPr="002E2D39">
              <w:rPr>
                <w:rStyle w:val="Codevalue"/>
              </w:rPr>
              <w:t>"anuṣṭubh"</w:t>
            </w:r>
            <w:r w:rsidRPr="002E2D39">
              <w:rPr>
                <w:rStyle w:val="Code"/>
              </w:rPr>
              <w:t>&gt;</w:t>
            </w:r>
          </w:p>
          <w:p w14:paraId="40261EFD" w14:textId="77777777" w:rsidR="00932FC8" w:rsidRPr="002E2D39" w:rsidRDefault="00932FC8" w:rsidP="009A26BC">
            <w:pPr>
              <w:pStyle w:val="CodeParagraph"/>
              <w:keepNext/>
              <w:rPr>
                <w:rStyle w:val="Code"/>
              </w:rPr>
            </w:pPr>
            <w:r>
              <w:rPr>
                <w:rStyle w:val="Code"/>
              </w:rPr>
              <w:t xml:space="preserve">  </w:t>
            </w:r>
            <w:r w:rsidRPr="002E2D39">
              <w:rPr>
                <w:rStyle w:val="Code"/>
              </w:rPr>
              <w:t xml:space="preserve">&lt;l </w:t>
            </w:r>
            <w:r w:rsidRPr="002E2D39">
              <w:rPr>
                <w:rStyle w:val="Codeattribute"/>
              </w:rPr>
              <w:t>n=</w:t>
            </w:r>
            <w:r w:rsidRPr="002E2D39">
              <w:rPr>
                <w:rStyle w:val="Codevalue"/>
              </w:rPr>
              <w:t>"a"</w:t>
            </w:r>
            <w:r w:rsidRPr="002E2D39">
              <w:rPr>
                <w:rStyle w:val="Code"/>
              </w:rPr>
              <w:t xml:space="preserve"> </w:t>
            </w:r>
            <w:r w:rsidRPr="002E2D39">
              <w:rPr>
                <w:rStyle w:val="Codeattribute"/>
              </w:rPr>
              <w:t>enjamb=</w:t>
            </w:r>
            <w:r w:rsidRPr="002E2D39">
              <w:rPr>
                <w:rStyle w:val="Codevalue"/>
              </w:rPr>
              <w:t>"yes"</w:t>
            </w:r>
            <w:r w:rsidRPr="002E2D39">
              <w:rPr>
                <w:rStyle w:val="Code"/>
              </w:rPr>
              <w:t xml:space="preserve"> </w:t>
            </w:r>
            <w:r w:rsidRPr="002E2D39">
              <w:rPr>
                <w:rStyle w:val="Codeattribute"/>
              </w:rPr>
              <w:t>met=</w:t>
            </w:r>
            <w:r w:rsidRPr="002E2D39">
              <w:rPr>
                <w:rStyle w:val="Codevalue"/>
              </w:rPr>
              <w:t>"bha-vipulā"</w:t>
            </w:r>
            <w:r w:rsidRPr="002E2D39">
              <w:rPr>
                <w:rStyle w:val="Code"/>
              </w:rPr>
              <w:t xml:space="preserve"> </w:t>
            </w:r>
            <w:r w:rsidRPr="002E2D39">
              <w:rPr>
                <w:rStyle w:val="Codeattribute"/>
              </w:rPr>
              <w:t>real=</w:t>
            </w:r>
            <w:r w:rsidRPr="002E2D39">
              <w:rPr>
                <w:rStyle w:val="Codevalue"/>
              </w:rPr>
              <w:t>"++-++--+"</w:t>
            </w:r>
            <w:r w:rsidRPr="002E2D39">
              <w:rPr>
                <w:rStyle w:val="Code"/>
              </w:rPr>
              <w:t>&gt;</w:t>
            </w:r>
            <w:r w:rsidRPr="002E2D39">
              <w:rPr>
                <w:rStyle w:val="Codetext"/>
              </w:rPr>
              <w:t>sūnus tadīyo vijayā</w:t>
            </w:r>
            <w:r w:rsidRPr="002E2D39">
              <w:rPr>
                <w:rStyle w:val="Code"/>
              </w:rPr>
              <w:t>&lt;/l&gt;</w:t>
            </w:r>
          </w:p>
          <w:p w14:paraId="117F9E83" w14:textId="77777777" w:rsidR="00932FC8" w:rsidRPr="002E2D39" w:rsidRDefault="00932FC8" w:rsidP="009A26BC">
            <w:pPr>
              <w:pStyle w:val="CodeParagraph"/>
              <w:keepNext/>
              <w:rPr>
                <w:rStyle w:val="Code"/>
              </w:rPr>
            </w:pPr>
            <w:r>
              <w:rPr>
                <w:rStyle w:val="Code"/>
              </w:rPr>
              <w:t xml:space="preserve">  </w:t>
            </w:r>
            <w:r w:rsidRPr="002E2D39">
              <w:rPr>
                <w:rStyle w:val="Code"/>
              </w:rPr>
              <w:t xml:space="preserve">&lt;l </w:t>
            </w:r>
            <w:r w:rsidRPr="002E2D39">
              <w:rPr>
                <w:rStyle w:val="Codeattribute"/>
              </w:rPr>
              <w:t>n=</w:t>
            </w:r>
            <w:r w:rsidRPr="002E2D39">
              <w:rPr>
                <w:rStyle w:val="Codevalue"/>
              </w:rPr>
              <w:t>"b"</w:t>
            </w:r>
            <w:r w:rsidRPr="002E2D39">
              <w:rPr>
                <w:rStyle w:val="Code"/>
              </w:rPr>
              <w:t>&gt;</w:t>
            </w:r>
            <w:r w:rsidRPr="002E2D39">
              <w:rPr>
                <w:rStyle w:val="Codetext"/>
              </w:rPr>
              <w:t>ditya-nāmā mahīpatiḥ</w:t>
            </w:r>
            <w:r w:rsidRPr="002E2D39">
              <w:rPr>
                <w:rStyle w:val="Code"/>
              </w:rPr>
              <w:t>&lt;/l&gt;</w:t>
            </w:r>
          </w:p>
          <w:p w14:paraId="67F0CFD2" w14:textId="77777777" w:rsidR="00932FC8" w:rsidRPr="002E2D39" w:rsidRDefault="00932FC8" w:rsidP="009A26BC">
            <w:pPr>
              <w:pStyle w:val="CodeParagraph"/>
              <w:keepNext/>
              <w:rPr>
                <w:rStyle w:val="Code"/>
              </w:rPr>
            </w:pPr>
            <w:r>
              <w:rPr>
                <w:rStyle w:val="Code"/>
              </w:rPr>
              <w:t xml:space="preserve">  ...</w:t>
            </w:r>
          </w:p>
          <w:p w14:paraId="1C618907" w14:textId="77777777" w:rsidR="00932FC8" w:rsidRPr="00DD7CCF" w:rsidRDefault="00932FC8" w:rsidP="009A26BC">
            <w:pPr>
              <w:pStyle w:val="CodeParagraph"/>
              <w:keepNext/>
            </w:pPr>
            <w:r w:rsidRPr="002E2D39">
              <w:rPr>
                <w:rStyle w:val="Code"/>
              </w:rPr>
              <w:t>&lt;/lg&gt;</w:t>
            </w:r>
          </w:p>
        </w:tc>
      </w:tr>
      <w:tr w:rsidR="00932FC8" w:rsidRPr="00DD7CCF" w14:paraId="2DCE04D4" w14:textId="77777777" w:rsidTr="00D45A5E">
        <w:tc>
          <w:tcPr>
            <w:tcW w:w="5000" w:type="pct"/>
          </w:tcPr>
          <w:p w14:paraId="7C9BF318" w14:textId="77777777" w:rsidR="00932FC8" w:rsidRDefault="00932FC8" w:rsidP="00932FC8">
            <w:pPr>
              <w:pStyle w:val="TableNote"/>
            </w:pPr>
            <w:r>
              <w:t xml:space="preserve">the word </w:t>
            </w:r>
            <w:r>
              <w:rPr>
                <w:rStyle w:val="Foreign"/>
              </w:rPr>
              <w:t>vijayāditya</w:t>
            </w:r>
            <w:r>
              <w:t xml:space="preserve"> is split across verse lines, so enjambement is present</w:t>
            </w:r>
          </w:p>
          <w:p w14:paraId="05C9E7CB" w14:textId="77777777" w:rsidR="00932FC8" w:rsidRPr="00DD7CCF" w:rsidRDefault="00932FC8" w:rsidP="00932FC8">
            <w:pPr>
              <w:pStyle w:val="TableNote"/>
            </w:pPr>
            <w:r>
              <w:t>the fused vowel is in the line to which it belongs on a metrical basis, but no editorial hyphen can be added</w:t>
            </w:r>
          </w:p>
        </w:tc>
      </w:tr>
    </w:tbl>
    <w:p w14:paraId="539C07B1" w14:textId="77777777" w:rsidR="00932FC8" w:rsidRPr="00DD7FA5" w:rsidRDefault="00932FC8" w:rsidP="00932FC8"/>
    <w:p w14:paraId="23DFE081" w14:textId="77777777" w:rsidR="00932FC8" w:rsidRDefault="00932FC8" w:rsidP="00932FC8">
      <w:pPr>
        <w:pStyle w:val="Lista"/>
      </w:pPr>
      <w:r w:rsidRPr="00DD7FA5">
        <w:rPr>
          <w:b/>
          <w:bCs/>
        </w:rPr>
        <w:t>if compounds are not involved</w:t>
      </w:r>
      <w:r>
        <w:t>, then the discrepancy of word and metrical boundaries is usually due to a vowel obscured by sandhi</w:t>
      </w:r>
    </w:p>
    <w:p w14:paraId="5EB4681D" w14:textId="77777777" w:rsidR="00932FC8" w:rsidRDefault="00932FC8" w:rsidP="00932FC8">
      <w:pPr>
        <w:pStyle w:val="Lista2"/>
      </w:pPr>
      <w:r>
        <w:t>again, tags must be placed at the metrical boundary and enjambement is present</w:t>
      </w:r>
    </w:p>
    <w:p w14:paraId="4A0B03AA" w14:textId="6CD60F8A" w:rsidR="00932FC8" w:rsidRDefault="00932FC8" w:rsidP="00932FC8">
      <w:pPr>
        <w:pStyle w:val="Lista2"/>
      </w:pPr>
      <w:r>
        <w:t>editorial normalisation of sandhi across container boundaries (§</w:t>
      </w:r>
      <w:r w:rsidR="00AC54D6">
        <w:fldChar w:fldCharType="begin"/>
      </w:r>
      <w:r w:rsidR="00AC54D6">
        <w:instrText xml:space="preserve"> REF _Ref181373789 \r \h </w:instrText>
      </w:r>
      <w:r w:rsidR="00AC54D6">
        <w:fldChar w:fldCharType="separate"/>
      </w:r>
      <w:r w:rsidR="00110B53">
        <w:t>2.3.2</w:t>
      </w:r>
      <w:r w:rsidR="00AC54D6">
        <w:fldChar w:fldCharType="end"/>
      </w:r>
      <w:r>
        <w:t>) must not be applied in this case, since restoring the sandhi would break the metre</w:t>
      </w:r>
    </w:p>
    <w:p w14:paraId="23987683" w14:textId="77777777" w:rsidR="00932FC8" w:rsidRDefault="00932FC8" w:rsidP="00932FC8">
      <w:pPr>
        <w:pStyle w:val="Lista2"/>
      </w:pPr>
      <w:r>
        <w:lastRenderedPageBreak/>
        <w:t xml:space="preserve">in such cases, the text may be split in several ways; as a rule of thumb, place the tags as close to a word boundary as possible, overriding </w:t>
      </w:r>
      <w:r w:rsidRPr="00F11F52">
        <w:rPr>
          <w:rStyle w:val="Foreign"/>
        </w:rPr>
        <w:t>akṣara</w:t>
      </w:r>
      <w:r>
        <w:t xml:space="preserve"> boundaries where applicable</w:t>
      </w:r>
    </w:p>
    <w:p w14:paraId="2B074CB1" w14:textId="77777777" w:rsidR="00932FC8" w:rsidRDefault="00932FC8" w:rsidP="00932FC8">
      <w:pPr>
        <w:pStyle w:val="Lista3"/>
      </w:pPr>
      <w:r>
        <w:t xml:space="preserve">if this still leaves you with two options, prioritise semantic boundaries over </w:t>
      </w:r>
      <w:r w:rsidRPr="00F11F52">
        <w:rPr>
          <w:rStyle w:val="Foreign"/>
        </w:rPr>
        <w:t>akṣara</w:t>
      </w:r>
      <w:r>
        <w:t xml:space="preserve"> boundaries</w:t>
      </w:r>
    </w:p>
    <w:p w14:paraId="5215F89E" w14:textId="3D1AC923" w:rsidR="00932FC8" w:rsidRDefault="00932FC8" w:rsidP="00932FC8">
      <w:pPr>
        <w:pStyle w:val="Lista2"/>
      </w:pPr>
      <w:r>
        <w:t xml:space="preserve">see </w:t>
      </w:r>
      <w:r>
        <w:fldChar w:fldCharType="begin"/>
      </w:r>
      <w:r>
        <w:instrText xml:space="preserve"> REF _Ref181628185 \h </w:instrText>
      </w:r>
      <w:r>
        <w:fldChar w:fldCharType="separate"/>
      </w:r>
      <w:r w:rsidR="00110B53" w:rsidRPr="00DD7CCF">
        <w:t xml:space="preserve">Example </w:t>
      </w:r>
      <w:r w:rsidR="00110B53">
        <w:rPr>
          <w:noProof/>
        </w:rPr>
        <w:t>2.6.5</w:t>
      </w:r>
      <w:r w:rsidR="00110B53" w:rsidRPr="00DD7CCF">
        <w:t>.</w:t>
      </w:r>
      <w:r w:rsidR="00110B53">
        <w:rPr>
          <w:noProof/>
        </w:rPr>
        <w:t>B</w:t>
      </w:r>
      <w:r>
        <w:fldChar w:fldCharType="end"/>
      </w:r>
      <w:r>
        <w:t xml:space="preserve"> for various scenarios</w:t>
      </w:r>
    </w:p>
    <w:p w14:paraId="2FEFA8D4" w14:textId="77777777" w:rsidR="00932FC8" w:rsidRDefault="00932FC8" w:rsidP="00932FC8">
      <w:pPr>
        <w:pStyle w:val="Lista"/>
      </w:pPr>
      <w:r>
        <w:t>note that when the end of a stanza is fused in vowel sandhi to text outside that stanza, this is not a case of enjambement</w:t>
      </w:r>
    </w:p>
    <w:p w14:paraId="182CA848" w14:textId="577DE496" w:rsidR="00932FC8" w:rsidRDefault="00932FC8" w:rsidP="00932FC8">
      <w:pPr>
        <w:pStyle w:val="Lista2"/>
      </w:pPr>
      <w:r>
        <w:t>use the workaround described in §</w:t>
      </w:r>
      <w:r w:rsidR="00AC54D6">
        <w:fldChar w:fldCharType="begin"/>
      </w:r>
      <w:r w:rsidR="00AC54D6">
        <w:instrText xml:space="preserve"> REF _Ref181373789 \r \h </w:instrText>
      </w:r>
      <w:r w:rsidR="00AC54D6">
        <w:fldChar w:fldCharType="separate"/>
      </w:r>
      <w:r w:rsidR="00110B53">
        <w:t>2.3.2</w:t>
      </w:r>
      <w:r w:rsidR="00AC54D6">
        <w:fldChar w:fldCharType="end"/>
      </w:r>
    </w:p>
    <w:p w14:paraId="04408EC7" w14:textId="77777777" w:rsidR="00932FC8" w:rsidRDefault="00932FC8" w:rsidP="00932FC8"/>
    <w:tbl>
      <w:tblPr>
        <w:tblStyle w:val="CodeSampleTable"/>
        <w:tblW w:w="5000" w:type="pct"/>
        <w:tblLook w:val="04A0" w:firstRow="1" w:lastRow="0" w:firstColumn="1" w:lastColumn="0" w:noHBand="0" w:noVBand="1"/>
      </w:tblPr>
      <w:tblGrid>
        <w:gridCol w:w="9628"/>
      </w:tblGrid>
      <w:tr w:rsidR="00932FC8" w:rsidRPr="00DD7CCF" w14:paraId="3A9289BB"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3BB219BF" w14:textId="7301A3FB" w:rsidR="00932FC8" w:rsidRPr="002E2D39" w:rsidRDefault="00932FC8" w:rsidP="00932FC8">
            <w:pPr>
              <w:pStyle w:val="Kpalrs"/>
            </w:pPr>
            <w:bookmarkStart w:id="145" w:name="_Ref181628185"/>
            <w:r w:rsidRPr="00DD7CCF">
              <w:t xml:space="preserve">Example </w:t>
            </w:r>
            <w:r w:rsidR="00542B66">
              <w:fldChar w:fldCharType="begin"/>
            </w:r>
            <w:r w:rsidR="00542B66">
              <w:instrText xml:space="preserve"> STYLEREF 3 \s </w:instrText>
            </w:r>
            <w:r w:rsidR="00542B66">
              <w:fldChar w:fldCharType="separate"/>
            </w:r>
            <w:r w:rsidR="00110B53">
              <w:rPr>
                <w:noProof/>
              </w:rPr>
              <w:t>2.6.5</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B</w:t>
            </w:r>
            <w:r w:rsidR="00542B66">
              <w:rPr>
                <w:noProof/>
              </w:rPr>
              <w:fldChar w:fldCharType="end"/>
            </w:r>
            <w:bookmarkEnd w:id="145"/>
            <w:r w:rsidRPr="00DD7CCF">
              <w:t xml:space="preserve">: </w:t>
            </w:r>
            <w:r>
              <w:t xml:space="preserve">independent words fused in vowel </w:t>
            </w:r>
            <w:r w:rsidRPr="00DD7FA5">
              <w:rPr>
                <w:rStyle w:val="Foreign"/>
              </w:rPr>
              <w:t>sandhi</w:t>
            </w:r>
            <w:r>
              <w:t xml:space="preserve"> across a line boundary</w:t>
            </w:r>
          </w:p>
        </w:tc>
      </w:tr>
      <w:tr w:rsidR="00932FC8" w:rsidRPr="00DD7CCF" w14:paraId="3AF702A5" w14:textId="77777777" w:rsidTr="00D45A5E">
        <w:tc>
          <w:tcPr>
            <w:tcW w:w="5000" w:type="pct"/>
          </w:tcPr>
          <w:p w14:paraId="22BAA081" w14:textId="77777777" w:rsidR="00932FC8" w:rsidRPr="002E2D39" w:rsidRDefault="00932FC8" w:rsidP="009A26BC">
            <w:pPr>
              <w:pStyle w:val="CodeParagraph"/>
              <w:keepNext/>
              <w:rPr>
                <w:rStyle w:val="Code"/>
              </w:rPr>
            </w:pPr>
            <w:r w:rsidRPr="002E2D39">
              <w:rPr>
                <w:rStyle w:val="Code"/>
              </w:rPr>
              <w:t xml:space="preserve">&lt;lg </w:t>
            </w:r>
            <w:r w:rsidRPr="002E2D39">
              <w:rPr>
                <w:rStyle w:val="Codeattribute"/>
              </w:rPr>
              <w:t>n=</w:t>
            </w:r>
            <w:r w:rsidRPr="002E2D39">
              <w:rPr>
                <w:rStyle w:val="Codevalue"/>
              </w:rPr>
              <w:t>"</w:t>
            </w:r>
            <w:r>
              <w:rPr>
                <w:rStyle w:val="Codevalue"/>
              </w:rPr>
              <w:t>32</w:t>
            </w:r>
            <w:r w:rsidRPr="002E2D39">
              <w:rPr>
                <w:rStyle w:val="Codevalue"/>
              </w:rPr>
              <w:t>"</w:t>
            </w:r>
            <w:r w:rsidRPr="002E2D39">
              <w:rPr>
                <w:rStyle w:val="Code"/>
              </w:rPr>
              <w:t xml:space="preserve"> </w:t>
            </w:r>
            <w:r w:rsidRPr="002E2D39">
              <w:rPr>
                <w:rStyle w:val="Codeattribute"/>
              </w:rPr>
              <w:t>met=</w:t>
            </w:r>
            <w:r w:rsidRPr="002E2D39">
              <w:rPr>
                <w:rStyle w:val="Codevalue"/>
              </w:rPr>
              <w:t>"</w:t>
            </w:r>
            <w:r w:rsidRPr="00DD7FA5">
              <w:rPr>
                <w:rStyle w:val="Codevalue"/>
              </w:rPr>
              <w:t>vaṁśastha</w:t>
            </w:r>
            <w:r w:rsidRPr="002E2D39">
              <w:rPr>
                <w:rStyle w:val="Codevalue"/>
              </w:rPr>
              <w:t>"</w:t>
            </w:r>
            <w:r w:rsidRPr="002E2D39">
              <w:rPr>
                <w:rStyle w:val="Code"/>
              </w:rPr>
              <w:t>&gt;</w:t>
            </w:r>
          </w:p>
          <w:p w14:paraId="6CAC38F8" w14:textId="77777777" w:rsidR="00932FC8" w:rsidRDefault="00932FC8" w:rsidP="009A26BC">
            <w:pPr>
              <w:pStyle w:val="CodeParagraph"/>
              <w:keepNext/>
              <w:rPr>
                <w:rStyle w:val="Code"/>
              </w:rPr>
            </w:pPr>
            <w:r>
              <w:rPr>
                <w:rStyle w:val="Code"/>
              </w:rPr>
              <w:t xml:space="preserve">  </w:t>
            </w:r>
            <w:r w:rsidRPr="00A25D88">
              <w:rPr>
                <w:rStyle w:val="Code"/>
              </w:rPr>
              <w:t xml:space="preserve">&lt;l </w:t>
            </w:r>
            <w:r w:rsidRPr="00A25D88">
              <w:rPr>
                <w:rStyle w:val="Codeattribute"/>
              </w:rPr>
              <w:t>n</w:t>
            </w:r>
            <w:r w:rsidRPr="0062102A">
              <w:rPr>
                <w:rStyle w:val="Codetext"/>
              </w:rPr>
              <w:t>=</w:t>
            </w:r>
            <w:r w:rsidRPr="00787182">
              <w:rPr>
                <w:rStyle w:val="Codevalue"/>
              </w:rPr>
              <w:t>"a"</w:t>
            </w:r>
            <w:r w:rsidRPr="00A25D88">
              <w:rPr>
                <w:rStyle w:val="Code"/>
              </w:rPr>
              <w:t xml:space="preserve"> </w:t>
            </w:r>
            <w:r w:rsidRPr="00A25D88">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sadā sva-vācā manasā ca karmmaṇā</w:t>
            </w:r>
            <w:r w:rsidRPr="00A25D88">
              <w:rPr>
                <w:rStyle w:val="Code"/>
              </w:rPr>
              <w:t>&lt;/l&gt;</w:t>
            </w:r>
          </w:p>
          <w:p w14:paraId="26128692" w14:textId="77777777" w:rsidR="00932FC8" w:rsidRPr="002E2D39" w:rsidRDefault="00932FC8" w:rsidP="009A26BC">
            <w:pPr>
              <w:pStyle w:val="CodeParagraph"/>
              <w:keepNext/>
              <w:rPr>
                <w:rStyle w:val="Code"/>
              </w:rPr>
            </w:pPr>
            <w:r>
              <w:rPr>
                <w:rStyle w:val="Code"/>
              </w:rPr>
              <w:t xml:space="preserve">  </w:t>
            </w:r>
            <w:r w:rsidRPr="00A25D88">
              <w:rPr>
                <w:rStyle w:val="Code"/>
              </w:rPr>
              <w:t xml:space="preserve">&lt;l </w:t>
            </w:r>
            <w:r w:rsidRPr="00A25D88">
              <w:rPr>
                <w:rStyle w:val="Codeattribute"/>
              </w:rPr>
              <w:t>n</w:t>
            </w:r>
            <w:r w:rsidRPr="0062102A">
              <w:rPr>
                <w:rStyle w:val="Codetext"/>
              </w:rPr>
              <w:t>=</w:t>
            </w:r>
            <w:r w:rsidRPr="00787182">
              <w:rPr>
                <w:rStyle w:val="Codevalue"/>
              </w:rPr>
              <w:t>"b"</w:t>
            </w:r>
            <w:r w:rsidRPr="00A25D88">
              <w:rPr>
                <w:rStyle w:val="Code"/>
              </w:rPr>
              <w:t>&gt;</w:t>
            </w:r>
            <w:r w:rsidRPr="00A25D88">
              <w:rPr>
                <w:rStyle w:val="Codetext"/>
              </w:rPr>
              <w:t>nvakāri yenādhiguṇena kuṇḍinaḥ</w:t>
            </w:r>
            <w:r w:rsidRPr="00A25D88">
              <w:rPr>
                <w:rStyle w:val="Code"/>
              </w:rPr>
              <w:t>&lt;/l&gt;</w:t>
            </w:r>
          </w:p>
          <w:p w14:paraId="2FC147E9" w14:textId="77777777" w:rsidR="00932FC8" w:rsidRPr="002E2D39" w:rsidRDefault="00932FC8" w:rsidP="009A26BC">
            <w:pPr>
              <w:pStyle w:val="CodeParagraph"/>
              <w:keepNext/>
              <w:rPr>
                <w:rStyle w:val="Code"/>
              </w:rPr>
            </w:pPr>
            <w:r>
              <w:rPr>
                <w:rStyle w:val="Code"/>
              </w:rPr>
              <w:t xml:space="preserve">  ...</w:t>
            </w:r>
          </w:p>
          <w:p w14:paraId="24F08A51" w14:textId="77777777" w:rsidR="00932FC8" w:rsidRPr="00DD7CCF" w:rsidRDefault="00932FC8" w:rsidP="009A26BC">
            <w:pPr>
              <w:pStyle w:val="CodeParagraph"/>
              <w:keepNext/>
            </w:pPr>
            <w:r w:rsidRPr="002E2D39">
              <w:rPr>
                <w:rStyle w:val="Code"/>
              </w:rPr>
              <w:t>&lt;/lg&gt;</w:t>
            </w:r>
          </w:p>
        </w:tc>
      </w:tr>
      <w:tr w:rsidR="00932FC8" w:rsidRPr="00DD7CCF" w14:paraId="3827D242" w14:textId="77777777" w:rsidTr="00D45A5E">
        <w:tc>
          <w:tcPr>
            <w:tcW w:w="5000" w:type="pct"/>
          </w:tcPr>
          <w:p w14:paraId="312D36C7" w14:textId="77777777" w:rsidR="00932FC8" w:rsidRDefault="00932FC8" w:rsidP="009A26BC">
            <w:pPr>
              <w:pStyle w:val="TableNote"/>
              <w:keepNext/>
            </w:pPr>
            <w:r>
              <w:t xml:space="preserve">the word </w:t>
            </w:r>
            <w:r w:rsidRPr="00F11F52">
              <w:rPr>
                <w:rStyle w:val="Foreign"/>
              </w:rPr>
              <w:t>anvakāri</w:t>
            </w:r>
            <w:r>
              <w:t xml:space="preserve"> is split between lines (its initial vowel being merged into the final </w:t>
            </w:r>
            <w:r w:rsidRPr="00F11F52">
              <w:rPr>
                <w:rStyle w:val="Foreign"/>
              </w:rPr>
              <w:t>ā</w:t>
            </w:r>
            <w:r>
              <w:t xml:space="preserve"> of the preceding word)</w:t>
            </w:r>
          </w:p>
          <w:p w14:paraId="2E9B4B08" w14:textId="77777777" w:rsidR="00932FC8" w:rsidRDefault="00932FC8" w:rsidP="009A26BC">
            <w:pPr>
              <w:pStyle w:val="TableNote"/>
              <w:keepNext/>
            </w:pPr>
            <w:r>
              <w:t xml:space="preserve">splitting into </w:t>
            </w:r>
            <w:r w:rsidRPr="00A25D88">
              <w:rPr>
                <w:rStyle w:val="Codetext"/>
              </w:rPr>
              <w:t>karmmaṇā</w:t>
            </w:r>
            <w:r w:rsidRPr="00A25D88">
              <w:rPr>
                <w:rStyle w:val="Code"/>
              </w:rPr>
              <w:t>&lt;/l&gt;&lt;l&gt;</w:t>
            </w:r>
            <w:r w:rsidRPr="00A25D88">
              <w:rPr>
                <w:rStyle w:val="Codetext"/>
              </w:rPr>
              <w:t>nvakāri</w:t>
            </w:r>
            <w:r>
              <w:t xml:space="preserve"> puts the metrical boundary at an </w:t>
            </w:r>
            <w:r>
              <w:rPr>
                <w:rStyle w:val="Foreign"/>
              </w:rPr>
              <w:t>akṣara</w:t>
            </w:r>
            <w:r>
              <w:t xml:space="preserve"> boundary</w:t>
            </w:r>
          </w:p>
          <w:p w14:paraId="169A4A79" w14:textId="77777777" w:rsidR="00932FC8" w:rsidRPr="00DD7CCF" w:rsidRDefault="00932FC8" w:rsidP="009A26BC">
            <w:pPr>
              <w:pStyle w:val="TableNote"/>
              <w:keepNext/>
            </w:pPr>
            <w:r>
              <w:t xml:space="preserve">but the primary reason for splitting at this point was that it is closer to a word boundary than </w:t>
            </w:r>
            <w:r w:rsidRPr="00A25D88">
              <w:rPr>
                <w:rStyle w:val="Codetext"/>
              </w:rPr>
              <w:t>karmmaṇānv</w:t>
            </w:r>
            <w:r w:rsidRPr="00A25D88">
              <w:rPr>
                <w:rStyle w:val="Code"/>
              </w:rPr>
              <w:t>&lt;/l&gt;&lt;l&gt;</w:t>
            </w:r>
            <w:r w:rsidRPr="00A25D88">
              <w:rPr>
                <w:rStyle w:val="Codetext"/>
              </w:rPr>
              <w:t>akāri</w:t>
            </w:r>
            <w:r>
              <w:t xml:space="preserve"> would be (which is at the boundary of a prefix)</w:t>
            </w:r>
          </w:p>
        </w:tc>
      </w:tr>
      <w:tr w:rsidR="00932FC8" w:rsidRPr="00DD7CCF" w14:paraId="28FD8D09" w14:textId="77777777" w:rsidTr="00D45A5E">
        <w:tc>
          <w:tcPr>
            <w:tcW w:w="5000" w:type="pct"/>
          </w:tcPr>
          <w:p w14:paraId="6ABA00B2" w14:textId="77777777" w:rsidR="00932FC8" w:rsidRPr="002E2D39" w:rsidRDefault="00932FC8" w:rsidP="009A26BC">
            <w:pPr>
              <w:pStyle w:val="CodeParagraph"/>
              <w:keepNext/>
              <w:rPr>
                <w:rStyle w:val="Code"/>
              </w:rPr>
            </w:pPr>
            <w:r w:rsidRPr="002E2D39">
              <w:rPr>
                <w:rStyle w:val="Code"/>
              </w:rPr>
              <w:t xml:space="preserve">&lt;lg </w:t>
            </w:r>
            <w:r w:rsidRPr="002E2D39">
              <w:rPr>
                <w:rStyle w:val="Codeattribute"/>
              </w:rPr>
              <w:t>n=</w:t>
            </w:r>
            <w:r w:rsidRPr="002E2D39">
              <w:rPr>
                <w:rStyle w:val="Codevalue"/>
              </w:rPr>
              <w:t>"</w:t>
            </w:r>
            <w:r>
              <w:rPr>
                <w:rStyle w:val="Codevalue"/>
              </w:rPr>
              <w:t>6</w:t>
            </w:r>
            <w:r w:rsidRPr="002E2D39">
              <w:rPr>
                <w:rStyle w:val="Codevalue"/>
              </w:rPr>
              <w:t>"</w:t>
            </w:r>
            <w:r w:rsidRPr="002E2D39">
              <w:rPr>
                <w:rStyle w:val="Code"/>
              </w:rPr>
              <w:t xml:space="preserve"> </w:t>
            </w:r>
            <w:r w:rsidRPr="002E2D39">
              <w:rPr>
                <w:rStyle w:val="Codeattribute"/>
              </w:rPr>
              <w:t>met=</w:t>
            </w:r>
            <w:r w:rsidRPr="002E2D39">
              <w:rPr>
                <w:rStyle w:val="Codevalue"/>
              </w:rPr>
              <w:t>"</w:t>
            </w:r>
            <w:r w:rsidRPr="003F305B">
              <w:rPr>
                <w:rStyle w:val="Codevalue"/>
              </w:rPr>
              <w:t>anuṣṭubh</w:t>
            </w:r>
            <w:r w:rsidRPr="002E2D39">
              <w:rPr>
                <w:rStyle w:val="Codevalue"/>
              </w:rPr>
              <w:t>"</w:t>
            </w:r>
            <w:r w:rsidRPr="002E2D39">
              <w:rPr>
                <w:rStyle w:val="Code"/>
              </w:rPr>
              <w:t>&gt;</w:t>
            </w:r>
          </w:p>
          <w:p w14:paraId="7CB99AE1" w14:textId="77777777" w:rsidR="00932FC8" w:rsidRDefault="00932FC8" w:rsidP="009A26BC">
            <w:pPr>
              <w:pStyle w:val="CodeParagraph"/>
              <w:keepNext/>
              <w:rPr>
                <w:rStyle w:val="Code"/>
              </w:rPr>
            </w:pPr>
            <w:r>
              <w:rPr>
                <w:rStyle w:val="Code"/>
              </w:rPr>
              <w:t xml:space="preserve">  </w:t>
            </w:r>
            <w:r w:rsidRPr="00A25D88">
              <w:rPr>
                <w:rStyle w:val="Code"/>
              </w:rPr>
              <w:t xml:space="preserve">&lt;l </w:t>
            </w:r>
            <w:r w:rsidRPr="00787182">
              <w:rPr>
                <w:rStyle w:val="Codeattribute"/>
              </w:rPr>
              <w:t>n</w:t>
            </w:r>
            <w:r w:rsidRPr="0062102A">
              <w:rPr>
                <w:rStyle w:val="Codetext"/>
              </w:rPr>
              <w:t>=</w:t>
            </w:r>
            <w:r w:rsidRPr="00787182">
              <w:rPr>
                <w:rStyle w:val="Codevalue"/>
              </w:rPr>
              <w:t>"a"</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 xml:space="preserve"> </w:t>
            </w:r>
            <w:r w:rsidRPr="00787182">
              <w:rPr>
                <w:rStyle w:val="Codeattribute"/>
              </w:rPr>
              <w:t>met</w:t>
            </w:r>
            <w:r w:rsidRPr="0062102A">
              <w:rPr>
                <w:rStyle w:val="Codetext"/>
              </w:rPr>
              <w:t>=</w:t>
            </w:r>
            <w:r w:rsidRPr="00787182">
              <w:rPr>
                <w:rStyle w:val="Codevalue"/>
              </w:rPr>
              <w:t>"na-vipulā"</w:t>
            </w:r>
            <w:r w:rsidRPr="00A25D88">
              <w:rPr>
                <w:rStyle w:val="Code"/>
              </w:rPr>
              <w:t xml:space="preserve"> </w:t>
            </w:r>
            <w:r w:rsidRPr="00787182">
              <w:rPr>
                <w:rStyle w:val="Codeattribute"/>
              </w:rPr>
              <w:t>real</w:t>
            </w:r>
            <w:r w:rsidRPr="0062102A">
              <w:rPr>
                <w:rStyle w:val="Codetext"/>
              </w:rPr>
              <w:t>=</w:t>
            </w:r>
            <w:r w:rsidRPr="00787182">
              <w:rPr>
                <w:rStyle w:val="Codevalue"/>
              </w:rPr>
              <w:t>"+-++---+"</w:t>
            </w:r>
            <w:r w:rsidRPr="00A25D88">
              <w:rPr>
                <w:rStyle w:val="Code"/>
              </w:rPr>
              <w:t>&gt;</w:t>
            </w:r>
            <w:r w:rsidRPr="00A25D88">
              <w:rPr>
                <w:rStyle w:val="Codetext"/>
              </w:rPr>
              <w:t>viṣṇurājas tad-anujasy</w:t>
            </w:r>
            <w:r w:rsidRPr="00A25D88">
              <w:rPr>
                <w:rStyle w:val="Code"/>
              </w:rPr>
              <w:t>&lt;/l&gt;</w:t>
            </w:r>
          </w:p>
          <w:p w14:paraId="7777B15B" w14:textId="77777777" w:rsidR="00932FC8" w:rsidRPr="002E2D39" w:rsidRDefault="00932FC8" w:rsidP="009A26BC">
            <w:pPr>
              <w:pStyle w:val="CodeParagraph"/>
              <w:keepNext/>
              <w:rPr>
                <w:rStyle w:val="Code"/>
              </w:rPr>
            </w:pPr>
            <w:r>
              <w:rPr>
                <w:rStyle w:val="Code"/>
              </w:rPr>
              <w:t xml:space="preserve">  </w:t>
            </w:r>
            <w:r w:rsidRPr="00A25D88">
              <w:rPr>
                <w:rStyle w:val="Code"/>
              </w:rPr>
              <w:t xml:space="preserve">&lt;l </w:t>
            </w:r>
            <w:r w:rsidRPr="00787182">
              <w:rPr>
                <w:rStyle w:val="Codeattribute"/>
              </w:rPr>
              <w:t>n</w:t>
            </w:r>
            <w:r w:rsidRPr="0062102A">
              <w:rPr>
                <w:rStyle w:val="Codetext"/>
              </w:rPr>
              <w:t>=</w:t>
            </w:r>
            <w:r w:rsidRPr="00787182">
              <w:rPr>
                <w:rStyle w:val="Codevalue"/>
              </w:rPr>
              <w:t>"b"</w:t>
            </w:r>
            <w:r w:rsidRPr="00A25D88">
              <w:rPr>
                <w:rStyle w:val="Code"/>
              </w:rPr>
              <w:t>&gt;</w:t>
            </w:r>
            <w:r w:rsidRPr="00A25D88">
              <w:rPr>
                <w:rStyle w:val="Codetext"/>
              </w:rPr>
              <w:t>endrarājasya nandanaḥ</w:t>
            </w:r>
            <w:r w:rsidRPr="00A25D88">
              <w:rPr>
                <w:rStyle w:val="Code"/>
              </w:rPr>
              <w:t>&lt;/l&gt;</w:t>
            </w:r>
          </w:p>
          <w:p w14:paraId="45DBE792" w14:textId="77777777" w:rsidR="00932FC8" w:rsidRPr="002E2D39" w:rsidRDefault="00932FC8" w:rsidP="009A26BC">
            <w:pPr>
              <w:pStyle w:val="CodeParagraph"/>
              <w:keepNext/>
              <w:rPr>
                <w:rStyle w:val="Code"/>
              </w:rPr>
            </w:pPr>
            <w:r>
              <w:rPr>
                <w:rStyle w:val="Code"/>
              </w:rPr>
              <w:t xml:space="preserve">  ...</w:t>
            </w:r>
          </w:p>
          <w:p w14:paraId="204F9B17" w14:textId="77777777" w:rsidR="00932FC8" w:rsidRPr="00DD7CCF" w:rsidRDefault="00932FC8" w:rsidP="009A26BC">
            <w:pPr>
              <w:pStyle w:val="CodeParagraph"/>
              <w:keepNext/>
            </w:pPr>
            <w:r w:rsidRPr="002E2D39">
              <w:rPr>
                <w:rStyle w:val="Code"/>
              </w:rPr>
              <w:t>&lt;/lg&gt;</w:t>
            </w:r>
          </w:p>
        </w:tc>
      </w:tr>
      <w:tr w:rsidR="00932FC8" w:rsidRPr="00DD7CCF" w14:paraId="6B521FC7" w14:textId="77777777" w:rsidTr="00D45A5E">
        <w:tc>
          <w:tcPr>
            <w:tcW w:w="5000" w:type="pct"/>
          </w:tcPr>
          <w:p w14:paraId="22185748" w14:textId="77777777" w:rsidR="00932FC8" w:rsidRDefault="00932FC8" w:rsidP="009A26BC">
            <w:pPr>
              <w:pStyle w:val="TableNote"/>
              <w:keepNext/>
            </w:pPr>
            <w:r>
              <w:t xml:space="preserve">the word </w:t>
            </w:r>
            <w:r w:rsidRPr="00F11F52">
              <w:rPr>
                <w:rStyle w:val="Foreign"/>
              </w:rPr>
              <w:t>anujasya</w:t>
            </w:r>
            <w:r>
              <w:t xml:space="preserve"> is split between lines (its final vowel being merged into the initial vowel of the following </w:t>
            </w:r>
            <w:r w:rsidRPr="00F11F52">
              <w:rPr>
                <w:rStyle w:val="Foreign"/>
              </w:rPr>
              <w:t>indrarājasya</w:t>
            </w:r>
            <w:r>
              <w:t>)</w:t>
            </w:r>
          </w:p>
          <w:p w14:paraId="1AD923CD" w14:textId="77777777" w:rsidR="00932FC8" w:rsidRDefault="00932FC8" w:rsidP="009A26BC">
            <w:pPr>
              <w:pStyle w:val="TableNote"/>
              <w:keepNext/>
            </w:pPr>
            <w:r>
              <w:t xml:space="preserve">splitting into </w:t>
            </w:r>
            <w:r w:rsidRPr="003F305B">
              <w:rPr>
                <w:rStyle w:val="Codetext"/>
              </w:rPr>
              <w:t>tad-anuja</w:t>
            </w:r>
            <w:r w:rsidRPr="003F305B">
              <w:rPr>
                <w:rStyle w:val="Code"/>
              </w:rPr>
              <w:t>&lt;/l&gt;&lt;l&gt;</w:t>
            </w:r>
            <w:r w:rsidRPr="003F305B">
              <w:rPr>
                <w:rStyle w:val="Codetext"/>
              </w:rPr>
              <w:t>syendrarājasya</w:t>
            </w:r>
            <w:r>
              <w:t xml:space="preserve"> would place the split further away from the word boundary, which is not desirable</w:t>
            </w:r>
          </w:p>
          <w:p w14:paraId="173F1D42" w14:textId="77777777" w:rsidR="00932FC8" w:rsidRPr="00DD7CCF" w:rsidRDefault="00932FC8" w:rsidP="009A26BC">
            <w:pPr>
              <w:pStyle w:val="TableNote"/>
              <w:keepNext/>
            </w:pPr>
            <w:r>
              <w:t xml:space="preserve">the preferred splitting does not, in this case, coincide with an </w:t>
            </w:r>
            <w:r w:rsidRPr="003F305B">
              <w:rPr>
                <w:rStyle w:val="Foreign"/>
              </w:rPr>
              <w:t>akṣara</w:t>
            </w:r>
            <w:r>
              <w:t xml:space="preserve"> boundary</w:t>
            </w:r>
          </w:p>
        </w:tc>
      </w:tr>
      <w:tr w:rsidR="00932FC8" w:rsidRPr="00DD7CCF" w14:paraId="6060898D" w14:textId="77777777" w:rsidTr="00D45A5E">
        <w:tc>
          <w:tcPr>
            <w:tcW w:w="5000" w:type="pct"/>
          </w:tcPr>
          <w:p w14:paraId="4899F4FA" w14:textId="77777777" w:rsidR="00932FC8" w:rsidRPr="002E2D39" w:rsidRDefault="00932FC8" w:rsidP="009A26BC">
            <w:pPr>
              <w:pStyle w:val="CodeParagraph"/>
              <w:keepNext/>
              <w:rPr>
                <w:rStyle w:val="Code"/>
              </w:rPr>
            </w:pPr>
            <w:r w:rsidRPr="002E2D39">
              <w:rPr>
                <w:rStyle w:val="Code"/>
              </w:rPr>
              <w:t xml:space="preserve">&lt;lg </w:t>
            </w:r>
            <w:r w:rsidRPr="002E2D39">
              <w:rPr>
                <w:rStyle w:val="Codeattribute"/>
              </w:rPr>
              <w:t>n=</w:t>
            </w:r>
            <w:r w:rsidRPr="002E2D39">
              <w:rPr>
                <w:rStyle w:val="Codevalue"/>
              </w:rPr>
              <w:t>"</w:t>
            </w:r>
            <w:r>
              <w:rPr>
                <w:rStyle w:val="Codevalue"/>
              </w:rPr>
              <w:t>2</w:t>
            </w:r>
            <w:r w:rsidRPr="002E2D39">
              <w:rPr>
                <w:rStyle w:val="Codevalue"/>
              </w:rPr>
              <w:t>"</w:t>
            </w:r>
            <w:r w:rsidRPr="002E2D39">
              <w:rPr>
                <w:rStyle w:val="Code"/>
              </w:rPr>
              <w:t xml:space="preserve"> </w:t>
            </w:r>
            <w:r w:rsidRPr="002E2D39">
              <w:rPr>
                <w:rStyle w:val="Codeattribute"/>
              </w:rPr>
              <w:t>met=</w:t>
            </w:r>
            <w:r w:rsidRPr="002E2D39">
              <w:rPr>
                <w:rStyle w:val="Codevalue"/>
              </w:rPr>
              <w:t>"</w:t>
            </w:r>
            <w:r>
              <w:rPr>
                <w:rStyle w:val="Codevalue"/>
              </w:rPr>
              <w:t>sragdharā</w:t>
            </w:r>
            <w:r w:rsidRPr="002E2D39">
              <w:rPr>
                <w:rStyle w:val="Codevalue"/>
              </w:rPr>
              <w:t>"</w:t>
            </w:r>
            <w:r w:rsidRPr="002E2D39">
              <w:rPr>
                <w:rStyle w:val="Code"/>
              </w:rPr>
              <w:t>&gt;</w:t>
            </w:r>
          </w:p>
          <w:p w14:paraId="5557F303" w14:textId="77777777" w:rsidR="00932FC8" w:rsidRPr="002E2D39" w:rsidRDefault="00932FC8" w:rsidP="009A26BC">
            <w:pPr>
              <w:pStyle w:val="CodeParagraph"/>
              <w:keepNext/>
              <w:rPr>
                <w:rStyle w:val="Code"/>
              </w:rPr>
            </w:pPr>
            <w:r>
              <w:rPr>
                <w:rStyle w:val="Code"/>
              </w:rPr>
              <w:t xml:space="preserve">  ...</w:t>
            </w:r>
          </w:p>
          <w:p w14:paraId="2A128BEA" w14:textId="77777777" w:rsidR="00932FC8" w:rsidRDefault="00932FC8" w:rsidP="009A26BC">
            <w:pPr>
              <w:pStyle w:val="CodeParagraph"/>
              <w:keepNext/>
              <w:rPr>
                <w:rStyle w:val="Code"/>
              </w:rPr>
            </w:pPr>
            <w:r>
              <w:rPr>
                <w:rStyle w:val="Code"/>
              </w:rPr>
              <w:t xml:space="preserve">  </w:t>
            </w:r>
            <w:r w:rsidRPr="00A25D88">
              <w:rPr>
                <w:rStyle w:val="Code"/>
              </w:rPr>
              <w:t xml:space="preserve">&lt;l </w:t>
            </w:r>
            <w:r w:rsidRPr="00787182">
              <w:rPr>
                <w:rStyle w:val="Codeattribute"/>
              </w:rPr>
              <w:t>n</w:t>
            </w:r>
            <w:r w:rsidRPr="0062102A">
              <w:rPr>
                <w:rStyle w:val="Codetext"/>
              </w:rPr>
              <w:t>=</w:t>
            </w:r>
            <w:r w:rsidRPr="00787182">
              <w:rPr>
                <w:rStyle w:val="Codevalue"/>
              </w:rPr>
              <w:t>"c"</w:t>
            </w:r>
            <w:r w:rsidRPr="00A25D88">
              <w:rPr>
                <w:rStyle w:val="Code"/>
              </w:rPr>
              <w:t xml:space="preserve"> </w:t>
            </w:r>
            <w:r w:rsidRPr="00787182">
              <w:rPr>
                <w:rStyle w:val="Codeattribute"/>
              </w:rPr>
              <w:t>enjamb</w:t>
            </w:r>
            <w:r w:rsidRPr="0062102A">
              <w:rPr>
                <w:rStyle w:val="Codetext"/>
              </w:rPr>
              <w:t>=</w:t>
            </w:r>
            <w:r w:rsidRPr="00787182">
              <w:rPr>
                <w:rStyle w:val="Codevalue"/>
              </w:rPr>
              <w:t>"yes"</w:t>
            </w:r>
            <w:r w:rsidRPr="00A25D88">
              <w:rPr>
                <w:rStyle w:val="Code"/>
              </w:rPr>
              <w:t>&gt;</w:t>
            </w:r>
            <w:r w:rsidRPr="00A25D88">
              <w:rPr>
                <w:rStyle w:val="Codetext"/>
              </w:rPr>
              <w:t>lokeśas sthāpito</w:t>
            </w:r>
            <w:r>
              <w:rPr>
                <w:rStyle w:val="Codetext"/>
              </w:rPr>
              <w:t xml:space="preserve"> ’</w:t>
            </w:r>
            <w:r w:rsidRPr="00A25D88">
              <w:rPr>
                <w:rStyle w:val="Codetext"/>
              </w:rPr>
              <w:t>pīśvara-guṇa-nipuṇo vismayo nāpy akāryy atr</w:t>
            </w:r>
            <w:r w:rsidRPr="00A25D88">
              <w:rPr>
                <w:rStyle w:val="Code"/>
              </w:rPr>
              <w:t>&lt;/l&gt;</w:t>
            </w:r>
          </w:p>
          <w:p w14:paraId="248E50F9" w14:textId="77777777" w:rsidR="00932FC8" w:rsidRPr="002E2D39" w:rsidRDefault="00932FC8" w:rsidP="009A26BC">
            <w:pPr>
              <w:pStyle w:val="CodeParagraph"/>
              <w:keepNext/>
              <w:rPr>
                <w:rStyle w:val="Code"/>
              </w:rPr>
            </w:pPr>
            <w:r>
              <w:rPr>
                <w:rStyle w:val="Code"/>
              </w:rPr>
              <w:t xml:space="preserve">  </w:t>
            </w:r>
            <w:r w:rsidRPr="00A25D88">
              <w:rPr>
                <w:rStyle w:val="Code"/>
              </w:rPr>
              <w:t xml:space="preserve">&lt;l </w:t>
            </w:r>
            <w:r w:rsidRPr="00787182">
              <w:rPr>
                <w:rStyle w:val="Codeattribute"/>
              </w:rPr>
              <w:t>n</w:t>
            </w:r>
            <w:r w:rsidRPr="0062102A">
              <w:rPr>
                <w:rStyle w:val="Codetext"/>
              </w:rPr>
              <w:t>=</w:t>
            </w:r>
            <w:r w:rsidRPr="00787182">
              <w:rPr>
                <w:rStyle w:val="Codevalue"/>
              </w:rPr>
              <w:t>"d"</w:t>
            </w:r>
            <w:r w:rsidRPr="00A25D88">
              <w:rPr>
                <w:rStyle w:val="Code"/>
              </w:rPr>
              <w:t>&gt;</w:t>
            </w:r>
            <w:r w:rsidRPr="00A25D88">
              <w:rPr>
                <w:rStyle w:val="Codetext"/>
              </w:rPr>
              <w:t>āsevīhājñayānāvinamita-matinā duṣṭa-vākyañ ca dharmme</w:t>
            </w:r>
            <w:r w:rsidRPr="00A25D88">
              <w:rPr>
                <w:rStyle w:val="Code"/>
              </w:rPr>
              <w:t>&lt;/l&gt;</w:t>
            </w:r>
          </w:p>
          <w:p w14:paraId="02C52672" w14:textId="77777777" w:rsidR="00932FC8" w:rsidRPr="00DD7CCF" w:rsidRDefault="00932FC8" w:rsidP="009A26BC">
            <w:pPr>
              <w:pStyle w:val="CodeParagraph"/>
              <w:keepNext/>
            </w:pPr>
            <w:r w:rsidRPr="002E2D39">
              <w:rPr>
                <w:rStyle w:val="Code"/>
              </w:rPr>
              <w:t>&lt;/lg&gt;</w:t>
            </w:r>
          </w:p>
        </w:tc>
      </w:tr>
      <w:tr w:rsidR="00932FC8" w:rsidRPr="00DD7CCF" w14:paraId="7D063754" w14:textId="77777777" w:rsidTr="00D45A5E">
        <w:tc>
          <w:tcPr>
            <w:tcW w:w="5000" w:type="pct"/>
          </w:tcPr>
          <w:p w14:paraId="7289D185" w14:textId="77777777" w:rsidR="00932FC8" w:rsidRDefault="00932FC8" w:rsidP="00932FC8">
            <w:pPr>
              <w:pStyle w:val="TableNote"/>
            </w:pPr>
            <w:r>
              <w:t xml:space="preserve">the word </w:t>
            </w:r>
            <w:r w:rsidRPr="00F11F52">
              <w:rPr>
                <w:rStyle w:val="Foreign"/>
              </w:rPr>
              <w:t>atra</w:t>
            </w:r>
            <w:r>
              <w:t xml:space="preserve"> is split between lines (its final vowel being merged into the initial vowel of the following </w:t>
            </w:r>
            <w:r w:rsidRPr="00F11F52">
              <w:rPr>
                <w:rStyle w:val="Foreign"/>
              </w:rPr>
              <w:t>asevi</w:t>
            </w:r>
            <w:r>
              <w:t>)</w:t>
            </w:r>
          </w:p>
          <w:p w14:paraId="2C37D05B" w14:textId="77777777" w:rsidR="00932FC8" w:rsidRDefault="00932FC8" w:rsidP="00932FC8">
            <w:pPr>
              <w:pStyle w:val="TableNote"/>
            </w:pPr>
            <w:r>
              <w:t xml:space="preserve">splitting into </w:t>
            </w:r>
            <w:r w:rsidRPr="00A25D88">
              <w:rPr>
                <w:rStyle w:val="Codetext"/>
              </w:rPr>
              <w:t>akāryy a</w:t>
            </w:r>
            <w:r w:rsidRPr="00A25D88">
              <w:rPr>
                <w:rStyle w:val="Code"/>
              </w:rPr>
              <w:t>&lt;/l&gt;&lt;l&gt;</w:t>
            </w:r>
            <w:r w:rsidRPr="00A25D88">
              <w:rPr>
                <w:rStyle w:val="Codetext"/>
              </w:rPr>
              <w:t>trāsevī°</w:t>
            </w:r>
            <w:r>
              <w:t xml:space="preserve"> would be equally acceptable on the basis of proximity to a word boundary</w:t>
            </w:r>
          </w:p>
          <w:p w14:paraId="74410268" w14:textId="77777777" w:rsidR="00932FC8" w:rsidRPr="00DD7CCF" w:rsidRDefault="00932FC8" w:rsidP="00932FC8">
            <w:pPr>
              <w:pStyle w:val="TableNote"/>
            </w:pPr>
            <w:r>
              <w:t xml:space="preserve">but semantically, </w:t>
            </w:r>
            <w:r w:rsidRPr="00F11F52">
              <w:rPr>
                <w:rStyle w:val="Foreign"/>
              </w:rPr>
              <w:t>atra</w:t>
            </w:r>
            <w:r>
              <w:t xml:space="preserve"> belongs to the former line, so putting most of this word into that line is preferable to keeping the </w:t>
            </w:r>
            <w:r w:rsidRPr="00F11F52">
              <w:rPr>
                <w:rStyle w:val="Foreign"/>
              </w:rPr>
              <w:t>akṣara</w:t>
            </w:r>
            <w:r>
              <w:t xml:space="preserve"> boundary intact</w:t>
            </w:r>
          </w:p>
        </w:tc>
      </w:tr>
    </w:tbl>
    <w:p w14:paraId="4C886D54" w14:textId="30ADB8C8" w:rsidR="00C02B8C" w:rsidRPr="00DD7CCF" w:rsidRDefault="004D2E67" w:rsidP="00EB2024">
      <w:pPr>
        <w:pStyle w:val="Cmsor3"/>
      </w:pPr>
      <w:bookmarkStart w:id="146" w:name="_Toc182996956"/>
      <w:r w:rsidRPr="00DD7CCF">
        <w:t xml:space="preserve">Verse markup </w:t>
      </w:r>
      <w:r w:rsidR="00EF38BD">
        <w:t>interacting with</w:t>
      </w:r>
      <w:r w:rsidRPr="00DD7CCF">
        <w:t xml:space="preserve"> other markup</w:t>
      </w:r>
      <w:bookmarkEnd w:id="142"/>
      <w:bookmarkEnd w:id="146"/>
    </w:p>
    <w:p w14:paraId="28D704F0" w14:textId="6D5918D0" w:rsidR="00C02B8C" w:rsidRPr="00D45A5E" w:rsidRDefault="00D45A5E" w:rsidP="00D45A5E">
      <w:r w:rsidRPr="00D45A5E">
        <w:t>A</w:t>
      </w:r>
      <w:r w:rsidR="004D2E67" w:rsidRPr="00D45A5E">
        <w:t>ll markup applicable to text can and must be used within verse elements</w:t>
      </w:r>
      <w:r>
        <w:t>. The following subsections give instructions for handling cases where the markup required for verse interferes with other markup elements.</w:t>
      </w:r>
    </w:p>
    <w:p w14:paraId="7894BD2E" w14:textId="39588A1D" w:rsidR="00D45A5E" w:rsidRPr="00DD7CCF" w:rsidRDefault="00D45A5E" w:rsidP="00D45A5E">
      <w:pPr>
        <w:pStyle w:val="Cmsor4"/>
      </w:pPr>
      <w:bookmarkStart w:id="147" w:name="_Toc182996957"/>
      <w:r>
        <w:t>Verse markup interacting with empty elements for extrinsic structure</w:t>
      </w:r>
      <w:bookmarkEnd w:id="147"/>
    </w:p>
    <w:p w14:paraId="0DD6CB70" w14:textId="05B2CEFC" w:rsidR="00D45A5E" w:rsidRDefault="00D45A5E" w:rsidP="00D45A5E">
      <w:pPr>
        <w:pStyle w:val="Lista"/>
      </w:pPr>
      <w:r>
        <w:t>verse beginnings may coincide with markup elements representing extrinsic structure, such as</w:t>
      </w:r>
    </w:p>
    <w:p w14:paraId="6FF6B79C" w14:textId="74201BB9" w:rsidR="00D45A5E" w:rsidRDefault="00D45A5E" w:rsidP="00D45A5E">
      <w:pPr>
        <w:pStyle w:val="Lista2"/>
      </w:pPr>
      <w:r w:rsidRPr="00DD7CCF">
        <w:t>physical line</w:t>
      </w:r>
      <w:r>
        <w:t xml:space="preserve"> beginnings (§</w:t>
      </w:r>
      <w:r w:rsidR="00CB56FA">
        <w:fldChar w:fldCharType="begin"/>
      </w:r>
      <w:r w:rsidR="00CB56FA">
        <w:instrText xml:space="preserve"> REF _Ref182580609 \r \h </w:instrText>
      </w:r>
      <w:r w:rsidR="00CB56FA">
        <w:fldChar w:fldCharType="separate"/>
      </w:r>
      <w:r w:rsidR="00110B53">
        <w:t>3.4</w:t>
      </w:r>
      <w:r w:rsidR="00CB56FA">
        <w:fldChar w:fldCharType="end"/>
      </w:r>
      <w:r>
        <w:t>)</w:t>
      </w:r>
    </w:p>
    <w:p w14:paraId="28D58821" w14:textId="0665E53A" w:rsidR="00D45A5E" w:rsidRDefault="00D45A5E" w:rsidP="00D45A5E">
      <w:pPr>
        <w:pStyle w:val="Lista2"/>
      </w:pPr>
      <w:r w:rsidRPr="00DD7CCF">
        <w:t>page</w:t>
      </w:r>
      <w:r w:rsidR="00E91AE5">
        <w:t>like partitions</w:t>
      </w:r>
      <w:r>
        <w:t xml:space="preserve"> (§</w:t>
      </w:r>
      <w:r w:rsidR="00E91AE5">
        <w:fldChar w:fldCharType="begin"/>
      </w:r>
      <w:r w:rsidR="00E91AE5">
        <w:instrText xml:space="preserve"> REF _Ref43979481 \r \h </w:instrText>
      </w:r>
      <w:r w:rsidR="00E91AE5">
        <w:fldChar w:fldCharType="separate"/>
      </w:r>
      <w:r w:rsidR="00110B53">
        <w:t>3.4</w:t>
      </w:r>
      <w:r w:rsidR="00E91AE5">
        <w:fldChar w:fldCharType="end"/>
      </w:r>
      <w:r>
        <w:t>)</w:t>
      </w:r>
    </w:p>
    <w:p w14:paraId="37BB3EC9" w14:textId="3C9CAD54" w:rsidR="00D45A5E" w:rsidRDefault="00D45A5E" w:rsidP="00D45A5E">
      <w:pPr>
        <w:pStyle w:val="Lista2"/>
      </w:pPr>
      <w:r>
        <w:t xml:space="preserve">gridlike </w:t>
      </w:r>
      <w:r w:rsidR="00E91AE5">
        <w:t xml:space="preserve">partitions </w:t>
      </w:r>
      <w:r>
        <w:t>(§</w:t>
      </w:r>
      <w:r w:rsidR="00E91AE5">
        <w:fldChar w:fldCharType="begin"/>
      </w:r>
      <w:r w:rsidR="00E91AE5">
        <w:instrText xml:space="preserve"> REF _Ref43984651 \r \h </w:instrText>
      </w:r>
      <w:r w:rsidR="00E91AE5">
        <w:fldChar w:fldCharType="separate"/>
      </w:r>
      <w:r w:rsidR="00110B53">
        <w:t>3.6</w:t>
      </w:r>
      <w:r w:rsidR="00E91AE5">
        <w:fldChar w:fldCharType="end"/>
      </w:r>
      <w:r>
        <w:t>)</w:t>
      </w:r>
    </w:p>
    <w:p w14:paraId="5BE5215C" w14:textId="111689D4" w:rsidR="00C02B8C" w:rsidRDefault="00D45A5E" w:rsidP="00D45A5E">
      <w:pPr>
        <w:pStyle w:val="Lista"/>
      </w:pPr>
      <w:r>
        <w:t>as per §</w:t>
      </w:r>
      <w:r>
        <w:fldChar w:fldCharType="begin"/>
      </w:r>
      <w:r>
        <w:instrText xml:space="preserve"> REF _Ref43979552 \r \h </w:instrText>
      </w:r>
      <w:r>
        <w:fldChar w:fldCharType="separate"/>
      </w:r>
      <w:r w:rsidR="00110B53">
        <w:t>8.2.3</w:t>
      </w:r>
      <w:r>
        <w:fldChar w:fldCharType="end"/>
      </w:r>
      <w:r>
        <w:t>, the above elements must normally appear within block-level elements</w:t>
      </w:r>
    </w:p>
    <w:p w14:paraId="003DACC7" w14:textId="5C57ABB3" w:rsidR="00C02B8C" w:rsidRPr="00DD7CCF" w:rsidRDefault="00AC54D6" w:rsidP="00D45A5E">
      <w:pPr>
        <w:pStyle w:val="Lista2"/>
      </w:pPr>
      <w:r>
        <w:t xml:space="preserve">i.e. </w:t>
      </w:r>
      <w:r w:rsidR="00D45A5E">
        <w:t xml:space="preserve">in this case within the </w:t>
      </w:r>
      <w:r w:rsidR="004D2E67" w:rsidRPr="00DD7CCF">
        <w:rPr>
          <w:rStyle w:val="Code"/>
        </w:rPr>
        <w:t>&lt;l&gt;</w:t>
      </w:r>
      <w:r w:rsidR="004D2E67" w:rsidRPr="00DD7CCF">
        <w:t xml:space="preserve"> element </w:t>
      </w:r>
      <w:r w:rsidR="00D45A5E">
        <w:t xml:space="preserve">for the verse line, </w:t>
      </w:r>
      <w:r w:rsidR="004D2E67" w:rsidRPr="00DD7CCF">
        <w:t xml:space="preserve">and before the text of that line, </w:t>
      </w:r>
      <w:r w:rsidR="00D45A5E">
        <w:t xml:space="preserve">as in </w:t>
      </w:r>
      <w:r w:rsidR="00D45A5E">
        <w:fldChar w:fldCharType="begin"/>
      </w:r>
      <w:r w:rsidR="00D45A5E">
        <w:instrText xml:space="preserve"> REF _Ref181694220 \h </w:instrText>
      </w:r>
      <w:r w:rsidR="00D45A5E">
        <w:fldChar w:fldCharType="separate"/>
      </w:r>
      <w:r w:rsidR="00110B53" w:rsidRPr="00DD7CCF">
        <w:t xml:space="preserve">Example </w:t>
      </w:r>
      <w:r w:rsidR="00110B53">
        <w:rPr>
          <w:noProof/>
        </w:rPr>
        <w:t>2.6.6</w:t>
      </w:r>
      <w:r w:rsidR="00110B53" w:rsidRPr="00DD7CCF">
        <w:t>.</w:t>
      </w:r>
      <w:r w:rsidR="00110B53">
        <w:rPr>
          <w:noProof/>
        </w:rPr>
        <w:t>A</w:t>
      </w:r>
      <w:r w:rsidR="00D45A5E">
        <w:fldChar w:fldCharType="end"/>
      </w:r>
    </w:p>
    <w:tbl>
      <w:tblPr>
        <w:tblStyle w:val="CodeSampleTable"/>
        <w:tblW w:w="5000" w:type="pct"/>
        <w:tblLook w:val="04A0" w:firstRow="1" w:lastRow="0" w:firstColumn="1" w:lastColumn="0" w:noHBand="0" w:noVBand="1"/>
      </w:tblPr>
      <w:tblGrid>
        <w:gridCol w:w="9628"/>
      </w:tblGrid>
      <w:tr w:rsidR="00D45A5E" w:rsidRPr="00DD7CCF" w14:paraId="312FE100"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59E13EB7" w14:textId="333B5C6A" w:rsidR="00D45A5E" w:rsidRPr="002E2D39" w:rsidRDefault="00D45A5E" w:rsidP="00D45A5E">
            <w:pPr>
              <w:pStyle w:val="Kpalrs"/>
            </w:pPr>
            <w:bookmarkStart w:id="148" w:name="_Ref181694220"/>
            <w:r w:rsidRPr="00DD7CCF">
              <w:lastRenderedPageBreak/>
              <w:t xml:space="preserve">Example </w:t>
            </w:r>
            <w:r w:rsidR="00542B66">
              <w:fldChar w:fldCharType="begin"/>
            </w:r>
            <w:r w:rsidR="00542B66">
              <w:instrText xml:space="preserve"> STYLEREF 3 \s </w:instrText>
            </w:r>
            <w:r w:rsidR="00542B66">
              <w:fldChar w:fldCharType="separate"/>
            </w:r>
            <w:r w:rsidR="00110B53">
              <w:rPr>
                <w:noProof/>
              </w:rPr>
              <w:t>2.6.6</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A</w:t>
            </w:r>
            <w:r w:rsidR="00542B66">
              <w:rPr>
                <w:noProof/>
              </w:rPr>
              <w:fldChar w:fldCharType="end"/>
            </w:r>
            <w:bookmarkEnd w:id="148"/>
            <w:r w:rsidRPr="00DD7CCF">
              <w:t xml:space="preserve">: </w:t>
            </w:r>
            <w:r>
              <w:t>verse markup interacting with empty structural elements</w:t>
            </w:r>
            <w:r w:rsidRPr="002E2D39">
              <w:t xml:space="preserve"> </w:t>
            </w:r>
          </w:p>
        </w:tc>
      </w:tr>
      <w:tr w:rsidR="00D45A5E" w:rsidRPr="00DD7CCF" w14:paraId="007CA6C2" w14:textId="77777777" w:rsidTr="00D45A5E">
        <w:tc>
          <w:tcPr>
            <w:tcW w:w="5000" w:type="pct"/>
          </w:tcPr>
          <w:p w14:paraId="14D793C5" w14:textId="4F39A61E" w:rsidR="00D45A5E" w:rsidRDefault="00D45A5E" w:rsidP="009A26BC">
            <w:pPr>
              <w:pStyle w:val="CodeParagraph"/>
              <w:keepNext/>
              <w:rPr>
                <w:rStyle w:val="Code"/>
              </w:rPr>
            </w:pPr>
            <w:r w:rsidRPr="00DD7CCF">
              <w:rPr>
                <w:rStyle w:val="Code"/>
              </w:rPr>
              <w:t xml:space="preserve">&lt;lg </w:t>
            </w:r>
            <w:r w:rsidRPr="00DD7CCF">
              <w:rPr>
                <w:rStyle w:val="Codeattribute"/>
              </w:rPr>
              <w:t>n</w:t>
            </w:r>
            <w:r w:rsidRPr="00DD7CCF">
              <w:rPr>
                <w:rStyle w:val="Code"/>
              </w:rPr>
              <w:t>=</w:t>
            </w:r>
            <w:r w:rsidRPr="0046000E">
              <w:rPr>
                <w:rStyle w:val="Codevalue"/>
              </w:rPr>
              <w:t>"2</w:t>
            </w:r>
            <w:r>
              <w:rPr>
                <w:rStyle w:val="Codevalue"/>
              </w:rPr>
              <w:t>1</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p>
          <w:p w14:paraId="2D4CAD15" w14:textId="6F794BA1" w:rsidR="00D45A5E" w:rsidRDefault="00D45A5E" w:rsidP="009A26BC">
            <w:pPr>
              <w:pStyle w:val="CodeParagraph"/>
              <w:keepNext/>
              <w:rPr>
                <w:rStyle w:val="Code"/>
              </w:rPr>
            </w:pPr>
            <w:r>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"5r"</w:t>
            </w:r>
            <w:r w:rsidRPr="00DD7CCF">
              <w:rPr>
                <w:rStyle w:val="Code"/>
              </w:rPr>
              <w:t xml:space="preserve">/&gt;&lt;lb </w:t>
            </w:r>
            <w:r w:rsidRPr="00DD7CCF">
              <w:rPr>
                <w:rStyle w:val="Codeattribute"/>
              </w:rPr>
              <w:t>n</w:t>
            </w:r>
            <w:r w:rsidRPr="00DD7CCF">
              <w:rPr>
                <w:rStyle w:val="Code"/>
              </w:rPr>
              <w:t>=</w:t>
            </w:r>
            <w:r w:rsidRPr="0046000E">
              <w:rPr>
                <w:rStyle w:val="Codevalue"/>
              </w:rPr>
              <w:t>"42"</w:t>
            </w:r>
            <w:r w:rsidRPr="00DD7CCF">
              <w:rPr>
                <w:rStyle w:val="Code"/>
              </w:rPr>
              <w:t>/&gt;</w:t>
            </w:r>
            <w:r w:rsidRPr="00DD7CCF">
              <w:rPr>
                <w:rStyle w:val="Codetext"/>
              </w:rPr>
              <w:t>ṣaṣṭi-varṣa-sahasrāṇi</w:t>
            </w:r>
            <w:r w:rsidRPr="00DD7CCF">
              <w:rPr>
                <w:rStyle w:val="Code"/>
              </w:rPr>
              <w:t>&lt;</w:t>
            </w:r>
            <w:r>
              <w:rPr>
                <w:rStyle w:val="Code"/>
              </w:rPr>
              <w:t>/</w:t>
            </w:r>
            <w:r w:rsidRPr="00DD7CCF">
              <w:rPr>
                <w:rStyle w:val="Code"/>
              </w:rPr>
              <w:t>l&gt;</w:t>
            </w:r>
          </w:p>
          <w:p w14:paraId="0C374D7D" w14:textId="77777777" w:rsidR="00D45A5E" w:rsidRPr="002E2D39" w:rsidRDefault="00D45A5E" w:rsidP="009A26BC">
            <w:pPr>
              <w:pStyle w:val="CodeParagraph"/>
              <w:keepNext/>
              <w:rPr>
                <w:rStyle w:val="Code"/>
              </w:rPr>
            </w:pPr>
            <w:r>
              <w:rPr>
                <w:rStyle w:val="Code"/>
              </w:rPr>
              <w:t xml:space="preserve">  ...</w:t>
            </w:r>
          </w:p>
          <w:p w14:paraId="40A4772C" w14:textId="77777777" w:rsidR="00D45A5E" w:rsidRPr="00DD7CCF" w:rsidRDefault="00D45A5E" w:rsidP="009A26BC">
            <w:pPr>
              <w:pStyle w:val="CodeParagraph"/>
              <w:keepNext/>
            </w:pPr>
            <w:r w:rsidRPr="002E2D39">
              <w:rPr>
                <w:rStyle w:val="Code"/>
              </w:rPr>
              <w:t>&lt;/lg&gt;</w:t>
            </w:r>
          </w:p>
        </w:tc>
      </w:tr>
      <w:tr w:rsidR="00D45A5E" w:rsidRPr="00DD7CCF" w14:paraId="0A651EC4" w14:textId="77777777" w:rsidTr="00D45A5E">
        <w:tc>
          <w:tcPr>
            <w:tcW w:w="5000" w:type="pct"/>
          </w:tcPr>
          <w:p w14:paraId="491616CD" w14:textId="3B48DAD6" w:rsidR="00D45A5E" w:rsidRDefault="00D45A5E" w:rsidP="00D45A5E">
            <w:pPr>
              <w:pStyle w:val="TableNote"/>
            </w:pPr>
            <w:r>
              <w:t>this stanza begins at the beginning of a page in a set of copper plates</w:t>
            </w:r>
          </w:p>
          <w:p w14:paraId="6F758466" w14:textId="43B16C38" w:rsidR="00D45A5E" w:rsidRPr="00DD7CCF" w:rsidRDefault="00D45A5E" w:rsidP="00D45A5E">
            <w:pPr>
              <w:pStyle w:val="TableNote"/>
            </w:pPr>
            <w:r>
              <w:t xml:space="preserve">the empty elements for the page beginning as well as the line beginning are placed first within the </w:t>
            </w:r>
            <w:r w:rsidRPr="00DD7CCF">
              <w:rPr>
                <w:rStyle w:val="Code"/>
              </w:rPr>
              <w:t>&lt;l&gt;</w:t>
            </w:r>
            <w:r w:rsidRPr="00DD7CCF">
              <w:t xml:space="preserve"> element</w:t>
            </w:r>
          </w:p>
        </w:tc>
      </w:tr>
    </w:tbl>
    <w:p w14:paraId="095350F1" w14:textId="3BA1784B" w:rsidR="00D45A5E" w:rsidRDefault="00D45A5E" w:rsidP="00D45A5E">
      <w:pPr>
        <w:pStyle w:val="Cmsor4"/>
      </w:pPr>
      <w:bookmarkStart w:id="149" w:name="_Toc182996958"/>
      <w:r>
        <w:t>Verse markup interacting with phrase-level markup</w:t>
      </w:r>
      <w:bookmarkEnd w:id="149"/>
    </w:p>
    <w:p w14:paraId="591A066A" w14:textId="2D7B5B12" w:rsidR="00C02B8C" w:rsidRPr="00DD7CCF" w:rsidRDefault="004D2E67" w:rsidP="00E2714A">
      <w:pPr>
        <w:pStyle w:val="Lista"/>
      </w:pPr>
      <w:r w:rsidRPr="00DD7CCF">
        <w:t xml:space="preserve">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110B53">
        <w:t>1.3.3</w:t>
      </w:r>
      <w:r w:rsidR="009A6168" w:rsidRPr="00DD7CCF">
        <w:fldChar w:fldCharType="end"/>
      </w:r>
      <w:r w:rsidRPr="00DD7CCF">
        <w:t>) must always be avoided</w:t>
      </w:r>
      <w:r w:rsidR="00D45A5E">
        <w:t>, but the block-level elements for verse may overlap with the actual features encoded with some phrase-level elements, such as those for</w:t>
      </w:r>
    </w:p>
    <w:p w14:paraId="763911C3" w14:textId="66DE4018" w:rsidR="00D45A5E" w:rsidRDefault="004D2E67" w:rsidP="00D45A5E">
      <w:pPr>
        <w:pStyle w:val="Lista2"/>
      </w:pPr>
      <w:r w:rsidRPr="00DD7CCF">
        <w:t xml:space="preserve">reading difficulties </w:t>
      </w:r>
      <w:r w:rsidR="00D45A5E">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110B53">
        <w:t>5.3</w:t>
      </w:r>
      <w:r w:rsidR="009A6168" w:rsidRPr="00DD7CCF">
        <w:fldChar w:fldCharType="end"/>
      </w:r>
      <w:r w:rsidR="00D45A5E">
        <w:t>)</w:t>
      </w:r>
    </w:p>
    <w:p w14:paraId="037C8D9A" w14:textId="60C9FA75" w:rsidR="00D45A5E" w:rsidRDefault="004D2E67" w:rsidP="00D45A5E">
      <w:pPr>
        <w:pStyle w:val="Lista2"/>
      </w:pPr>
      <w:r w:rsidRPr="00DD7CCF">
        <w:t xml:space="preserve">editorial </w:t>
      </w:r>
      <w:r w:rsidR="00D45A5E">
        <w:t>restoration</w:t>
      </w:r>
      <w:r w:rsidRPr="00DD7CCF">
        <w:t xml:space="preserve"> </w:t>
      </w:r>
      <w:r w:rsidR="00D45A5E">
        <w:t>(</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110B53">
        <w:t>5.5</w:t>
      </w:r>
      <w:r w:rsidR="009A6168" w:rsidRPr="00DD7CCF">
        <w:fldChar w:fldCharType="end"/>
      </w:r>
      <w:r w:rsidR="00D45A5E">
        <w:t>)</w:t>
      </w:r>
    </w:p>
    <w:p w14:paraId="1E1530F3" w14:textId="1D68FC84" w:rsidR="00D45A5E" w:rsidRDefault="00D45A5E" w:rsidP="00D45A5E">
      <w:pPr>
        <w:pStyle w:val="Lista2"/>
      </w:pPr>
      <w:r w:rsidRPr="00DD7CCF">
        <w:t xml:space="preserve">editorial intervention </w:t>
      </w:r>
      <w:r>
        <w:t>(</w:t>
      </w:r>
      <w:r w:rsidRPr="00DD7CCF">
        <w:t>§</w:t>
      </w:r>
      <w:r>
        <w:fldChar w:fldCharType="begin"/>
      </w:r>
      <w:r>
        <w:instrText xml:space="preserve"> REF _Ref181694670 \r \h </w:instrText>
      </w:r>
      <w:r>
        <w:fldChar w:fldCharType="separate"/>
      </w:r>
      <w:r w:rsidR="00110B53">
        <w:t>6</w:t>
      </w:r>
      <w:r>
        <w:fldChar w:fldCharType="end"/>
      </w:r>
      <w:r>
        <w:t>)</w:t>
      </w:r>
    </w:p>
    <w:p w14:paraId="2C7E9CE5" w14:textId="6A68A1CC" w:rsidR="00D45A5E" w:rsidRDefault="00D45A5E" w:rsidP="00D45A5E">
      <w:pPr>
        <w:pStyle w:val="Lista2"/>
      </w:pPr>
      <w:r>
        <w:t>semantic extras</w:t>
      </w:r>
      <w:r w:rsidR="004D2E67" w:rsidRPr="00DD7CCF">
        <w:t xml:space="preserve"> </w:t>
      </w:r>
      <w:r>
        <w:t>(</w:t>
      </w:r>
      <w:r w:rsidR="003C3D87" w:rsidRPr="00DD7CCF">
        <w:t>§</w:t>
      </w:r>
      <w:r>
        <w:fldChar w:fldCharType="begin"/>
      </w:r>
      <w:r>
        <w:instrText xml:space="preserve"> REF _Ref181352167 \r \h </w:instrText>
      </w:r>
      <w:r>
        <w:fldChar w:fldCharType="separate"/>
      </w:r>
      <w:r w:rsidR="00110B53">
        <w:t>7</w:t>
      </w:r>
      <w:r>
        <w:fldChar w:fldCharType="end"/>
      </w:r>
      <w:r w:rsidR="004D2E67" w:rsidRPr="00DD7CCF">
        <w:t>)</w:t>
      </w:r>
    </w:p>
    <w:p w14:paraId="48EF23E0" w14:textId="62A972BD" w:rsidR="00D45A5E" w:rsidRDefault="00D45A5E" w:rsidP="00D45A5E">
      <w:pPr>
        <w:pStyle w:val="Lista"/>
      </w:pPr>
      <w:r>
        <w:t xml:space="preserve">in such cases, the applicable phrase-level markup must be created </w:t>
      </w:r>
      <w:r w:rsidR="004D2E67" w:rsidRPr="00DD7CCF">
        <w:t>in two parts, on both sides of the structural break</w:t>
      </w:r>
      <w:r>
        <w:t xml:space="preserve">, as in </w:t>
      </w:r>
      <w:r>
        <w:fldChar w:fldCharType="begin"/>
      </w:r>
      <w:r>
        <w:instrText xml:space="preserve"> REF _Ref181693607 \h </w:instrText>
      </w:r>
      <w:r>
        <w:fldChar w:fldCharType="separate"/>
      </w:r>
      <w:r w:rsidR="00110B53" w:rsidRPr="00DD7CCF">
        <w:t xml:space="preserve">Example </w:t>
      </w:r>
      <w:r w:rsidR="00110B53">
        <w:rPr>
          <w:noProof/>
        </w:rPr>
        <w:t>2.6.6</w:t>
      </w:r>
      <w:r w:rsidR="00110B53" w:rsidRPr="00DD7CCF">
        <w:t>.</w:t>
      </w:r>
      <w:r w:rsidR="00110B53">
        <w:rPr>
          <w:noProof/>
        </w:rPr>
        <w:t>B</w:t>
      </w:r>
      <w:r>
        <w:fldChar w:fldCharType="end"/>
      </w:r>
    </w:p>
    <w:p w14:paraId="5674EC38" w14:textId="36891EE0" w:rsidR="00C02B8C" w:rsidRPr="00DD7CCF" w:rsidRDefault="004D2E67" w:rsidP="00D45A5E">
      <w:pPr>
        <w:pStyle w:val="Lista2"/>
      </w:pP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110B53">
        <w:t>8.2</w:t>
      </w:r>
      <w:r w:rsidR="00EE57DB" w:rsidRPr="00DD7CCF">
        <w:fldChar w:fldCharType="end"/>
      </w:r>
      <w:r w:rsidRPr="00DD7CCF">
        <w:t xml:space="preserve"> for details</w:t>
      </w:r>
    </w:p>
    <w:tbl>
      <w:tblPr>
        <w:tblStyle w:val="CodeSampleTable"/>
        <w:tblW w:w="5000" w:type="pct"/>
        <w:tblLook w:val="04A0" w:firstRow="1" w:lastRow="0" w:firstColumn="1" w:lastColumn="0" w:noHBand="0" w:noVBand="1"/>
      </w:tblPr>
      <w:tblGrid>
        <w:gridCol w:w="9628"/>
      </w:tblGrid>
      <w:tr w:rsidR="00D45A5E" w:rsidRPr="00DD7CCF" w14:paraId="497FB1CE" w14:textId="77777777" w:rsidTr="00D45A5E">
        <w:trPr>
          <w:cnfStyle w:val="100000000000" w:firstRow="1" w:lastRow="0" w:firstColumn="0" w:lastColumn="0" w:oddVBand="0" w:evenVBand="0" w:oddHBand="0" w:evenHBand="0" w:firstRowFirstColumn="0" w:firstRowLastColumn="0" w:lastRowFirstColumn="0" w:lastRowLastColumn="0"/>
        </w:trPr>
        <w:tc>
          <w:tcPr>
            <w:tcW w:w="5000" w:type="pct"/>
          </w:tcPr>
          <w:p w14:paraId="38770821" w14:textId="704E22D3" w:rsidR="00D45A5E" w:rsidRPr="002E2D39" w:rsidRDefault="00D45A5E" w:rsidP="00D45A5E">
            <w:pPr>
              <w:pStyle w:val="Kpalrs"/>
            </w:pPr>
            <w:bookmarkStart w:id="150" w:name="_Ref181693607"/>
            <w:r w:rsidRPr="00DD7CCF">
              <w:t xml:space="preserve">Example </w:t>
            </w:r>
            <w:r w:rsidR="00542B66">
              <w:fldChar w:fldCharType="begin"/>
            </w:r>
            <w:r w:rsidR="00542B66">
              <w:instrText xml:space="preserve"> STYLEREF 3 \s </w:instrText>
            </w:r>
            <w:r w:rsidR="00542B66">
              <w:fldChar w:fldCharType="separate"/>
            </w:r>
            <w:r w:rsidR="00110B53">
              <w:rPr>
                <w:noProof/>
              </w:rPr>
              <w:t>2.6.6</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B</w:t>
            </w:r>
            <w:r w:rsidR="00542B66">
              <w:rPr>
                <w:noProof/>
              </w:rPr>
              <w:fldChar w:fldCharType="end"/>
            </w:r>
            <w:bookmarkEnd w:id="150"/>
            <w:r w:rsidRPr="00DD7CCF">
              <w:t xml:space="preserve">: </w:t>
            </w:r>
            <w:r>
              <w:t>verse markup interacting with phrase-level markup</w:t>
            </w:r>
          </w:p>
        </w:tc>
      </w:tr>
      <w:tr w:rsidR="00D45A5E" w:rsidRPr="00DD7CCF" w14:paraId="1BF41D43" w14:textId="77777777" w:rsidTr="00D45A5E">
        <w:tc>
          <w:tcPr>
            <w:tcW w:w="5000" w:type="pct"/>
          </w:tcPr>
          <w:p w14:paraId="42D5012E" w14:textId="77777777" w:rsidR="00D45A5E" w:rsidRDefault="00D45A5E" w:rsidP="009A26BC">
            <w:pPr>
              <w:pStyle w:val="CodeParagraph"/>
              <w:keepNext/>
              <w:rPr>
                <w:rStyle w:val="Code"/>
              </w:rPr>
            </w:pPr>
            <w:r w:rsidRPr="00DD7CCF">
              <w:rPr>
                <w:rStyle w:val="Code"/>
              </w:rPr>
              <w:t xml:space="preserve">&lt;lg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p>
          <w:p w14:paraId="14B74020" w14:textId="77777777" w:rsidR="00D45A5E" w:rsidRDefault="00D45A5E" w:rsidP="009A26BC">
            <w:pPr>
              <w:pStyle w:val="CodeParagraph"/>
              <w:keepNext/>
              <w:rPr>
                <w:rStyle w:val="Code"/>
              </w:rPr>
            </w:pPr>
            <w:r>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ṣaṣṭi-varṣa-sa</w:t>
            </w:r>
            <w:r w:rsidRPr="00DD7CCF">
              <w:rPr>
                <w:rStyle w:val="Code"/>
              </w:rPr>
              <w:t>&lt;</w:t>
            </w:r>
            <w:r>
              <w:rPr>
                <w:rStyle w:val="Code"/>
              </w:rPr>
              <w:t>unclear</w:t>
            </w:r>
            <w:r w:rsidRPr="00DD7CCF">
              <w:rPr>
                <w:rStyle w:val="Code"/>
              </w:rPr>
              <w:t>&gt;</w:t>
            </w:r>
            <w:r w:rsidRPr="00DD7CCF">
              <w:rPr>
                <w:rStyle w:val="Codetext"/>
              </w:rPr>
              <w:t>hasrāṇi</w:t>
            </w:r>
            <w:r w:rsidRPr="00DD7CCF">
              <w:rPr>
                <w:rStyle w:val="Code"/>
              </w:rPr>
              <w:t>&lt;</w:t>
            </w:r>
            <w:r>
              <w:rPr>
                <w:rStyle w:val="Code"/>
              </w:rPr>
              <w:t>/unclear</w:t>
            </w:r>
            <w:r w:rsidRPr="00DD7CCF">
              <w:rPr>
                <w:rStyle w:val="Code"/>
              </w:rPr>
              <w:t>&gt;&lt;</w:t>
            </w:r>
            <w:r>
              <w:rPr>
                <w:rStyle w:val="Code"/>
              </w:rPr>
              <w:t>/</w:t>
            </w:r>
            <w:r w:rsidRPr="00DD7CCF">
              <w:rPr>
                <w:rStyle w:val="Code"/>
              </w:rPr>
              <w:t>l&gt;</w:t>
            </w:r>
          </w:p>
          <w:p w14:paraId="009B1749" w14:textId="5B102FF5" w:rsidR="00D45A5E" w:rsidRPr="002E2D39" w:rsidRDefault="00D45A5E" w:rsidP="009A26BC">
            <w:pPr>
              <w:pStyle w:val="CodeParagraph"/>
              <w:keepNext/>
              <w:rPr>
                <w:rStyle w:val="Code"/>
              </w:rPr>
            </w:pPr>
            <w:r>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w:t>
            </w:r>
            <w:r>
              <w:rPr>
                <w:rStyle w:val="Codevalue"/>
              </w:rPr>
              <w:t>b</w:t>
            </w:r>
            <w:r w:rsidRPr="0046000E">
              <w:rPr>
                <w:rStyle w:val="Codevalue"/>
              </w:rPr>
              <w:t>"</w:t>
            </w:r>
            <w:r w:rsidRPr="00DD7CCF">
              <w:rPr>
                <w:rStyle w:val="Code"/>
              </w:rPr>
              <w:t>&gt;&lt;</w:t>
            </w:r>
            <w:r>
              <w:rPr>
                <w:rStyle w:val="Code"/>
              </w:rPr>
              <w:t>unclear</w:t>
            </w:r>
            <w:r w:rsidRPr="00DD7CCF">
              <w:rPr>
                <w:rStyle w:val="Code"/>
              </w:rPr>
              <w:t>&gt;</w:t>
            </w:r>
            <w:r>
              <w:rPr>
                <w:rStyle w:val="Codetext"/>
              </w:rPr>
              <w:t>svargge mo</w:t>
            </w:r>
            <w:r w:rsidRPr="00DD7CCF">
              <w:rPr>
                <w:rStyle w:val="Code"/>
              </w:rPr>
              <w:t>&lt;</w:t>
            </w:r>
            <w:r>
              <w:rPr>
                <w:rStyle w:val="Code"/>
              </w:rPr>
              <w:t>/unclear</w:t>
            </w:r>
            <w:r w:rsidRPr="00DD7CCF">
              <w:rPr>
                <w:rStyle w:val="Code"/>
              </w:rPr>
              <w:t>&gt;</w:t>
            </w:r>
            <w:r>
              <w:rPr>
                <w:rStyle w:val="Codetext"/>
              </w:rPr>
              <w:t>dati bhūmi-daḥ</w:t>
            </w:r>
            <w:r w:rsidRPr="00DD7CCF">
              <w:rPr>
                <w:rStyle w:val="Code"/>
              </w:rPr>
              <w:t>&lt;</w:t>
            </w:r>
            <w:r>
              <w:rPr>
                <w:rStyle w:val="Code"/>
              </w:rPr>
              <w:t>/</w:t>
            </w:r>
            <w:r w:rsidRPr="00DD7CCF">
              <w:rPr>
                <w:rStyle w:val="Code"/>
              </w:rPr>
              <w:t>l&gt;</w:t>
            </w:r>
          </w:p>
          <w:p w14:paraId="58D8E944" w14:textId="77777777" w:rsidR="00D45A5E" w:rsidRPr="002E2D39" w:rsidRDefault="00D45A5E" w:rsidP="009A26BC">
            <w:pPr>
              <w:pStyle w:val="CodeParagraph"/>
              <w:keepNext/>
              <w:rPr>
                <w:rStyle w:val="Code"/>
              </w:rPr>
            </w:pPr>
            <w:r>
              <w:rPr>
                <w:rStyle w:val="Code"/>
              </w:rPr>
              <w:t xml:space="preserve">  ...</w:t>
            </w:r>
          </w:p>
          <w:p w14:paraId="1479B3D1" w14:textId="77777777" w:rsidR="00D45A5E" w:rsidRPr="00DD7CCF" w:rsidRDefault="00D45A5E" w:rsidP="009A26BC">
            <w:pPr>
              <w:pStyle w:val="CodeParagraph"/>
              <w:keepNext/>
            </w:pPr>
            <w:r w:rsidRPr="002E2D39">
              <w:rPr>
                <w:rStyle w:val="Code"/>
              </w:rPr>
              <w:t>&lt;/lg&gt;</w:t>
            </w:r>
          </w:p>
        </w:tc>
      </w:tr>
      <w:tr w:rsidR="00D45A5E" w:rsidRPr="00DD7CCF" w14:paraId="7E996F61" w14:textId="77777777" w:rsidTr="00D45A5E">
        <w:tc>
          <w:tcPr>
            <w:tcW w:w="5000" w:type="pct"/>
          </w:tcPr>
          <w:p w14:paraId="7F135FFD" w14:textId="069EE9C8" w:rsidR="00D45A5E" w:rsidRDefault="00D45A5E" w:rsidP="00D45A5E">
            <w:pPr>
              <w:pStyle w:val="TableNote"/>
            </w:pPr>
            <w:r>
              <w:t xml:space="preserve">the segment </w:t>
            </w:r>
            <w:r>
              <w:rPr>
                <w:rStyle w:val="Foreign"/>
              </w:rPr>
              <w:t>hasrāṇi svargge mo</w:t>
            </w:r>
            <w:r>
              <w:t xml:space="preserve"> is unclear in the original</w:t>
            </w:r>
          </w:p>
          <w:p w14:paraId="25566625" w14:textId="65FDD61C" w:rsidR="00D45A5E" w:rsidRPr="00DD7CCF" w:rsidRDefault="00D45A5E" w:rsidP="00D45A5E">
            <w:pPr>
              <w:pStyle w:val="TableNote"/>
            </w:pPr>
            <w:r>
              <w:t>since this segment is interrupted by the end of a verse line, two separate stretches must be marked up as unclear</w:t>
            </w:r>
          </w:p>
        </w:tc>
      </w:tr>
    </w:tbl>
    <w:p w14:paraId="36569B60" w14:textId="77777777" w:rsidR="00C47EDC" w:rsidRPr="00DD7CCF" w:rsidRDefault="00C47EDC" w:rsidP="00C47EDC">
      <w:pPr>
        <w:pStyle w:val="Cmsor4"/>
      </w:pPr>
      <w:bookmarkStart w:id="151" w:name="_Toc182996959"/>
      <w:r w:rsidRPr="00DD7CCF">
        <w:t>Marking up structure in lacunose verse</w:t>
      </w:r>
      <w:bookmarkEnd w:id="151"/>
    </w:p>
    <w:p w14:paraId="339372EA" w14:textId="249E7D60" w:rsidR="00C47EDC" w:rsidRPr="00DD7CCF" w:rsidRDefault="00C47EDC" w:rsidP="00C47EDC">
      <w:pPr>
        <w:pStyle w:val="Lista"/>
      </w:pPr>
      <w:r w:rsidRPr="00DD7CCF">
        <w:t>see §</w:t>
      </w:r>
      <w:r w:rsidRPr="00DD7CCF">
        <w:fldChar w:fldCharType="begin"/>
      </w:r>
      <w:r w:rsidRPr="00DD7CCF">
        <w:instrText xml:space="preserve"> REF _Ref43979611 \r \h </w:instrText>
      </w:r>
      <w:r>
        <w:instrText xml:space="preserve"> \* MERGEFORMAT </w:instrText>
      </w:r>
      <w:r w:rsidRPr="00DD7CCF">
        <w:fldChar w:fldCharType="separate"/>
      </w:r>
      <w:r w:rsidR="00110B53">
        <w:t>5.4</w:t>
      </w:r>
      <w:r w:rsidRPr="00DD7CCF">
        <w:fldChar w:fldCharType="end"/>
      </w:r>
      <w:r w:rsidRPr="00DD7CCF">
        <w:t xml:space="preserve"> about marking up lost and illegible text in general, §</w:t>
      </w:r>
      <w:r w:rsidRPr="00DD7CCF">
        <w:fldChar w:fldCharType="begin"/>
      </w:r>
      <w:r w:rsidRPr="00DD7CCF">
        <w:instrText xml:space="preserve"> REF _Ref43981586 \w \h </w:instrText>
      </w:r>
      <w:r>
        <w:instrText xml:space="preserve"> \* MERGEFORMAT </w:instrText>
      </w:r>
      <w:r w:rsidRPr="00DD7CCF">
        <w:fldChar w:fldCharType="separate"/>
      </w:r>
      <w:r w:rsidR="00110B53">
        <w:t>5.4.4</w:t>
      </w:r>
      <w:r w:rsidRPr="00DD7CCF">
        <w:fldChar w:fldCharType="end"/>
      </w:r>
      <w:r w:rsidRPr="00DD7CCF">
        <w:t xml:space="preserve"> about marking up lost text with a known metre, and §</w:t>
      </w:r>
      <w:r w:rsidRPr="00DD7CCF">
        <w:fldChar w:fldCharType="begin"/>
      </w:r>
      <w:r w:rsidRPr="00DD7CCF">
        <w:instrText xml:space="preserve"> REF _Ref43981711 \w \h </w:instrText>
      </w:r>
      <w:r>
        <w:instrText xml:space="preserve"> \* MERGEFORMAT </w:instrText>
      </w:r>
      <w:r w:rsidRPr="00DD7CCF">
        <w:fldChar w:fldCharType="separate"/>
      </w:r>
      <w:r w:rsidR="00110B53">
        <w:t>5.4.7</w:t>
      </w:r>
      <w:r w:rsidRPr="00DD7CCF">
        <w:fldChar w:fldCharType="end"/>
      </w:r>
      <w:r w:rsidRPr="00DD7CCF">
        <w:t xml:space="preserve"> about dealing with massive lacunae</w:t>
      </w:r>
    </w:p>
    <w:p w14:paraId="3AAC47F6" w14:textId="77777777" w:rsidR="00C47EDC" w:rsidRPr="00DD7CCF" w:rsidRDefault="00C47EDC" w:rsidP="00C47EDC">
      <w:pPr>
        <w:pStyle w:val="Lista"/>
      </w:pPr>
      <w:r w:rsidRPr="00DD7CCF">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w:t>
      </w:r>
    </w:p>
    <w:p w14:paraId="7E5170BF" w14:textId="77777777" w:rsidR="00C47EDC" w:rsidRPr="00DD7CCF" w:rsidRDefault="00C47EDC" w:rsidP="00C47EDC">
      <w:pPr>
        <w:pStyle w:val="Lista2"/>
      </w:pPr>
      <w:r>
        <w:t xml:space="preserve">thus, if not all </w:t>
      </w:r>
      <w:r w:rsidRPr="00DD7CCF">
        <w:t xml:space="preserve">lines of a quatrain are extant, </w:t>
      </w:r>
      <w:r>
        <w:t xml:space="preserve">you must still create the </w:t>
      </w:r>
      <w:r w:rsidRPr="00DD7CCF">
        <w:t xml:space="preserve">markup structure </w:t>
      </w:r>
      <w:r>
        <w:t xml:space="preserve">for the lost line(s) </w:t>
      </w:r>
    </w:p>
    <w:p w14:paraId="155F3B10" w14:textId="026A3FAC" w:rsidR="00C47EDC" w:rsidRPr="00DD7CCF" w:rsidRDefault="00C47EDC" w:rsidP="00C47EDC">
      <w:pPr>
        <w:pStyle w:val="Lista2"/>
      </w:pPr>
      <w:r>
        <w:t xml:space="preserve">this </w:t>
      </w: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r>
        <w:t xml:space="preserve">, as in </w:t>
      </w:r>
      <w:r>
        <w:fldChar w:fldCharType="begin"/>
      </w:r>
      <w:r>
        <w:instrText xml:space="preserve"> REF _Ref181695652 \h </w:instrText>
      </w:r>
      <w:r>
        <w:fldChar w:fldCharType="separate"/>
      </w:r>
      <w:r w:rsidR="00110B53" w:rsidRPr="00DD7CCF">
        <w:t xml:space="preserve">Example </w:t>
      </w:r>
      <w:r w:rsidR="00110B53">
        <w:rPr>
          <w:noProof/>
        </w:rPr>
        <w:t>2.6.6</w:t>
      </w:r>
      <w:r w:rsidR="00110B53" w:rsidRPr="00DD7CCF">
        <w:t>.</w:t>
      </w:r>
      <w:r w:rsidR="00110B53">
        <w:rPr>
          <w:noProof/>
        </w:rPr>
        <w:t>C</w:t>
      </w:r>
      <w:r>
        <w:fldChar w:fldCharType="end"/>
      </w:r>
    </w:p>
    <w:tbl>
      <w:tblPr>
        <w:tblStyle w:val="CodeSampleTable"/>
        <w:tblW w:w="5000" w:type="pct"/>
        <w:tblLook w:val="04A0" w:firstRow="1" w:lastRow="0" w:firstColumn="1" w:lastColumn="0" w:noHBand="0" w:noVBand="1"/>
      </w:tblPr>
      <w:tblGrid>
        <w:gridCol w:w="9628"/>
      </w:tblGrid>
      <w:tr w:rsidR="00C47EDC" w:rsidRPr="00DD7CCF" w14:paraId="48BB0F43" w14:textId="77777777" w:rsidTr="00E4480A">
        <w:trPr>
          <w:cnfStyle w:val="100000000000" w:firstRow="1" w:lastRow="0" w:firstColumn="0" w:lastColumn="0" w:oddVBand="0" w:evenVBand="0" w:oddHBand="0" w:evenHBand="0" w:firstRowFirstColumn="0" w:firstRowLastColumn="0" w:lastRowFirstColumn="0" w:lastRowLastColumn="0"/>
        </w:trPr>
        <w:tc>
          <w:tcPr>
            <w:tcW w:w="5000" w:type="pct"/>
          </w:tcPr>
          <w:p w14:paraId="0169890B" w14:textId="3B636A48" w:rsidR="00C47EDC" w:rsidRPr="00DD7CCF" w:rsidRDefault="00C47EDC" w:rsidP="00E4480A">
            <w:pPr>
              <w:pStyle w:val="Kpalrs"/>
            </w:pPr>
            <w:bookmarkStart w:id="152" w:name="_Ref181695652"/>
            <w:bookmarkStart w:id="153" w:name="_Ref181695649"/>
            <w:r w:rsidRPr="00DD7CCF">
              <w:t xml:space="preserve">Example </w:t>
            </w:r>
            <w:r w:rsidR="00542B66">
              <w:fldChar w:fldCharType="begin"/>
            </w:r>
            <w:r w:rsidR="00542B66">
              <w:instrText xml:space="preserve"> STYLEREF 3 \s </w:instrText>
            </w:r>
            <w:r w:rsidR="00542B66">
              <w:fldChar w:fldCharType="separate"/>
            </w:r>
            <w:r w:rsidR="00110B53">
              <w:rPr>
                <w:noProof/>
              </w:rPr>
              <w:t>2.6.6</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C</w:t>
            </w:r>
            <w:r w:rsidR="00542B66">
              <w:rPr>
                <w:noProof/>
              </w:rPr>
              <w:fldChar w:fldCharType="end"/>
            </w:r>
            <w:bookmarkEnd w:id="152"/>
            <w:r w:rsidRPr="00DD7CCF">
              <w:t xml:space="preserve">: </w:t>
            </w:r>
            <w:r>
              <w:t>structural markup in lacunose verse</w:t>
            </w:r>
            <w:bookmarkEnd w:id="153"/>
          </w:p>
        </w:tc>
      </w:tr>
      <w:tr w:rsidR="00C47EDC" w:rsidRPr="00DD7CCF" w14:paraId="6CE0E1A0" w14:textId="77777777" w:rsidTr="00E4480A">
        <w:tc>
          <w:tcPr>
            <w:tcW w:w="5000" w:type="pct"/>
          </w:tcPr>
          <w:p w14:paraId="4B4553E2" w14:textId="77777777" w:rsidR="00C47EDC" w:rsidRPr="00C47EDC" w:rsidRDefault="00C47EDC" w:rsidP="009A26BC">
            <w:pPr>
              <w:pStyle w:val="CodeParagraph"/>
              <w:keepNext/>
              <w:rPr>
                <w:rStyle w:val="Code"/>
              </w:rPr>
            </w:pPr>
            <w:r w:rsidRPr="00C47EDC">
              <w:rPr>
                <w:rStyle w:val="Code"/>
              </w:rPr>
              <w:t xml:space="preserve">&lt;lg </w:t>
            </w:r>
            <w:r w:rsidRPr="00C47EDC">
              <w:rPr>
                <w:rStyle w:val="Codeattribute"/>
              </w:rPr>
              <w:t>n=</w:t>
            </w:r>
            <w:r w:rsidRPr="00C47EDC">
              <w:rPr>
                <w:rStyle w:val="Codevalue"/>
              </w:rPr>
              <w:t>"25"</w:t>
            </w:r>
            <w:r w:rsidRPr="00C47EDC">
              <w:rPr>
                <w:rStyle w:val="Code"/>
              </w:rPr>
              <w:t xml:space="preserve"> </w:t>
            </w:r>
            <w:r w:rsidRPr="00C47EDC">
              <w:rPr>
                <w:rStyle w:val="Codeattribute"/>
              </w:rPr>
              <w:t>met=</w:t>
            </w:r>
            <w:r w:rsidRPr="00C47EDC">
              <w:rPr>
                <w:rStyle w:val="Codevalue"/>
              </w:rPr>
              <w:t>"anuṣṭubh"</w:t>
            </w:r>
            <w:r w:rsidRPr="00C47EDC">
              <w:rPr>
                <w:rStyle w:val="Code"/>
              </w:rPr>
              <w:t>&gt;</w:t>
            </w:r>
          </w:p>
          <w:p w14:paraId="3DAFE28A" w14:textId="77777777" w:rsidR="00C47EDC" w:rsidRPr="00C47EDC" w:rsidRDefault="00C47EDC" w:rsidP="009A26BC">
            <w:pPr>
              <w:pStyle w:val="CodeParagraph"/>
              <w:keepNext/>
              <w:rPr>
                <w:rStyle w:val="Code"/>
              </w:rPr>
            </w:pPr>
            <w:r>
              <w:rPr>
                <w:rStyle w:val="Code"/>
              </w:rPr>
              <w:t xml:space="preserve">  </w:t>
            </w:r>
            <w:r w:rsidRPr="00C47EDC">
              <w:rPr>
                <w:rStyle w:val="Code"/>
              </w:rPr>
              <w:t xml:space="preserve">&lt;l </w:t>
            </w:r>
            <w:r w:rsidRPr="00C47EDC">
              <w:rPr>
                <w:rStyle w:val="Codeattribute"/>
              </w:rPr>
              <w:t>n=</w:t>
            </w:r>
            <w:r w:rsidRPr="00C47EDC">
              <w:rPr>
                <w:rStyle w:val="Codevalue"/>
              </w:rPr>
              <w:t>"a"</w:t>
            </w:r>
            <w:r w:rsidRPr="00C47EDC">
              <w:rPr>
                <w:rStyle w:val="Code"/>
              </w:rPr>
              <w:t xml:space="preserve">&gt;&lt;gap </w:t>
            </w:r>
            <w:r w:rsidRPr="00C47EDC">
              <w:rPr>
                <w:rStyle w:val="Codeattribute"/>
              </w:rPr>
              <w:t>reason=</w:t>
            </w:r>
            <w:r w:rsidRPr="00C47EDC">
              <w:rPr>
                <w:rStyle w:val="Codevalue"/>
              </w:rPr>
              <w:t>"illegible"</w:t>
            </w:r>
            <w:r w:rsidRPr="00C47EDC">
              <w:rPr>
                <w:rStyle w:val="Code"/>
              </w:rPr>
              <w:t xml:space="preserve"> </w:t>
            </w:r>
            <w:r w:rsidRPr="00C47EDC">
              <w:rPr>
                <w:rStyle w:val="Codeattribute"/>
              </w:rPr>
              <w:t>quantity=</w:t>
            </w:r>
            <w:r w:rsidRPr="00C47EDC">
              <w:rPr>
                <w:rStyle w:val="Codevalue"/>
              </w:rPr>
              <w:t>"8"</w:t>
            </w:r>
            <w:r w:rsidRPr="00C47EDC">
              <w:rPr>
                <w:rStyle w:val="Code"/>
              </w:rPr>
              <w:t xml:space="preserve"> </w:t>
            </w:r>
            <w:r w:rsidRPr="00C47EDC">
              <w:rPr>
                <w:rStyle w:val="Codeattribute"/>
              </w:rPr>
              <w:t>unit=</w:t>
            </w:r>
            <w:r w:rsidRPr="00C47EDC">
              <w:rPr>
                <w:rStyle w:val="Codevalue"/>
              </w:rPr>
              <w:t>"character"</w:t>
            </w:r>
            <w:r w:rsidRPr="00C47EDC">
              <w:rPr>
                <w:rStyle w:val="Code"/>
              </w:rPr>
              <w:t>/&gt;&lt;/l&gt;</w:t>
            </w:r>
          </w:p>
          <w:p w14:paraId="1F928F04" w14:textId="77777777" w:rsidR="00C47EDC" w:rsidRPr="00C47EDC" w:rsidRDefault="00C47EDC" w:rsidP="009A26BC">
            <w:pPr>
              <w:pStyle w:val="CodeParagraph"/>
              <w:keepNext/>
              <w:rPr>
                <w:rStyle w:val="Code"/>
              </w:rPr>
            </w:pPr>
            <w:r>
              <w:rPr>
                <w:rStyle w:val="Code"/>
              </w:rPr>
              <w:t xml:space="preserve">  </w:t>
            </w:r>
            <w:r w:rsidRPr="00C47EDC">
              <w:rPr>
                <w:rStyle w:val="Code"/>
              </w:rPr>
              <w:t xml:space="preserve">&lt;l </w:t>
            </w:r>
            <w:r w:rsidRPr="00C47EDC">
              <w:rPr>
                <w:rStyle w:val="Codeattribute"/>
              </w:rPr>
              <w:t>n=</w:t>
            </w:r>
            <w:r w:rsidRPr="00C47EDC">
              <w:rPr>
                <w:rStyle w:val="Codevalue"/>
              </w:rPr>
              <w:t>"b"</w:t>
            </w:r>
            <w:r w:rsidRPr="00C47EDC">
              <w:rPr>
                <w:rStyle w:val="Code"/>
              </w:rPr>
              <w:t xml:space="preserve">&gt;&lt;gap </w:t>
            </w:r>
            <w:r w:rsidRPr="00C47EDC">
              <w:rPr>
                <w:rStyle w:val="Codeattribute"/>
              </w:rPr>
              <w:t>reason=</w:t>
            </w:r>
            <w:r w:rsidRPr="00C47EDC">
              <w:rPr>
                <w:rStyle w:val="Codevalue"/>
              </w:rPr>
              <w:t>"illegible"</w:t>
            </w:r>
            <w:r w:rsidRPr="00C47EDC">
              <w:rPr>
                <w:rStyle w:val="Code"/>
              </w:rPr>
              <w:t xml:space="preserve"> </w:t>
            </w:r>
            <w:r w:rsidRPr="00C47EDC">
              <w:rPr>
                <w:rStyle w:val="Codeattribute"/>
              </w:rPr>
              <w:t>quantity=</w:t>
            </w:r>
            <w:r w:rsidRPr="00C47EDC">
              <w:rPr>
                <w:rStyle w:val="Codevalue"/>
              </w:rPr>
              <w:t>"8"</w:t>
            </w:r>
            <w:r w:rsidRPr="00C47EDC">
              <w:rPr>
                <w:rStyle w:val="Code"/>
              </w:rPr>
              <w:t xml:space="preserve"> </w:t>
            </w:r>
            <w:r w:rsidRPr="00C47EDC">
              <w:rPr>
                <w:rStyle w:val="Codeattribute"/>
              </w:rPr>
              <w:t>unit=</w:t>
            </w:r>
            <w:r w:rsidRPr="00C47EDC">
              <w:rPr>
                <w:rStyle w:val="Codevalue"/>
              </w:rPr>
              <w:t>"character"</w:t>
            </w:r>
            <w:r w:rsidRPr="00C47EDC">
              <w:rPr>
                <w:rStyle w:val="Code"/>
              </w:rPr>
              <w:t>/&gt;&lt;/l&gt;</w:t>
            </w:r>
          </w:p>
          <w:p w14:paraId="54855FD9" w14:textId="77777777" w:rsidR="00C47EDC" w:rsidRPr="00C47EDC" w:rsidRDefault="00C47EDC" w:rsidP="009A26BC">
            <w:pPr>
              <w:pStyle w:val="CodeParagraph"/>
              <w:keepNext/>
              <w:rPr>
                <w:rStyle w:val="Code"/>
              </w:rPr>
            </w:pPr>
            <w:r>
              <w:rPr>
                <w:rStyle w:val="Code"/>
              </w:rPr>
              <w:t xml:space="preserve">  </w:t>
            </w:r>
            <w:r w:rsidRPr="00C47EDC">
              <w:rPr>
                <w:rStyle w:val="Code"/>
              </w:rPr>
              <w:t xml:space="preserve">&lt;l </w:t>
            </w:r>
            <w:r w:rsidRPr="00C47EDC">
              <w:rPr>
                <w:rStyle w:val="Codeattribute"/>
              </w:rPr>
              <w:t>n=</w:t>
            </w:r>
            <w:r w:rsidRPr="00C47EDC">
              <w:rPr>
                <w:rStyle w:val="Code"/>
              </w:rPr>
              <w:t>"</w:t>
            </w:r>
            <w:r w:rsidRPr="00C47EDC">
              <w:rPr>
                <w:rStyle w:val="Codevalue"/>
              </w:rPr>
              <w:t>c"</w:t>
            </w:r>
            <w:r w:rsidRPr="00C47EDC">
              <w:rPr>
                <w:rStyle w:val="Code"/>
              </w:rPr>
              <w:t xml:space="preserve">&gt;&lt;gap </w:t>
            </w:r>
            <w:r w:rsidRPr="00C47EDC">
              <w:rPr>
                <w:rStyle w:val="Codeattribute"/>
              </w:rPr>
              <w:t>reason=</w:t>
            </w:r>
            <w:r w:rsidRPr="00C47EDC">
              <w:rPr>
                <w:rStyle w:val="Codevalue"/>
              </w:rPr>
              <w:t>"illegible"</w:t>
            </w:r>
            <w:r w:rsidRPr="00C47EDC">
              <w:rPr>
                <w:rStyle w:val="Code"/>
              </w:rPr>
              <w:t xml:space="preserve"> </w:t>
            </w:r>
            <w:r w:rsidRPr="00C47EDC">
              <w:rPr>
                <w:rStyle w:val="Codeattribute"/>
              </w:rPr>
              <w:t>quantity=</w:t>
            </w:r>
            <w:r w:rsidRPr="00C47EDC">
              <w:rPr>
                <w:rStyle w:val="Codevalue"/>
              </w:rPr>
              <w:t>"8"</w:t>
            </w:r>
            <w:r w:rsidRPr="00C47EDC">
              <w:rPr>
                <w:rStyle w:val="Code"/>
              </w:rPr>
              <w:t xml:space="preserve"> </w:t>
            </w:r>
            <w:r w:rsidRPr="00C47EDC">
              <w:rPr>
                <w:rStyle w:val="Codeattribute"/>
              </w:rPr>
              <w:t>unit=</w:t>
            </w:r>
            <w:r w:rsidRPr="00C47EDC">
              <w:rPr>
                <w:rStyle w:val="Codevalue"/>
              </w:rPr>
              <w:t>"character"</w:t>
            </w:r>
            <w:r w:rsidRPr="00C47EDC">
              <w:rPr>
                <w:rStyle w:val="Code"/>
              </w:rPr>
              <w:t>/&gt;&lt;/l&gt;</w:t>
            </w:r>
          </w:p>
          <w:p w14:paraId="1BBAE80B" w14:textId="77777777" w:rsidR="00C47EDC" w:rsidRDefault="00C47EDC" w:rsidP="009A26BC">
            <w:pPr>
              <w:pStyle w:val="CodeParagraph"/>
              <w:keepNext/>
              <w:rPr>
                <w:rStyle w:val="Code"/>
              </w:rPr>
            </w:pPr>
            <w:r>
              <w:rPr>
                <w:rStyle w:val="Code"/>
              </w:rPr>
              <w:t xml:space="preserve">  </w:t>
            </w:r>
            <w:r w:rsidRPr="00C47EDC">
              <w:rPr>
                <w:rStyle w:val="Code"/>
              </w:rPr>
              <w:t xml:space="preserve">&lt;l </w:t>
            </w:r>
            <w:r w:rsidRPr="00C47EDC">
              <w:rPr>
                <w:rStyle w:val="Codeattribute"/>
              </w:rPr>
              <w:t>n=</w:t>
            </w:r>
            <w:r w:rsidRPr="00C47EDC">
              <w:rPr>
                <w:rStyle w:val="Code"/>
              </w:rPr>
              <w:t>"</w:t>
            </w:r>
            <w:r w:rsidRPr="00C47EDC">
              <w:rPr>
                <w:rStyle w:val="Codevalue"/>
              </w:rPr>
              <w:t>d"</w:t>
            </w:r>
            <w:r w:rsidRPr="00C47EDC">
              <w:rPr>
                <w:rStyle w:val="Code"/>
              </w:rPr>
              <w:t xml:space="preserve">&gt;&lt;gap </w:t>
            </w:r>
            <w:r w:rsidRPr="00C47EDC">
              <w:rPr>
                <w:rStyle w:val="Codeattribute"/>
              </w:rPr>
              <w:t>reason=</w:t>
            </w:r>
            <w:r w:rsidRPr="00C47EDC">
              <w:rPr>
                <w:rStyle w:val="Codevalue"/>
              </w:rPr>
              <w:t>"illegible"</w:t>
            </w:r>
            <w:r w:rsidRPr="00C47EDC">
              <w:rPr>
                <w:rStyle w:val="Code"/>
              </w:rPr>
              <w:t xml:space="preserve"> </w:t>
            </w:r>
            <w:r w:rsidRPr="00C47EDC">
              <w:rPr>
                <w:rStyle w:val="Codeattribute"/>
              </w:rPr>
              <w:t>quantity=</w:t>
            </w:r>
            <w:r w:rsidRPr="00C47EDC">
              <w:rPr>
                <w:rStyle w:val="Codevalue"/>
              </w:rPr>
              <w:t>"</w:t>
            </w:r>
            <w:r>
              <w:rPr>
                <w:rStyle w:val="Codevalue"/>
              </w:rPr>
              <w:t>4</w:t>
            </w:r>
            <w:r w:rsidRPr="00C47EDC">
              <w:rPr>
                <w:rStyle w:val="Codevalue"/>
              </w:rPr>
              <w:t>"</w:t>
            </w:r>
            <w:r w:rsidRPr="00C47EDC">
              <w:rPr>
                <w:rStyle w:val="Code"/>
              </w:rPr>
              <w:t xml:space="preserve"> </w:t>
            </w:r>
            <w:r w:rsidRPr="00C47EDC">
              <w:rPr>
                <w:rStyle w:val="Codeattribute"/>
              </w:rPr>
              <w:t>unit=</w:t>
            </w:r>
            <w:r w:rsidRPr="00C47EDC">
              <w:rPr>
                <w:rStyle w:val="Codevalue"/>
              </w:rPr>
              <w:t>"character"</w:t>
            </w:r>
            <w:r w:rsidRPr="00C47EDC">
              <w:rPr>
                <w:rStyle w:val="Code"/>
              </w:rPr>
              <w:t xml:space="preserve">/&gt;&lt;lb </w:t>
            </w:r>
            <w:r w:rsidRPr="00C47EDC">
              <w:rPr>
                <w:rStyle w:val="Codeattribute"/>
              </w:rPr>
              <w:t>n=</w:t>
            </w:r>
            <w:r w:rsidRPr="00C47EDC">
              <w:rPr>
                <w:rStyle w:val="Codevalue"/>
              </w:rPr>
              <w:t>"72"</w:t>
            </w:r>
            <w:r w:rsidRPr="00C47EDC">
              <w:rPr>
                <w:rStyle w:val="Code"/>
              </w:rPr>
              <w:t xml:space="preserve"> </w:t>
            </w:r>
            <w:r w:rsidRPr="00C47EDC">
              <w:rPr>
                <w:rStyle w:val="Codeattribute"/>
              </w:rPr>
              <w:t>break=</w:t>
            </w:r>
            <w:r w:rsidRPr="00C47EDC">
              <w:rPr>
                <w:rStyle w:val="Codevalue"/>
              </w:rPr>
              <w:t>"no"</w:t>
            </w:r>
            <w:r w:rsidRPr="00C47EDC">
              <w:rPr>
                <w:rStyle w:val="Code"/>
              </w:rPr>
              <w:t>/&gt;y</w:t>
            </w:r>
            <w:r>
              <w:rPr>
                <w:rStyle w:val="Code"/>
              </w:rPr>
              <w:t>a</w:t>
            </w:r>
            <w:r w:rsidRPr="00C47EDC">
              <w:rPr>
                <w:rStyle w:val="Code"/>
              </w:rPr>
              <w:t>te kr̥miḥ&lt;/l&gt;</w:t>
            </w:r>
          </w:p>
          <w:p w14:paraId="6C64AA29" w14:textId="77777777" w:rsidR="00C47EDC" w:rsidRPr="00DD7CCF" w:rsidRDefault="00C47EDC" w:rsidP="009A26BC">
            <w:pPr>
              <w:pStyle w:val="CodeParagraph"/>
              <w:keepNext/>
            </w:pPr>
            <w:r w:rsidRPr="00C47EDC">
              <w:rPr>
                <w:rStyle w:val="Code"/>
              </w:rPr>
              <w:t>&lt;/lg&gt;</w:t>
            </w:r>
          </w:p>
        </w:tc>
      </w:tr>
      <w:tr w:rsidR="00C47EDC" w:rsidRPr="002E7083" w14:paraId="598DA977" w14:textId="77777777" w:rsidTr="00E4480A">
        <w:tc>
          <w:tcPr>
            <w:tcW w:w="5000" w:type="pct"/>
          </w:tcPr>
          <w:p w14:paraId="0A3CA559" w14:textId="77777777" w:rsidR="00C47EDC" w:rsidRPr="00B015E6" w:rsidRDefault="00C47EDC" w:rsidP="00E4480A">
            <w:pPr>
              <w:pStyle w:val="TableNote"/>
              <w:rPr>
                <w:rFonts w:ascii="Arial" w:hAnsi="Arial" w:cs="Arial"/>
                <w:sz w:val="18"/>
                <w:szCs w:val="18"/>
              </w:rPr>
            </w:pPr>
            <w:r>
              <w:t>only the last line on this plate is legible, beginning with the end of a known stanza</w:t>
            </w:r>
          </w:p>
          <w:p w14:paraId="53A0024D" w14:textId="77777777" w:rsidR="00C47EDC" w:rsidRPr="00B015E6" w:rsidRDefault="00C47EDC" w:rsidP="00E4480A">
            <w:pPr>
              <w:pStyle w:val="TableNote"/>
            </w:pPr>
            <w:r>
              <w:t>the rest of this stanza would have been engraved in the now illegible penultimate line</w:t>
            </w:r>
          </w:p>
          <w:p w14:paraId="3C851BF0" w14:textId="77777777" w:rsidR="00C47EDC" w:rsidRPr="00B015E6" w:rsidRDefault="00C47EDC" w:rsidP="00E4480A">
            <w:pPr>
              <w:pStyle w:val="TableNote"/>
              <w:rPr>
                <w:rStyle w:val="Code"/>
                <w:rFonts w:ascii="Arial" w:hAnsi="Arial" w:cs="Arial"/>
                <w:noProof w:val="0"/>
                <w:color w:val="auto"/>
                <w:sz w:val="18"/>
                <w:szCs w:val="18"/>
                <w:shd w:val="clear" w:color="auto" w:fill="auto"/>
              </w:rPr>
            </w:pPr>
            <w:r>
              <w:t>verse markup is created for all four lines of the stanza, each containing a lacuna of eight characters</w:t>
            </w:r>
          </w:p>
        </w:tc>
      </w:tr>
    </w:tbl>
    <w:p w14:paraId="1252566E" w14:textId="47E4E2E2" w:rsidR="00D45A5E" w:rsidRDefault="00D45A5E" w:rsidP="00D45A5E">
      <w:pPr>
        <w:pStyle w:val="Cmsor4"/>
      </w:pPr>
      <w:bookmarkStart w:id="154" w:name="_Ref181705826"/>
      <w:bookmarkStart w:id="155" w:name="_Ref181706438"/>
      <w:bookmarkStart w:id="156" w:name="_Ref181706908"/>
      <w:bookmarkStart w:id="157" w:name="_Toc182996960"/>
      <w:r>
        <w:t>Verse markup interacting with other block-level markup</w:t>
      </w:r>
      <w:bookmarkEnd w:id="154"/>
      <w:bookmarkEnd w:id="155"/>
      <w:bookmarkEnd w:id="156"/>
      <w:bookmarkEnd w:id="157"/>
    </w:p>
    <w:p w14:paraId="183FA5FA" w14:textId="23524313" w:rsidR="00D45A5E" w:rsidRDefault="00D45A5E" w:rsidP="00040B2F">
      <w:pPr>
        <w:pStyle w:val="Lista"/>
      </w:pPr>
      <w:r>
        <w:t>although we segment prose into paragraphs on a semantic basis, verse will only be segmented on a metrical basis</w:t>
      </w:r>
    </w:p>
    <w:p w14:paraId="25E404CC" w14:textId="21E80DB3" w:rsidR="00D45A5E" w:rsidRDefault="00D45A5E" w:rsidP="00D45A5E">
      <w:pPr>
        <w:pStyle w:val="Lista2"/>
      </w:pPr>
      <w:r>
        <w:lastRenderedPageBreak/>
        <w:t>it follows from this that we employ no special markup for stanzas comprising a semantic unit with preceding of following prose paragraphs or other stanzas</w:t>
      </w:r>
    </w:p>
    <w:p w14:paraId="1A75716F" w14:textId="1054975E" w:rsidR="00040B2F" w:rsidRPr="00D45A5E" w:rsidRDefault="00040B2F" w:rsidP="00040B2F">
      <w:pPr>
        <w:pStyle w:val="Lista"/>
      </w:pPr>
      <w:r w:rsidRPr="00D45A5E">
        <w:t>in rare cases, verse containers may be broken up into two (or more) parts separated by intervening prose</w:t>
      </w:r>
    </w:p>
    <w:p w14:paraId="268D7B27" w14:textId="77777777" w:rsidR="00040B2F" w:rsidRDefault="00040B2F" w:rsidP="00040B2F">
      <w:pPr>
        <w:pStyle w:val="Lista2"/>
      </w:pPr>
      <w:r w:rsidRPr="00D45A5E">
        <w:t xml:space="preserve">if this happens because the engraver was sloppy and inscribed an initially omitted part of a prose passage at a different place that is physically within the text of a stanza, or inscribed an initially </w:t>
      </w:r>
      <w:r>
        <w:t>omitted part of a stanza so that it is physically within the text of a prose passage, then</w:t>
      </w:r>
    </w:p>
    <w:p w14:paraId="1CBA5A1E" w14:textId="4F5029AF" w:rsidR="00040B2F" w:rsidRDefault="00040B2F" w:rsidP="00040B2F">
      <w:pPr>
        <w:pStyle w:val="Lista3"/>
      </w:pPr>
      <w:r>
        <w:t xml:space="preserve">preferably, treat this as a case of premodern insertion, i.e. proceed as </w:t>
      </w:r>
      <w:r w:rsidR="00AC54D6">
        <w:t xml:space="preserve">in </w:t>
      </w:r>
      <w:r w:rsidR="00AC54D6">
        <w:fldChar w:fldCharType="begin"/>
      </w:r>
      <w:r w:rsidR="00AC54D6">
        <w:instrText xml:space="preserve"> REF _Ref54603376 \h </w:instrText>
      </w:r>
      <w:r w:rsidR="00AC54D6">
        <w:fldChar w:fldCharType="separate"/>
      </w:r>
      <w:r w:rsidR="00110B53" w:rsidRPr="00DD7CCF">
        <w:t xml:space="preserve">Example </w:t>
      </w:r>
      <w:r w:rsidR="00110B53">
        <w:rPr>
          <w:noProof/>
        </w:rPr>
        <w:t>2.6.6</w:t>
      </w:r>
      <w:r w:rsidR="00110B53" w:rsidRPr="00DD7CCF">
        <w:t>.</w:t>
      </w:r>
      <w:r w:rsidR="00110B53">
        <w:rPr>
          <w:noProof/>
        </w:rPr>
        <w:t>D</w:t>
      </w:r>
      <w:r w:rsidR="00AC54D6">
        <w:fldChar w:fldCharType="end"/>
      </w:r>
      <w:r w:rsidR="00AC54D6">
        <w:t>, namely</w:t>
      </w:r>
      <w:r>
        <w:t>:</w:t>
      </w:r>
    </w:p>
    <w:p w14:paraId="341FE74C" w14:textId="77777777" w:rsidR="00040B2F" w:rsidRDefault="00040B2F" w:rsidP="00040B2F">
      <w:pPr>
        <w:pStyle w:val="Lista4"/>
      </w:pPr>
      <w:r>
        <w:t xml:space="preserve">encode the out-of-sequence text at its </w:t>
      </w:r>
      <w:r w:rsidRPr="00040B2F">
        <w:rPr>
          <w:i/>
          <w:iCs/>
        </w:rPr>
        <w:t>logical</w:t>
      </w:r>
      <w:r>
        <w:t xml:space="preserve"> rather than its </w:t>
      </w:r>
      <w:r w:rsidRPr="00040B2F">
        <w:rPr>
          <w:i/>
          <w:iCs/>
        </w:rPr>
        <w:t>physical</w:t>
      </w:r>
      <w:r>
        <w:t xml:space="preserve"> place</w:t>
      </w:r>
    </w:p>
    <w:p w14:paraId="46F92381" w14:textId="5013AF27" w:rsidR="00040B2F" w:rsidRDefault="00040B2F" w:rsidP="00040B2F">
      <w:pPr>
        <w:pStyle w:val="Lista4"/>
      </w:pPr>
      <w:r>
        <w:t>mark it up as an insertion (§</w:t>
      </w:r>
      <w:r>
        <w:fldChar w:fldCharType="begin"/>
      </w:r>
      <w:r>
        <w:instrText xml:space="preserve"> REF _Ref43978471 \r \h </w:instrText>
      </w:r>
      <w:r>
        <w:fldChar w:fldCharType="separate"/>
      </w:r>
      <w:r w:rsidR="00110B53">
        <w:t>4.4.2</w:t>
      </w:r>
      <w:r>
        <w:fldChar w:fldCharType="end"/>
      </w:r>
      <w:r>
        <w:t xml:space="preserve">) with a value of </w:t>
      </w:r>
      <w:r w:rsidRPr="00040B2F">
        <w:rPr>
          <w:rStyle w:val="Codeattribute"/>
        </w:rPr>
        <w:t>@place</w:t>
      </w:r>
      <w:r>
        <w:t xml:space="preserve"> that best </w:t>
      </w:r>
      <w:r w:rsidR="00D45A5E">
        <w:t>approximates</w:t>
      </w:r>
      <w:r>
        <w:t xml:space="preserve"> its physical location</w:t>
      </w:r>
    </w:p>
    <w:p w14:paraId="5ED3DDFC" w14:textId="7ACAC449" w:rsidR="00040B2F" w:rsidRDefault="007B25A7" w:rsidP="00040B2F">
      <w:pPr>
        <w:pStyle w:val="Lista5"/>
      </w:pPr>
      <w:r>
        <w:t xml:space="preserve">if </w:t>
      </w:r>
      <w:r w:rsidR="00040B2F">
        <w:t xml:space="preserve">such an insertion takes up one or more entire </w:t>
      </w:r>
      <w:r>
        <w:t xml:space="preserve">physical </w:t>
      </w:r>
      <w:r w:rsidR="00040B2F">
        <w:t>lines, encode line beginnings (§</w:t>
      </w:r>
      <w:r w:rsidR="00CB56FA">
        <w:fldChar w:fldCharType="begin"/>
      </w:r>
      <w:r w:rsidR="00CB56FA">
        <w:instrText xml:space="preserve"> REF _Ref43980100 \r \h </w:instrText>
      </w:r>
      <w:r w:rsidR="00CB56FA">
        <w:fldChar w:fldCharType="separate"/>
      </w:r>
      <w:r w:rsidR="00110B53">
        <w:t>3.5.2</w:t>
      </w:r>
      <w:r w:rsidR="00CB56FA">
        <w:fldChar w:fldCharType="end"/>
      </w:r>
      <w:r w:rsidR="00040B2F">
        <w:t xml:space="preserve">) within the </w:t>
      </w:r>
      <w:r w:rsidRPr="00DD7CCF">
        <w:rPr>
          <w:rStyle w:val="Code"/>
        </w:rPr>
        <w:t>&lt;</w:t>
      </w:r>
      <w:r>
        <w:rPr>
          <w:rStyle w:val="Code"/>
        </w:rPr>
        <w:t>add</w:t>
      </w:r>
      <w:r w:rsidRPr="00DD7CCF">
        <w:rPr>
          <w:rStyle w:val="Code"/>
        </w:rPr>
        <w:t>&gt;</w:t>
      </w:r>
      <w:r>
        <w:t xml:space="preserve"> tags a</w:t>
      </w:r>
      <w:r w:rsidR="00040B2F">
        <w:t>s permitted under §</w:t>
      </w:r>
      <w:r w:rsidR="00040B2F">
        <w:fldChar w:fldCharType="begin"/>
      </w:r>
      <w:r w:rsidR="00040B2F">
        <w:instrText xml:space="preserve"> REF _Ref43978471 \r \h </w:instrText>
      </w:r>
      <w:r w:rsidR="00040B2F">
        <w:fldChar w:fldCharType="separate"/>
      </w:r>
      <w:r w:rsidR="00110B53">
        <w:t>4.4.2</w:t>
      </w:r>
      <w:r w:rsidR="00040B2F">
        <w:fldChar w:fldCharType="end"/>
      </w:r>
    </w:p>
    <w:p w14:paraId="2DAFEC6F" w14:textId="1BE225E2" w:rsidR="007B25A7" w:rsidRDefault="00040B2F" w:rsidP="00AC54D6">
      <w:pPr>
        <w:pStyle w:val="Lista4"/>
      </w:pPr>
      <w:r>
        <w:t>and note in your commentary the fact that the insertion interrupts a different part of the text at such and such a point</w:t>
      </w:r>
    </w:p>
    <w:tbl>
      <w:tblPr>
        <w:tblStyle w:val="CodeSampleTable"/>
        <w:tblW w:w="5000" w:type="pct"/>
        <w:tblLook w:val="04A0" w:firstRow="1" w:lastRow="0" w:firstColumn="1" w:lastColumn="0" w:noHBand="0" w:noVBand="1"/>
      </w:tblPr>
      <w:tblGrid>
        <w:gridCol w:w="9628"/>
      </w:tblGrid>
      <w:tr w:rsidR="00AC54D6" w:rsidRPr="00DD7CCF" w14:paraId="71C910D4" w14:textId="77777777" w:rsidTr="00E837E2">
        <w:trPr>
          <w:cnfStyle w:val="100000000000" w:firstRow="1" w:lastRow="0" w:firstColumn="0" w:lastColumn="0" w:oddVBand="0" w:evenVBand="0" w:oddHBand="0" w:evenHBand="0" w:firstRowFirstColumn="0" w:firstRowLastColumn="0" w:lastRowFirstColumn="0" w:lastRowLastColumn="0"/>
        </w:trPr>
        <w:tc>
          <w:tcPr>
            <w:tcW w:w="5000" w:type="pct"/>
          </w:tcPr>
          <w:p w14:paraId="4BD97E24" w14:textId="7B6370F0" w:rsidR="00AC54D6" w:rsidRPr="00DD7CCF" w:rsidRDefault="00AC54D6" w:rsidP="00E837E2">
            <w:pPr>
              <w:pStyle w:val="Kpalrs"/>
            </w:pPr>
            <w:bookmarkStart w:id="158" w:name="_Ref54603376"/>
            <w:r w:rsidRPr="00DD7CCF">
              <w:t xml:space="preserve">Example </w:t>
            </w:r>
            <w:r w:rsidR="00542B66">
              <w:fldChar w:fldCharType="begin"/>
            </w:r>
            <w:r w:rsidR="00542B66">
              <w:instrText xml:space="preserve"> STYLEREF 3 \s </w:instrText>
            </w:r>
            <w:r w:rsidR="00542B66">
              <w:fldChar w:fldCharType="separate"/>
            </w:r>
            <w:r w:rsidR="00110B53">
              <w:rPr>
                <w:noProof/>
              </w:rPr>
              <w:t>2.6.6</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D</w:t>
            </w:r>
            <w:r w:rsidR="00542B66">
              <w:rPr>
                <w:noProof/>
              </w:rPr>
              <w:fldChar w:fldCharType="end"/>
            </w:r>
            <w:bookmarkEnd w:id="158"/>
            <w:r w:rsidRPr="00DD7CCF">
              <w:t xml:space="preserve">: </w:t>
            </w:r>
            <w:r w:rsidRPr="00D05501">
              <w:t>part of a stanza inscribed below the rest of the text</w:t>
            </w:r>
          </w:p>
        </w:tc>
      </w:tr>
      <w:tr w:rsidR="00AC54D6" w:rsidRPr="00DD7CCF" w14:paraId="2B76583D" w14:textId="77777777" w:rsidTr="00E837E2">
        <w:tc>
          <w:tcPr>
            <w:tcW w:w="5000" w:type="pct"/>
          </w:tcPr>
          <w:p w14:paraId="4997887B" w14:textId="77777777" w:rsidR="00AC54D6" w:rsidRPr="00D05501" w:rsidRDefault="00AC54D6" w:rsidP="009A26BC">
            <w:pPr>
              <w:pStyle w:val="CodeParagraph"/>
              <w:keepNext/>
              <w:rPr>
                <w:rStyle w:val="Code"/>
              </w:rPr>
            </w:pPr>
            <w:r w:rsidRPr="00D05501">
              <w:rPr>
                <w:rStyle w:val="Code"/>
              </w:rPr>
              <w:t xml:space="preserve">&lt;lg </w:t>
            </w:r>
            <w:r w:rsidRPr="00D05501">
              <w:rPr>
                <w:rStyle w:val="Codeattribute"/>
              </w:rPr>
              <w:t>n</w:t>
            </w:r>
            <w:r w:rsidRPr="0062102A">
              <w:rPr>
                <w:rStyle w:val="Codetext"/>
              </w:rPr>
              <w:t>=</w:t>
            </w:r>
            <w:r w:rsidRPr="00B015E6">
              <w:rPr>
                <w:rStyle w:val="Codevalue"/>
              </w:rPr>
              <w:t>"4"</w:t>
            </w:r>
            <w:r w:rsidRPr="00D05501">
              <w:rPr>
                <w:rStyle w:val="Code"/>
              </w:rPr>
              <w:t xml:space="preserve"> </w:t>
            </w:r>
            <w:r w:rsidRPr="00D05501">
              <w:rPr>
                <w:rStyle w:val="Codeattribute"/>
              </w:rPr>
              <w:t>met</w:t>
            </w:r>
            <w:r w:rsidRPr="0062102A">
              <w:rPr>
                <w:rStyle w:val="Codetext"/>
              </w:rPr>
              <w:t>=</w:t>
            </w:r>
            <w:r w:rsidRPr="00D05501">
              <w:rPr>
                <w:rStyle w:val="Codevalue"/>
              </w:rPr>
              <w:t>"anuṣṭubh"</w:t>
            </w:r>
            <w:r w:rsidRPr="00D05501">
              <w:rPr>
                <w:rStyle w:val="Code"/>
              </w:rPr>
              <w:t>&gt;</w:t>
            </w:r>
          </w:p>
          <w:p w14:paraId="555BAD13" w14:textId="77777777" w:rsidR="00AC54D6" w:rsidRPr="00D05501" w:rsidRDefault="00AC54D6" w:rsidP="009A26BC">
            <w:pPr>
              <w:pStyle w:val="CodeParagraph"/>
              <w:keepNext/>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"a"</w:t>
            </w:r>
            <w:r w:rsidRPr="00D05501">
              <w:rPr>
                <w:rStyle w:val="Code"/>
              </w:rPr>
              <w:t xml:space="preserve">&gt;&lt;lb </w:t>
            </w:r>
            <w:r w:rsidRPr="00D05501">
              <w:rPr>
                <w:rStyle w:val="Codeattribute"/>
              </w:rPr>
              <w:t>n</w:t>
            </w:r>
            <w:r w:rsidRPr="0062102A">
              <w:rPr>
                <w:rStyle w:val="Codetext"/>
              </w:rPr>
              <w:t>=</w:t>
            </w:r>
            <w:r w:rsidRPr="00D05501">
              <w:rPr>
                <w:rStyle w:val="Codevalue"/>
              </w:rPr>
              <w:t>"7"</w:t>
            </w:r>
            <w:r w:rsidRPr="00D05501">
              <w:rPr>
                <w:rStyle w:val="Code"/>
              </w:rPr>
              <w:t>/&gt;</w:t>
            </w:r>
            <w:r w:rsidRPr="002E7083">
              <w:rPr>
                <w:rStyle w:val="Codetext"/>
              </w:rPr>
              <w:t>samanta-putras sthaviraḥ</w:t>
            </w:r>
            <w:r w:rsidRPr="00D05501">
              <w:rPr>
                <w:rStyle w:val="Code"/>
              </w:rPr>
              <w:t>&lt;/l&gt;</w:t>
            </w:r>
          </w:p>
          <w:p w14:paraId="390B9C4D" w14:textId="77777777" w:rsidR="00AC54D6" w:rsidRPr="00D05501" w:rsidRDefault="00AC54D6" w:rsidP="009A26BC">
            <w:pPr>
              <w:pStyle w:val="CodeParagraph"/>
              <w:keepNext/>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"b"</w:t>
            </w:r>
            <w:r w:rsidRPr="00D05501">
              <w:rPr>
                <w:rStyle w:val="Code"/>
              </w:rPr>
              <w:t>&gt;</w:t>
            </w:r>
            <w:r w:rsidRPr="002E7083">
              <w:rPr>
                <w:rStyle w:val="Codetext"/>
              </w:rPr>
              <w:t>buddhanirvvāṇa-saṁjñakaḥ</w:t>
            </w:r>
            <w:r w:rsidRPr="00D05501">
              <w:rPr>
                <w:rStyle w:val="Code"/>
              </w:rPr>
              <w:t>&lt;/l&gt;</w:t>
            </w:r>
          </w:p>
          <w:p w14:paraId="0D780D1E" w14:textId="77777777" w:rsidR="00AC54D6" w:rsidRPr="00D05501" w:rsidRDefault="00AC54D6" w:rsidP="009A26BC">
            <w:pPr>
              <w:pStyle w:val="CodeParagraph"/>
              <w:keepNext/>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"c"</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"15"</w:t>
            </w:r>
            <w:r w:rsidRPr="00D05501">
              <w:rPr>
                <w:rStyle w:val="Code"/>
              </w:rPr>
              <w:t>/&gt;</w:t>
            </w:r>
            <w:r w:rsidRPr="002E7083">
              <w:rPr>
                <w:rStyle w:val="Codetext"/>
              </w:rPr>
              <w:t>kāvyasya karaṇañ cakre</w:t>
            </w:r>
            <w:r w:rsidRPr="00D05501">
              <w:rPr>
                <w:rStyle w:val="Code"/>
              </w:rPr>
              <w:t>&lt;/add&gt;&lt;/l&gt;</w:t>
            </w:r>
          </w:p>
          <w:p w14:paraId="519BF4E4" w14:textId="77777777" w:rsidR="00AC54D6" w:rsidRPr="00D05501" w:rsidRDefault="00AC54D6" w:rsidP="009A26BC">
            <w:pPr>
              <w:pStyle w:val="CodeParagraph"/>
              <w:keepNext/>
              <w:rPr>
                <w:rStyle w:val="Code"/>
              </w:rPr>
            </w:pPr>
            <w:r w:rsidRPr="00D05501">
              <w:rPr>
                <w:rStyle w:val="Code"/>
              </w:rPr>
              <w:t xml:space="preserve">  &lt;l </w:t>
            </w:r>
            <w:r w:rsidRPr="00D05501">
              <w:rPr>
                <w:rStyle w:val="Codeattribute"/>
              </w:rPr>
              <w:t>n</w:t>
            </w:r>
            <w:r w:rsidRPr="0062102A">
              <w:rPr>
                <w:rStyle w:val="Codetext"/>
              </w:rPr>
              <w:t>=</w:t>
            </w:r>
            <w:r w:rsidRPr="00D05501">
              <w:rPr>
                <w:rStyle w:val="Codevalue"/>
              </w:rPr>
              <w:t>"d"</w:t>
            </w:r>
            <w:r w:rsidRPr="00D05501">
              <w:rPr>
                <w:rStyle w:val="Code"/>
              </w:rPr>
              <w:t xml:space="preserve">&gt;&lt;add </w:t>
            </w:r>
            <w:r w:rsidRPr="00D05501">
              <w:rPr>
                <w:rStyle w:val="Codeattribute"/>
              </w:rPr>
              <w:t>place</w:t>
            </w:r>
            <w:r w:rsidRPr="0062102A">
              <w:rPr>
                <w:rStyle w:val="Codetext"/>
              </w:rPr>
              <w:t>=</w:t>
            </w:r>
            <w:r w:rsidRPr="00D05501">
              <w:rPr>
                <w:rStyle w:val="Codevalue"/>
              </w:rPr>
              <w:t>"bottom"</w:t>
            </w:r>
            <w:r w:rsidRPr="00D05501">
              <w:rPr>
                <w:rStyle w:val="Code"/>
              </w:rPr>
              <w:t xml:space="preserve"> </w:t>
            </w:r>
            <w:r w:rsidRPr="00D05501">
              <w:rPr>
                <w:rStyle w:val="Codeattribute"/>
              </w:rPr>
              <w:t>rend</w:t>
            </w:r>
            <w:r w:rsidRPr="0062102A">
              <w:rPr>
                <w:rStyle w:val="Codetext"/>
              </w:rPr>
              <w:t>=</w:t>
            </w:r>
            <w:r w:rsidRPr="00D05501">
              <w:rPr>
                <w:rStyle w:val="Codevalue"/>
              </w:rPr>
              <w:t>"mark"</w:t>
            </w:r>
            <w:r w:rsidRPr="00D05501">
              <w:rPr>
                <w:rStyle w:val="Code"/>
              </w:rPr>
              <w:t xml:space="preserve">&gt;&lt;lb </w:t>
            </w:r>
            <w:r w:rsidRPr="00D05501">
              <w:rPr>
                <w:rStyle w:val="Codeattribute"/>
              </w:rPr>
              <w:t>n</w:t>
            </w:r>
            <w:r w:rsidRPr="0062102A">
              <w:rPr>
                <w:rStyle w:val="Codetext"/>
              </w:rPr>
              <w:t>=</w:t>
            </w:r>
            <w:r w:rsidRPr="00D05501">
              <w:rPr>
                <w:rStyle w:val="Codevalue"/>
              </w:rPr>
              <w:t>"16"</w:t>
            </w:r>
            <w:r w:rsidRPr="00D05501">
              <w:rPr>
                <w:rStyle w:val="Code"/>
              </w:rPr>
              <w:t>/&gt;</w:t>
            </w:r>
            <w:r w:rsidRPr="002E7083">
              <w:rPr>
                <w:rStyle w:val="Codetext"/>
              </w:rPr>
              <w:t>jñātaye bhūtale nr̥ṇām·</w:t>
            </w:r>
            <w:r w:rsidRPr="00D05501">
              <w:rPr>
                <w:rStyle w:val="Code"/>
              </w:rPr>
              <w:t xml:space="preserve">&lt;/add&gt;&lt;/l&gt;    </w:t>
            </w:r>
          </w:p>
          <w:p w14:paraId="670EA31F" w14:textId="77777777" w:rsidR="00AC54D6" w:rsidRPr="00D05501" w:rsidRDefault="00AC54D6" w:rsidP="009A26BC">
            <w:pPr>
              <w:pStyle w:val="CodeParagraph"/>
              <w:keepNext/>
              <w:rPr>
                <w:rStyle w:val="Code"/>
              </w:rPr>
            </w:pPr>
            <w:r w:rsidRPr="00D05501">
              <w:rPr>
                <w:rStyle w:val="Code"/>
              </w:rPr>
              <w:t>&lt;/lg&gt;</w:t>
            </w:r>
          </w:p>
          <w:p w14:paraId="3794C35D" w14:textId="77777777" w:rsidR="00AC54D6" w:rsidRPr="00D05501" w:rsidRDefault="00AC54D6" w:rsidP="009A26BC">
            <w:pPr>
              <w:pStyle w:val="CodeParagraph"/>
              <w:keepNext/>
              <w:rPr>
                <w:rStyle w:val="Code"/>
              </w:rPr>
            </w:pPr>
            <w:r w:rsidRPr="00D05501">
              <w:rPr>
                <w:rStyle w:val="Code"/>
              </w:rPr>
              <w:t xml:space="preserve">&lt;p </w:t>
            </w:r>
            <w:r w:rsidRPr="00D05501">
              <w:rPr>
                <w:rStyle w:val="Codeattribute"/>
              </w:rPr>
              <w:t>xml:lang</w:t>
            </w:r>
            <w:r w:rsidRPr="0062102A">
              <w:rPr>
                <w:rStyle w:val="Codetext"/>
              </w:rPr>
              <w:t>=</w:t>
            </w:r>
            <w:r w:rsidRPr="00D05501">
              <w:rPr>
                <w:rStyle w:val="Codevalue"/>
              </w:rPr>
              <w:t>"</w:t>
            </w:r>
            <w:r>
              <w:rPr>
                <w:rStyle w:val="Codevalue"/>
              </w:rPr>
              <w:t>ocm</w:t>
            </w:r>
            <w:r w:rsidRPr="00D05501">
              <w:rPr>
                <w:rStyle w:val="Codevalue"/>
              </w:rPr>
              <w:t>-Latn"&gt;</w:t>
            </w:r>
            <w:r w:rsidRPr="00D05501">
              <w:rPr>
                <w:rStyle w:val="Code"/>
              </w:rPr>
              <w:t xml:space="preserve">&lt;lb </w:t>
            </w:r>
            <w:r w:rsidRPr="00D05501">
              <w:rPr>
                <w:rStyle w:val="Codeattribute"/>
              </w:rPr>
              <w:t>n</w:t>
            </w:r>
            <w:r w:rsidRPr="0062102A">
              <w:rPr>
                <w:rStyle w:val="Codetext"/>
              </w:rPr>
              <w:t>=</w:t>
            </w:r>
            <w:r w:rsidRPr="00D05501">
              <w:rPr>
                <w:rStyle w:val="Codevalue"/>
              </w:rPr>
              <w:t>"8"</w:t>
            </w:r>
            <w:r w:rsidRPr="00D05501">
              <w:rPr>
                <w:rStyle w:val="Code"/>
              </w:rPr>
              <w:t>/&gt;</w:t>
            </w:r>
            <w:r w:rsidRPr="002E7083">
              <w:rPr>
                <w:rStyle w:val="Codetext"/>
              </w:rPr>
              <w:t>humā pralauṅ·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humā padaiṅ·</w:t>
            </w:r>
            <w:r w:rsidRPr="00D05501">
              <w:rPr>
                <w:rStyle w:val="Code"/>
              </w:rPr>
              <w:t xml:space="preserve">&lt;g </w:t>
            </w:r>
            <w:r w:rsidRPr="00D05501">
              <w:rPr>
                <w:rStyle w:val="Codeattribute"/>
              </w:rPr>
              <w:t>type</w:t>
            </w:r>
            <w:r w:rsidRPr="0062102A">
              <w:rPr>
                <w:rStyle w:val="Codetext"/>
              </w:rPr>
              <w:t>=</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ney· śaka vanuḥ humā dvā nan·</w:t>
            </w:r>
          </w:p>
          <w:p w14:paraId="61179E3A" w14:textId="77777777" w:rsidR="00AC54D6" w:rsidRPr="00D05501" w:rsidRDefault="00AC54D6" w:rsidP="009A26BC">
            <w:pPr>
              <w:pStyle w:val="CodeParagraph"/>
              <w:keepNext/>
              <w:rPr>
                <w:rStyle w:val="Code"/>
              </w:rPr>
            </w:pPr>
            <w:r w:rsidRPr="00D05501">
              <w:rPr>
                <w:rStyle w:val="Code"/>
              </w:rPr>
              <w:t xml:space="preserve">&lt;lb </w:t>
            </w:r>
            <w:r w:rsidRPr="00D05501">
              <w:rPr>
                <w:rStyle w:val="Codeattribute"/>
              </w:rPr>
              <w:t>n</w:t>
            </w:r>
            <w:r w:rsidRPr="0062102A">
              <w:rPr>
                <w:rStyle w:val="Codetext"/>
              </w:rPr>
              <w:t>=</w:t>
            </w:r>
            <w:r w:rsidRPr="00D05501">
              <w:rPr>
                <w:rStyle w:val="Codevalue"/>
              </w:rPr>
              <w:t>"9"</w:t>
            </w:r>
            <w:r w:rsidRPr="00D05501">
              <w:rPr>
                <w:rStyle w:val="Code"/>
              </w:rPr>
              <w:t>/&gt;</w:t>
            </w:r>
            <w:r w:rsidRPr="002E7083">
              <w:rPr>
                <w:rStyle w:val="Codetext"/>
              </w:rPr>
              <w:t>...</w:t>
            </w:r>
          </w:p>
          <w:p w14:paraId="621DEFEF" w14:textId="77777777" w:rsidR="00AC54D6" w:rsidRPr="00D05501" w:rsidRDefault="00AC54D6" w:rsidP="009A26BC">
            <w:pPr>
              <w:pStyle w:val="CodeParagraph"/>
              <w:keepNext/>
              <w:rPr>
                <w:rStyle w:val="Code"/>
              </w:rPr>
            </w:pPr>
            <w:r w:rsidRPr="002E7083">
              <w:rPr>
                <w:rStyle w:val="Codetext"/>
              </w:rPr>
              <w:t>...</w:t>
            </w:r>
          </w:p>
          <w:p w14:paraId="318A8E00" w14:textId="77777777" w:rsidR="00AC54D6" w:rsidRPr="00DD7CCF" w:rsidRDefault="00AC54D6" w:rsidP="009A26BC">
            <w:pPr>
              <w:pStyle w:val="CodeParagraph"/>
              <w:keepNext/>
            </w:pPr>
            <w:r w:rsidRPr="00D05501">
              <w:rPr>
                <w:rStyle w:val="Code"/>
              </w:rPr>
              <w:t xml:space="preserve">&lt;lb </w:t>
            </w:r>
            <w:r w:rsidRPr="00D05501">
              <w:rPr>
                <w:rStyle w:val="Codeattribute"/>
              </w:rPr>
              <w:t>n</w:t>
            </w:r>
            <w:r w:rsidRPr="0062102A">
              <w:rPr>
                <w:rStyle w:val="Codetext"/>
              </w:rPr>
              <w:t>=</w:t>
            </w:r>
            <w:r w:rsidRPr="00D05501">
              <w:rPr>
                <w:rStyle w:val="Codevalue"/>
              </w:rPr>
              <w:t>"14"</w:t>
            </w:r>
            <w:r w:rsidRPr="00D05501">
              <w:rPr>
                <w:rStyle w:val="Code"/>
              </w:rPr>
              <w:t>/&gt;</w:t>
            </w:r>
            <w:r w:rsidRPr="002E7083">
              <w:rPr>
                <w:rStyle w:val="Codetext"/>
              </w:rPr>
              <w:t>...</w:t>
            </w:r>
            <w:r w:rsidRPr="00D05501">
              <w:rPr>
                <w:rStyle w:val="Code"/>
              </w:rPr>
              <w:t>&lt;/p&gt;</w:t>
            </w:r>
          </w:p>
        </w:tc>
      </w:tr>
      <w:tr w:rsidR="00AC54D6" w:rsidRPr="00DD7CCF" w14:paraId="75FDE34C" w14:textId="77777777" w:rsidTr="00E837E2">
        <w:tc>
          <w:tcPr>
            <w:tcW w:w="5000" w:type="pct"/>
          </w:tcPr>
          <w:p w14:paraId="7623E583" w14:textId="77777777" w:rsidR="00AC54D6" w:rsidRDefault="00AC54D6" w:rsidP="00E837E2">
            <w:pPr>
              <w:pStyle w:val="TableNote"/>
            </w:pPr>
            <w:r>
              <w:t>the first half of stanza 4 is inscribed as line 7 of the text, but the second hemistich was omitted here</w:t>
            </w:r>
          </w:p>
          <w:p w14:paraId="5A28CC1F" w14:textId="77777777" w:rsidR="00AC54D6" w:rsidRDefault="00AC54D6" w:rsidP="00E837E2">
            <w:pPr>
              <w:pStyle w:val="TableNote"/>
            </w:pPr>
            <w:r>
              <w:t>the text continues with (Old Cham) prose in lines 8 to 14</w:t>
            </w:r>
          </w:p>
          <w:p w14:paraId="6A2BB313" w14:textId="77777777" w:rsidR="00AC54D6" w:rsidRDefault="00AC54D6" w:rsidP="00E837E2">
            <w:pPr>
              <w:pStyle w:val="TableNote"/>
            </w:pPr>
            <w:r>
              <w:t>the omitted hemistich has been added at the bottom, as lines 15 and 16, but it is encoded at its logical place</w:t>
            </w:r>
          </w:p>
          <w:p w14:paraId="2981DCBC" w14:textId="77777777" w:rsidR="00AC54D6" w:rsidRPr="002E7083" w:rsidRDefault="00AC54D6" w:rsidP="00E837E2">
            <w:pPr>
              <w:pStyle w:val="TableNote"/>
              <w:rPr>
                <w:rStyle w:val="Code"/>
                <w:rFonts w:ascii="Calibri" w:hAnsi="Calibri" w:cs="Arial Unicode MS"/>
                <w:noProof w:val="0"/>
                <w:color w:val="auto"/>
                <w:shd w:val="clear" w:color="auto" w:fill="auto"/>
              </w:rPr>
            </w:pPr>
            <w:r w:rsidRPr="006E1074">
              <w:rPr>
                <w:rStyle w:val="Code"/>
                <w:rFonts w:ascii="Calibri" w:hAnsi="Calibri" w:cs="Arial Unicode MS"/>
                <w:noProof w:val="0"/>
                <w:color w:val="auto"/>
                <w:shd w:val="clear" w:color="auto" w:fill="auto"/>
              </w:rPr>
              <w:t>the tags for lines 15 and 16 are placed within the tags for insertion</w:t>
            </w:r>
          </w:p>
        </w:tc>
      </w:tr>
    </w:tbl>
    <w:p w14:paraId="2805D3FF" w14:textId="77777777" w:rsidR="00AC54D6" w:rsidRDefault="00AC54D6" w:rsidP="00AC54D6">
      <w:bookmarkStart w:id="159" w:name="_wdva3plgupk6" w:colFirst="0" w:colLast="0"/>
      <w:bookmarkEnd w:id="159"/>
    </w:p>
    <w:p w14:paraId="41C13077" w14:textId="77777777" w:rsidR="00040B2F" w:rsidRDefault="00040B2F" w:rsidP="00040B2F">
      <w:pPr>
        <w:pStyle w:val="Lista2"/>
      </w:pPr>
      <w:r>
        <w:t>the above solution may not be appropriate in cases such as</w:t>
      </w:r>
    </w:p>
    <w:p w14:paraId="2B6D133C" w14:textId="77777777" w:rsidR="00040B2F" w:rsidRDefault="00040B2F" w:rsidP="00040B2F">
      <w:pPr>
        <w:pStyle w:val="Lista3"/>
      </w:pPr>
      <w:r>
        <w:t>a seriously garbled text with several large chunks out of sequence</w:t>
      </w:r>
    </w:p>
    <w:p w14:paraId="1287A71D" w14:textId="162E9AC7" w:rsidR="00040B2F" w:rsidRDefault="00040B2F" w:rsidP="00040B2F">
      <w:pPr>
        <w:pStyle w:val="Lista3"/>
      </w:pPr>
      <w:r>
        <w:t>a text composed in drama form, with connecting prose deliberately interrupting parts of a stanza (rather th</w:t>
      </w:r>
      <w:r w:rsidR="00EF38BD">
        <w:t>a</w:t>
      </w:r>
      <w:r>
        <w:t>n appearing out of sequence as a result of scribal error)</w:t>
      </w:r>
    </w:p>
    <w:p w14:paraId="510350DF" w14:textId="58BBBB05" w:rsidR="00EF3A98" w:rsidRPr="004B2007" w:rsidRDefault="00EF3A98" w:rsidP="00EF3A98">
      <w:pPr>
        <w:pStyle w:val="Lista3"/>
      </w:pPr>
      <w:r w:rsidRPr="004B2007">
        <w:t>verse containing extrametrical additions (for which see also §</w:t>
      </w:r>
      <w:r>
        <w:fldChar w:fldCharType="begin"/>
      </w:r>
      <w:r>
        <w:instrText xml:space="preserve"> REF _Ref137825393 \r \h </w:instrText>
      </w:r>
      <w:r>
        <w:fldChar w:fldCharType="separate"/>
      </w:r>
      <w:r w:rsidR="00110B53">
        <w:t>6.1.4.3</w:t>
      </w:r>
      <w:r>
        <w:fldChar w:fldCharType="end"/>
      </w:r>
      <w:r w:rsidRPr="004B2007">
        <w:t xml:space="preserve">), such as </w:t>
      </w:r>
      <w:r w:rsidRPr="00DE4BF5">
        <w:rPr>
          <w:rStyle w:val="Foreign"/>
        </w:rPr>
        <w:t>śrī</w:t>
      </w:r>
      <w:r w:rsidRPr="004B2007">
        <w:t xml:space="preserve"> tagged on to names, </w:t>
      </w:r>
      <w:r w:rsidR="00EF38BD">
        <w:t xml:space="preserve">so that the prosody </w:t>
      </w:r>
      <w:r w:rsidRPr="004B2007">
        <w:t>is correct without these additions and incorrect with them</w:t>
      </w:r>
    </w:p>
    <w:p w14:paraId="0742615E" w14:textId="66E0A02F" w:rsidR="00EF3A98" w:rsidRDefault="00EF3A98" w:rsidP="00EF3A98">
      <w:pPr>
        <w:pStyle w:val="Lista2"/>
      </w:pPr>
      <w:r>
        <w:t xml:space="preserve">if you deem that encoding a premodern insertion is not the best way to describe your text, encode all text pieces in </w:t>
      </w:r>
      <w:r w:rsidR="00D45A5E">
        <w:t xml:space="preserve">the sequence dictated by </w:t>
      </w:r>
      <w:r>
        <w:t xml:space="preserve">their physical place </w:t>
      </w:r>
      <w:r w:rsidR="00AC54D6">
        <w:t xml:space="preserve">as in </w:t>
      </w:r>
      <w:r w:rsidR="00AC54D6">
        <w:fldChar w:fldCharType="begin"/>
      </w:r>
      <w:r w:rsidR="00AC54D6">
        <w:instrText xml:space="preserve"> REF _Ref181707534 \h </w:instrText>
      </w:r>
      <w:r w:rsidR="00AC54D6">
        <w:fldChar w:fldCharType="separate"/>
      </w:r>
      <w:r w:rsidR="00110B53" w:rsidRPr="00DD7CCF">
        <w:t xml:space="preserve">Example </w:t>
      </w:r>
      <w:r w:rsidR="00110B53">
        <w:rPr>
          <w:noProof/>
        </w:rPr>
        <w:t>2.6.6</w:t>
      </w:r>
      <w:r w:rsidR="00110B53" w:rsidRPr="00DD7CCF">
        <w:t>.</w:t>
      </w:r>
      <w:r w:rsidR="00110B53">
        <w:rPr>
          <w:noProof/>
        </w:rPr>
        <w:t>E</w:t>
      </w:r>
      <w:r w:rsidR="00AC54D6">
        <w:fldChar w:fldCharType="end"/>
      </w:r>
      <w:r w:rsidR="00AC54D6">
        <w:t xml:space="preserve">, </w:t>
      </w:r>
      <w:r>
        <w:t xml:space="preserve">and discuss the </w:t>
      </w:r>
      <w:r w:rsidR="00D45A5E">
        <w:t xml:space="preserve">logical </w:t>
      </w:r>
      <w:r>
        <w:t>sequence in your commentary</w:t>
      </w:r>
    </w:p>
    <w:p w14:paraId="189E0B46" w14:textId="77777777" w:rsidR="00EF3A98" w:rsidRDefault="00EF3A98" w:rsidP="00EF3A98">
      <w:pPr>
        <w:pStyle w:val="Lista3"/>
      </w:pPr>
      <w:r>
        <w:t xml:space="preserve">to encode split-up stanzas in such a case, create an </w:t>
      </w:r>
      <w:r w:rsidRPr="00DD7CCF">
        <w:rPr>
          <w:rStyle w:val="Code"/>
        </w:rPr>
        <w:t>&lt;lg&gt;</w:t>
      </w:r>
      <w:r>
        <w:t xml:space="preserve"> element around every part of a split stanza, and if the splitting happens within a line, then create an </w:t>
      </w:r>
      <w:r w:rsidRPr="00DD7CCF">
        <w:rPr>
          <w:rStyle w:val="Code"/>
        </w:rPr>
        <w:t>&lt;l&gt;</w:t>
      </w:r>
      <w:r>
        <w:t xml:space="preserve"> element around every part of the split line</w:t>
      </w:r>
    </w:p>
    <w:p w14:paraId="022331C8" w14:textId="77777777" w:rsidR="00EF3A98" w:rsidRDefault="00EF3A98" w:rsidP="00EF3A98">
      <w:pPr>
        <w:pStyle w:val="Lista4"/>
      </w:pPr>
      <w:r>
        <w:t>use the same number (</w:t>
      </w:r>
      <w:r w:rsidRPr="00040B2F">
        <w:rPr>
          <w:rStyle w:val="Codeattribute"/>
        </w:rPr>
        <w:t>@n</w:t>
      </w:r>
      <w:r>
        <w:t>) for both (or all) parts of a split stanza or line</w:t>
      </w:r>
    </w:p>
    <w:p w14:paraId="1B3985B9" w14:textId="77777777" w:rsidR="00EF3A98" w:rsidRPr="00DE4BF5" w:rsidRDefault="00EF3A98" w:rsidP="00EF3A98">
      <w:pPr>
        <w:pStyle w:val="Lista5"/>
      </w:pPr>
      <w:r w:rsidRPr="00DE4BF5">
        <w:t>but number the lines of a split stanza consecutively (i.e. do not restart line numbering in a non-initial part)</w:t>
      </w:r>
    </w:p>
    <w:p w14:paraId="08CBC94D" w14:textId="650F5087" w:rsidR="00EF3A98" w:rsidRDefault="00EF3A98" w:rsidP="00EF3A98">
      <w:pPr>
        <w:pStyle w:val="Lista4"/>
      </w:pPr>
      <w:r>
        <w:t xml:space="preserve">add the attribute </w:t>
      </w:r>
      <w:r w:rsidRPr="00040B2F">
        <w:rPr>
          <w:rStyle w:val="Codeattribute"/>
        </w:rPr>
        <w:t>@part</w:t>
      </w:r>
      <w:r>
        <w:t xml:space="preserve"> to each part, with values as per §</w:t>
      </w:r>
      <w:r>
        <w:fldChar w:fldCharType="begin"/>
      </w:r>
      <w:r>
        <w:instrText xml:space="preserve"> REF _Ref54602074 \r \h </w:instrText>
      </w:r>
      <w:r>
        <w:fldChar w:fldCharType="separate"/>
      </w:r>
      <w:r w:rsidR="00110B53">
        <w:t>2.4</w:t>
      </w:r>
      <w:r>
        <w:fldChar w:fldCharType="end"/>
      </w:r>
    </w:p>
    <w:p w14:paraId="0CF65735" w14:textId="79ED9294" w:rsidR="00EF3A98" w:rsidRDefault="00EF3A98" w:rsidP="00EF3A98">
      <w:pPr>
        <w:pStyle w:val="Lista4"/>
      </w:pPr>
      <w:r w:rsidRPr="00DE4BF5">
        <w:t xml:space="preserve">create an </w:t>
      </w:r>
      <w:r w:rsidRPr="00DE4BF5">
        <w:rPr>
          <w:rStyle w:val="Code"/>
        </w:rPr>
        <w:t>&lt;ab&gt;</w:t>
      </w:r>
      <w:r w:rsidRPr="00DE4BF5">
        <w:t xml:space="preserve"> (or, if applicable, </w:t>
      </w:r>
      <w:r w:rsidRPr="00DE4BF5">
        <w:rPr>
          <w:rStyle w:val="Code"/>
        </w:rPr>
        <w:t>&lt;p&gt;</w:t>
      </w:r>
      <w:r w:rsidRPr="00DE4BF5">
        <w:t>) container for the interrupting text</w:t>
      </w:r>
    </w:p>
    <w:tbl>
      <w:tblPr>
        <w:tblStyle w:val="CodeSampleTable"/>
        <w:tblW w:w="5000" w:type="pct"/>
        <w:tblLook w:val="04A0" w:firstRow="1" w:lastRow="0" w:firstColumn="1" w:lastColumn="0" w:noHBand="0" w:noVBand="1"/>
      </w:tblPr>
      <w:tblGrid>
        <w:gridCol w:w="9628"/>
      </w:tblGrid>
      <w:tr w:rsidR="00251E0D" w:rsidRPr="00DD7CCF" w14:paraId="45156EA7" w14:textId="77777777" w:rsidTr="00251E0D">
        <w:trPr>
          <w:cnfStyle w:val="100000000000" w:firstRow="1" w:lastRow="0" w:firstColumn="0" w:lastColumn="0" w:oddVBand="0" w:evenVBand="0" w:oddHBand="0" w:evenHBand="0" w:firstRowFirstColumn="0" w:firstRowLastColumn="0" w:lastRowFirstColumn="0" w:lastRowLastColumn="0"/>
        </w:trPr>
        <w:tc>
          <w:tcPr>
            <w:tcW w:w="5000" w:type="pct"/>
          </w:tcPr>
          <w:p w14:paraId="6E36BD9F" w14:textId="73A4B881" w:rsidR="00251E0D" w:rsidRPr="00DD7CCF" w:rsidRDefault="00251E0D" w:rsidP="00251E0D">
            <w:pPr>
              <w:pStyle w:val="Kpalrs"/>
            </w:pPr>
            <w:bookmarkStart w:id="160" w:name="_Ref181707534"/>
            <w:r w:rsidRPr="00DD7CCF">
              <w:lastRenderedPageBreak/>
              <w:t xml:space="preserve">Example </w:t>
            </w:r>
            <w:r w:rsidR="00542B66">
              <w:fldChar w:fldCharType="begin"/>
            </w:r>
            <w:r w:rsidR="00542B66">
              <w:instrText xml:space="preserve"> STYLEREF 3 \s </w:instrText>
            </w:r>
            <w:r w:rsidR="00542B66">
              <w:fldChar w:fldCharType="separate"/>
            </w:r>
            <w:r w:rsidR="00110B53">
              <w:rPr>
                <w:noProof/>
              </w:rPr>
              <w:t>2.6.6</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E</w:t>
            </w:r>
            <w:r w:rsidR="00542B66">
              <w:rPr>
                <w:noProof/>
              </w:rPr>
              <w:fldChar w:fldCharType="end"/>
            </w:r>
            <w:bookmarkEnd w:id="160"/>
            <w:r w:rsidRPr="00DD7CCF">
              <w:t xml:space="preserve">: </w:t>
            </w:r>
            <w:r w:rsidR="00B015E6" w:rsidRPr="00B015E6">
              <w:t>stanza interrupted by prose</w:t>
            </w:r>
          </w:p>
        </w:tc>
      </w:tr>
      <w:tr w:rsidR="00251E0D" w:rsidRPr="00DD7CCF" w14:paraId="08E19F5D" w14:textId="77777777" w:rsidTr="00251E0D">
        <w:tc>
          <w:tcPr>
            <w:tcW w:w="5000" w:type="pct"/>
          </w:tcPr>
          <w:p w14:paraId="104CE5BE" w14:textId="77777777" w:rsidR="00B015E6" w:rsidRPr="00B015E6" w:rsidRDefault="00B015E6" w:rsidP="009A26BC">
            <w:pPr>
              <w:pStyle w:val="CodeParagraph"/>
              <w:keepNext/>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"I"</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71165CBF" w14:textId="77777777" w:rsidR="00B015E6" w:rsidRPr="00B015E6" w:rsidRDefault="00B015E6" w:rsidP="009A26BC">
            <w:pPr>
              <w:pStyle w:val="CodeParagraph"/>
              <w:keepNext/>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"a"</w:t>
            </w:r>
            <w:r w:rsidRPr="00B015E6">
              <w:rPr>
                <w:rStyle w:val="Code"/>
              </w:rPr>
              <w:t xml:space="preserve">&gt;&lt;lb </w:t>
            </w:r>
            <w:r w:rsidRPr="00B015E6">
              <w:rPr>
                <w:rStyle w:val="Codeattribute"/>
              </w:rPr>
              <w:t>n</w:t>
            </w:r>
            <w:r w:rsidRPr="0062102A">
              <w:rPr>
                <w:rStyle w:val="Codetext"/>
              </w:rPr>
              <w:t>=</w:t>
            </w:r>
            <w:r w:rsidRPr="00B015E6">
              <w:rPr>
                <w:rStyle w:val="Codevalue"/>
              </w:rPr>
              <w:t>"12"</w:t>
            </w:r>
            <w:r w:rsidRPr="00B015E6">
              <w:rPr>
                <w:rStyle w:val="Code"/>
              </w:rPr>
              <w:t>/&gt;</w:t>
            </w:r>
            <w:r w:rsidRPr="00B015E6">
              <w:rPr>
                <w:rStyle w:val="Codetext"/>
              </w:rPr>
              <w:t>sva-dattāṁ para-dattām vā</w:t>
            </w:r>
            <w:r w:rsidRPr="00B015E6">
              <w:rPr>
                <w:rStyle w:val="Code"/>
              </w:rPr>
              <w:t>&lt;/l&gt;</w:t>
            </w:r>
          </w:p>
          <w:p w14:paraId="01F10A78" w14:textId="77777777" w:rsidR="00B015E6" w:rsidRPr="00B015E6" w:rsidRDefault="00B015E6" w:rsidP="009A26BC">
            <w:pPr>
              <w:pStyle w:val="CodeParagraph"/>
              <w:keepNext/>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"b"</w:t>
            </w:r>
            <w:r w:rsidRPr="00B015E6">
              <w:rPr>
                <w:rStyle w:val="Code"/>
              </w:rPr>
              <w:t>&gt;</w:t>
            </w:r>
            <w:r w:rsidRPr="00B015E6">
              <w:rPr>
                <w:rStyle w:val="Codetext"/>
              </w:rPr>
              <w:t>yo hareta vasundharāṁ</w:t>
            </w:r>
            <w:r w:rsidRPr="00B015E6">
              <w:rPr>
                <w:rStyle w:val="Code"/>
              </w:rPr>
              <w:t>&lt;/l&gt;</w:t>
            </w:r>
          </w:p>
          <w:p w14:paraId="172B5378" w14:textId="77777777" w:rsidR="00B015E6" w:rsidRPr="00B015E6" w:rsidRDefault="00B015E6" w:rsidP="009A26BC">
            <w:pPr>
              <w:pStyle w:val="CodeParagraph"/>
              <w:keepNext/>
              <w:rPr>
                <w:rStyle w:val="Code"/>
              </w:rPr>
            </w:pPr>
            <w:r w:rsidRPr="00B015E6">
              <w:rPr>
                <w:rStyle w:val="Code"/>
              </w:rPr>
              <w:t>&lt;/lg&gt;</w:t>
            </w:r>
          </w:p>
          <w:p w14:paraId="742DED12" w14:textId="798F7152" w:rsidR="00B015E6" w:rsidRPr="00B015E6" w:rsidRDefault="00B015E6" w:rsidP="009A26BC">
            <w:pPr>
              <w:pStyle w:val="CodeParagraph"/>
              <w:keepNext/>
              <w:rPr>
                <w:rStyle w:val="Code"/>
              </w:rPr>
            </w:pPr>
            <w:r w:rsidRPr="00B015E6">
              <w:rPr>
                <w:rStyle w:val="Code"/>
              </w:rPr>
              <w:t>&lt;p&gt;</w:t>
            </w:r>
            <w:r w:rsidRPr="00B015E6">
              <w:rPr>
                <w:rStyle w:val="Codetext"/>
              </w:rPr>
              <w:t>bhūmi-dāna-saṁ</w:t>
            </w:r>
            <w:r>
              <w:rPr>
                <w:rStyle w:val="Codetext"/>
              </w:rPr>
              <w:t>b</w:t>
            </w:r>
            <w:r w:rsidRPr="00B015E6">
              <w:rPr>
                <w:rStyle w:val="Codetext"/>
              </w:rPr>
              <w:t>addhāḥ ślokā bhavanti</w:t>
            </w:r>
            <w:r w:rsidRPr="00B015E6">
              <w:rPr>
                <w:rStyle w:val="Code"/>
              </w:rPr>
              <w:t>&lt;/p&gt;</w:t>
            </w:r>
          </w:p>
          <w:p w14:paraId="20ECD183" w14:textId="77777777" w:rsidR="00B015E6" w:rsidRPr="00B015E6" w:rsidRDefault="00B015E6" w:rsidP="009A26BC">
            <w:pPr>
              <w:pStyle w:val="CodeParagraph"/>
              <w:keepNext/>
              <w:rPr>
                <w:rStyle w:val="Code"/>
              </w:rPr>
            </w:pPr>
            <w:r w:rsidRPr="00B015E6">
              <w:rPr>
                <w:rStyle w:val="Code"/>
              </w:rPr>
              <w:t xml:space="preserve">&lt;lg </w:t>
            </w:r>
            <w:r w:rsidRPr="00B015E6">
              <w:rPr>
                <w:rStyle w:val="Codeattribute"/>
              </w:rPr>
              <w:t>n</w:t>
            </w:r>
            <w:r w:rsidRPr="0062102A">
              <w:rPr>
                <w:rStyle w:val="Codetext"/>
              </w:rPr>
              <w:t>=</w:t>
            </w:r>
            <w:r w:rsidRPr="00B015E6">
              <w:rPr>
                <w:rStyle w:val="Codevalue"/>
              </w:rPr>
              <w:t>"1"</w:t>
            </w:r>
            <w:r w:rsidRPr="00B015E6">
              <w:rPr>
                <w:rStyle w:val="Code"/>
              </w:rPr>
              <w:t xml:space="preserve"> </w:t>
            </w:r>
            <w:r w:rsidRPr="00B015E6">
              <w:rPr>
                <w:rStyle w:val="Codeattribute"/>
              </w:rPr>
              <w:t>part</w:t>
            </w:r>
            <w:r w:rsidRPr="0062102A">
              <w:rPr>
                <w:rStyle w:val="Codetext"/>
              </w:rPr>
              <w:t>=</w:t>
            </w:r>
            <w:r w:rsidRPr="00B015E6">
              <w:rPr>
                <w:rStyle w:val="Codevalue"/>
              </w:rPr>
              <w:t>"F"</w:t>
            </w:r>
            <w:r w:rsidRPr="00B015E6">
              <w:rPr>
                <w:rStyle w:val="Code"/>
              </w:rPr>
              <w:t xml:space="preserve"> </w:t>
            </w:r>
            <w:r w:rsidRPr="00B015E6">
              <w:rPr>
                <w:rStyle w:val="Codeattribute"/>
              </w:rPr>
              <w:t>met</w:t>
            </w:r>
            <w:r w:rsidRPr="0062102A">
              <w:rPr>
                <w:rStyle w:val="Codetext"/>
              </w:rPr>
              <w:t>=</w:t>
            </w:r>
            <w:r w:rsidRPr="00B015E6">
              <w:rPr>
                <w:rStyle w:val="Codevalue"/>
              </w:rPr>
              <w:t>"anuṣṭubh"</w:t>
            </w:r>
            <w:r w:rsidRPr="00B015E6">
              <w:rPr>
                <w:rStyle w:val="Code"/>
              </w:rPr>
              <w:t>&gt;</w:t>
            </w:r>
          </w:p>
          <w:p w14:paraId="382E5FBD" w14:textId="5E4931C9" w:rsidR="00B015E6" w:rsidRPr="00B015E6" w:rsidRDefault="00B015E6" w:rsidP="009A26BC">
            <w:pPr>
              <w:pStyle w:val="CodeParagraph"/>
              <w:keepNext/>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c</w:t>
            </w:r>
            <w:r w:rsidRPr="00B015E6">
              <w:rPr>
                <w:rStyle w:val="Codevalue"/>
              </w:rPr>
              <w:t>"</w:t>
            </w:r>
            <w:r w:rsidRPr="00B015E6">
              <w:rPr>
                <w:rStyle w:val="Code"/>
              </w:rPr>
              <w:t xml:space="preserve">&gt;&lt;lb </w:t>
            </w:r>
            <w:r w:rsidRPr="00B015E6">
              <w:rPr>
                <w:rStyle w:val="Codeattribute"/>
              </w:rPr>
              <w:t>n</w:t>
            </w:r>
            <w:r w:rsidRPr="0062102A">
              <w:rPr>
                <w:rStyle w:val="Codetext"/>
              </w:rPr>
              <w:t>=</w:t>
            </w:r>
            <w:r w:rsidRPr="00B015E6">
              <w:rPr>
                <w:rStyle w:val="Codevalue"/>
              </w:rPr>
              <w:t>"13"</w:t>
            </w:r>
            <w:r w:rsidRPr="00B015E6">
              <w:rPr>
                <w:rStyle w:val="Code"/>
              </w:rPr>
              <w:t>/&gt;</w:t>
            </w:r>
            <w:r w:rsidRPr="00B015E6">
              <w:rPr>
                <w:rStyle w:val="Codetext"/>
              </w:rPr>
              <w:t>sa viṣṭhāyāṁ kr̥mir bhūtvā</w:t>
            </w:r>
            <w:r w:rsidRPr="00B015E6">
              <w:rPr>
                <w:rStyle w:val="Code"/>
              </w:rPr>
              <w:t>&lt;/l&gt;</w:t>
            </w:r>
          </w:p>
          <w:p w14:paraId="661BA4A2" w14:textId="7D7A3558" w:rsidR="00B015E6" w:rsidRPr="00B015E6" w:rsidRDefault="00B015E6" w:rsidP="009A26BC">
            <w:pPr>
              <w:pStyle w:val="CodeParagraph"/>
              <w:keepNext/>
              <w:rPr>
                <w:rStyle w:val="Code"/>
              </w:rPr>
            </w:pPr>
            <w:r w:rsidRPr="00B015E6">
              <w:rPr>
                <w:rStyle w:val="Code"/>
              </w:rPr>
              <w:t xml:space="preserve">  &lt;l </w:t>
            </w:r>
            <w:r w:rsidRPr="00B015E6">
              <w:rPr>
                <w:rStyle w:val="Codeattribute"/>
              </w:rPr>
              <w:t>n</w:t>
            </w:r>
            <w:r w:rsidRPr="0062102A">
              <w:rPr>
                <w:rStyle w:val="Codetext"/>
              </w:rPr>
              <w:t>=</w:t>
            </w:r>
            <w:r w:rsidRPr="00B015E6">
              <w:rPr>
                <w:rStyle w:val="Codevalue"/>
              </w:rPr>
              <w:t>"</w:t>
            </w:r>
            <w:r w:rsidR="002F1C97">
              <w:rPr>
                <w:rStyle w:val="Codevalue"/>
              </w:rPr>
              <w:t>d</w:t>
            </w:r>
            <w:r w:rsidRPr="00B015E6">
              <w:rPr>
                <w:rStyle w:val="Codevalue"/>
              </w:rPr>
              <w:t>"</w:t>
            </w:r>
            <w:r w:rsidRPr="00B015E6">
              <w:rPr>
                <w:rStyle w:val="Code"/>
              </w:rPr>
              <w:t>&gt;</w:t>
            </w:r>
            <w:r w:rsidRPr="00B015E6">
              <w:rPr>
                <w:rStyle w:val="Codetext"/>
              </w:rPr>
              <w:t>pitr̥bhiḥ saha pacyate</w:t>
            </w:r>
            <w:r w:rsidRPr="00B015E6">
              <w:rPr>
                <w:rStyle w:val="Code"/>
              </w:rPr>
              <w:t>&lt;/l&gt;</w:t>
            </w:r>
          </w:p>
          <w:p w14:paraId="230B7058" w14:textId="4D87C5EC" w:rsidR="00251E0D" w:rsidRPr="00DD7CCF" w:rsidRDefault="00B015E6" w:rsidP="009A26BC">
            <w:pPr>
              <w:pStyle w:val="CodeParagraph"/>
              <w:keepNext/>
            </w:pPr>
            <w:r w:rsidRPr="00B015E6">
              <w:rPr>
                <w:rStyle w:val="Code"/>
              </w:rPr>
              <w:t>&lt;/lg&gt;</w:t>
            </w:r>
          </w:p>
        </w:tc>
      </w:tr>
      <w:tr w:rsidR="00251E0D" w:rsidRPr="002E7083" w14:paraId="17F65071" w14:textId="77777777" w:rsidTr="00251E0D">
        <w:tc>
          <w:tcPr>
            <w:tcW w:w="5000" w:type="pct"/>
          </w:tcPr>
          <w:p w14:paraId="3A50ABB6" w14:textId="77777777" w:rsidR="00B015E6" w:rsidRPr="00B015E6" w:rsidRDefault="00B015E6" w:rsidP="00B015E6">
            <w:pPr>
              <w:pStyle w:val="TableNote"/>
              <w:rPr>
                <w:rFonts w:ascii="Arial" w:hAnsi="Arial" w:cs="Arial"/>
                <w:sz w:val="18"/>
                <w:szCs w:val="18"/>
              </w:rPr>
            </w:pPr>
            <w:r w:rsidRPr="00B015E6">
              <w:t>the first half of stanza 1 is inscribed in line 12</w:t>
            </w:r>
          </w:p>
          <w:p w14:paraId="43D83358" w14:textId="77777777" w:rsidR="00B015E6" w:rsidRPr="00B015E6" w:rsidRDefault="00B015E6" w:rsidP="00B015E6">
            <w:pPr>
              <w:pStyle w:val="TableNote"/>
            </w:pPr>
            <w:r w:rsidRPr="00B015E6">
              <w:t>at this point the engraver apparently realised that he had forgotten to engrave the prose introducing the admonitory stanzas and engraved that right after the first hemistich</w:t>
            </w:r>
          </w:p>
          <w:p w14:paraId="2921FD11" w14:textId="6D81A50C" w:rsidR="00251E0D" w:rsidRPr="00B015E6" w:rsidRDefault="00B015E6" w:rsidP="00B015E6">
            <w:pPr>
              <w:pStyle w:val="TableNote"/>
              <w:rPr>
                <w:rStyle w:val="Code"/>
                <w:rFonts w:ascii="Arial" w:hAnsi="Arial" w:cs="Arial"/>
                <w:noProof w:val="0"/>
                <w:color w:val="auto"/>
                <w:sz w:val="18"/>
                <w:szCs w:val="18"/>
                <w:shd w:val="clear" w:color="auto" w:fill="auto"/>
              </w:rPr>
            </w:pPr>
            <w:r w:rsidRPr="00B015E6">
              <w:t>then, at the beginning of line 13, he continued with the rest of the stanza</w:t>
            </w:r>
          </w:p>
        </w:tc>
      </w:tr>
    </w:tbl>
    <w:p w14:paraId="091A3DE8" w14:textId="192516E7" w:rsidR="00143A4A" w:rsidRDefault="00972854" w:rsidP="00972854">
      <w:pPr>
        <w:pStyle w:val="Cmsor2"/>
      </w:pPr>
      <w:bookmarkStart w:id="161" w:name="_Ref168563127"/>
      <w:bookmarkStart w:id="162" w:name="_Toc182996961"/>
      <w:r>
        <w:t>Lists in the edition</w:t>
      </w:r>
      <w:bookmarkEnd w:id="161"/>
      <w:bookmarkEnd w:id="162"/>
    </w:p>
    <w:p w14:paraId="00060BA9" w14:textId="37F88FFD" w:rsidR="00972854" w:rsidRDefault="00972854" w:rsidP="00D45A5E">
      <w:pPr>
        <w:pStyle w:val="Lista"/>
      </w:pPr>
      <w:r>
        <w:t>the encoding of lists is primarily applicable to sections in a modern language, such as the translation and the commentary, and the general rules are therefore discussed in §</w:t>
      </w:r>
      <w:r>
        <w:fldChar w:fldCharType="begin"/>
      </w:r>
      <w:r>
        <w:instrText xml:space="preserve"> REF _Ref56419954 \r \h </w:instrText>
      </w:r>
      <w:r>
        <w:fldChar w:fldCharType="separate"/>
      </w:r>
      <w:r w:rsidR="00110B53">
        <w:t>10.2.2</w:t>
      </w:r>
      <w:r>
        <w:fldChar w:fldCharType="end"/>
      </w:r>
    </w:p>
    <w:p w14:paraId="7F748177" w14:textId="531DF4A7" w:rsidR="00972854" w:rsidRDefault="00972854" w:rsidP="00972854">
      <w:pPr>
        <w:pStyle w:val="Lista2"/>
      </w:pPr>
      <w:r>
        <w:t>lists may, at the encoder’s option, also be used in the edition, keeping in mind the following:</w:t>
      </w:r>
    </w:p>
    <w:p w14:paraId="3EEC54F0" w14:textId="2A9BA68C" w:rsidR="00972854" w:rsidRDefault="00972854" w:rsidP="00972854">
      <w:pPr>
        <w:pStyle w:val="Lista"/>
      </w:pPr>
      <w:r>
        <w:t xml:space="preserve">a </w:t>
      </w:r>
      <w:r w:rsidRPr="00DD7CCF">
        <w:rPr>
          <w:rStyle w:val="Code"/>
        </w:rPr>
        <w:t>&lt;list&gt;</w:t>
      </w:r>
      <w:r>
        <w:t xml:space="preserve"> element</w:t>
      </w:r>
      <w:r w:rsidR="00061489">
        <w:t xml:space="preserve"> </w:t>
      </w:r>
      <w:r>
        <w:t xml:space="preserve">must always be contained within a </w:t>
      </w:r>
      <w:r w:rsidRPr="00DD7CCF">
        <w:rPr>
          <w:rStyle w:val="Code"/>
        </w:rPr>
        <w:t>&lt;p&gt;</w:t>
      </w:r>
      <w:r>
        <w:t xml:space="preserve"> element</w:t>
      </w:r>
    </w:p>
    <w:p w14:paraId="73CBBF15" w14:textId="2A8896E1" w:rsidR="00061489" w:rsidRDefault="00061489" w:rsidP="00061489">
      <w:pPr>
        <w:pStyle w:val="Lista"/>
      </w:pPr>
      <w:r>
        <w:t>lists in the edition must always be plain (not bulleted or numbered, which is only permitted outside the edition)</w:t>
      </w:r>
    </w:p>
    <w:p w14:paraId="0A1C6FB0" w14:textId="27B5730A" w:rsidR="00972854" w:rsidRDefault="00972854" w:rsidP="00972854">
      <w:pPr>
        <w:pStyle w:val="Lista"/>
      </w:pPr>
      <w:r>
        <w:t>the rules for the interaction of container boundaries with text segmentation (§</w:t>
      </w:r>
      <w:r>
        <w:fldChar w:fldCharType="begin"/>
      </w:r>
      <w:r>
        <w:instrText xml:space="preserve"> REF _Ref61250776 \r \h </w:instrText>
      </w:r>
      <w:r>
        <w:fldChar w:fldCharType="separate"/>
      </w:r>
      <w:r w:rsidR="00110B53">
        <w:t>2.3</w:t>
      </w:r>
      <w:r>
        <w:fldChar w:fldCharType="end"/>
      </w:r>
      <w:r>
        <w:t>) also apply to lists</w:t>
      </w:r>
    </w:p>
    <w:p w14:paraId="2660D3F2" w14:textId="7E8B0EEA" w:rsidR="00972854" w:rsidRPr="00972854" w:rsidRDefault="00972854" w:rsidP="00972854">
      <w:pPr>
        <w:pStyle w:val="Lista"/>
      </w:pPr>
      <w:r>
        <w:t xml:space="preserve">phrase-level elements overlapping </w:t>
      </w:r>
      <w:r w:rsidR="00061489">
        <w:t>list boundaries must be split as per §</w:t>
      </w:r>
      <w:r w:rsidR="00061489">
        <w:fldChar w:fldCharType="begin"/>
      </w:r>
      <w:r w:rsidR="00061489">
        <w:instrText xml:space="preserve"> REF _Ref43978660 \r \h </w:instrText>
      </w:r>
      <w:r w:rsidR="00061489">
        <w:fldChar w:fldCharType="separate"/>
      </w:r>
      <w:r w:rsidR="00110B53">
        <w:t>8.2</w:t>
      </w:r>
      <w:r w:rsidR="00061489">
        <w:fldChar w:fldCharType="end"/>
      </w:r>
    </w:p>
    <w:p w14:paraId="31CE26F2" w14:textId="77777777" w:rsidR="00972854" w:rsidRPr="00DD7CCF" w:rsidRDefault="00972854" w:rsidP="00143A4A"/>
    <w:p w14:paraId="4EC5AE05" w14:textId="4C13AC90" w:rsidR="00C02B8C" w:rsidRPr="00DD7CCF" w:rsidRDefault="004D2E67" w:rsidP="00EB2024">
      <w:pPr>
        <w:pStyle w:val="Cmsor1"/>
      </w:pPr>
      <w:bookmarkStart w:id="163" w:name="_u75tldno8fkf" w:colFirst="0" w:colLast="0"/>
      <w:bookmarkStart w:id="164" w:name="_Ref182580581"/>
      <w:bookmarkStart w:id="165" w:name="_Toc182996962"/>
      <w:bookmarkEnd w:id="163"/>
      <w:r w:rsidRPr="00DD7CCF">
        <w:lastRenderedPageBreak/>
        <w:t xml:space="preserve">Marking up </w:t>
      </w:r>
      <w:r w:rsidR="006733B4" w:rsidRPr="00DD7CCF">
        <w:t>extrinsic structure in the edition</w:t>
      </w:r>
      <w:bookmarkEnd w:id="164"/>
      <w:bookmarkEnd w:id="165"/>
    </w:p>
    <w:p w14:paraId="10B1CD43" w14:textId="7FDCAAD0" w:rsidR="00C02B8C" w:rsidRDefault="000A5DB8" w:rsidP="00A849C7">
      <w:pPr>
        <w:pStyle w:val="Cmsor2"/>
      </w:pPr>
      <w:bookmarkStart w:id="166" w:name="_2po8nsoeevw0" w:colFirst="0" w:colLast="0"/>
      <w:bookmarkStart w:id="167" w:name="_Ref182923075"/>
      <w:bookmarkStart w:id="168" w:name="_Toc182996963"/>
      <w:bookmarkEnd w:id="166"/>
      <w:r>
        <w:t>Introducing extrinsic structure</w:t>
      </w:r>
      <w:bookmarkEnd w:id="167"/>
      <w:bookmarkEnd w:id="168"/>
    </w:p>
    <w:p w14:paraId="0B01C870" w14:textId="28AF1179" w:rsidR="00675578" w:rsidRDefault="00675578" w:rsidP="00675578">
      <w:r>
        <w:t xml:space="preserve">Physically, every inscription consists of an inscribed field (also called a </w:t>
      </w:r>
      <w:r>
        <w:rPr>
          <w:rStyle w:val="Foreign"/>
        </w:rPr>
        <w:t>campus</w:t>
      </w:r>
      <w:r>
        <w:t>)</w:t>
      </w:r>
      <w:r w:rsidR="0045140D">
        <w:t>,</w:t>
      </w:r>
      <w:r>
        <w:t xml:space="preserve"> within which there is at least one line, but usually several lines of inscribed text. The edition division of the XML file </w:t>
      </w:r>
      <w:r w:rsidR="0045140D">
        <w:t xml:space="preserve">represents the textual content of </w:t>
      </w:r>
      <w:r>
        <w:t>the entirety of the inscribed field</w:t>
      </w:r>
      <w:r w:rsidR="0045140D">
        <w:t>.</w:t>
      </w:r>
      <w:r>
        <w:t xml:space="preserve"> </w:t>
      </w:r>
      <w:r w:rsidR="0045140D">
        <w:t>T</w:t>
      </w:r>
      <w:r>
        <w:t xml:space="preserve">he beginning of each epigraphic line must always be marked up </w:t>
      </w:r>
      <w:r w:rsidR="0045140D">
        <w:t>with</w:t>
      </w:r>
      <w:r>
        <w:t>in the edition (§</w:t>
      </w:r>
      <w:r w:rsidR="00CB56FA">
        <w:fldChar w:fldCharType="begin"/>
      </w:r>
      <w:r w:rsidR="00CB56FA">
        <w:instrText xml:space="preserve"> REF _Ref182580645 \r \h </w:instrText>
      </w:r>
      <w:r w:rsidR="00CB56FA">
        <w:fldChar w:fldCharType="separate"/>
      </w:r>
      <w:r w:rsidR="00110B53">
        <w:t>3.4</w:t>
      </w:r>
      <w:r w:rsidR="00CB56FA">
        <w:fldChar w:fldCharType="end"/>
      </w:r>
      <w:r>
        <w:t xml:space="preserve">). </w:t>
      </w:r>
      <w:r w:rsidR="0045140D">
        <w:t>T</w:t>
      </w:r>
      <w:r>
        <w:t>he concrete topology of the inscription is</w:t>
      </w:r>
      <w:r w:rsidR="0045140D">
        <w:t>, however,</w:t>
      </w:r>
      <w:r>
        <w:t xml:space="preserve"> irrelevant, so the tidy </w:t>
      </w:r>
      <w:r w:rsidR="004328A8">
        <w:t>slab</w:t>
      </w:r>
      <w:r>
        <w:t xml:space="preserve"> in </w:t>
      </w:r>
      <w:r>
        <w:fldChar w:fldCharType="begin"/>
      </w:r>
      <w:r>
        <w:instrText xml:space="preserve"> REF _Ref181712610 \h </w:instrText>
      </w:r>
      <w:r>
        <w:fldChar w:fldCharType="separate"/>
      </w:r>
      <w:r w:rsidR="00110B53">
        <w:t xml:space="preserve">Figure </w:t>
      </w:r>
      <w:r w:rsidR="00110B53">
        <w:rPr>
          <w:noProof/>
        </w:rPr>
        <w:t>1</w:t>
      </w:r>
      <w:r>
        <w:fldChar w:fldCharType="end"/>
      </w:r>
      <w:r>
        <w:t xml:space="preserve"> and the untidy </w:t>
      </w:r>
      <w:r w:rsidR="004328A8">
        <w:t xml:space="preserve">boulder </w:t>
      </w:r>
      <w:r>
        <w:t xml:space="preserve">in </w:t>
      </w:r>
      <w:r>
        <w:fldChar w:fldCharType="begin"/>
      </w:r>
      <w:r>
        <w:instrText xml:space="preserve"> REF _Ref181712620 \h </w:instrText>
      </w:r>
      <w:r>
        <w:fldChar w:fldCharType="separate"/>
      </w:r>
      <w:r w:rsidR="00110B53">
        <w:t xml:space="preserve">Figure </w:t>
      </w:r>
      <w:r w:rsidR="00110B53">
        <w:rPr>
          <w:noProof/>
        </w:rPr>
        <w:t>2</w:t>
      </w:r>
      <w:r>
        <w:fldChar w:fldCharType="end"/>
      </w:r>
      <w:r>
        <w:t xml:space="preserve"> are encoded in the same </w:t>
      </w:r>
      <w:r w:rsidR="0045140D">
        <w:t>manner</w:t>
      </w:r>
      <w:r>
        <w:t xml:space="preserve">, differing only in the number of lines. The size of the inscribed field and the arrangement of lines is recorded in the metadata, where any conspicuous </w:t>
      </w:r>
      <w:r w:rsidR="0045140D">
        <w:t xml:space="preserve">layout </w:t>
      </w:r>
      <w:r>
        <w:t>features may be described for human readers.</w:t>
      </w:r>
    </w:p>
    <w:tbl>
      <w:tblPr>
        <w:tblStyle w:val="FigureTable"/>
        <w:tblW w:w="0" w:type="auto"/>
        <w:tblLook w:val="04A0" w:firstRow="1" w:lastRow="0" w:firstColumn="1" w:lastColumn="0" w:noHBand="0" w:noVBand="1"/>
      </w:tblPr>
      <w:tblGrid>
        <w:gridCol w:w="9628"/>
      </w:tblGrid>
      <w:tr w:rsidR="003D04D3" w14:paraId="7831CBEB" w14:textId="77777777" w:rsidTr="00E011A0">
        <w:trPr>
          <w:cnfStyle w:val="100000000000" w:firstRow="1" w:lastRow="0" w:firstColumn="0" w:lastColumn="0" w:oddVBand="0" w:evenVBand="0" w:oddHBand="0" w:evenHBand="0" w:firstRowFirstColumn="0" w:firstRowLastColumn="0" w:lastRowFirstColumn="0" w:lastRowLastColumn="0"/>
        </w:trPr>
        <w:tc>
          <w:tcPr>
            <w:tcW w:w="9628" w:type="dxa"/>
          </w:tcPr>
          <w:p w14:paraId="5946477F" w14:textId="1B7AC1D6" w:rsidR="003D04D3" w:rsidRDefault="00E011A0" w:rsidP="00E011A0">
            <w:pPr>
              <w:pStyle w:val="Kpalrs"/>
            </w:pPr>
            <w:bookmarkStart w:id="169" w:name="_Ref181712610"/>
            <w:r>
              <w:t xml:space="preserve">Figure </w:t>
            </w:r>
            <w:r w:rsidR="00542B66">
              <w:fldChar w:fldCharType="begin"/>
            </w:r>
            <w:r w:rsidR="00542B66">
              <w:instrText xml:space="preserve"> SEQ Figure \* ARABIC </w:instrText>
            </w:r>
            <w:r w:rsidR="00542B66">
              <w:fldChar w:fldCharType="separate"/>
            </w:r>
            <w:r w:rsidR="00110B53">
              <w:rPr>
                <w:noProof/>
              </w:rPr>
              <w:t>1</w:t>
            </w:r>
            <w:r w:rsidR="00542B66">
              <w:rPr>
                <w:noProof/>
              </w:rPr>
              <w:fldChar w:fldCharType="end"/>
            </w:r>
            <w:bookmarkEnd w:id="169"/>
            <w:r>
              <w:t>. A tidy inscription</w:t>
            </w:r>
          </w:p>
        </w:tc>
      </w:tr>
      <w:tr w:rsidR="003D04D3" w14:paraId="39A8C415" w14:textId="77777777" w:rsidTr="00E011A0">
        <w:tc>
          <w:tcPr>
            <w:tcW w:w="9628" w:type="dxa"/>
          </w:tcPr>
          <w:p w14:paraId="2968EF15" w14:textId="4DC32DB1" w:rsidR="003D04D3" w:rsidRDefault="00E011A0" w:rsidP="00E011A0">
            <w:pPr>
              <w:pStyle w:val="Image"/>
            </w:pPr>
            <w:r w:rsidRPr="00DD7CCF">
              <w:drawing>
                <wp:inline distT="0" distB="0" distL="0" distR="0" wp14:anchorId="53BCB4CB" wp14:editId="0970B341">
                  <wp:extent cx="4881600" cy="1292400"/>
                  <wp:effectExtent l="0" t="0" r="0" b="3175"/>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inline>
              </w:drawing>
            </w:r>
          </w:p>
        </w:tc>
      </w:tr>
    </w:tbl>
    <w:p w14:paraId="640DA95B" w14:textId="72E2CD8A" w:rsidR="003D04D3" w:rsidRDefault="003D04D3" w:rsidP="00675578"/>
    <w:tbl>
      <w:tblPr>
        <w:tblStyle w:val="FigureTable"/>
        <w:tblW w:w="0" w:type="auto"/>
        <w:tblLook w:val="04A0" w:firstRow="1" w:lastRow="0" w:firstColumn="1" w:lastColumn="0" w:noHBand="0" w:noVBand="1"/>
      </w:tblPr>
      <w:tblGrid>
        <w:gridCol w:w="9628"/>
      </w:tblGrid>
      <w:tr w:rsidR="00E011A0" w14:paraId="2B37E16F" w14:textId="77777777" w:rsidTr="00E011A0">
        <w:trPr>
          <w:cnfStyle w:val="100000000000" w:firstRow="1" w:lastRow="0" w:firstColumn="0" w:lastColumn="0" w:oddVBand="0" w:evenVBand="0" w:oddHBand="0" w:evenHBand="0" w:firstRowFirstColumn="0" w:firstRowLastColumn="0" w:lastRowFirstColumn="0" w:lastRowLastColumn="0"/>
        </w:trPr>
        <w:tc>
          <w:tcPr>
            <w:tcW w:w="9628" w:type="dxa"/>
          </w:tcPr>
          <w:p w14:paraId="2596F4BE" w14:textId="0E369ADC" w:rsidR="00E011A0" w:rsidRDefault="00E011A0" w:rsidP="00E011A0">
            <w:pPr>
              <w:pStyle w:val="Kpalrs"/>
            </w:pPr>
            <w:bookmarkStart w:id="170" w:name="_Ref181712620"/>
            <w:r>
              <w:t xml:space="preserve">Figure </w:t>
            </w:r>
            <w:r w:rsidR="00542B66">
              <w:fldChar w:fldCharType="begin"/>
            </w:r>
            <w:r w:rsidR="00542B66">
              <w:instrText xml:space="preserve"> SEQ Figure \* ARABIC </w:instrText>
            </w:r>
            <w:r w:rsidR="00542B66">
              <w:fldChar w:fldCharType="separate"/>
            </w:r>
            <w:r w:rsidR="00110B53">
              <w:rPr>
                <w:noProof/>
              </w:rPr>
              <w:t>2</w:t>
            </w:r>
            <w:r w:rsidR="00542B66">
              <w:rPr>
                <w:noProof/>
              </w:rPr>
              <w:fldChar w:fldCharType="end"/>
            </w:r>
            <w:bookmarkEnd w:id="170"/>
            <w:r>
              <w:t>. An untidy inscription</w:t>
            </w:r>
          </w:p>
        </w:tc>
      </w:tr>
      <w:tr w:rsidR="00E011A0" w14:paraId="633F3CA9" w14:textId="77777777" w:rsidTr="00E011A0">
        <w:tc>
          <w:tcPr>
            <w:tcW w:w="9628" w:type="dxa"/>
          </w:tcPr>
          <w:p w14:paraId="19D032F2" w14:textId="7055320D" w:rsidR="00E011A0" w:rsidRDefault="00E011A0" w:rsidP="00E011A0">
            <w:pPr>
              <w:pStyle w:val="Image"/>
            </w:pPr>
            <w:r>
              <w:drawing>
                <wp:inline distT="0" distB="0" distL="0" distR="0" wp14:anchorId="0F6E095F" wp14:editId="0B6A43AD">
                  <wp:extent cx="3898900" cy="1440815"/>
                  <wp:effectExtent l="0" t="0" r="6350" b="6985"/>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98900" cy="1440815"/>
                          </a:xfrm>
                          <a:prstGeom prst="rect">
                            <a:avLst/>
                          </a:prstGeom>
                          <a:noFill/>
                          <a:ln>
                            <a:noFill/>
                          </a:ln>
                        </pic:spPr>
                      </pic:pic>
                    </a:graphicData>
                  </a:graphic>
                </wp:inline>
              </w:drawing>
            </w:r>
          </w:p>
        </w:tc>
      </w:tr>
    </w:tbl>
    <w:p w14:paraId="2A5F97CE" w14:textId="6B2126A6" w:rsidR="00675578" w:rsidRDefault="00675578" w:rsidP="00675578">
      <w:r>
        <w:t xml:space="preserve">In slightly more complex cases, the campus does not consist of a single, physically contiguous and clearly circumscribable field. If it is divided into sections by vertical space (blank lines), then it only requires additional encoding in specific conditions discussed in </w:t>
      </w:r>
      <w:r w:rsidRPr="00DD7CCF">
        <w:t>§</w:t>
      </w:r>
      <w:r w:rsidRPr="00DD7CCF">
        <w:fldChar w:fldCharType="begin"/>
      </w:r>
      <w:r w:rsidRPr="00DD7CCF">
        <w:instrText xml:space="preserve"> REF _Ref43984388 \w \h </w:instrText>
      </w:r>
      <w:r>
        <w:instrText xml:space="preserve"> \* MERGEFORMAT </w:instrText>
      </w:r>
      <w:r w:rsidRPr="00DD7CCF">
        <w:fldChar w:fldCharType="separate"/>
      </w:r>
      <w:r w:rsidR="00110B53">
        <w:t>3.8.1</w:t>
      </w:r>
      <w:r w:rsidRPr="00DD7CCF">
        <w:fldChar w:fldCharType="end"/>
      </w:r>
      <w:r>
        <w:t xml:space="preserve">. Not uncommonly, shorter bits of text float outside (or even partly or wholly inside) a </w:t>
      </w:r>
      <w:r w:rsidR="004D57C0">
        <w:t xml:space="preserve">demarcated </w:t>
      </w:r>
      <w:r>
        <w:t xml:space="preserve">field, such as </w:t>
      </w:r>
      <w:r w:rsidRPr="00DD7CCF">
        <w:t xml:space="preserve">an auspicious opening symbol, word, phrase or invocation </w:t>
      </w:r>
      <w:r w:rsidRPr="00E24F87">
        <w:rPr>
          <w:noProof/>
        </w:rPr>
        <w:t>(</w:t>
      </w:r>
      <w:r w:rsidRPr="00DD7CCF">
        <w:t>§</w:t>
      </w:r>
      <w:r w:rsidRPr="00DD7CCF">
        <w:fldChar w:fldCharType="begin"/>
      </w:r>
      <w:r w:rsidRPr="00DD7CCF">
        <w:instrText xml:space="preserve"> REF _Ref43978135 \w \h </w:instrText>
      </w:r>
      <w:r>
        <w:instrText xml:space="preserve"> \* MERGEFORMAT </w:instrText>
      </w:r>
      <w:r w:rsidRPr="00DD7CCF">
        <w:fldChar w:fldCharType="separate"/>
      </w:r>
      <w:r w:rsidR="00110B53">
        <w:t>3.8.2</w:t>
      </w:r>
      <w:r w:rsidRPr="00DD7CCF">
        <w:fldChar w:fldCharType="end"/>
      </w:r>
      <w:r w:rsidRPr="00DD7CCF">
        <w:t>)</w:t>
      </w:r>
      <w:r>
        <w:t xml:space="preserve">; </w:t>
      </w:r>
      <w:r w:rsidRPr="00DD7CCF">
        <w:t xml:space="preserve">a closing formula </w:t>
      </w:r>
      <w:r w:rsidRPr="00E24F87">
        <w:rPr>
          <w:noProof/>
        </w:rPr>
        <w:t>(</w:t>
      </w:r>
      <w:r w:rsidRPr="00DD7CCF">
        <w:t>§</w:t>
      </w:r>
      <w:r w:rsidR="00E91AE5">
        <w:fldChar w:fldCharType="begin"/>
      </w:r>
      <w:r w:rsidR="00E91AE5">
        <w:instrText xml:space="preserve"> REF _Ref182233273 \r \h </w:instrText>
      </w:r>
      <w:r w:rsidR="00E91AE5">
        <w:fldChar w:fldCharType="separate"/>
      </w:r>
      <w:r w:rsidR="00110B53">
        <w:t>3.8.3</w:t>
      </w:r>
      <w:r w:rsidR="00E91AE5">
        <w:fldChar w:fldCharType="end"/>
      </w:r>
      <w:r w:rsidRPr="00DD7CCF">
        <w:t>)</w:t>
      </w:r>
      <w:r>
        <w:t xml:space="preserve">; or numeration marks for copper plates </w:t>
      </w:r>
      <w:r w:rsidRPr="00E24F87">
        <w:rPr>
          <w:noProof/>
        </w:rPr>
        <w:t>(</w:t>
      </w:r>
      <w:r w:rsidRPr="00DD7CCF">
        <w:t>§</w:t>
      </w:r>
      <w:r w:rsidRPr="00DD7CCF">
        <w:fldChar w:fldCharType="begin"/>
      </w:r>
      <w:r w:rsidRPr="00DD7CCF">
        <w:instrText xml:space="preserve"> REF _Ref43984607 \w \h </w:instrText>
      </w:r>
      <w:r>
        <w:instrText xml:space="preserve"> \* MERGEFORMAT </w:instrText>
      </w:r>
      <w:r w:rsidRPr="00DD7CCF">
        <w:fldChar w:fldCharType="separate"/>
      </w:r>
      <w:r w:rsidR="00110B53">
        <w:t>3.8.4</w:t>
      </w:r>
      <w:r w:rsidRPr="00DD7CCF">
        <w:fldChar w:fldCharType="end"/>
      </w:r>
      <w:r w:rsidRPr="00DD7CCF">
        <w:t>)</w:t>
      </w:r>
      <w:r>
        <w:t xml:space="preserve">. </w:t>
      </w:r>
      <w:r w:rsidR="007F3F01">
        <w:t>Some pieces of text floating between lines or outside the margins</w:t>
      </w:r>
      <w:r w:rsidR="00E2049B">
        <w:t>, however,</w:t>
      </w:r>
      <w:r w:rsidR="007F3F01">
        <w:t xml:space="preserve"> function as additions or corrections to the main body of the text, and are to be encoded as such (§</w:t>
      </w:r>
      <w:r w:rsidR="007F3F01">
        <w:fldChar w:fldCharType="begin"/>
      </w:r>
      <w:r w:rsidR="007F3F01">
        <w:instrText xml:space="preserve"> REF _Ref182216826 \r \h </w:instrText>
      </w:r>
      <w:r w:rsidR="007F3F01">
        <w:fldChar w:fldCharType="separate"/>
      </w:r>
      <w:r w:rsidR="00110B53">
        <w:t>4.4</w:t>
      </w:r>
      <w:r w:rsidR="007F3F01">
        <w:fldChar w:fldCharType="end"/>
      </w:r>
      <w:r w:rsidR="007F3F01">
        <w:t>) rather than as partitions.</w:t>
      </w:r>
    </w:p>
    <w:p w14:paraId="03DC9D42" w14:textId="20A2B512" w:rsidR="009C67A8" w:rsidRDefault="00D67C25" w:rsidP="00D67C25">
      <w:r>
        <w:t>In even more complex cases, the inscribed field may consist of physically separa</w:t>
      </w:r>
      <w:r w:rsidR="0045140D">
        <w:t>ble</w:t>
      </w:r>
      <w:r>
        <w:t xml:space="preserve"> zones, called partitions in this Guide. </w:t>
      </w:r>
      <w:r w:rsidR="00777B90">
        <w:t>The text of an</w:t>
      </w:r>
      <w:r>
        <w:t xml:space="preserve"> inscription may for instance be </w:t>
      </w:r>
      <w:r w:rsidR="00777B90">
        <w:t xml:space="preserve">distributed </w:t>
      </w:r>
      <w:r>
        <w:t xml:space="preserve">on a set of copper plates, on a series of masonry blocks in a wall, on different limbs of a statue, on faces of a polygonal </w:t>
      </w:r>
      <w:r w:rsidR="00E2049B">
        <w:t>pillar</w:t>
      </w:r>
      <w:r>
        <w:t xml:space="preserve"> or a stela, or it may come to us in fragments</w:t>
      </w:r>
      <w:r w:rsidR="00777B90">
        <w:t xml:space="preserve"> (for which specific considerations have been gathered in §</w:t>
      </w:r>
      <w:r w:rsidR="00777B90">
        <w:fldChar w:fldCharType="begin"/>
      </w:r>
      <w:r w:rsidR="00777B90">
        <w:instrText xml:space="preserve"> REF _Ref182815850 \r \h </w:instrText>
      </w:r>
      <w:r w:rsidR="00777B90">
        <w:fldChar w:fldCharType="separate"/>
      </w:r>
      <w:r w:rsidR="00110B53">
        <w:t>3.7</w:t>
      </w:r>
      <w:r w:rsidR="00777B90">
        <w:fldChar w:fldCharType="end"/>
      </w:r>
      <w:r w:rsidR="00777B90">
        <w:t>)</w:t>
      </w:r>
      <w:r>
        <w:t>. Just as with the field as a whole and as with epigraphic lines, the shape, size and relative location of these zones (e.g. one below the other</w:t>
      </w:r>
      <w:r w:rsidR="00E2049B">
        <w:t xml:space="preserve"> on a slab</w:t>
      </w:r>
      <w:r>
        <w:t xml:space="preserve">, </w:t>
      </w:r>
      <w:r w:rsidR="00E2049B">
        <w:t xml:space="preserve">in a patchwork on a rock face, </w:t>
      </w:r>
      <w:r>
        <w:t xml:space="preserve">on separate </w:t>
      </w:r>
      <w:r w:rsidR="0045140D">
        <w:t>sur</w:t>
      </w:r>
      <w:r>
        <w:t>faces of a three-dimensional object, etc.) is entirely irrelevant to the encoding, and is to be described in the metadata. What is, however, crucial to how they can be encoded is the way in which they interact with the intrinsic structure of the text (§</w:t>
      </w:r>
      <w:r>
        <w:fldChar w:fldCharType="begin"/>
      </w:r>
      <w:r>
        <w:instrText xml:space="preserve"> REF _Ref43978632 \r \h </w:instrText>
      </w:r>
      <w:r>
        <w:fldChar w:fldCharType="separate"/>
      </w:r>
      <w:r w:rsidR="00110B53">
        <w:t>2</w:t>
      </w:r>
      <w:r>
        <w:fldChar w:fldCharType="end"/>
      </w:r>
      <w:r>
        <w:t xml:space="preserve">) and </w:t>
      </w:r>
      <w:r w:rsidR="0087192F">
        <w:t>with</w:t>
      </w:r>
      <w:r>
        <w:t xml:space="preserve"> the epigraphic lines (§</w:t>
      </w:r>
      <w:r w:rsidR="00CB56FA">
        <w:fldChar w:fldCharType="begin"/>
      </w:r>
      <w:r w:rsidR="00CB56FA">
        <w:instrText xml:space="preserve"> REF _Ref182580657 \r \h </w:instrText>
      </w:r>
      <w:r w:rsidR="00CB56FA">
        <w:fldChar w:fldCharType="separate"/>
      </w:r>
      <w:r w:rsidR="00110B53">
        <w:t>3.4</w:t>
      </w:r>
      <w:r w:rsidR="00CB56FA">
        <w:fldChar w:fldCharType="end"/>
      </w:r>
      <w:r>
        <w:t>).</w:t>
      </w:r>
    </w:p>
    <w:p w14:paraId="1A0D0932" w14:textId="5CAB6B72" w:rsidR="00D67C25" w:rsidRPr="00DD7CCF" w:rsidRDefault="00D67C25" w:rsidP="00D67C25">
      <w:r>
        <w:t xml:space="preserve">The possible functional patterns of this interaction, abstracted from physical layout, are illustrated in </w:t>
      </w:r>
      <w:r>
        <w:fldChar w:fldCharType="begin"/>
      </w:r>
      <w:r>
        <w:instrText xml:space="preserve"> REF _Ref181714224 \h </w:instrText>
      </w:r>
      <w:r>
        <w:fldChar w:fldCharType="separate"/>
      </w:r>
      <w:r w:rsidR="00110B53">
        <w:t xml:space="preserve">Figure </w:t>
      </w:r>
      <w:r w:rsidR="00110B53">
        <w:rPr>
          <w:noProof/>
        </w:rPr>
        <w:t>3</w:t>
      </w:r>
      <w:r>
        <w:fldChar w:fldCharType="end"/>
      </w:r>
      <w:r>
        <w:t xml:space="preserve">. Keep in mind that although the patterns show identical-shaped zones side by side, the same markup </w:t>
      </w:r>
      <w:r>
        <w:lastRenderedPageBreak/>
        <w:t>method may be applicable to physically very different objects</w:t>
      </w:r>
      <w:r w:rsidR="009C67A8">
        <w:t>. It is recommended that you read this general introduction carefully, considering its illustrations, and also familiarise yourself with the overviews of §</w:t>
      </w:r>
      <w:r w:rsidR="009C67A8">
        <w:fldChar w:fldCharType="begin"/>
      </w:r>
      <w:r w:rsidR="009C67A8">
        <w:instrText xml:space="preserve"> REF _Ref43978987 \r \h </w:instrText>
      </w:r>
      <w:r w:rsidR="009C67A8">
        <w:fldChar w:fldCharType="separate"/>
      </w:r>
      <w:r w:rsidR="00110B53">
        <w:t>3.2</w:t>
      </w:r>
      <w:r w:rsidR="009C67A8">
        <w:fldChar w:fldCharType="end"/>
      </w:r>
      <w:r w:rsidR="009C67A8">
        <w:t xml:space="preserve"> to §</w:t>
      </w:r>
      <w:r w:rsidR="009C67A8">
        <w:fldChar w:fldCharType="begin"/>
      </w:r>
      <w:r w:rsidR="009C67A8">
        <w:instrText xml:space="preserve"> REF _Ref43984651 \r \h </w:instrText>
      </w:r>
      <w:r w:rsidR="009C67A8">
        <w:fldChar w:fldCharType="separate"/>
      </w:r>
      <w:r w:rsidR="00110B53">
        <w:t>3.6</w:t>
      </w:r>
      <w:r w:rsidR="009C67A8">
        <w:fldChar w:fldCharType="end"/>
      </w:r>
      <w:r w:rsidR="009C67A8">
        <w:t>.</w:t>
      </w:r>
    </w:p>
    <w:tbl>
      <w:tblPr>
        <w:tblStyle w:val="FigureTable"/>
        <w:tblW w:w="5000" w:type="pct"/>
        <w:tblLook w:val="04A0" w:firstRow="1" w:lastRow="0" w:firstColumn="1" w:lastColumn="0" w:noHBand="0" w:noVBand="1"/>
      </w:tblPr>
      <w:tblGrid>
        <w:gridCol w:w="3210"/>
        <w:gridCol w:w="3210"/>
        <w:gridCol w:w="3208"/>
      </w:tblGrid>
      <w:tr w:rsidR="00E011A0" w:rsidRPr="00DD7CCF" w14:paraId="68871B47" w14:textId="77777777" w:rsidTr="00E011A0">
        <w:trPr>
          <w:cnfStyle w:val="100000000000" w:firstRow="1" w:lastRow="0" w:firstColumn="0" w:lastColumn="0" w:oddVBand="0" w:evenVBand="0" w:oddHBand="0" w:evenHBand="0" w:firstRowFirstColumn="0" w:firstRowLastColumn="0" w:lastRowFirstColumn="0" w:lastRowLastColumn="0"/>
        </w:trPr>
        <w:tc>
          <w:tcPr>
            <w:tcW w:w="5000" w:type="pct"/>
            <w:gridSpan w:val="3"/>
          </w:tcPr>
          <w:p w14:paraId="5C3E992C" w14:textId="59995D7A" w:rsidR="00E011A0" w:rsidRPr="00DD7CCF" w:rsidRDefault="00E011A0" w:rsidP="00E011A0">
            <w:pPr>
              <w:pStyle w:val="Kpalrs"/>
            </w:pPr>
            <w:bookmarkStart w:id="171" w:name="_Ref181714224"/>
            <w:r>
              <w:t xml:space="preserve">Figure </w:t>
            </w:r>
            <w:r w:rsidR="00542B66">
              <w:fldChar w:fldCharType="begin"/>
            </w:r>
            <w:r w:rsidR="00542B66">
              <w:instrText xml:space="preserve"> SEQ Figure \* ARABIC </w:instrText>
            </w:r>
            <w:r w:rsidR="00542B66">
              <w:fldChar w:fldCharType="separate"/>
            </w:r>
            <w:r w:rsidR="00110B53">
              <w:rPr>
                <w:noProof/>
              </w:rPr>
              <w:t>3</w:t>
            </w:r>
            <w:r w:rsidR="00542B66">
              <w:rPr>
                <w:noProof/>
              </w:rPr>
              <w:fldChar w:fldCharType="end"/>
            </w:r>
            <w:bookmarkEnd w:id="171"/>
            <w:r>
              <w:t>. Functional patterns of partitions interacting with intrinsic structure and lines</w:t>
            </w:r>
          </w:p>
        </w:tc>
      </w:tr>
      <w:tr w:rsidR="00D67C25" w:rsidRPr="00DD7CCF" w14:paraId="060C2058" w14:textId="77777777" w:rsidTr="00E011A0">
        <w:tc>
          <w:tcPr>
            <w:tcW w:w="1667" w:type="pct"/>
          </w:tcPr>
          <w:p w14:paraId="559B5951" w14:textId="77777777" w:rsidR="00D67C25" w:rsidRPr="00DD7CCF" w:rsidRDefault="00D67C25" w:rsidP="009A26BC">
            <w:pPr>
              <w:pStyle w:val="Image"/>
            </w:pPr>
            <w:r w:rsidRPr="00DD7CCF">
              <w:drawing>
                <wp:inline distT="0" distB="0" distL="0" distR="0" wp14:anchorId="4C137DFF" wp14:editId="4A104B1F">
                  <wp:extent cx="1731600" cy="914400"/>
                  <wp:effectExtent l="0" t="0" r="254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cstate="print">
                            <a:extLst>
                              <a:ext uri="{28A0092B-C50C-407E-A947-70E740481C1C}">
                                <a14:useLocalDpi xmlns:a14="http://schemas.microsoft.com/office/drawing/2010/main" val="0"/>
                              </a:ext>
                            </a:extLst>
                          </a:blip>
                          <a:srcRect t="111" b="111"/>
                          <a:stretch>
                            <a:fillRect/>
                          </a:stretch>
                        </pic:blipFill>
                        <pic:spPr>
                          <a:xfrm>
                            <a:off x="0" y="0"/>
                            <a:ext cx="1731600" cy="914400"/>
                          </a:xfrm>
                          <a:prstGeom prst="rect">
                            <a:avLst/>
                          </a:prstGeom>
                          <a:ln/>
                        </pic:spPr>
                      </pic:pic>
                    </a:graphicData>
                  </a:graphic>
                </wp:inline>
              </w:drawing>
            </w:r>
          </w:p>
        </w:tc>
        <w:tc>
          <w:tcPr>
            <w:tcW w:w="1667" w:type="pct"/>
          </w:tcPr>
          <w:p w14:paraId="43BE6825" w14:textId="77777777" w:rsidR="00D67C25" w:rsidRPr="00DD7CCF" w:rsidRDefault="00D67C25" w:rsidP="009A26BC">
            <w:pPr>
              <w:pStyle w:val="Image"/>
            </w:pPr>
            <w:r w:rsidRPr="00DD7CCF">
              <w:drawing>
                <wp:inline distT="0" distB="0" distL="0" distR="0" wp14:anchorId="71B099DA" wp14:editId="3A7C3529">
                  <wp:extent cx="1731600" cy="914400"/>
                  <wp:effectExtent l="0" t="0" r="254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cstate="print">
                            <a:extLst>
                              <a:ext uri="{28A0092B-C50C-407E-A947-70E740481C1C}">
                                <a14:useLocalDpi xmlns:a14="http://schemas.microsoft.com/office/drawing/2010/main" val="0"/>
                              </a:ext>
                            </a:extLst>
                          </a:blip>
                          <a:srcRect t="61" b="61"/>
                          <a:stretch>
                            <a:fillRect/>
                          </a:stretch>
                        </pic:blipFill>
                        <pic:spPr>
                          <a:xfrm>
                            <a:off x="0" y="0"/>
                            <a:ext cx="1731600" cy="914400"/>
                          </a:xfrm>
                          <a:prstGeom prst="rect">
                            <a:avLst/>
                          </a:prstGeom>
                          <a:ln/>
                        </pic:spPr>
                      </pic:pic>
                    </a:graphicData>
                  </a:graphic>
                </wp:inline>
              </w:drawing>
            </w:r>
          </w:p>
        </w:tc>
        <w:tc>
          <w:tcPr>
            <w:tcW w:w="1666" w:type="pct"/>
          </w:tcPr>
          <w:p w14:paraId="7AAE269C" w14:textId="77777777" w:rsidR="00D67C25" w:rsidRPr="00DD7CCF" w:rsidRDefault="00D67C25" w:rsidP="009A26BC">
            <w:pPr>
              <w:pStyle w:val="Image"/>
            </w:pPr>
            <w:r w:rsidRPr="00DD7CCF">
              <w:drawing>
                <wp:inline distT="0" distB="0" distL="0" distR="0" wp14:anchorId="0DC39A07" wp14:editId="6A3CD31F">
                  <wp:extent cx="1731600" cy="914400"/>
                  <wp:effectExtent l="0" t="0" r="254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cstate="print">
                            <a:extLst>
                              <a:ext uri="{28A0092B-C50C-407E-A947-70E740481C1C}">
                                <a14:useLocalDpi xmlns:a14="http://schemas.microsoft.com/office/drawing/2010/main" val="0"/>
                              </a:ext>
                            </a:extLst>
                          </a:blip>
                          <a:srcRect l="17" r="17"/>
                          <a:stretch>
                            <a:fillRect/>
                          </a:stretch>
                        </pic:blipFill>
                        <pic:spPr>
                          <a:xfrm>
                            <a:off x="0" y="0"/>
                            <a:ext cx="1731600" cy="914400"/>
                          </a:xfrm>
                          <a:prstGeom prst="rect">
                            <a:avLst/>
                          </a:prstGeom>
                          <a:ln/>
                        </pic:spPr>
                      </pic:pic>
                    </a:graphicData>
                  </a:graphic>
                </wp:inline>
              </w:drawing>
            </w:r>
          </w:p>
        </w:tc>
      </w:tr>
      <w:tr w:rsidR="00D67C25" w:rsidRPr="00DD7CCF" w14:paraId="408BCE31" w14:textId="77777777" w:rsidTr="00E011A0">
        <w:tc>
          <w:tcPr>
            <w:tcW w:w="1667" w:type="pct"/>
          </w:tcPr>
          <w:p w14:paraId="1A417237" w14:textId="77777777" w:rsidR="00D67C25" w:rsidRPr="00DD7CCF" w:rsidRDefault="00D67C25" w:rsidP="009A26BC">
            <w:pPr>
              <w:pStyle w:val="Tabletext"/>
              <w:keepNext/>
              <w:jc w:val="center"/>
            </w:pPr>
            <w:r>
              <w:t xml:space="preserve">pattern </w:t>
            </w:r>
            <w:r w:rsidRPr="00DD7CCF">
              <w:t>A: text stops</w:t>
            </w:r>
          </w:p>
        </w:tc>
        <w:tc>
          <w:tcPr>
            <w:tcW w:w="1667" w:type="pct"/>
          </w:tcPr>
          <w:p w14:paraId="5BC75BD4" w14:textId="77777777" w:rsidR="00D67C25" w:rsidRPr="00DD7CCF" w:rsidRDefault="00D67C25" w:rsidP="009A26BC">
            <w:pPr>
              <w:pStyle w:val="Tabletext"/>
              <w:keepNext/>
              <w:jc w:val="center"/>
            </w:pPr>
            <w:r>
              <w:t xml:space="preserve">pattern </w:t>
            </w:r>
            <w:r w:rsidRPr="00DD7CCF">
              <w:t>B: texts flows on</w:t>
            </w:r>
          </w:p>
        </w:tc>
        <w:tc>
          <w:tcPr>
            <w:tcW w:w="1666" w:type="pct"/>
          </w:tcPr>
          <w:p w14:paraId="0A1AC888" w14:textId="77777777" w:rsidR="00D67C25" w:rsidRPr="00DD7CCF" w:rsidRDefault="00D67C25" w:rsidP="009A26BC">
            <w:pPr>
              <w:pStyle w:val="Tabletext"/>
              <w:keepNext/>
              <w:jc w:val="center"/>
            </w:pPr>
            <w:r>
              <w:t xml:space="preserve">pattern </w:t>
            </w:r>
            <w:r w:rsidRPr="00DD7CCF">
              <w:t>C: text runs across</w:t>
            </w:r>
          </w:p>
        </w:tc>
      </w:tr>
      <w:tr w:rsidR="00D67C25" w:rsidRPr="00DD7CCF" w14:paraId="43CAC772" w14:textId="77777777" w:rsidTr="00E011A0">
        <w:tc>
          <w:tcPr>
            <w:tcW w:w="1667" w:type="pct"/>
          </w:tcPr>
          <w:p w14:paraId="4E71FDE6" w14:textId="0ECC6558" w:rsidR="00D67C25" w:rsidRPr="00DD7CCF" w:rsidRDefault="00D67C25" w:rsidP="009A26BC">
            <w:pPr>
              <w:pStyle w:val="Tabletext"/>
              <w:keepN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110B53">
              <w:t>3.2</w:t>
            </w:r>
            <w:r w:rsidRPr="00DD7CCF">
              <w:fldChar w:fldCharType="end"/>
            </w:r>
          </w:p>
        </w:tc>
        <w:tc>
          <w:tcPr>
            <w:tcW w:w="1667" w:type="pct"/>
          </w:tcPr>
          <w:p w14:paraId="06264111" w14:textId="2DE16CF4" w:rsidR="00D67C25" w:rsidRPr="00DD7CCF" w:rsidRDefault="00D67C25" w:rsidP="009A26BC">
            <w:pPr>
              <w:pStyle w:val="Tabletext"/>
              <w:keepN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110B53">
              <w:t>3.4</w:t>
            </w:r>
            <w:r w:rsidRPr="00DD7CCF">
              <w:fldChar w:fldCharType="end"/>
            </w:r>
          </w:p>
        </w:tc>
        <w:tc>
          <w:tcPr>
            <w:tcW w:w="1666" w:type="pct"/>
          </w:tcPr>
          <w:p w14:paraId="049ADADB" w14:textId="584C3112" w:rsidR="00D67C25" w:rsidRPr="00DD7CCF" w:rsidRDefault="00D67C25" w:rsidP="009A26BC">
            <w:pPr>
              <w:pStyle w:val="Tabletext"/>
              <w:keepN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110B53">
              <w:t>3.6</w:t>
            </w:r>
            <w:r w:rsidRPr="00DD7CCF">
              <w:fldChar w:fldCharType="end"/>
            </w:r>
          </w:p>
        </w:tc>
      </w:tr>
    </w:tbl>
    <w:p w14:paraId="4D988E04" w14:textId="77777777" w:rsidR="00E2049B" w:rsidRDefault="00E2049B" w:rsidP="00D67C25"/>
    <w:p w14:paraId="6825A938" w14:textId="5FC61821" w:rsidR="002A0737" w:rsidRDefault="00D67C25" w:rsidP="00D67C25">
      <w:r>
        <w:t>T</w:t>
      </w:r>
      <w:r w:rsidRPr="00DD7CCF">
        <w:t xml:space="preserve">he question to ask yourself while </w:t>
      </w:r>
      <w:r>
        <w:t>choosing the right encoding for a partition is this</w:t>
      </w:r>
      <w:r w:rsidRPr="00DD7CCF">
        <w:t xml:space="preserve">: </w:t>
      </w:r>
      <w:r w:rsidRPr="00D67C25">
        <w:rPr>
          <w:i/>
          <w:iCs/>
        </w:rPr>
        <w:t xml:space="preserve">what does the text do as it reaches the boundary of </w:t>
      </w:r>
      <w:r>
        <w:rPr>
          <w:i/>
          <w:iCs/>
        </w:rPr>
        <w:t>a</w:t>
      </w:r>
      <w:r w:rsidRPr="00D67C25">
        <w:rPr>
          <w:i/>
          <w:iCs/>
        </w:rPr>
        <w:t xml:space="preserve"> zone?</w:t>
      </w:r>
    </w:p>
    <w:p w14:paraId="5BB0D095" w14:textId="3A41EB50" w:rsidR="002A0737" w:rsidRDefault="00D67C25" w:rsidP="00D67C25">
      <w:r>
        <w:t xml:space="preserve">If the text stops (pattern A), with the first zone comprising an integral and complete semantic unit and the second zone an unrelated, but likewise integral and complete semantic unit, then </w:t>
      </w:r>
      <w:r w:rsidRPr="00DD7CCF">
        <w:t xml:space="preserve">you have a </w:t>
      </w:r>
      <w:r w:rsidRPr="001112AA">
        <w:rPr>
          <w:b/>
          <w:bCs/>
        </w:rPr>
        <w:t>boxlike partition</w:t>
      </w:r>
      <w:r>
        <w:t xml:space="preserve">, which you </w:t>
      </w:r>
      <w:r w:rsidR="0087192F">
        <w:t>can</w:t>
      </w:r>
      <w:r>
        <w:t xml:space="preserve"> </w:t>
      </w:r>
      <w:r w:rsidR="0049296B">
        <w:t>encode in the form of textpart divisions</w:t>
      </w:r>
      <w:r>
        <w:t xml:space="preserve"> </w:t>
      </w:r>
      <w:r w:rsidR="0087192F">
        <w:t>according to</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110B53">
        <w:t>3.2</w:t>
      </w:r>
      <w:r w:rsidRPr="00DD7CCF">
        <w:fldChar w:fldCharType="end"/>
      </w:r>
      <w:r>
        <w:t>.</w:t>
      </w:r>
      <w:r w:rsidR="0087192F">
        <w:t xml:space="preserve"> A boxlike partition is like chapters in a book that together comprise a whole</w:t>
      </w:r>
      <w:r w:rsidR="009C67A8">
        <w:t xml:space="preserve">, </w:t>
      </w:r>
      <w:r w:rsidR="0045140D">
        <w:t xml:space="preserve">and may or may not </w:t>
      </w:r>
      <w:r w:rsidR="009C67A8">
        <w:t xml:space="preserve">have to be read in </w:t>
      </w:r>
      <w:r w:rsidR="00E2049B">
        <w:t xml:space="preserve">a particular </w:t>
      </w:r>
      <w:r w:rsidR="009C67A8">
        <w:t>sequence</w:t>
      </w:r>
      <w:r w:rsidR="0087192F">
        <w:t>.</w:t>
      </w:r>
      <w:r w:rsidR="00E2049B">
        <w:t xml:space="preserve"> Another applicable book analogy is the relation of the title page, the front matter, the actual book content and the blurb.</w:t>
      </w:r>
      <w:r w:rsidR="002A0737">
        <w:t xml:space="preserve"> Such a partition can only be created if no block-level element of intrinsic structure (§</w:t>
      </w:r>
      <w:r w:rsidR="002A0737">
        <w:fldChar w:fldCharType="begin"/>
      </w:r>
      <w:r w:rsidR="002A0737">
        <w:instrText xml:space="preserve"> REF _Ref43978632 \r \h </w:instrText>
      </w:r>
      <w:r w:rsidR="002A0737">
        <w:fldChar w:fldCharType="separate"/>
      </w:r>
      <w:r w:rsidR="00110B53">
        <w:t>2</w:t>
      </w:r>
      <w:r w:rsidR="002A0737">
        <w:fldChar w:fldCharType="end"/>
      </w:r>
      <w:r w:rsidR="002A0737">
        <w:t>) crosses the boundary, and even then, the use of this encoding must be limited to cases of semantic discontinuity outlined in §</w:t>
      </w:r>
      <w:r w:rsidR="002A0737">
        <w:fldChar w:fldCharType="begin"/>
      </w:r>
      <w:r w:rsidR="002A0737">
        <w:instrText xml:space="preserve"> REF _Ref43978278 \r \h </w:instrText>
      </w:r>
      <w:r w:rsidR="002A0737">
        <w:fldChar w:fldCharType="separate"/>
      </w:r>
      <w:r w:rsidR="00110B53">
        <w:t>3.2.1</w:t>
      </w:r>
      <w:r w:rsidR="002A0737">
        <w:fldChar w:fldCharType="end"/>
      </w:r>
      <w:r w:rsidR="002A0737">
        <w:t>.</w:t>
      </w:r>
    </w:p>
    <w:p w14:paraId="274EA19B" w14:textId="79201563" w:rsidR="002A0737" w:rsidRDefault="00D67C25" w:rsidP="00D67C25">
      <w:r>
        <w:t xml:space="preserve">If the text </w:t>
      </w:r>
      <w:r w:rsidRPr="00DD7CCF">
        <w:t xml:space="preserve">flows on to the next zone </w:t>
      </w:r>
      <w:r w:rsidRPr="00E24F87">
        <w:rPr>
          <w:noProof/>
        </w:rPr>
        <w:t>(</w:t>
      </w:r>
      <w:r>
        <w:t xml:space="preserve">pattern </w:t>
      </w:r>
      <w:r w:rsidRPr="00DD7CCF">
        <w:t xml:space="preserve">B), </w:t>
      </w:r>
      <w:r>
        <w:t xml:space="preserve">without </w:t>
      </w:r>
      <w:r w:rsidR="001112AA">
        <w:t xml:space="preserve">the necessary presence of </w:t>
      </w:r>
      <w:r>
        <w:t xml:space="preserve">a major semantic break, then </w:t>
      </w:r>
      <w:r w:rsidRPr="00DD7CCF">
        <w:t xml:space="preserve">you have a </w:t>
      </w:r>
      <w:r w:rsidRPr="001112AA">
        <w:rPr>
          <w:b/>
          <w:bCs/>
        </w:rPr>
        <w:t>pagelike partition</w:t>
      </w:r>
      <w:r>
        <w:t xml:space="preserve">, to be </w:t>
      </w:r>
      <w:r w:rsidR="0049296B">
        <w:t xml:space="preserve">encoded with </w:t>
      </w:r>
      <w:r w:rsidR="00853D09">
        <w:t xml:space="preserve">empty </w:t>
      </w:r>
      <w:r w:rsidR="0049296B">
        <w:t>milestone</w:t>
      </w:r>
      <w:r w:rsidR="00853D09">
        <w:t xml:space="preserve"> elements</w:t>
      </w:r>
      <w:r w:rsidR="00913831">
        <w:t xml:space="preserve"> (</w:t>
      </w:r>
      <w:r w:rsidR="0045140D">
        <w:t xml:space="preserve">introduced </w:t>
      </w:r>
      <w:r w:rsidR="0049296B">
        <w:t>in</w:t>
      </w:r>
      <w:r w:rsidRPr="00DD7CCF">
        <w:t xml:space="preserve"> §</w:t>
      </w:r>
      <w:r w:rsidR="0020012B">
        <w:fldChar w:fldCharType="begin"/>
      </w:r>
      <w:r w:rsidR="0020012B">
        <w:instrText xml:space="preserve"> REF _Ref182923700 \r \h </w:instrText>
      </w:r>
      <w:r w:rsidR="0020012B">
        <w:fldChar w:fldCharType="separate"/>
      </w:r>
      <w:r w:rsidR="00110B53">
        <w:t>3.3</w:t>
      </w:r>
      <w:r w:rsidR="0020012B">
        <w:fldChar w:fldCharType="end"/>
      </w:r>
      <w:r w:rsidR="00913831">
        <w:t>) as described in §</w:t>
      </w:r>
      <w:r w:rsidRPr="00DD7CCF">
        <w:fldChar w:fldCharType="begin"/>
      </w:r>
      <w:r w:rsidRPr="00DD7CCF">
        <w:instrText xml:space="preserve"> REF _Ref43979481 \r \h </w:instrText>
      </w:r>
      <w:r>
        <w:instrText xml:space="preserve"> \* MERGEFORMAT </w:instrText>
      </w:r>
      <w:r w:rsidRPr="00DD7CCF">
        <w:fldChar w:fldCharType="separate"/>
      </w:r>
      <w:r w:rsidR="00110B53">
        <w:t>3.4</w:t>
      </w:r>
      <w:r w:rsidRPr="00DD7CCF">
        <w:fldChar w:fldCharType="end"/>
      </w:r>
      <w:r>
        <w:t>.</w:t>
      </w:r>
      <w:r w:rsidR="0087192F">
        <w:t xml:space="preserve"> A pagelike partition is, unsurprisingly, like that of pages </w:t>
      </w:r>
      <w:r w:rsidR="00E2049B">
        <w:t>with</w:t>
      </w:r>
      <w:r w:rsidR="0087192F">
        <w:t xml:space="preserve">in </w:t>
      </w:r>
      <w:r w:rsidR="00E2049B">
        <w:t xml:space="preserve">a single chapter of </w:t>
      </w:r>
      <w:r w:rsidR="0087192F">
        <w:t xml:space="preserve">a book, </w:t>
      </w:r>
      <w:r w:rsidR="00176A7C">
        <w:t>or of columns on a page. Each zone is physically distinct, but its separation from the other zones is</w:t>
      </w:r>
      <w:r w:rsidR="0087192F">
        <w:t xml:space="preserve"> to the text.</w:t>
      </w:r>
      <w:r w:rsidR="002A0737">
        <w:t xml:space="preserve"> The end of a partition of this kind may be inside a block-level element of intrinsic structure, but may also coincide with a break in intrinsic structure.</w:t>
      </w:r>
    </w:p>
    <w:p w14:paraId="575324CF" w14:textId="0780A295" w:rsidR="00D67C25" w:rsidRDefault="00D67C25" w:rsidP="00D67C25">
      <w:r>
        <w:t xml:space="preserve">Finally, if each line of the text </w:t>
      </w:r>
      <w:r w:rsidRPr="00DD7CCF">
        <w:t xml:space="preserve">runs </w:t>
      </w:r>
      <w:r w:rsidR="00176A7C">
        <w:t>across</w:t>
      </w:r>
      <w:r w:rsidRPr="00DD7CCF">
        <w:t xml:space="preserve"> into the next zone </w:t>
      </w:r>
      <w:r w:rsidRPr="00E24F87">
        <w:rPr>
          <w:noProof/>
        </w:rPr>
        <w:t>(</w:t>
      </w:r>
      <w:r>
        <w:t xml:space="preserve">pattern </w:t>
      </w:r>
      <w:r w:rsidRPr="00DD7CCF">
        <w:t xml:space="preserve">C), </w:t>
      </w:r>
      <w:r>
        <w:t xml:space="preserve">then </w:t>
      </w:r>
      <w:r w:rsidRPr="00DD7CCF">
        <w:t xml:space="preserve">you have a </w:t>
      </w:r>
      <w:r w:rsidRPr="001112AA">
        <w:rPr>
          <w:b/>
          <w:bCs/>
        </w:rPr>
        <w:t>gridlike partition</w:t>
      </w:r>
      <w:r>
        <w:t xml:space="preserve">, to be encoded </w:t>
      </w:r>
      <w:r w:rsidR="0049296B">
        <w:t xml:space="preserve">with a different kind of milestone element </w:t>
      </w:r>
      <w:r>
        <w:t>as per</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110B53">
        <w:t>3.6</w:t>
      </w:r>
      <w:r w:rsidRPr="00DD7CCF">
        <w:fldChar w:fldCharType="end"/>
      </w:r>
      <w:r>
        <w:t>.</w:t>
      </w:r>
      <w:r w:rsidR="0087192F">
        <w:t xml:space="preserve"> A gridlike partition is like the grid of a table where each row consists of a number of cells.</w:t>
      </w:r>
      <w:r w:rsidR="002A0737">
        <w:t xml:space="preserve"> Line after line, the text carries seamlessly on through the grid, although here too, partitions may in some cases coincide with boundaries of the intrinsic structure, for example in the case of verse laid out in a columnlike structure.</w:t>
      </w:r>
    </w:p>
    <w:p w14:paraId="19D2F92A" w14:textId="3848A2A9" w:rsidR="000142FB" w:rsidRDefault="0049296B" w:rsidP="00144BB4">
      <w:r>
        <w:t>The reason why this apparent complexity of encoding is necessary is the need to avoid overlapping hierarchies in XML encoding while doing justice to both the text’s intrinsic structure (semantic/metrical hierarchy) and its extrinsic structure (physical hierarchy)</w:t>
      </w:r>
      <w:r w:rsidR="000142FB">
        <w:t>.</w:t>
      </w:r>
      <w:r w:rsidR="009C67A8">
        <w:t xml:space="preserve"> </w:t>
      </w:r>
      <w:r w:rsidR="000142FB">
        <w:t xml:space="preserve">The latter </w:t>
      </w:r>
      <w:r w:rsidR="009C67A8">
        <w:t xml:space="preserve">is illustrated in </w:t>
      </w:r>
      <w:r w:rsidR="009C67A8">
        <w:fldChar w:fldCharType="begin"/>
      </w:r>
      <w:r w:rsidR="009C67A8">
        <w:instrText xml:space="preserve"> REF _Ref181781045 \h </w:instrText>
      </w:r>
      <w:r w:rsidR="009C67A8">
        <w:fldChar w:fldCharType="separate"/>
      </w:r>
      <w:r w:rsidR="00110B53">
        <w:t xml:space="preserve">Figure </w:t>
      </w:r>
      <w:r w:rsidR="00110B53">
        <w:rPr>
          <w:noProof/>
        </w:rPr>
        <w:t>4</w:t>
      </w:r>
      <w:r w:rsidR="009C67A8">
        <w:fldChar w:fldCharType="end"/>
      </w:r>
      <w:r w:rsidR="000142FB">
        <w:t xml:space="preserve">, where saturated colours (green, blue and yellow) represent mandatory components of an edition, and </w:t>
      </w:r>
      <w:r w:rsidR="00897895">
        <w:t>pastel</w:t>
      </w:r>
      <w:r w:rsidR="000142FB">
        <w:t xml:space="preserve"> colours (light green, </w:t>
      </w:r>
      <w:r w:rsidR="00897895">
        <w:t>lavender</w:t>
      </w:r>
      <w:r w:rsidR="000142FB">
        <w:t xml:space="preserve"> and aqua) represent non-mandatory components. </w:t>
      </w:r>
      <w:r>
        <w:t xml:space="preserve">The </w:t>
      </w:r>
      <w:r w:rsidR="000142FB">
        <w:t xml:space="preserve">mandatory </w:t>
      </w:r>
      <w:r>
        <w:t>edition division corresponds to the entirety of an inscription</w:t>
      </w:r>
      <w:r w:rsidR="00144BB4">
        <w:t>. It is a non-empty XML element whose start and end tags enclose the complete edition. T</w:t>
      </w:r>
      <w:r w:rsidR="00FD437D">
        <w:t>extpart divisions</w:t>
      </w:r>
      <w:r>
        <w:t xml:space="preserve"> within an edition are essentially separate sub-editions, each comprising an integral whole</w:t>
      </w:r>
      <w:r w:rsidR="00144BB4">
        <w:t xml:space="preserve"> and containing the entire text of a boxlike partition of the inscription, </w:t>
      </w:r>
      <w:r w:rsidR="00176A7C">
        <w:t xml:space="preserve">with </w:t>
      </w:r>
      <w:r w:rsidR="00144BB4">
        <w:t xml:space="preserve">no possibility of other XML elements crossing their boundaries. When textpart divisions are present, then everything within an edition must also be contained within a textpart division. </w:t>
      </w:r>
      <w:r>
        <w:t>The edition and the boxlike partition are thus members of both the extrinsic and the intrinsic hierarchy.</w:t>
      </w:r>
    </w:p>
    <w:p w14:paraId="4FC2182A" w14:textId="507A2385" w:rsidR="0049296B" w:rsidRDefault="0049296B" w:rsidP="00144BB4">
      <w:r>
        <w:t>Within the edition</w:t>
      </w:r>
      <w:r w:rsidR="00802BA9">
        <w:t xml:space="preserve"> – </w:t>
      </w:r>
      <w:r>
        <w:t xml:space="preserve">or, as the case may be, within </w:t>
      </w:r>
      <w:r w:rsidR="000142FB">
        <w:t>any</w:t>
      </w:r>
      <w:r>
        <w:t xml:space="preserve"> </w:t>
      </w:r>
      <w:r w:rsidR="00FD437D">
        <w:t>textpart division</w:t>
      </w:r>
      <w:r w:rsidR="00802BA9">
        <w:t xml:space="preserve"> – </w:t>
      </w:r>
      <w:r>
        <w:t>the two hierarchies go their separate ways, with the intrinsic structure encoded as block-level elements according to (§</w:t>
      </w:r>
      <w:r>
        <w:fldChar w:fldCharType="begin"/>
      </w:r>
      <w:r>
        <w:instrText xml:space="preserve"> REF _Ref43978632 \r \h </w:instrText>
      </w:r>
      <w:r>
        <w:fldChar w:fldCharType="separate"/>
      </w:r>
      <w:r w:rsidR="00110B53">
        <w:t>2</w:t>
      </w:r>
      <w:r>
        <w:fldChar w:fldCharType="end"/>
      </w:r>
      <w:r>
        <w:t xml:space="preserve">), and the extrinsic structure encoded as pointlike empty elements. </w:t>
      </w:r>
      <w:r w:rsidR="00FD437D">
        <w:t xml:space="preserve">These </w:t>
      </w:r>
      <w:r w:rsidR="00BD08CD">
        <w:t xml:space="preserve">empty elements </w:t>
      </w:r>
      <w:r w:rsidR="00FD437D">
        <w:t xml:space="preserve">represent virtual containers, so that a partition may be said to “contain” everything that is located in the XML document </w:t>
      </w:r>
      <w:r w:rsidR="00BD08CD">
        <w:t xml:space="preserve">from </w:t>
      </w:r>
      <w:r w:rsidR="00FD437D">
        <w:t xml:space="preserve">the point where </w:t>
      </w:r>
      <w:r w:rsidR="002A0737">
        <w:t>the given</w:t>
      </w:r>
      <w:r w:rsidR="00FD437D">
        <w:t xml:space="preserve"> partition begins</w:t>
      </w:r>
      <w:r w:rsidR="00BD08CD">
        <w:t xml:space="preserve"> to the point where </w:t>
      </w:r>
      <w:r w:rsidR="000142FB">
        <w:t xml:space="preserve">another </w:t>
      </w:r>
      <w:r w:rsidR="00BD08CD">
        <w:t xml:space="preserve">partition of the same hierarchical </w:t>
      </w:r>
      <w:r w:rsidR="00BD08CD">
        <w:lastRenderedPageBreak/>
        <w:t xml:space="preserve">level begins, or a transition to a higher-level partition occurs. </w:t>
      </w:r>
      <w:r w:rsidR="000142FB">
        <w:t xml:space="preserve">In the figure, solid borders and colour-filled </w:t>
      </w:r>
      <w:r w:rsidR="0047143C">
        <w:t>complete</w:t>
      </w:r>
      <w:r w:rsidR="000142FB">
        <w:t xml:space="preserve"> frames indicate actual containment by an XML element, while dashed borders without </w:t>
      </w:r>
      <w:r w:rsidR="0047143C">
        <w:t xml:space="preserve">complete </w:t>
      </w:r>
      <w:r w:rsidR="000142FB">
        <w:t>frames indicate virtual containment.</w:t>
      </w:r>
      <w:r w:rsidR="0047143C">
        <w:t xml:space="preserve"> </w:t>
      </w:r>
      <w:r w:rsidR="00FD437D">
        <w:t xml:space="preserve">An edition or textpart division </w:t>
      </w:r>
      <w:r w:rsidR="00082F41">
        <w:t>must always contain one or more lines</w:t>
      </w:r>
      <w:r w:rsidR="0047143C">
        <w:t xml:space="preserve"> (blue)</w:t>
      </w:r>
      <w:r w:rsidR="00082F41">
        <w:t xml:space="preserve">. Within the edition or textpart division, groups of lines may be “contained” within </w:t>
      </w:r>
      <w:r w:rsidR="00FD437D">
        <w:t>pagelike partitions</w:t>
      </w:r>
      <w:r w:rsidR="0047143C">
        <w:t xml:space="preserve"> (</w:t>
      </w:r>
      <w:r w:rsidR="00897895">
        <w:t>lavender</w:t>
      </w:r>
      <w:r w:rsidR="0047143C">
        <w:t>)</w:t>
      </w:r>
      <w:r w:rsidR="00082F41">
        <w:t>, and some or all lines may “contain” two or more gridlike partitions</w:t>
      </w:r>
      <w:r w:rsidR="0047143C">
        <w:t xml:space="preserve"> (aqua)</w:t>
      </w:r>
      <w:r w:rsidR="00082F41">
        <w:t>.</w:t>
      </w:r>
    </w:p>
    <w:p w14:paraId="2EB61585" w14:textId="1A6453E1" w:rsidR="00E011A0" w:rsidRDefault="00E011A0" w:rsidP="00144BB4"/>
    <w:tbl>
      <w:tblPr>
        <w:tblStyle w:val="FigureTable"/>
        <w:tblW w:w="0" w:type="auto"/>
        <w:tblLook w:val="04A0" w:firstRow="1" w:lastRow="0" w:firstColumn="1" w:lastColumn="0" w:noHBand="0" w:noVBand="1"/>
      </w:tblPr>
      <w:tblGrid>
        <w:gridCol w:w="9628"/>
      </w:tblGrid>
      <w:tr w:rsidR="00E011A0" w14:paraId="59B8DCFD" w14:textId="77777777" w:rsidTr="00E011A0">
        <w:trPr>
          <w:cnfStyle w:val="100000000000" w:firstRow="1" w:lastRow="0" w:firstColumn="0" w:lastColumn="0" w:oddVBand="0" w:evenVBand="0" w:oddHBand="0" w:evenHBand="0" w:firstRowFirstColumn="0" w:firstRowLastColumn="0" w:lastRowFirstColumn="0" w:lastRowLastColumn="0"/>
        </w:trPr>
        <w:tc>
          <w:tcPr>
            <w:tcW w:w="9628" w:type="dxa"/>
          </w:tcPr>
          <w:p w14:paraId="5B940CB8" w14:textId="089F6541" w:rsidR="00E011A0" w:rsidRDefault="00E011A0" w:rsidP="00E011A0">
            <w:pPr>
              <w:pStyle w:val="Kpalrs"/>
            </w:pPr>
            <w:bookmarkStart w:id="172" w:name="_Ref181781045"/>
            <w:r>
              <w:t xml:space="preserve">Figure </w:t>
            </w:r>
            <w:r w:rsidR="00542B66">
              <w:fldChar w:fldCharType="begin"/>
            </w:r>
            <w:r w:rsidR="00542B66">
              <w:instrText xml:space="preserve"> SEQ Figure \* ARABIC </w:instrText>
            </w:r>
            <w:r w:rsidR="00542B66">
              <w:fldChar w:fldCharType="separate"/>
            </w:r>
            <w:r w:rsidR="00110B53">
              <w:rPr>
                <w:noProof/>
              </w:rPr>
              <w:t>4</w:t>
            </w:r>
            <w:r w:rsidR="00542B66">
              <w:rPr>
                <w:noProof/>
              </w:rPr>
              <w:fldChar w:fldCharType="end"/>
            </w:r>
            <w:bookmarkEnd w:id="172"/>
            <w:r>
              <w:t>. The encoding hierarchy of extrinsic structure</w:t>
            </w:r>
          </w:p>
        </w:tc>
      </w:tr>
      <w:tr w:rsidR="00E011A0" w14:paraId="162E69A6" w14:textId="77777777" w:rsidTr="00E011A0">
        <w:tc>
          <w:tcPr>
            <w:tcW w:w="9628" w:type="dxa"/>
          </w:tcPr>
          <w:tbl>
            <w:tblPr>
              <w:tblStyle w:val="Rcsostblzat"/>
              <w:tblW w:w="0" w:type="auto"/>
              <w:jc w:val="center"/>
              <w:tblBorders>
                <w:top w:val="double" w:sz="4" w:space="0" w:color="auto"/>
                <w:left w:val="double" w:sz="4" w:space="0" w:color="auto"/>
                <w:bottom w:val="double" w:sz="4" w:space="0" w:color="auto"/>
                <w:right w:val="double" w:sz="4"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284"/>
              <w:gridCol w:w="284"/>
              <w:gridCol w:w="284"/>
              <w:gridCol w:w="1701"/>
              <w:gridCol w:w="1701"/>
              <w:gridCol w:w="1134"/>
              <w:gridCol w:w="1701"/>
              <w:gridCol w:w="1134"/>
              <w:gridCol w:w="284"/>
              <w:gridCol w:w="284"/>
            </w:tblGrid>
            <w:tr w:rsidR="00E011A0" w14:paraId="15706A61" w14:textId="77777777" w:rsidTr="00C32001">
              <w:trPr>
                <w:trHeight w:hRule="exact" w:val="397"/>
                <w:jc w:val="center"/>
              </w:trPr>
              <w:tc>
                <w:tcPr>
                  <w:tcW w:w="8791" w:type="dxa"/>
                  <w:gridSpan w:val="10"/>
                  <w:tcBorders>
                    <w:top w:val="double" w:sz="12" w:space="0" w:color="auto"/>
                    <w:left w:val="double" w:sz="12" w:space="0" w:color="auto"/>
                    <w:right w:val="double" w:sz="12" w:space="0" w:color="auto"/>
                  </w:tcBorders>
                  <w:shd w:val="clear" w:color="auto" w:fill="92D050"/>
                </w:tcPr>
                <w:p w14:paraId="3832F1BB" w14:textId="77777777" w:rsidR="00E011A0" w:rsidRDefault="00E011A0" w:rsidP="00E011A0">
                  <w:pPr>
                    <w:pStyle w:val="Tabletext"/>
                    <w:keepNext/>
                    <w:keepLines/>
                    <w:ind w:firstLine="0"/>
                  </w:pPr>
                  <w:r w:rsidRPr="0004544D">
                    <w:t>&lt;edition&gt;</w:t>
                  </w:r>
                  <w:r>
                    <w:t xml:space="preserve"> contains</w:t>
                  </w:r>
                </w:p>
              </w:tc>
            </w:tr>
            <w:tr w:rsidR="00E011A0" w14:paraId="1485DA8B" w14:textId="77777777" w:rsidTr="00C32001">
              <w:trPr>
                <w:trHeight w:hRule="exact" w:val="284"/>
                <w:jc w:val="center"/>
              </w:trPr>
              <w:tc>
                <w:tcPr>
                  <w:tcW w:w="284" w:type="dxa"/>
                  <w:vMerge w:val="restart"/>
                  <w:tcBorders>
                    <w:top w:val="nil"/>
                    <w:left w:val="double" w:sz="12" w:space="0" w:color="auto"/>
                    <w:right w:val="double" w:sz="4" w:space="0" w:color="auto"/>
                  </w:tcBorders>
                  <w:shd w:val="clear" w:color="auto" w:fill="92D050"/>
                </w:tcPr>
                <w:p w14:paraId="14ADBDBE" w14:textId="77777777" w:rsidR="00E011A0" w:rsidRDefault="00E011A0" w:rsidP="00E011A0">
                  <w:pPr>
                    <w:pStyle w:val="Tabletext"/>
                    <w:keepNext/>
                    <w:keepLines/>
                    <w:ind w:firstLine="0"/>
                  </w:pPr>
                </w:p>
              </w:tc>
              <w:tc>
                <w:tcPr>
                  <w:tcW w:w="8223" w:type="dxa"/>
                  <w:gridSpan w:val="8"/>
                  <w:tcBorders>
                    <w:top w:val="double" w:sz="4" w:space="0" w:color="auto"/>
                    <w:left w:val="double" w:sz="4" w:space="0" w:color="auto"/>
                    <w:bottom w:val="nil"/>
                    <w:right w:val="double" w:sz="4" w:space="0" w:color="auto"/>
                  </w:tcBorders>
                  <w:shd w:val="clear" w:color="auto" w:fill="CCFFCC"/>
                </w:tcPr>
                <w:p w14:paraId="6854E5D5" w14:textId="77777777" w:rsidR="00E011A0" w:rsidRDefault="00E011A0" w:rsidP="00E011A0">
                  <w:pPr>
                    <w:pStyle w:val="Tabletext"/>
                    <w:keepNext/>
                    <w:keepLines/>
                    <w:ind w:firstLine="0"/>
                  </w:pPr>
                  <w:r w:rsidRPr="0004544D">
                    <w:t>&lt;textpart A&gt;</w:t>
                  </w:r>
                  <w:r>
                    <w:t xml:space="preserve"> contains</w:t>
                  </w:r>
                </w:p>
              </w:tc>
              <w:tc>
                <w:tcPr>
                  <w:tcW w:w="284" w:type="dxa"/>
                  <w:vMerge w:val="restart"/>
                  <w:tcBorders>
                    <w:left w:val="double" w:sz="4" w:space="0" w:color="auto"/>
                    <w:right w:val="double" w:sz="12" w:space="0" w:color="auto"/>
                  </w:tcBorders>
                  <w:shd w:val="clear" w:color="auto" w:fill="92D050"/>
                </w:tcPr>
                <w:p w14:paraId="1C0204FB" w14:textId="77777777" w:rsidR="00E011A0" w:rsidRDefault="00E011A0" w:rsidP="00E011A0">
                  <w:pPr>
                    <w:pStyle w:val="Tabletext"/>
                    <w:keepNext/>
                    <w:keepLines/>
                    <w:ind w:firstLine="0"/>
                  </w:pPr>
                </w:p>
              </w:tc>
            </w:tr>
            <w:tr w:rsidR="00E011A0" w14:paraId="1B710A0E"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6E1DB34D" w14:textId="77777777" w:rsidR="00E011A0" w:rsidRDefault="00E011A0" w:rsidP="00E011A0">
                  <w:pPr>
                    <w:pStyle w:val="Tabletext"/>
                    <w:keepNext/>
                    <w:keepLines/>
                    <w:ind w:firstLine="0"/>
                  </w:pPr>
                </w:p>
              </w:tc>
              <w:tc>
                <w:tcPr>
                  <w:tcW w:w="284" w:type="dxa"/>
                  <w:tcBorders>
                    <w:top w:val="nil"/>
                    <w:left w:val="double" w:sz="4" w:space="0" w:color="auto"/>
                    <w:right w:val="single" w:sz="4" w:space="0" w:color="auto"/>
                  </w:tcBorders>
                  <w:shd w:val="clear" w:color="auto" w:fill="CCFFCC"/>
                </w:tcPr>
                <w:p w14:paraId="047482A5" w14:textId="77777777" w:rsidR="00E011A0" w:rsidRDefault="00E011A0" w:rsidP="00E011A0">
                  <w:pPr>
                    <w:pStyle w:val="Tabletext"/>
                    <w:keepNext/>
                    <w:keepLines/>
                    <w:ind w:firstLine="0"/>
                  </w:pPr>
                </w:p>
              </w:tc>
              <w:tc>
                <w:tcPr>
                  <w:tcW w:w="7655" w:type="dxa"/>
                  <w:gridSpan w:val="6"/>
                  <w:tcBorders>
                    <w:top w:val="single" w:sz="4" w:space="0" w:color="auto"/>
                    <w:left w:val="single" w:sz="4" w:space="0" w:color="auto"/>
                    <w:bottom w:val="nil"/>
                    <w:right w:val="single" w:sz="4" w:space="0" w:color="auto"/>
                  </w:tcBorders>
                  <w:shd w:val="clear" w:color="auto" w:fill="CCCCFF"/>
                </w:tcPr>
                <w:p w14:paraId="04C49630" w14:textId="77777777" w:rsidR="00E011A0" w:rsidRDefault="00E011A0" w:rsidP="00E011A0">
                  <w:pPr>
                    <w:pStyle w:val="Tabletext"/>
                    <w:keepNext/>
                    <w:keepLines/>
                    <w:ind w:firstLine="0"/>
                  </w:pPr>
                  <w:r w:rsidRPr="0004544D">
                    <w:t>&lt;page 1&gt;</w:t>
                  </w:r>
                  <w:r>
                    <w:t xml:space="preserve"> “contains”</w:t>
                  </w:r>
                </w:p>
              </w:tc>
              <w:tc>
                <w:tcPr>
                  <w:tcW w:w="284" w:type="dxa"/>
                  <w:vMerge w:val="restart"/>
                  <w:tcBorders>
                    <w:top w:val="nil"/>
                    <w:left w:val="single" w:sz="4" w:space="0" w:color="auto"/>
                    <w:right w:val="double" w:sz="4" w:space="0" w:color="auto"/>
                  </w:tcBorders>
                  <w:shd w:val="clear" w:color="auto" w:fill="CCFFCC"/>
                </w:tcPr>
                <w:p w14:paraId="04C2634B"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3067DC09" w14:textId="77777777" w:rsidR="00E011A0" w:rsidRDefault="00E011A0" w:rsidP="00E011A0">
                  <w:pPr>
                    <w:pStyle w:val="Tabletext"/>
                    <w:keepNext/>
                    <w:keepLines/>
                    <w:ind w:firstLine="0"/>
                  </w:pPr>
                </w:p>
              </w:tc>
            </w:tr>
            <w:tr w:rsidR="00E011A0" w14:paraId="2475243F"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5A9B8B2F" w14:textId="77777777" w:rsidR="00E011A0" w:rsidRDefault="00E011A0" w:rsidP="00E011A0">
                  <w:pPr>
                    <w:pStyle w:val="Tabletext"/>
                    <w:keepNext/>
                    <w:keepLines/>
                    <w:ind w:firstLine="0"/>
                  </w:pPr>
                </w:p>
              </w:tc>
              <w:tc>
                <w:tcPr>
                  <w:tcW w:w="284" w:type="dxa"/>
                  <w:tcBorders>
                    <w:left w:val="double" w:sz="4" w:space="0" w:color="auto"/>
                    <w:right w:val="single" w:sz="4" w:space="0" w:color="auto"/>
                  </w:tcBorders>
                  <w:shd w:val="clear" w:color="auto" w:fill="CCFFCC"/>
                </w:tcPr>
                <w:p w14:paraId="1C376A96" w14:textId="77777777" w:rsidR="00E011A0" w:rsidRDefault="00E011A0" w:rsidP="00E011A0">
                  <w:pPr>
                    <w:pStyle w:val="Tabletext"/>
                    <w:keepNext/>
                    <w:keepLines/>
                    <w:ind w:firstLine="0"/>
                  </w:pPr>
                </w:p>
              </w:tc>
              <w:tc>
                <w:tcPr>
                  <w:tcW w:w="284" w:type="dxa"/>
                  <w:vMerge w:val="restart"/>
                  <w:tcBorders>
                    <w:top w:val="nil"/>
                    <w:left w:val="single" w:sz="4" w:space="0" w:color="auto"/>
                    <w:bottom w:val="dashed" w:sz="4" w:space="0" w:color="auto"/>
                    <w:right w:val="dashed" w:sz="4" w:space="0" w:color="auto"/>
                  </w:tcBorders>
                  <w:shd w:val="clear" w:color="auto" w:fill="CCCCFF"/>
                </w:tcPr>
                <w:p w14:paraId="1500AE2C" w14:textId="77777777" w:rsidR="00E011A0" w:rsidRDefault="00E011A0" w:rsidP="00E011A0">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562691DE" w14:textId="77777777" w:rsidR="00E011A0" w:rsidRDefault="00E011A0" w:rsidP="00E011A0">
                  <w:pPr>
                    <w:pStyle w:val="Tabletext"/>
                    <w:keepNext/>
                    <w:keepLines/>
                    <w:ind w:firstLine="0"/>
                  </w:pPr>
                  <w:r w:rsidRPr="0004544D">
                    <w:t>&lt;line 1</w:t>
                  </w:r>
                  <w:r>
                    <w:t>&gt;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20B6E138" w14:textId="77777777" w:rsidR="00E011A0" w:rsidRDefault="00E011A0" w:rsidP="00E011A0">
                  <w:pPr>
                    <w:pStyle w:val="Tabletext"/>
                    <w:keepNext/>
                    <w:keepLines/>
                    <w:ind w:firstLine="0"/>
                  </w:pPr>
                  <w:r w:rsidRPr="00082F41">
                    <w:t>&lt;</w:t>
                  </w:r>
                  <w:r>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22EAE694"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a…</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289C8F50" w14:textId="77777777" w:rsidR="00E011A0" w:rsidRDefault="00E011A0" w:rsidP="00E011A0">
                  <w:pPr>
                    <w:pStyle w:val="Tabletext"/>
                    <w:keepNext/>
                    <w:keepLines/>
                    <w:ind w:firstLine="0"/>
                  </w:pPr>
                  <w:r w:rsidRPr="00082F41">
                    <w:t>&lt;</w:t>
                  </w:r>
                  <w:r>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1932B7D9"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b…</w:t>
                  </w:r>
                </w:p>
              </w:tc>
              <w:tc>
                <w:tcPr>
                  <w:tcW w:w="284" w:type="dxa"/>
                  <w:vMerge/>
                  <w:tcBorders>
                    <w:left w:val="single" w:sz="4" w:space="0" w:color="auto"/>
                    <w:right w:val="double" w:sz="4" w:space="0" w:color="auto"/>
                  </w:tcBorders>
                  <w:shd w:val="clear" w:color="auto" w:fill="CCFFCC"/>
                </w:tcPr>
                <w:p w14:paraId="49C3B3C2"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73D3EE98" w14:textId="77777777" w:rsidR="00E011A0" w:rsidRDefault="00E011A0" w:rsidP="00E011A0">
                  <w:pPr>
                    <w:pStyle w:val="Tabletext"/>
                    <w:keepNext/>
                    <w:keepLines/>
                    <w:ind w:firstLine="0"/>
                  </w:pPr>
                </w:p>
              </w:tc>
            </w:tr>
            <w:tr w:rsidR="00E011A0" w14:paraId="25A1965E"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3CFC556F" w14:textId="77777777" w:rsidR="00E011A0" w:rsidRDefault="00E011A0" w:rsidP="00E011A0">
                  <w:pPr>
                    <w:pStyle w:val="Tabletext"/>
                    <w:keepNext/>
                    <w:keepLines/>
                    <w:ind w:firstLine="0"/>
                  </w:pPr>
                </w:p>
              </w:tc>
              <w:tc>
                <w:tcPr>
                  <w:tcW w:w="284" w:type="dxa"/>
                  <w:tcBorders>
                    <w:left w:val="double" w:sz="4" w:space="0" w:color="auto"/>
                    <w:right w:val="single" w:sz="4" w:space="0" w:color="auto"/>
                  </w:tcBorders>
                  <w:shd w:val="clear" w:color="auto" w:fill="CCFFCC"/>
                </w:tcPr>
                <w:p w14:paraId="37666748" w14:textId="77777777" w:rsidR="00E011A0" w:rsidRDefault="00E011A0" w:rsidP="00E011A0">
                  <w:pPr>
                    <w:pStyle w:val="Tabletext"/>
                    <w:keepNext/>
                    <w:keepLines/>
                    <w:ind w:firstLine="0"/>
                  </w:pPr>
                </w:p>
              </w:tc>
              <w:tc>
                <w:tcPr>
                  <w:tcW w:w="284" w:type="dxa"/>
                  <w:vMerge/>
                  <w:tcBorders>
                    <w:top w:val="single" w:sz="4" w:space="0" w:color="auto"/>
                    <w:left w:val="single" w:sz="4" w:space="0" w:color="auto"/>
                    <w:bottom w:val="dashed" w:sz="4" w:space="0" w:color="auto"/>
                    <w:right w:val="dashed" w:sz="4" w:space="0" w:color="auto"/>
                  </w:tcBorders>
                  <w:shd w:val="clear" w:color="auto" w:fill="CCCCFF"/>
                </w:tcPr>
                <w:p w14:paraId="6E94F478" w14:textId="77777777" w:rsidR="00E011A0" w:rsidRDefault="00E011A0" w:rsidP="00E011A0">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63738C17" w14:textId="77777777" w:rsidR="00E011A0" w:rsidRDefault="00E011A0" w:rsidP="00E011A0">
                  <w:pPr>
                    <w:pStyle w:val="Tabletext"/>
                    <w:keepNext/>
                    <w:keepLines/>
                    <w:ind w:firstLine="0"/>
                  </w:pPr>
                  <w:r w:rsidRPr="0004544D">
                    <w:t xml:space="preserve">&lt;line </w:t>
                  </w:r>
                  <w:r>
                    <w:t>2&gt;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62D228CB" w14:textId="77777777" w:rsidR="00E011A0" w:rsidRDefault="00E011A0" w:rsidP="00E011A0">
                  <w:pPr>
                    <w:pStyle w:val="Tabletext"/>
                    <w:keepNext/>
                    <w:keepLines/>
                    <w:ind w:firstLine="0"/>
                  </w:pPr>
                  <w:r w:rsidRPr="00082F41">
                    <w:t>&lt;</w:t>
                  </w:r>
                  <w:r>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3373D6CD"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c…</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7E045541" w14:textId="77777777" w:rsidR="00E011A0" w:rsidRDefault="00E011A0" w:rsidP="00E011A0">
                  <w:pPr>
                    <w:pStyle w:val="Tabletext"/>
                    <w:keepNext/>
                    <w:keepLines/>
                    <w:ind w:firstLine="0"/>
                  </w:pPr>
                  <w:r w:rsidRPr="00082F41">
                    <w:t>&lt;</w:t>
                  </w:r>
                  <w:r>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07479634"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d…</w:t>
                  </w:r>
                </w:p>
              </w:tc>
              <w:tc>
                <w:tcPr>
                  <w:tcW w:w="284" w:type="dxa"/>
                  <w:vMerge/>
                  <w:tcBorders>
                    <w:left w:val="single" w:sz="4" w:space="0" w:color="auto"/>
                    <w:right w:val="double" w:sz="4" w:space="0" w:color="auto"/>
                  </w:tcBorders>
                  <w:shd w:val="clear" w:color="auto" w:fill="CCFFCC"/>
                </w:tcPr>
                <w:p w14:paraId="6059F878"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769DFA8B" w14:textId="77777777" w:rsidR="00E011A0" w:rsidRDefault="00E011A0" w:rsidP="00E011A0">
                  <w:pPr>
                    <w:pStyle w:val="Tabletext"/>
                    <w:keepNext/>
                    <w:keepLines/>
                    <w:ind w:firstLine="0"/>
                  </w:pPr>
                </w:p>
              </w:tc>
            </w:tr>
            <w:tr w:rsidR="00E011A0" w14:paraId="21C79E11"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43124EF8" w14:textId="77777777" w:rsidR="00E011A0" w:rsidRDefault="00E011A0" w:rsidP="00E011A0">
                  <w:pPr>
                    <w:pStyle w:val="Tabletext"/>
                    <w:keepNext/>
                    <w:keepLines/>
                    <w:ind w:firstLine="0"/>
                  </w:pPr>
                </w:p>
              </w:tc>
              <w:tc>
                <w:tcPr>
                  <w:tcW w:w="284" w:type="dxa"/>
                  <w:tcBorders>
                    <w:left w:val="double" w:sz="4" w:space="0" w:color="auto"/>
                    <w:right w:val="single" w:sz="4" w:space="0" w:color="auto"/>
                  </w:tcBorders>
                  <w:shd w:val="clear" w:color="auto" w:fill="CCFFCC"/>
                </w:tcPr>
                <w:p w14:paraId="306C4A20" w14:textId="77777777" w:rsidR="00E011A0" w:rsidRDefault="00E011A0" w:rsidP="00E011A0">
                  <w:pPr>
                    <w:pStyle w:val="Tabletext"/>
                    <w:keepNext/>
                    <w:keepLines/>
                    <w:ind w:firstLine="0"/>
                  </w:pPr>
                </w:p>
              </w:tc>
              <w:tc>
                <w:tcPr>
                  <w:tcW w:w="284" w:type="dxa"/>
                  <w:vMerge/>
                  <w:tcBorders>
                    <w:top w:val="single" w:sz="4" w:space="0" w:color="auto"/>
                    <w:left w:val="single" w:sz="4" w:space="0" w:color="auto"/>
                    <w:bottom w:val="dashed" w:sz="4" w:space="0" w:color="auto"/>
                    <w:right w:val="dashed" w:sz="4" w:space="0" w:color="auto"/>
                  </w:tcBorders>
                  <w:shd w:val="clear" w:color="auto" w:fill="CCCCFF"/>
                </w:tcPr>
                <w:p w14:paraId="456472C9" w14:textId="77777777" w:rsidR="00E011A0" w:rsidRDefault="00E011A0" w:rsidP="00E011A0">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39945599" w14:textId="77777777" w:rsidR="00E011A0" w:rsidRDefault="00E011A0" w:rsidP="00E011A0">
                  <w:pPr>
                    <w:pStyle w:val="Tabletext"/>
                    <w:keepNext/>
                    <w:keepLines/>
                    <w:ind w:firstLine="0"/>
                  </w:pPr>
                  <w:r w:rsidRPr="0004544D">
                    <w:t xml:space="preserve">&lt;line </w:t>
                  </w:r>
                  <w:r>
                    <w:t>3&gt;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0AA49A7D" w14:textId="77777777" w:rsidR="00E011A0" w:rsidRDefault="00E011A0" w:rsidP="00E011A0">
                  <w:pPr>
                    <w:pStyle w:val="Tabletext"/>
                    <w:keepNext/>
                    <w:keepLines/>
                    <w:ind w:firstLine="0"/>
                  </w:pPr>
                  <w:r w:rsidRPr="00082F41">
                    <w:t>&lt;</w:t>
                  </w:r>
                  <w:r>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67C760F5"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e…</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66DF9601" w14:textId="77777777" w:rsidR="00E011A0" w:rsidRDefault="00E011A0" w:rsidP="00E011A0">
                  <w:pPr>
                    <w:pStyle w:val="Tabletext"/>
                    <w:keepNext/>
                    <w:keepLines/>
                    <w:ind w:firstLine="0"/>
                  </w:pPr>
                  <w:r w:rsidRPr="00082F41">
                    <w:t>&lt;</w:t>
                  </w:r>
                  <w:r>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2A8A9FFF"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f…</w:t>
                  </w:r>
                </w:p>
              </w:tc>
              <w:tc>
                <w:tcPr>
                  <w:tcW w:w="284" w:type="dxa"/>
                  <w:vMerge/>
                  <w:tcBorders>
                    <w:left w:val="single" w:sz="4" w:space="0" w:color="auto"/>
                    <w:right w:val="double" w:sz="4" w:space="0" w:color="auto"/>
                  </w:tcBorders>
                  <w:shd w:val="clear" w:color="auto" w:fill="CCFFCC"/>
                </w:tcPr>
                <w:p w14:paraId="2328C83D"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6E969463" w14:textId="77777777" w:rsidR="00E011A0" w:rsidRDefault="00E011A0" w:rsidP="00E011A0">
                  <w:pPr>
                    <w:pStyle w:val="Tabletext"/>
                    <w:keepNext/>
                    <w:keepLines/>
                    <w:ind w:firstLine="0"/>
                  </w:pPr>
                </w:p>
              </w:tc>
            </w:tr>
            <w:tr w:rsidR="00E011A0" w14:paraId="08F94DD2"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0207AEA6" w14:textId="77777777" w:rsidR="00E011A0" w:rsidRDefault="00E011A0" w:rsidP="00E011A0">
                  <w:pPr>
                    <w:pStyle w:val="Tabletext"/>
                    <w:keepNext/>
                    <w:keepLines/>
                    <w:ind w:firstLine="0"/>
                  </w:pPr>
                </w:p>
              </w:tc>
              <w:tc>
                <w:tcPr>
                  <w:tcW w:w="284" w:type="dxa"/>
                  <w:tcBorders>
                    <w:left w:val="double" w:sz="4" w:space="0" w:color="auto"/>
                    <w:right w:val="single" w:sz="4" w:space="0" w:color="auto"/>
                  </w:tcBorders>
                  <w:shd w:val="clear" w:color="auto" w:fill="CCFFCC"/>
                </w:tcPr>
                <w:p w14:paraId="7BC3B9D1" w14:textId="77777777" w:rsidR="00E011A0" w:rsidRDefault="00E011A0" w:rsidP="00E011A0">
                  <w:pPr>
                    <w:pStyle w:val="Tabletext"/>
                    <w:keepNext/>
                    <w:keepLines/>
                    <w:ind w:firstLine="0"/>
                  </w:pPr>
                </w:p>
              </w:tc>
              <w:tc>
                <w:tcPr>
                  <w:tcW w:w="7655" w:type="dxa"/>
                  <w:gridSpan w:val="6"/>
                  <w:tcBorders>
                    <w:top w:val="nil"/>
                    <w:left w:val="single" w:sz="4" w:space="0" w:color="auto"/>
                    <w:bottom w:val="nil"/>
                    <w:right w:val="single" w:sz="4" w:space="0" w:color="auto"/>
                  </w:tcBorders>
                  <w:shd w:val="clear" w:color="auto" w:fill="CCCCFF"/>
                </w:tcPr>
                <w:p w14:paraId="1EBC8AE1" w14:textId="77777777" w:rsidR="00E011A0" w:rsidRPr="008E30C0" w:rsidRDefault="00E011A0" w:rsidP="00E011A0">
                  <w:pPr>
                    <w:pStyle w:val="Tabletext"/>
                    <w:keepNext/>
                    <w:keepLines/>
                    <w:ind w:firstLine="0"/>
                  </w:pPr>
                  <w:r w:rsidRPr="0004544D">
                    <w:t xml:space="preserve">&lt;page </w:t>
                  </w:r>
                  <w:r>
                    <w:t>2</w:t>
                  </w:r>
                  <w:r w:rsidRPr="0004544D">
                    <w:t>&gt;</w:t>
                  </w:r>
                  <w:r>
                    <w:t xml:space="preserve"> “contains”</w:t>
                  </w:r>
                </w:p>
              </w:tc>
              <w:tc>
                <w:tcPr>
                  <w:tcW w:w="284" w:type="dxa"/>
                  <w:vMerge/>
                  <w:tcBorders>
                    <w:left w:val="single" w:sz="4" w:space="0" w:color="auto"/>
                    <w:right w:val="double" w:sz="4" w:space="0" w:color="auto"/>
                  </w:tcBorders>
                  <w:shd w:val="clear" w:color="auto" w:fill="CCFFCC"/>
                </w:tcPr>
                <w:p w14:paraId="42289F32"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2B70299E" w14:textId="77777777" w:rsidR="00E011A0" w:rsidRDefault="00E011A0" w:rsidP="00E011A0">
                  <w:pPr>
                    <w:pStyle w:val="Tabletext"/>
                    <w:keepNext/>
                    <w:keepLines/>
                    <w:ind w:firstLine="0"/>
                  </w:pPr>
                </w:p>
              </w:tc>
            </w:tr>
            <w:tr w:rsidR="00E011A0" w14:paraId="00D1B85C"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5F2B2656" w14:textId="77777777" w:rsidR="00E011A0" w:rsidRDefault="00E011A0" w:rsidP="00E011A0">
                  <w:pPr>
                    <w:pStyle w:val="Tabletext"/>
                    <w:keepNext/>
                    <w:keepLines/>
                    <w:ind w:firstLine="0"/>
                  </w:pPr>
                </w:p>
              </w:tc>
              <w:tc>
                <w:tcPr>
                  <w:tcW w:w="284" w:type="dxa"/>
                  <w:tcBorders>
                    <w:left w:val="double" w:sz="4" w:space="0" w:color="auto"/>
                    <w:right w:val="single" w:sz="4" w:space="0" w:color="auto"/>
                  </w:tcBorders>
                  <w:shd w:val="clear" w:color="auto" w:fill="CCFFCC"/>
                </w:tcPr>
                <w:p w14:paraId="156AA229" w14:textId="77777777" w:rsidR="00E011A0" w:rsidRDefault="00E011A0" w:rsidP="00E011A0">
                  <w:pPr>
                    <w:pStyle w:val="Tabletext"/>
                    <w:keepNext/>
                    <w:keepLines/>
                    <w:ind w:firstLine="0"/>
                  </w:pPr>
                </w:p>
              </w:tc>
              <w:tc>
                <w:tcPr>
                  <w:tcW w:w="284" w:type="dxa"/>
                  <w:vMerge w:val="restart"/>
                  <w:tcBorders>
                    <w:top w:val="nil"/>
                    <w:left w:val="single" w:sz="4" w:space="0" w:color="auto"/>
                    <w:bottom w:val="single" w:sz="4" w:space="0" w:color="auto"/>
                    <w:right w:val="dashed" w:sz="4" w:space="0" w:color="auto"/>
                  </w:tcBorders>
                  <w:shd w:val="clear" w:color="auto" w:fill="CCCCFF"/>
                </w:tcPr>
                <w:p w14:paraId="36DBCE78" w14:textId="77777777" w:rsidR="00E011A0" w:rsidRDefault="00E011A0" w:rsidP="00E011A0">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298CA7B0" w14:textId="77777777" w:rsidR="00E011A0" w:rsidRDefault="00E011A0" w:rsidP="00E011A0">
                  <w:pPr>
                    <w:pStyle w:val="Tabletext"/>
                    <w:keepNext/>
                    <w:keepLines/>
                    <w:ind w:firstLine="0"/>
                  </w:pPr>
                  <w:r w:rsidRPr="0004544D">
                    <w:t xml:space="preserve">&lt;line </w:t>
                  </w:r>
                  <w:r>
                    <w:t>4&gt;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1409D977" w14:textId="77777777" w:rsidR="00E011A0" w:rsidRDefault="00E011A0" w:rsidP="00E011A0">
                  <w:pPr>
                    <w:pStyle w:val="Tabletext"/>
                    <w:keepNext/>
                    <w:keepLines/>
                    <w:ind w:firstLine="0"/>
                  </w:pPr>
                  <w:r w:rsidRPr="00082F41">
                    <w:t>&lt;</w:t>
                  </w:r>
                  <w:r>
                    <w:t>cell</w:t>
                  </w:r>
                  <w:r w:rsidRPr="00082F41">
                    <w:t xml:space="preserve"> </w:t>
                  </w:r>
                  <w:r>
                    <w:t>C</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58E86B7E"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g…</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6770A2A1" w14:textId="77777777" w:rsidR="00E011A0" w:rsidRDefault="00E011A0" w:rsidP="00E011A0">
                  <w:pPr>
                    <w:pStyle w:val="Tabletext"/>
                    <w:keepNext/>
                    <w:keepLines/>
                    <w:ind w:firstLine="0"/>
                  </w:pPr>
                  <w:r w:rsidRPr="00082F41">
                    <w:t>&lt;</w:t>
                  </w:r>
                  <w:r>
                    <w:t>cell</w:t>
                  </w:r>
                  <w:r w:rsidRPr="00082F41">
                    <w:t xml:space="preserve"> </w:t>
                  </w:r>
                  <w:r>
                    <w:t>D</w:t>
                  </w:r>
                  <w:r w:rsidRPr="00082F41">
                    <w:t>&gt;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671BDCDE"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h…</w:t>
                  </w:r>
                </w:p>
              </w:tc>
              <w:tc>
                <w:tcPr>
                  <w:tcW w:w="284" w:type="dxa"/>
                  <w:vMerge/>
                  <w:tcBorders>
                    <w:left w:val="single" w:sz="4" w:space="0" w:color="auto"/>
                    <w:right w:val="double" w:sz="4" w:space="0" w:color="auto"/>
                  </w:tcBorders>
                  <w:shd w:val="clear" w:color="auto" w:fill="CCFFCC"/>
                </w:tcPr>
                <w:p w14:paraId="32F51D72"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00776E5E" w14:textId="77777777" w:rsidR="00E011A0" w:rsidRDefault="00E011A0" w:rsidP="00E011A0">
                  <w:pPr>
                    <w:pStyle w:val="Tabletext"/>
                    <w:keepNext/>
                    <w:keepLines/>
                    <w:ind w:firstLine="0"/>
                  </w:pPr>
                </w:p>
              </w:tc>
            </w:tr>
            <w:tr w:rsidR="00E011A0" w14:paraId="12E663BA"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089A5B59" w14:textId="77777777" w:rsidR="00E011A0" w:rsidRDefault="00E011A0" w:rsidP="00E011A0">
                  <w:pPr>
                    <w:pStyle w:val="Tabletext"/>
                    <w:keepNext/>
                    <w:keepLines/>
                    <w:ind w:firstLine="0"/>
                  </w:pPr>
                </w:p>
              </w:tc>
              <w:tc>
                <w:tcPr>
                  <w:tcW w:w="284" w:type="dxa"/>
                  <w:tcBorders>
                    <w:left w:val="double" w:sz="4" w:space="0" w:color="auto"/>
                    <w:right w:val="single" w:sz="4" w:space="0" w:color="auto"/>
                  </w:tcBorders>
                  <w:shd w:val="clear" w:color="auto" w:fill="CCFFCC"/>
                </w:tcPr>
                <w:p w14:paraId="24AF0D9B" w14:textId="77777777" w:rsidR="00E011A0" w:rsidRDefault="00E011A0" w:rsidP="00E011A0">
                  <w:pPr>
                    <w:pStyle w:val="Tabletext"/>
                    <w:keepNext/>
                    <w:keepLines/>
                    <w:ind w:firstLine="0"/>
                  </w:pPr>
                </w:p>
              </w:tc>
              <w:tc>
                <w:tcPr>
                  <w:tcW w:w="284" w:type="dxa"/>
                  <w:vMerge/>
                  <w:tcBorders>
                    <w:top w:val="nil"/>
                    <w:left w:val="single" w:sz="4" w:space="0" w:color="auto"/>
                    <w:bottom w:val="single" w:sz="4" w:space="0" w:color="auto"/>
                    <w:right w:val="dashed" w:sz="4" w:space="0" w:color="auto"/>
                  </w:tcBorders>
                  <w:shd w:val="clear" w:color="auto" w:fill="CCCCFF"/>
                </w:tcPr>
                <w:p w14:paraId="6AA9BB36" w14:textId="77777777" w:rsidR="00E011A0" w:rsidRDefault="00E011A0" w:rsidP="00E011A0">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0C7FE76E" w14:textId="77777777" w:rsidR="00E011A0" w:rsidRDefault="00E011A0" w:rsidP="00E011A0">
                  <w:pPr>
                    <w:pStyle w:val="Tabletext"/>
                    <w:keepNext/>
                    <w:keepLines/>
                    <w:ind w:firstLine="0"/>
                  </w:pPr>
                  <w:r w:rsidRPr="0004544D">
                    <w:t xml:space="preserve">&lt;line </w:t>
                  </w:r>
                  <w:r>
                    <w:t>5&gt;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21DE0E27" w14:textId="77777777" w:rsidR="00E011A0" w:rsidRDefault="00E011A0" w:rsidP="00E011A0">
                  <w:pPr>
                    <w:pStyle w:val="Tabletext"/>
                    <w:keepNext/>
                    <w:keepLines/>
                    <w:ind w:firstLine="0"/>
                  </w:pPr>
                  <w:r w:rsidRPr="00082F41">
                    <w:t>&lt;</w:t>
                  </w:r>
                  <w:r>
                    <w:t>cell</w:t>
                  </w:r>
                  <w:r w:rsidRPr="00082F41">
                    <w:t xml:space="preserve"> </w:t>
                  </w:r>
                  <w:r>
                    <w:t>C</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5ED1A191"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w:t>
                  </w:r>
                  <w:r>
                    <w:rPr>
                      <w:i/>
                      <w:iCs/>
                      <w:noProof/>
                    </w:rPr>
                    <w:t>i</w:t>
                  </w:r>
                  <w:r>
                    <w:rPr>
                      <w:i/>
                      <w:iCs/>
                    </w:rPr>
                    <w:t>…</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2B3028BF" w14:textId="77777777" w:rsidR="00E011A0" w:rsidRDefault="00E011A0" w:rsidP="00E011A0">
                  <w:pPr>
                    <w:pStyle w:val="Tabletext"/>
                    <w:keepNext/>
                    <w:keepLines/>
                    <w:ind w:firstLine="0"/>
                  </w:pPr>
                  <w:r w:rsidRPr="00082F41">
                    <w:t>&lt;</w:t>
                  </w:r>
                  <w:r>
                    <w:t>cell</w:t>
                  </w:r>
                  <w:r w:rsidRPr="00082F41">
                    <w:t xml:space="preserve"> </w:t>
                  </w:r>
                  <w:r>
                    <w:t>D</w:t>
                  </w:r>
                  <w:r w:rsidRPr="00082F41">
                    <w:t>&gt;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7197DE88"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j…</w:t>
                  </w:r>
                </w:p>
              </w:tc>
              <w:tc>
                <w:tcPr>
                  <w:tcW w:w="284" w:type="dxa"/>
                  <w:vMerge/>
                  <w:tcBorders>
                    <w:left w:val="single" w:sz="4" w:space="0" w:color="auto"/>
                    <w:right w:val="double" w:sz="4" w:space="0" w:color="auto"/>
                  </w:tcBorders>
                  <w:shd w:val="clear" w:color="auto" w:fill="CCFFCC"/>
                </w:tcPr>
                <w:p w14:paraId="6A40FB9E"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5A01D21C" w14:textId="77777777" w:rsidR="00E011A0" w:rsidRDefault="00E011A0" w:rsidP="00E011A0">
                  <w:pPr>
                    <w:pStyle w:val="Tabletext"/>
                    <w:keepNext/>
                    <w:keepLines/>
                    <w:ind w:firstLine="0"/>
                  </w:pPr>
                </w:p>
              </w:tc>
            </w:tr>
            <w:tr w:rsidR="00E011A0" w14:paraId="49C3497F"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2B8C8B19" w14:textId="77777777" w:rsidR="00E011A0" w:rsidRDefault="00E011A0" w:rsidP="00E011A0">
                  <w:pPr>
                    <w:pStyle w:val="Tabletext"/>
                    <w:keepNext/>
                    <w:keepLines/>
                    <w:ind w:firstLine="0"/>
                  </w:pPr>
                </w:p>
              </w:tc>
              <w:tc>
                <w:tcPr>
                  <w:tcW w:w="284" w:type="dxa"/>
                  <w:tcBorders>
                    <w:left w:val="double" w:sz="4" w:space="0" w:color="auto"/>
                    <w:bottom w:val="nil"/>
                    <w:right w:val="single" w:sz="4" w:space="0" w:color="auto"/>
                  </w:tcBorders>
                  <w:shd w:val="clear" w:color="auto" w:fill="CCFFCC"/>
                </w:tcPr>
                <w:p w14:paraId="49C0FE38" w14:textId="77777777" w:rsidR="00E011A0" w:rsidRDefault="00E011A0" w:rsidP="00E011A0">
                  <w:pPr>
                    <w:pStyle w:val="Tabletext"/>
                    <w:keepNext/>
                    <w:keepLines/>
                    <w:ind w:firstLine="0"/>
                  </w:pPr>
                </w:p>
              </w:tc>
              <w:tc>
                <w:tcPr>
                  <w:tcW w:w="284" w:type="dxa"/>
                  <w:vMerge/>
                  <w:tcBorders>
                    <w:top w:val="nil"/>
                    <w:left w:val="single" w:sz="4" w:space="0" w:color="auto"/>
                    <w:bottom w:val="single" w:sz="4" w:space="0" w:color="auto"/>
                    <w:right w:val="dashed" w:sz="4" w:space="0" w:color="auto"/>
                  </w:tcBorders>
                  <w:shd w:val="clear" w:color="auto" w:fill="CCCCFF"/>
                </w:tcPr>
                <w:p w14:paraId="0BE596C5" w14:textId="77777777" w:rsidR="00E011A0" w:rsidRDefault="00E011A0" w:rsidP="00E011A0">
                  <w:pPr>
                    <w:pStyle w:val="Tabletext"/>
                    <w:keepNext/>
                    <w:keepLines/>
                    <w:ind w:firstLine="0"/>
                  </w:pPr>
                </w:p>
              </w:tc>
              <w:tc>
                <w:tcPr>
                  <w:tcW w:w="1701" w:type="dxa"/>
                  <w:tcBorders>
                    <w:top w:val="dashed" w:sz="4" w:space="0" w:color="auto"/>
                    <w:left w:val="dashed" w:sz="4" w:space="0" w:color="auto"/>
                    <w:bottom w:val="single" w:sz="4" w:space="0" w:color="auto"/>
                    <w:right w:val="dashed" w:sz="4" w:space="0" w:color="auto"/>
                  </w:tcBorders>
                  <w:shd w:val="clear" w:color="auto" w:fill="00B0F0"/>
                </w:tcPr>
                <w:p w14:paraId="01D5B0AD" w14:textId="77777777" w:rsidR="00E011A0" w:rsidRDefault="00E011A0" w:rsidP="00E011A0">
                  <w:pPr>
                    <w:pStyle w:val="Tabletext"/>
                    <w:keepNext/>
                    <w:keepLines/>
                    <w:ind w:firstLine="0"/>
                  </w:pPr>
                  <w:r w:rsidRPr="0004544D">
                    <w:t xml:space="preserve">&lt;line </w:t>
                  </w:r>
                  <w:r>
                    <w:t>6&gt; “contains”</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7DE79DA8" w14:textId="77777777" w:rsidR="00E011A0" w:rsidRDefault="00E011A0" w:rsidP="00E011A0">
                  <w:pPr>
                    <w:pStyle w:val="Tabletext"/>
                    <w:keepNext/>
                    <w:keepLines/>
                    <w:ind w:firstLine="0"/>
                  </w:pPr>
                  <w:r w:rsidRPr="00082F41">
                    <w:t>&lt;</w:t>
                  </w:r>
                  <w:r>
                    <w:t>cell</w:t>
                  </w:r>
                  <w:r w:rsidRPr="00082F41">
                    <w:t xml:space="preserve"> </w:t>
                  </w:r>
                  <w:r>
                    <w:t>C</w:t>
                  </w:r>
                  <w:r w:rsidRPr="00082F41">
                    <w:t>&gt;</w:t>
                  </w:r>
                  <w:r>
                    <w:t xml:space="preserve"> “contains”</w:t>
                  </w:r>
                </w:p>
              </w:tc>
              <w:tc>
                <w:tcPr>
                  <w:tcW w:w="1134" w:type="dxa"/>
                  <w:tcBorders>
                    <w:top w:val="dashed" w:sz="4" w:space="0" w:color="auto"/>
                    <w:left w:val="dashed" w:sz="4" w:space="0" w:color="auto"/>
                    <w:bottom w:val="single" w:sz="4" w:space="0" w:color="auto"/>
                    <w:right w:val="dashed" w:sz="4" w:space="0" w:color="auto"/>
                  </w:tcBorders>
                  <w:shd w:val="clear" w:color="auto" w:fill="FFFF00"/>
                </w:tcPr>
                <w:p w14:paraId="39983ACF"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k…</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2014DCA9" w14:textId="77777777" w:rsidR="00E011A0" w:rsidRDefault="00E011A0" w:rsidP="00E011A0">
                  <w:pPr>
                    <w:pStyle w:val="Tabletext"/>
                    <w:keepNext/>
                    <w:keepLines/>
                    <w:ind w:firstLine="0"/>
                  </w:pPr>
                  <w:r w:rsidRPr="00082F41">
                    <w:t>&lt;</w:t>
                  </w:r>
                  <w:r>
                    <w:t>cell</w:t>
                  </w:r>
                  <w:r w:rsidRPr="00082F41">
                    <w:t xml:space="preserve"> </w:t>
                  </w:r>
                  <w:r>
                    <w:t>D</w:t>
                  </w:r>
                  <w:r w:rsidRPr="00082F41">
                    <w:t>&gt;</w:t>
                  </w:r>
                  <w:r>
                    <w:t xml:space="preserve"> “contains”</w:t>
                  </w:r>
                </w:p>
              </w:tc>
              <w:tc>
                <w:tcPr>
                  <w:tcW w:w="1134" w:type="dxa"/>
                  <w:tcBorders>
                    <w:top w:val="dashed" w:sz="4" w:space="0" w:color="auto"/>
                    <w:left w:val="dashed" w:sz="4" w:space="0" w:color="auto"/>
                    <w:bottom w:val="single" w:sz="4" w:space="0" w:color="auto"/>
                    <w:right w:val="single" w:sz="4" w:space="0" w:color="auto"/>
                  </w:tcBorders>
                  <w:shd w:val="clear" w:color="auto" w:fill="FFFF00"/>
                </w:tcPr>
                <w:p w14:paraId="5B62017B"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l…</w:t>
                  </w:r>
                </w:p>
              </w:tc>
              <w:tc>
                <w:tcPr>
                  <w:tcW w:w="284" w:type="dxa"/>
                  <w:vMerge/>
                  <w:tcBorders>
                    <w:left w:val="single" w:sz="4" w:space="0" w:color="auto"/>
                    <w:right w:val="double" w:sz="4" w:space="0" w:color="auto"/>
                  </w:tcBorders>
                  <w:shd w:val="clear" w:color="auto" w:fill="CCFFCC"/>
                </w:tcPr>
                <w:p w14:paraId="59DFAD77"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750E89A4" w14:textId="77777777" w:rsidR="00E011A0" w:rsidRDefault="00E011A0" w:rsidP="00E011A0">
                  <w:pPr>
                    <w:pStyle w:val="Tabletext"/>
                    <w:keepNext/>
                    <w:keepLines/>
                    <w:ind w:firstLine="0"/>
                  </w:pPr>
                </w:p>
              </w:tc>
            </w:tr>
            <w:tr w:rsidR="00E011A0" w14:paraId="23056326" w14:textId="77777777" w:rsidTr="00C32001">
              <w:trPr>
                <w:trHeight w:hRule="exact" w:val="284"/>
                <w:jc w:val="center"/>
              </w:trPr>
              <w:tc>
                <w:tcPr>
                  <w:tcW w:w="284" w:type="dxa"/>
                  <w:vMerge/>
                  <w:tcBorders>
                    <w:left w:val="double" w:sz="12" w:space="0" w:color="auto"/>
                    <w:right w:val="double" w:sz="4" w:space="0" w:color="auto"/>
                  </w:tcBorders>
                  <w:shd w:val="clear" w:color="auto" w:fill="92D050"/>
                </w:tcPr>
                <w:p w14:paraId="63E75CC9" w14:textId="77777777" w:rsidR="00E011A0" w:rsidRDefault="00E011A0" w:rsidP="00E011A0">
                  <w:pPr>
                    <w:pStyle w:val="Tabletext"/>
                    <w:keepNext/>
                    <w:keepLines/>
                    <w:ind w:firstLine="0"/>
                  </w:pPr>
                </w:p>
              </w:tc>
              <w:tc>
                <w:tcPr>
                  <w:tcW w:w="8223" w:type="dxa"/>
                  <w:gridSpan w:val="8"/>
                  <w:tcBorders>
                    <w:top w:val="nil"/>
                    <w:left w:val="double" w:sz="4" w:space="0" w:color="auto"/>
                    <w:bottom w:val="double" w:sz="4" w:space="0" w:color="auto"/>
                    <w:right w:val="double" w:sz="4" w:space="0" w:color="auto"/>
                  </w:tcBorders>
                  <w:shd w:val="clear" w:color="auto" w:fill="CCFFCC"/>
                </w:tcPr>
                <w:p w14:paraId="3DDF6815" w14:textId="77777777" w:rsidR="00E011A0" w:rsidRDefault="00E011A0" w:rsidP="00E011A0">
                  <w:pPr>
                    <w:pStyle w:val="Tabletext"/>
                    <w:keepNext/>
                    <w:keepLines/>
                    <w:ind w:firstLine="0"/>
                  </w:pPr>
                </w:p>
                <w:p w14:paraId="3EA8B808" w14:textId="77777777" w:rsidR="00E011A0" w:rsidRDefault="00E011A0" w:rsidP="00E011A0">
                  <w:pPr>
                    <w:pStyle w:val="Tabletext"/>
                    <w:keepNext/>
                    <w:keepLines/>
                    <w:ind w:firstLine="0"/>
                  </w:pPr>
                  <w:r>
                    <w:t>a</w:t>
                  </w:r>
                </w:p>
                <w:p w14:paraId="69A8F2E8" w14:textId="77777777" w:rsidR="00E011A0" w:rsidRDefault="00E011A0" w:rsidP="00E011A0">
                  <w:pPr>
                    <w:pStyle w:val="Tabletext"/>
                    <w:keepNext/>
                    <w:keepLines/>
                    <w:ind w:firstLine="0"/>
                  </w:pPr>
                  <w:r>
                    <w:t>a</w:t>
                  </w:r>
                </w:p>
                <w:p w14:paraId="117B8C9E" w14:textId="77777777" w:rsidR="00E011A0" w:rsidRDefault="00E011A0" w:rsidP="00E011A0">
                  <w:pPr>
                    <w:pStyle w:val="Tabletext"/>
                    <w:keepNext/>
                    <w:keepLines/>
                    <w:ind w:firstLine="0"/>
                  </w:pPr>
                  <w:r>
                    <w:t>a</w:t>
                  </w:r>
                </w:p>
                <w:p w14:paraId="4BCE572C" w14:textId="77777777" w:rsidR="00E011A0" w:rsidRDefault="00E011A0" w:rsidP="00E011A0">
                  <w:pPr>
                    <w:pStyle w:val="Tabletext"/>
                    <w:keepNext/>
                    <w:keepLines/>
                    <w:ind w:firstLine="0"/>
                  </w:pPr>
                  <w:r>
                    <w:t>a</w:t>
                  </w:r>
                </w:p>
                <w:p w14:paraId="45F321A7" w14:textId="77777777" w:rsidR="00E011A0" w:rsidRDefault="00E011A0" w:rsidP="00E011A0">
                  <w:pPr>
                    <w:pStyle w:val="Tabletext"/>
                    <w:keepNext/>
                    <w:keepLines/>
                    <w:ind w:firstLine="0"/>
                  </w:pPr>
                  <w:r>
                    <w:t>a</w:t>
                  </w:r>
                </w:p>
              </w:tc>
              <w:tc>
                <w:tcPr>
                  <w:tcW w:w="284" w:type="dxa"/>
                  <w:vMerge/>
                  <w:tcBorders>
                    <w:left w:val="double" w:sz="4" w:space="0" w:color="auto"/>
                    <w:right w:val="double" w:sz="12" w:space="0" w:color="auto"/>
                  </w:tcBorders>
                  <w:shd w:val="clear" w:color="auto" w:fill="92D050"/>
                </w:tcPr>
                <w:p w14:paraId="1B5EE860" w14:textId="77777777" w:rsidR="00E011A0" w:rsidRDefault="00E011A0" w:rsidP="00E011A0">
                  <w:pPr>
                    <w:pStyle w:val="Tabletext"/>
                    <w:keepNext/>
                    <w:keepLines/>
                    <w:ind w:firstLine="0"/>
                  </w:pPr>
                </w:p>
              </w:tc>
            </w:tr>
            <w:tr w:rsidR="00E011A0" w14:paraId="712263CA" w14:textId="77777777" w:rsidTr="00C32001">
              <w:trPr>
                <w:trHeight w:hRule="exact" w:val="284"/>
                <w:jc w:val="center"/>
              </w:trPr>
              <w:tc>
                <w:tcPr>
                  <w:tcW w:w="284" w:type="dxa"/>
                  <w:vMerge/>
                  <w:tcBorders>
                    <w:left w:val="double" w:sz="12" w:space="0" w:color="auto"/>
                    <w:right w:val="double" w:sz="4" w:space="0" w:color="auto"/>
                  </w:tcBorders>
                  <w:shd w:val="clear" w:color="auto" w:fill="92D050"/>
                </w:tcPr>
                <w:p w14:paraId="20B96C18" w14:textId="77777777" w:rsidR="00E011A0" w:rsidRDefault="00E011A0" w:rsidP="00E011A0">
                  <w:pPr>
                    <w:pStyle w:val="Tabletext"/>
                    <w:keepNext/>
                    <w:keepLines/>
                    <w:ind w:firstLine="0"/>
                  </w:pPr>
                </w:p>
              </w:tc>
              <w:tc>
                <w:tcPr>
                  <w:tcW w:w="8223" w:type="dxa"/>
                  <w:gridSpan w:val="8"/>
                  <w:tcBorders>
                    <w:top w:val="nil"/>
                    <w:left w:val="double" w:sz="4" w:space="0" w:color="auto"/>
                    <w:bottom w:val="nil"/>
                    <w:right w:val="double" w:sz="4" w:space="0" w:color="auto"/>
                  </w:tcBorders>
                  <w:shd w:val="clear" w:color="auto" w:fill="CCFFCC"/>
                </w:tcPr>
                <w:p w14:paraId="04748C8B" w14:textId="77777777" w:rsidR="00E011A0" w:rsidRDefault="00E011A0" w:rsidP="00E011A0">
                  <w:pPr>
                    <w:pStyle w:val="Tabletext"/>
                    <w:keepNext/>
                    <w:keepLines/>
                    <w:ind w:firstLine="0"/>
                  </w:pPr>
                  <w:r w:rsidRPr="0004544D">
                    <w:t xml:space="preserve">&lt;textpart </w:t>
                  </w:r>
                  <w:r>
                    <w:t>B</w:t>
                  </w:r>
                  <w:r w:rsidRPr="0004544D">
                    <w:t>&gt;</w:t>
                  </w:r>
                  <w:r>
                    <w:t xml:space="preserve"> contains</w:t>
                  </w:r>
                </w:p>
              </w:tc>
              <w:tc>
                <w:tcPr>
                  <w:tcW w:w="284" w:type="dxa"/>
                  <w:vMerge/>
                  <w:tcBorders>
                    <w:left w:val="double" w:sz="4" w:space="0" w:color="auto"/>
                    <w:right w:val="double" w:sz="12" w:space="0" w:color="auto"/>
                  </w:tcBorders>
                  <w:shd w:val="clear" w:color="auto" w:fill="92D050"/>
                </w:tcPr>
                <w:p w14:paraId="06407057" w14:textId="77777777" w:rsidR="00E011A0" w:rsidRDefault="00E011A0" w:rsidP="00E011A0">
                  <w:pPr>
                    <w:pStyle w:val="Tabletext"/>
                    <w:keepNext/>
                    <w:keepLines/>
                    <w:ind w:firstLine="0"/>
                  </w:pPr>
                </w:p>
              </w:tc>
            </w:tr>
            <w:tr w:rsidR="00E011A0" w14:paraId="647B2EA9"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4F5B2056" w14:textId="77777777" w:rsidR="00E011A0" w:rsidRDefault="00E011A0" w:rsidP="00E011A0">
                  <w:pPr>
                    <w:pStyle w:val="Tabletext"/>
                    <w:keepNext/>
                    <w:keepLines/>
                    <w:ind w:firstLine="0"/>
                  </w:pPr>
                </w:p>
              </w:tc>
              <w:tc>
                <w:tcPr>
                  <w:tcW w:w="284" w:type="dxa"/>
                  <w:vMerge w:val="restart"/>
                  <w:tcBorders>
                    <w:top w:val="nil"/>
                    <w:left w:val="double" w:sz="4" w:space="0" w:color="auto"/>
                    <w:right w:val="single" w:sz="4" w:space="0" w:color="auto"/>
                  </w:tcBorders>
                  <w:shd w:val="clear" w:color="auto" w:fill="CCFFCC"/>
                </w:tcPr>
                <w:p w14:paraId="75F46911" w14:textId="77777777" w:rsidR="00E011A0" w:rsidRDefault="00E011A0" w:rsidP="00E011A0">
                  <w:pPr>
                    <w:pStyle w:val="Tabletext"/>
                    <w:keepNext/>
                    <w:keepLines/>
                    <w:ind w:firstLine="0"/>
                  </w:pPr>
                </w:p>
              </w:tc>
              <w:tc>
                <w:tcPr>
                  <w:tcW w:w="7655" w:type="dxa"/>
                  <w:gridSpan w:val="6"/>
                  <w:tcBorders>
                    <w:top w:val="single" w:sz="4" w:space="0" w:color="auto"/>
                    <w:left w:val="single" w:sz="4" w:space="0" w:color="auto"/>
                    <w:bottom w:val="nil"/>
                    <w:right w:val="single" w:sz="4" w:space="0" w:color="auto"/>
                  </w:tcBorders>
                  <w:shd w:val="clear" w:color="auto" w:fill="CCCCFF"/>
                </w:tcPr>
                <w:p w14:paraId="3C6FAB9C" w14:textId="77777777" w:rsidR="00E011A0" w:rsidRDefault="00E011A0" w:rsidP="00E011A0">
                  <w:pPr>
                    <w:pStyle w:val="Tabletext"/>
                    <w:keepNext/>
                    <w:keepLines/>
                    <w:ind w:firstLine="0"/>
                  </w:pPr>
                  <w:r w:rsidRPr="0004544D">
                    <w:t>&lt;page 1&gt;</w:t>
                  </w:r>
                  <w:r>
                    <w:t xml:space="preserve"> “contains”</w:t>
                  </w:r>
                </w:p>
              </w:tc>
              <w:tc>
                <w:tcPr>
                  <w:tcW w:w="284" w:type="dxa"/>
                  <w:vMerge w:val="restart"/>
                  <w:tcBorders>
                    <w:top w:val="nil"/>
                    <w:left w:val="single" w:sz="4" w:space="0" w:color="auto"/>
                    <w:right w:val="double" w:sz="4" w:space="0" w:color="auto"/>
                  </w:tcBorders>
                  <w:shd w:val="clear" w:color="auto" w:fill="CCFFCC"/>
                </w:tcPr>
                <w:p w14:paraId="23175205"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50B25532" w14:textId="77777777" w:rsidR="00E011A0" w:rsidRDefault="00E011A0" w:rsidP="00E011A0">
                  <w:pPr>
                    <w:pStyle w:val="Tabletext"/>
                    <w:keepNext/>
                    <w:keepLines/>
                    <w:ind w:firstLine="0"/>
                  </w:pPr>
                </w:p>
              </w:tc>
            </w:tr>
            <w:tr w:rsidR="00E011A0" w14:paraId="7036BDB6"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64B9FEE1" w14:textId="77777777" w:rsidR="00E011A0" w:rsidRDefault="00E011A0" w:rsidP="00E011A0">
                  <w:pPr>
                    <w:pStyle w:val="Tabletext"/>
                    <w:keepNext/>
                    <w:keepLines/>
                    <w:ind w:firstLine="0"/>
                  </w:pPr>
                </w:p>
              </w:tc>
              <w:tc>
                <w:tcPr>
                  <w:tcW w:w="284" w:type="dxa"/>
                  <w:vMerge/>
                  <w:tcBorders>
                    <w:left w:val="double" w:sz="4" w:space="0" w:color="auto"/>
                    <w:right w:val="single" w:sz="4" w:space="0" w:color="auto"/>
                  </w:tcBorders>
                  <w:shd w:val="clear" w:color="auto" w:fill="CCFFCC"/>
                </w:tcPr>
                <w:p w14:paraId="4E73F6BF" w14:textId="77777777" w:rsidR="00E011A0" w:rsidRDefault="00E011A0" w:rsidP="00E011A0">
                  <w:pPr>
                    <w:pStyle w:val="Tabletext"/>
                    <w:keepNext/>
                    <w:keepLines/>
                    <w:ind w:firstLine="0"/>
                  </w:pPr>
                </w:p>
              </w:tc>
              <w:tc>
                <w:tcPr>
                  <w:tcW w:w="284" w:type="dxa"/>
                  <w:vMerge w:val="restart"/>
                  <w:tcBorders>
                    <w:top w:val="nil"/>
                    <w:left w:val="single" w:sz="4" w:space="0" w:color="auto"/>
                    <w:bottom w:val="dashed" w:sz="4" w:space="0" w:color="auto"/>
                    <w:right w:val="dashed" w:sz="4" w:space="0" w:color="auto"/>
                  </w:tcBorders>
                  <w:shd w:val="clear" w:color="auto" w:fill="CCCCFF"/>
                </w:tcPr>
                <w:p w14:paraId="51CDE4A3" w14:textId="77777777" w:rsidR="00E011A0" w:rsidRDefault="00E011A0" w:rsidP="00E011A0">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62C92697" w14:textId="77777777" w:rsidR="00E011A0" w:rsidRDefault="00E011A0" w:rsidP="00E011A0">
                  <w:pPr>
                    <w:pStyle w:val="Tabletext"/>
                    <w:keepNext/>
                    <w:keepLines/>
                    <w:ind w:firstLine="0"/>
                  </w:pPr>
                  <w:r w:rsidRPr="0004544D">
                    <w:t>&lt;line 1</w:t>
                  </w:r>
                  <w:r>
                    <w:t>&gt;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59DA65D7" w14:textId="77777777" w:rsidR="00E011A0" w:rsidRDefault="00E011A0" w:rsidP="00E011A0">
                  <w:pPr>
                    <w:pStyle w:val="Tabletext"/>
                    <w:keepNext/>
                    <w:keepLines/>
                    <w:ind w:firstLine="0"/>
                  </w:pPr>
                  <w:r w:rsidRPr="00082F41">
                    <w:t>&lt;</w:t>
                  </w:r>
                  <w:r>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2A81D408"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m…</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51AFF219" w14:textId="77777777" w:rsidR="00E011A0" w:rsidRDefault="00E011A0" w:rsidP="00E011A0">
                  <w:pPr>
                    <w:pStyle w:val="Tabletext"/>
                    <w:keepNext/>
                    <w:keepLines/>
                    <w:ind w:firstLine="0"/>
                  </w:pPr>
                  <w:r w:rsidRPr="00082F41">
                    <w:t>&lt;</w:t>
                  </w:r>
                  <w:r>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65E795F3"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n…</w:t>
                  </w:r>
                </w:p>
              </w:tc>
              <w:tc>
                <w:tcPr>
                  <w:tcW w:w="284" w:type="dxa"/>
                  <w:vMerge/>
                  <w:tcBorders>
                    <w:left w:val="single" w:sz="4" w:space="0" w:color="auto"/>
                    <w:right w:val="double" w:sz="4" w:space="0" w:color="auto"/>
                  </w:tcBorders>
                  <w:shd w:val="clear" w:color="auto" w:fill="CCFFCC"/>
                </w:tcPr>
                <w:p w14:paraId="00708890"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7833A465" w14:textId="77777777" w:rsidR="00E011A0" w:rsidRDefault="00E011A0" w:rsidP="00E011A0">
                  <w:pPr>
                    <w:pStyle w:val="Tabletext"/>
                    <w:keepNext/>
                    <w:keepLines/>
                    <w:ind w:firstLine="0"/>
                  </w:pPr>
                </w:p>
              </w:tc>
            </w:tr>
            <w:tr w:rsidR="00E011A0" w14:paraId="63B08389"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7F18E0A1" w14:textId="77777777" w:rsidR="00E011A0" w:rsidRDefault="00E011A0" w:rsidP="00E011A0">
                  <w:pPr>
                    <w:pStyle w:val="Tabletext"/>
                    <w:keepNext/>
                    <w:keepLines/>
                    <w:ind w:firstLine="0"/>
                  </w:pPr>
                </w:p>
              </w:tc>
              <w:tc>
                <w:tcPr>
                  <w:tcW w:w="284" w:type="dxa"/>
                  <w:vMerge/>
                  <w:tcBorders>
                    <w:left w:val="double" w:sz="4" w:space="0" w:color="auto"/>
                    <w:right w:val="single" w:sz="4" w:space="0" w:color="auto"/>
                  </w:tcBorders>
                  <w:shd w:val="clear" w:color="auto" w:fill="CCFFCC"/>
                </w:tcPr>
                <w:p w14:paraId="786E87E1" w14:textId="77777777" w:rsidR="00E011A0" w:rsidRDefault="00E011A0" w:rsidP="00E011A0">
                  <w:pPr>
                    <w:pStyle w:val="Tabletext"/>
                    <w:keepNext/>
                    <w:keepLines/>
                    <w:ind w:firstLine="0"/>
                  </w:pPr>
                </w:p>
              </w:tc>
              <w:tc>
                <w:tcPr>
                  <w:tcW w:w="284" w:type="dxa"/>
                  <w:vMerge/>
                  <w:tcBorders>
                    <w:top w:val="nil"/>
                    <w:left w:val="single" w:sz="4" w:space="0" w:color="auto"/>
                    <w:bottom w:val="dashed" w:sz="4" w:space="0" w:color="auto"/>
                    <w:right w:val="dashed" w:sz="4" w:space="0" w:color="auto"/>
                  </w:tcBorders>
                  <w:shd w:val="clear" w:color="auto" w:fill="CCCCFF"/>
                </w:tcPr>
                <w:p w14:paraId="435FCBA2" w14:textId="77777777" w:rsidR="00E011A0" w:rsidRDefault="00E011A0" w:rsidP="00E011A0">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4D13DA4C" w14:textId="77777777" w:rsidR="00E011A0" w:rsidRDefault="00E011A0" w:rsidP="00E011A0">
                  <w:pPr>
                    <w:pStyle w:val="Tabletext"/>
                    <w:keepNext/>
                    <w:keepLines/>
                    <w:ind w:firstLine="0"/>
                  </w:pPr>
                  <w:r w:rsidRPr="0004544D">
                    <w:t xml:space="preserve">&lt;line </w:t>
                  </w:r>
                  <w:r>
                    <w:t>2&gt;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0DAA644A" w14:textId="77777777" w:rsidR="00E011A0" w:rsidRDefault="00E011A0" w:rsidP="00E011A0">
                  <w:pPr>
                    <w:pStyle w:val="Tabletext"/>
                    <w:keepNext/>
                    <w:keepLines/>
                    <w:ind w:firstLine="0"/>
                  </w:pPr>
                  <w:r w:rsidRPr="00082F41">
                    <w:t>&lt;</w:t>
                  </w:r>
                  <w:r>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5CD613B8"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o…</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1BBF5376" w14:textId="77777777" w:rsidR="00E011A0" w:rsidRDefault="00E011A0" w:rsidP="00E011A0">
                  <w:pPr>
                    <w:pStyle w:val="Tabletext"/>
                    <w:keepNext/>
                    <w:keepLines/>
                    <w:ind w:firstLine="0"/>
                  </w:pPr>
                  <w:r w:rsidRPr="00082F41">
                    <w:t>&lt;</w:t>
                  </w:r>
                  <w:r>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15F192A3"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p…</w:t>
                  </w:r>
                </w:p>
              </w:tc>
              <w:tc>
                <w:tcPr>
                  <w:tcW w:w="284" w:type="dxa"/>
                  <w:vMerge/>
                  <w:tcBorders>
                    <w:left w:val="single" w:sz="4" w:space="0" w:color="auto"/>
                    <w:right w:val="double" w:sz="4" w:space="0" w:color="auto"/>
                  </w:tcBorders>
                  <w:shd w:val="clear" w:color="auto" w:fill="CCFFCC"/>
                </w:tcPr>
                <w:p w14:paraId="6F93369A"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7DA2A568" w14:textId="77777777" w:rsidR="00E011A0" w:rsidRDefault="00E011A0" w:rsidP="00E011A0">
                  <w:pPr>
                    <w:pStyle w:val="Tabletext"/>
                    <w:keepNext/>
                    <w:keepLines/>
                    <w:ind w:firstLine="0"/>
                  </w:pPr>
                </w:p>
              </w:tc>
            </w:tr>
            <w:tr w:rsidR="00E011A0" w14:paraId="37809634"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05B3093F" w14:textId="77777777" w:rsidR="00E011A0" w:rsidRDefault="00E011A0" w:rsidP="00E011A0">
                  <w:pPr>
                    <w:pStyle w:val="Tabletext"/>
                    <w:keepNext/>
                    <w:keepLines/>
                    <w:ind w:firstLine="0"/>
                  </w:pPr>
                </w:p>
              </w:tc>
              <w:tc>
                <w:tcPr>
                  <w:tcW w:w="284" w:type="dxa"/>
                  <w:vMerge/>
                  <w:tcBorders>
                    <w:left w:val="double" w:sz="4" w:space="0" w:color="auto"/>
                    <w:right w:val="single" w:sz="4" w:space="0" w:color="auto"/>
                  </w:tcBorders>
                  <w:shd w:val="clear" w:color="auto" w:fill="CCFFCC"/>
                </w:tcPr>
                <w:p w14:paraId="40766DA2" w14:textId="77777777" w:rsidR="00E011A0" w:rsidRDefault="00E011A0" w:rsidP="00E011A0">
                  <w:pPr>
                    <w:pStyle w:val="Tabletext"/>
                    <w:keepNext/>
                    <w:keepLines/>
                    <w:ind w:firstLine="0"/>
                  </w:pPr>
                </w:p>
              </w:tc>
              <w:tc>
                <w:tcPr>
                  <w:tcW w:w="284" w:type="dxa"/>
                  <w:vMerge/>
                  <w:tcBorders>
                    <w:top w:val="nil"/>
                    <w:left w:val="single" w:sz="4" w:space="0" w:color="auto"/>
                    <w:bottom w:val="dashed" w:sz="4" w:space="0" w:color="auto"/>
                    <w:right w:val="dashed" w:sz="4" w:space="0" w:color="auto"/>
                  </w:tcBorders>
                  <w:shd w:val="clear" w:color="auto" w:fill="CCCCFF"/>
                </w:tcPr>
                <w:p w14:paraId="1A58BF17" w14:textId="77777777" w:rsidR="00E011A0" w:rsidRDefault="00E011A0" w:rsidP="00E011A0">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59A783A9" w14:textId="77777777" w:rsidR="00E011A0" w:rsidRDefault="00E011A0" w:rsidP="00E011A0">
                  <w:pPr>
                    <w:pStyle w:val="Tabletext"/>
                    <w:keepNext/>
                    <w:keepLines/>
                    <w:ind w:firstLine="0"/>
                  </w:pPr>
                  <w:r w:rsidRPr="0004544D">
                    <w:t xml:space="preserve">&lt;line </w:t>
                  </w:r>
                  <w:r>
                    <w:t>3&gt;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0A72CDFA" w14:textId="77777777" w:rsidR="00E011A0" w:rsidRDefault="00E011A0" w:rsidP="00E011A0">
                  <w:pPr>
                    <w:pStyle w:val="Tabletext"/>
                    <w:keepNext/>
                    <w:keepLines/>
                    <w:ind w:firstLine="0"/>
                  </w:pPr>
                  <w:r w:rsidRPr="00082F41">
                    <w:t>&lt;</w:t>
                  </w:r>
                  <w:r>
                    <w:t>cell</w:t>
                  </w:r>
                  <w:r w:rsidRPr="00082F41">
                    <w:t xml:space="preserve"> </w:t>
                  </w:r>
                  <w:r>
                    <w:t>A</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7154B2A7"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q…</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5956B1C5" w14:textId="77777777" w:rsidR="00E011A0" w:rsidRDefault="00E011A0" w:rsidP="00E011A0">
                  <w:pPr>
                    <w:pStyle w:val="Tabletext"/>
                    <w:keepNext/>
                    <w:keepLines/>
                    <w:ind w:firstLine="0"/>
                  </w:pPr>
                  <w:r w:rsidRPr="00082F41">
                    <w:t>&lt;</w:t>
                  </w:r>
                  <w:r>
                    <w:t>cell</w:t>
                  </w:r>
                  <w:r w:rsidRPr="00082F41">
                    <w:t xml:space="preserve"> B&gt;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6DEEAB34"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r…</w:t>
                  </w:r>
                </w:p>
              </w:tc>
              <w:tc>
                <w:tcPr>
                  <w:tcW w:w="284" w:type="dxa"/>
                  <w:vMerge/>
                  <w:tcBorders>
                    <w:left w:val="single" w:sz="4" w:space="0" w:color="auto"/>
                    <w:right w:val="double" w:sz="4" w:space="0" w:color="auto"/>
                  </w:tcBorders>
                  <w:shd w:val="clear" w:color="auto" w:fill="CCFFCC"/>
                </w:tcPr>
                <w:p w14:paraId="782AE585"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20B4146E" w14:textId="77777777" w:rsidR="00E011A0" w:rsidRDefault="00E011A0" w:rsidP="00E011A0">
                  <w:pPr>
                    <w:pStyle w:val="Tabletext"/>
                    <w:keepNext/>
                    <w:keepLines/>
                    <w:ind w:firstLine="0"/>
                  </w:pPr>
                </w:p>
              </w:tc>
            </w:tr>
            <w:tr w:rsidR="00E011A0" w14:paraId="43F595DA"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5B0F255A" w14:textId="77777777" w:rsidR="00E011A0" w:rsidRDefault="00E011A0" w:rsidP="00E011A0">
                  <w:pPr>
                    <w:pStyle w:val="Tabletext"/>
                    <w:keepNext/>
                    <w:keepLines/>
                    <w:ind w:firstLine="0"/>
                  </w:pPr>
                </w:p>
              </w:tc>
              <w:tc>
                <w:tcPr>
                  <w:tcW w:w="284" w:type="dxa"/>
                  <w:vMerge/>
                  <w:tcBorders>
                    <w:left w:val="double" w:sz="4" w:space="0" w:color="auto"/>
                    <w:right w:val="single" w:sz="4" w:space="0" w:color="auto"/>
                  </w:tcBorders>
                  <w:shd w:val="clear" w:color="auto" w:fill="CCFFCC"/>
                </w:tcPr>
                <w:p w14:paraId="6F18CD14" w14:textId="77777777" w:rsidR="00E011A0" w:rsidRDefault="00E011A0" w:rsidP="00E011A0">
                  <w:pPr>
                    <w:pStyle w:val="Tabletext"/>
                    <w:keepNext/>
                    <w:keepLines/>
                    <w:ind w:firstLine="0"/>
                  </w:pPr>
                </w:p>
              </w:tc>
              <w:tc>
                <w:tcPr>
                  <w:tcW w:w="7655" w:type="dxa"/>
                  <w:gridSpan w:val="6"/>
                  <w:tcBorders>
                    <w:top w:val="nil"/>
                    <w:left w:val="single" w:sz="4" w:space="0" w:color="auto"/>
                    <w:bottom w:val="nil"/>
                    <w:right w:val="single" w:sz="4" w:space="0" w:color="auto"/>
                  </w:tcBorders>
                  <w:shd w:val="clear" w:color="auto" w:fill="CCCCFF"/>
                </w:tcPr>
                <w:p w14:paraId="25805AE0" w14:textId="77777777" w:rsidR="00E011A0" w:rsidRPr="008E30C0" w:rsidRDefault="00E011A0" w:rsidP="00E011A0">
                  <w:pPr>
                    <w:pStyle w:val="Tabletext"/>
                    <w:keepNext/>
                    <w:keepLines/>
                    <w:ind w:firstLine="0"/>
                    <w:rPr>
                      <w:i/>
                      <w:iCs/>
                    </w:rPr>
                  </w:pPr>
                  <w:r w:rsidRPr="0004544D">
                    <w:t>&lt;page</w:t>
                  </w:r>
                  <w:r>
                    <w:t xml:space="preserve"> 2</w:t>
                  </w:r>
                  <w:r w:rsidRPr="0004544D">
                    <w:t>&gt;</w:t>
                  </w:r>
                  <w:r>
                    <w:t xml:space="preserve"> “contains”</w:t>
                  </w:r>
                </w:p>
              </w:tc>
              <w:tc>
                <w:tcPr>
                  <w:tcW w:w="284" w:type="dxa"/>
                  <w:vMerge/>
                  <w:tcBorders>
                    <w:left w:val="single" w:sz="4" w:space="0" w:color="auto"/>
                    <w:right w:val="double" w:sz="4" w:space="0" w:color="auto"/>
                  </w:tcBorders>
                  <w:shd w:val="clear" w:color="auto" w:fill="CCFFCC"/>
                </w:tcPr>
                <w:p w14:paraId="482AF859"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33865848" w14:textId="77777777" w:rsidR="00E011A0" w:rsidRDefault="00E011A0" w:rsidP="00E011A0">
                  <w:pPr>
                    <w:pStyle w:val="Tabletext"/>
                    <w:keepNext/>
                    <w:keepLines/>
                    <w:ind w:firstLine="0"/>
                  </w:pPr>
                </w:p>
              </w:tc>
            </w:tr>
            <w:tr w:rsidR="00E011A0" w14:paraId="0523D032"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3F82A1EA" w14:textId="77777777" w:rsidR="00E011A0" w:rsidRDefault="00E011A0" w:rsidP="00E011A0">
                  <w:pPr>
                    <w:pStyle w:val="Tabletext"/>
                    <w:keepNext/>
                    <w:keepLines/>
                    <w:ind w:firstLine="0"/>
                  </w:pPr>
                </w:p>
              </w:tc>
              <w:tc>
                <w:tcPr>
                  <w:tcW w:w="284" w:type="dxa"/>
                  <w:vMerge/>
                  <w:tcBorders>
                    <w:left w:val="double" w:sz="4" w:space="0" w:color="auto"/>
                    <w:right w:val="single" w:sz="4" w:space="0" w:color="auto"/>
                  </w:tcBorders>
                  <w:shd w:val="clear" w:color="auto" w:fill="CCFFCC"/>
                </w:tcPr>
                <w:p w14:paraId="118A600F" w14:textId="77777777" w:rsidR="00E011A0" w:rsidRDefault="00E011A0" w:rsidP="00E011A0">
                  <w:pPr>
                    <w:pStyle w:val="Tabletext"/>
                    <w:keepNext/>
                    <w:keepLines/>
                    <w:ind w:firstLine="0"/>
                  </w:pPr>
                </w:p>
              </w:tc>
              <w:tc>
                <w:tcPr>
                  <w:tcW w:w="284" w:type="dxa"/>
                  <w:vMerge w:val="restart"/>
                  <w:tcBorders>
                    <w:top w:val="nil"/>
                    <w:left w:val="single" w:sz="4" w:space="0" w:color="auto"/>
                    <w:bottom w:val="single" w:sz="4" w:space="0" w:color="auto"/>
                    <w:right w:val="dashed" w:sz="4" w:space="0" w:color="auto"/>
                  </w:tcBorders>
                  <w:shd w:val="clear" w:color="auto" w:fill="CCCCFF"/>
                </w:tcPr>
                <w:p w14:paraId="0493CEF5" w14:textId="77777777" w:rsidR="00E011A0" w:rsidRDefault="00E011A0" w:rsidP="00E011A0">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357746A0" w14:textId="77777777" w:rsidR="00E011A0" w:rsidRDefault="00E011A0" w:rsidP="00E011A0">
                  <w:pPr>
                    <w:pStyle w:val="Tabletext"/>
                    <w:keepNext/>
                    <w:keepLines/>
                    <w:ind w:firstLine="0"/>
                  </w:pPr>
                  <w:r w:rsidRPr="0004544D">
                    <w:t xml:space="preserve">&lt;line </w:t>
                  </w:r>
                  <w:r>
                    <w:t>4&gt;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3BDD35C0" w14:textId="77777777" w:rsidR="00E011A0" w:rsidRDefault="00E011A0" w:rsidP="00E011A0">
                  <w:pPr>
                    <w:pStyle w:val="Tabletext"/>
                    <w:keepNext/>
                    <w:keepLines/>
                    <w:ind w:firstLine="0"/>
                  </w:pPr>
                  <w:r w:rsidRPr="00082F41">
                    <w:t>&lt;</w:t>
                  </w:r>
                  <w:r>
                    <w:t>cell</w:t>
                  </w:r>
                  <w:r w:rsidRPr="00082F41">
                    <w:t xml:space="preserve"> </w:t>
                  </w:r>
                  <w:r>
                    <w:t>C</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3063E77C"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03B446A2" w14:textId="77777777" w:rsidR="00E011A0" w:rsidRDefault="00E011A0" w:rsidP="00E011A0">
                  <w:pPr>
                    <w:pStyle w:val="Tabletext"/>
                    <w:keepNext/>
                    <w:keepLines/>
                    <w:ind w:firstLine="0"/>
                  </w:pPr>
                  <w:r w:rsidRPr="00082F41">
                    <w:t>&lt;</w:t>
                  </w:r>
                  <w:r>
                    <w:t>cell</w:t>
                  </w:r>
                  <w:r w:rsidRPr="00082F41">
                    <w:t xml:space="preserve"> </w:t>
                  </w:r>
                  <w:r>
                    <w:t>D</w:t>
                  </w:r>
                  <w:r w:rsidRPr="00082F41">
                    <w:t>&gt;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36066C60"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t…</w:t>
                  </w:r>
                </w:p>
              </w:tc>
              <w:tc>
                <w:tcPr>
                  <w:tcW w:w="284" w:type="dxa"/>
                  <w:vMerge/>
                  <w:tcBorders>
                    <w:left w:val="single" w:sz="4" w:space="0" w:color="auto"/>
                    <w:right w:val="double" w:sz="4" w:space="0" w:color="auto"/>
                  </w:tcBorders>
                  <w:shd w:val="clear" w:color="auto" w:fill="CCFFCC"/>
                </w:tcPr>
                <w:p w14:paraId="2F786935"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3968D0EC" w14:textId="77777777" w:rsidR="00E011A0" w:rsidRDefault="00E011A0" w:rsidP="00E011A0">
                  <w:pPr>
                    <w:pStyle w:val="Tabletext"/>
                    <w:keepNext/>
                    <w:keepLines/>
                    <w:ind w:firstLine="0"/>
                  </w:pPr>
                </w:p>
              </w:tc>
            </w:tr>
            <w:tr w:rsidR="00E011A0" w14:paraId="36BE8BF4"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49F6B534" w14:textId="77777777" w:rsidR="00E011A0" w:rsidRDefault="00E011A0" w:rsidP="00E011A0">
                  <w:pPr>
                    <w:pStyle w:val="Tabletext"/>
                    <w:keepNext/>
                    <w:keepLines/>
                    <w:ind w:firstLine="0"/>
                  </w:pPr>
                </w:p>
              </w:tc>
              <w:tc>
                <w:tcPr>
                  <w:tcW w:w="284" w:type="dxa"/>
                  <w:vMerge/>
                  <w:tcBorders>
                    <w:left w:val="double" w:sz="4" w:space="0" w:color="auto"/>
                    <w:right w:val="single" w:sz="4" w:space="0" w:color="auto"/>
                  </w:tcBorders>
                  <w:shd w:val="clear" w:color="auto" w:fill="CCFFCC"/>
                </w:tcPr>
                <w:p w14:paraId="189257B9" w14:textId="77777777" w:rsidR="00E011A0" w:rsidRDefault="00E011A0" w:rsidP="00E011A0">
                  <w:pPr>
                    <w:pStyle w:val="Tabletext"/>
                    <w:keepNext/>
                    <w:keepLines/>
                    <w:ind w:firstLine="0"/>
                  </w:pPr>
                </w:p>
              </w:tc>
              <w:tc>
                <w:tcPr>
                  <w:tcW w:w="284" w:type="dxa"/>
                  <w:vMerge/>
                  <w:tcBorders>
                    <w:top w:val="single" w:sz="4" w:space="0" w:color="auto"/>
                    <w:left w:val="single" w:sz="4" w:space="0" w:color="auto"/>
                    <w:bottom w:val="single" w:sz="4" w:space="0" w:color="auto"/>
                    <w:right w:val="dashed" w:sz="4" w:space="0" w:color="auto"/>
                  </w:tcBorders>
                  <w:shd w:val="clear" w:color="auto" w:fill="CCCCFF"/>
                </w:tcPr>
                <w:p w14:paraId="413C00CA" w14:textId="77777777" w:rsidR="00E011A0" w:rsidRDefault="00E011A0" w:rsidP="00E011A0">
                  <w:pPr>
                    <w:pStyle w:val="Tabletext"/>
                    <w:keepNext/>
                    <w:keepLines/>
                    <w:ind w:firstLine="0"/>
                  </w:pPr>
                </w:p>
              </w:tc>
              <w:tc>
                <w:tcPr>
                  <w:tcW w:w="1701" w:type="dxa"/>
                  <w:tcBorders>
                    <w:top w:val="dashed" w:sz="4" w:space="0" w:color="auto"/>
                    <w:left w:val="dashed" w:sz="4" w:space="0" w:color="auto"/>
                    <w:bottom w:val="dashed" w:sz="4" w:space="0" w:color="auto"/>
                    <w:right w:val="dashed" w:sz="4" w:space="0" w:color="auto"/>
                  </w:tcBorders>
                  <w:shd w:val="clear" w:color="auto" w:fill="00B0F0"/>
                </w:tcPr>
                <w:p w14:paraId="35F72225" w14:textId="77777777" w:rsidR="00E011A0" w:rsidRDefault="00E011A0" w:rsidP="00E011A0">
                  <w:pPr>
                    <w:pStyle w:val="Tabletext"/>
                    <w:keepNext/>
                    <w:keepLines/>
                    <w:ind w:firstLine="0"/>
                  </w:pPr>
                  <w:r w:rsidRPr="0004544D">
                    <w:t xml:space="preserve">&lt;line </w:t>
                  </w:r>
                  <w:r>
                    <w:t>5&gt; “contains”</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64E5BA55" w14:textId="77777777" w:rsidR="00E011A0" w:rsidRDefault="00E011A0" w:rsidP="00E011A0">
                  <w:pPr>
                    <w:pStyle w:val="Tabletext"/>
                    <w:keepNext/>
                    <w:keepLines/>
                    <w:ind w:firstLine="0"/>
                  </w:pPr>
                  <w:r w:rsidRPr="00082F41">
                    <w:t>&lt;</w:t>
                  </w:r>
                  <w:r>
                    <w:t>cell</w:t>
                  </w:r>
                  <w:r w:rsidRPr="00082F41">
                    <w:t xml:space="preserve"> </w:t>
                  </w:r>
                  <w:r>
                    <w:t>C</w:t>
                  </w:r>
                  <w:r w:rsidRPr="00082F41">
                    <w:t>&gt;</w:t>
                  </w:r>
                  <w:r>
                    <w:t xml:space="preserve"> “contains”</w:t>
                  </w:r>
                </w:p>
              </w:tc>
              <w:tc>
                <w:tcPr>
                  <w:tcW w:w="1134" w:type="dxa"/>
                  <w:tcBorders>
                    <w:top w:val="dashed" w:sz="4" w:space="0" w:color="auto"/>
                    <w:left w:val="dashed" w:sz="4" w:space="0" w:color="auto"/>
                    <w:bottom w:val="dashed" w:sz="4" w:space="0" w:color="auto"/>
                    <w:right w:val="dashed" w:sz="4" w:space="0" w:color="auto"/>
                  </w:tcBorders>
                  <w:shd w:val="clear" w:color="auto" w:fill="FFFF00"/>
                </w:tcPr>
                <w:p w14:paraId="5C2A475D"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u…</w:t>
                  </w:r>
                </w:p>
              </w:tc>
              <w:tc>
                <w:tcPr>
                  <w:tcW w:w="1701" w:type="dxa"/>
                  <w:tcBorders>
                    <w:top w:val="dashed" w:sz="4" w:space="0" w:color="auto"/>
                    <w:left w:val="dashed" w:sz="4" w:space="0" w:color="auto"/>
                    <w:bottom w:val="dashed" w:sz="4" w:space="0" w:color="auto"/>
                    <w:right w:val="dashed" w:sz="4" w:space="0" w:color="auto"/>
                  </w:tcBorders>
                  <w:shd w:val="clear" w:color="auto" w:fill="CCFFFF"/>
                </w:tcPr>
                <w:p w14:paraId="5D00979F" w14:textId="77777777" w:rsidR="00E011A0" w:rsidRDefault="00E011A0" w:rsidP="00E011A0">
                  <w:pPr>
                    <w:pStyle w:val="Tabletext"/>
                    <w:keepNext/>
                    <w:keepLines/>
                    <w:ind w:firstLine="0"/>
                  </w:pPr>
                  <w:r w:rsidRPr="00082F41">
                    <w:t>&lt;</w:t>
                  </w:r>
                  <w:r>
                    <w:t>cell</w:t>
                  </w:r>
                  <w:r w:rsidRPr="00082F41">
                    <w:t xml:space="preserve"> </w:t>
                  </w:r>
                  <w:r>
                    <w:t>D</w:t>
                  </w:r>
                  <w:r w:rsidRPr="00082F41">
                    <w:t>&gt;</w:t>
                  </w:r>
                  <w:r>
                    <w:t xml:space="preserve"> “contains”</w:t>
                  </w:r>
                </w:p>
              </w:tc>
              <w:tc>
                <w:tcPr>
                  <w:tcW w:w="1134" w:type="dxa"/>
                  <w:tcBorders>
                    <w:top w:val="dashed" w:sz="4" w:space="0" w:color="auto"/>
                    <w:left w:val="dashed" w:sz="4" w:space="0" w:color="auto"/>
                    <w:bottom w:val="dashed" w:sz="4" w:space="0" w:color="auto"/>
                    <w:right w:val="single" w:sz="4" w:space="0" w:color="auto"/>
                  </w:tcBorders>
                  <w:shd w:val="clear" w:color="auto" w:fill="FFFF00"/>
                </w:tcPr>
                <w:p w14:paraId="7AC58A9F"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v…</w:t>
                  </w:r>
                </w:p>
              </w:tc>
              <w:tc>
                <w:tcPr>
                  <w:tcW w:w="284" w:type="dxa"/>
                  <w:vMerge/>
                  <w:tcBorders>
                    <w:left w:val="single" w:sz="4" w:space="0" w:color="auto"/>
                    <w:right w:val="double" w:sz="4" w:space="0" w:color="auto"/>
                  </w:tcBorders>
                  <w:shd w:val="clear" w:color="auto" w:fill="CCFFCC"/>
                </w:tcPr>
                <w:p w14:paraId="0763EA21"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1F19AAEA" w14:textId="77777777" w:rsidR="00E011A0" w:rsidRDefault="00E011A0" w:rsidP="00E011A0">
                  <w:pPr>
                    <w:pStyle w:val="Tabletext"/>
                    <w:keepNext/>
                    <w:keepLines/>
                    <w:ind w:firstLine="0"/>
                  </w:pPr>
                </w:p>
              </w:tc>
            </w:tr>
            <w:tr w:rsidR="00E011A0" w14:paraId="173FD62D" w14:textId="77777777" w:rsidTr="00897895">
              <w:trPr>
                <w:trHeight w:hRule="exact" w:val="284"/>
                <w:jc w:val="center"/>
              </w:trPr>
              <w:tc>
                <w:tcPr>
                  <w:tcW w:w="284" w:type="dxa"/>
                  <w:vMerge/>
                  <w:tcBorders>
                    <w:left w:val="double" w:sz="12" w:space="0" w:color="auto"/>
                    <w:right w:val="double" w:sz="4" w:space="0" w:color="auto"/>
                  </w:tcBorders>
                  <w:shd w:val="clear" w:color="auto" w:fill="92D050"/>
                </w:tcPr>
                <w:p w14:paraId="470BEB47" w14:textId="77777777" w:rsidR="00E011A0" w:rsidRDefault="00E011A0" w:rsidP="00E011A0">
                  <w:pPr>
                    <w:pStyle w:val="Tabletext"/>
                    <w:keepNext/>
                    <w:keepLines/>
                    <w:ind w:firstLine="0"/>
                  </w:pPr>
                </w:p>
              </w:tc>
              <w:tc>
                <w:tcPr>
                  <w:tcW w:w="284" w:type="dxa"/>
                  <w:vMerge/>
                  <w:tcBorders>
                    <w:left w:val="double" w:sz="4" w:space="0" w:color="auto"/>
                    <w:bottom w:val="nil"/>
                    <w:right w:val="single" w:sz="4" w:space="0" w:color="auto"/>
                  </w:tcBorders>
                  <w:shd w:val="clear" w:color="auto" w:fill="CCFFCC"/>
                </w:tcPr>
                <w:p w14:paraId="2F4DE241" w14:textId="77777777" w:rsidR="00E011A0" w:rsidRDefault="00E011A0" w:rsidP="00E011A0">
                  <w:pPr>
                    <w:pStyle w:val="Tabletext"/>
                    <w:keepNext/>
                    <w:keepLines/>
                    <w:ind w:firstLine="0"/>
                  </w:pPr>
                </w:p>
              </w:tc>
              <w:tc>
                <w:tcPr>
                  <w:tcW w:w="284" w:type="dxa"/>
                  <w:vMerge/>
                  <w:tcBorders>
                    <w:top w:val="single" w:sz="4" w:space="0" w:color="auto"/>
                    <w:left w:val="single" w:sz="4" w:space="0" w:color="auto"/>
                    <w:bottom w:val="single" w:sz="4" w:space="0" w:color="auto"/>
                    <w:right w:val="dashed" w:sz="4" w:space="0" w:color="auto"/>
                  </w:tcBorders>
                  <w:shd w:val="clear" w:color="auto" w:fill="CCCCFF"/>
                </w:tcPr>
                <w:p w14:paraId="59ED9AD3" w14:textId="77777777" w:rsidR="00E011A0" w:rsidRDefault="00E011A0" w:rsidP="00E011A0">
                  <w:pPr>
                    <w:pStyle w:val="Tabletext"/>
                    <w:keepNext/>
                    <w:keepLines/>
                    <w:ind w:firstLine="0"/>
                  </w:pPr>
                </w:p>
              </w:tc>
              <w:tc>
                <w:tcPr>
                  <w:tcW w:w="1701" w:type="dxa"/>
                  <w:tcBorders>
                    <w:top w:val="dashed" w:sz="4" w:space="0" w:color="auto"/>
                    <w:left w:val="dashed" w:sz="4" w:space="0" w:color="auto"/>
                    <w:bottom w:val="single" w:sz="4" w:space="0" w:color="auto"/>
                    <w:right w:val="dashed" w:sz="4" w:space="0" w:color="auto"/>
                  </w:tcBorders>
                  <w:shd w:val="clear" w:color="auto" w:fill="00B0F0"/>
                </w:tcPr>
                <w:p w14:paraId="0B5967DF" w14:textId="77777777" w:rsidR="00E011A0" w:rsidRDefault="00E011A0" w:rsidP="00E011A0">
                  <w:pPr>
                    <w:pStyle w:val="Tabletext"/>
                    <w:keepNext/>
                    <w:keepLines/>
                    <w:ind w:firstLine="0"/>
                  </w:pPr>
                  <w:r w:rsidRPr="0004544D">
                    <w:t xml:space="preserve">&lt;line </w:t>
                  </w:r>
                  <w:r>
                    <w:t>6&gt; “contains”</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7FF299F8" w14:textId="77777777" w:rsidR="00E011A0" w:rsidRDefault="00E011A0" w:rsidP="00E011A0">
                  <w:pPr>
                    <w:pStyle w:val="Tabletext"/>
                    <w:keepNext/>
                    <w:keepLines/>
                    <w:ind w:firstLine="0"/>
                  </w:pPr>
                  <w:r w:rsidRPr="00082F41">
                    <w:t>&lt;</w:t>
                  </w:r>
                  <w:r>
                    <w:t>cell</w:t>
                  </w:r>
                  <w:r w:rsidRPr="00082F41">
                    <w:t xml:space="preserve"> </w:t>
                  </w:r>
                  <w:r>
                    <w:t>C</w:t>
                  </w:r>
                  <w:r w:rsidRPr="00082F41">
                    <w:t>&gt;</w:t>
                  </w:r>
                  <w:r>
                    <w:t xml:space="preserve"> “contains”</w:t>
                  </w:r>
                </w:p>
              </w:tc>
              <w:tc>
                <w:tcPr>
                  <w:tcW w:w="1134" w:type="dxa"/>
                  <w:tcBorders>
                    <w:top w:val="dashed" w:sz="4" w:space="0" w:color="auto"/>
                    <w:left w:val="dashed" w:sz="4" w:space="0" w:color="auto"/>
                    <w:bottom w:val="single" w:sz="4" w:space="0" w:color="auto"/>
                    <w:right w:val="dashed" w:sz="4" w:space="0" w:color="auto"/>
                  </w:tcBorders>
                  <w:shd w:val="clear" w:color="auto" w:fill="FFFF00"/>
                </w:tcPr>
                <w:p w14:paraId="1909B5A2"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w…</w:t>
                  </w:r>
                </w:p>
              </w:tc>
              <w:tc>
                <w:tcPr>
                  <w:tcW w:w="1701" w:type="dxa"/>
                  <w:tcBorders>
                    <w:top w:val="dashed" w:sz="4" w:space="0" w:color="auto"/>
                    <w:left w:val="dashed" w:sz="4" w:space="0" w:color="auto"/>
                    <w:bottom w:val="single" w:sz="4" w:space="0" w:color="auto"/>
                    <w:right w:val="dashed" w:sz="4" w:space="0" w:color="auto"/>
                  </w:tcBorders>
                  <w:shd w:val="clear" w:color="auto" w:fill="CCFFFF"/>
                </w:tcPr>
                <w:p w14:paraId="2489C91E" w14:textId="77777777" w:rsidR="00E011A0" w:rsidRDefault="00E011A0" w:rsidP="00E011A0">
                  <w:pPr>
                    <w:pStyle w:val="Tabletext"/>
                    <w:keepNext/>
                    <w:keepLines/>
                    <w:ind w:firstLine="0"/>
                  </w:pPr>
                  <w:r w:rsidRPr="00082F41">
                    <w:t>&lt;</w:t>
                  </w:r>
                  <w:r>
                    <w:t>cell</w:t>
                  </w:r>
                  <w:r w:rsidRPr="00082F41">
                    <w:t xml:space="preserve"> </w:t>
                  </w:r>
                  <w:r>
                    <w:t>D</w:t>
                  </w:r>
                  <w:r w:rsidRPr="00082F41">
                    <w:t>&gt;</w:t>
                  </w:r>
                  <w:r>
                    <w:t xml:space="preserve"> “contains”</w:t>
                  </w:r>
                </w:p>
              </w:tc>
              <w:tc>
                <w:tcPr>
                  <w:tcW w:w="1134" w:type="dxa"/>
                  <w:tcBorders>
                    <w:top w:val="dashed" w:sz="4" w:space="0" w:color="auto"/>
                    <w:left w:val="dashed" w:sz="4" w:space="0" w:color="auto"/>
                    <w:bottom w:val="single" w:sz="4" w:space="0" w:color="auto"/>
                    <w:right w:val="single" w:sz="4" w:space="0" w:color="auto"/>
                  </w:tcBorders>
                  <w:shd w:val="clear" w:color="auto" w:fill="FFFF00"/>
                </w:tcPr>
                <w:p w14:paraId="54F53F64" w14:textId="77777777" w:rsidR="00E011A0" w:rsidRPr="008E30C0" w:rsidRDefault="00E011A0" w:rsidP="00E011A0">
                  <w:pPr>
                    <w:pStyle w:val="Tabletext"/>
                    <w:keepNext/>
                    <w:keepLines/>
                    <w:ind w:firstLine="0"/>
                    <w:jc w:val="center"/>
                    <w:rPr>
                      <w:i/>
                      <w:iCs/>
                    </w:rPr>
                  </w:pPr>
                  <w:r>
                    <w:rPr>
                      <w:i/>
                      <w:iCs/>
                    </w:rPr>
                    <w:t>…</w:t>
                  </w:r>
                  <w:r w:rsidRPr="008E30C0">
                    <w:rPr>
                      <w:i/>
                      <w:iCs/>
                    </w:rPr>
                    <w:t>text</w:t>
                  </w:r>
                  <w:r>
                    <w:rPr>
                      <w:i/>
                      <w:iCs/>
                    </w:rPr>
                    <w:t xml:space="preserve"> x…</w:t>
                  </w:r>
                </w:p>
              </w:tc>
              <w:tc>
                <w:tcPr>
                  <w:tcW w:w="284" w:type="dxa"/>
                  <w:vMerge/>
                  <w:tcBorders>
                    <w:left w:val="single" w:sz="4" w:space="0" w:color="auto"/>
                    <w:bottom w:val="nil"/>
                    <w:right w:val="double" w:sz="4" w:space="0" w:color="auto"/>
                  </w:tcBorders>
                  <w:shd w:val="clear" w:color="auto" w:fill="CCFFCC"/>
                </w:tcPr>
                <w:p w14:paraId="5F8DC1B5"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5C4D298C" w14:textId="77777777" w:rsidR="00E011A0" w:rsidRDefault="00E011A0" w:rsidP="00E011A0">
                  <w:pPr>
                    <w:pStyle w:val="Tabletext"/>
                    <w:keepNext/>
                    <w:keepLines/>
                    <w:ind w:firstLine="0"/>
                  </w:pPr>
                </w:p>
              </w:tc>
            </w:tr>
            <w:tr w:rsidR="00E011A0" w14:paraId="6DB19F0D" w14:textId="77777777" w:rsidTr="00C32001">
              <w:trPr>
                <w:trHeight w:hRule="exact" w:val="284"/>
                <w:jc w:val="center"/>
              </w:trPr>
              <w:tc>
                <w:tcPr>
                  <w:tcW w:w="284" w:type="dxa"/>
                  <w:vMerge/>
                  <w:tcBorders>
                    <w:left w:val="double" w:sz="12" w:space="0" w:color="auto"/>
                    <w:bottom w:val="nil"/>
                    <w:right w:val="double" w:sz="4" w:space="0" w:color="auto"/>
                  </w:tcBorders>
                  <w:shd w:val="clear" w:color="auto" w:fill="92D050"/>
                </w:tcPr>
                <w:p w14:paraId="0708288F" w14:textId="77777777" w:rsidR="00E011A0" w:rsidRDefault="00E011A0" w:rsidP="00E011A0">
                  <w:pPr>
                    <w:pStyle w:val="Tabletext"/>
                    <w:keepNext/>
                    <w:keepLines/>
                    <w:ind w:firstLine="0"/>
                  </w:pPr>
                </w:p>
              </w:tc>
              <w:tc>
                <w:tcPr>
                  <w:tcW w:w="8223" w:type="dxa"/>
                  <w:gridSpan w:val="8"/>
                  <w:tcBorders>
                    <w:top w:val="nil"/>
                    <w:left w:val="double" w:sz="4" w:space="0" w:color="auto"/>
                    <w:bottom w:val="double" w:sz="4" w:space="0" w:color="auto"/>
                    <w:right w:val="double" w:sz="4" w:space="0" w:color="auto"/>
                  </w:tcBorders>
                  <w:shd w:val="clear" w:color="auto" w:fill="CCFFCC"/>
                </w:tcPr>
                <w:p w14:paraId="5F08AFDE" w14:textId="77777777" w:rsidR="00E011A0" w:rsidRDefault="00E011A0" w:rsidP="00E011A0">
                  <w:pPr>
                    <w:pStyle w:val="Tabletext"/>
                    <w:keepNext/>
                    <w:keepLines/>
                    <w:ind w:firstLine="0"/>
                  </w:pPr>
                </w:p>
              </w:tc>
              <w:tc>
                <w:tcPr>
                  <w:tcW w:w="284" w:type="dxa"/>
                  <w:vMerge/>
                  <w:tcBorders>
                    <w:left w:val="double" w:sz="4" w:space="0" w:color="auto"/>
                    <w:right w:val="double" w:sz="12" w:space="0" w:color="auto"/>
                  </w:tcBorders>
                  <w:shd w:val="clear" w:color="auto" w:fill="92D050"/>
                </w:tcPr>
                <w:p w14:paraId="6B4FC125" w14:textId="77777777" w:rsidR="00E011A0" w:rsidRDefault="00E011A0" w:rsidP="00E011A0">
                  <w:pPr>
                    <w:pStyle w:val="Tabletext"/>
                    <w:keepNext/>
                    <w:keepLines/>
                    <w:ind w:firstLine="0"/>
                  </w:pPr>
                </w:p>
              </w:tc>
            </w:tr>
            <w:tr w:rsidR="00E011A0" w14:paraId="08BCB55E" w14:textId="77777777" w:rsidTr="00C32001">
              <w:trPr>
                <w:trHeight w:hRule="exact" w:val="284"/>
                <w:jc w:val="center"/>
              </w:trPr>
              <w:tc>
                <w:tcPr>
                  <w:tcW w:w="8791" w:type="dxa"/>
                  <w:gridSpan w:val="10"/>
                  <w:tcBorders>
                    <w:left w:val="double" w:sz="12" w:space="0" w:color="auto"/>
                    <w:bottom w:val="double" w:sz="12" w:space="0" w:color="auto"/>
                    <w:right w:val="double" w:sz="12" w:space="0" w:color="auto"/>
                  </w:tcBorders>
                  <w:shd w:val="clear" w:color="auto" w:fill="92D050"/>
                </w:tcPr>
                <w:p w14:paraId="522FA43E" w14:textId="77777777" w:rsidR="00E011A0" w:rsidRDefault="00E011A0" w:rsidP="00E011A0">
                  <w:pPr>
                    <w:pStyle w:val="Tabletext"/>
                    <w:keepNext/>
                    <w:keepLines/>
                    <w:ind w:firstLine="0"/>
                  </w:pPr>
                </w:p>
              </w:tc>
            </w:tr>
          </w:tbl>
          <w:p w14:paraId="2402B033" w14:textId="77777777" w:rsidR="00E011A0" w:rsidRDefault="00E011A0" w:rsidP="00144BB4"/>
        </w:tc>
      </w:tr>
    </w:tbl>
    <w:p w14:paraId="2F998FCC" w14:textId="77777777" w:rsidR="00E011A0" w:rsidRDefault="00E011A0" w:rsidP="00144BB4"/>
    <w:p w14:paraId="76348113" w14:textId="4F751982" w:rsidR="00D31890" w:rsidRDefault="0047143C" w:rsidP="0047143C">
      <w:r>
        <w:t>Only in rare cases does an inscription involve all three types of partition, and the encoding of gridlike partitions is in any case optional, recommended only when expedient, for instance for referring to specific parts of the text.</w:t>
      </w:r>
      <w:r w:rsidR="003B6D61">
        <w:t xml:space="preserve"> </w:t>
      </w:r>
      <w:r w:rsidR="00D31890">
        <w:t>When more than one kind of partition is present in a text, the partition of a lower hierarchical tier may well pertain to only one of the higher-tier partitions. Thus, copperplate sets typically consist of a seal and a body, which are boxlike partitions. The body in turn consists of pages (pagelike partitions), but there are no further partitions in the seal.</w:t>
      </w:r>
      <w:r w:rsidR="009643B3">
        <w:t xml:space="preserve"> The overviews of the sections on partitions (§</w:t>
      </w:r>
      <w:r w:rsidR="009643B3">
        <w:fldChar w:fldCharType="begin"/>
      </w:r>
      <w:r w:rsidR="009643B3">
        <w:instrText xml:space="preserve"> REF _Ref43978278 \r \h </w:instrText>
      </w:r>
      <w:r w:rsidR="009643B3">
        <w:fldChar w:fldCharType="separate"/>
      </w:r>
      <w:r w:rsidR="00110B53">
        <w:t>3.2.1</w:t>
      </w:r>
      <w:r w:rsidR="009643B3">
        <w:fldChar w:fldCharType="end"/>
      </w:r>
      <w:r w:rsidR="009643B3">
        <w:t>, §</w:t>
      </w:r>
      <w:r w:rsidR="009643B3">
        <w:fldChar w:fldCharType="begin"/>
      </w:r>
      <w:r w:rsidR="009643B3">
        <w:instrText xml:space="preserve"> REF _Ref182301135 \r \h </w:instrText>
      </w:r>
      <w:r w:rsidR="009643B3">
        <w:fldChar w:fldCharType="separate"/>
      </w:r>
      <w:r w:rsidR="00110B53">
        <w:t>3.4.1</w:t>
      </w:r>
      <w:r w:rsidR="009643B3">
        <w:fldChar w:fldCharType="end"/>
      </w:r>
      <w:r w:rsidR="009643B3">
        <w:t>, §</w:t>
      </w:r>
      <w:r w:rsidR="009643B3">
        <w:fldChar w:fldCharType="begin"/>
      </w:r>
      <w:r w:rsidR="009643B3">
        <w:instrText xml:space="preserve"> REF _Ref182924394 \r \h </w:instrText>
      </w:r>
      <w:r w:rsidR="009643B3">
        <w:fldChar w:fldCharType="separate"/>
      </w:r>
      <w:r w:rsidR="00110B53">
        <w:t>3.6.1</w:t>
      </w:r>
      <w:r w:rsidR="009643B3">
        <w:fldChar w:fldCharType="end"/>
      </w:r>
      <w:r w:rsidR="009643B3">
        <w:t xml:space="preserve">) and the Case Studies of </w:t>
      </w:r>
      <w:r w:rsidR="009643B3" w:rsidRPr="00DD7CCF">
        <w:fldChar w:fldCharType="begin"/>
      </w:r>
      <w:r w:rsidR="009643B3" w:rsidRPr="00DD7CCF">
        <w:instrText xml:space="preserve"> REF _Ref43985466 \w \h </w:instrText>
      </w:r>
      <w:r w:rsidR="009643B3">
        <w:instrText xml:space="preserve"> \* MERGEFORMAT </w:instrText>
      </w:r>
      <w:r w:rsidR="009643B3" w:rsidRPr="00DD7CCF">
        <w:fldChar w:fldCharType="separate"/>
      </w:r>
      <w:r w:rsidR="00110B53">
        <w:t>Appendix C</w:t>
      </w:r>
      <w:r w:rsidR="009643B3" w:rsidRPr="00DD7CCF">
        <w:fldChar w:fldCharType="end"/>
      </w:r>
      <w:r w:rsidR="009643B3">
        <w:t xml:space="preserve"> give further guidance and illustration on the sort of encoding applicable to various supports and inscription layouts.</w:t>
      </w:r>
    </w:p>
    <w:p w14:paraId="1C532D83" w14:textId="3BEFB661" w:rsidR="0047143C" w:rsidRDefault="00897895" w:rsidP="0047143C">
      <w:r>
        <w:t>The partition scheme presented here allows references to any compartment of the text’s extrinsic structure. Thus, i</w:t>
      </w:r>
      <w:r w:rsidR="003B6D61">
        <w:t>f an inscription involve</w:t>
      </w:r>
      <w:r>
        <w:t>d</w:t>
      </w:r>
      <w:r w:rsidR="003B6D61">
        <w:t xml:space="preserve"> the full range of partitions as represented in the figure, it </w:t>
      </w:r>
      <w:r>
        <w:t xml:space="preserve">would be </w:t>
      </w:r>
      <w:r w:rsidR="003B6D61">
        <w:t xml:space="preserve">possible to refer to any </w:t>
      </w:r>
      <w:r>
        <w:t>of its segments by a combination of four items</w:t>
      </w:r>
      <w:r w:rsidR="003B6D61">
        <w:t xml:space="preserve">: for example, “text o” </w:t>
      </w:r>
      <w:r w:rsidR="002A0737">
        <w:t xml:space="preserve">in the figure </w:t>
      </w:r>
      <w:r w:rsidR="003B6D61">
        <w:t xml:space="preserve">is </w:t>
      </w:r>
      <w:r w:rsidR="002A0737">
        <w:t xml:space="preserve">located </w:t>
      </w:r>
      <w:r w:rsidR="003B6D61">
        <w:t xml:space="preserve">in textpart B, page 1, line 2, cell A. </w:t>
      </w:r>
      <w:r>
        <w:t>Conversely, most texts consist only of lines, in which case line number is the only item of reference.</w:t>
      </w:r>
    </w:p>
    <w:p w14:paraId="0FB54E91" w14:textId="77777777" w:rsidR="00777B90" w:rsidRPr="00DD7CCF" w:rsidRDefault="00777B90" w:rsidP="00777B90">
      <w:pPr>
        <w:pStyle w:val="Cmsor2"/>
      </w:pPr>
      <w:bookmarkStart w:id="173" w:name="_Ref43978987"/>
      <w:bookmarkStart w:id="174" w:name="_Ref182836273"/>
      <w:bookmarkStart w:id="175" w:name="_Ref182580567"/>
      <w:bookmarkStart w:id="176" w:name="_Ref182580668"/>
      <w:bookmarkStart w:id="177" w:name="_Ref182580677"/>
      <w:bookmarkStart w:id="178" w:name="_Ref182580699"/>
      <w:bookmarkStart w:id="179" w:name="_Ref182580708"/>
      <w:bookmarkStart w:id="180" w:name="_Ref182580716"/>
      <w:bookmarkStart w:id="181" w:name="_Ref182580740"/>
      <w:bookmarkStart w:id="182" w:name="_Ref182580777"/>
      <w:bookmarkStart w:id="183" w:name="_Ref182580866"/>
      <w:bookmarkStart w:id="184" w:name="_Toc182996964"/>
      <w:r w:rsidRPr="00DD7CCF">
        <w:lastRenderedPageBreak/>
        <w:t>Boxlike partitions: self-contained zones</w:t>
      </w:r>
      <w:bookmarkEnd w:id="173"/>
      <w:bookmarkEnd w:id="174"/>
      <w:bookmarkEnd w:id="184"/>
    </w:p>
    <w:p w14:paraId="3993B7F0" w14:textId="77777777" w:rsidR="00777B90" w:rsidRDefault="00777B90" w:rsidP="00777B90">
      <w:pPr>
        <w:pStyle w:val="Cmsor3"/>
      </w:pPr>
      <w:bookmarkStart w:id="185" w:name="_7afiixd3hprc" w:colFirst="0" w:colLast="0"/>
      <w:bookmarkStart w:id="186" w:name="_Ref43978278"/>
      <w:bookmarkStart w:id="187" w:name="_Toc182996965"/>
      <w:bookmarkEnd w:id="185"/>
      <w:r w:rsidRPr="00DD7CCF">
        <w:t>Overview</w:t>
      </w:r>
      <w:bookmarkEnd w:id="186"/>
      <w:bookmarkEnd w:id="187"/>
    </w:p>
    <w:p w14:paraId="730452EB" w14:textId="1CFD5A3F" w:rsidR="00777B90" w:rsidRDefault="00777B90" w:rsidP="00777B90">
      <w:r>
        <w:t>Recall from §</w:t>
      </w:r>
      <w:r w:rsidR="0020012B">
        <w:fldChar w:fldCharType="begin"/>
      </w:r>
      <w:r w:rsidR="0020012B">
        <w:instrText xml:space="preserve"> REF _Ref182923075 \r \h </w:instrText>
      </w:r>
      <w:r w:rsidR="0020012B">
        <w:fldChar w:fldCharType="separate"/>
      </w:r>
      <w:r w:rsidR="00110B53">
        <w:t>3.1</w:t>
      </w:r>
      <w:r w:rsidR="0020012B">
        <w:fldChar w:fldCharType="end"/>
      </w:r>
      <w:r>
        <w:t xml:space="preserve"> that in a boxlike partition, the </w:t>
      </w:r>
      <w:r w:rsidRPr="00727658">
        <w:t>text stops at the end of a zone and something else begins in the next</w:t>
      </w:r>
      <w:r>
        <w:t>,</w:t>
      </w:r>
      <w:r w:rsidRPr="00727658">
        <w:t xml:space="preserve"> </w:t>
      </w:r>
      <w:r>
        <w:t xml:space="preserve">as in Pattern A of </w:t>
      </w:r>
      <w:r>
        <w:fldChar w:fldCharType="begin"/>
      </w:r>
      <w:r>
        <w:instrText xml:space="preserve"> REF _Ref181714224 \h </w:instrText>
      </w:r>
      <w:r>
        <w:fldChar w:fldCharType="separate"/>
      </w:r>
      <w:r w:rsidR="00110B53">
        <w:t xml:space="preserve">Figure </w:t>
      </w:r>
      <w:r w:rsidR="00110B53">
        <w:rPr>
          <w:noProof/>
        </w:rPr>
        <w:t>3</w:t>
      </w:r>
      <w:r>
        <w:fldChar w:fldCharType="end"/>
      </w:r>
      <w:r>
        <w:t>. T</w:t>
      </w:r>
      <w:r w:rsidRPr="00DD7CCF">
        <w:t>here is a semantic discontinuity between the two zones</w:t>
      </w:r>
      <w:r>
        <w:t xml:space="preserve">, analogous to chapters in a book. We call these partitions boxlike </w:t>
      </w:r>
      <w:r w:rsidRPr="00DD7CCF">
        <w:t xml:space="preserve">because each </w:t>
      </w:r>
      <w:r>
        <w:t xml:space="preserve">zone </w:t>
      </w:r>
      <w:r w:rsidRPr="00DD7CCF">
        <w:t>is a functional box enclosing a discrete segment of text</w:t>
      </w:r>
      <w:r>
        <w:t xml:space="preserve"> that is complete in itself. Since </w:t>
      </w:r>
      <w:r w:rsidRPr="00DD7CCF">
        <w:t xml:space="preserve">there is no unit of intrinsic structure commencing in one </w:t>
      </w:r>
      <w:r>
        <w:t xml:space="preserve">zone </w:t>
      </w:r>
      <w:r w:rsidRPr="00DD7CCF">
        <w:t>and ending in another</w:t>
      </w:r>
      <w:r>
        <w:t xml:space="preserve">, the encoding equivalent of a boxlike partition is an </w:t>
      </w:r>
      <w:r w:rsidRPr="00DD7CCF">
        <w:t xml:space="preserve">XML containing element called </w:t>
      </w:r>
      <w:r>
        <w:t xml:space="preserve">a </w:t>
      </w:r>
      <w:r w:rsidRPr="00DD7CCF">
        <w:t>textpart division</w:t>
      </w:r>
      <w:r>
        <w:t>.</w:t>
      </w:r>
    </w:p>
    <w:p w14:paraId="07EDEE52" w14:textId="12941241" w:rsidR="00777B90" w:rsidRPr="00DD7CCF" w:rsidRDefault="00777B90" w:rsidP="00777B90">
      <w:r>
        <w:t>I</w:t>
      </w:r>
      <w:r w:rsidRPr="00DD7CCF">
        <w:t>n principle, textpart div</w:t>
      </w:r>
      <w:r>
        <w:t>isions</w:t>
      </w:r>
      <w:r w:rsidRPr="00DD7CCF">
        <w:t xml:space="preserve"> </w:t>
      </w:r>
      <w:r w:rsidRPr="00DD7CCF">
        <w:rPr>
          <w:rStyle w:val="Foreign"/>
        </w:rPr>
        <w:t>could</w:t>
      </w:r>
      <w:r w:rsidRPr="00DD7CCF">
        <w:t xml:space="preserve"> be nested within other textpart div</w:t>
      </w:r>
      <w:r>
        <w:t>isions.</w:t>
      </w:r>
      <w:r w:rsidRPr="00DD7CCF">
        <w:t xml:space="preserve"> </w:t>
      </w:r>
      <w:r>
        <w:t>H</w:t>
      </w:r>
      <w:r w:rsidRPr="00DD7CCF">
        <w:t>owever, to avoid complications in markup and referencing, our project policy is never to do so</w:t>
      </w:r>
      <w:r>
        <w:t>. W</w:t>
      </w:r>
      <w:r w:rsidRPr="00DD7CCF">
        <w:t xml:space="preserve">hen encoding a structurally complex inscription, instead of resorting to textparts within textparts, try to make use of </w:t>
      </w:r>
      <w:r>
        <w:t xml:space="preserve">the encoding solutions </w:t>
      </w:r>
      <w:r w:rsidR="0020012B">
        <w:t xml:space="preserve">provided </w:t>
      </w:r>
      <w:r>
        <w:t xml:space="preserve">for </w:t>
      </w:r>
      <w:r w:rsidRPr="00DD7CCF">
        <w:t xml:space="preserve">visually offset intrinsic </w:t>
      </w:r>
      <w:r>
        <w:t>lines</w:t>
      </w:r>
      <w:r w:rsidRPr="00DD7CCF">
        <w:t xml:space="preserve"> </w:t>
      </w:r>
      <w:r w:rsidRPr="00E24F87">
        <w:rPr>
          <w:noProof/>
        </w:rPr>
        <w:t>(</w:t>
      </w:r>
      <w:r w:rsidRPr="00DD7CCF">
        <w:t>§</w:t>
      </w:r>
      <w:r>
        <w:fldChar w:fldCharType="begin"/>
      </w:r>
      <w:r>
        <w:instrText xml:space="preserve"> REF _Ref43978135 \r \h </w:instrText>
      </w:r>
      <w:r>
        <w:fldChar w:fldCharType="separate"/>
      </w:r>
      <w:r w:rsidR="00110B53">
        <w:t>3.8.2</w:t>
      </w:r>
      <w:r>
        <w:fldChar w:fldCharType="end"/>
      </w:r>
      <w:r>
        <w:t xml:space="preserve"> and §</w:t>
      </w:r>
      <w:r>
        <w:fldChar w:fldCharType="begin"/>
      </w:r>
      <w:r>
        <w:instrText xml:space="preserve"> REF _Ref182233273 \r \h </w:instrText>
      </w:r>
      <w:r>
        <w:fldChar w:fldCharType="separate"/>
      </w:r>
      <w:r w:rsidR="00110B53">
        <w:t>3.8.3</w:t>
      </w:r>
      <w:r>
        <w:fldChar w:fldCharType="end"/>
      </w:r>
      <w:r w:rsidRPr="00DD7CCF">
        <w:t xml:space="preserve">) and pagelike partitions </w:t>
      </w:r>
      <w:r w:rsidRPr="00E24F87">
        <w:rPr>
          <w:noProof/>
        </w:rPr>
        <w:t>(</w:t>
      </w:r>
      <w:r w:rsidRPr="00DD7CCF">
        <w:t>§</w:t>
      </w:r>
      <w:r w:rsidRPr="00DD7CCF">
        <w:fldChar w:fldCharType="begin"/>
      </w:r>
      <w:r w:rsidRPr="00DD7CCF">
        <w:instrText xml:space="preserve"> REF _Ref43979481 \r \h </w:instrText>
      </w:r>
      <w:r>
        <w:instrText xml:space="preserve"> \* MERGEFORMAT </w:instrText>
      </w:r>
      <w:r w:rsidRPr="00DD7CCF">
        <w:fldChar w:fldCharType="separate"/>
      </w:r>
      <w:r w:rsidR="00110B53">
        <w:t>3.4</w:t>
      </w:r>
      <w:r w:rsidRPr="00DD7CCF">
        <w:fldChar w:fldCharType="end"/>
      </w:r>
      <w:r w:rsidRPr="00DD7CCF">
        <w:t>)</w:t>
      </w:r>
      <w:r>
        <w:t>. I</w:t>
      </w:r>
      <w:r w:rsidRPr="00DD7CCF">
        <w:t xml:space="preserve">f you encounter a case where nested textpart divisions seem to be the </w:t>
      </w:r>
      <w:r>
        <w:t>ideal</w:t>
      </w:r>
      <w:r w:rsidRPr="00DD7CCF">
        <w:t xml:space="preserve"> solution, please discuss it with the authors of the Guide</w:t>
      </w:r>
      <w:r>
        <w:t>.</w:t>
      </w:r>
    </w:p>
    <w:p w14:paraId="029A455A" w14:textId="77777777" w:rsidR="0020012B" w:rsidRDefault="0020012B" w:rsidP="00777B90"/>
    <w:p w14:paraId="4DDC7776" w14:textId="4C736944" w:rsidR="00777B90" w:rsidRPr="00DD7CCF" w:rsidRDefault="00777B90" w:rsidP="00777B90">
      <w:r>
        <w:t>I</w:t>
      </w:r>
      <w:r w:rsidRPr="00DD7CCF">
        <w:t xml:space="preserve">n our practice, the encoding </w:t>
      </w:r>
      <w:r>
        <w:t xml:space="preserve">of </w:t>
      </w:r>
      <w:r w:rsidRPr="00DD7CCF">
        <w:t xml:space="preserve">boxlike partitions shall only be used in warranted cases, </w:t>
      </w:r>
      <w:r>
        <w:t>particularly</w:t>
      </w:r>
      <w:r w:rsidRPr="00DD7CCF">
        <w:t>:</w:t>
      </w:r>
    </w:p>
    <w:p w14:paraId="1DDFC223" w14:textId="77777777" w:rsidR="00777B90" w:rsidRPr="00DD7CCF" w:rsidRDefault="00777B90" w:rsidP="00777B90">
      <w:pPr>
        <w:pStyle w:val="Lista"/>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2C276B25" w14:textId="7B5A5950" w:rsidR="00777B90" w:rsidRPr="00DD7CCF" w:rsidRDefault="00777B90" w:rsidP="00777B90">
      <w:pPr>
        <w:pStyle w:val="Lista2"/>
      </w:pPr>
      <w:r w:rsidRPr="00DD7CCF">
        <w:t xml:space="preserve">see Case study 2A in </w:t>
      </w:r>
      <w:r w:rsidRPr="00DD7CCF">
        <w:fldChar w:fldCharType="begin"/>
      </w:r>
      <w:r w:rsidRPr="00DD7CCF">
        <w:instrText xml:space="preserve"> REF _Ref43985466 \w \h </w:instrText>
      </w:r>
      <w:r>
        <w:instrText xml:space="preserve"> \* MERGEFORMAT </w:instrText>
      </w:r>
      <w:r w:rsidRPr="00DD7CCF">
        <w:fldChar w:fldCharType="separate"/>
      </w:r>
      <w:r w:rsidR="00110B53">
        <w:t>Appendix C</w:t>
      </w:r>
      <w:r w:rsidRPr="00DD7CCF">
        <w:fldChar w:fldCharType="end"/>
      </w:r>
      <w:r w:rsidRPr="00DD7CCF">
        <w:t xml:space="preserve"> for an illustration</w:t>
      </w:r>
    </w:p>
    <w:p w14:paraId="7F462748" w14:textId="77777777" w:rsidR="00777B90" w:rsidRPr="00DD7CCF" w:rsidRDefault="00777B90" w:rsidP="00777B90">
      <w:pPr>
        <w:pStyle w:val="Lista"/>
      </w:pPr>
      <w:r w:rsidRPr="00CD25A4">
        <w:rPr>
          <w:b/>
          <w:bCs/>
        </w:rPr>
        <w:t>non-contiguous fragments</w:t>
      </w:r>
      <w:r w:rsidRPr="00DD7CCF">
        <w:t xml:space="preserve">, where the physical </w:t>
      </w:r>
      <w:r>
        <w:t>layout</w:t>
      </w:r>
      <w:r w:rsidRPr="00DD7CCF">
        <w:t xml:space="preserve"> of the lost intervening fragments cannot be reconstructed, especially when even the order in which the </w:t>
      </w:r>
      <w:r>
        <w:t xml:space="preserve">extant </w:t>
      </w:r>
      <w:r w:rsidRPr="00DD7CCF">
        <w:t>fragments must be read is doubtful</w:t>
      </w:r>
    </w:p>
    <w:p w14:paraId="415DE1E1" w14:textId="4F0349A8" w:rsidR="00777B90" w:rsidRPr="00DD7CCF" w:rsidRDefault="00777B90" w:rsidP="00777B90">
      <w:pPr>
        <w:pStyle w:val="Lista2"/>
      </w:pPr>
      <w:r w:rsidRPr="00DD7CCF">
        <w:t xml:space="preserve">see </w:t>
      </w:r>
      <w:r w:rsidRPr="00DD7CCF">
        <w:fldChar w:fldCharType="begin"/>
      </w:r>
      <w:r w:rsidRPr="00DD7CCF">
        <w:instrText xml:space="preserve"> REF _Ref44077741 \h </w:instrText>
      </w:r>
      <w:r>
        <w:instrText xml:space="preserve"> \* MERGEFORMAT </w:instrText>
      </w:r>
      <w:r w:rsidRPr="00DD7CCF">
        <w:fldChar w:fldCharType="separate"/>
      </w:r>
      <w:r w:rsidR="00110B53" w:rsidRPr="00DD7CCF">
        <w:t xml:space="preserve">Example </w:t>
      </w:r>
      <w:r w:rsidR="00110B53">
        <w:rPr>
          <w:noProof/>
        </w:rPr>
        <w:t>3.2.1</w:t>
      </w:r>
      <w:r w:rsidR="00110B53" w:rsidRPr="00DD7CCF">
        <w:rPr>
          <w:noProof/>
        </w:rPr>
        <w:t>.</w:t>
      </w:r>
      <w:r w:rsidR="00110B53">
        <w:rPr>
          <w:noProof/>
        </w:rPr>
        <w:t>A</w:t>
      </w:r>
      <w:r w:rsidRPr="00DD7CCF">
        <w:fldChar w:fldCharType="end"/>
      </w:r>
      <w:r w:rsidRPr="00DD7CCF">
        <w:t xml:space="preserve"> for an illustration</w:t>
      </w:r>
    </w:p>
    <w:p w14:paraId="49AF3DCB" w14:textId="77777777" w:rsidR="00777B90" w:rsidRPr="00DD7CCF" w:rsidRDefault="00777B90" w:rsidP="00777B90">
      <w:pPr>
        <w:pStyle w:val="Lista2"/>
      </w:pPr>
      <w:r w:rsidRPr="00DD7CCF">
        <w:t>keep in mind that fragments for which it is possible to reconstruct the structure of the lost connecting section do not require encoding as textparts, nor do copperplate sets with a known number of medial plates lost</w:t>
      </w:r>
    </w:p>
    <w:p w14:paraId="62E27268" w14:textId="08F18BFB" w:rsidR="00777B90" w:rsidRPr="00DD7CCF" w:rsidRDefault="00777B90" w:rsidP="00777B90">
      <w:pPr>
        <w:pStyle w:val="Lista3"/>
      </w:pPr>
      <w:r w:rsidRPr="00DD7CCF">
        <w:t>see §</w:t>
      </w:r>
      <w:r w:rsidRPr="00DD7CCF">
        <w:fldChar w:fldCharType="begin"/>
      </w:r>
      <w:r w:rsidRPr="00DD7CCF">
        <w:instrText xml:space="preserve"> REF _Ref43981711 \w \h </w:instrText>
      </w:r>
      <w:r>
        <w:instrText xml:space="preserve"> \* MERGEFORMAT </w:instrText>
      </w:r>
      <w:r w:rsidRPr="00DD7CCF">
        <w:fldChar w:fldCharType="separate"/>
      </w:r>
      <w:r w:rsidR="00110B53">
        <w:t>5.4.7</w:t>
      </w:r>
      <w:r w:rsidRPr="00DD7CCF">
        <w:fldChar w:fldCharType="end"/>
      </w:r>
      <w:r w:rsidRPr="00DD7CCF">
        <w:t xml:space="preserve"> for advice on encoding massive lacunae where the structure can be restored</w:t>
      </w:r>
    </w:p>
    <w:p w14:paraId="244BDB92" w14:textId="77777777" w:rsidR="00777B90" w:rsidRPr="00DD7CCF" w:rsidRDefault="00777B90" w:rsidP="00777B90">
      <w:pPr>
        <w:pStyle w:val="Lista"/>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r>
        <w:t xml:space="preserve"> rather than as two separate inscriptions</w:t>
      </w:r>
    </w:p>
    <w:p w14:paraId="0D333713" w14:textId="77777777" w:rsidR="00777B90" w:rsidRPr="00DD7CCF" w:rsidRDefault="00777B90" w:rsidP="00777B90">
      <w:pPr>
        <w:pStyle w:val="Lista2"/>
      </w:pPr>
      <w:r w:rsidRPr="00DD7CCF">
        <w:t xml:space="preserve">keep in mind that this does not apply to all bilingual </w:t>
      </w:r>
      <w:r w:rsidRPr="00E24F87">
        <w:rPr>
          <w:noProof/>
        </w:rPr>
        <w:t>(</w:t>
      </w:r>
      <w:r w:rsidRPr="00DD7CCF">
        <w:t>or multilingual) inscriptions: the use of textparts is not warranted</w:t>
      </w:r>
      <w:r>
        <w:t xml:space="preserve"> just because </w:t>
      </w:r>
      <w:r w:rsidRPr="00DD7CCF">
        <w:t xml:space="preserve">parts of a single </w:t>
      </w:r>
      <w:r>
        <w:t xml:space="preserve">integral </w:t>
      </w:r>
      <w:r w:rsidRPr="00DD7CCF">
        <w:t>text are written in different languages</w:t>
      </w:r>
    </w:p>
    <w:p w14:paraId="00D48EE0" w14:textId="0594B569" w:rsidR="00777B90" w:rsidRDefault="00777B90" w:rsidP="00777B90">
      <w:pPr>
        <w:pStyle w:val="Lista2"/>
      </w:pPr>
      <w:r w:rsidRPr="00DD7CCF">
        <w:t>see §</w:t>
      </w:r>
      <w:r w:rsidRPr="00DD7CCF">
        <w:fldChar w:fldCharType="begin"/>
      </w:r>
      <w:r w:rsidRPr="00DD7CCF">
        <w:instrText xml:space="preserve"> REF _Ref43986547 \w \h </w:instrText>
      </w:r>
      <w:r>
        <w:instrText xml:space="preserve"> \* MERGEFORMAT </w:instrText>
      </w:r>
      <w:r w:rsidRPr="00DD7CCF">
        <w:fldChar w:fldCharType="separate"/>
      </w:r>
      <w:r w:rsidR="00110B53">
        <w:t>7.2.1</w:t>
      </w:r>
      <w:r w:rsidRPr="00DD7CCF">
        <w:fldChar w:fldCharType="end"/>
      </w:r>
      <w:r w:rsidRPr="00DD7CCF">
        <w:t xml:space="preserve"> about multilingual inscriptions</w:t>
      </w:r>
    </w:p>
    <w:p w14:paraId="7579D8F9" w14:textId="77777777" w:rsidR="00777B90" w:rsidRPr="00DD7CCF" w:rsidRDefault="00777B90" w:rsidP="00777B90">
      <w:pPr>
        <w:pStyle w:val="Lista"/>
      </w:pPr>
      <w:r w:rsidRPr="00403216">
        <w:t xml:space="preserve">inscriptions accompanied by one or more </w:t>
      </w:r>
      <w:r w:rsidRPr="00403216">
        <w:rPr>
          <w:b/>
          <w:bCs/>
        </w:rPr>
        <w:t>trial engravings</w:t>
      </w:r>
      <w:r w:rsidRPr="00403216">
        <w:t xml:space="preserve"> outside the campus of the main inscription and presumably not visible when the inscription was displayed in its original setting</w:t>
      </w:r>
    </w:p>
    <w:p w14:paraId="3FBCDE32" w14:textId="77777777" w:rsidR="0020012B" w:rsidRDefault="0020012B" w:rsidP="00777B90"/>
    <w:p w14:paraId="5E85D21A" w14:textId="73633388" w:rsidR="00777B90" w:rsidRDefault="00777B90" w:rsidP="00777B90">
      <w:r w:rsidRPr="00DD7CCF">
        <w:t xml:space="preserve">Beyond the specific cases set out above, boxlike partitions are only warranted </w:t>
      </w:r>
      <w:r>
        <w:t>in the following general scenarios:</w:t>
      </w:r>
    </w:p>
    <w:p w14:paraId="4EDA0862" w14:textId="77777777" w:rsidR="00777B90" w:rsidRDefault="00777B90" w:rsidP="00777B90">
      <w:pPr>
        <w:pStyle w:val="Lista"/>
      </w:pPr>
      <w:r w:rsidRPr="00DD7CCF">
        <w:t>when</w:t>
      </w:r>
      <w:r>
        <w:t>, for whatever reason,</w:t>
      </w:r>
      <w:r w:rsidRPr="00DD7CCF">
        <w:t xml:space="preserve"> there is </w:t>
      </w:r>
      <w:r w:rsidRPr="001112AA">
        <w:rPr>
          <w:b/>
          <w:bCs/>
        </w:rPr>
        <w:t>no obvious order in which the zones of text ought to be read</w:t>
      </w:r>
      <w:r w:rsidRPr="00DD7CCF">
        <w:t>, but there is nevertheless good reason for treating them as a single document</w:t>
      </w:r>
      <w:r>
        <w:t xml:space="preserve"> rather than as separate inscriptions</w:t>
      </w:r>
    </w:p>
    <w:p w14:paraId="1D8088BF" w14:textId="77777777" w:rsidR="00777B90" w:rsidRPr="00DD7CCF" w:rsidRDefault="00777B90" w:rsidP="00777B90">
      <w:pPr>
        <w:pStyle w:val="Lista"/>
      </w:pPr>
      <w:r>
        <w:t xml:space="preserve">when the text’s </w:t>
      </w:r>
      <w:r w:rsidRPr="001112AA">
        <w:rPr>
          <w:b/>
          <w:bCs/>
        </w:rPr>
        <w:t>extrinsic structure shows a tiered hierarchy</w:t>
      </w:r>
      <w:r>
        <w:t xml:space="preserve"> where some or all major divisions of the text are further subdivided, thus necessitating boxlike partitions for the text as a whole, and pagelike partitions for the subdivisions</w:t>
      </w:r>
    </w:p>
    <w:p w14:paraId="670AC580" w14:textId="77777777" w:rsidR="00777B90" w:rsidRPr="00DD7CCF" w:rsidRDefault="00777B90" w:rsidP="00777B90">
      <w:r>
        <w:t>I</w:t>
      </w:r>
      <w:r w:rsidRPr="00DD7CCF">
        <w:t xml:space="preserve">n any other case where you think boxlike partitions may be relevant, consider carefully whether this encoding method is </w:t>
      </w:r>
      <w:r>
        <w:t>ideal</w:t>
      </w:r>
      <w:r w:rsidRPr="00DD7CCF">
        <w:t xml:space="preserve">, or </w:t>
      </w:r>
      <w:r>
        <w:t xml:space="preserve">if </w:t>
      </w:r>
      <w:r w:rsidRPr="00DD7CCF">
        <w:t xml:space="preserve">alternatives </w:t>
      </w:r>
      <w:r>
        <w:t>w</w:t>
      </w:r>
      <w:r w:rsidRPr="00DD7CCF">
        <w:t xml:space="preserve">ould be </w:t>
      </w:r>
      <w:r>
        <w:t>better:</w:t>
      </w:r>
    </w:p>
    <w:p w14:paraId="2347AF98" w14:textId="77777777" w:rsidR="00777B90" w:rsidRPr="00DD7CCF" w:rsidRDefault="00777B90" w:rsidP="00777B90">
      <w:pPr>
        <w:pStyle w:val="Lista"/>
      </w:pPr>
      <w:r w:rsidRPr="00DD7CCF">
        <w:t xml:space="preserve">if the connection between the </w:t>
      </w:r>
      <w:r>
        <w:t>zones</w:t>
      </w:r>
      <w:r w:rsidRPr="00DD7CCF">
        <w:t xml:space="preserve"> is weak, preferably encode separate inscriptions </w:t>
      </w:r>
      <w:r w:rsidRPr="00E24F87">
        <w:rPr>
          <w:noProof/>
        </w:rPr>
        <w:t>(</w:t>
      </w:r>
      <w:r w:rsidRPr="00DD7CCF">
        <w:t>in separate XML documents), especially if there is reason to believe they were created on separate occasions</w:t>
      </w:r>
    </w:p>
    <w:p w14:paraId="102829DF" w14:textId="6ABCFE6A" w:rsidR="00777B90" w:rsidRDefault="00777B90" w:rsidP="00777B90">
      <w:pPr>
        <w:pStyle w:val="Lista"/>
      </w:pPr>
      <w:r w:rsidRPr="00DD7CCF">
        <w:lastRenderedPageBreak/>
        <w:t xml:space="preserve">if the connection between the </w:t>
      </w:r>
      <w:r>
        <w:t>zones</w:t>
      </w:r>
      <w:r w:rsidRPr="00DD7CCF">
        <w:t xml:space="preserve"> is strong, </w:t>
      </w:r>
      <w:r>
        <w:t xml:space="preserve">preferably </w:t>
      </w:r>
      <w:r w:rsidRPr="00DD7CCF">
        <w:t xml:space="preserve">encode a pagelike partition </w:t>
      </w:r>
      <w:r w:rsidRPr="00E24F87">
        <w:rPr>
          <w:noProof/>
        </w:rPr>
        <w:t>(</w:t>
      </w:r>
      <w:r w:rsidRPr="00DD7CCF">
        <w:t>§</w:t>
      </w:r>
      <w:r w:rsidRPr="00DD7CCF">
        <w:fldChar w:fldCharType="begin"/>
      </w:r>
      <w:r w:rsidRPr="00DD7CCF">
        <w:instrText xml:space="preserve"> REF _Ref43979481 \r \h </w:instrText>
      </w:r>
      <w:r>
        <w:instrText xml:space="preserve"> \* MERGEFORMAT </w:instrText>
      </w:r>
      <w:r w:rsidRPr="00DD7CCF">
        <w:fldChar w:fldCharType="separate"/>
      </w:r>
      <w:r w:rsidR="00110B53">
        <w:t>3.4</w:t>
      </w:r>
      <w:r w:rsidRPr="00DD7CCF">
        <w:fldChar w:fldCharType="end"/>
      </w:r>
      <w:r w:rsidRPr="00DD7CCF">
        <w:t>) between them, especially if it makes sense to read them in a particular sequence</w:t>
      </w:r>
      <w:r>
        <w:t xml:space="preserve"> (see the last row of </w:t>
      </w:r>
      <w:r w:rsidRPr="00DD7CCF">
        <w:fldChar w:fldCharType="begin"/>
      </w:r>
      <w:r w:rsidRPr="00DD7CCF">
        <w:instrText xml:space="preserve"> REF _Ref44078357 \h </w:instrText>
      </w:r>
      <w:r>
        <w:instrText xml:space="preserve"> \* MERGEFORMAT </w:instrText>
      </w:r>
      <w:r w:rsidRPr="00DD7CCF">
        <w:fldChar w:fldCharType="separate"/>
      </w:r>
      <w:r w:rsidR="00110B53" w:rsidRPr="00DD7CCF">
        <w:t xml:space="preserve">Example </w:t>
      </w:r>
      <w:r w:rsidR="00110B53">
        <w:rPr>
          <w:noProof/>
        </w:rPr>
        <w:t>3.4.1</w:t>
      </w:r>
      <w:r w:rsidR="00110B53" w:rsidRPr="00DD7CCF">
        <w:rPr>
          <w:noProof/>
        </w:rPr>
        <w:t>.</w:t>
      </w:r>
      <w:r w:rsidR="00110B53">
        <w:rPr>
          <w:noProof/>
        </w:rPr>
        <w:t>A</w:t>
      </w:r>
      <w:r w:rsidRPr="00DD7CCF">
        <w:fldChar w:fldCharType="end"/>
      </w:r>
      <w:r>
        <w:t>)</w:t>
      </w:r>
    </w:p>
    <w:tbl>
      <w:tblPr>
        <w:tblStyle w:val="CodeSampleTable"/>
        <w:tblW w:w="5000" w:type="pct"/>
        <w:tblLook w:val="04A0" w:firstRow="1" w:lastRow="0" w:firstColumn="1" w:lastColumn="0" w:noHBand="0" w:noVBand="1"/>
      </w:tblPr>
      <w:tblGrid>
        <w:gridCol w:w="9628"/>
      </w:tblGrid>
      <w:tr w:rsidR="00777B90" w:rsidRPr="00DD7CCF" w14:paraId="409D3E85" w14:textId="77777777" w:rsidTr="001112AA">
        <w:trPr>
          <w:cnfStyle w:val="100000000000" w:firstRow="1" w:lastRow="0" w:firstColumn="0" w:lastColumn="0" w:oddVBand="0" w:evenVBand="0" w:oddHBand="0" w:evenHBand="0" w:firstRowFirstColumn="0" w:firstRowLastColumn="0" w:lastRowFirstColumn="0" w:lastRowLastColumn="0"/>
        </w:trPr>
        <w:tc>
          <w:tcPr>
            <w:tcW w:w="5000" w:type="pct"/>
          </w:tcPr>
          <w:p w14:paraId="6FDB06B5" w14:textId="13D0FC59" w:rsidR="00777B90" w:rsidRPr="00DD7CCF" w:rsidRDefault="00777B90" w:rsidP="001112AA">
            <w:pPr>
              <w:pStyle w:val="Kpalrs"/>
            </w:pPr>
            <w:bookmarkStart w:id="188" w:name="_Ref44077741"/>
            <w:r w:rsidRPr="00DD7CCF">
              <w:t xml:space="preserve">Example </w:t>
            </w:r>
            <w:r w:rsidR="00542B66">
              <w:fldChar w:fldCharType="begin"/>
            </w:r>
            <w:r w:rsidR="00542B66">
              <w:instrText xml:space="preserve"> STYLEREF 3 \s </w:instrText>
            </w:r>
            <w:r w:rsidR="00542B66">
              <w:fldChar w:fldCharType="separate"/>
            </w:r>
            <w:r w:rsidR="00110B53">
              <w:rPr>
                <w:noProof/>
              </w:rPr>
              <w:t>3.2.1</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A</w:t>
            </w:r>
            <w:r w:rsidR="00542B66">
              <w:rPr>
                <w:noProof/>
              </w:rPr>
              <w:fldChar w:fldCharType="end"/>
            </w:r>
            <w:bookmarkEnd w:id="188"/>
            <w:r w:rsidRPr="00DD7CCF">
              <w:t xml:space="preserve">: textparts for non-contiguous fragments </w:t>
            </w:r>
          </w:p>
        </w:tc>
      </w:tr>
      <w:tr w:rsidR="00777B90" w:rsidRPr="00DD7CCF" w14:paraId="6A094DA1" w14:textId="77777777" w:rsidTr="001112AA">
        <w:tc>
          <w:tcPr>
            <w:tcW w:w="5000" w:type="pct"/>
            <w:vAlign w:val="center"/>
          </w:tcPr>
          <w:p w14:paraId="6B745C64" w14:textId="77777777" w:rsidR="00777B90" w:rsidRPr="00DD7CCF" w:rsidRDefault="00777B90" w:rsidP="001112AA">
            <w:pPr>
              <w:pStyle w:val="Image"/>
            </w:pPr>
            <w:r w:rsidRPr="00DD7CCF">
              <w:drawing>
                <wp:inline distT="0" distB="0" distL="0" distR="0" wp14:anchorId="22CF71D2" wp14:editId="0B4E46B4">
                  <wp:extent cx="4883150" cy="2400300"/>
                  <wp:effectExtent l="0" t="0" r="0" b="0"/>
                  <wp:docPr id="62677924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777B90" w:rsidRPr="00DD7CCF" w14:paraId="2A1A0D78" w14:textId="77777777" w:rsidTr="001112AA">
        <w:tc>
          <w:tcPr>
            <w:tcW w:w="5000" w:type="pct"/>
          </w:tcPr>
          <w:p w14:paraId="01F40983" w14:textId="77777777" w:rsidR="00777B90" w:rsidRPr="00DD7CCF" w:rsidRDefault="00777B90" w:rsidP="001112AA">
            <w:pPr>
              <w:pStyle w:val="TableNote"/>
            </w:pPr>
            <w:r w:rsidRPr="00DD7CCF">
              <w:t>here we have two fragments of a slab, which are clearly from the top and bottom of a single inscription, but there is no way to know how much text is lost between the two</w:t>
            </w:r>
          </w:p>
          <w:p w14:paraId="0A1D88E9" w14:textId="168BBAC0" w:rsidR="00777B90" w:rsidRPr="00DD7CCF" w:rsidRDefault="00777B90" w:rsidP="001112AA">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110B53">
              <w:t>5.4.7</w:t>
            </w:r>
            <w:r w:rsidRPr="00DD7CCF">
              <w:fldChar w:fldCharType="end"/>
            </w:r>
          </w:p>
        </w:tc>
      </w:tr>
      <w:tr w:rsidR="00777B90" w:rsidRPr="00DD7CCF" w14:paraId="014FE3D3" w14:textId="77777777" w:rsidTr="001112AA">
        <w:tc>
          <w:tcPr>
            <w:tcW w:w="5000" w:type="pct"/>
          </w:tcPr>
          <w:p w14:paraId="44836F41" w14:textId="7700CF0C" w:rsidR="00777B90" w:rsidRPr="00DD7CCF" w:rsidRDefault="00777B90" w:rsidP="001112A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110B53">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10B53">
              <w:rPr>
                <w:rStyle w:val="Codecomment"/>
                <w:rFonts w:eastAsia="Arial Unicode MS"/>
              </w:rPr>
              <w:t>3.2.4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0E3D14B" w14:textId="2A8D8170" w:rsidR="00777B90" w:rsidRPr="00DD7CCF" w:rsidRDefault="007C02DF" w:rsidP="00777B90">
      <w:pPr>
        <w:pStyle w:val="Cmsor3"/>
      </w:pPr>
      <w:bookmarkStart w:id="189" w:name="_gwyk1jzb0av6" w:colFirst="0" w:colLast="0"/>
      <w:bookmarkStart w:id="190" w:name="_Ref43990385"/>
      <w:bookmarkStart w:id="191" w:name="_Toc182996966"/>
      <w:bookmarkEnd w:id="189"/>
      <w:r>
        <w:t xml:space="preserve">Marking up </w:t>
      </w:r>
      <w:r w:rsidR="00777B90" w:rsidRPr="00DD7CCF">
        <w:t>boxlike partitions</w:t>
      </w:r>
      <w:bookmarkEnd w:id="190"/>
      <w:bookmarkEnd w:id="191"/>
    </w:p>
    <w:p w14:paraId="6EE11A90" w14:textId="77777777" w:rsidR="00777B90" w:rsidRPr="00DD7CCF" w:rsidRDefault="00777B90" w:rsidP="00777B90">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t>, in plain language called a textpart division</w:t>
      </w:r>
    </w:p>
    <w:p w14:paraId="4CC4F67B" w14:textId="77777777" w:rsidR="00777B90" w:rsidRPr="008525C6" w:rsidRDefault="00777B90" w:rsidP="00777B90">
      <w:pPr>
        <w:pStyle w:val="Lista2"/>
      </w:pPr>
      <w:r w:rsidRPr="00DD7CCF">
        <w:t xml:space="preserve">note the mandatory presence and value of </w:t>
      </w:r>
      <w:r w:rsidRPr="008525C6">
        <w:rPr>
          <w:rStyle w:val="Codeattribute"/>
        </w:rPr>
        <w:t>@type</w:t>
      </w:r>
    </w:p>
    <w:p w14:paraId="3B30A360" w14:textId="1B3A4952" w:rsidR="00777B90" w:rsidRPr="00DD7CCF" w:rsidRDefault="00777B90" w:rsidP="00777B90">
      <w:pPr>
        <w:pStyle w:val="Lista2"/>
      </w:pPr>
      <w:r w:rsidRPr="00DD7CCF">
        <w:t>see</w:t>
      </w:r>
      <w:r>
        <w:t xml:space="preserve"> the subsections of</w:t>
      </w:r>
      <w:r w:rsidRPr="00DD7CCF">
        <w:t xml:space="preserve"> §</w:t>
      </w:r>
      <w:r w:rsidRPr="00DD7CCF">
        <w:fldChar w:fldCharType="begin"/>
      </w:r>
      <w:r w:rsidRPr="00DD7CCF">
        <w:instrText xml:space="preserve"> REF _Ref43984577 \w \h </w:instrText>
      </w:r>
      <w:r>
        <w:instrText xml:space="preserve"> \* MERGEFORMAT </w:instrText>
      </w:r>
      <w:r w:rsidRPr="00DD7CCF">
        <w:fldChar w:fldCharType="separate"/>
      </w:r>
      <w:r w:rsidR="00110B53">
        <w:t>3.2.3</w:t>
      </w:r>
      <w:r w:rsidRPr="00DD7CCF">
        <w:fldChar w:fldCharType="end"/>
      </w:r>
      <w:r w:rsidRPr="00DD7CCF">
        <w:t xml:space="preserve"> below about additional attributes and optional headers</w:t>
      </w:r>
    </w:p>
    <w:p w14:paraId="53F879C8" w14:textId="77777777" w:rsidR="00777B90" w:rsidRPr="00DD7CCF" w:rsidRDefault="00777B90" w:rsidP="00777B90">
      <w:pPr>
        <w:pStyle w:val="Lista"/>
      </w:pPr>
      <w:r w:rsidRPr="00DD7CCF">
        <w:t>note that the markup represents only the fact that such text partitions exist, but contains no encoded information about their relative positions and sizes</w:t>
      </w:r>
    </w:p>
    <w:p w14:paraId="7E64DAAC" w14:textId="77777777" w:rsidR="00777B90" w:rsidRPr="00DD7CCF" w:rsidRDefault="00777B90" w:rsidP="00777B90">
      <w:pPr>
        <w:pStyle w:val="Lista2"/>
      </w:pPr>
      <w:r w:rsidRPr="00DD7CCF">
        <w:t>such information shall be described for human readers in the metadata of your inscription</w:t>
      </w:r>
    </w:p>
    <w:p w14:paraId="7E2603B3" w14:textId="77777777" w:rsidR="00777B90" w:rsidRPr="00DD7CCF" w:rsidRDefault="00777B90" w:rsidP="00777B90">
      <w:pPr>
        <w:pStyle w:val="Lista"/>
      </w:pPr>
      <w:r w:rsidRPr="00DD7CCF">
        <w:lastRenderedPageBreak/>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1368D6C0" w14:textId="77777777" w:rsidR="00777B90" w:rsidRPr="00DD7CCF" w:rsidRDefault="00777B90" w:rsidP="00777B90">
      <w:pPr>
        <w:pStyle w:val="Lista2"/>
      </w:pPr>
      <w:r w:rsidRPr="00DD7CCF">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38034CCE" w14:textId="77777777" w:rsidR="00777B90" w:rsidRPr="00DD7CCF" w:rsidRDefault="00777B90" w:rsidP="00777B90">
      <w:pPr>
        <w:pStyle w:val="Lista2"/>
      </w:pPr>
      <w:r w:rsidRPr="00DD7CCF">
        <w:t xml:space="preserve">the practical purport is that if you create one textpart division for a section of an inscription, then you must also create </w:t>
      </w:r>
      <w:r>
        <w:t>one or more additional</w:t>
      </w:r>
      <w:r w:rsidRPr="00DD7CCF">
        <w:t xml:space="preserve"> textpart division</w:t>
      </w:r>
      <w:r>
        <w:t>s</w:t>
      </w:r>
      <w:r w:rsidRPr="00DD7CCF">
        <w:t xml:space="preserve"> to wrap the remainder of the text</w:t>
      </w:r>
    </w:p>
    <w:p w14:paraId="71A6587E" w14:textId="77777777" w:rsidR="00777B90" w:rsidRPr="00DD7CCF" w:rsidRDefault="00777B90" w:rsidP="00777B90">
      <w:pPr>
        <w:pStyle w:val="Lista"/>
      </w:pPr>
      <w:r w:rsidRPr="00DD7CCF">
        <w:t>encode textparts in the order you deem to be the logical reading order</w:t>
      </w:r>
      <w:r>
        <w:t xml:space="preserve"> or its best approximation</w:t>
      </w:r>
    </w:p>
    <w:p w14:paraId="159DDBED" w14:textId="77777777" w:rsidR="00777B90" w:rsidRDefault="00777B90" w:rsidP="00777B90">
      <w:pPr>
        <w:pStyle w:val="Lista2"/>
      </w:pPr>
      <w:r w:rsidRPr="00DD7CCF">
        <w:t xml:space="preserve">for the sake of consistency throughout the corpus, inscribed </w:t>
      </w:r>
      <w:r w:rsidRPr="00CD25A4">
        <w:rPr>
          <w:b/>
          <w:bCs/>
        </w:rPr>
        <w:t>seals</w:t>
      </w:r>
      <w:r w:rsidRPr="00DD7CCF">
        <w:t xml:space="preserve"> </w:t>
      </w:r>
      <w:r w:rsidRPr="00E26C03">
        <w:t>attached (or formerly attached) to the binding ring</w:t>
      </w:r>
      <w:r>
        <w:t xml:space="preserve"> </w:t>
      </w:r>
      <w:r w:rsidRPr="00DD7CCF">
        <w:t xml:space="preserve">of copper plates shall always be encoded </w:t>
      </w:r>
      <w:r w:rsidRPr="00CD25A4">
        <w:rPr>
          <w:b/>
          <w:bCs/>
        </w:rPr>
        <w:t>before the plates</w:t>
      </w:r>
      <w:r w:rsidRPr="00DD7CCF">
        <w:t xml:space="preserve"> themselves</w:t>
      </w:r>
    </w:p>
    <w:p w14:paraId="640ADA34" w14:textId="77777777" w:rsidR="00777B90" w:rsidRPr="00DD7CCF" w:rsidRDefault="00777B90" w:rsidP="00777B90">
      <w:pPr>
        <w:pStyle w:val="Lista3"/>
      </w:pPr>
      <w:r w:rsidRPr="00E26C03">
        <w:t>seals soldered to the plates themselves shall be encoded before or after the text of the plates, as dictated by the placement of the seal</w:t>
      </w:r>
    </w:p>
    <w:p w14:paraId="0F61E532" w14:textId="77777777" w:rsidR="00777B90" w:rsidRPr="00DD7CCF" w:rsidRDefault="00777B90" w:rsidP="00777B90">
      <w:pPr>
        <w:pStyle w:val="Lista"/>
      </w:pPr>
      <w:r w:rsidRPr="00DD7CCF">
        <w:t>within each textpart division, use structural and other markup as you would elsewhere; this includes in particular</w:t>
      </w:r>
    </w:p>
    <w:p w14:paraId="39A25CA5" w14:textId="0A9A62C6" w:rsidR="00777B90" w:rsidRPr="00DD7CCF" w:rsidRDefault="00777B90" w:rsidP="00777B90">
      <w:pPr>
        <w:pStyle w:val="Lista2"/>
      </w:pPr>
      <w:r w:rsidRPr="00DD7CCF">
        <w:t xml:space="preserve">wrapping all text in block-level containers to represent intrinsic structure </w:t>
      </w:r>
      <w:r w:rsidRPr="00E24F87">
        <w:rPr>
          <w:noProof/>
        </w:rPr>
        <w:t>(</w:t>
      </w:r>
      <w:r w:rsidRPr="00DD7CCF">
        <w:t>§</w:t>
      </w:r>
      <w:r w:rsidRPr="00DD7CCF">
        <w:fldChar w:fldCharType="begin"/>
      </w:r>
      <w:r w:rsidRPr="00DD7CCF">
        <w:instrText xml:space="preserve"> REF _Ref43978632 \w \h </w:instrText>
      </w:r>
      <w:r>
        <w:instrText xml:space="preserve"> \* MERGEFORMAT </w:instrText>
      </w:r>
      <w:r w:rsidRPr="00DD7CCF">
        <w:fldChar w:fldCharType="separate"/>
      </w:r>
      <w:r w:rsidR="00110B53">
        <w:t>2</w:t>
      </w:r>
      <w:r w:rsidRPr="00DD7CCF">
        <w:fldChar w:fldCharType="end"/>
      </w:r>
      <w:r w:rsidRPr="00DD7CCF">
        <w:t>)</w:t>
      </w:r>
    </w:p>
    <w:p w14:paraId="24C90999" w14:textId="2D8DEF14" w:rsidR="00777B90" w:rsidRPr="00DD7CCF" w:rsidRDefault="00777B90" w:rsidP="00777B90">
      <w:pPr>
        <w:pStyle w:val="Lista2"/>
      </w:pPr>
      <w:r w:rsidRPr="00DD7CCF">
        <w:t xml:space="preserve">marking up line beginnings </w:t>
      </w:r>
      <w:r w:rsidRPr="00E24F87">
        <w:rPr>
          <w:noProof/>
        </w:rPr>
        <w:t>(</w:t>
      </w:r>
      <w:r w:rsidRPr="00DD7CCF">
        <w:t>§</w:t>
      </w:r>
      <w:r>
        <w:fldChar w:fldCharType="begin"/>
      </w:r>
      <w:r>
        <w:instrText xml:space="preserve"> REF _Ref43980100 \r \h </w:instrText>
      </w:r>
      <w:r>
        <w:fldChar w:fldCharType="separate"/>
      </w:r>
      <w:r w:rsidR="00110B53">
        <w:t>3.5.2</w:t>
      </w:r>
      <w:r>
        <w:fldChar w:fldCharType="end"/>
      </w:r>
      <w:r w:rsidRPr="00DD7CCF">
        <w:t>) even if a given partition consists of just one line</w:t>
      </w:r>
    </w:p>
    <w:p w14:paraId="4F81FC63" w14:textId="0B8497C3" w:rsidR="00777B90" w:rsidRPr="00DD7CCF" w:rsidRDefault="00777B90" w:rsidP="00777B90">
      <w:pPr>
        <w:pStyle w:val="Lista2"/>
      </w:pPr>
      <w:r w:rsidRPr="00DD7CCF">
        <w:t xml:space="preserve">numbering all line beginnings </w:t>
      </w:r>
      <w:r w:rsidRPr="00E24F87">
        <w:rPr>
          <w:noProof/>
        </w:rPr>
        <w:t>(</w:t>
      </w:r>
      <w:r w:rsidRPr="00DD7CCF">
        <w:t>§</w:t>
      </w:r>
      <w:r>
        <w:fldChar w:fldCharType="begin"/>
      </w:r>
      <w:r>
        <w:instrText xml:space="preserve"> REF _Ref182228392 \r \h </w:instrText>
      </w:r>
      <w:r>
        <w:fldChar w:fldCharType="separate"/>
      </w:r>
      <w:r w:rsidR="00110B53">
        <w:t>3.5.3</w:t>
      </w:r>
      <w:r>
        <w:fldChar w:fldCharType="end"/>
      </w:r>
      <w:r w:rsidRPr="00DD7CCF">
        <w:t xml:space="preserve">) and any stanzas </w:t>
      </w:r>
      <w:r w:rsidRPr="00E24F87">
        <w:rPr>
          <w:noProof/>
        </w:rPr>
        <w:t>(</w:t>
      </w:r>
      <w:r w:rsidRPr="00DD7CCF">
        <w:t>§</w:t>
      </w:r>
      <w:r>
        <w:fldChar w:fldCharType="begin"/>
      </w:r>
      <w:r>
        <w:instrText xml:space="preserve"> REF _Ref181609101 \r \h </w:instrText>
      </w:r>
      <w:r>
        <w:fldChar w:fldCharType="separate"/>
      </w:r>
      <w:r w:rsidR="00110B53">
        <w:t>2.6.3.1</w:t>
      </w:r>
      <w:r>
        <w:fldChar w:fldCharType="end"/>
      </w:r>
      <w:r w:rsidRPr="00DD7CCF">
        <w:t>) even if a given partition contains only one</w:t>
      </w:r>
      <w:r>
        <w:t xml:space="preserve"> of these</w:t>
      </w:r>
    </w:p>
    <w:p w14:paraId="48BC3895" w14:textId="77777777" w:rsidR="00777B90" w:rsidRDefault="00777B90" w:rsidP="00777B90">
      <w:pPr>
        <w:pStyle w:val="Cmsor3"/>
      </w:pPr>
      <w:bookmarkStart w:id="192" w:name="_82q10pa3ovwa" w:colFirst="0" w:colLast="0"/>
      <w:bookmarkStart w:id="193" w:name="_Ref43984577"/>
      <w:bookmarkStart w:id="194" w:name="_Toc182996967"/>
      <w:bookmarkEnd w:id="192"/>
      <w:r w:rsidRPr="00DD7CCF">
        <w:t>Textpart identification</w:t>
      </w:r>
      <w:bookmarkEnd w:id="193"/>
      <w:r>
        <w:t xml:space="preserve"> and titling</w:t>
      </w:r>
      <w:bookmarkEnd w:id="194"/>
    </w:p>
    <w:p w14:paraId="77D38511" w14:textId="599059B2" w:rsidR="00777B90" w:rsidRPr="00283D9F" w:rsidRDefault="00777B90" w:rsidP="00777B90">
      <w:r>
        <w:t>The primary identifier for textpart divisions is a unique number (§</w:t>
      </w:r>
      <w:r>
        <w:fldChar w:fldCharType="begin"/>
      </w:r>
      <w:r>
        <w:instrText xml:space="preserve"> REF _Ref182318135 \r \h </w:instrText>
      </w:r>
      <w:r>
        <w:fldChar w:fldCharType="separate"/>
      </w:r>
      <w:r w:rsidR="00110B53">
        <w:t>3.2.3.1</w:t>
      </w:r>
      <w:r>
        <w:fldChar w:fldCharType="end"/>
      </w:r>
      <w:r>
        <w:t>). The nature of a textpart may be optionally encoded as a subtype (§</w:t>
      </w:r>
      <w:r>
        <w:fldChar w:fldCharType="begin"/>
      </w:r>
      <w:r>
        <w:instrText xml:space="preserve"> REF _Ref182236825 \r \h </w:instrText>
      </w:r>
      <w:r>
        <w:fldChar w:fldCharType="separate"/>
      </w:r>
      <w:r w:rsidR="00110B53">
        <w:t>3.2.3.2</w:t>
      </w:r>
      <w:r>
        <w:fldChar w:fldCharType="end"/>
      </w:r>
      <w:r>
        <w:t>). When an XML edition is rendered for display, headings for textpart divisions will be automatically generated from the subtype (if present) and the number, as noted in the examples in this section. When these automatic headings are deemed insufficient, an optional custom header (§</w:t>
      </w:r>
      <w:r>
        <w:fldChar w:fldCharType="begin"/>
      </w:r>
      <w:r>
        <w:instrText xml:space="preserve"> REF _Ref182236925 \r \h </w:instrText>
      </w:r>
      <w:r>
        <w:fldChar w:fldCharType="separate"/>
      </w:r>
      <w:r w:rsidR="00110B53">
        <w:t>3.2.3.3</w:t>
      </w:r>
      <w:r>
        <w:fldChar w:fldCharType="end"/>
      </w:r>
      <w:r>
        <w:t>) may be added to the encoding, which will replace the auto-generated heading.</w:t>
      </w:r>
    </w:p>
    <w:p w14:paraId="08A4CE52" w14:textId="77777777" w:rsidR="00777B90" w:rsidRPr="00DD7CCF" w:rsidRDefault="00777B90" w:rsidP="00777B90">
      <w:bookmarkStart w:id="195" w:name="_Ref182236772"/>
    </w:p>
    <w:tbl>
      <w:tblPr>
        <w:tblStyle w:val="CodeSampleTable"/>
        <w:tblW w:w="5000" w:type="pct"/>
        <w:tblLook w:val="04A0" w:firstRow="1" w:lastRow="0" w:firstColumn="1" w:lastColumn="0" w:noHBand="0" w:noVBand="1"/>
      </w:tblPr>
      <w:tblGrid>
        <w:gridCol w:w="9628"/>
      </w:tblGrid>
      <w:tr w:rsidR="00777B90" w:rsidRPr="00DD7CCF" w14:paraId="51D296C0" w14:textId="77777777" w:rsidTr="003B3C1C">
        <w:trPr>
          <w:cnfStyle w:val="100000000000" w:firstRow="1" w:lastRow="0" w:firstColumn="0" w:lastColumn="0" w:oddVBand="0" w:evenVBand="0" w:oddHBand="0" w:evenHBand="0" w:firstRowFirstColumn="0" w:firstRowLastColumn="0" w:lastRowFirstColumn="0" w:lastRowLastColumn="0"/>
        </w:trPr>
        <w:tc>
          <w:tcPr>
            <w:tcW w:w="5000" w:type="pct"/>
          </w:tcPr>
          <w:p w14:paraId="358BDE0E" w14:textId="5737DBE1" w:rsidR="00777B90" w:rsidRPr="00DD7CCF" w:rsidRDefault="00777B90" w:rsidP="003B3C1C">
            <w:pPr>
              <w:pStyle w:val="Kpalrs"/>
            </w:pPr>
            <w:bookmarkStart w:id="196" w:name="_Ref44078070"/>
            <w:r w:rsidRPr="00DD7CCF">
              <w:t xml:space="preserve">Example </w:t>
            </w:r>
            <w:r w:rsidR="00542B66">
              <w:fldChar w:fldCharType="begin"/>
            </w:r>
            <w:r w:rsidR="00542B66">
              <w:instrText xml:space="preserve"> STYLEREF 3 \s </w:instrText>
            </w:r>
            <w:r w:rsidR="00542B66">
              <w:fldChar w:fldCharType="separate"/>
            </w:r>
            <w:r w:rsidR="00110B53">
              <w:rPr>
                <w:noProof/>
              </w:rPr>
              <w:t>3.2.3</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A</w:t>
            </w:r>
            <w:r w:rsidR="00542B66">
              <w:rPr>
                <w:noProof/>
              </w:rPr>
              <w:fldChar w:fldCharType="end"/>
            </w:r>
            <w:bookmarkEnd w:id="196"/>
            <w:r w:rsidRPr="00DD7CCF">
              <w:t>: textpart identification, two or more fragments with non-contiguous text</w:t>
            </w:r>
          </w:p>
        </w:tc>
      </w:tr>
      <w:tr w:rsidR="00777B90" w:rsidRPr="00DD7CCF" w14:paraId="3E754A59" w14:textId="77777777" w:rsidTr="003B3C1C">
        <w:tc>
          <w:tcPr>
            <w:tcW w:w="5000" w:type="pct"/>
          </w:tcPr>
          <w:p w14:paraId="16EE3186" w14:textId="77777777" w:rsidR="00777B90" w:rsidRPr="00DD7CCF" w:rsidRDefault="00777B90" w:rsidP="009A26BC">
            <w:pPr>
              <w:pStyle w:val="CodeParagraph"/>
              <w:keepNext/>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4AEE9920" w14:textId="77777777" w:rsidR="00777B90" w:rsidRPr="00DD7CCF" w:rsidRDefault="00777B90" w:rsidP="009A26BC">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777B90" w:rsidRPr="00DD7CCF" w14:paraId="30220021" w14:textId="77777777" w:rsidTr="003B3C1C">
        <w:tc>
          <w:tcPr>
            <w:tcW w:w="5000" w:type="pct"/>
          </w:tcPr>
          <w:p w14:paraId="34B21D7C" w14:textId="77777777" w:rsidR="00777B90" w:rsidRPr="00DD7CCF" w:rsidRDefault="00777B90" w:rsidP="003B3C1C">
            <w:pPr>
              <w:pStyle w:val="TableNote"/>
              <w:rPr>
                <w:rStyle w:val="Code"/>
              </w:rPr>
            </w:pPr>
            <w:r w:rsidRPr="00DD7CCF">
              <w:t>auto-generated headings will show “Fragment A”, “Fragment B”, etc.</w:t>
            </w:r>
          </w:p>
        </w:tc>
      </w:tr>
    </w:tbl>
    <w:p w14:paraId="236BC2EA" w14:textId="77777777" w:rsidR="00777B90" w:rsidRPr="00DD7CCF" w:rsidRDefault="00777B90" w:rsidP="00777B90"/>
    <w:tbl>
      <w:tblPr>
        <w:tblStyle w:val="CodeSampleTable"/>
        <w:tblW w:w="5000" w:type="pct"/>
        <w:tblLook w:val="04A0" w:firstRow="1" w:lastRow="0" w:firstColumn="1" w:lastColumn="0" w:noHBand="0" w:noVBand="1"/>
      </w:tblPr>
      <w:tblGrid>
        <w:gridCol w:w="9628"/>
      </w:tblGrid>
      <w:tr w:rsidR="00777B90" w:rsidRPr="00DD7CCF" w14:paraId="2F63E157" w14:textId="77777777" w:rsidTr="003B3C1C">
        <w:trPr>
          <w:cnfStyle w:val="100000000000" w:firstRow="1" w:lastRow="0" w:firstColumn="0" w:lastColumn="0" w:oddVBand="0" w:evenVBand="0" w:oddHBand="0" w:evenHBand="0" w:firstRowFirstColumn="0" w:firstRowLastColumn="0" w:lastRowFirstColumn="0" w:lastRowLastColumn="0"/>
        </w:trPr>
        <w:tc>
          <w:tcPr>
            <w:tcW w:w="5000" w:type="pct"/>
          </w:tcPr>
          <w:p w14:paraId="78214513" w14:textId="0C91032E" w:rsidR="00777B90" w:rsidRPr="00DD7CCF" w:rsidRDefault="00777B90" w:rsidP="003B3C1C">
            <w:pPr>
              <w:pStyle w:val="Kpalrs"/>
            </w:pPr>
            <w:bookmarkStart w:id="197" w:name="_Ref44078271"/>
            <w:r w:rsidRPr="00DD7CCF">
              <w:t xml:space="preserve">Example </w:t>
            </w:r>
            <w:r w:rsidR="00542B66">
              <w:fldChar w:fldCharType="begin"/>
            </w:r>
            <w:r w:rsidR="00542B66">
              <w:instrText xml:space="preserve"> STYLEREF 3 \s </w:instrText>
            </w:r>
            <w:r w:rsidR="00542B66">
              <w:fldChar w:fldCharType="separate"/>
            </w:r>
            <w:r w:rsidR="00110B53">
              <w:rPr>
                <w:noProof/>
              </w:rPr>
              <w:t>3.2.3</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B</w:t>
            </w:r>
            <w:r w:rsidR="00542B66">
              <w:rPr>
                <w:noProof/>
              </w:rPr>
              <w:fldChar w:fldCharType="end"/>
            </w:r>
            <w:bookmarkEnd w:id="197"/>
            <w:r w:rsidRPr="00DD7CCF">
              <w:t>: textpart identification, two or more fragments with non-contiguous text</w:t>
            </w:r>
          </w:p>
        </w:tc>
      </w:tr>
      <w:tr w:rsidR="00777B90" w:rsidRPr="00DD7CCF" w14:paraId="1A19A59C" w14:textId="77777777" w:rsidTr="003B3C1C">
        <w:tc>
          <w:tcPr>
            <w:tcW w:w="5000" w:type="pct"/>
          </w:tcPr>
          <w:p w14:paraId="25C88EC3" w14:textId="77777777" w:rsidR="00777B90" w:rsidRPr="00DD7CCF" w:rsidRDefault="00777B90" w:rsidP="009A26BC">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777B90" w:rsidRPr="00DD7CCF" w14:paraId="5C0D7DF9" w14:textId="77777777" w:rsidTr="003B3C1C">
        <w:tc>
          <w:tcPr>
            <w:tcW w:w="5000" w:type="pct"/>
          </w:tcPr>
          <w:p w14:paraId="64F3122F" w14:textId="77777777" w:rsidR="00777B90" w:rsidRPr="00DD7CCF" w:rsidRDefault="00777B90" w:rsidP="003B3C1C">
            <w:pPr>
              <w:pStyle w:val="TableNote"/>
            </w:pPr>
            <w:r w:rsidRPr="00DD7CCF">
              <w:t>explicitly encoded headings will show “Upper left corner”, “A small piece not adjacent to any edge”, etc.</w:t>
            </w:r>
          </w:p>
        </w:tc>
      </w:tr>
    </w:tbl>
    <w:p w14:paraId="0CA69EB0" w14:textId="77777777" w:rsidR="00777B90" w:rsidRPr="00DD7CCF" w:rsidRDefault="00777B90" w:rsidP="00777B90">
      <w:pPr>
        <w:pStyle w:val="Kpalrs"/>
      </w:pPr>
    </w:p>
    <w:tbl>
      <w:tblPr>
        <w:tblStyle w:val="CodeSampleTable"/>
        <w:tblW w:w="5000" w:type="pct"/>
        <w:tblLook w:val="04A0" w:firstRow="1" w:lastRow="0" w:firstColumn="1" w:lastColumn="0" w:noHBand="0" w:noVBand="1"/>
      </w:tblPr>
      <w:tblGrid>
        <w:gridCol w:w="9628"/>
      </w:tblGrid>
      <w:tr w:rsidR="00777B90" w:rsidRPr="00DD7CCF" w14:paraId="1AE02EEE" w14:textId="77777777" w:rsidTr="003B3C1C">
        <w:trPr>
          <w:cnfStyle w:val="100000000000" w:firstRow="1" w:lastRow="0" w:firstColumn="0" w:lastColumn="0" w:oddVBand="0" w:evenVBand="0" w:oddHBand="0" w:evenHBand="0" w:firstRowFirstColumn="0" w:firstRowLastColumn="0" w:lastRowFirstColumn="0" w:lastRowLastColumn="0"/>
        </w:trPr>
        <w:tc>
          <w:tcPr>
            <w:tcW w:w="5000" w:type="pct"/>
          </w:tcPr>
          <w:p w14:paraId="6F22889F" w14:textId="2B2906BD" w:rsidR="00777B90" w:rsidRPr="00DD7CCF" w:rsidRDefault="00777B90" w:rsidP="003B3C1C">
            <w:pPr>
              <w:pStyle w:val="Kpalrs"/>
            </w:pPr>
            <w:bookmarkStart w:id="198" w:name="_ntlxakteb3wm" w:colFirst="0" w:colLast="0"/>
            <w:bookmarkStart w:id="199" w:name="_u4tz39yk0lmz" w:colFirst="0" w:colLast="0"/>
            <w:bookmarkStart w:id="200" w:name="_Ref182237205"/>
            <w:bookmarkEnd w:id="198"/>
            <w:bookmarkEnd w:id="199"/>
            <w:r w:rsidRPr="00DD7CCF">
              <w:t xml:space="preserve">Example </w:t>
            </w:r>
            <w:r w:rsidR="00542B66">
              <w:fldChar w:fldCharType="begin"/>
            </w:r>
            <w:r w:rsidR="00542B66">
              <w:instrText xml:space="preserve"> STYLEREF 3 \s </w:instrText>
            </w:r>
            <w:r w:rsidR="00542B66">
              <w:fldChar w:fldCharType="separate"/>
            </w:r>
            <w:r w:rsidR="00110B53">
              <w:rPr>
                <w:noProof/>
              </w:rPr>
              <w:t>3.2.3</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C</w:t>
            </w:r>
            <w:r w:rsidR="00542B66">
              <w:rPr>
                <w:noProof/>
              </w:rPr>
              <w:fldChar w:fldCharType="end"/>
            </w:r>
            <w:bookmarkEnd w:id="200"/>
            <w:r w:rsidRPr="00DD7CCF">
              <w:t>: textpart identification, faces of a quadrangular stele</w:t>
            </w:r>
          </w:p>
        </w:tc>
      </w:tr>
      <w:tr w:rsidR="00777B90" w:rsidRPr="00DD7CCF" w14:paraId="1898E3B5" w14:textId="77777777" w:rsidTr="003B3C1C">
        <w:tc>
          <w:tcPr>
            <w:tcW w:w="5000" w:type="pct"/>
          </w:tcPr>
          <w:p w14:paraId="25751AFB" w14:textId="77777777" w:rsidR="00777B90" w:rsidRPr="00DD7CCF" w:rsidRDefault="00777B90" w:rsidP="003B3C1C">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777B90" w:rsidRPr="00DD7CCF" w14:paraId="34FE3A52" w14:textId="77777777" w:rsidTr="003B3C1C">
        <w:tc>
          <w:tcPr>
            <w:tcW w:w="5000" w:type="pct"/>
          </w:tcPr>
          <w:p w14:paraId="3C644609" w14:textId="77777777" w:rsidR="00777B90" w:rsidRPr="00DD7CCF" w:rsidRDefault="00777B90" w:rsidP="003B3C1C">
            <w:pPr>
              <w:pStyle w:val="TableNote"/>
            </w:pPr>
            <w:r w:rsidRPr="00DD7CCF">
              <w:t>explicitly encoded headings will show “Frontal Face”, “Lateral Face”, etc.</w:t>
            </w:r>
          </w:p>
          <w:p w14:paraId="6DDF9258" w14:textId="39721281" w:rsidR="00777B90" w:rsidRPr="00DD7CCF" w:rsidRDefault="00777B90" w:rsidP="003B3C1C">
            <w:pPr>
              <w:pStyle w:val="TableNote"/>
            </w:pPr>
            <w:r w:rsidRPr="00DD7CCF">
              <w:t xml:space="preserve">see </w:t>
            </w:r>
            <w:r w:rsidR="0017391C">
              <w:t>Case study</w:t>
            </w:r>
            <w:r w:rsidRPr="00DD7CCF">
              <w:t xml:space="preserve"> 1 in </w:t>
            </w:r>
            <w:r w:rsidRPr="00DD7CCF">
              <w:fldChar w:fldCharType="begin"/>
            </w:r>
            <w:r w:rsidRPr="00DD7CCF">
              <w:instrText xml:space="preserve"> REF _Ref43985466 \w \h </w:instrText>
            </w:r>
            <w:r>
              <w:instrText xml:space="preserve"> \* MERGEFORMAT </w:instrText>
            </w:r>
            <w:r w:rsidRPr="00DD7CCF">
              <w:fldChar w:fldCharType="separate"/>
            </w:r>
            <w:r w:rsidR="00110B53">
              <w:t>Appendix C</w:t>
            </w:r>
            <w:r w:rsidRPr="00DD7CCF">
              <w:fldChar w:fldCharType="end"/>
            </w:r>
            <w:r w:rsidRPr="00DD7CCF">
              <w:t xml:space="preserve"> for a similar stele where each line runs across two adjacent faces</w:t>
            </w:r>
          </w:p>
        </w:tc>
      </w:tr>
    </w:tbl>
    <w:p w14:paraId="18103B7A" w14:textId="77777777" w:rsidR="00777B90" w:rsidRPr="00DD7CCF" w:rsidRDefault="00777B90" w:rsidP="00777B90">
      <w:bookmarkStart w:id="201" w:name="_v01oqe9wesr6" w:colFirst="0" w:colLast="0"/>
      <w:bookmarkEnd w:id="201"/>
    </w:p>
    <w:tbl>
      <w:tblPr>
        <w:tblStyle w:val="CodeSampleTable"/>
        <w:tblW w:w="5000" w:type="pct"/>
        <w:tblLook w:val="04A0" w:firstRow="1" w:lastRow="0" w:firstColumn="1" w:lastColumn="0" w:noHBand="0" w:noVBand="1"/>
      </w:tblPr>
      <w:tblGrid>
        <w:gridCol w:w="9628"/>
      </w:tblGrid>
      <w:tr w:rsidR="00777B90" w:rsidRPr="00DD7CCF" w14:paraId="73B9C8C1" w14:textId="77777777" w:rsidTr="003B3C1C">
        <w:trPr>
          <w:cnfStyle w:val="100000000000" w:firstRow="1" w:lastRow="0" w:firstColumn="0" w:lastColumn="0" w:oddVBand="0" w:evenVBand="0" w:oddHBand="0" w:evenHBand="0" w:firstRowFirstColumn="0" w:firstRowLastColumn="0" w:lastRowFirstColumn="0" w:lastRowLastColumn="0"/>
        </w:trPr>
        <w:tc>
          <w:tcPr>
            <w:tcW w:w="5000" w:type="pct"/>
          </w:tcPr>
          <w:p w14:paraId="41C66913" w14:textId="01E0A506" w:rsidR="00777B90" w:rsidRPr="00DD7CCF" w:rsidRDefault="00777B90" w:rsidP="003B3C1C">
            <w:pPr>
              <w:pStyle w:val="Kpalrs"/>
            </w:pPr>
            <w:bookmarkStart w:id="202" w:name="_Ref44078277"/>
            <w:r w:rsidRPr="00DD7CCF">
              <w:lastRenderedPageBreak/>
              <w:t xml:space="preserve">Example </w:t>
            </w:r>
            <w:r w:rsidR="00542B66">
              <w:fldChar w:fldCharType="begin"/>
            </w:r>
            <w:r w:rsidR="00542B66">
              <w:instrText xml:space="preserve"> STYLEREF 3 \s </w:instrText>
            </w:r>
            <w:r w:rsidR="00542B66">
              <w:fldChar w:fldCharType="separate"/>
            </w:r>
            <w:r w:rsidR="00110B53">
              <w:rPr>
                <w:noProof/>
              </w:rPr>
              <w:t>3.2.3</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D</w:t>
            </w:r>
            <w:r w:rsidR="00542B66">
              <w:rPr>
                <w:noProof/>
              </w:rPr>
              <w:fldChar w:fldCharType="end"/>
            </w:r>
            <w:bookmarkEnd w:id="202"/>
            <w:r w:rsidRPr="00DD7CCF">
              <w:t>: textpart identification, set of copper plates with two inscribed seals</w:t>
            </w:r>
          </w:p>
        </w:tc>
      </w:tr>
      <w:tr w:rsidR="00777B90" w:rsidRPr="00DD7CCF" w14:paraId="6F5BF97F" w14:textId="77777777" w:rsidTr="003B3C1C">
        <w:tc>
          <w:tcPr>
            <w:tcW w:w="5000" w:type="pct"/>
          </w:tcPr>
          <w:p w14:paraId="39577F90" w14:textId="77777777" w:rsidR="00777B90" w:rsidRPr="00DD7CCF" w:rsidRDefault="00777B90" w:rsidP="009A26BC">
            <w:pPr>
              <w:pStyle w:val="CodeParagraph"/>
              <w:keepNext/>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6CC57D11" w14:textId="77777777" w:rsidR="00777B90" w:rsidRPr="00DD7CCF" w:rsidRDefault="00777B90" w:rsidP="009A26BC">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777B90" w:rsidRPr="00DD7CCF" w14:paraId="3794BD4D" w14:textId="77777777" w:rsidTr="003B3C1C">
        <w:tc>
          <w:tcPr>
            <w:tcW w:w="5000" w:type="pct"/>
          </w:tcPr>
          <w:p w14:paraId="367F74F3" w14:textId="77777777" w:rsidR="00777B90" w:rsidRPr="00DD7CCF" w:rsidRDefault="00777B90" w:rsidP="003B3C1C">
            <w:pPr>
              <w:pStyle w:val="TableNote"/>
            </w:pPr>
            <w:r w:rsidRPr="00DD7CCF">
              <w:t>explicitly encoded headings will show “First seal”, “Second seal” and “Plates”</w:t>
            </w:r>
          </w:p>
          <w:p w14:paraId="52B652D6" w14:textId="63A5ADB1" w:rsidR="00777B90" w:rsidRPr="00DD7CCF" w:rsidRDefault="00777B90" w:rsidP="003B3C1C">
            <w:pPr>
              <w:pStyle w:val="TableNote"/>
            </w:pPr>
            <w:r w:rsidRPr="00DD7CCF">
              <w:t xml:space="preserve">see Case study 2A in </w:t>
            </w:r>
            <w:r w:rsidRPr="00DD7CCF">
              <w:fldChar w:fldCharType="begin"/>
            </w:r>
            <w:r w:rsidRPr="00DD7CCF">
              <w:instrText xml:space="preserve"> REF _Ref43985466 \w \h </w:instrText>
            </w:r>
            <w:r>
              <w:instrText xml:space="preserve"> \* MERGEFORMAT </w:instrText>
            </w:r>
            <w:r w:rsidRPr="00DD7CCF">
              <w:fldChar w:fldCharType="separate"/>
            </w:r>
            <w:r w:rsidR="00110B53">
              <w:t>Appendix C</w:t>
            </w:r>
            <w:r w:rsidRPr="00DD7CCF">
              <w:fldChar w:fldCharType="end"/>
            </w:r>
            <w:r w:rsidRPr="00DD7CCF">
              <w:t xml:space="preserve"> for the full markup of a set of plates with one seal</w:t>
            </w:r>
          </w:p>
        </w:tc>
      </w:tr>
    </w:tbl>
    <w:p w14:paraId="602EF97B" w14:textId="77777777" w:rsidR="00777B90" w:rsidRDefault="00777B90" w:rsidP="00777B90">
      <w:pPr>
        <w:pStyle w:val="Cmsor4"/>
      </w:pPr>
      <w:bookmarkStart w:id="203" w:name="_Ref182318135"/>
      <w:bookmarkStart w:id="204" w:name="_Toc182996968"/>
      <w:r>
        <w:t>Textpart numbering</w:t>
      </w:r>
      <w:bookmarkEnd w:id="195"/>
      <w:bookmarkEnd w:id="203"/>
      <w:bookmarkEnd w:id="204"/>
    </w:p>
    <w:p w14:paraId="0525BA9B" w14:textId="77777777" w:rsidR="00777B90" w:rsidRPr="00DD7CCF" w:rsidRDefault="00777B90" w:rsidP="00777B90">
      <w:pPr>
        <w:pStyle w:val="Lista"/>
      </w:pPr>
      <w:r w:rsidRPr="00DD7CCF">
        <w:t xml:space="preserve">every textpart division must carry the </w:t>
      </w:r>
      <w:r w:rsidRPr="005D2B22">
        <w:rPr>
          <w:b/>
          <w:bCs/>
        </w:rPr>
        <w:t xml:space="preserve">mandatory attribute </w:t>
      </w:r>
      <w:r w:rsidRPr="008525C6">
        <w:rPr>
          <w:rStyle w:val="Codeattribute"/>
        </w:rPr>
        <w:t>@n</w:t>
      </w:r>
      <w:r>
        <w:t xml:space="preserve">, the value of which must be unique through the </w:t>
      </w:r>
      <w:r w:rsidRPr="00DD7CCF">
        <w:t>XML document</w:t>
      </w:r>
    </w:p>
    <w:p w14:paraId="13747466" w14:textId="529C6981" w:rsidR="00777B90" w:rsidRDefault="00777B90" w:rsidP="00777B90">
      <w:pPr>
        <w:pStyle w:val="Lista"/>
      </w:pPr>
      <w:r w:rsidRPr="00DD7CCF">
        <w:t>uppercase Latin letters are generally recommended for numeration</w:t>
      </w:r>
      <w:r>
        <w:t xml:space="preserve"> (e.g. </w:t>
      </w:r>
      <w:r>
        <w:fldChar w:fldCharType="begin"/>
      </w:r>
      <w:r>
        <w:instrText xml:space="preserve"> REF _Ref44078277 \h </w:instrText>
      </w:r>
      <w:r>
        <w:fldChar w:fldCharType="separate"/>
      </w:r>
      <w:r w:rsidR="00110B53" w:rsidRPr="00DD7CCF">
        <w:t xml:space="preserve">Example </w:t>
      </w:r>
      <w:r w:rsidR="00110B53">
        <w:rPr>
          <w:noProof/>
        </w:rPr>
        <w:t>3.2.3</w:t>
      </w:r>
      <w:r w:rsidR="00110B53" w:rsidRPr="00DD7CCF">
        <w:t>.</w:t>
      </w:r>
      <w:r w:rsidR="00110B53">
        <w:rPr>
          <w:noProof/>
        </w:rPr>
        <w:t>D</w:t>
      </w:r>
      <w:r>
        <w:fldChar w:fldCharType="end"/>
      </w:r>
      <w:r>
        <w:t>)</w:t>
      </w:r>
      <w:r w:rsidRPr="00DD7CCF">
        <w:t>, but any scheme may be used depending on your preference and the conventions of your specific field</w:t>
      </w:r>
      <w:r>
        <w:t>, including</w:t>
      </w:r>
    </w:p>
    <w:p w14:paraId="75A22759" w14:textId="7670FE8E" w:rsidR="00777B90" w:rsidRDefault="00777B90" w:rsidP="00777B90">
      <w:pPr>
        <w:pStyle w:val="Lista2"/>
      </w:pPr>
      <w:r>
        <w:t xml:space="preserve">Arabic numbers (e.g. </w:t>
      </w:r>
      <w:r>
        <w:fldChar w:fldCharType="begin"/>
      </w:r>
      <w:r>
        <w:instrText xml:space="preserve"> REF _Ref44078271 \h </w:instrText>
      </w:r>
      <w:r>
        <w:fldChar w:fldCharType="separate"/>
      </w:r>
      <w:r w:rsidR="00110B53" w:rsidRPr="00DD7CCF">
        <w:t xml:space="preserve">Example </w:t>
      </w:r>
      <w:r w:rsidR="00110B53">
        <w:rPr>
          <w:noProof/>
        </w:rPr>
        <w:t>3.2.3</w:t>
      </w:r>
      <w:r w:rsidR="00110B53" w:rsidRPr="00DD7CCF">
        <w:t>.</w:t>
      </w:r>
      <w:r w:rsidR="00110B53">
        <w:rPr>
          <w:noProof/>
        </w:rPr>
        <w:t>B</w:t>
      </w:r>
      <w:r>
        <w:fldChar w:fldCharType="end"/>
      </w:r>
      <w:r>
        <w:t>)</w:t>
      </w:r>
    </w:p>
    <w:p w14:paraId="68CC674F" w14:textId="714C8B85" w:rsidR="00777B90" w:rsidRDefault="00777B90" w:rsidP="00777B90">
      <w:pPr>
        <w:pStyle w:val="Lista2"/>
      </w:pPr>
      <w:r>
        <w:t xml:space="preserve">a combination of uppercase and lowercase Latin letters to represent major and minor faces of a three-dimensional object (e.g. </w:t>
      </w:r>
      <w:r>
        <w:fldChar w:fldCharType="begin"/>
      </w:r>
      <w:r>
        <w:instrText xml:space="preserve"> REF _Ref182237205 \h </w:instrText>
      </w:r>
      <w:r>
        <w:fldChar w:fldCharType="separate"/>
      </w:r>
      <w:r w:rsidR="00110B53" w:rsidRPr="00DD7CCF">
        <w:t xml:space="preserve">Example </w:t>
      </w:r>
      <w:r w:rsidR="00110B53">
        <w:rPr>
          <w:noProof/>
        </w:rPr>
        <w:t>3.2.3</w:t>
      </w:r>
      <w:r w:rsidR="00110B53" w:rsidRPr="00DD7CCF">
        <w:t>.</w:t>
      </w:r>
      <w:r w:rsidR="00110B53">
        <w:rPr>
          <w:noProof/>
        </w:rPr>
        <w:t>C</w:t>
      </w:r>
      <w:r>
        <w:fldChar w:fldCharType="end"/>
      </w:r>
      <w:r>
        <w:t>)</w:t>
      </w:r>
    </w:p>
    <w:p w14:paraId="04A423C9" w14:textId="77777777" w:rsidR="00777B90" w:rsidRPr="00DD7CCF" w:rsidRDefault="00777B90" w:rsidP="00777B90">
      <w:pPr>
        <w:pStyle w:val="Cmsor4"/>
      </w:pPr>
      <w:bookmarkStart w:id="205" w:name="_Ref182236825"/>
      <w:bookmarkStart w:id="206" w:name="_Toc182996969"/>
      <w:r>
        <w:t>Textpart subtypes</w:t>
      </w:r>
      <w:bookmarkEnd w:id="205"/>
      <w:bookmarkEnd w:id="206"/>
    </w:p>
    <w:p w14:paraId="27FD8095" w14:textId="77777777" w:rsidR="00777B90" w:rsidRPr="00DD7CCF" w:rsidRDefault="00777B90" w:rsidP="00777B90">
      <w:pPr>
        <w:pStyle w:val="Lista"/>
      </w:pPr>
      <w:r w:rsidRPr="00DD7CCF">
        <w:t xml:space="preserve">the </w:t>
      </w:r>
      <w:r w:rsidRPr="005D2B22">
        <w:rPr>
          <w:b/>
          <w:bCs/>
        </w:rPr>
        <w:t xml:space="preserve">optional attribute </w:t>
      </w:r>
      <w:r w:rsidRPr="008525C6">
        <w:rPr>
          <w:rStyle w:val="Codeattribute"/>
        </w:rPr>
        <w:t>@subtype</w:t>
      </w:r>
      <w:r w:rsidRPr="008525C6">
        <w:t xml:space="preserve"> </w:t>
      </w:r>
      <w:r w:rsidRPr="00DD7CCF">
        <w:t>may be used to encode the</w:t>
      </w:r>
      <w:r>
        <w:t xml:space="preserve"> physical</w:t>
      </w:r>
      <w:r w:rsidRPr="00DD7CCF">
        <w:t xml:space="preserve"> nature of textparts</w:t>
      </w:r>
    </w:p>
    <w:p w14:paraId="433A8E33" w14:textId="77777777" w:rsidR="00777B90" w:rsidRPr="00DD7CCF" w:rsidRDefault="00777B90" w:rsidP="00777B90">
      <w:pPr>
        <w:pStyle w:val="Lista2"/>
      </w:pPr>
      <w:r w:rsidRPr="00DD7CCF">
        <w:t xml:space="preserve">the use of this attribute is not mandatory, but it is strongly recommended when </w:t>
      </w:r>
      <w:r>
        <w:t xml:space="preserve">an edition consists of </w:t>
      </w:r>
      <w:r w:rsidRPr="00DD7CCF">
        <w:t>multiple textparts of the same nature</w:t>
      </w:r>
      <w:r>
        <w:t xml:space="preserve"> and in the special case of trial engravings</w:t>
      </w:r>
    </w:p>
    <w:p w14:paraId="386E0B9A" w14:textId="77777777" w:rsidR="00777B90" w:rsidRPr="008525C6" w:rsidRDefault="00777B90" w:rsidP="00777B90">
      <w:pPr>
        <w:pStyle w:val="Lista"/>
      </w:pPr>
      <w:r w:rsidRPr="00DD7CCF">
        <w:t xml:space="preserve">the value of </w:t>
      </w:r>
      <w:r w:rsidRPr="008525C6">
        <w:rPr>
          <w:rStyle w:val="Codeattribute"/>
        </w:rPr>
        <w:t>@subtype</w:t>
      </w:r>
      <w:r>
        <w:t xml:space="preserve"> shall describe the general nature of the partition rather than its function or appearance; suggested values are as follows:</w:t>
      </w:r>
    </w:p>
    <w:p w14:paraId="70BFDAF3" w14:textId="78928B15" w:rsidR="00777B90" w:rsidRPr="00DD7CCF" w:rsidRDefault="00777B90" w:rsidP="00777B90">
      <w:pPr>
        <w:pStyle w:val="Lista2"/>
      </w:pPr>
      <w:r w:rsidRPr="00303844">
        <w:rPr>
          <w:rStyle w:val="Codevalue"/>
        </w:rPr>
        <w:t>"face"</w:t>
      </w:r>
      <w:r w:rsidRPr="00DD7CCF">
        <w:t xml:space="preserve"> </w:t>
      </w:r>
      <w:r w:rsidRPr="004F69EF">
        <w:t>for a physically contiguous surface of a three-dimensional object of any shape and any number of sides</w:t>
      </w:r>
      <w:r>
        <w:t xml:space="preserve"> (</w:t>
      </w:r>
      <w:r>
        <w:fldChar w:fldCharType="begin"/>
      </w:r>
      <w:r>
        <w:instrText xml:space="preserve"> REF _Ref182237205 \h </w:instrText>
      </w:r>
      <w:r>
        <w:fldChar w:fldCharType="separate"/>
      </w:r>
      <w:r w:rsidR="00110B53" w:rsidRPr="00DD7CCF">
        <w:t xml:space="preserve">Example </w:t>
      </w:r>
      <w:r w:rsidR="00110B53">
        <w:rPr>
          <w:noProof/>
        </w:rPr>
        <w:t>3.2.3</w:t>
      </w:r>
      <w:r w:rsidR="00110B53" w:rsidRPr="00DD7CCF">
        <w:t>.</w:t>
      </w:r>
      <w:r w:rsidR="00110B53">
        <w:rPr>
          <w:noProof/>
        </w:rPr>
        <w:t>C</w:t>
      </w:r>
      <w:r>
        <w:fldChar w:fldCharType="end"/>
      </w:r>
      <w:r>
        <w:t>)</w:t>
      </w:r>
    </w:p>
    <w:p w14:paraId="0B3F8B79" w14:textId="77777777" w:rsidR="00777B90" w:rsidRPr="00DD7CCF" w:rsidRDefault="00777B90" w:rsidP="00777B90">
      <w:pPr>
        <w:pStyle w:val="Lista2"/>
      </w:pPr>
      <w:r w:rsidRPr="00303844">
        <w:rPr>
          <w:rStyle w:val="Codevalue"/>
        </w:rPr>
        <w:t>"faces"</w:t>
      </w:r>
      <w:r w:rsidRPr="00DD7CCF">
        <w:t xml:space="preserve"> in texts where each </w:t>
      </w:r>
      <w:r>
        <w:t xml:space="preserve">textpart division involves </w:t>
      </w:r>
      <w:r w:rsidRPr="00DD7CCF">
        <w:t>line</w:t>
      </w:r>
      <w:r>
        <w:t>s</w:t>
      </w:r>
      <w:r w:rsidRPr="00DD7CCF">
        <w:t xml:space="preserve"> continu</w:t>
      </w:r>
      <w:r>
        <w:t>ing</w:t>
      </w:r>
      <w:r w:rsidRPr="00DD7CCF">
        <w:t xml:space="preserve"> across two or more surfaces such as the frontal and lateral face of a four-sided stele</w:t>
      </w:r>
    </w:p>
    <w:p w14:paraId="1FD669B7" w14:textId="6239DEF6" w:rsidR="00777B90" w:rsidRPr="00DD7CCF" w:rsidRDefault="00777B90" w:rsidP="00777B90">
      <w:pPr>
        <w:pStyle w:val="Lista3"/>
      </w:pPr>
      <w:r>
        <w:t>gridlike partitions (§</w:t>
      </w:r>
      <w:r>
        <w:fldChar w:fldCharType="begin"/>
      </w:r>
      <w:r>
        <w:instrText xml:space="preserve"> REF _Ref43984651 \r \h </w:instrText>
      </w:r>
      <w:r>
        <w:fldChar w:fldCharType="separate"/>
      </w:r>
      <w:r w:rsidR="00110B53">
        <w:t>3.6</w:t>
      </w:r>
      <w:r>
        <w:fldChar w:fldCharType="end"/>
      </w:r>
      <w:r>
        <w:t>) may be optionally used to encode the boundary of each face constituting a boxlike zone of this kind</w:t>
      </w:r>
    </w:p>
    <w:p w14:paraId="7FA25344" w14:textId="77777777" w:rsidR="00777B90" w:rsidRPr="00DD7CCF" w:rsidRDefault="00777B90" w:rsidP="00777B90">
      <w:pPr>
        <w:pStyle w:val="Lista2"/>
      </w:pPr>
      <w:r w:rsidRPr="00303844">
        <w:rPr>
          <w:rStyle w:val="Codevalue"/>
        </w:rPr>
        <w:t>"column"</w:t>
      </w:r>
      <w:r w:rsidRPr="00DD7CCF">
        <w:t xml:space="preserve"> for zones placed side by side and generally taller than they are wide </w:t>
      </w:r>
      <w:r w:rsidRPr="00E24F87">
        <w:rPr>
          <w:noProof/>
        </w:rPr>
        <w:t>(</w:t>
      </w:r>
      <w:r w:rsidRPr="00DD7CCF">
        <w:t>as in newspaper columns)</w:t>
      </w:r>
    </w:p>
    <w:p w14:paraId="116143FA" w14:textId="77777777" w:rsidR="00777B90" w:rsidRDefault="00777B90" w:rsidP="00777B90">
      <w:pPr>
        <w:pStyle w:val="Lista2"/>
      </w:pPr>
      <w:r w:rsidRPr="00303844">
        <w:rPr>
          <w:rStyle w:val="Codevalue"/>
        </w:rPr>
        <w:t>"zone"</w:t>
      </w:r>
      <w:r w:rsidRPr="00DD7CCF">
        <w:t xml:space="preserve"> for visually distinct zones on a single </w:t>
      </w:r>
      <w:r>
        <w:t xml:space="preserve">contiguous </w:t>
      </w:r>
      <w:r w:rsidRPr="00DD7CCF">
        <w:t>surface</w:t>
      </w:r>
      <w:r w:rsidRPr="00D0147D">
        <w:t xml:space="preserve"> </w:t>
      </w:r>
      <w:r w:rsidRPr="00B015E6">
        <w:t>that do not readily meet any of the specific definitions above</w:t>
      </w:r>
    </w:p>
    <w:p w14:paraId="5B79936D" w14:textId="77777777" w:rsidR="00777B90" w:rsidRPr="00DD7CCF" w:rsidRDefault="00777B90" w:rsidP="00777B90">
      <w:pPr>
        <w:pStyle w:val="Lista3"/>
      </w:pPr>
      <w:r w:rsidRPr="004F69EF">
        <w:t xml:space="preserve">in inscriptions with a complex topology, </w:t>
      </w:r>
      <w:r w:rsidRPr="00303844">
        <w:rPr>
          <w:rStyle w:val="Codevalue"/>
        </w:rPr>
        <w:t>"zone"</w:t>
      </w:r>
      <w:r w:rsidRPr="004F69EF">
        <w:t xml:space="preserve"> may also be used for a visually distinct textpart occupying two or more surfaces</w:t>
      </w:r>
    </w:p>
    <w:p w14:paraId="6219B2FC" w14:textId="77777777" w:rsidR="00777B90" w:rsidRDefault="00777B90" w:rsidP="00777B90">
      <w:pPr>
        <w:pStyle w:val="Lista2"/>
      </w:pPr>
      <w:r w:rsidRPr="00303844">
        <w:rPr>
          <w:rStyle w:val="Codevalue"/>
        </w:rPr>
        <w:t>"item"</w:t>
      </w:r>
      <w:r w:rsidRPr="00DD7CCF">
        <w:t xml:space="preserve"> for physically distinct objects such as architectural elements, e.g. when an inscription is engraved on two pillars</w:t>
      </w:r>
    </w:p>
    <w:p w14:paraId="0EF44717" w14:textId="18801441" w:rsidR="00777B90" w:rsidRPr="00DD7CCF" w:rsidRDefault="00777B90" w:rsidP="00777B90">
      <w:pPr>
        <w:pStyle w:val="Lista2"/>
      </w:pPr>
      <w:r w:rsidRPr="00303844">
        <w:rPr>
          <w:rStyle w:val="Codevalue"/>
        </w:rPr>
        <w:t>"fragment"</w:t>
      </w:r>
      <w:r w:rsidRPr="00DD7CCF">
        <w:t xml:space="preserve"> for fragments bearing non-contiguous text</w:t>
      </w:r>
      <w:r>
        <w:t xml:space="preserve"> (</w:t>
      </w:r>
      <w:r>
        <w:fldChar w:fldCharType="begin"/>
      </w:r>
      <w:r>
        <w:instrText xml:space="preserve"> REF _Ref44078070 \h </w:instrText>
      </w:r>
      <w:r>
        <w:fldChar w:fldCharType="separate"/>
      </w:r>
      <w:r w:rsidR="00110B53" w:rsidRPr="00DD7CCF">
        <w:t xml:space="preserve">Example </w:t>
      </w:r>
      <w:r w:rsidR="00110B53">
        <w:rPr>
          <w:noProof/>
        </w:rPr>
        <w:t>3.2.3</w:t>
      </w:r>
      <w:r w:rsidR="00110B53" w:rsidRPr="00DD7CCF">
        <w:t>.</w:t>
      </w:r>
      <w:r w:rsidR="00110B53">
        <w:rPr>
          <w:noProof/>
        </w:rPr>
        <w:t>A</w:t>
      </w:r>
      <w:r>
        <w:fldChar w:fldCharType="end"/>
      </w:r>
      <w:r>
        <w:t xml:space="preserve">, </w:t>
      </w:r>
      <w:r>
        <w:fldChar w:fldCharType="begin"/>
      </w:r>
      <w:r>
        <w:instrText xml:space="preserve"> REF _Ref44078271 \h </w:instrText>
      </w:r>
      <w:r>
        <w:fldChar w:fldCharType="separate"/>
      </w:r>
      <w:r w:rsidR="00110B53" w:rsidRPr="00DD7CCF">
        <w:t xml:space="preserve">Example </w:t>
      </w:r>
      <w:r w:rsidR="00110B53">
        <w:rPr>
          <w:noProof/>
        </w:rPr>
        <w:t>3.2.3</w:t>
      </w:r>
      <w:r w:rsidR="00110B53" w:rsidRPr="00DD7CCF">
        <w:t>.</w:t>
      </w:r>
      <w:r w:rsidR="00110B53">
        <w:rPr>
          <w:noProof/>
        </w:rPr>
        <w:t>B</w:t>
      </w:r>
      <w:r>
        <w:fldChar w:fldCharType="end"/>
      </w:r>
      <w:r>
        <w:t>)</w:t>
      </w:r>
    </w:p>
    <w:p w14:paraId="4C57F327" w14:textId="77777777" w:rsidR="00777B90" w:rsidRDefault="00777B90" w:rsidP="00777B90">
      <w:pPr>
        <w:pStyle w:val="Lista2"/>
      </w:pPr>
      <w:r w:rsidRPr="00895A8E">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6518090A" w14:textId="77777777" w:rsidR="00777B90" w:rsidRDefault="00777B90" w:rsidP="00777B90">
      <w:pPr>
        <w:pStyle w:val="Lista3"/>
      </w:pPr>
      <w:r>
        <w:t>this case is an exception to the general preference for not encoding our interpretation of the function of textparts, in order to facilitate searching the corpus for trial engravings</w:t>
      </w:r>
    </w:p>
    <w:p w14:paraId="661FB7B8" w14:textId="77777777" w:rsidR="00777B90" w:rsidRPr="00DD7CCF" w:rsidRDefault="00777B90" w:rsidP="00777B90">
      <w:pPr>
        <w:pStyle w:val="Lista3"/>
      </w:pPr>
      <w:r>
        <w:t xml:space="preserve">the principal inscription that is accompanied by one or more trial engravings must also be wrapped in a textpart division, but that division should not carry the attribute </w:t>
      </w:r>
      <w:r w:rsidRPr="00895A8E">
        <w:rPr>
          <w:rStyle w:val="Codeattribute"/>
        </w:rPr>
        <w:t>@subtype</w:t>
      </w:r>
      <w:r>
        <w:t xml:space="preserve"> unless that is warranted for some other reason</w:t>
      </w:r>
    </w:p>
    <w:p w14:paraId="69D80E0B" w14:textId="77777777" w:rsidR="00777B90" w:rsidRPr="00DD7CCF" w:rsidRDefault="00777B90" w:rsidP="00777B90">
      <w:pPr>
        <w:pStyle w:val="Lista"/>
      </w:pPr>
      <w:r w:rsidRPr="00DD7CCF">
        <w:t xml:space="preserve">if you </w:t>
      </w:r>
      <w:r>
        <w:t xml:space="preserve">feel </w:t>
      </w:r>
      <w:r w:rsidRPr="00DD7CCF">
        <w:t xml:space="preserve">certain </w:t>
      </w:r>
      <w:r>
        <w:t xml:space="preserve">that </w:t>
      </w:r>
      <w:r w:rsidRPr="00DD7CCF">
        <w:t xml:space="preserve">none of the above </w:t>
      </w:r>
      <w:r>
        <w:t xml:space="preserve">values </w:t>
      </w:r>
      <w:r w:rsidRPr="00DD7CCF">
        <w:t>are satisfactory, you may use other values</w:t>
      </w:r>
      <w:r>
        <w:t>, consisting only of lowercase Latin letters without diacritical marks</w:t>
      </w:r>
    </w:p>
    <w:p w14:paraId="209FB409" w14:textId="77777777" w:rsidR="00777B90" w:rsidRPr="00DD7CCF" w:rsidRDefault="00777B90" w:rsidP="00777B90">
      <w:pPr>
        <w:pStyle w:val="Lista2"/>
      </w:pPr>
      <w:r w:rsidRPr="00DD7CCF">
        <w:lastRenderedPageBreak/>
        <w:t xml:space="preserve">having introduced a custom value, try to use it consistently and send the value and a short definition/description of the case where you have used it to the authors of this Guide, so it can be </w:t>
      </w:r>
      <w:r>
        <w:t>added to the list of recognised subtypes</w:t>
      </w:r>
    </w:p>
    <w:p w14:paraId="29CA704C" w14:textId="77777777" w:rsidR="00777B90" w:rsidRDefault="00777B90" w:rsidP="00777B90">
      <w:pPr>
        <w:pStyle w:val="Cmsor4"/>
      </w:pPr>
      <w:bookmarkStart w:id="207" w:name="_Ref182236925"/>
      <w:bookmarkStart w:id="208" w:name="_Toc182996970"/>
      <w:r>
        <w:t>Textpart headers</w:t>
      </w:r>
      <w:bookmarkEnd w:id="207"/>
      <w:bookmarkEnd w:id="208"/>
    </w:p>
    <w:p w14:paraId="5642E1D5" w14:textId="77777777" w:rsidR="00777B90" w:rsidRPr="00DD7CCF" w:rsidRDefault="00777B90" w:rsidP="00777B90">
      <w:pPr>
        <w:pStyle w:val="Lista"/>
      </w:pPr>
      <w:r w:rsidRPr="00DD7CCF">
        <w:t xml:space="preserve">to add further flexibility to the </w:t>
      </w:r>
      <w:r>
        <w:t>titling</w:t>
      </w:r>
      <w:r w:rsidRPr="00DD7CCF">
        <w:t xml:space="preserve"> displayed for textparts, you may </w:t>
      </w:r>
      <w:r>
        <w:t>use</w:t>
      </w:r>
      <w:r w:rsidRPr="00CE447D">
        <w:t xml:space="preserve"> the optional element</w:t>
      </w:r>
      <w:r w:rsidRPr="005D2B22">
        <w:rPr>
          <w:b/>
          <w:bCs/>
        </w:rP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5EDE9A7E" w14:textId="77777777" w:rsidR="00777B90" w:rsidRPr="00DD7CCF" w:rsidRDefault="00777B90" w:rsidP="00777B90">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1CD9C61E" w14:textId="77777777" w:rsidR="00777B90" w:rsidRDefault="00777B90" w:rsidP="00777B90">
      <w:pPr>
        <w:pStyle w:val="Lista2"/>
      </w:pPr>
      <w:r w:rsidRPr="00DD7CCF">
        <w:t>the use of this element is recommended when the textparts of an inscription are different in nature, so they cannot be conveniently described by a combination of subtype and number</w:t>
      </w:r>
    </w:p>
    <w:p w14:paraId="6992276A" w14:textId="77777777" w:rsidR="00777B90" w:rsidRDefault="00777B90" w:rsidP="00777B90">
      <w:pPr>
        <w:pStyle w:val="Lista3"/>
      </w:pPr>
      <w:r w:rsidRPr="00DD7CCF">
        <w:t xml:space="preserve">in this case omit </w:t>
      </w:r>
      <w:r w:rsidRPr="008525C6">
        <w:rPr>
          <w:rStyle w:val="Codeattribute"/>
        </w:rPr>
        <w:t>@subtype</w:t>
      </w:r>
      <w:r w:rsidRPr="008525C6">
        <w:t xml:space="preserve"> </w:t>
      </w:r>
      <w:r w:rsidRPr="00DD7CCF">
        <w:t xml:space="preserve">and add a </w:t>
      </w:r>
      <w:r w:rsidRPr="00DD7CCF">
        <w:rPr>
          <w:rStyle w:val="Code"/>
        </w:rPr>
        <w:t>&lt;head&gt;</w:t>
      </w:r>
    </w:p>
    <w:p w14:paraId="26FF0864" w14:textId="77777777" w:rsidR="00777B90" w:rsidRDefault="00777B90" w:rsidP="00777B90">
      <w:pPr>
        <w:pStyle w:val="Lista2"/>
      </w:pPr>
      <w:r>
        <w:t xml:space="preserve">when </w:t>
      </w:r>
      <w:r w:rsidRPr="00DD7CCF">
        <w:t>multiple textparts are of the same nature</w:t>
      </w:r>
      <w:r>
        <w:t xml:space="preserve">, the use of </w:t>
      </w:r>
      <w:r w:rsidRPr="00DD7CCF">
        <w:t xml:space="preserve"> </w:t>
      </w:r>
      <w:r w:rsidRPr="008525C6">
        <w:rPr>
          <w:rStyle w:val="Codeattribute"/>
        </w:rPr>
        <w:t>@subtype</w:t>
      </w:r>
      <w:r w:rsidRPr="008525C6">
        <w:t xml:space="preserve"> </w:t>
      </w:r>
      <w:r w:rsidRPr="00DD7CCF">
        <w:t>remains recommended</w:t>
      </w:r>
      <w:r>
        <w:t xml:space="preserve"> even if </w:t>
      </w:r>
      <w:r w:rsidRPr="00DD7CCF">
        <w:rPr>
          <w:rStyle w:val="Code"/>
        </w:rPr>
        <w:t>&lt;head&gt;</w:t>
      </w:r>
      <w:r>
        <w:t xml:space="preserve"> elements are also added</w:t>
      </w:r>
    </w:p>
    <w:p w14:paraId="20F1B9F9" w14:textId="77777777" w:rsidR="00777B90" w:rsidRPr="00DD7CCF" w:rsidRDefault="00777B90" w:rsidP="00777B90">
      <w:pPr>
        <w:pStyle w:val="Lista2"/>
      </w:pPr>
      <w:r w:rsidRPr="00DD7CCF">
        <w:t xml:space="preserve">the attribute </w:t>
      </w:r>
      <w:r w:rsidRPr="008525C6">
        <w:rPr>
          <w:rStyle w:val="Codeattribute"/>
        </w:rPr>
        <w:t>@n</w:t>
      </w:r>
      <w:r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w:t>
      </w:r>
    </w:p>
    <w:p w14:paraId="74785088" w14:textId="77777777" w:rsidR="00777B90" w:rsidRPr="00DD7CCF" w:rsidRDefault="00777B90" w:rsidP="00777B90">
      <w:pPr>
        <w:pStyle w:val="Lista"/>
      </w:pPr>
      <w:r w:rsidRPr="00DD7CCF">
        <w:t>you are free to create headers as you deem best for the inscription you are editing, but for the sake of consistency it is generally recommended that you stick to concise headers in English, such as</w:t>
      </w:r>
    </w:p>
    <w:p w14:paraId="46B671C2" w14:textId="77777777" w:rsidR="00777B90" w:rsidRPr="00DD7CCF" w:rsidRDefault="00777B90" w:rsidP="00777B90">
      <w:pPr>
        <w:pStyle w:val="Lista3"/>
      </w:pPr>
      <w:r w:rsidRPr="00DD7CCF">
        <w:t>“Seal” and “Plates” for a copperplate charter with an inscribed seal</w:t>
      </w:r>
    </w:p>
    <w:p w14:paraId="6036FF29" w14:textId="77777777" w:rsidR="00777B90" w:rsidRPr="00DD7CCF" w:rsidRDefault="00777B90" w:rsidP="00777B90">
      <w:pPr>
        <w:pStyle w:val="Lista3"/>
      </w:pPr>
      <w:r w:rsidRPr="00DD7CCF">
        <w:t xml:space="preserve">“Head”, “Halo”, “Back” and “Pedestal” </w:t>
      </w:r>
      <w:r w:rsidRPr="00E24F87">
        <w:rPr>
          <w:noProof/>
        </w:rPr>
        <w:t>(</w:t>
      </w:r>
      <w:r w:rsidRPr="00DD7CCF">
        <w:t>etc.) on a statue</w:t>
      </w:r>
    </w:p>
    <w:p w14:paraId="38E7A003" w14:textId="77777777" w:rsidR="00777B90" w:rsidRPr="00DD7CCF" w:rsidRDefault="00777B90" w:rsidP="00777B90">
      <w:pPr>
        <w:pStyle w:val="Lista"/>
      </w:pPr>
      <w:r w:rsidRPr="00DD7CCF">
        <w:t>the contents of the editorial heading will not be altered in display, so</w:t>
      </w:r>
    </w:p>
    <w:p w14:paraId="28F25DF2" w14:textId="77777777" w:rsidR="00777B90" w:rsidRPr="00DD7CCF" w:rsidRDefault="00777B90" w:rsidP="00777B90">
      <w:pPr>
        <w:pStyle w:val="Lista2"/>
      </w:pPr>
      <w:r w:rsidRPr="00DD7CCF">
        <w:t>use a capital initial and feel free to include spaces, additional capitals and punctuation as necessary</w:t>
      </w:r>
    </w:p>
    <w:p w14:paraId="750AD1FF" w14:textId="7D541068" w:rsidR="00777B90" w:rsidRPr="00DD7CCF" w:rsidRDefault="00777B90" w:rsidP="00777B90">
      <w:pPr>
        <w:pStyle w:val="Lista2"/>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Pr="00DD7CCF">
        <w:t>§</w:t>
      </w:r>
      <w:r w:rsidRPr="00DD7CCF">
        <w:fldChar w:fldCharType="begin"/>
      </w:r>
      <w:r w:rsidRPr="00DD7CCF">
        <w:instrText xml:space="preserve"> REF _Ref43986658 \w \h </w:instrText>
      </w:r>
      <w:r>
        <w:instrText xml:space="preserve"> \* MERGEFORMAT </w:instrText>
      </w:r>
      <w:r w:rsidRPr="00DD7CCF">
        <w:fldChar w:fldCharType="separate"/>
      </w:r>
      <w:r w:rsidR="00110B53">
        <w:t>10.3.3</w:t>
      </w:r>
      <w:r w:rsidRPr="00DD7CCF">
        <w:fldChar w:fldCharType="end"/>
      </w:r>
      <w:r w:rsidRPr="00DD7CCF">
        <w:t>), which you may employ if you deem necessary</w:t>
      </w:r>
    </w:p>
    <w:p w14:paraId="3B270F9C" w14:textId="77777777" w:rsidR="00777B90" w:rsidRPr="00DD7CCF" w:rsidRDefault="00777B90" w:rsidP="00777B90">
      <w:pPr>
        <w:pStyle w:val="Cmsor3"/>
      </w:pPr>
      <w:bookmarkStart w:id="209" w:name="_suh8lewninkg" w:colFirst="0" w:colLast="0"/>
      <w:bookmarkStart w:id="210" w:name="_ro2q56korov1" w:colFirst="0" w:colLast="0"/>
      <w:bookmarkStart w:id="211" w:name="_fh0zn6srq43l" w:colFirst="0" w:colLast="0"/>
      <w:bookmarkStart w:id="212" w:name="_Ref43986747"/>
      <w:bookmarkStart w:id="213" w:name="_Toc182996971"/>
      <w:bookmarkEnd w:id="209"/>
      <w:bookmarkEnd w:id="210"/>
      <w:bookmarkEnd w:id="211"/>
      <w:r w:rsidRPr="00DD7CCF">
        <w:t>Numbered elements in textparts</w:t>
      </w:r>
      <w:bookmarkEnd w:id="212"/>
      <w:bookmarkEnd w:id="213"/>
    </w:p>
    <w:p w14:paraId="648EA3C5" w14:textId="77777777" w:rsidR="00777B90" w:rsidRDefault="00777B90" w:rsidP="00777B90">
      <w:pPr>
        <w:pStyle w:val="Lista"/>
      </w:pPr>
      <w:r w:rsidRPr="00DD7CCF">
        <w:t xml:space="preserve">when your document is divided into textparts, </w:t>
      </w:r>
      <w:r>
        <w:t>the numbering of any numbered structural elements that occur in more than one textpart should be restarted in each textpart</w:t>
      </w:r>
    </w:p>
    <w:p w14:paraId="4F2D9D13" w14:textId="77777777" w:rsidR="00777B90" w:rsidRDefault="00777B90" w:rsidP="00777B90">
      <w:pPr>
        <w:pStyle w:val="Lista2"/>
      </w:pPr>
      <w:r>
        <w:t>this is not a technical requirement, but it promotes consistency across the project; moreover, in many cases there is no straightforward sequence of progression from one textpart to another, so continuing the numbering of such elements may be inappropriate</w:t>
      </w:r>
    </w:p>
    <w:p w14:paraId="23EFB9F2" w14:textId="77777777" w:rsidR="00777B90" w:rsidRPr="00DD7CCF" w:rsidRDefault="00777B90" w:rsidP="00777B90">
      <w:pPr>
        <w:pStyle w:val="Lista"/>
      </w:pPr>
      <w:r>
        <w:t>restarting the numbering in each textpart is mandatory for the following elements:</w:t>
      </w:r>
    </w:p>
    <w:p w14:paraId="3EBD3CCD" w14:textId="77777777" w:rsidR="00777B90" w:rsidRPr="00DD7CCF" w:rsidRDefault="00777B90" w:rsidP="00777B90">
      <w:pPr>
        <w:pStyle w:val="Lista2"/>
      </w:pPr>
      <w:r w:rsidRPr="00DD7CCF">
        <w:t>physical lines</w:t>
      </w:r>
    </w:p>
    <w:p w14:paraId="7CD24DAD" w14:textId="77777777" w:rsidR="00777B90" w:rsidRPr="00DD7CCF" w:rsidRDefault="00777B90" w:rsidP="00777B90">
      <w:pPr>
        <w:pStyle w:val="Lista2"/>
      </w:pPr>
      <w:r w:rsidRPr="00DD7CCF">
        <w:t>stanzas</w:t>
      </w:r>
    </w:p>
    <w:p w14:paraId="2AFAD172" w14:textId="77777777" w:rsidR="00777B90" w:rsidRPr="00DD7CCF" w:rsidRDefault="00777B90" w:rsidP="00777B90">
      <w:pPr>
        <w:pStyle w:val="Lista2"/>
      </w:pPr>
      <w:r w:rsidRPr="00DD7CCF">
        <w:t>pages</w:t>
      </w:r>
      <w:r w:rsidRPr="006B5499">
        <w:rPr>
          <w:rStyle w:val="Lbjegyzet-hivatkozs"/>
        </w:rPr>
        <w:footnoteReference w:id="15"/>
      </w:r>
    </w:p>
    <w:p w14:paraId="7341D5F5" w14:textId="77777777" w:rsidR="00777B90" w:rsidRDefault="00777B90" w:rsidP="00777B90">
      <w:pPr>
        <w:pStyle w:val="Lista"/>
      </w:pPr>
      <w:r>
        <w:t>restarting the numbering in each textpart is optional but recommended for the following elements:</w:t>
      </w:r>
    </w:p>
    <w:p w14:paraId="3FBA0626" w14:textId="04B2E96D" w:rsidR="00777B90" w:rsidRPr="00DD7CCF" w:rsidRDefault="00777B90" w:rsidP="00777B90">
      <w:pPr>
        <w:pStyle w:val="Lista2"/>
      </w:pPr>
      <w:r w:rsidRPr="00DD7CCF">
        <w:t xml:space="preserve">pagelike milestones </w:t>
      </w:r>
      <w:r w:rsidRPr="00E24F87">
        <w:rPr>
          <w:noProof/>
        </w:rPr>
        <w:t>(</w:t>
      </w:r>
      <w:r w:rsidRPr="00DD7CCF">
        <w:t>§</w:t>
      </w:r>
      <w:r w:rsidRPr="00DD7CCF">
        <w:fldChar w:fldCharType="begin"/>
      </w:r>
      <w:r w:rsidRPr="00DD7CCF">
        <w:instrText xml:space="preserve"> REF _Ref43986679 \w \h </w:instrText>
      </w:r>
      <w:r>
        <w:instrText xml:space="preserve"> \* MERGEFORMAT </w:instrText>
      </w:r>
      <w:r w:rsidRPr="00DD7CCF">
        <w:fldChar w:fldCharType="separate"/>
      </w:r>
      <w:r w:rsidR="00110B53">
        <w:t>3.4.3</w:t>
      </w:r>
      <w:r w:rsidRPr="00DD7CCF">
        <w:fldChar w:fldCharType="end"/>
      </w:r>
      <w:r w:rsidRPr="00DD7CCF">
        <w:t>)</w:t>
      </w:r>
      <w:r>
        <w:t xml:space="preserve"> of a particular kind (as represented by </w:t>
      </w:r>
      <w:r w:rsidRPr="00912664">
        <w:rPr>
          <w:rStyle w:val="Codeattribute"/>
        </w:rPr>
        <w:t>@unit</w:t>
      </w:r>
      <w:r>
        <w:t>, §</w:t>
      </w:r>
      <w:r w:rsidR="00F65316">
        <w:fldChar w:fldCharType="begin"/>
      </w:r>
      <w:r w:rsidR="00F65316">
        <w:instrText xml:space="preserve"> REF _Ref182815315 \r \h </w:instrText>
      </w:r>
      <w:r w:rsidR="00F65316">
        <w:fldChar w:fldCharType="separate"/>
      </w:r>
      <w:r w:rsidR="00110B53">
        <w:t>3.3.4</w:t>
      </w:r>
      <w:r w:rsidR="00F65316">
        <w:fldChar w:fldCharType="end"/>
      </w:r>
      <w:r>
        <w:t>)</w:t>
      </w:r>
    </w:p>
    <w:p w14:paraId="5E8ABA3E" w14:textId="2E80DF3A" w:rsidR="00777B90" w:rsidRPr="00DD7CCF" w:rsidRDefault="00777B90" w:rsidP="00777B90">
      <w:pPr>
        <w:pStyle w:val="Lista2"/>
      </w:pPr>
      <w:r w:rsidRPr="00DD7CCF">
        <w:t xml:space="preserve">gridlike milestones </w:t>
      </w:r>
      <w:r w:rsidRPr="00E24F87">
        <w:rPr>
          <w:noProof/>
        </w:rPr>
        <w:t>(</w:t>
      </w:r>
      <w:r w:rsidRPr="00DD7CCF">
        <w:t>§</w:t>
      </w:r>
      <w:r w:rsidRPr="00DD7CCF">
        <w:fldChar w:fldCharType="begin"/>
      </w:r>
      <w:r w:rsidRPr="00DD7CCF">
        <w:instrText xml:space="preserve"> REF _Ref43984651 \w \h </w:instrText>
      </w:r>
      <w:r>
        <w:instrText xml:space="preserve"> \* MERGEFORMAT </w:instrText>
      </w:r>
      <w:r w:rsidRPr="00DD7CCF">
        <w:fldChar w:fldCharType="separate"/>
      </w:r>
      <w:r w:rsidR="00110B53">
        <w:t>3.6</w:t>
      </w:r>
      <w:r w:rsidRPr="00DD7CCF">
        <w:fldChar w:fldCharType="end"/>
      </w:r>
      <w:r w:rsidRPr="00DD7CCF">
        <w:t>)</w:t>
      </w:r>
      <w:r>
        <w:t xml:space="preserve"> of a particular kind (as represented by </w:t>
      </w:r>
      <w:r w:rsidRPr="00912664">
        <w:rPr>
          <w:rStyle w:val="Codeattribute"/>
        </w:rPr>
        <w:t>@unit</w:t>
      </w:r>
      <w:r>
        <w:t>, §</w:t>
      </w:r>
      <w:r w:rsidR="00F65316">
        <w:fldChar w:fldCharType="begin"/>
      </w:r>
      <w:r w:rsidR="00F65316">
        <w:instrText xml:space="preserve"> REF _Ref182815315 \r \h </w:instrText>
      </w:r>
      <w:r w:rsidR="00F65316">
        <w:fldChar w:fldCharType="separate"/>
      </w:r>
      <w:r w:rsidR="00110B53">
        <w:t>3.3.4</w:t>
      </w:r>
      <w:r w:rsidR="00F65316">
        <w:fldChar w:fldCharType="end"/>
      </w:r>
      <w:r>
        <w:t>)</w:t>
      </w:r>
    </w:p>
    <w:p w14:paraId="79E7D480" w14:textId="4BA50366" w:rsidR="006C1611" w:rsidRDefault="00A843B0" w:rsidP="00EB2024">
      <w:pPr>
        <w:pStyle w:val="Cmsor2"/>
      </w:pPr>
      <w:bookmarkStart w:id="214" w:name="_Ref182923699"/>
      <w:bookmarkStart w:id="215" w:name="_Ref182923700"/>
      <w:bookmarkStart w:id="216" w:name="_Toc182996972"/>
      <w:r>
        <w:t>Milestone elements</w:t>
      </w:r>
      <w:r w:rsidR="00913831">
        <w:t xml:space="preserve"> for extrinsic structure</w:t>
      </w:r>
      <w:bookmarkEnd w:id="175"/>
      <w:bookmarkEnd w:id="176"/>
      <w:bookmarkEnd w:id="177"/>
      <w:bookmarkEnd w:id="178"/>
      <w:bookmarkEnd w:id="179"/>
      <w:bookmarkEnd w:id="180"/>
      <w:bookmarkEnd w:id="181"/>
      <w:bookmarkEnd w:id="182"/>
      <w:bookmarkEnd w:id="183"/>
      <w:bookmarkEnd w:id="214"/>
      <w:bookmarkEnd w:id="215"/>
      <w:bookmarkEnd w:id="216"/>
    </w:p>
    <w:p w14:paraId="148034BA" w14:textId="54B9D58A" w:rsidR="0020012B" w:rsidRPr="0020012B" w:rsidRDefault="0020012B" w:rsidP="0020012B">
      <w:pPr>
        <w:pStyle w:val="Cmsor3"/>
      </w:pPr>
      <w:bookmarkStart w:id="217" w:name="_Toc182996973"/>
      <w:r>
        <w:t>Overview</w:t>
      </w:r>
      <w:bookmarkEnd w:id="217"/>
    </w:p>
    <w:p w14:paraId="147A894C" w14:textId="307F3E47" w:rsidR="00913831" w:rsidRPr="00913831" w:rsidRDefault="00913831" w:rsidP="0020012B">
      <w:r>
        <w:t>As indicated in §</w:t>
      </w:r>
      <w:r>
        <w:fldChar w:fldCharType="begin"/>
      </w:r>
      <w:r>
        <w:instrText xml:space="preserve"> REF _Ref182309584 \r \h </w:instrText>
      </w:r>
      <w:r>
        <w:fldChar w:fldCharType="separate"/>
      </w:r>
      <w:r w:rsidR="00110B53">
        <w:t>1.3.3</w:t>
      </w:r>
      <w:r>
        <w:fldChar w:fldCharType="end"/>
      </w:r>
      <w:r>
        <w:t xml:space="preserve"> and introduced in §</w:t>
      </w:r>
      <w:r w:rsidR="0020012B">
        <w:fldChar w:fldCharType="begin"/>
      </w:r>
      <w:r w:rsidR="0020012B">
        <w:instrText xml:space="preserve"> REF _Ref182923075 \r \h </w:instrText>
      </w:r>
      <w:r w:rsidR="0020012B">
        <w:fldChar w:fldCharType="separate"/>
      </w:r>
      <w:r w:rsidR="00110B53">
        <w:t>3.1</w:t>
      </w:r>
      <w:r w:rsidR="0020012B">
        <w:fldChar w:fldCharType="end"/>
      </w:r>
      <w:r>
        <w:t xml:space="preserve">, we employ empty elements called milestones in TEI parlance to indicate points of transition relevant to extrinsic structure. The generic </w:t>
      </w:r>
      <w:r>
        <w:rPr>
          <w:rStyle w:val="Code"/>
        </w:rPr>
        <w:t>&lt;milestone/</w:t>
      </w:r>
      <w:r w:rsidRPr="00913831">
        <w:rPr>
          <w:rStyle w:val="Code"/>
        </w:rPr>
        <w:t>&gt;</w:t>
      </w:r>
      <w:r>
        <w:t xml:space="preserve"> element, when used for extrinsic structure, must always carry the attribute </w:t>
      </w:r>
      <w:r>
        <w:rPr>
          <w:rStyle w:val="Codeattribute"/>
        </w:rPr>
        <w:t>@unit</w:t>
      </w:r>
      <w:r>
        <w:t xml:space="preserve"> </w:t>
      </w:r>
      <w:r w:rsidR="00F56F59">
        <w:t>(§</w:t>
      </w:r>
      <w:r w:rsidR="00F56F59">
        <w:fldChar w:fldCharType="begin"/>
      </w:r>
      <w:r w:rsidR="00F56F59">
        <w:instrText xml:space="preserve"> REF _Ref182815315 \r \h </w:instrText>
      </w:r>
      <w:r w:rsidR="00F56F59">
        <w:fldChar w:fldCharType="separate"/>
      </w:r>
      <w:r w:rsidR="00110B53">
        <w:t>3.3.4</w:t>
      </w:r>
      <w:r w:rsidR="00F56F59">
        <w:fldChar w:fldCharType="end"/>
      </w:r>
      <w:r w:rsidR="00F56F59">
        <w:t xml:space="preserve">) </w:t>
      </w:r>
      <w:r>
        <w:t xml:space="preserve">to encode what kind of transition it represents. TEI also provides several specialised milestone elements, where the unit is implicit in the </w:t>
      </w:r>
      <w:r>
        <w:lastRenderedPageBreak/>
        <w:t xml:space="preserve">element’s name and does not need to be encoded explicitly. Of these, our encoding makes use of </w:t>
      </w:r>
      <w:r>
        <w:rPr>
          <w:rStyle w:val="Code"/>
        </w:rPr>
        <w:t>&lt;lb/&gt;</w:t>
      </w:r>
      <w:r w:rsidRPr="00913831">
        <w:t xml:space="preserve"> </w:t>
      </w:r>
      <w:r>
        <w:t>“Line Beginning” (§</w:t>
      </w:r>
      <w:r>
        <w:fldChar w:fldCharType="begin"/>
      </w:r>
      <w:r>
        <w:instrText xml:space="preserve"> REF _Ref43980100 \r \h </w:instrText>
      </w:r>
      <w:r>
        <w:fldChar w:fldCharType="separate"/>
      </w:r>
      <w:r w:rsidR="00110B53">
        <w:t>3.5.2</w:t>
      </w:r>
      <w:r>
        <w:fldChar w:fldCharType="end"/>
      </w:r>
      <w:r>
        <w:t xml:space="preserve">) </w:t>
      </w:r>
      <w:r w:rsidRPr="00913831">
        <w:t>and</w:t>
      </w:r>
      <w:r>
        <w:t xml:space="preserve"> </w:t>
      </w:r>
      <w:r>
        <w:rPr>
          <w:rStyle w:val="Code"/>
        </w:rPr>
        <w:t>&lt;pb/&gt;</w:t>
      </w:r>
      <w:r>
        <w:t xml:space="preserve"> “Page Beginning” (§</w:t>
      </w:r>
      <w:r w:rsidR="00CB56FA">
        <w:fldChar w:fldCharType="begin"/>
      </w:r>
      <w:r w:rsidR="00CB56FA">
        <w:instrText xml:space="preserve"> REF _Ref182580155 \r \h </w:instrText>
      </w:r>
      <w:r w:rsidR="00CB56FA">
        <w:fldChar w:fldCharType="separate"/>
      </w:r>
      <w:r w:rsidR="00110B53">
        <w:t>0</w:t>
      </w:r>
      <w:r w:rsidR="00CB56FA">
        <w:fldChar w:fldCharType="end"/>
      </w:r>
      <w:r>
        <w:t xml:space="preserve">), while the generic </w:t>
      </w:r>
      <w:r>
        <w:rPr>
          <w:rStyle w:val="Code"/>
        </w:rPr>
        <w:t>&lt;milestone/</w:t>
      </w:r>
      <w:r w:rsidRPr="00913831">
        <w:rPr>
          <w:rStyle w:val="Code"/>
        </w:rPr>
        <w:t>&gt;</w:t>
      </w:r>
      <w:r>
        <w:t xml:space="preserve"> element is used with </w:t>
      </w:r>
      <w:r w:rsidRPr="00913831">
        <w:rPr>
          <w:rStyle w:val="Codeattribute"/>
        </w:rPr>
        <w:t>@type=</w:t>
      </w:r>
      <w:r w:rsidRPr="00913831">
        <w:rPr>
          <w:rStyle w:val="Codevalue"/>
        </w:rPr>
        <w:t>"pagelike"</w:t>
      </w:r>
      <w:r>
        <w:t xml:space="preserve"> to represent pagelike partitions other than actual pages (§</w:t>
      </w:r>
      <w:r>
        <w:fldChar w:fldCharType="begin"/>
      </w:r>
      <w:r>
        <w:instrText xml:space="preserve"> REF _Ref43986679 \r \h </w:instrText>
      </w:r>
      <w:r>
        <w:fldChar w:fldCharType="separate"/>
      </w:r>
      <w:r w:rsidR="00110B53">
        <w:t>3.4.3</w:t>
      </w:r>
      <w:r>
        <w:fldChar w:fldCharType="end"/>
      </w:r>
      <w:r>
        <w:t xml:space="preserve">), and without </w:t>
      </w:r>
      <w:r w:rsidRPr="00913831">
        <w:rPr>
          <w:rStyle w:val="Codeattribute"/>
        </w:rPr>
        <w:t>@type</w:t>
      </w:r>
      <w:r>
        <w:t xml:space="preserve"> to represent gridlike partitions (§</w:t>
      </w:r>
      <w:r>
        <w:fldChar w:fldCharType="begin"/>
      </w:r>
      <w:r>
        <w:instrText xml:space="preserve"> REF _Ref182310382 \r \h </w:instrText>
      </w:r>
      <w:r>
        <w:fldChar w:fldCharType="separate"/>
      </w:r>
      <w:r w:rsidR="00110B53">
        <w:t>3.6.2</w:t>
      </w:r>
      <w:r>
        <w:fldChar w:fldCharType="end"/>
      </w:r>
      <w:r>
        <w:t>).</w:t>
      </w:r>
      <w:r>
        <w:rPr>
          <w:rStyle w:val="Lbjegyzet-hivatkozs"/>
        </w:rPr>
        <w:footnoteReference w:id="16"/>
      </w:r>
      <w:r>
        <w:t xml:space="preserve"> </w:t>
      </w:r>
      <w:r w:rsidR="0020012B">
        <w:t xml:space="preserve">Milestones representing extrinsic structure are always numbered in our editions, with numeration schemes for each kind discussed </w:t>
      </w:r>
      <w:r>
        <w:t>in the relevant sections. The present section gathers instructions that apply to all the structural milestones we use.</w:t>
      </w:r>
    </w:p>
    <w:p w14:paraId="2662913F" w14:textId="40BAEE8A" w:rsidR="006C1611" w:rsidRDefault="006C1611" w:rsidP="006C1611">
      <w:pPr>
        <w:pStyle w:val="Cmsor3"/>
      </w:pPr>
      <w:bookmarkStart w:id="218" w:name="_Ref182316248"/>
      <w:bookmarkStart w:id="219" w:name="_Toc182996974"/>
      <w:r>
        <w:t>Milestone</w:t>
      </w:r>
      <w:r w:rsidR="00530FCA">
        <w:t xml:space="preserve"> placement in an XML document</w:t>
      </w:r>
      <w:bookmarkEnd w:id="218"/>
      <w:bookmarkEnd w:id="219"/>
    </w:p>
    <w:p w14:paraId="4E7CB806" w14:textId="6F44D4A9" w:rsidR="00530FCA" w:rsidRDefault="00530FCA" w:rsidP="00530FCA">
      <w:pPr>
        <w:pStyle w:val="Lista"/>
      </w:pPr>
      <w:r>
        <w:t xml:space="preserve">milestone elements </w:t>
      </w:r>
      <w:r w:rsidRPr="00530FCA">
        <w:rPr>
          <w:b/>
          <w:bCs/>
        </w:rPr>
        <w:t>always mark the beginning of a unit</w:t>
      </w:r>
      <w:r>
        <w:t xml:space="preserve"> of extrinsic structure, and must therefore be created for the beginning of the first unit of any kind in a document (</w:t>
      </w:r>
      <w:r>
        <w:fldChar w:fldCharType="begin"/>
      </w:r>
      <w:r>
        <w:instrText xml:space="preserve"> REF _Ref182313052 \h </w:instrText>
      </w:r>
      <w:r>
        <w:fldChar w:fldCharType="separate"/>
      </w:r>
      <w:r w:rsidR="00110B53" w:rsidRPr="00DD7CCF">
        <w:t xml:space="preserve">Example </w:t>
      </w:r>
      <w:r w:rsidR="00110B53">
        <w:rPr>
          <w:noProof/>
        </w:rPr>
        <w:t>3.3.2</w:t>
      </w:r>
      <w:r w:rsidR="00110B53" w:rsidRPr="00DD7CCF">
        <w:t>.</w:t>
      </w:r>
      <w:r w:rsidR="00110B53">
        <w:rPr>
          <w:noProof/>
        </w:rPr>
        <w:t>A</w:t>
      </w:r>
      <w:r>
        <w:fldChar w:fldCharType="end"/>
      </w:r>
      <w:r>
        <w:t>) as well as for the beginnings of subsequent units (</w:t>
      </w:r>
      <w:r>
        <w:fldChar w:fldCharType="begin"/>
      </w:r>
      <w:r>
        <w:instrText xml:space="preserve"> REF _Ref182313139 \h </w:instrText>
      </w:r>
      <w:r>
        <w:fldChar w:fldCharType="separate"/>
      </w:r>
      <w:r w:rsidR="00110B53" w:rsidRPr="00DD7CCF">
        <w:t xml:space="preserve">Example </w:t>
      </w:r>
      <w:r w:rsidR="00110B53">
        <w:rPr>
          <w:noProof/>
        </w:rPr>
        <w:t>3.3.2</w:t>
      </w:r>
      <w:r w:rsidR="00110B53" w:rsidRPr="00DD7CCF">
        <w:t>.</w:t>
      </w:r>
      <w:r w:rsidR="00110B53">
        <w:rPr>
          <w:noProof/>
        </w:rPr>
        <w:t>B</w:t>
      </w:r>
      <w:r>
        <w:fldChar w:fldCharType="end"/>
      </w:r>
      <w:r>
        <w:t>)</w:t>
      </w:r>
    </w:p>
    <w:p w14:paraId="21AC8E6E" w14:textId="77777777" w:rsidR="00530FCA" w:rsidRDefault="00530FCA" w:rsidP="00530FCA">
      <w:pPr>
        <w:pStyle w:val="Lista2"/>
      </w:pPr>
      <w:r>
        <w:t>line breaks, which are mandatory in our editions, must thus be encoded even for inscriptions (or textpart divisions) consisting of only a single line</w:t>
      </w:r>
    </w:p>
    <w:p w14:paraId="1FBF6F0A" w14:textId="0B493877" w:rsidR="00530FCA" w:rsidRPr="00530FCA" w:rsidRDefault="00530FCA" w:rsidP="00530FCA">
      <w:pPr>
        <w:pStyle w:val="Lista2"/>
      </w:pPr>
      <w:r w:rsidRPr="00530FCA">
        <w:t>ot</w:t>
      </w:r>
      <w:r>
        <w:t>her milestone elements shall of course only be used when applicable, i.e. when the text involves a particular kind of partition</w:t>
      </w:r>
    </w:p>
    <w:p w14:paraId="6EBC7260" w14:textId="73AC286D" w:rsidR="00530FCA" w:rsidRDefault="00530FCA" w:rsidP="00530FCA">
      <w:pPr>
        <w:pStyle w:val="Lista3"/>
        <w:rPr>
          <w:b/>
          <w:bCs/>
        </w:rPr>
      </w:pPr>
      <w:r>
        <w:t>a text in a single inscribed field is not a page and requires no milestones other than line beginnings, but if there are several pages in a text, then the beginning of each, including the first, must be encoded</w:t>
      </w:r>
    </w:p>
    <w:p w14:paraId="0A705F9A" w14:textId="5CD83D81" w:rsidR="00913831" w:rsidRDefault="00913831" w:rsidP="006C1611">
      <w:pPr>
        <w:pStyle w:val="Lista"/>
        <w:rPr>
          <w:b/>
          <w:bCs/>
        </w:rPr>
      </w:pPr>
      <w:r>
        <w:rPr>
          <w:b/>
          <w:bCs/>
        </w:rPr>
        <w:t>milestones and block-level containers</w:t>
      </w:r>
    </w:p>
    <w:p w14:paraId="5AB78B40" w14:textId="7EFF3C35" w:rsidR="00913831" w:rsidRDefault="00913831" w:rsidP="00913831">
      <w:pPr>
        <w:pStyle w:val="Lista2"/>
      </w:pPr>
      <w:r>
        <w:t>milestone elements m</w:t>
      </w:r>
      <w:r w:rsidRPr="00DD7CCF">
        <w:t xml:space="preserve">ust </w:t>
      </w:r>
      <w:r w:rsidR="00530FCA">
        <w:t>by default</w:t>
      </w:r>
      <w:r w:rsidRPr="00DD7CCF">
        <w:t xml:space="preserve"> be on the same level as the text </w:t>
      </w:r>
      <w:r w:rsidRPr="00E24F87">
        <w:rPr>
          <w:noProof/>
        </w:rPr>
        <w:t>(</w:t>
      </w:r>
      <w:r w:rsidRPr="00DD7CCF">
        <w:t>see also §</w:t>
      </w:r>
      <w:r w:rsidRPr="00DD7CCF">
        <w:fldChar w:fldCharType="begin"/>
      </w:r>
      <w:r w:rsidRPr="00DD7CCF">
        <w:instrText xml:space="preserve"> REF _Ref43979552 \w \h </w:instrText>
      </w:r>
      <w:r>
        <w:instrText xml:space="preserve"> \* MERGEFORMAT </w:instrText>
      </w:r>
      <w:r w:rsidRPr="00DD7CCF">
        <w:fldChar w:fldCharType="separate"/>
      </w:r>
      <w:r w:rsidR="00110B53">
        <w:t>8.2.3</w:t>
      </w:r>
      <w:r w:rsidRPr="00DD7CCF">
        <w:fldChar w:fldCharType="end"/>
      </w:r>
      <w:r w:rsidRPr="00DD7CCF">
        <w:t xml:space="preserve">), i.e. </w:t>
      </w:r>
      <w:r w:rsidRPr="00DD7CCF">
        <w:rPr>
          <w:rStyle w:val="Foreign"/>
        </w:rPr>
        <w:t xml:space="preserve">inside </w:t>
      </w:r>
      <w:r w:rsidRPr="00DD7CCF">
        <w:t>rather than outside block-level elements representing intrinsic structure</w:t>
      </w:r>
    </w:p>
    <w:p w14:paraId="3E952C54" w14:textId="57ED50BF" w:rsidR="00530FCA" w:rsidRDefault="00530FCA" w:rsidP="00530FCA">
      <w:pPr>
        <w:pStyle w:val="Lista3"/>
      </w:pPr>
      <w:r>
        <w:t xml:space="preserve">thus, at the start of an edition or a textpart division, any applicable milestone elements </w:t>
      </w:r>
      <w:r w:rsidRPr="00DD7CCF">
        <w:t xml:space="preserve">must be encoded after all </w:t>
      </w:r>
      <w:r>
        <w:t>applicable</w:t>
      </w:r>
      <w:r w:rsidRPr="00DD7CCF">
        <w:t xml:space="preserve"> block-level elements have been opened</w:t>
      </w:r>
      <w:r>
        <w:t xml:space="preserve">, as in </w:t>
      </w:r>
      <w:r>
        <w:fldChar w:fldCharType="begin"/>
      </w:r>
      <w:r>
        <w:instrText xml:space="preserve"> REF _Ref182313052 \h </w:instrText>
      </w:r>
      <w:r>
        <w:fldChar w:fldCharType="separate"/>
      </w:r>
      <w:r w:rsidR="00110B53" w:rsidRPr="00DD7CCF">
        <w:t xml:space="preserve">Example </w:t>
      </w:r>
      <w:r w:rsidR="00110B53">
        <w:rPr>
          <w:noProof/>
        </w:rPr>
        <w:t>3.3.2</w:t>
      </w:r>
      <w:r w:rsidR="00110B53" w:rsidRPr="00DD7CCF">
        <w:t>.</w:t>
      </w:r>
      <w:r w:rsidR="00110B53">
        <w:rPr>
          <w:noProof/>
        </w:rPr>
        <w:t>A</w:t>
      </w:r>
      <w:r>
        <w:fldChar w:fldCharType="end"/>
      </w:r>
    </w:p>
    <w:p w14:paraId="70ECCC52" w14:textId="6A7D4F7F" w:rsidR="00530FCA" w:rsidRDefault="00530FCA" w:rsidP="00530FCA">
      <w:pPr>
        <w:pStyle w:val="Lista3"/>
      </w:pPr>
      <w:r>
        <w:t xml:space="preserve">when milestones coincide with a break in intrinsic structure, the milestones shall be created after the start tag of any block-level elements beginning there, not before the end tag of the block-level element(s) ending there, as in </w:t>
      </w:r>
      <w:r>
        <w:fldChar w:fldCharType="begin"/>
      </w:r>
      <w:r>
        <w:instrText xml:space="preserve"> REF _Ref182313139 \h </w:instrText>
      </w:r>
      <w:r>
        <w:fldChar w:fldCharType="separate"/>
      </w:r>
      <w:r w:rsidR="00110B53" w:rsidRPr="00DD7CCF">
        <w:t xml:space="preserve">Example </w:t>
      </w:r>
      <w:r w:rsidR="00110B53">
        <w:rPr>
          <w:noProof/>
        </w:rPr>
        <w:t>3.3.2</w:t>
      </w:r>
      <w:r w:rsidR="00110B53" w:rsidRPr="00DD7CCF">
        <w:t>.</w:t>
      </w:r>
      <w:r w:rsidR="00110B53">
        <w:rPr>
          <w:noProof/>
        </w:rPr>
        <w:t>B</w:t>
      </w:r>
      <w:r>
        <w:fldChar w:fldCharType="end"/>
      </w:r>
    </w:p>
    <w:p w14:paraId="4183DAD5" w14:textId="47DC47B1" w:rsidR="00530FCA" w:rsidRDefault="00530FCA" w:rsidP="00530FCA">
      <w:pPr>
        <w:pStyle w:val="Lista2"/>
      </w:pPr>
      <w:r>
        <w:t xml:space="preserve">the single exception to this rule applies to </w:t>
      </w:r>
      <w:r w:rsidRPr="00DD7CCF">
        <w:t>massive medial lacuna</w:t>
      </w:r>
      <w:r>
        <w:t>e</w:t>
      </w:r>
      <w:r w:rsidRPr="00DD7CCF">
        <w:t xml:space="preserve"> </w:t>
      </w:r>
      <w:r w:rsidRPr="00E24F87">
        <w:rPr>
          <w:noProof/>
        </w:rPr>
        <w:t>(</w:t>
      </w:r>
      <w:r w:rsidRPr="00DD7CCF">
        <w:t>§</w:t>
      </w:r>
      <w:r w:rsidRPr="00DD7CCF">
        <w:fldChar w:fldCharType="begin"/>
      </w:r>
      <w:r w:rsidRPr="00DD7CCF">
        <w:instrText xml:space="preserve"> REF _Ref43981711 \w \h </w:instrText>
      </w:r>
      <w:r>
        <w:instrText xml:space="preserve"> \* MERGEFORMAT </w:instrText>
      </w:r>
      <w:r w:rsidRPr="00DD7CCF">
        <w:fldChar w:fldCharType="separate"/>
      </w:r>
      <w:r w:rsidR="00110B53">
        <w:t>5.4.7</w:t>
      </w:r>
      <w:r w:rsidRPr="00DD7CCF">
        <w:fldChar w:fldCharType="end"/>
      </w:r>
      <w:r w:rsidRPr="00DD7CCF">
        <w:t xml:space="preserve">), where reconstructed </w:t>
      </w:r>
      <w:r>
        <w:t>structural milestones</w:t>
      </w:r>
      <w:r w:rsidRPr="00DD7CCF">
        <w:t xml:space="preserve"> may be encoded outside block-level containers</w:t>
      </w:r>
    </w:p>
    <w:p w14:paraId="49FC5B01" w14:textId="226F4848" w:rsidR="006C1611" w:rsidRPr="00913831" w:rsidRDefault="00913831" w:rsidP="006C1611">
      <w:pPr>
        <w:pStyle w:val="Lista"/>
        <w:rPr>
          <w:b/>
          <w:bCs/>
        </w:rPr>
      </w:pPr>
      <w:r>
        <w:rPr>
          <w:b/>
          <w:bCs/>
        </w:rPr>
        <w:t>milestones and other milestones</w:t>
      </w:r>
    </w:p>
    <w:p w14:paraId="30EB7B06" w14:textId="37FC4654" w:rsidR="00913831" w:rsidRDefault="00913831" w:rsidP="00913831">
      <w:pPr>
        <w:pStyle w:val="Lista2"/>
      </w:pPr>
      <w:r>
        <w:t xml:space="preserve">in a document with a hierarchical </w:t>
      </w:r>
      <w:r w:rsidR="00530FCA">
        <w:t xml:space="preserve">extrinsic </w:t>
      </w:r>
      <w:r>
        <w:t>structure, a transition point on a higher tier is always accompanied by a transition on the lower tier(s)</w:t>
      </w:r>
      <w:r w:rsidR="00530FCA">
        <w:t>;</w:t>
      </w:r>
      <w:r>
        <w:t xml:space="preserve"> for instance, whenever a page begins, a new line begins too</w:t>
      </w:r>
    </w:p>
    <w:p w14:paraId="100EE570" w14:textId="09172937" w:rsidR="00913831" w:rsidRDefault="00913831" w:rsidP="00913831">
      <w:pPr>
        <w:pStyle w:val="Lista3"/>
      </w:pPr>
      <w:r>
        <w:t>at every such point, every applicable milestone must be explicitly encoded, in an order of decreasing hierarchical level</w:t>
      </w:r>
      <w:r w:rsidR="00530FCA">
        <w:t xml:space="preserve">, as in </w:t>
      </w:r>
      <w:r w:rsidR="00530FCA">
        <w:fldChar w:fldCharType="begin"/>
      </w:r>
      <w:r w:rsidR="00530FCA">
        <w:instrText xml:space="preserve"> REF _Ref182313052 \h </w:instrText>
      </w:r>
      <w:r w:rsidR="00530FCA">
        <w:fldChar w:fldCharType="separate"/>
      </w:r>
      <w:r w:rsidR="00110B53" w:rsidRPr="00DD7CCF">
        <w:t xml:space="preserve">Example </w:t>
      </w:r>
      <w:r w:rsidR="00110B53">
        <w:rPr>
          <w:noProof/>
        </w:rPr>
        <w:t>3.3.2</w:t>
      </w:r>
      <w:r w:rsidR="00110B53" w:rsidRPr="00DD7CCF">
        <w:t>.</w:t>
      </w:r>
      <w:r w:rsidR="00110B53">
        <w:rPr>
          <w:noProof/>
        </w:rPr>
        <w:t>A</w:t>
      </w:r>
      <w:r w:rsidR="00530FCA">
        <w:fldChar w:fldCharType="end"/>
      </w:r>
      <w:r w:rsidR="00530FCA">
        <w:t xml:space="preserve"> and </w:t>
      </w:r>
      <w:r w:rsidR="00530FCA">
        <w:fldChar w:fldCharType="begin"/>
      </w:r>
      <w:r w:rsidR="00530FCA">
        <w:instrText xml:space="preserve"> REF _Ref182313139 \h </w:instrText>
      </w:r>
      <w:r w:rsidR="00530FCA">
        <w:fldChar w:fldCharType="separate"/>
      </w:r>
      <w:r w:rsidR="00110B53" w:rsidRPr="00DD7CCF">
        <w:t xml:space="preserve">Example </w:t>
      </w:r>
      <w:r w:rsidR="00110B53">
        <w:rPr>
          <w:noProof/>
        </w:rPr>
        <w:t>3.3.2</w:t>
      </w:r>
      <w:r w:rsidR="00110B53" w:rsidRPr="00DD7CCF">
        <w:t>.</w:t>
      </w:r>
      <w:r w:rsidR="00110B53">
        <w:rPr>
          <w:noProof/>
        </w:rPr>
        <w:t>B</w:t>
      </w:r>
      <w:r w:rsidR="00530FCA">
        <w:fldChar w:fldCharType="end"/>
      </w:r>
    </w:p>
    <w:p w14:paraId="6E9A4E9D" w14:textId="5F282CDE" w:rsidR="00913831" w:rsidRPr="00DD7CCF" w:rsidRDefault="00913831" w:rsidP="00913831">
      <w:pPr>
        <w:pStyle w:val="Lista2"/>
      </w:pPr>
      <w:r w:rsidRPr="00DD7CCF">
        <w:t xml:space="preserve">in rare cases it is possible for a page or zone beginning not to be followed by a line beginning </w:t>
      </w:r>
      <w:r w:rsidRPr="00E24F87">
        <w:rPr>
          <w:noProof/>
        </w:rPr>
        <w:t>(</w:t>
      </w:r>
      <w:r w:rsidRPr="00DD7CCF">
        <w:t>e.g. when a medial plate of a set is lost, but the page structure is reconstructed for it</w:t>
      </w:r>
      <w:r>
        <w:t>, §</w:t>
      </w:r>
      <w:r>
        <w:fldChar w:fldCharType="begin"/>
      </w:r>
      <w:r>
        <w:instrText xml:space="preserve"> REF _Ref149918878 \r \h </w:instrText>
      </w:r>
      <w:r>
        <w:fldChar w:fldCharType="separate"/>
      </w:r>
      <w:r w:rsidR="00110B53">
        <w:t>5.4.8.3</w:t>
      </w:r>
      <w:r>
        <w:fldChar w:fldCharType="end"/>
      </w:r>
      <w:r w:rsidRPr="00DD7CCF">
        <w:t>)</w:t>
      </w:r>
    </w:p>
    <w:p w14:paraId="77CBA5BE" w14:textId="2D71A54C" w:rsidR="00913831" w:rsidRPr="00530FCA" w:rsidRDefault="00530FCA" w:rsidP="00530FCA">
      <w:pPr>
        <w:pStyle w:val="Lista"/>
        <w:rPr>
          <w:b/>
          <w:bCs/>
        </w:rPr>
      </w:pPr>
      <w:r w:rsidRPr="00530FCA">
        <w:rPr>
          <w:b/>
          <w:bCs/>
        </w:rPr>
        <w:t>milestones and white space</w:t>
      </w:r>
    </w:p>
    <w:p w14:paraId="7BDF32A4" w14:textId="075DB372" w:rsidR="00530FCA" w:rsidRDefault="00530FCA" w:rsidP="00530FCA">
      <w:pPr>
        <w:pStyle w:val="Lista2"/>
      </w:pPr>
      <w:r>
        <w:t>be careful with spaces and new lines in your XML code around milestones; see §</w:t>
      </w:r>
      <w:r>
        <w:fldChar w:fldCharType="begin"/>
      </w:r>
      <w:r>
        <w:instrText xml:space="preserve"> REF _Ref43984944 \r \h </w:instrText>
      </w:r>
      <w:r>
        <w:fldChar w:fldCharType="separate"/>
      </w:r>
      <w:r w:rsidR="00110B53">
        <w:t>8.1.2</w:t>
      </w:r>
      <w:r>
        <w:fldChar w:fldCharType="end"/>
      </w:r>
      <w:r>
        <w:t xml:space="preserve"> for further details</w:t>
      </w:r>
    </w:p>
    <w:p w14:paraId="3CA6BC35" w14:textId="41FA2503" w:rsidR="00530FCA" w:rsidRDefault="00530FCA" w:rsidP="00D441A4">
      <w:pPr>
        <w:pStyle w:val="Lista2"/>
      </w:pPr>
      <w:r>
        <w:t xml:space="preserve">never add a space between a </w:t>
      </w:r>
      <w:r w:rsidR="00D441A4">
        <w:t xml:space="preserve">milestone tag </w:t>
      </w:r>
      <w:r>
        <w:t>and the following text</w:t>
      </w:r>
    </w:p>
    <w:p w14:paraId="638F1631" w14:textId="277EAD6B" w:rsidR="00530FCA" w:rsidRDefault="00530FCA" w:rsidP="00D441A4">
      <w:pPr>
        <w:pStyle w:val="Lista2"/>
      </w:pPr>
      <w:r>
        <w:t xml:space="preserve">adding a space or starting a new line in your XML file before a </w:t>
      </w:r>
      <w:r w:rsidR="00D441A4">
        <w:t xml:space="preserve">milestone tag </w:t>
      </w:r>
      <w:r>
        <w:t>is permitted if and only if it coincides with a word break</w:t>
      </w:r>
    </w:p>
    <w:p w14:paraId="035346F2" w14:textId="4F847691" w:rsidR="00530FCA" w:rsidRDefault="00530FCA" w:rsidP="00D441A4">
      <w:pPr>
        <w:pStyle w:val="Lista3"/>
      </w:pPr>
      <w:r>
        <w:t>in such a case is, a space before the tag is not required, but recommended because it makes the XML file easier to scan for human beings</w:t>
      </w:r>
    </w:p>
    <w:p w14:paraId="1DAE847F" w14:textId="65409A4A" w:rsidR="00530FCA" w:rsidRDefault="00530FCA" w:rsidP="00D441A4">
      <w:pPr>
        <w:pStyle w:val="Lista3"/>
      </w:pPr>
      <w:r>
        <w:t>for milestones within words, see §</w:t>
      </w:r>
      <w:r w:rsidRPr="00DD7CCF">
        <w:fldChar w:fldCharType="begin"/>
      </w:r>
      <w:r w:rsidRPr="00DD7CCF">
        <w:instrText xml:space="preserve"> REF _Ref43984995 \w \h </w:instrText>
      </w:r>
      <w:r>
        <w:instrText xml:space="preserve"> \* MERGEFORMAT </w:instrText>
      </w:r>
      <w:r w:rsidRPr="00DD7CCF">
        <w:fldChar w:fldCharType="separate"/>
      </w:r>
      <w:r w:rsidR="00110B53">
        <w:t>3.5.4</w:t>
      </w:r>
      <w:r w:rsidRPr="00DD7CCF">
        <w:fldChar w:fldCharType="end"/>
      </w:r>
    </w:p>
    <w:p w14:paraId="1337ACA4" w14:textId="63B42B28" w:rsidR="00530FCA" w:rsidRDefault="00D441A4" w:rsidP="00D441A4">
      <w:pPr>
        <w:pStyle w:val="Lista2"/>
      </w:pPr>
      <w:r>
        <w:t>inserting line breaks (carriage returns) within milestone tags</w:t>
      </w:r>
      <w:r w:rsidR="00530FCA">
        <w:t xml:space="preserve"> </w:t>
      </w:r>
      <w:r>
        <w:t>(</w:t>
      </w:r>
      <w:r w:rsidR="00530FCA">
        <w:t xml:space="preserve">regardless of whether </w:t>
      </w:r>
      <w:r>
        <w:t xml:space="preserve">they </w:t>
      </w:r>
      <w:r w:rsidR="00530FCA">
        <w:t>interrupt a word or not</w:t>
      </w:r>
      <w:r>
        <w:t>)</w:t>
      </w:r>
      <w:r w:rsidR="00530FCA">
        <w:t xml:space="preserve"> </w:t>
      </w:r>
      <w:r>
        <w:t xml:space="preserve">is completely acceptable </w:t>
      </w:r>
      <w:r w:rsidR="00530FCA">
        <w:t>(see also §</w:t>
      </w:r>
      <w:r w:rsidR="00530FCA">
        <w:fldChar w:fldCharType="begin"/>
      </w:r>
      <w:r w:rsidR="00530FCA">
        <w:instrText xml:space="preserve"> REF _Ref43989206 \r \h </w:instrText>
      </w:r>
      <w:r w:rsidR="00530FCA">
        <w:fldChar w:fldCharType="separate"/>
      </w:r>
      <w:r w:rsidR="00110B53">
        <w:t>8.1.1</w:t>
      </w:r>
      <w:r w:rsidR="00530FCA">
        <w:fldChar w:fldCharType="end"/>
      </w:r>
      <w:r w:rsidR="00530FCA">
        <w:t>)</w:t>
      </w:r>
      <w:r>
        <w:t xml:space="preserve">, and doing so consistently for certain kinds of milestones will </w:t>
      </w:r>
      <w:r w:rsidR="00530FCA">
        <w:t>make your XML document easier to scan while working</w:t>
      </w:r>
      <w:r>
        <w:t xml:space="preserve">, as in </w:t>
      </w:r>
      <w:r>
        <w:fldChar w:fldCharType="begin"/>
      </w:r>
      <w:r>
        <w:instrText xml:space="preserve"> REF _Ref182314695 \h </w:instrText>
      </w:r>
      <w:r>
        <w:fldChar w:fldCharType="separate"/>
      </w:r>
      <w:r w:rsidR="00110B53" w:rsidRPr="00DD7CCF">
        <w:t xml:space="preserve">Example </w:t>
      </w:r>
      <w:r w:rsidR="00110B53">
        <w:rPr>
          <w:noProof/>
        </w:rPr>
        <w:t>3.3.2</w:t>
      </w:r>
      <w:r w:rsidR="00110B53" w:rsidRPr="00DD7CCF">
        <w:t>.</w:t>
      </w:r>
      <w:r w:rsidR="00110B53">
        <w:rPr>
          <w:noProof/>
        </w:rPr>
        <w:t>C</w:t>
      </w:r>
      <w:r>
        <w:fldChar w:fldCharType="end"/>
      </w:r>
    </w:p>
    <w:tbl>
      <w:tblPr>
        <w:tblStyle w:val="CodeSampleTable"/>
        <w:tblW w:w="5000" w:type="pct"/>
        <w:tblLook w:val="04A0" w:firstRow="1" w:lastRow="0" w:firstColumn="1" w:lastColumn="0" w:noHBand="0" w:noVBand="1"/>
      </w:tblPr>
      <w:tblGrid>
        <w:gridCol w:w="9628"/>
      </w:tblGrid>
      <w:tr w:rsidR="00530FCA" w:rsidRPr="00DD7CCF" w14:paraId="57C17CE0" w14:textId="77777777" w:rsidTr="00D441A4">
        <w:trPr>
          <w:cnfStyle w:val="100000000000" w:firstRow="1" w:lastRow="0" w:firstColumn="0" w:lastColumn="0" w:oddVBand="0" w:evenVBand="0" w:oddHBand="0" w:evenHBand="0" w:firstRowFirstColumn="0" w:firstRowLastColumn="0" w:lastRowFirstColumn="0" w:lastRowLastColumn="0"/>
        </w:trPr>
        <w:tc>
          <w:tcPr>
            <w:tcW w:w="5000" w:type="pct"/>
          </w:tcPr>
          <w:p w14:paraId="01849E81" w14:textId="617244FC" w:rsidR="00530FCA" w:rsidRPr="00DD7CCF" w:rsidRDefault="00530FCA" w:rsidP="00D441A4">
            <w:pPr>
              <w:pStyle w:val="Kpalrs"/>
            </w:pPr>
            <w:bookmarkStart w:id="220" w:name="_Ref182313052"/>
            <w:bookmarkStart w:id="221" w:name="_Ref182312225"/>
            <w:r w:rsidRPr="00DD7CCF">
              <w:lastRenderedPageBreak/>
              <w:t xml:space="preserve">Example </w:t>
            </w:r>
            <w:r w:rsidR="00542B66">
              <w:fldChar w:fldCharType="begin"/>
            </w:r>
            <w:r w:rsidR="00542B66">
              <w:instrText xml:space="preserve"> STYLEREF 3 \s </w:instrText>
            </w:r>
            <w:r w:rsidR="00542B66">
              <w:fldChar w:fldCharType="separate"/>
            </w:r>
            <w:r w:rsidR="00110B53">
              <w:rPr>
                <w:noProof/>
              </w:rPr>
              <w:t>3.3.2</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A</w:t>
            </w:r>
            <w:r w:rsidR="00542B66">
              <w:rPr>
                <w:noProof/>
              </w:rPr>
              <w:fldChar w:fldCharType="end"/>
            </w:r>
            <w:bookmarkEnd w:id="220"/>
            <w:r w:rsidRPr="00DD7CCF">
              <w:t xml:space="preserve">: </w:t>
            </w:r>
            <w:r>
              <w:t>several kinds of milestones at the beginning of an edition</w:t>
            </w:r>
          </w:p>
        </w:tc>
      </w:tr>
      <w:tr w:rsidR="00530FCA" w:rsidRPr="00DD7CCF" w14:paraId="24FCE395" w14:textId="77777777" w:rsidTr="00D441A4">
        <w:tc>
          <w:tcPr>
            <w:tcW w:w="5000" w:type="pct"/>
          </w:tcPr>
          <w:p w14:paraId="34E07831" w14:textId="77777777" w:rsidR="00530FCA" w:rsidRDefault="00530FCA" w:rsidP="00D441A4">
            <w:pPr>
              <w:pStyle w:val="CodeParagraph"/>
              <w:rPr>
                <w:rStyle w:val="Code"/>
              </w:rPr>
            </w:pPr>
            <w:r w:rsidRPr="00DD7CCF">
              <w:rPr>
                <w:rStyle w:val="Code"/>
              </w:rPr>
              <w:t>&lt;</w:t>
            </w:r>
            <w:r>
              <w:rPr>
                <w:rStyle w:val="Code"/>
              </w:rPr>
              <w:t>div</w:t>
            </w:r>
            <w:r w:rsidRPr="00DD7CCF">
              <w:rPr>
                <w:rStyle w:val="Code"/>
              </w:rPr>
              <w:t xml:space="preserve"> </w:t>
            </w:r>
            <w:r>
              <w:rPr>
                <w:rStyle w:val="Codeattribute"/>
              </w:rPr>
              <w:t>type</w:t>
            </w:r>
            <w:r w:rsidRPr="00DD7CCF">
              <w:rPr>
                <w:rStyle w:val="Code"/>
              </w:rPr>
              <w:t>=</w:t>
            </w:r>
            <w:r w:rsidRPr="0046000E">
              <w:rPr>
                <w:rStyle w:val="Codevalue"/>
              </w:rPr>
              <w:t>"</w:t>
            </w:r>
            <w:r>
              <w:rPr>
                <w:rStyle w:val="Codevalue"/>
              </w:rPr>
              <w:t>edition</w:t>
            </w:r>
            <w:r w:rsidRPr="0046000E">
              <w:rPr>
                <w:rStyle w:val="Codevalue"/>
              </w:rPr>
              <w:t>"</w:t>
            </w:r>
            <w:r w:rsidRPr="00DD7CCF">
              <w:rPr>
                <w:rStyle w:val="Code"/>
              </w:rPr>
              <w:t>&gt;</w:t>
            </w:r>
          </w:p>
          <w:p w14:paraId="226FB470" w14:textId="77777777" w:rsidR="00530FCA" w:rsidRDefault="00530FCA" w:rsidP="00D441A4">
            <w:pPr>
              <w:pStyle w:val="CodeParagraph"/>
              <w:rPr>
                <w:rStyle w:val="Code"/>
              </w:rPr>
            </w:pPr>
            <w:r>
              <w:rPr>
                <w:rStyle w:val="Code"/>
              </w:rPr>
              <w:t xml:space="preserve">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p>
          <w:p w14:paraId="3269EEDA" w14:textId="7A40D73B" w:rsidR="00530FCA" w:rsidRPr="00DD7CCF" w:rsidRDefault="00530FCA" w:rsidP="00D441A4">
            <w:pPr>
              <w:pStyle w:val="CodeParagraph"/>
            </w:pPr>
            <w:r>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w:t>
            </w:r>
            <w:r>
              <w:rPr>
                <w:rStyle w:val="Codevalue"/>
              </w:rPr>
              <w:t>zone</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Āsīt...</w:t>
            </w:r>
          </w:p>
        </w:tc>
      </w:tr>
    </w:tbl>
    <w:p w14:paraId="37924598" w14:textId="1A93E4A2" w:rsidR="00530FCA" w:rsidRDefault="00530FCA" w:rsidP="00530FCA"/>
    <w:tbl>
      <w:tblPr>
        <w:tblStyle w:val="CodeSampleTable"/>
        <w:tblW w:w="5000" w:type="pct"/>
        <w:tblLook w:val="04A0" w:firstRow="1" w:lastRow="0" w:firstColumn="1" w:lastColumn="0" w:noHBand="0" w:noVBand="1"/>
      </w:tblPr>
      <w:tblGrid>
        <w:gridCol w:w="9628"/>
      </w:tblGrid>
      <w:tr w:rsidR="00530FCA" w:rsidRPr="00DD7CCF" w14:paraId="12A86EFC" w14:textId="77777777" w:rsidTr="00D441A4">
        <w:trPr>
          <w:cnfStyle w:val="100000000000" w:firstRow="1" w:lastRow="0" w:firstColumn="0" w:lastColumn="0" w:oddVBand="0" w:evenVBand="0" w:oddHBand="0" w:evenHBand="0" w:firstRowFirstColumn="0" w:firstRowLastColumn="0" w:lastRowFirstColumn="0" w:lastRowLastColumn="0"/>
        </w:trPr>
        <w:tc>
          <w:tcPr>
            <w:tcW w:w="5000" w:type="pct"/>
          </w:tcPr>
          <w:p w14:paraId="2296EA54" w14:textId="1A7291AC" w:rsidR="00530FCA" w:rsidRPr="00DD7CCF" w:rsidRDefault="00530FCA" w:rsidP="00D441A4">
            <w:pPr>
              <w:pStyle w:val="Kpalrs"/>
            </w:pPr>
            <w:bookmarkStart w:id="222" w:name="_Ref182313139"/>
            <w:r w:rsidRPr="00DD7CCF">
              <w:t xml:space="preserve">Example </w:t>
            </w:r>
            <w:r w:rsidR="00542B66">
              <w:fldChar w:fldCharType="begin"/>
            </w:r>
            <w:r w:rsidR="00542B66">
              <w:instrText xml:space="preserve"> STYLEREF 3 \s </w:instrText>
            </w:r>
            <w:r w:rsidR="00542B66">
              <w:fldChar w:fldCharType="separate"/>
            </w:r>
            <w:r w:rsidR="00110B53">
              <w:rPr>
                <w:noProof/>
              </w:rPr>
              <w:t>3.3.2</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B</w:t>
            </w:r>
            <w:r w:rsidR="00542B66">
              <w:rPr>
                <w:noProof/>
              </w:rPr>
              <w:fldChar w:fldCharType="end"/>
            </w:r>
            <w:bookmarkEnd w:id="222"/>
            <w:r w:rsidRPr="00DD7CCF">
              <w:t xml:space="preserve">: </w:t>
            </w:r>
            <w:r>
              <w:t>two kinds of milestones coinciding with a break in intrinsic structure</w:t>
            </w:r>
          </w:p>
        </w:tc>
      </w:tr>
      <w:tr w:rsidR="00530FCA" w:rsidRPr="00DD7CCF" w14:paraId="0F07E83F" w14:textId="77777777" w:rsidTr="00D441A4">
        <w:tc>
          <w:tcPr>
            <w:tcW w:w="5000" w:type="pct"/>
          </w:tcPr>
          <w:p w14:paraId="28E26279" w14:textId="6383616F" w:rsidR="00530FCA" w:rsidRDefault="00530FCA" w:rsidP="00D441A4">
            <w:pPr>
              <w:pStyle w:val="CodeParagraph"/>
              <w:rPr>
                <w:rStyle w:val="Code"/>
              </w:rPr>
            </w:pPr>
            <w:r>
              <w:rPr>
                <w:rStyle w:val="Codetext"/>
              </w:rPr>
              <w:t xml:space="preserve">  </w:t>
            </w:r>
            <w:r w:rsidRPr="00DD7CCF">
              <w:rPr>
                <w:rStyle w:val="Codetext"/>
              </w:rPr>
              <w:t>...śāntiM</w:t>
            </w:r>
            <w:r w:rsidRPr="00DD7CCF">
              <w:rPr>
                <w:rStyle w:val="Code"/>
              </w:rPr>
              <w:t>&lt;/l&gt;</w:t>
            </w:r>
          </w:p>
          <w:p w14:paraId="5714997C" w14:textId="77777777" w:rsidR="00530FCA" w:rsidRDefault="00530FCA" w:rsidP="00D441A4">
            <w:pPr>
              <w:pStyle w:val="CodeParagraph"/>
              <w:rPr>
                <w:rStyle w:val="Code"/>
              </w:rPr>
            </w:pPr>
            <w:r w:rsidRPr="00DD7CCF">
              <w:rPr>
                <w:rStyle w:val="Code"/>
              </w:rPr>
              <w:t>&lt;/lg&gt;</w:t>
            </w:r>
          </w:p>
          <w:p w14:paraId="7C869E34" w14:textId="77777777" w:rsidR="00530FCA" w:rsidRDefault="00530FCA" w:rsidP="00D441A4">
            <w:pPr>
              <w:pStyle w:val="CodeParagraph"/>
              <w:rPr>
                <w:rStyle w:val="Code"/>
              </w:rPr>
            </w:pPr>
            <w:r w:rsidRPr="00DD7CCF">
              <w:rPr>
                <w:rStyle w:val="Code"/>
              </w:rPr>
              <w:t xml:space="preserve">&lt;lg </w:t>
            </w:r>
            <w:r w:rsidRPr="00DD7CCF">
              <w:rPr>
                <w:rStyle w:val="Codeattribute"/>
              </w:rPr>
              <w:t>n</w:t>
            </w:r>
            <w:r w:rsidRPr="00DD7CCF">
              <w:rPr>
                <w:rStyle w:val="Code"/>
              </w:rPr>
              <w:t>=</w:t>
            </w:r>
            <w:r w:rsidRPr="0046000E">
              <w:rPr>
                <w:rStyle w:val="Codevalue"/>
              </w:rPr>
              <w:t>"</w:t>
            </w:r>
            <w:r>
              <w:rPr>
                <w:rStyle w:val="Codevalue"/>
              </w:rPr>
              <w:t>6</w:t>
            </w:r>
            <w:r w:rsidRPr="0046000E">
              <w:rPr>
                <w:rStyle w:val="Codevalue"/>
              </w:rPr>
              <w:t>"</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&gt;</w:t>
            </w:r>
          </w:p>
          <w:p w14:paraId="62B6848C" w14:textId="148BC5C0" w:rsidR="00530FCA" w:rsidRPr="00DD7CCF" w:rsidRDefault="00530FCA" w:rsidP="00D441A4">
            <w:pPr>
              <w:pStyle w:val="CodeParagraph"/>
            </w:pPr>
            <w:r>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&gt;&lt;</w:t>
            </w:r>
            <w:r>
              <w:rPr>
                <w:rStyle w:val="Code"/>
              </w:rPr>
              <w:t>p</w:t>
            </w:r>
            <w:r w:rsidRPr="00DD7CCF">
              <w:rPr>
                <w:rStyle w:val="Code"/>
              </w:rPr>
              <w:t xml:space="preserve">b </w:t>
            </w:r>
            <w:r w:rsidRPr="00DD7CCF">
              <w:rPr>
                <w:rStyle w:val="Codeattribute"/>
              </w:rPr>
              <w:t>n</w:t>
            </w:r>
            <w:r w:rsidRPr="00DD7CCF">
              <w:rPr>
                <w:rStyle w:val="Code"/>
              </w:rPr>
              <w:t>=</w:t>
            </w:r>
            <w:r w:rsidRPr="0046000E">
              <w:rPr>
                <w:rStyle w:val="Codevalue"/>
              </w:rPr>
              <w:t>"2"</w:t>
            </w:r>
            <w:r w:rsidRPr="00DD7CCF">
              <w:rPr>
                <w:rStyle w:val="Code"/>
              </w:rPr>
              <w:t xml:space="preserve">/&gt;&lt;lb </w:t>
            </w:r>
            <w:r w:rsidRPr="00DD7CCF">
              <w:rPr>
                <w:rStyle w:val="Codeattribute"/>
              </w:rPr>
              <w:t>n</w:t>
            </w:r>
            <w:r w:rsidRPr="00DD7CCF">
              <w:rPr>
                <w:rStyle w:val="Code"/>
              </w:rPr>
              <w:t>=</w:t>
            </w:r>
            <w:r w:rsidRPr="0046000E">
              <w:rPr>
                <w:rStyle w:val="Codevalue"/>
              </w:rPr>
              <w:t>"</w:t>
            </w:r>
            <w:r>
              <w:rPr>
                <w:rStyle w:val="Codevalue"/>
              </w:rPr>
              <w:t>9</w:t>
            </w:r>
            <w:r w:rsidRPr="0046000E">
              <w:rPr>
                <w:rStyle w:val="Codevalue"/>
              </w:rPr>
              <w:t>"</w:t>
            </w:r>
            <w:r w:rsidRPr="00DD7CCF">
              <w:rPr>
                <w:rStyle w:val="Code"/>
              </w:rPr>
              <w:t>/&gt;</w:t>
            </w:r>
            <w:r w:rsidRPr="00DD7CCF">
              <w:rPr>
                <w:rStyle w:val="Codetext"/>
              </w:rPr>
              <w:t>guptānvaya</w:t>
            </w:r>
            <w:r>
              <w:rPr>
                <w:rStyle w:val="Codetext"/>
              </w:rPr>
              <w:t>...</w:t>
            </w:r>
          </w:p>
        </w:tc>
      </w:tr>
    </w:tbl>
    <w:p w14:paraId="7228E475" w14:textId="77777777" w:rsidR="00530FCA" w:rsidRDefault="00530FCA" w:rsidP="00530FCA"/>
    <w:tbl>
      <w:tblPr>
        <w:tblStyle w:val="CodeSampleTable"/>
        <w:tblW w:w="5000" w:type="pct"/>
        <w:tblLook w:val="04A0" w:firstRow="1" w:lastRow="0" w:firstColumn="1" w:lastColumn="0" w:noHBand="0" w:noVBand="1"/>
      </w:tblPr>
      <w:tblGrid>
        <w:gridCol w:w="9628"/>
      </w:tblGrid>
      <w:tr w:rsidR="00530FCA" w:rsidRPr="00DD7CCF" w14:paraId="57A64F46" w14:textId="77777777" w:rsidTr="00D441A4">
        <w:trPr>
          <w:cnfStyle w:val="100000000000" w:firstRow="1" w:lastRow="0" w:firstColumn="0" w:lastColumn="0" w:oddVBand="0" w:evenVBand="0" w:oddHBand="0" w:evenHBand="0" w:firstRowFirstColumn="0" w:firstRowLastColumn="0" w:lastRowFirstColumn="0" w:lastRowLastColumn="0"/>
        </w:trPr>
        <w:tc>
          <w:tcPr>
            <w:tcW w:w="5000" w:type="pct"/>
          </w:tcPr>
          <w:p w14:paraId="5C417EB2" w14:textId="649DE10E" w:rsidR="00530FCA" w:rsidRPr="00DD7CCF" w:rsidRDefault="00530FCA" w:rsidP="00D441A4">
            <w:pPr>
              <w:pStyle w:val="Kpalrs"/>
            </w:pPr>
            <w:bookmarkStart w:id="223" w:name="_Ref182314695"/>
            <w:bookmarkStart w:id="224" w:name="_Ref182316275"/>
            <w:r w:rsidRPr="00DD7CCF">
              <w:t xml:space="preserve">Example </w:t>
            </w:r>
            <w:r w:rsidR="00542B66">
              <w:fldChar w:fldCharType="begin"/>
            </w:r>
            <w:r w:rsidR="00542B66">
              <w:instrText xml:space="preserve"> STYLEREF 3 \s </w:instrText>
            </w:r>
            <w:r w:rsidR="00542B66">
              <w:fldChar w:fldCharType="separate"/>
            </w:r>
            <w:r w:rsidR="00110B53">
              <w:rPr>
                <w:noProof/>
              </w:rPr>
              <w:t>3.3.2</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C</w:t>
            </w:r>
            <w:r w:rsidR="00542B66">
              <w:rPr>
                <w:noProof/>
              </w:rPr>
              <w:fldChar w:fldCharType="end"/>
            </w:r>
            <w:bookmarkEnd w:id="223"/>
            <w:r w:rsidRPr="00DD7CCF">
              <w:t xml:space="preserve">: </w:t>
            </w:r>
            <w:r w:rsidR="00026D8D">
              <w:t>carriage returns</w:t>
            </w:r>
            <w:r w:rsidR="00D441A4">
              <w:t xml:space="preserve"> </w:t>
            </w:r>
            <w:r w:rsidR="00026D8D">
              <w:t>used</w:t>
            </w:r>
            <w:r w:rsidR="00D441A4">
              <w:t xml:space="preserve"> within milestone tags</w:t>
            </w:r>
            <w:bookmarkEnd w:id="224"/>
          </w:p>
        </w:tc>
      </w:tr>
      <w:tr w:rsidR="00530FCA" w:rsidRPr="00DD7CCF" w14:paraId="59F80FD7" w14:textId="77777777" w:rsidTr="00D441A4">
        <w:tc>
          <w:tcPr>
            <w:tcW w:w="5000" w:type="pct"/>
          </w:tcPr>
          <w:p w14:paraId="3135F933" w14:textId="1E568F88" w:rsidR="007475BA" w:rsidRPr="007475BA" w:rsidRDefault="007475BA" w:rsidP="007475BA">
            <w:pPr>
              <w:pStyle w:val="CodeParagraph"/>
              <w:rPr>
                <w:rStyle w:val="Code"/>
              </w:rPr>
            </w:pPr>
            <w:r>
              <w:rPr>
                <w:rStyle w:val="Codetext"/>
              </w:rPr>
              <w:t>...</w:t>
            </w:r>
            <w:r w:rsidRPr="007475BA">
              <w:rPr>
                <w:rStyle w:val="Codetext"/>
              </w:rPr>
              <w:t xml:space="preserve">manv-ādi-praṇīta-dharmmaśāstra-pracarita-vr̥ddhiḥ </w:t>
            </w:r>
            <w:r w:rsidRPr="007475BA">
              <w:rPr>
                <w:rStyle w:val="Code"/>
              </w:rPr>
              <w:t xml:space="preserve">&lt;pb </w:t>
            </w:r>
          </w:p>
          <w:p w14:paraId="3C93700F" w14:textId="77777777" w:rsidR="007475BA" w:rsidRPr="007475BA" w:rsidRDefault="007475BA" w:rsidP="007475BA">
            <w:pPr>
              <w:pStyle w:val="CodeParagraph"/>
              <w:rPr>
                <w:rStyle w:val="Code"/>
              </w:rPr>
            </w:pPr>
            <w:r w:rsidRPr="007475BA">
              <w:rPr>
                <w:rStyle w:val="Codeattribute"/>
              </w:rPr>
              <w:t>n=</w:t>
            </w:r>
            <w:r w:rsidRPr="007475BA">
              <w:rPr>
                <w:rStyle w:val="Codevalue"/>
              </w:rPr>
              <w:t>"2r"</w:t>
            </w:r>
            <w:r w:rsidRPr="007475BA">
              <w:rPr>
                <w:rStyle w:val="Code"/>
              </w:rPr>
              <w:t xml:space="preserve">/&gt;&lt;lb </w:t>
            </w:r>
          </w:p>
          <w:p w14:paraId="75BFCBBD" w14:textId="30E6A7FD" w:rsidR="00530FCA" w:rsidRPr="007475BA" w:rsidRDefault="007475BA" w:rsidP="007475BA">
            <w:pPr>
              <w:pStyle w:val="CodeParagraph"/>
              <w:rPr>
                <w:rFonts w:ascii="Consolas" w:hAnsi="Consolas" w:cs="Consolas"/>
                <w:noProof/>
                <w:color w:val="000000" w:themeColor="text1"/>
                <w:shd w:val="clear" w:color="auto" w:fill="F2F2F2" w:themeFill="background1" w:themeFillShade="F2"/>
              </w:rPr>
            </w:pPr>
            <w:r w:rsidRPr="007475BA">
              <w:rPr>
                <w:rStyle w:val="Codeattribute"/>
              </w:rPr>
              <w:t>n=</w:t>
            </w:r>
            <w:r w:rsidRPr="007475BA">
              <w:rPr>
                <w:rStyle w:val="Codevalue"/>
              </w:rPr>
              <w:t>"7"</w:t>
            </w:r>
            <w:r w:rsidRPr="007475BA">
              <w:rPr>
                <w:rStyle w:val="Code"/>
              </w:rPr>
              <w:t>/&gt;</w:t>
            </w:r>
            <w:r w:rsidRPr="007475BA">
              <w:rPr>
                <w:rStyle w:val="Codetext"/>
              </w:rPr>
              <w:t>yudhiṣṭhira Iva satya-sandhaḥ br̥haspatir iva naya-jñaḥ mātā-pitr̥</w:t>
            </w:r>
            <w:r w:rsidRPr="007475BA">
              <w:rPr>
                <w:rStyle w:val="Code"/>
              </w:rPr>
              <w:t>&lt;lb</w:t>
            </w:r>
            <w:r w:rsidRPr="007475BA">
              <w:rPr>
                <w:rStyle w:val="Code"/>
              </w:rPr>
              <w:br/>
            </w:r>
            <w:r w:rsidRPr="007475BA">
              <w:rPr>
                <w:rStyle w:val="Codeattribute"/>
              </w:rPr>
              <w:t>n=</w:t>
            </w:r>
            <w:r w:rsidRPr="007475BA">
              <w:rPr>
                <w:rStyle w:val="Codevalue"/>
              </w:rPr>
              <w:t>"8"</w:t>
            </w:r>
            <w:r w:rsidRPr="007475BA">
              <w:rPr>
                <w:rStyle w:val="Code"/>
              </w:rPr>
              <w:t xml:space="preserve"> </w:t>
            </w:r>
            <w:r w:rsidRPr="007475BA">
              <w:rPr>
                <w:rStyle w:val="Codeattribute"/>
              </w:rPr>
              <w:t>break=</w:t>
            </w:r>
            <w:r w:rsidRPr="007475BA">
              <w:rPr>
                <w:rStyle w:val="Codevalue"/>
              </w:rPr>
              <w:t>"no"</w:t>
            </w:r>
            <w:r w:rsidRPr="007475BA">
              <w:rPr>
                <w:rStyle w:val="Code"/>
              </w:rPr>
              <w:t>/&gt;</w:t>
            </w:r>
            <w:r w:rsidRPr="007475BA">
              <w:rPr>
                <w:rStyle w:val="Codetext"/>
              </w:rPr>
              <w:t>-pādānudhyātaḥ śrī-viṣṇuvarddhana-mahārājaḥ</w:t>
            </w:r>
            <w:r>
              <w:rPr>
                <w:rStyle w:val="Codetext"/>
              </w:rPr>
              <w:t>...</w:t>
            </w:r>
          </w:p>
        </w:tc>
      </w:tr>
    </w:tbl>
    <w:p w14:paraId="46DF3FB6" w14:textId="1F9623CB" w:rsidR="006C1611" w:rsidRDefault="006C1611" w:rsidP="006C1611">
      <w:pPr>
        <w:pStyle w:val="Cmsor3"/>
      </w:pPr>
      <w:bookmarkStart w:id="225" w:name="_Ref182318134"/>
      <w:bookmarkStart w:id="226" w:name="_Toc182996975"/>
      <w:r>
        <w:t xml:space="preserve">Milestones </w:t>
      </w:r>
      <w:r w:rsidR="0020012B">
        <w:t xml:space="preserve">interrupting </w:t>
      </w:r>
      <w:r>
        <w:t>words</w:t>
      </w:r>
      <w:bookmarkEnd w:id="221"/>
      <w:bookmarkEnd w:id="225"/>
      <w:bookmarkEnd w:id="226"/>
    </w:p>
    <w:p w14:paraId="132F0C5B" w14:textId="448FB8D7" w:rsidR="00D441A4" w:rsidRDefault="00D441A4" w:rsidP="00D441A4">
      <w:pPr>
        <w:pStyle w:val="Lista"/>
      </w:pPr>
      <w:r w:rsidRPr="00DD7CCF">
        <w:t xml:space="preserve">a </w:t>
      </w:r>
      <w:r>
        <w:t xml:space="preserve">structural transition </w:t>
      </w:r>
      <w:r w:rsidRPr="00DD7CCF">
        <w:t xml:space="preserve">is deemed to </w:t>
      </w:r>
      <w:r w:rsidR="0020012B">
        <w:t xml:space="preserve">interrupt </w:t>
      </w:r>
      <w:r w:rsidRPr="00DD7CCF">
        <w:t xml:space="preserve">a word if it occurs at a point other than between two independent words not fused in vowel sandhi, i.e. at a place where you would not be able to add an editorial space </w:t>
      </w:r>
      <w:r w:rsidRPr="00E24F87">
        <w:rPr>
          <w:noProof/>
        </w:rPr>
        <w:t>(</w:t>
      </w:r>
      <w:r>
        <w:rPr>
          <w:noProof/>
        </w:rPr>
        <w:t>#</w:t>
      </w:r>
      <w:r w:rsidRPr="00DD7CCF">
        <w:t>TG §2.6.1),</w:t>
      </w:r>
    </w:p>
    <w:p w14:paraId="0EF9C20C" w14:textId="77777777" w:rsidR="00D441A4" w:rsidRPr="00DD7CCF" w:rsidRDefault="00D441A4" w:rsidP="00D441A4">
      <w:pPr>
        <w:pStyle w:val="Lista2"/>
      </w:pPr>
      <w:r w:rsidRPr="00DD7CCF">
        <w:t>including cases where</w:t>
      </w:r>
    </w:p>
    <w:p w14:paraId="1E9608AC" w14:textId="5ADD5E52" w:rsidR="00D441A4" w:rsidRPr="00DD7CCF" w:rsidRDefault="00D441A4" w:rsidP="00D441A4">
      <w:pPr>
        <w:pStyle w:val="Lista3"/>
      </w:pPr>
      <w:r w:rsidRPr="00DD7CCF">
        <w:t xml:space="preserve">the words before and after the </w:t>
      </w:r>
      <w:r w:rsidR="003906CC">
        <w:t>transition</w:t>
      </w:r>
      <w:r w:rsidRPr="00DD7CCF">
        <w:t xml:space="preserve"> are compounded to one another </w:t>
      </w:r>
      <w:r w:rsidRPr="00E24F87">
        <w:rPr>
          <w:noProof/>
        </w:rPr>
        <w:t>(</w:t>
      </w:r>
      <w:r w:rsidRPr="00DD7CCF">
        <w:t xml:space="preserve">e.g. </w:t>
      </w:r>
      <w:r w:rsidRPr="00DD7CCF">
        <w:rPr>
          <w:rStyle w:val="Foreign"/>
        </w:rPr>
        <w:t>mahā/rāja</w:t>
      </w:r>
      <w:r w:rsidRPr="00DD7CCF">
        <w:t>)</w:t>
      </w:r>
      <w:r>
        <w:t>, or</w:t>
      </w:r>
    </w:p>
    <w:p w14:paraId="7CD77ECE" w14:textId="1A982033" w:rsidR="00D441A4" w:rsidRPr="00DD7CCF" w:rsidRDefault="00D441A4" w:rsidP="00D441A4">
      <w:pPr>
        <w:pStyle w:val="Lista3"/>
      </w:pPr>
      <w:r w:rsidRPr="00DD7CCF">
        <w:t xml:space="preserve">an initial vowel is fused in sandhi to the </w:t>
      </w:r>
      <w:r>
        <w:t xml:space="preserve">vowel before the </w:t>
      </w:r>
      <w:r w:rsidR="003906CC">
        <w:t>transition</w:t>
      </w:r>
      <w:r w:rsidRPr="00DD7CCF">
        <w:t xml:space="preserve"> </w:t>
      </w:r>
      <w:r w:rsidRPr="00E24F87">
        <w:rPr>
          <w:noProof/>
        </w:rPr>
        <w:t>(</w:t>
      </w:r>
      <w:r w:rsidRPr="00DD7CCF">
        <w:t xml:space="preserve">e.g. </w:t>
      </w:r>
      <w:r>
        <w:rPr>
          <w:rStyle w:val="Foreign"/>
        </w:rPr>
        <w:t>tath</w:t>
      </w:r>
      <w:r w:rsidRPr="00703F9E">
        <w:rPr>
          <w:rStyle w:val="Foreign"/>
        </w:rPr>
        <w:t>ā/pi</w:t>
      </w:r>
      <w:r w:rsidRPr="00DD7CCF">
        <w:t xml:space="preserve">, </w:t>
      </w:r>
      <w:r>
        <w:rPr>
          <w:rStyle w:val="Foreign"/>
        </w:rPr>
        <w:t>atre</w:t>
      </w:r>
      <w:r w:rsidRPr="00DD7CCF">
        <w:rPr>
          <w:rStyle w:val="Foreign"/>
        </w:rPr>
        <w:t>/yam</w:t>
      </w:r>
      <w:r w:rsidRPr="00703F9E">
        <w:t xml:space="preserve">, </w:t>
      </w:r>
      <w:r>
        <w:rPr>
          <w:rStyle w:val="Foreign"/>
        </w:rPr>
        <w:t>tatho</w:t>
      </w:r>
      <w:r w:rsidRPr="00DD7CCF">
        <w:rPr>
          <w:rStyle w:val="Foreign"/>
        </w:rPr>
        <w:t>/</w:t>
      </w:r>
      <w:r>
        <w:rPr>
          <w:rStyle w:val="Foreign"/>
        </w:rPr>
        <w:t>ktam</w:t>
      </w:r>
      <w:r w:rsidRPr="00DD7CCF">
        <w:t xml:space="preserve">; but not </w:t>
      </w:r>
      <w:r w:rsidRPr="00DD7CCF">
        <w:rPr>
          <w:rStyle w:val="Foreign"/>
        </w:rPr>
        <w:t>so/yam</w:t>
      </w:r>
      <w:r w:rsidRPr="006A77BF">
        <w:t>,</w:t>
      </w:r>
      <w:r>
        <w:t xml:space="preserve"> where the sandhi does not involve vowel fusion</w:t>
      </w:r>
      <w:r w:rsidRPr="00DD7CCF">
        <w:t>)</w:t>
      </w:r>
      <w:r>
        <w:t>, or</w:t>
      </w:r>
    </w:p>
    <w:p w14:paraId="72289A3F" w14:textId="090A9F19" w:rsidR="00D441A4" w:rsidRPr="00DD7CCF" w:rsidRDefault="00D441A4" w:rsidP="00D441A4">
      <w:pPr>
        <w:pStyle w:val="Lista3"/>
      </w:pPr>
      <w:r>
        <w:t xml:space="preserve">a final vowel is reduced in sandhi to a consonant, which is located after the </w:t>
      </w:r>
      <w:r w:rsidR="003906CC">
        <w:t>transition</w:t>
      </w:r>
      <w:r w:rsidRPr="00DD7CCF">
        <w:t xml:space="preserve"> </w:t>
      </w:r>
      <w:r w:rsidRPr="00E24F87">
        <w:rPr>
          <w:noProof/>
        </w:rPr>
        <w:t>(</w:t>
      </w:r>
      <w:r w:rsidRPr="00DD7CCF">
        <w:t xml:space="preserve">e.g. </w:t>
      </w:r>
      <w:r w:rsidRPr="00703F9E">
        <w:rPr>
          <w:rStyle w:val="Foreign"/>
        </w:rPr>
        <w:t>ast/y atra</w:t>
      </w:r>
      <w:r>
        <w:t xml:space="preserve">, </w:t>
      </w:r>
      <w:r w:rsidRPr="00DD7CCF">
        <w:rPr>
          <w:rStyle w:val="Foreign"/>
        </w:rPr>
        <w:t>asā/v api</w:t>
      </w:r>
      <w:r w:rsidRPr="00DD7CCF">
        <w:t>)</w:t>
      </w:r>
      <w:r>
        <w:t>;</w:t>
      </w:r>
    </w:p>
    <w:p w14:paraId="1AB25501" w14:textId="1BAC4C5B" w:rsidR="00D441A4" w:rsidRPr="00DD7CCF" w:rsidRDefault="00D441A4" w:rsidP="00D441A4">
      <w:pPr>
        <w:pStyle w:val="Lista2"/>
      </w:pPr>
      <w:r w:rsidRPr="00DD7CCF">
        <w:t xml:space="preserve">and even if there is another feature intervening between the two words separated by the </w:t>
      </w:r>
      <w:r>
        <w:t>structural transition</w:t>
      </w:r>
      <w:r w:rsidRPr="00DD7CCF">
        <w:t>, such as</w:t>
      </w:r>
    </w:p>
    <w:p w14:paraId="4673D36A" w14:textId="1E214A38" w:rsidR="00D441A4" w:rsidRPr="00DD7CCF" w:rsidRDefault="00D441A4" w:rsidP="00D441A4">
      <w:pPr>
        <w:pStyle w:val="Lista3"/>
      </w:pPr>
      <w:r w:rsidRPr="00DD7CCF">
        <w:t xml:space="preserve">space filler </w:t>
      </w:r>
      <w:r w:rsidR="00CB56FA">
        <w:t>symbol</w:t>
      </w:r>
      <w:r w:rsidRPr="00DD7CCF">
        <w:t xml:space="preserve">s </w:t>
      </w:r>
      <w:r w:rsidRPr="00E24F87">
        <w:rPr>
          <w:noProof/>
        </w:rPr>
        <w:t>(</w:t>
      </w:r>
      <w:r w:rsidRPr="00DD7CCF">
        <w:t>§</w:t>
      </w:r>
      <w:r w:rsidR="00CB56FA">
        <w:fldChar w:fldCharType="begin"/>
      </w:r>
      <w:r w:rsidR="00CB56FA">
        <w:instrText xml:space="preserve"> REF _Ref182580156 \r \h </w:instrText>
      </w:r>
      <w:r w:rsidR="00CB56FA">
        <w:fldChar w:fldCharType="separate"/>
      </w:r>
      <w:r w:rsidR="00110B53">
        <w:t>4.2.3.4</w:t>
      </w:r>
      <w:r w:rsidR="00CB56FA">
        <w:fldChar w:fldCharType="end"/>
      </w:r>
      <w:r w:rsidRPr="00DD7CCF">
        <w:t xml:space="preserve">) at the end of </w:t>
      </w:r>
      <w:r>
        <w:t xml:space="preserve">a </w:t>
      </w:r>
      <w:r w:rsidRPr="00DD7CCF">
        <w:t>line</w:t>
      </w:r>
      <w:r>
        <w:t>, or</w:t>
      </w:r>
    </w:p>
    <w:p w14:paraId="6482715B" w14:textId="31F26D09" w:rsidR="00D441A4" w:rsidRPr="00DD7CCF" w:rsidRDefault="00D441A4" w:rsidP="00D441A4">
      <w:pPr>
        <w:pStyle w:val="Lista3"/>
      </w:pPr>
      <w:r w:rsidRPr="00DD7CCF">
        <w:t xml:space="preserve">a space imposed by physical features </w:t>
      </w:r>
      <w:r w:rsidRPr="00E24F87">
        <w:rPr>
          <w:noProof/>
        </w:rPr>
        <w:t>(</w:t>
      </w:r>
      <w:r w:rsidRPr="00DD7CCF">
        <w:t>§</w:t>
      </w:r>
      <w:r w:rsidRPr="00DD7CCF">
        <w:fldChar w:fldCharType="begin"/>
      </w:r>
      <w:r w:rsidRPr="00DD7CCF">
        <w:instrText xml:space="preserve"> REF _Ref43985107 \w \h </w:instrText>
      </w:r>
      <w:r>
        <w:instrText xml:space="preserve"> \* MERGEFORMAT </w:instrText>
      </w:r>
      <w:r w:rsidRPr="00DD7CCF">
        <w:fldChar w:fldCharType="separate"/>
      </w:r>
      <w:r w:rsidR="00004102">
        <w:t>4.3.2.3</w:t>
      </w:r>
      <w:r w:rsidRPr="00DD7CCF">
        <w:fldChar w:fldCharType="end"/>
      </w:r>
      <w:r w:rsidRPr="00DD7CCF">
        <w:t xml:space="preserve">) either before or after the </w:t>
      </w:r>
      <w:r w:rsidR="003906CC">
        <w:t>transition</w:t>
      </w:r>
      <w:r>
        <w:t>, or</w:t>
      </w:r>
    </w:p>
    <w:p w14:paraId="7B43A6D1" w14:textId="279C24B4" w:rsidR="00D441A4" w:rsidRPr="00DD7CCF" w:rsidRDefault="00D441A4" w:rsidP="00D441A4">
      <w:pPr>
        <w:pStyle w:val="Lista3"/>
      </w:pPr>
      <w:r w:rsidRPr="00DD7CCF">
        <w:t xml:space="preserve">pre-modern deletion </w:t>
      </w:r>
      <w:r w:rsidRPr="00E24F87">
        <w:rPr>
          <w:noProof/>
        </w:rPr>
        <w:t>(</w:t>
      </w:r>
      <w:r w:rsidRPr="00DD7CCF">
        <w:t>§</w:t>
      </w:r>
      <w:r w:rsidRPr="00DD7CCF">
        <w:fldChar w:fldCharType="begin"/>
      </w:r>
      <w:r w:rsidRPr="00DD7CCF">
        <w:instrText xml:space="preserve"> REF _Ref43985171 \w \h </w:instrText>
      </w:r>
      <w:r>
        <w:instrText xml:space="preserve"> \* MERGEFORMAT </w:instrText>
      </w:r>
      <w:r w:rsidRPr="00DD7CCF">
        <w:fldChar w:fldCharType="separate"/>
      </w:r>
      <w:r w:rsidR="00110B53">
        <w:t>4.4.1</w:t>
      </w:r>
      <w:r w:rsidRPr="00DD7CCF">
        <w:fldChar w:fldCharType="end"/>
      </w:r>
      <w:r w:rsidRPr="00DD7CCF">
        <w:t xml:space="preserve">) either before or after the </w:t>
      </w:r>
      <w:r w:rsidR="003906CC">
        <w:t>transition</w:t>
      </w:r>
      <w:r>
        <w:t>, or</w:t>
      </w:r>
    </w:p>
    <w:p w14:paraId="6D639C4E" w14:textId="23F7A243" w:rsidR="00D441A4" w:rsidRPr="00DD7CCF" w:rsidRDefault="00D441A4" w:rsidP="00D441A4">
      <w:pPr>
        <w:pStyle w:val="Lista3"/>
      </w:pPr>
      <w:r w:rsidRPr="00DD7CCF">
        <w:t xml:space="preserve">a lacuna </w:t>
      </w:r>
      <w:r w:rsidRPr="00E24F87">
        <w:rPr>
          <w:noProof/>
        </w:rPr>
        <w:t>(</w:t>
      </w:r>
      <w:r w:rsidRPr="00DD7CCF">
        <w:t>§</w:t>
      </w:r>
      <w:r w:rsidRPr="00DD7CCF">
        <w:fldChar w:fldCharType="begin"/>
      </w:r>
      <w:r w:rsidRPr="00DD7CCF">
        <w:instrText xml:space="preserve"> REF _Ref43979611 \r \h </w:instrText>
      </w:r>
      <w:r>
        <w:instrText xml:space="preserve"> \* MERGEFORMAT </w:instrText>
      </w:r>
      <w:r w:rsidRPr="00DD7CCF">
        <w:fldChar w:fldCharType="separate"/>
      </w:r>
      <w:r w:rsidR="00110B53">
        <w:t>5.4</w:t>
      </w:r>
      <w:r w:rsidRPr="00DD7CCF">
        <w:fldChar w:fldCharType="end"/>
      </w:r>
      <w:r w:rsidRPr="00DD7CCF">
        <w:t xml:space="preserve">) before or after the </w:t>
      </w:r>
      <w:r w:rsidR="003906CC">
        <w:t>transition</w:t>
      </w:r>
      <w:r w:rsidRPr="00DD7CCF">
        <w:t xml:space="preserve">, provided that the original presence of an interrupted word can be inferred with fair likelihood </w:t>
      </w:r>
      <w:r w:rsidRPr="00E24F87">
        <w:rPr>
          <w:noProof/>
        </w:rPr>
        <w:t>(</w:t>
      </w:r>
      <w:r w:rsidRPr="00DD7CCF">
        <w:t xml:space="preserve">see </w:t>
      </w:r>
      <w:r>
        <w:t>§</w:t>
      </w:r>
      <w:r w:rsidR="00CB56FA">
        <w:fldChar w:fldCharType="begin"/>
      </w:r>
      <w:r w:rsidR="00CB56FA">
        <w:instrText xml:space="preserve"> REF _Ref182580157 \r \h </w:instrText>
      </w:r>
      <w:r w:rsidR="00CB56FA">
        <w:fldChar w:fldCharType="separate"/>
      </w:r>
      <w:r w:rsidR="00110B53">
        <w:t>3.3.3.1</w:t>
      </w:r>
      <w:r w:rsidR="00CB56FA">
        <w:fldChar w:fldCharType="end"/>
      </w:r>
      <w:r w:rsidRPr="00DD7CCF">
        <w:t xml:space="preserve"> for details)</w:t>
      </w:r>
    </w:p>
    <w:p w14:paraId="21704A42" w14:textId="42781406" w:rsidR="00D441A4" w:rsidRDefault="00D441A4" w:rsidP="00D441A4">
      <w:pPr>
        <w:pStyle w:val="Lista"/>
      </w:pPr>
      <w:r>
        <w:t xml:space="preserve">when a structural transition falls inside a word, then any and all milestone tags representing that transition </w:t>
      </w:r>
      <w:r w:rsidRPr="00DD7CCF">
        <w:t xml:space="preserve">must take the attribute </w:t>
      </w:r>
      <w:r w:rsidRPr="008525C6">
        <w:rPr>
          <w:rStyle w:val="Codeattribute"/>
        </w:rPr>
        <w:t>@break</w:t>
      </w:r>
      <w:r w:rsidRPr="008525C6">
        <w:t xml:space="preserve"> </w:t>
      </w:r>
      <w:r w:rsidRPr="00DD7CCF">
        <w:t xml:space="preserve">with the value </w:t>
      </w:r>
      <w:r w:rsidRPr="00303844">
        <w:rPr>
          <w:rStyle w:val="Codevalue"/>
        </w:rPr>
        <w:t>"no"</w:t>
      </w:r>
      <w:r w:rsidRPr="00DD7CCF">
        <w:t xml:space="preserve"> to encode the fact that the </w:t>
      </w:r>
      <w:r>
        <w:t>structural break</w:t>
      </w:r>
      <w:r w:rsidRPr="00DD7CCF">
        <w:t xml:space="preserve"> does not </w:t>
      </w:r>
      <w:r>
        <w:t xml:space="preserve">also </w:t>
      </w:r>
      <w:r w:rsidRPr="00DD7CCF">
        <w:t>signify a break in the text</w:t>
      </w:r>
    </w:p>
    <w:p w14:paraId="01E04D1C" w14:textId="3166930D" w:rsidR="00D441A4" w:rsidRPr="00DD7CCF" w:rsidRDefault="00D441A4" w:rsidP="00D441A4">
      <w:pPr>
        <w:pStyle w:val="Lista2"/>
      </w:pPr>
      <w:r>
        <w:t xml:space="preserve">that is to say, if several kinds of milestone occur together at such a point, each of them must be redundantly encoded with </w:t>
      </w:r>
      <w:r w:rsidRPr="00D441A4">
        <w:rPr>
          <w:rStyle w:val="Codeattribute"/>
        </w:rPr>
        <w:t>@break=</w:t>
      </w:r>
      <w:r w:rsidRPr="00D441A4">
        <w:rPr>
          <w:rStyle w:val="Codevalue"/>
        </w:rPr>
        <w:t>"no"</w:t>
      </w:r>
      <w:r>
        <w:t xml:space="preserve">, as in </w:t>
      </w:r>
      <w:r w:rsidR="003906CC">
        <w:fldChar w:fldCharType="begin"/>
      </w:r>
      <w:r w:rsidR="003906CC">
        <w:instrText xml:space="preserve"> REF _Ref182316564 \h </w:instrText>
      </w:r>
      <w:r w:rsidR="003906CC">
        <w:fldChar w:fldCharType="separate"/>
      </w:r>
      <w:r w:rsidR="00110B53" w:rsidRPr="00DD7CCF">
        <w:t xml:space="preserve">Example </w:t>
      </w:r>
      <w:r w:rsidR="00110B53">
        <w:rPr>
          <w:noProof/>
        </w:rPr>
        <w:t>3.3.3</w:t>
      </w:r>
      <w:r w:rsidR="00110B53" w:rsidRPr="00DD7CCF">
        <w:t>.</w:t>
      </w:r>
      <w:r w:rsidR="00110B53">
        <w:rPr>
          <w:noProof/>
        </w:rPr>
        <w:t>A</w:t>
      </w:r>
      <w:r w:rsidR="003906CC">
        <w:fldChar w:fldCharType="end"/>
      </w:r>
    </w:p>
    <w:p w14:paraId="11A9AC5E" w14:textId="4C8AEB08" w:rsidR="00E15CE8" w:rsidRDefault="00E15CE8" w:rsidP="00D441A4">
      <w:pPr>
        <w:pStyle w:val="Lista"/>
      </w:pPr>
      <w:r>
        <w:t xml:space="preserve">the necessity of </w:t>
      </w:r>
      <w:r w:rsidRPr="00D441A4">
        <w:rPr>
          <w:rStyle w:val="Codeattribute"/>
        </w:rPr>
        <w:t>@break=</w:t>
      </w:r>
      <w:r w:rsidRPr="00D441A4">
        <w:rPr>
          <w:rStyle w:val="Codevalue"/>
        </w:rPr>
        <w:t>"no"</w:t>
      </w:r>
      <w:r>
        <w:t xml:space="preserve"> is of course also applicable when a milestone splits an </w:t>
      </w:r>
      <w:r>
        <w:rPr>
          <w:rStyle w:val="Foreign"/>
        </w:rPr>
        <w:t>akṣara</w:t>
      </w:r>
      <w:r>
        <w:t xml:space="preserve"> as well as splitting a word; in addition,</w:t>
      </w:r>
    </w:p>
    <w:p w14:paraId="05E4F4FF" w14:textId="529BAFD4" w:rsidR="00E15CE8" w:rsidRDefault="00E15CE8" w:rsidP="00E15CE8">
      <w:pPr>
        <w:pStyle w:val="Lista2"/>
      </w:pPr>
      <w:r w:rsidRPr="00E15CE8">
        <w:rPr>
          <w:rStyle w:val="Foreign"/>
        </w:rPr>
        <w:t>akṣara</w:t>
      </w:r>
      <w:r>
        <w:t>s deliberately divided by the engraver into two parts across a physical feature such as a line break are to be handled as per §</w:t>
      </w:r>
      <w:r>
        <w:fldChar w:fldCharType="begin"/>
      </w:r>
      <w:r>
        <w:instrText xml:space="preserve"> REF _Ref43987165 \r \h </w:instrText>
      </w:r>
      <w:r>
        <w:fldChar w:fldCharType="separate"/>
      </w:r>
      <w:r w:rsidR="00110B53">
        <w:t>4.1.5</w:t>
      </w:r>
      <w:r>
        <w:fldChar w:fldCharType="end"/>
      </w:r>
    </w:p>
    <w:p w14:paraId="04F61509" w14:textId="794BD8F3" w:rsidR="00E15CE8" w:rsidRDefault="00E15CE8" w:rsidP="00E15CE8">
      <w:pPr>
        <w:pStyle w:val="Lista2"/>
      </w:pPr>
      <w:r>
        <w:rPr>
          <w:rStyle w:val="Foreign"/>
        </w:rPr>
        <w:t>akṣara</w:t>
      </w:r>
      <w:r>
        <w:t xml:space="preserve">s inadvertently split by a gridlike feature are to be handled as per </w:t>
      </w:r>
      <w:r w:rsidR="00760C60">
        <w:t>§</w:t>
      </w:r>
      <w:r w:rsidR="00760C60">
        <w:fldChar w:fldCharType="begin"/>
      </w:r>
      <w:r w:rsidR="00760C60">
        <w:instrText xml:space="preserve"> REF _Ref182813737 \r \h </w:instrText>
      </w:r>
      <w:r w:rsidR="00760C60">
        <w:fldChar w:fldCharType="separate"/>
      </w:r>
      <w:r w:rsidR="00110B53">
        <w:t>3.7.5</w:t>
      </w:r>
      <w:r w:rsidR="00760C60">
        <w:fldChar w:fldCharType="end"/>
      </w:r>
    </w:p>
    <w:p w14:paraId="253A2C5B" w14:textId="5463BF2B" w:rsidR="00D441A4" w:rsidRDefault="00D441A4" w:rsidP="00D441A4">
      <w:pPr>
        <w:pStyle w:val="Lista"/>
      </w:pPr>
      <w:r>
        <w:t xml:space="preserve">when you have used </w:t>
      </w:r>
      <w:r w:rsidRPr="00D441A4">
        <w:rPr>
          <w:rStyle w:val="Codeattribute"/>
        </w:rPr>
        <w:t>@break=</w:t>
      </w:r>
      <w:r w:rsidRPr="00D441A4">
        <w:rPr>
          <w:rStyle w:val="Codevalue"/>
        </w:rPr>
        <w:t>"no"</w:t>
      </w:r>
      <w:r>
        <w:t xml:space="preserve"> on a milestone element,</w:t>
      </w:r>
    </w:p>
    <w:p w14:paraId="2D3B09C7" w14:textId="32D3B174" w:rsidR="00D441A4" w:rsidRDefault="00D441A4" w:rsidP="00D441A4">
      <w:pPr>
        <w:pStyle w:val="Lista2"/>
      </w:pPr>
      <w:r w:rsidRPr="00DD7CCF">
        <w:t xml:space="preserve">never start a new line of code </w:t>
      </w:r>
      <w:r>
        <w:t xml:space="preserve">before the milestone tag </w:t>
      </w:r>
      <w:r w:rsidRPr="00E24F87">
        <w:rPr>
          <w:noProof/>
        </w:rPr>
        <w:t>(</w:t>
      </w:r>
      <w:r w:rsidRPr="00DD7CCF">
        <w:t xml:space="preserve">see </w:t>
      </w:r>
      <w:r>
        <w:t xml:space="preserve">also </w:t>
      </w:r>
      <w:r w:rsidRPr="00DD7CCF">
        <w:t>§</w:t>
      </w:r>
      <w:r w:rsidRPr="00DD7CCF">
        <w:fldChar w:fldCharType="begin"/>
      </w:r>
      <w:r w:rsidRPr="00DD7CCF">
        <w:instrText xml:space="preserve"> REF _Ref43985198 \w \h </w:instrText>
      </w:r>
      <w:r>
        <w:instrText xml:space="preserve"> \* MERGEFORMAT </w:instrText>
      </w:r>
      <w:r w:rsidRPr="00DD7CCF">
        <w:fldChar w:fldCharType="separate"/>
      </w:r>
      <w:r w:rsidR="00110B53">
        <w:t>8.1</w:t>
      </w:r>
      <w:r w:rsidRPr="00DD7CCF">
        <w:fldChar w:fldCharType="end"/>
      </w:r>
      <w:r w:rsidRPr="00DD7CCF">
        <w:t>)</w:t>
      </w:r>
    </w:p>
    <w:p w14:paraId="7E258B75" w14:textId="105BA0F4" w:rsidR="00D441A4" w:rsidRDefault="00D441A4" w:rsidP="00D441A4">
      <w:pPr>
        <w:pStyle w:val="Lista2"/>
      </w:pPr>
      <w:r>
        <w:t>starting a new line within the tag is, however, acceptable as explained in §</w:t>
      </w:r>
      <w:r>
        <w:fldChar w:fldCharType="begin"/>
      </w:r>
      <w:r>
        <w:instrText xml:space="preserve"> REF _Ref182316248 \r \h </w:instrText>
      </w:r>
      <w:r>
        <w:fldChar w:fldCharType="separate"/>
      </w:r>
      <w:r w:rsidR="00110B53">
        <w:t>3.3.2</w:t>
      </w:r>
      <w:r>
        <w:fldChar w:fldCharType="end"/>
      </w:r>
      <w:r>
        <w:t xml:space="preserve"> and illustrated in </w:t>
      </w:r>
      <w:r>
        <w:fldChar w:fldCharType="begin"/>
      </w:r>
      <w:r>
        <w:instrText xml:space="preserve"> REF _Ref182314695 \h </w:instrText>
      </w:r>
      <w:r>
        <w:fldChar w:fldCharType="separate"/>
      </w:r>
      <w:r w:rsidR="00110B53" w:rsidRPr="00DD7CCF">
        <w:t xml:space="preserve">Example </w:t>
      </w:r>
      <w:r w:rsidR="00110B53">
        <w:rPr>
          <w:noProof/>
        </w:rPr>
        <w:t>3.3.2</w:t>
      </w:r>
      <w:r w:rsidR="00110B53" w:rsidRPr="00DD7CCF">
        <w:t>.</w:t>
      </w:r>
      <w:r w:rsidR="00110B53">
        <w:rPr>
          <w:noProof/>
        </w:rPr>
        <w:t>C</w:t>
      </w:r>
      <w:r>
        <w:fldChar w:fldCharType="end"/>
      </w:r>
    </w:p>
    <w:p w14:paraId="4CF2D2DC" w14:textId="0AA1FF08" w:rsidR="00D441A4" w:rsidRPr="00DD7CCF" w:rsidRDefault="00D441A4" w:rsidP="00D441A4">
      <w:pPr>
        <w:pStyle w:val="Lista2"/>
      </w:pPr>
      <w:r>
        <w:t>never add a space before the milestone tag</w:t>
      </w:r>
    </w:p>
    <w:p w14:paraId="1A902B46" w14:textId="71FB5815" w:rsidR="00D441A4" w:rsidRPr="00511ED0" w:rsidRDefault="00D441A4" w:rsidP="00D441A4">
      <w:pPr>
        <w:pStyle w:val="Lista2"/>
      </w:pPr>
      <w:r w:rsidRPr="00511ED0">
        <w:t>never add a hyphen</w:t>
      </w:r>
      <w:r>
        <w:t xml:space="preserve"> before the milestone tag (one will be generated automatically in display)</w:t>
      </w:r>
    </w:p>
    <w:p w14:paraId="27D8DEBE" w14:textId="2BBA36C3" w:rsidR="00D441A4" w:rsidRPr="00511ED0" w:rsidRDefault="00D441A4" w:rsidP="00D441A4">
      <w:pPr>
        <w:pStyle w:val="Lista3"/>
      </w:pPr>
      <w:r w:rsidRPr="00511ED0">
        <w:t>however, if you use editorial hyphens for the segmentation of compounds (</w:t>
      </w:r>
      <w:r>
        <w:t>#</w:t>
      </w:r>
      <w:r w:rsidRPr="00511ED0">
        <w:t>TG 2.6.2),</w:t>
      </w:r>
      <w:r>
        <w:t xml:space="preserve"> then</w:t>
      </w:r>
    </w:p>
    <w:p w14:paraId="45E5EF59" w14:textId="77777777" w:rsidR="00D441A4" w:rsidRPr="00DD7CCF" w:rsidRDefault="00D441A4" w:rsidP="00D441A4">
      <w:pPr>
        <w:pStyle w:val="Lista4"/>
      </w:pPr>
      <w:r w:rsidRPr="00DD7CCF">
        <w:t xml:space="preserve">boundaries marked by editorial hyphens </w:t>
      </w:r>
      <w:r>
        <w:t xml:space="preserve">must still be treated </w:t>
      </w:r>
      <w:r w:rsidRPr="00DD7CCF">
        <w:t>as being inside words</w:t>
      </w:r>
    </w:p>
    <w:p w14:paraId="211BF862" w14:textId="58565D40" w:rsidR="00D441A4" w:rsidRDefault="00D441A4" w:rsidP="00D441A4">
      <w:pPr>
        <w:pStyle w:val="Lista4"/>
      </w:pPr>
      <w:r w:rsidRPr="00DD7CCF">
        <w:lastRenderedPageBreak/>
        <w:t xml:space="preserve">the editorial hyphen </w:t>
      </w:r>
      <w:r>
        <w:t xml:space="preserve">must be placed </w:t>
      </w:r>
      <w:r w:rsidRPr="00DD7CCF">
        <w:t>at the start of the new line</w:t>
      </w:r>
      <w:r>
        <w:t xml:space="preserve">, not at </w:t>
      </w:r>
      <w:r w:rsidRPr="00DD7CCF">
        <w:t>the end of the previous line</w:t>
      </w:r>
      <w:r>
        <w:t xml:space="preserve">, as in the last line of </w:t>
      </w:r>
      <w:r>
        <w:fldChar w:fldCharType="begin"/>
      </w:r>
      <w:r>
        <w:instrText xml:space="preserve"> REF _Ref182314695 \h </w:instrText>
      </w:r>
      <w:r>
        <w:fldChar w:fldCharType="separate"/>
      </w:r>
      <w:r w:rsidR="00110B53" w:rsidRPr="00DD7CCF">
        <w:t xml:space="preserve">Example </w:t>
      </w:r>
      <w:r w:rsidR="00110B53">
        <w:rPr>
          <w:noProof/>
        </w:rPr>
        <w:t>3.3.2</w:t>
      </w:r>
      <w:r w:rsidR="00110B53" w:rsidRPr="00DD7CCF">
        <w:t>.</w:t>
      </w:r>
      <w:r w:rsidR="00110B53">
        <w:rPr>
          <w:noProof/>
        </w:rPr>
        <w:t>C</w:t>
      </w:r>
      <w:r>
        <w:fldChar w:fldCharType="end"/>
      </w:r>
    </w:p>
    <w:tbl>
      <w:tblPr>
        <w:tblStyle w:val="CodeSampleTable"/>
        <w:tblW w:w="5000" w:type="pct"/>
        <w:tblLook w:val="04A0" w:firstRow="1" w:lastRow="0" w:firstColumn="1" w:lastColumn="0" w:noHBand="0" w:noVBand="1"/>
      </w:tblPr>
      <w:tblGrid>
        <w:gridCol w:w="9628"/>
      </w:tblGrid>
      <w:tr w:rsidR="003906CC" w:rsidRPr="00DD7CCF" w14:paraId="6F28FA79" w14:textId="77777777" w:rsidTr="005746A1">
        <w:trPr>
          <w:cnfStyle w:val="100000000000" w:firstRow="1" w:lastRow="0" w:firstColumn="0" w:lastColumn="0" w:oddVBand="0" w:evenVBand="0" w:oddHBand="0" w:evenHBand="0" w:firstRowFirstColumn="0" w:firstRowLastColumn="0" w:lastRowFirstColumn="0" w:lastRowLastColumn="0"/>
        </w:trPr>
        <w:tc>
          <w:tcPr>
            <w:tcW w:w="5000" w:type="pct"/>
          </w:tcPr>
          <w:p w14:paraId="18938A2F" w14:textId="34F89A18" w:rsidR="003906CC" w:rsidRPr="00DD7CCF" w:rsidRDefault="003906CC" w:rsidP="005746A1">
            <w:pPr>
              <w:pStyle w:val="Kpalrs"/>
            </w:pPr>
            <w:bookmarkStart w:id="227" w:name="_Ref182316564"/>
            <w:r w:rsidRPr="00DD7CCF">
              <w:t xml:space="preserve">Example </w:t>
            </w:r>
            <w:r w:rsidR="00542B66">
              <w:fldChar w:fldCharType="begin"/>
            </w:r>
            <w:r w:rsidR="00542B66">
              <w:instrText xml:space="preserve"> STYLEREF 3 \s </w:instrText>
            </w:r>
            <w:r w:rsidR="00542B66">
              <w:fldChar w:fldCharType="separate"/>
            </w:r>
            <w:r w:rsidR="00110B53">
              <w:rPr>
                <w:noProof/>
              </w:rPr>
              <w:t>3.3.3</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A</w:t>
            </w:r>
            <w:r w:rsidR="00542B66">
              <w:rPr>
                <w:noProof/>
              </w:rPr>
              <w:fldChar w:fldCharType="end"/>
            </w:r>
            <w:bookmarkEnd w:id="227"/>
            <w:r w:rsidRPr="00DD7CCF">
              <w:t xml:space="preserve">: </w:t>
            </w:r>
            <w:r>
              <w:t>multiple milestones interrupting a word</w:t>
            </w:r>
          </w:p>
        </w:tc>
      </w:tr>
      <w:tr w:rsidR="003906CC" w:rsidRPr="00DD7CCF" w14:paraId="588F727C" w14:textId="77777777" w:rsidTr="005746A1">
        <w:tc>
          <w:tcPr>
            <w:tcW w:w="5000" w:type="pct"/>
          </w:tcPr>
          <w:p w14:paraId="4A83136E" w14:textId="2345ABFA" w:rsidR="003906CC" w:rsidRPr="003906CC" w:rsidRDefault="003906CC" w:rsidP="003906CC">
            <w:pPr>
              <w:pStyle w:val="CodeParagraph"/>
              <w:rPr>
                <w:rStyle w:val="Code"/>
              </w:rPr>
            </w:pPr>
            <w:r>
              <w:rPr>
                <w:rStyle w:val="Codetext"/>
              </w:rPr>
              <w:t>...</w:t>
            </w:r>
            <w:r>
              <w:t xml:space="preserve"> </w:t>
            </w:r>
            <w:r w:rsidRPr="003906CC">
              <w:rPr>
                <w:rStyle w:val="Codetext"/>
              </w:rPr>
              <w:t>tad viditvā yathocitaṁ bhāga-bhoga</w:t>
            </w:r>
            <w:r w:rsidRPr="003906CC">
              <w:rPr>
                <w:rStyle w:val="Code"/>
              </w:rPr>
              <w:t xml:space="preserve">&lt;pb </w:t>
            </w:r>
          </w:p>
          <w:p w14:paraId="45817231" w14:textId="77777777" w:rsidR="003906CC" w:rsidRPr="003906CC" w:rsidRDefault="003906CC" w:rsidP="003906CC">
            <w:pPr>
              <w:pStyle w:val="CodeParagraph"/>
              <w:rPr>
                <w:rStyle w:val="Code"/>
              </w:rPr>
            </w:pPr>
            <w:r w:rsidRPr="003906CC">
              <w:rPr>
                <w:rStyle w:val="Codeattribute"/>
              </w:rPr>
              <w:t>n=</w:t>
            </w:r>
            <w:r w:rsidRPr="003906CC">
              <w:rPr>
                <w:rStyle w:val="Codevalue"/>
              </w:rPr>
              <w:t>"3r"</w:t>
            </w:r>
            <w:r w:rsidRPr="003906CC">
              <w:rPr>
                <w:rStyle w:val="Code"/>
              </w:rPr>
              <w:t xml:space="preserve"> </w:t>
            </w:r>
            <w:r w:rsidRPr="003906CC">
              <w:rPr>
                <w:rStyle w:val="Codeattribute"/>
              </w:rPr>
              <w:t>break=</w:t>
            </w:r>
            <w:r w:rsidRPr="003906CC">
              <w:rPr>
                <w:rStyle w:val="Codevalue"/>
              </w:rPr>
              <w:t>"no"</w:t>
            </w:r>
            <w:r w:rsidRPr="003906CC">
              <w:rPr>
                <w:rStyle w:val="Code"/>
              </w:rPr>
              <w:t xml:space="preserve">/&gt;&lt;lb </w:t>
            </w:r>
          </w:p>
          <w:p w14:paraId="16C32C84" w14:textId="1206A070" w:rsidR="003906CC" w:rsidRPr="007475BA" w:rsidRDefault="003906CC" w:rsidP="003906CC">
            <w:pPr>
              <w:pStyle w:val="CodeParagraph"/>
              <w:rPr>
                <w:rFonts w:ascii="Consolas" w:hAnsi="Consolas" w:cs="Consolas"/>
                <w:noProof/>
                <w:color w:val="000000" w:themeColor="text1"/>
                <w:shd w:val="clear" w:color="auto" w:fill="F2F2F2" w:themeFill="background1" w:themeFillShade="F2"/>
              </w:rPr>
            </w:pPr>
            <w:r w:rsidRPr="003906CC">
              <w:rPr>
                <w:rStyle w:val="Codeattribute"/>
              </w:rPr>
              <w:t>n=</w:t>
            </w:r>
            <w:r w:rsidRPr="003906CC">
              <w:rPr>
                <w:rStyle w:val="Codevalue"/>
              </w:rPr>
              <w:t>"19"</w:t>
            </w:r>
            <w:r w:rsidRPr="003906CC">
              <w:rPr>
                <w:rStyle w:val="Code"/>
              </w:rPr>
              <w:t xml:space="preserve"> </w:t>
            </w:r>
            <w:r w:rsidRPr="003906CC">
              <w:rPr>
                <w:rStyle w:val="Codeattribute"/>
              </w:rPr>
              <w:t>break=</w:t>
            </w:r>
            <w:r w:rsidRPr="003906CC">
              <w:rPr>
                <w:rStyle w:val="Codevalue"/>
              </w:rPr>
              <w:t>"no"</w:t>
            </w:r>
            <w:r w:rsidRPr="003906CC">
              <w:rPr>
                <w:rStyle w:val="Code"/>
              </w:rPr>
              <w:t>/&gt;</w:t>
            </w:r>
            <w:r w:rsidRPr="003906CC">
              <w:rPr>
                <w:rStyle w:val="Codetext"/>
              </w:rPr>
              <w:t>m upanayantaḥ sukhaṁ prativasatha</w:t>
            </w:r>
            <w:r>
              <w:rPr>
                <w:rStyle w:val="Codetext"/>
              </w:rPr>
              <w:t>...</w:t>
            </w:r>
          </w:p>
        </w:tc>
      </w:tr>
    </w:tbl>
    <w:p w14:paraId="54FBCE0C" w14:textId="23F290BC" w:rsidR="00D441A4" w:rsidRPr="00511ED0" w:rsidRDefault="005746A1" w:rsidP="00D441A4">
      <w:pPr>
        <w:pStyle w:val="Cmsor4"/>
      </w:pPr>
      <w:bookmarkStart w:id="228" w:name="_Ref182318132"/>
      <w:bookmarkStart w:id="229" w:name="_Ref182318133"/>
      <w:bookmarkStart w:id="230" w:name="_Ref182380522"/>
      <w:bookmarkStart w:id="231" w:name="_Ref182580157"/>
      <w:bookmarkStart w:id="232" w:name="_Ref182580257"/>
      <w:bookmarkStart w:id="233" w:name="_Toc182996976"/>
      <w:r>
        <w:t>Milestones in lacunose text</w:t>
      </w:r>
      <w:bookmarkEnd w:id="228"/>
      <w:bookmarkEnd w:id="229"/>
      <w:bookmarkEnd w:id="230"/>
      <w:bookmarkEnd w:id="231"/>
      <w:bookmarkEnd w:id="232"/>
      <w:bookmarkEnd w:id="233"/>
    </w:p>
    <w:p w14:paraId="5B1C7A2D" w14:textId="5527B110" w:rsidR="00D441A4" w:rsidRPr="00511ED0" w:rsidRDefault="00D441A4" w:rsidP="00D441A4">
      <w:pPr>
        <w:pStyle w:val="Lista"/>
      </w:pPr>
      <w:r w:rsidRPr="00511ED0">
        <w:t xml:space="preserve">when text </w:t>
      </w:r>
      <w:r w:rsidR="003906CC">
        <w:t xml:space="preserve">before or after a milestone </w:t>
      </w:r>
      <w:r w:rsidRPr="00511ED0">
        <w:t>is lost, badly damaged</w:t>
      </w:r>
      <w:r w:rsidR="003906CC">
        <w:t>,</w:t>
      </w:r>
      <w:r w:rsidRPr="00511ED0">
        <w:t xml:space="preserve"> or unintelligible for some other reason</w:t>
      </w:r>
      <w:r>
        <w:t xml:space="preserve">, then </w:t>
      </w:r>
      <w:r w:rsidRPr="00511ED0">
        <w:t xml:space="preserve">it may not be possible to decide for certain whether the </w:t>
      </w:r>
      <w:r w:rsidR="003906CC">
        <w:t xml:space="preserve">milestone </w:t>
      </w:r>
      <w:r w:rsidRPr="00511ED0">
        <w:t xml:space="preserve">interrupts a word </w:t>
      </w:r>
    </w:p>
    <w:p w14:paraId="3C8C5633" w14:textId="77777777" w:rsidR="005746A1" w:rsidRDefault="00D441A4" w:rsidP="00D441A4">
      <w:pPr>
        <w:pStyle w:val="Lista2"/>
      </w:pPr>
      <w:r w:rsidRPr="00DD7CCF">
        <w:t xml:space="preserve">in such cases, use </w:t>
      </w:r>
      <w:r w:rsidRPr="00876E54">
        <w:rPr>
          <w:rStyle w:val="Codeattribute"/>
        </w:rPr>
        <w:t>@break</w:t>
      </w:r>
      <w:r w:rsidRPr="00876E54">
        <w:rPr>
          <w:rStyle w:val="Code"/>
        </w:rPr>
        <w:t>=</w:t>
      </w:r>
      <w:r w:rsidRPr="00C53BF3">
        <w:rPr>
          <w:rStyle w:val="Codevalue"/>
        </w:rPr>
        <w:t>"no"</w:t>
      </w:r>
      <w:r w:rsidRPr="00DD7CCF">
        <w:t xml:space="preserve"> when you are reasonably certain that an interruption is present</w:t>
      </w:r>
    </w:p>
    <w:p w14:paraId="6E87E5B0" w14:textId="6ED3A91B" w:rsidR="00D441A4" w:rsidRDefault="00D441A4" w:rsidP="00D441A4">
      <w:pPr>
        <w:pStyle w:val="Lista2"/>
      </w:pPr>
      <w:r w:rsidRPr="00DD7CCF">
        <w:t>but do not do so if you are uncertain</w:t>
      </w:r>
    </w:p>
    <w:p w14:paraId="490B750F" w14:textId="00D47B79" w:rsidR="005746A1" w:rsidRPr="00DD7CCF" w:rsidRDefault="005746A1" w:rsidP="00D441A4">
      <w:pPr>
        <w:pStyle w:val="Lista2"/>
      </w:pPr>
      <w:r>
        <w:t>observing the following guidelines</w:t>
      </w:r>
    </w:p>
    <w:p w14:paraId="6E838CDE" w14:textId="2C06A7A2" w:rsidR="00D441A4" w:rsidRPr="00DD7CCF" w:rsidRDefault="00D441A4" w:rsidP="005746A1">
      <w:pPr>
        <w:pStyle w:val="Lista"/>
      </w:pPr>
      <w:r w:rsidRPr="00DD7CCF">
        <w:t xml:space="preserve">when </w:t>
      </w:r>
      <w:r w:rsidR="005746A1">
        <w:t xml:space="preserve">there is a </w:t>
      </w:r>
      <w:r w:rsidR="005746A1" w:rsidRPr="005746A1">
        <w:rPr>
          <w:b/>
          <w:bCs/>
        </w:rPr>
        <w:t>lacuna before the transition</w:t>
      </w:r>
      <w:r w:rsidR="005746A1">
        <w:t>,</w:t>
      </w:r>
    </w:p>
    <w:p w14:paraId="47C00B45" w14:textId="61A27A20" w:rsidR="00D441A4" w:rsidRPr="00DD7CCF" w:rsidRDefault="00D441A4" w:rsidP="005746A1">
      <w:pPr>
        <w:pStyle w:val="Lista2"/>
      </w:pPr>
      <w:r w:rsidRPr="00DD7CCF">
        <w:t xml:space="preserve">use </w:t>
      </w:r>
      <w:r w:rsidRPr="00876E54">
        <w:rPr>
          <w:rStyle w:val="Codeattribute"/>
        </w:rPr>
        <w:t>@break</w:t>
      </w:r>
      <w:r w:rsidRPr="00876E54">
        <w:rPr>
          <w:rStyle w:val="Code"/>
        </w:rPr>
        <w:t>=</w:t>
      </w:r>
      <w:r w:rsidRPr="00C53BF3">
        <w:rPr>
          <w:rStyle w:val="Codevalue"/>
        </w:rPr>
        <w:t>"no"</w:t>
      </w:r>
      <w:r w:rsidRPr="00DD7CCF">
        <w:t xml:space="preserve"> if the </w:t>
      </w:r>
      <w:r w:rsidR="003906CC">
        <w:t xml:space="preserve">extant text </w:t>
      </w:r>
      <w:r w:rsidRPr="00DD7CCF">
        <w:t>begins with an incomplete indivisible morpheme or with the final part of what you are certain was a compound word</w:t>
      </w:r>
    </w:p>
    <w:p w14:paraId="2D7D4230" w14:textId="25E545C9" w:rsidR="00D441A4" w:rsidRPr="00DD7CCF" w:rsidRDefault="00D441A4" w:rsidP="005746A1">
      <w:pPr>
        <w:pStyle w:val="Lista2"/>
      </w:pPr>
      <w:r w:rsidRPr="00DD7CCF">
        <w:t xml:space="preserve">but do not use </w:t>
      </w:r>
      <w:r w:rsidRPr="00876E54">
        <w:rPr>
          <w:rStyle w:val="Codeattribute"/>
        </w:rPr>
        <w:t>@break</w:t>
      </w:r>
      <w:r w:rsidRPr="00876E54">
        <w:rPr>
          <w:rStyle w:val="Code"/>
        </w:rPr>
        <w:t>=</w:t>
      </w:r>
      <w:r w:rsidRPr="00C53BF3">
        <w:rPr>
          <w:rStyle w:val="Codevalue"/>
        </w:rPr>
        <w:t>"no"</w:t>
      </w:r>
      <w:r w:rsidRPr="00DD7CCF">
        <w:t xml:space="preserve"> if the </w:t>
      </w:r>
      <w:r w:rsidR="003906CC">
        <w:t xml:space="preserve">extant </w:t>
      </w:r>
      <w:r w:rsidRPr="00DD7CCF">
        <w:t xml:space="preserve">text is intelligible </w:t>
      </w:r>
      <w:r w:rsidRPr="00E24F87">
        <w:rPr>
          <w:noProof/>
        </w:rPr>
        <w:t>(</w:t>
      </w:r>
      <w:r w:rsidRPr="00DD7CCF">
        <w:t xml:space="preserve">and plausible in context) as it is, even if there is some chance that the previous line contained a prefix or a compound member attached to the </w:t>
      </w:r>
      <w:r w:rsidR="003906CC">
        <w:t xml:space="preserve">first </w:t>
      </w:r>
      <w:r w:rsidRPr="00DD7CCF">
        <w:t>extant word</w:t>
      </w:r>
    </w:p>
    <w:p w14:paraId="5AB25F5A" w14:textId="71445471" w:rsidR="00D441A4" w:rsidRPr="00DD7CCF" w:rsidRDefault="00D441A4" w:rsidP="005746A1">
      <w:pPr>
        <w:pStyle w:val="Lista"/>
      </w:pPr>
      <w:r w:rsidRPr="00DD7CCF">
        <w:t xml:space="preserve">when </w:t>
      </w:r>
      <w:r w:rsidR="005746A1">
        <w:t xml:space="preserve">there is </w:t>
      </w:r>
      <w:r w:rsidR="005746A1" w:rsidRPr="005746A1">
        <w:rPr>
          <w:b/>
          <w:bCs/>
        </w:rPr>
        <w:t xml:space="preserve">lacuna </w:t>
      </w:r>
      <w:r w:rsidR="005746A1">
        <w:rPr>
          <w:b/>
          <w:bCs/>
        </w:rPr>
        <w:t>after</w:t>
      </w:r>
      <w:r w:rsidR="005746A1" w:rsidRPr="005746A1">
        <w:rPr>
          <w:b/>
          <w:bCs/>
        </w:rPr>
        <w:t xml:space="preserve"> the transition</w:t>
      </w:r>
      <w:r w:rsidR="005746A1">
        <w:t>,</w:t>
      </w:r>
    </w:p>
    <w:p w14:paraId="0800DC9C" w14:textId="0EF41618" w:rsidR="00D441A4" w:rsidRPr="00DD7CCF" w:rsidRDefault="00D441A4" w:rsidP="005746A1">
      <w:pPr>
        <w:pStyle w:val="Lista2"/>
      </w:pPr>
      <w:r w:rsidRPr="00DD7CCF">
        <w:t xml:space="preserve">use </w:t>
      </w:r>
      <w:r w:rsidRPr="00876E54">
        <w:rPr>
          <w:rStyle w:val="Codeattribute"/>
        </w:rPr>
        <w:t>@break</w:t>
      </w:r>
      <w:r w:rsidRPr="00876E54">
        <w:rPr>
          <w:rStyle w:val="Code"/>
        </w:rPr>
        <w:t>=</w:t>
      </w:r>
      <w:r w:rsidRPr="00C53BF3">
        <w:rPr>
          <w:rStyle w:val="Codevalue"/>
        </w:rPr>
        <w:t>"no"</w:t>
      </w:r>
      <w:r w:rsidRPr="00DD7CCF">
        <w:t xml:space="preserve"> if the end of the </w:t>
      </w:r>
      <w:r w:rsidR="003906CC">
        <w:t xml:space="preserve">extant text </w:t>
      </w:r>
      <w:r w:rsidRPr="00DD7CCF">
        <w:t>is clearly not the end of an independent word</w:t>
      </w:r>
    </w:p>
    <w:p w14:paraId="241C0924" w14:textId="132F42C2" w:rsidR="00D441A4" w:rsidRDefault="00D441A4" w:rsidP="005746A1">
      <w:pPr>
        <w:pStyle w:val="Lista2"/>
      </w:pPr>
      <w:r w:rsidRPr="00DD7CCF">
        <w:t xml:space="preserve">but do not use </w:t>
      </w:r>
      <w:r w:rsidRPr="00876E54">
        <w:rPr>
          <w:rStyle w:val="Codeattribute"/>
        </w:rPr>
        <w:t>@break</w:t>
      </w:r>
      <w:r w:rsidRPr="00876E54">
        <w:rPr>
          <w:rStyle w:val="Code"/>
        </w:rPr>
        <w:t>=</w:t>
      </w:r>
      <w:r w:rsidRPr="00C53BF3">
        <w:rPr>
          <w:rStyle w:val="Codevalue"/>
        </w:rPr>
        <w:t>"no"</w:t>
      </w:r>
      <w:r w:rsidRPr="00DD7CCF">
        <w:t xml:space="preserve"> if the end of the </w:t>
      </w:r>
      <w:r w:rsidR="003906CC">
        <w:t xml:space="preserve">extant text </w:t>
      </w:r>
      <w:r w:rsidRPr="00DD7CCF">
        <w:t>may be the end of an independent word, even if there is a chance that this word continued in the current line</w:t>
      </w:r>
    </w:p>
    <w:p w14:paraId="67485B96" w14:textId="1917E6E0" w:rsidR="00D441A4" w:rsidRPr="00DD7CCF" w:rsidRDefault="005746A1" w:rsidP="00D441A4">
      <w:pPr>
        <w:pStyle w:val="Lista"/>
      </w:pPr>
      <w:r>
        <w:t>when</w:t>
      </w:r>
      <w:r w:rsidR="00D441A4" w:rsidRPr="00DD7CCF">
        <w:t xml:space="preserve"> there </w:t>
      </w:r>
      <w:r w:rsidR="00D441A4" w:rsidRPr="00974842">
        <w:t xml:space="preserve">is </w:t>
      </w:r>
      <w:r>
        <w:t xml:space="preserve">a </w:t>
      </w:r>
      <w:r w:rsidRPr="005746A1">
        <w:rPr>
          <w:b/>
          <w:bCs/>
        </w:rPr>
        <w:t>lacuna both before and after</w:t>
      </w:r>
      <w:r w:rsidR="003906CC">
        <w:t xml:space="preserve"> </w:t>
      </w:r>
      <w:r>
        <w:t xml:space="preserve">the </w:t>
      </w:r>
      <w:r w:rsidR="003906CC">
        <w:t xml:space="preserve">spot where a structural milestone is (expected to be) located, </w:t>
      </w:r>
      <w:r w:rsidR="00D441A4" w:rsidRPr="00DD7CCF">
        <w:t xml:space="preserve">then </w:t>
      </w:r>
      <w:r>
        <w:t xml:space="preserve">in addition to uncertainty as to whether a word is interrupted, </w:t>
      </w:r>
      <w:r w:rsidR="00D441A4" w:rsidRPr="00DD7CCF">
        <w:t>it may not be possible to determine the exact number of characters lost on either side of the transition</w:t>
      </w:r>
    </w:p>
    <w:p w14:paraId="5DEE84AC" w14:textId="497C5A3B" w:rsidR="00D441A4" w:rsidRPr="00DD7CCF" w:rsidRDefault="00D441A4" w:rsidP="00D441A4">
      <w:pPr>
        <w:pStyle w:val="Lista2"/>
      </w:pPr>
      <w:r w:rsidRPr="00DD7CCF">
        <w:t xml:space="preserve">if the lacuna is </w:t>
      </w:r>
      <w:r w:rsidRPr="00CD25A4">
        <w:rPr>
          <w:b/>
          <w:bCs/>
        </w:rPr>
        <w:t>not restored</w:t>
      </w:r>
      <w:r w:rsidRPr="00DD7CCF">
        <w:t>,</w:t>
      </w:r>
      <w:r w:rsidR="005746A1" w:rsidRPr="005746A1">
        <w:t xml:space="preserve"> </w:t>
      </w:r>
      <w:r w:rsidR="005746A1" w:rsidRPr="00DD7CCF">
        <w:t xml:space="preserve">do not use </w:t>
      </w:r>
      <w:r w:rsidR="005746A1" w:rsidRPr="00876E54">
        <w:rPr>
          <w:rStyle w:val="Codeattribute"/>
        </w:rPr>
        <w:t>@break</w:t>
      </w:r>
      <w:r w:rsidR="005746A1" w:rsidRPr="00876E54">
        <w:rPr>
          <w:rStyle w:val="Code"/>
        </w:rPr>
        <w:t>=</w:t>
      </w:r>
      <w:r w:rsidR="005746A1" w:rsidRPr="00C53BF3">
        <w:rPr>
          <w:rStyle w:val="Codevalue"/>
        </w:rPr>
        <w:t>"no"</w:t>
      </w:r>
      <w:r w:rsidRPr="00DD7CCF">
        <w:t xml:space="preserve"> </w:t>
      </w:r>
      <w:r w:rsidR="00E15CE8">
        <w:t xml:space="preserve">(which would assert that a word has been split by the milestone) </w:t>
      </w:r>
      <w:r w:rsidR="005746A1">
        <w:t xml:space="preserve">and </w:t>
      </w:r>
      <w:r w:rsidRPr="00DD7CCF">
        <w:t>simply encode gap</w:t>
      </w:r>
      <w:r w:rsidR="003906CC">
        <w:t>s</w:t>
      </w:r>
      <w:r w:rsidRPr="00DD7CCF">
        <w:t xml:space="preserve"> </w:t>
      </w:r>
      <w:r w:rsidRPr="00E24F87">
        <w:rPr>
          <w:noProof/>
        </w:rPr>
        <w:t>(</w:t>
      </w:r>
      <w:r w:rsidRPr="00DD7CCF">
        <w:t>§</w:t>
      </w:r>
      <w:r w:rsidRPr="00DD7CCF">
        <w:fldChar w:fldCharType="begin"/>
      </w:r>
      <w:r w:rsidRPr="00DD7CCF">
        <w:instrText xml:space="preserve"> REF _Ref43979611 \r \h </w:instrText>
      </w:r>
      <w:r>
        <w:instrText xml:space="preserve"> \* MERGEFORMAT </w:instrText>
      </w:r>
      <w:r w:rsidRPr="00DD7CCF">
        <w:fldChar w:fldCharType="separate"/>
      </w:r>
      <w:r w:rsidR="00110B53">
        <w:t>5.4</w:t>
      </w:r>
      <w:r w:rsidRPr="00DD7CCF">
        <w:fldChar w:fldCharType="end"/>
      </w:r>
      <w:r w:rsidRPr="00DD7CCF">
        <w:t xml:space="preserve">) of unknown or uncertain length </w:t>
      </w:r>
      <w:r w:rsidR="003906CC">
        <w:t>on both sides of the milestone tag</w:t>
      </w:r>
    </w:p>
    <w:p w14:paraId="70A87A1C" w14:textId="52C3358C" w:rsidR="005746A1" w:rsidRDefault="00D441A4" w:rsidP="00D441A4">
      <w:pPr>
        <w:pStyle w:val="Lista2"/>
      </w:pPr>
      <w:r w:rsidRPr="00DD7CCF">
        <w:t xml:space="preserve">if you </w:t>
      </w:r>
      <w:r w:rsidRPr="00CD25A4">
        <w:rPr>
          <w:b/>
          <w:bCs/>
        </w:rPr>
        <w:t>supply the lost text</w:t>
      </w:r>
      <w:r w:rsidRPr="00DD7CCF">
        <w:t xml:space="preserve"> </w:t>
      </w:r>
      <w:r w:rsidRPr="00E24F87">
        <w:rPr>
          <w:noProof/>
        </w:rPr>
        <w:t>(</w:t>
      </w:r>
      <w:r w:rsidRPr="00DD7CCF">
        <w:t>as per §</w:t>
      </w:r>
      <w:r w:rsidRPr="00DD7CCF">
        <w:fldChar w:fldCharType="begin"/>
      </w:r>
      <w:r w:rsidRPr="00DD7CCF">
        <w:instrText xml:space="preserve"> REF _Ref43984912 \w \h </w:instrText>
      </w:r>
      <w:r>
        <w:instrText xml:space="preserve"> \* MERGEFORMAT </w:instrText>
      </w:r>
      <w:r w:rsidRPr="00DD7CCF">
        <w:fldChar w:fldCharType="separate"/>
      </w:r>
      <w:r w:rsidR="00110B53">
        <w:t>5.5</w:t>
      </w:r>
      <w:r w:rsidRPr="00DD7CCF">
        <w:fldChar w:fldCharType="end"/>
      </w:r>
      <w:r w:rsidRPr="00DD7CCF">
        <w:t xml:space="preserve">), </w:t>
      </w:r>
      <w:r w:rsidR="003906CC">
        <w:t xml:space="preserve">create the milestone tag </w:t>
      </w:r>
      <w:r w:rsidRPr="00DD7CCF">
        <w:t>at its most likely position vis-à-vis the text</w:t>
      </w:r>
      <w:r w:rsidR="005746A1">
        <w:t xml:space="preserve"> and use or omit </w:t>
      </w:r>
      <w:r w:rsidR="005746A1" w:rsidRPr="00876E54">
        <w:rPr>
          <w:rStyle w:val="Codeattribute"/>
        </w:rPr>
        <w:t>@break</w:t>
      </w:r>
      <w:r w:rsidR="005746A1" w:rsidRPr="00876E54">
        <w:rPr>
          <w:rStyle w:val="Code"/>
        </w:rPr>
        <w:t>=</w:t>
      </w:r>
      <w:r w:rsidR="005746A1" w:rsidRPr="00C53BF3">
        <w:rPr>
          <w:rStyle w:val="Codevalue"/>
        </w:rPr>
        <w:t>"no"</w:t>
      </w:r>
      <w:r w:rsidR="005746A1">
        <w:t xml:space="preserve"> as dictated by the restored text</w:t>
      </w:r>
    </w:p>
    <w:p w14:paraId="2264AC01" w14:textId="5CFC52EF" w:rsidR="00D441A4" w:rsidRDefault="00D441A4" w:rsidP="005746A1">
      <w:pPr>
        <w:pStyle w:val="Lista3"/>
      </w:pPr>
      <w:r w:rsidRPr="00DD7CCF">
        <w:t>if you feel that the uncertainty of this positioning matters, mention it in your commentary to the text</w:t>
      </w:r>
      <w:r w:rsidRPr="006B5499">
        <w:rPr>
          <w:rStyle w:val="Lbjegyzet-hivatkozs"/>
        </w:rPr>
        <w:footnoteReference w:id="17"/>
      </w:r>
    </w:p>
    <w:p w14:paraId="14D142E8" w14:textId="6F957EA6" w:rsidR="00F56F59" w:rsidRDefault="00F56F59" w:rsidP="00F56F59">
      <w:pPr>
        <w:pStyle w:val="Cmsor3"/>
      </w:pPr>
      <w:bookmarkStart w:id="234" w:name="_Ref182815315"/>
      <w:bookmarkStart w:id="235" w:name="_Toc182996977"/>
      <w:r>
        <w:t>Milestone units</w:t>
      </w:r>
      <w:bookmarkEnd w:id="234"/>
      <w:bookmarkEnd w:id="235"/>
    </w:p>
    <w:p w14:paraId="10807DE5" w14:textId="5FA758E7" w:rsidR="00F56F59" w:rsidRDefault="00F65316" w:rsidP="00F56F59">
      <w:pPr>
        <w:pStyle w:val="Lista"/>
      </w:pPr>
      <w:r>
        <w:t xml:space="preserve">the attribute </w:t>
      </w:r>
      <w:r w:rsidRPr="008525C6">
        <w:rPr>
          <w:rStyle w:val="Codeattribute"/>
        </w:rPr>
        <w:t>@unit</w:t>
      </w:r>
      <w:r>
        <w:t xml:space="preserve"> is mandatory for all </w:t>
      </w:r>
      <w:r>
        <w:rPr>
          <w:rStyle w:val="Code"/>
        </w:rPr>
        <w:t>&lt;milestone&gt;</w:t>
      </w:r>
      <w:r>
        <w:t xml:space="preserve"> elements representing extrinsic structure</w:t>
      </w:r>
    </w:p>
    <w:p w14:paraId="47B223F6" w14:textId="21ADF5EC" w:rsidR="00F65316" w:rsidRDefault="00F65316" w:rsidP="00F65316">
      <w:pPr>
        <w:pStyle w:val="Lista"/>
      </w:pPr>
      <w:r>
        <w:t xml:space="preserve">the value of this attribute </w:t>
      </w:r>
      <w:r w:rsidRPr="00DD7CCF">
        <w:t xml:space="preserve">shall be a single word describing the nature of the transition </w:t>
      </w:r>
      <w:r>
        <w:t xml:space="preserve">analogously to </w:t>
      </w:r>
      <w:r w:rsidRPr="00DD7CCF">
        <w:t>the</w:t>
      </w:r>
      <w:r>
        <w:t xml:space="preserve"> (optional)</w:t>
      </w:r>
      <w:r w:rsidRPr="00DD7CCF">
        <w:t xml:space="preserve"> </w:t>
      </w:r>
      <w:r w:rsidRPr="008525C6">
        <w:rPr>
          <w:rStyle w:val="Codeattribute"/>
        </w:rPr>
        <w:t>@subtype</w:t>
      </w:r>
      <w:r w:rsidRPr="008525C6">
        <w:t xml:space="preserve"> </w:t>
      </w:r>
      <w:r w:rsidRPr="00DD7CCF">
        <w:t xml:space="preserve">of textpart divisions </w:t>
      </w:r>
      <w:r w:rsidRPr="00E24F87">
        <w:rPr>
          <w:noProof/>
        </w:rPr>
        <w:t>(</w:t>
      </w:r>
      <w:r w:rsidRPr="00DD7CCF">
        <w:t>§</w:t>
      </w:r>
      <w:r>
        <w:fldChar w:fldCharType="begin"/>
      </w:r>
      <w:r>
        <w:instrText xml:space="preserve"> REF _Ref182236825 \r \h </w:instrText>
      </w:r>
      <w:r>
        <w:fldChar w:fldCharType="separate"/>
      </w:r>
      <w:r w:rsidR="00110B53">
        <w:t>3.2.3.2</w:t>
      </w:r>
      <w:r>
        <w:fldChar w:fldCharType="end"/>
      </w:r>
      <w:r w:rsidRPr="00DD7CCF">
        <w:t>)</w:t>
      </w:r>
      <w:r>
        <w:t>, based on the general nature of the partition rather than its semantic function or physical appearance</w:t>
      </w:r>
    </w:p>
    <w:p w14:paraId="2512EDBE" w14:textId="1267624F" w:rsidR="00F65316" w:rsidRDefault="00F65316" w:rsidP="00F56F59">
      <w:pPr>
        <w:pStyle w:val="Lista"/>
      </w:pPr>
      <w:r>
        <w:t xml:space="preserve">preferred values of </w:t>
      </w:r>
      <w:r w:rsidRPr="008525C6">
        <w:rPr>
          <w:rStyle w:val="Codeattribute"/>
        </w:rPr>
        <w:t>@unit</w:t>
      </w:r>
      <w:r>
        <w:t>, applicable to both pagelike (§</w:t>
      </w:r>
      <w:r>
        <w:fldChar w:fldCharType="begin"/>
      </w:r>
      <w:r>
        <w:instrText xml:space="preserve"> REF _Ref43986679 \r \h </w:instrText>
      </w:r>
      <w:r>
        <w:fldChar w:fldCharType="separate"/>
      </w:r>
      <w:r w:rsidR="00110B53">
        <w:t>3.4.3</w:t>
      </w:r>
      <w:r>
        <w:fldChar w:fldCharType="end"/>
      </w:r>
      <w:r>
        <w:t>) and gridlike (§</w:t>
      </w:r>
      <w:r>
        <w:fldChar w:fldCharType="begin"/>
      </w:r>
      <w:r>
        <w:instrText xml:space="preserve"> REF _Ref182310382 \r \h </w:instrText>
      </w:r>
      <w:r>
        <w:fldChar w:fldCharType="separate"/>
      </w:r>
      <w:r w:rsidR="00110B53">
        <w:t>3.6.2</w:t>
      </w:r>
      <w:r>
        <w:fldChar w:fldCharType="end"/>
      </w:r>
      <w:r>
        <w:t xml:space="preserve">) </w:t>
      </w:r>
      <w:r>
        <w:rPr>
          <w:rStyle w:val="Code"/>
        </w:rPr>
        <w:t>&lt;milestone&gt;</w:t>
      </w:r>
      <w:r>
        <w:t xml:space="preserve"> elements, are as follows:</w:t>
      </w:r>
    </w:p>
    <w:p w14:paraId="2FBE1F62" w14:textId="32E6DBC9" w:rsidR="00F65316" w:rsidRPr="00DD7CCF" w:rsidRDefault="00F65316" w:rsidP="00F65316">
      <w:pPr>
        <w:pStyle w:val="Lista2"/>
      </w:pPr>
      <w:r w:rsidRPr="00303844">
        <w:rPr>
          <w:rStyle w:val="Codevalue"/>
        </w:rPr>
        <w:t>"face"</w:t>
      </w:r>
      <w:r w:rsidRPr="00DD7CCF">
        <w:t xml:space="preserve"> </w:t>
      </w:r>
      <w:r w:rsidRPr="004F69EF">
        <w:t>for a physically contiguous surface of a three-dimensional object of any shape and any number of sides</w:t>
      </w:r>
      <w:r>
        <w:t xml:space="preserve"> (pagelike </w:t>
      </w:r>
      <w:r>
        <w:fldChar w:fldCharType="begin"/>
      </w:r>
      <w:r>
        <w:instrText xml:space="preserve"> REF _Ref44078412 \h </w:instrText>
      </w:r>
      <w:r>
        <w:fldChar w:fldCharType="separate"/>
      </w:r>
      <w:r w:rsidR="00110B53" w:rsidRPr="00DD7CCF">
        <w:t xml:space="preserve">Example </w:t>
      </w:r>
      <w:r w:rsidR="00110B53">
        <w:rPr>
          <w:noProof/>
        </w:rPr>
        <w:t>3.4.4</w:t>
      </w:r>
      <w:r w:rsidR="00110B53" w:rsidRPr="00DD7CCF">
        <w:t>.</w:t>
      </w:r>
      <w:r w:rsidR="00110B53">
        <w:rPr>
          <w:noProof/>
        </w:rPr>
        <w:t>A</w:t>
      </w:r>
      <w:r>
        <w:fldChar w:fldCharType="end"/>
      </w:r>
      <w:r w:rsidR="00760C60">
        <w:t xml:space="preserve">; gridlike </w:t>
      </w:r>
      <w:r w:rsidR="00760C60">
        <w:fldChar w:fldCharType="begin"/>
      </w:r>
      <w:r w:rsidR="00760C60">
        <w:instrText xml:space="preserve"> REF _Ref182822234 \h </w:instrText>
      </w:r>
      <w:r w:rsidR="00760C60">
        <w:fldChar w:fldCharType="separate"/>
      </w:r>
      <w:r w:rsidR="00110B53" w:rsidRPr="00DD7CCF">
        <w:t xml:space="preserve">Example </w:t>
      </w:r>
      <w:r w:rsidR="00110B53">
        <w:rPr>
          <w:noProof/>
        </w:rPr>
        <w:t>3.6.1</w:t>
      </w:r>
      <w:r w:rsidR="00110B53" w:rsidRPr="00DD7CCF">
        <w:t>.</w:t>
      </w:r>
      <w:r w:rsidR="00110B53">
        <w:rPr>
          <w:noProof/>
        </w:rPr>
        <w:t>B</w:t>
      </w:r>
      <w:r w:rsidR="00760C60">
        <w:fldChar w:fldCharType="end"/>
      </w:r>
      <w:r w:rsidR="00760C60">
        <w:t xml:space="preserve">; see also </w:t>
      </w:r>
      <w:r w:rsidR="00760C60" w:rsidRPr="00DD7CCF">
        <w:t>Case stud</w:t>
      </w:r>
      <w:r w:rsidR="00760C60">
        <w:t>y</w:t>
      </w:r>
      <w:r w:rsidR="00760C60" w:rsidRPr="00DD7CCF">
        <w:t xml:space="preserve"> </w:t>
      </w:r>
      <w:r w:rsidR="00760C60">
        <w:t>3</w:t>
      </w:r>
      <w:r w:rsidR="00760C60" w:rsidRPr="00DD7CCF">
        <w:t xml:space="preserve"> </w:t>
      </w:r>
      <w:r w:rsidR="00760C60">
        <w:t>of</w:t>
      </w:r>
      <w:r w:rsidR="00760C60" w:rsidRPr="00DD7CCF">
        <w:t xml:space="preserve"> </w:t>
      </w:r>
      <w:r w:rsidR="00760C60" w:rsidRPr="00DD7CCF">
        <w:fldChar w:fldCharType="begin"/>
      </w:r>
      <w:r w:rsidR="00760C60" w:rsidRPr="00DD7CCF">
        <w:instrText xml:space="preserve"> REF _Ref43985466 \w \h </w:instrText>
      </w:r>
      <w:r w:rsidR="00760C60">
        <w:instrText xml:space="preserve"> \* MERGEFORMAT </w:instrText>
      </w:r>
      <w:r w:rsidR="00760C60" w:rsidRPr="00DD7CCF">
        <w:fldChar w:fldCharType="separate"/>
      </w:r>
      <w:r w:rsidR="00110B53">
        <w:t>Appendix C</w:t>
      </w:r>
      <w:r w:rsidR="00760C60" w:rsidRPr="00DD7CCF">
        <w:fldChar w:fldCharType="end"/>
      </w:r>
      <w:r w:rsidR="00760C60">
        <w:t xml:space="preserve"> for pagelike faces subdivided into gridlike columns</w:t>
      </w:r>
      <w:r>
        <w:t>)</w:t>
      </w:r>
    </w:p>
    <w:p w14:paraId="2BC6CB18" w14:textId="77777777" w:rsidR="00F65316" w:rsidRDefault="00F65316" w:rsidP="00F65316">
      <w:pPr>
        <w:pStyle w:val="Lista2"/>
      </w:pPr>
      <w:r w:rsidRPr="00303844">
        <w:rPr>
          <w:rStyle w:val="Codevalue"/>
        </w:rPr>
        <w:t>"faces"</w:t>
      </w:r>
      <w:r w:rsidRPr="00DD7CCF">
        <w:t xml:space="preserve"> in texts where each pagelike zone </w:t>
      </w:r>
      <w:r>
        <w:t xml:space="preserve">involves lines continuing </w:t>
      </w:r>
      <w:r w:rsidRPr="00DD7CCF">
        <w:t>across two or more surfaces such as the frontal and lateral face of a four-sided stele</w:t>
      </w:r>
    </w:p>
    <w:p w14:paraId="046A1F0E" w14:textId="2676B580" w:rsidR="00F65316" w:rsidRPr="00DD7CCF" w:rsidRDefault="00F65316" w:rsidP="00F65316">
      <w:pPr>
        <w:pStyle w:val="Lista3"/>
      </w:pPr>
      <w:r>
        <w:t>this unit is no</w:t>
      </w:r>
      <w:r w:rsidR="00760C60">
        <w:t>t</w:t>
      </w:r>
      <w:r>
        <w:t xml:space="preserve"> </w:t>
      </w:r>
      <w:r w:rsidR="00760C60">
        <w:t xml:space="preserve">normally applicable to </w:t>
      </w:r>
      <w:r>
        <w:t xml:space="preserve">gridlike partitions, but a gridlike partition with </w:t>
      </w:r>
      <w:r w:rsidRPr="00F65316">
        <w:rPr>
          <w:rStyle w:val="Codeattribute"/>
        </w:rPr>
        <w:t>@unit=</w:t>
      </w:r>
      <w:r w:rsidRPr="00F65316">
        <w:rPr>
          <w:rStyle w:val="Codevalue"/>
        </w:rPr>
        <w:t>"face"</w:t>
      </w:r>
      <w:r>
        <w:t xml:space="preserve"> may be used to encode the boundary of each face constituting a pagelike zone of this kind</w:t>
      </w:r>
      <w:r w:rsidR="00760C60">
        <w:t xml:space="preserve">, as in </w:t>
      </w:r>
      <w:r w:rsidR="00760C60" w:rsidRPr="00DD7CCF">
        <w:t>Case stud</w:t>
      </w:r>
      <w:r w:rsidR="00760C60">
        <w:t>y</w:t>
      </w:r>
      <w:r w:rsidR="00760C60" w:rsidRPr="00DD7CCF">
        <w:t xml:space="preserve"> </w:t>
      </w:r>
      <w:r w:rsidR="00760C60">
        <w:t>1</w:t>
      </w:r>
      <w:r w:rsidR="00760C60" w:rsidRPr="00DD7CCF">
        <w:t xml:space="preserve"> </w:t>
      </w:r>
      <w:r w:rsidR="00760C60">
        <w:t>of</w:t>
      </w:r>
      <w:r w:rsidR="00760C60" w:rsidRPr="00DD7CCF">
        <w:t xml:space="preserve"> </w:t>
      </w:r>
      <w:r w:rsidR="00760C60" w:rsidRPr="00DD7CCF">
        <w:fldChar w:fldCharType="begin"/>
      </w:r>
      <w:r w:rsidR="00760C60" w:rsidRPr="00DD7CCF">
        <w:instrText xml:space="preserve"> REF _Ref43985466 \w \h </w:instrText>
      </w:r>
      <w:r w:rsidR="00760C60">
        <w:instrText xml:space="preserve"> \* MERGEFORMAT </w:instrText>
      </w:r>
      <w:r w:rsidR="00760C60" w:rsidRPr="00DD7CCF">
        <w:fldChar w:fldCharType="separate"/>
      </w:r>
      <w:r w:rsidR="00110B53">
        <w:t>Appendix C</w:t>
      </w:r>
      <w:r w:rsidR="00760C60" w:rsidRPr="00DD7CCF">
        <w:fldChar w:fldCharType="end"/>
      </w:r>
    </w:p>
    <w:p w14:paraId="037F851E" w14:textId="77777777" w:rsidR="00760C60" w:rsidRDefault="00F65316" w:rsidP="00F65316">
      <w:pPr>
        <w:pStyle w:val="Lista2"/>
      </w:pPr>
      <w:r w:rsidRPr="00303844">
        <w:rPr>
          <w:rStyle w:val="Codevalue"/>
        </w:rPr>
        <w:lastRenderedPageBreak/>
        <w:t>"column"</w:t>
      </w:r>
      <w:r w:rsidRPr="00DD7CCF">
        <w:t xml:space="preserve"> for zones placed side by side and generally taller than they are wide</w:t>
      </w:r>
    </w:p>
    <w:p w14:paraId="22D7C25C" w14:textId="346B878D" w:rsidR="00760C60" w:rsidRDefault="00760C60" w:rsidP="00760C60">
      <w:pPr>
        <w:pStyle w:val="Lista3"/>
      </w:pPr>
      <w:r>
        <w:rPr>
          <w:noProof/>
        </w:rPr>
        <w:t xml:space="preserve">resembling </w:t>
      </w:r>
      <w:r>
        <w:t xml:space="preserve">the columns of newsprint for pagelike partitions, as in </w:t>
      </w:r>
      <w:r>
        <w:fldChar w:fldCharType="begin"/>
      </w:r>
      <w:r>
        <w:instrText xml:space="preserve"> REF _Ref44078357 \h </w:instrText>
      </w:r>
      <w:r>
        <w:fldChar w:fldCharType="separate"/>
      </w:r>
      <w:r w:rsidR="00110B53" w:rsidRPr="00DD7CCF">
        <w:t xml:space="preserve">Example </w:t>
      </w:r>
      <w:r w:rsidR="00110B53">
        <w:rPr>
          <w:noProof/>
        </w:rPr>
        <w:t>3.4.1</w:t>
      </w:r>
      <w:r w:rsidR="00110B53" w:rsidRPr="00DD7CCF">
        <w:t>.</w:t>
      </w:r>
      <w:r w:rsidR="00110B53">
        <w:rPr>
          <w:noProof/>
        </w:rPr>
        <w:t>A</w:t>
      </w:r>
      <w:r>
        <w:fldChar w:fldCharType="end"/>
      </w:r>
    </w:p>
    <w:p w14:paraId="76360C90" w14:textId="4642BFAA" w:rsidR="00F65316" w:rsidRPr="00DD7CCF" w:rsidRDefault="00760C60" w:rsidP="00760C60">
      <w:pPr>
        <w:pStyle w:val="Lista3"/>
      </w:pPr>
      <w:r>
        <w:t xml:space="preserve">resembling verse with metrical subunits arranged into quasi-columns for gridlike partitions, as in and </w:t>
      </w:r>
      <w:r w:rsidRPr="00DD7CCF">
        <w:t>Case stud</w:t>
      </w:r>
      <w:r>
        <w:t>y</w:t>
      </w:r>
      <w:r w:rsidRPr="00DD7CCF">
        <w:t xml:space="preserve"> </w:t>
      </w:r>
      <w:r>
        <w:t>3</w:t>
      </w:r>
      <w:r w:rsidRPr="00DD7CCF">
        <w:t xml:space="preserve"> </w:t>
      </w:r>
      <w:r>
        <w:t>of</w:t>
      </w:r>
      <w:r w:rsidRPr="00DD7CCF">
        <w:t xml:space="preserve"> </w:t>
      </w:r>
      <w:r w:rsidRPr="00DD7CCF">
        <w:fldChar w:fldCharType="begin"/>
      </w:r>
      <w:r w:rsidRPr="00DD7CCF">
        <w:instrText xml:space="preserve"> REF _Ref43985466 \w \h </w:instrText>
      </w:r>
      <w:r>
        <w:instrText xml:space="preserve"> \* MERGEFORMAT </w:instrText>
      </w:r>
      <w:r w:rsidRPr="00DD7CCF">
        <w:fldChar w:fldCharType="separate"/>
      </w:r>
      <w:r w:rsidR="00110B53">
        <w:t>Appendix C</w:t>
      </w:r>
      <w:r w:rsidRPr="00DD7CCF">
        <w:fldChar w:fldCharType="end"/>
      </w:r>
    </w:p>
    <w:p w14:paraId="2069786D" w14:textId="23E68FD1" w:rsidR="00760C60" w:rsidRDefault="00F65316" w:rsidP="00F65316">
      <w:pPr>
        <w:pStyle w:val="Lista2"/>
      </w:pPr>
      <w:r w:rsidRPr="00303844">
        <w:rPr>
          <w:rStyle w:val="Codevalue"/>
        </w:rPr>
        <w:t>"item"</w:t>
      </w:r>
      <w:r w:rsidRPr="00DD7CCF">
        <w:t xml:space="preserve"> for physically distinct objects such as architectural elements, e.g. when an inscription is engraved on two pillars or doorjambs</w:t>
      </w:r>
      <w:r w:rsidR="00760C60">
        <w:t xml:space="preserve"> (pagelike </w:t>
      </w:r>
      <w:r w:rsidR="00760C60">
        <w:fldChar w:fldCharType="begin"/>
      </w:r>
      <w:r w:rsidR="00760C60">
        <w:instrText xml:space="preserve"> REF _Ref44078459 \h </w:instrText>
      </w:r>
      <w:r w:rsidR="00760C60">
        <w:fldChar w:fldCharType="separate"/>
      </w:r>
      <w:r w:rsidR="00110B53" w:rsidRPr="00DD7CCF">
        <w:t xml:space="preserve">Example </w:t>
      </w:r>
      <w:r w:rsidR="00110B53">
        <w:rPr>
          <w:noProof/>
        </w:rPr>
        <w:t>3.4.4</w:t>
      </w:r>
      <w:r w:rsidR="00110B53" w:rsidRPr="00DD7CCF">
        <w:t>.</w:t>
      </w:r>
      <w:r w:rsidR="00110B53">
        <w:rPr>
          <w:noProof/>
        </w:rPr>
        <w:t>B</w:t>
      </w:r>
      <w:r w:rsidR="00760C60">
        <w:fldChar w:fldCharType="end"/>
      </w:r>
      <w:r w:rsidR="00760C60">
        <w:t>)</w:t>
      </w:r>
    </w:p>
    <w:p w14:paraId="712D410A" w14:textId="4852DF6C" w:rsidR="00F65316" w:rsidRPr="00DD7CCF" w:rsidRDefault="00760C60" w:rsidP="00760C60">
      <w:pPr>
        <w:pStyle w:val="Lista3"/>
      </w:pPr>
      <w:r>
        <w:t>this unit is not normally applicable to gridlike partitions</w:t>
      </w:r>
    </w:p>
    <w:p w14:paraId="3CC775E6" w14:textId="4C25E433" w:rsidR="00F65316" w:rsidRPr="00DD7CCF" w:rsidRDefault="00F65316" w:rsidP="00F65316">
      <w:pPr>
        <w:pStyle w:val="Lista2"/>
      </w:pPr>
      <w:r w:rsidRPr="00303844">
        <w:rPr>
          <w:rStyle w:val="Codevalue"/>
        </w:rPr>
        <w:t>"block"</w:t>
      </w:r>
      <w:r w:rsidRPr="00DD7CCF">
        <w:t xml:space="preserve"> for inscriptions on separa</w:t>
      </w:r>
      <w:r>
        <w:t>ble</w:t>
      </w:r>
      <w:r w:rsidRPr="00DD7CCF">
        <w:t xml:space="preserve"> architectural blocks</w:t>
      </w:r>
      <w:r>
        <w:t xml:space="preserve"> in a larger element such as a wall</w:t>
      </w:r>
      <w:r w:rsidR="00760C60">
        <w:t xml:space="preserve"> (gridlike </w:t>
      </w:r>
      <w:r w:rsidR="00760C60">
        <w:fldChar w:fldCharType="begin"/>
      </w:r>
      <w:r w:rsidR="00760C60">
        <w:instrText xml:space="preserve"> REF _Ref44078533 \h </w:instrText>
      </w:r>
      <w:r w:rsidR="00760C60">
        <w:fldChar w:fldCharType="separate"/>
      </w:r>
      <w:r w:rsidR="00110B53" w:rsidRPr="00DD7CCF">
        <w:t xml:space="preserve">Example </w:t>
      </w:r>
      <w:r w:rsidR="00110B53">
        <w:rPr>
          <w:noProof/>
        </w:rPr>
        <w:t>3.6.1</w:t>
      </w:r>
      <w:r w:rsidR="00110B53" w:rsidRPr="00DD7CCF">
        <w:t>.</w:t>
      </w:r>
      <w:r w:rsidR="00110B53">
        <w:rPr>
          <w:noProof/>
        </w:rPr>
        <w:t>C</w:t>
      </w:r>
      <w:r w:rsidR="00760C60">
        <w:fldChar w:fldCharType="end"/>
      </w:r>
      <w:r w:rsidR="00760C60">
        <w:t>)</w:t>
      </w:r>
    </w:p>
    <w:p w14:paraId="0B9BB134" w14:textId="17B2D2F0" w:rsidR="00F65316" w:rsidRDefault="00F65316" w:rsidP="00F65316">
      <w:pPr>
        <w:pStyle w:val="Lista2"/>
      </w:pPr>
      <w:r w:rsidRPr="00303844">
        <w:rPr>
          <w:rStyle w:val="Codevalue"/>
        </w:rPr>
        <w:t>"fragment"</w:t>
      </w:r>
      <w:r w:rsidRPr="00DD7CCF">
        <w:t xml:space="preserve"> for objects with two or more extant inscribed fragments</w:t>
      </w:r>
    </w:p>
    <w:p w14:paraId="061BD16E" w14:textId="6443050F" w:rsidR="00760C60" w:rsidRPr="00DD7CCF" w:rsidRDefault="00760C60" w:rsidP="00760C60">
      <w:pPr>
        <w:pStyle w:val="Lista3"/>
      </w:pPr>
      <w:r>
        <w:t xml:space="preserve">fragmentation (for which </w:t>
      </w:r>
      <w:r w:rsidR="004D1F94">
        <w:t xml:space="preserve">specifically </w:t>
      </w:r>
      <w:r>
        <w:t>see §</w:t>
      </w:r>
      <w:r>
        <w:fldChar w:fldCharType="begin"/>
      </w:r>
      <w:r>
        <w:instrText xml:space="preserve"> REF _Ref182815850 \r \h </w:instrText>
      </w:r>
      <w:r>
        <w:fldChar w:fldCharType="separate"/>
      </w:r>
      <w:r w:rsidR="00110B53">
        <w:t>3.7</w:t>
      </w:r>
      <w:r>
        <w:fldChar w:fldCharType="end"/>
      </w:r>
      <w:r>
        <w:t xml:space="preserve">) generally creates gridlike partitions as </w:t>
      </w:r>
      <w:proofErr w:type="spellStart"/>
      <w:r>
        <w:t>in</w:t>
      </w:r>
      <w:r w:rsidR="004D1F94">
        <w:fldChar w:fldCharType="begin"/>
      </w:r>
      <w:r w:rsidR="004D1F94">
        <w:instrText xml:space="preserve"> REF _Ref182834408 \h </w:instrText>
      </w:r>
      <w:r w:rsidR="004D1F94">
        <w:fldChar w:fldCharType="separate"/>
      </w:r>
      <w:r w:rsidR="00110B53" w:rsidRPr="00DD7CCF">
        <w:t>Example</w:t>
      </w:r>
      <w:proofErr w:type="spellEnd"/>
      <w:r w:rsidR="00110B53" w:rsidRPr="00DD7CCF">
        <w:t xml:space="preserve"> </w:t>
      </w:r>
      <w:r w:rsidR="00110B53">
        <w:rPr>
          <w:noProof/>
        </w:rPr>
        <w:t>3.7.2</w:t>
      </w:r>
      <w:r w:rsidR="00110B53" w:rsidRPr="00DD7CCF">
        <w:t>.</w:t>
      </w:r>
      <w:r w:rsidR="00110B53">
        <w:rPr>
          <w:noProof/>
        </w:rPr>
        <w:t>B</w:t>
      </w:r>
      <w:r w:rsidR="004D1F94">
        <w:fldChar w:fldCharType="end"/>
      </w:r>
      <w:r>
        <w:t xml:space="preserve">, but may occasionally result in a pagelike partition as in </w:t>
      </w:r>
      <w:r>
        <w:fldChar w:fldCharType="begin"/>
      </w:r>
      <w:r>
        <w:instrText xml:space="preserve"> REF _Ref182822467 \h </w:instrText>
      </w:r>
      <w:r>
        <w:fldChar w:fldCharType="separate"/>
      </w:r>
      <w:r w:rsidR="00110B53" w:rsidRPr="00DD7CCF">
        <w:t xml:space="preserve">Example </w:t>
      </w:r>
      <w:r w:rsidR="00110B53">
        <w:rPr>
          <w:noProof/>
        </w:rPr>
        <w:t>3.7.4</w:t>
      </w:r>
      <w:r w:rsidR="00110B53" w:rsidRPr="00DD7CCF">
        <w:t>.</w:t>
      </w:r>
      <w:r w:rsidR="00110B53">
        <w:rPr>
          <w:noProof/>
        </w:rPr>
        <w:t>A</w:t>
      </w:r>
      <w:r>
        <w:fldChar w:fldCharType="end"/>
      </w:r>
    </w:p>
    <w:p w14:paraId="677ABDBC" w14:textId="218D6702" w:rsidR="00F65316" w:rsidRDefault="00F65316" w:rsidP="00F65316">
      <w:pPr>
        <w:pStyle w:val="Lista2"/>
      </w:pPr>
      <w:r w:rsidRPr="00303844">
        <w:rPr>
          <w:rStyle w:val="Codevalue"/>
        </w:rPr>
        <w:t>"zone"</w:t>
      </w:r>
      <w:r w:rsidRPr="00DD7CCF">
        <w:t xml:space="preserve"> for visually distinct zones </w:t>
      </w:r>
      <w:r w:rsidRPr="00B015E6">
        <w:t>that do not readily meet any of the specific definitions above</w:t>
      </w:r>
    </w:p>
    <w:p w14:paraId="6ACDD1FA" w14:textId="726B4E7F" w:rsidR="00F65316" w:rsidRPr="00DD7CCF" w:rsidRDefault="00F65316" w:rsidP="00F65316">
      <w:pPr>
        <w:pStyle w:val="Lista3"/>
      </w:pPr>
      <w:r>
        <w:t xml:space="preserve">a zone is generally conceived of as being </w:t>
      </w:r>
      <w:r w:rsidRPr="00DD7CCF">
        <w:t xml:space="preserve">on a single </w:t>
      </w:r>
      <w:r>
        <w:t xml:space="preserve">contiguous </w:t>
      </w:r>
      <w:r w:rsidRPr="00DD7CCF">
        <w:t>surface</w:t>
      </w:r>
      <w:r>
        <w:t>, but</w:t>
      </w:r>
      <w:r w:rsidRPr="00D0147D">
        <w:t xml:space="preserve"> </w:t>
      </w:r>
      <w:r w:rsidRPr="004F69EF">
        <w:t xml:space="preserve">in inscriptions with a complex topology, </w:t>
      </w:r>
      <w:r>
        <w:t xml:space="preserve">this unit </w:t>
      </w:r>
      <w:r w:rsidRPr="004F69EF">
        <w:t>may also be used for a visually distinct area occupying two or more surfaces</w:t>
      </w:r>
    </w:p>
    <w:p w14:paraId="70252047" w14:textId="77777777" w:rsidR="00F65316" w:rsidRPr="00DD7CCF" w:rsidRDefault="00F65316" w:rsidP="00F65316">
      <w:pPr>
        <w:pStyle w:val="Lista"/>
      </w:pPr>
      <w:r w:rsidRPr="00DD7CCF">
        <w:t xml:space="preserve">if you </w:t>
      </w:r>
      <w:r>
        <w:t xml:space="preserve">feel </w:t>
      </w:r>
      <w:r w:rsidRPr="00DD7CCF">
        <w:t xml:space="preserve">certain </w:t>
      </w:r>
      <w:r>
        <w:t xml:space="preserve">that </w:t>
      </w:r>
      <w:r w:rsidRPr="00DD7CCF">
        <w:t xml:space="preserve">none of the above </w:t>
      </w:r>
      <w:r>
        <w:t xml:space="preserve">values </w:t>
      </w:r>
      <w:r w:rsidRPr="00DD7CCF">
        <w:t>are satisfactory, you may use other values</w:t>
      </w:r>
      <w:r>
        <w:t>, consisting only of lowercase Latin letters without diacritical marks</w:t>
      </w:r>
    </w:p>
    <w:p w14:paraId="5B54498A" w14:textId="77777777" w:rsidR="00F65316" w:rsidRPr="00DD7CCF" w:rsidRDefault="00F65316" w:rsidP="00F65316">
      <w:pPr>
        <w:pStyle w:val="Lista2"/>
      </w:pPr>
      <w:r w:rsidRPr="00DD7CCF">
        <w:t xml:space="preserve">having introduced a custom value, try to use it consistently and send the value and a short definition/description of the case where you have used it to the authors of this Guide, so it can be </w:t>
      </w:r>
      <w:r>
        <w:t>added to the list of recognised subtypes</w:t>
      </w:r>
    </w:p>
    <w:p w14:paraId="4192DF2C" w14:textId="77777777" w:rsidR="00777B90" w:rsidRPr="00DD7CCF" w:rsidRDefault="00777B90" w:rsidP="00777B90">
      <w:pPr>
        <w:pStyle w:val="Cmsor2"/>
      </w:pPr>
      <w:bookmarkStart w:id="236" w:name="_Ref43979481"/>
      <w:bookmarkStart w:id="237" w:name="_Ref182580598"/>
      <w:bookmarkStart w:id="238" w:name="_Ref182580609"/>
      <w:bookmarkStart w:id="239" w:name="_Ref182580645"/>
      <w:bookmarkStart w:id="240" w:name="_Ref182580657"/>
      <w:bookmarkStart w:id="241" w:name="_Ref182580801"/>
      <w:bookmarkStart w:id="242" w:name="_Toc182996978"/>
      <w:r w:rsidRPr="00DD7CCF">
        <w:t>Pagelike partitions: text flows through successive zones</w:t>
      </w:r>
      <w:bookmarkEnd w:id="236"/>
      <w:bookmarkEnd w:id="242"/>
    </w:p>
    <w:p w14:paraId="3A887DBE" w14:textId="77777777" w:rsidR="00777B90" w:rsidRDefault="00777B90" w:rsidP="00777B90">
      <w:pPr>
        <w:pStyle w:val="Cmsor3"/>
      </w:pPr>
      <w:bookmarkStart w:id="243" w:name="_h6ikg2hg8g9u" w:colFirst="0" w:colLast="0"/>
      <w:bookmarkStart w:id="244" w:name="_Ref182301135"/>
      <w:bookmarkStart w:id="245" w:name="_Toc182996979"/>
      <w:bookmarkEnd w:id="243"/>
      <w:r w:rsidRPr="00DD7CCF">
        <w:t>Overview</w:t>
      </w:r>
      <w:bookmarkEnd w:id="244"/>
      <w:bookmarkEnd w:id="245"/>
    </w:p>
    <w:p w14:paraId="214CA4F0" w14:textId="0F75138C" w:rsidR="00777B90" w:rsidRDefault="00777B90" w:rsidP="00777B90">
      <w:r>
        <w:t>Recall from §</w:t>
      </w:r>
      <w:r w:rsidR="0020012B">
        <w:fldChar w:fldCharType="begin"/>
      </w:r>
      <w:r w:rsidR="0020012B">
        <w:instrText xml:space="preserve"> REF _Ref182923075 \r \h </w:instrText>
      </w:r>
      <w:r w:rsidR="0020012B">
        <w:fldChar w:fldCharType="separate"/>
      </w:r>
      <w:r w:rsidR="00110B53">
        <w:t>3.1</w:t>
      </w:r>
      <w:r w:rsidR="0020012B">
        <w:fldChar w:fldCharType="end"/>
      </w:r>
      <w:r>
        <w:t xml:space="preserve"> that in a pagelike partition, the text continues from the end of a zone to the beginning of the next, typically without a major semantic boundary, as in Pattern B of </w:t>
      </w:r>
      <w:r>
        <w:fldChar w:fldCharType="begin"/>
      </w:r>
      <w:r>
        <w:instrText xml:space="preserve"> REF _Ref181714224 \h </w:instrText>
      </w:r>
      <w:r>
        <w:fldChar w:fldCharType="separate"/>
      </w:r>
      <w:r w:rsidR="00110B53">
        <w:t xml:space="preserve">Figure </w:t>
      </w:r>
      <w:r w:rsidR="00110B53">
        <w:rPr>
          <w:noProof/>
        </w:rPr>
        <w:t>3</w:t>
      </w:r>
      <w:r>
        <w:fldChar w:fldCharType="end"/>
      </w:r>
      <w:r>
        <w:t>.</w:t>
      </w:r>
      <w:r w:rsidRPr="001112AA">
        <w:t xml:space="preserve"> </w:t>
      </w:r>
      <w:r>
        <w:t xml:space="preserve">The text of all such partitions together comprises a single virtual field that is an integral whole, </w:t>
      </w:r>
      <w:r w:rsidR="0020012B">
        <w:t>while</w:t>
      </w:r>
      <w:r>
        <w:t xml:space="preserve"> the chunks of text in the individual partitions are not complete in themselves. We call these partitions pagelike because each zone is analogous to a page in a book: the boundary is usually incidental and irrelevant to the text’s semantic structure, although it may also coincide with a semantic break. </w:t>
      </w:r>
      <w:r w:rsidR="009643B3">
        <w:t>Since</w:t>
      </w:r>
      <w:r>
        <w:t xml:space="preserve"> such a partition may occur inside a unit of intrinsic structure, the encoding equivalent of a pagelike partition is an empty milestone element (introduced in §</w:t>
      </w:r>
      <w:r w:rsidR="0020012B">
        <w:fldChar w:fldCharType="begin"/>
      </w:r>
      <w:r w:rsidR="0020012B">
        <w:instrText xml:space="preserve"> REF _Ref182923699 \r \h </w:instrText>
      </w:r>
      <w:r w:rsidR="0020012B">
        <w:fldChar w:fldCharType="separate"/>
      </w:r>
      <w:r w:rsidR="00110B53">
        <w:t>3.3</w:t>
      </w:r>
      <w:r w:rsidR="0020012B">
        <w:fldChar w:fldCharType="end"/>
      </w:r>
      <w:r>
        <w:t>). For the genuine pages</w:t>
      </w:r>
      <w:r w:rsidRPr="006B5499">
        <w:rPr>
          <w:rStyle w:val="Lbjegyzet-hivatkozs"/>
        </w:rPr>
        <w:footnoteReference w:id="18"/>
      </w:r>
      <w:r>
        <w:t xml:space="preserve"> of copperplate charters, we use </w:t>
      </w:r>
      <w:r>
        <w:rPr>
          <w:rStyle w:val="Code"/>
        </w:rPr>
        <w:t>&lt;pb/&gt;</w:t>
      </w:r>
      <w:r>
        <w:t xml:space="preserve"> elements (§</w:t>
      </w:r>
      <w:r>
        <w:fldChar w:fldCharType="begin"/>
      </w:r>
      <w:r>
        <w:instrText xml:space="preserve"> REF _Ref182580158 \r \h </w:instrText>
      </w:r>
      <w:r>
        <w:fldChar w:fldCharType="separate"/>
      </w:r>
      <w:r w:rsidR="00110B53">
        <w:t>0</w:t>
      </w:r>
      <w:r>
        <w:fldChar w:fldCharType="end"/>
      </w:r>
      <w:r>
        <w:t xml:space="preserve">), while for other partitions of analogous nature we employ </w:t>
      </w:r>
      <w:r>
        <w:rPr>
          <w:rStyle w:val="Code"/>
        </w:rPr>
        <w:t xml:space="preserve">&lt;milestone </w:t>
      </w:r>
      <w:r w:rsidRPr="00913831">
        <w:rPr>
          <w:rStyle w:val="Codeattribute"/>
        </w:rPr>
        <w:t>type=</w:t>
      </w:r>
      <w:r w:rsidRPr="00913831">
        <w:rPr>
          <w:rStyle w:val="Codevalue"/>
        </w:rPr>
        <w:t>"pagelike"</w:t>
      </w:r>
      <w:r>
        <w:rPr>
          <w:rStyle w:val="Code"/>
        </w:rPr>
        <w:t>&gt;</w:t>
      </w:r>
      <w:r>
        <w:t xml:space="preserve"> (§</w:t>
      </w:r>
      <w:r>
        <w:fldChar w:fldCharType="begin"/>
      </w:r>
      <w:r>
        <w:instrText xml:space="preserve"> REF _Ref43986679 \r \h </w:instrText>
      </w:r>
      <w:r>
        <w:fldChar w:fldCharType="separate"/>
      </w:r>
      <w:r w:rsidR="00110B53">
        <w:t>3.4.3</w:t>
      </w:r>
      <w:r>
        <w:fldChar w:fldCharType="end"/>
      </w:r>
      <w:r>
        <w:t xml:space="preserve">). </w:t>
      </w:r>
    </w:p>
    <w:p w14:paraId="14604689" w14:textId="558D0487" w:rsidR="00777B90" w:rsidRPr="00DD7CCF" w:rsidRDefault="00777B90" w:rsidP="00777B90">
      <w:r>
        <w:t>There is no technical limit to the number of different kinds of pagelike partitions that a document may contain. H</w:t>
      </w:r>
      <w:r w:rsidRPr="00DD7CCF">
        <w:t xml:space="preserve">owever, to avoid complications in markup and referencing, our project policy is </w:t>
      </w:r>
      <w:r>
        <w:t>always to employ a maximum of one kind of pagelike partition per edition or, if the edition involves textpart divisions (§</w:t>
      </w:r>
      <w:r>
        <w:fldChar w:fldCharType="begin"/>
      </w:r>
      <w:r>
        <w:instrText xml:space="preserve"> REF _Ref43978987 \r \h </w:instrText>
      </w:r>
      <w:r>
        <w:fldChar w:fldCharType="separate"/>
      </w:r>
      <w:r w:rsidR="00110B53">
        <w:t>3.2</w:t>
      </w:r>
      <w:r>
        <w:fldChar w:fldCharType="end"/>
      </w:r>
      <w:r>
        <w:t xml:space="preserve">), a maximum of one kind of pagelike partition per textpart. That is to say, a document or textpart may contain either page beginnings or pagelike milestones of a single </w:t>
      </w:r>
      <w:r w:rsidR="009643B3">
        <w:t>kind</w:t>
      </w:r>
      <w:r>
        <w:t xml:space="preserve">, but not both, nor </w:t>
      </w:r>
      <w:r w:rsidR="009643B3">
        <w:t xml:space="preserve">several kinds of </w:t>
      </w:r>
      <w:r>
        <w:t xml:space="preserve">pagelike milestones. When encoding a structurally complex inscription, instead of resorting to multiple kinds of pagelike partitions, </w:t>
      </w:r>
      <w:r w:rsidRPr="00DD7CCF">
        <w:t xml:space="preserve">try to make use of </w:t>
      </w:r>
      <w:r>
        <w:t xml:space="preserve">the encoding solutions for </w:t>
      </w:r>
      <w:r w:rsidRPr="00DD7CCF">
        <w:t xml:space="preserve">visually offset intrinsic </w:t>
      </w:r>
      <w:r>
        <w:t>lines</w:t>
      </w:r>
      <w:r w:rsidRPr="00DD7CCF">
        <w:t xml:space="preserve"> </w:t>
      </w:r>
      <w:r w:rsidRPr="00E24F87">
        <w:rPr>
          <w:noProof/>
        </w:rPr>
        <w:t>(</w:t>
      </w:r>
      <w:r w:rsidRPr="00DD7CCF">
        <w:t>§</w:t>
      </w:r>
      <w:r>
        <w:fldChar w:fldCharType="begin"/>
      </w:r>
      <w:r>
        <w:instrText xml:space="preserve"> REF _Ref43978135 \r \h </w:instrText>
      </w:r>
      <w:r>
        <w:fldChar w:fldCharType="separate"/>
      </w:r>
      <w:r w:rsidR="00110B53">
        <w:t>3.8.2</w:t>
      </w:r>
      <w:r>
        <w:fldChar w:fldCharType="end"/>
      </w:r>
      <w:r>
        <w:t xml:space="preserve"> and §</w:t>
      </w:r>
      <w:r>
        <w:fldChar w:fldCharType="begin"/>
      </w:r>
      <w:r>
        <w:instrText xml:space="preserve"> REF _Ref182233273 \r \h </w:instrText>
      </w:r>
      <w:r>
        <w:fldChar w:fldCharType="separate"/>
      </w:r>
      <w:r w:rsidR="00110B53">
        <w:t>3.8.3</w:t>
      </w:r>
      <w:r>
        <w:fldChar w:fldCharType="end"/>
      </w:r>
      <w:r w:rsidRPr="00DD7CCF">
        <w:t xml:space="preserve">) and </w:t>
      </w:r>
      <w:r>
        <w:t>boxlike</w:t>
      </w:r>
      <w:r w:rsidRPr="00DD7CCF">
        <w:t xml:space="preserve"> partitions </w:t>
      </w:r>
      <w:r w:rsidRPr="00E24F87">
        <w:rPr>
          <w:noProof/>
        </w:rPr>
        <w:t>(</w:t>
      </w:r>
      <w:r w:rsidRPr="00DD7CCF">
        <w:t>§</w:t>
      </w:r>
      <w:r>
        <w:fldChar w:fldCharType="begin"/>
      </w:r>
      <w:r>
        <w:instrText xml:space="preserve"> REF _Ref43978987 \r \h </w:instrText>
      </w:r>
      <w:r>
        <w:fldChar w:fldCharType="separate"/>
      </w:r>
      <w:r w:rsidR="00110B53">
        <w:t>3.2</w:t>
      </w:r>
      <w:r>
        <w:fldChar w:fldCharType="end"/>
      </w:r>
      <w:r w:rsidRPr="00DD7CCF">
        <w:t>)</w:t>
      </w:r>
      <w:r>
        <w:t>.</w:t>
      </w:r>
      <w:r w:rsidRPr="004B2434">
        <w:t xml:space="preserve"> </w:t>
      </w:r>
      <w:r>
        <w:t>I</w:t>
      </w:r>
      <w:r w:rsidRPr="00DD7CCF">
        <w:t xml:space="preserve">f you encounter a case where nested textpart divisions seem to be the </w:t>
      </w:r>
      <w:r>
        <w:t>ideal</w:t>
      </w:r>
      <w:r w:rsidRPr="00DD7CCF">
        <w:t xml:space="preserve"> solution, please discuss it with the authors of the Guide</w:t>
      </w:r>
      <w:r>
        <w:t>.</w:t>
      </w:r>
    </w:p>
    <w:p w14:paraId="4C7EA3DA" w14:textId="77777777" w:rsidR="00777B90" w:rsidRPr="00DD7CCF" w:rsidRDefault="00777B90" w:rsidP="00777B90">
      <w:r>
        <w:t>E</w:t>
      </w:r>
      <w:r w:rsidRPr="00DD7CCF">
        <w:t>pigraphic examples of pagelike partitions include</w:t>
      </w:r>
      <w:r>
        <w:t>:</w:t>
      </w:r>
    </w:p>
    <w:p w14:paraId="3160B0DF" w14:textId="11640EC6" w:rsidR="00777B90" w:rsidRPr="00DD7CCF" w:rsidRDefault="00777B90" w:rsidP="00777B90">
      <w:pPr>
        <w:pStyle w:val="Lista"/>
      </w:pPr>
      <w:r w:rsidRPr="00DD7CCF">
        <w:t xml:space="preserve">text laid out in consecutively readable zones </w:t>
      </w:r>
      <w:r>
        <w:t xml:space="preserve">positioned </w:t>
      </w:r>
      <w:r w:rsidRPr="00DD7CCF">
        <w:t>in any arrangement on a single surface</w:t>
      </w:r>
      <w:r w:rsidR="009643B3">
        <w:t xml:space="preserve">, as in </w:t>
      </w:r>
      <w:r w:rsidR="009643B3">
        <w:fldChar w:fldCharType="begin"/>
      </w:r>
      <w:r w:rsidR="009643B3">
        <w:instrText xml:space="preserve"> REF _Ref44078357 \h </w:instrText>
      </w:r>
      <w:r w:rsidR="009643B3">
        <w:fldChar w:fldCharType="separate"/>
      </w:r>
      <w:r w:rsidR="00110B53" w:rsidRPr="00DD7CCF">
        <w:t xml:space="preserve">Example </w:t>
      </w:r>
      <w:r w:rsidR="00110B53">
        <w:rPr>
          <w:noProof/>
        </w:rPr>
        <w:t>3.4.1</w:t>
      </w:r>
      <w:r w:rsidR="00110B53" w:rsidRPr="00DD7CCF">
        <w:t>.</w:t>
      </w:r>
      <w:r w:rsidR="00110B53">
        <w:rPr>
          <w:noProof/>
        </w:rPr>
        <w:t>A</w:t>
      </w:r>
      <w:r w:rsidR="009643B3">
        <w:fldChar w:fldCharType="end"/>
      </w:r>
    </w:p>
    <w:p w14:paraId="656E2A35" w14:textId="3CC1D9F8" w:rsidR="00777B90" w:rsidRPr="00DD7CCF" w:rsidRDefault="00777B90" w:rsidP="00777B90">
      <w:pPr>
        <w:pStyle w:val="Lista"/>
      </w:pPr>
      <w:r w:rsidRPr="00DD7CCF">
        <w:lastRenderedPageBreak/>
        <w:t xml:space="preserve">text laid out in consecutively readable zones on multiple faces of a three-dimensional object </w:t>
      </w:r>
      <w:r w:rsidRPr="00E24F87">
        <w:rPr>
          <w:noProof/>
        </w:rPr>
        <w:t>(</w:t>
      </w:r>
      <w:r w:rsidRPr="00DD7CCF">
        <w:t>e.g. stele or pillar</w:t>
      </w:r>
      <w:r>
        <w:t xml:space="preserve">, as in </w:t>
      </w:r>
      <w:r w:rsidRPr="00DD7CCF">
        <w:t>Case stud</w:t>
      </w:r>
      <w:r>
        <w:t>ies</w:t>
      </w:r>
      <w:r w:rsidRPr="00DD7CCF">
        <w:t xml:space="preserve"> 1 </w:t>
      </w:r>
      <w:r>
        <w:rPr>
          <w:noProof/>
        </w:rPr>
        <w:t xml:space="preserve">and 2 in </w:t>
      </w:r>
      <w:r w:rsidRPr="00DD7CCF">
        <w:fldChar w:fldCharType="begin"/>
      </w:r>
      <w:r w:rsidRPr="00DD7CCF">
        <w:instrText xml:space="preserve"> REF _Ref43985466 \w \h </w:instrText>
      </w:r>
      <w:r>
        <w:instrText xml:space="preserve"> \* MERGEFORMAT </w:instrText>
      </w:r>
      <w:r w:rsidRPr="00DD7CCF">
        <w:fldChar w:fldCharType="separate"/>
      </w:r>
      <w:r w:rsidR="00110B53">
        <w:t>Appendix C</w:t>
      </w:r>
      <w:r w:rsidRPr="00DD7CCF">
        <w:fldChar w:fldCharType="end"/>
      </w:r>
      <w:r w:rsidRPr="00DD7CCF">
        <w:t>)</w:t>
      </w:r>
    </w:p>
    <w:p w14:paraId="4E56333B" w14:textId="0569DDB5" w:rsidR="00777B90" w:rsidRPr="00DD7CCF" w:rsidRDefault="00777B90" w:rsidP="00777B90">
      <w:pPr>
        <w:pStyle w:val="Lista"/>
      </w:pPr>
      <w:r w:rsidRPr="00DD7CCF">
        <w:t xml:space="preserve">text laid out in consecutively readable zones on multiple linked objects </w:t>
      </w:r>
      <w:r w:rsidRPr="00E24F87">
        <w:rPr>
          <w:noProof/>
        </w:rPr>
        <w:t>(</w:t>
      </w:r>
      <w:r w:rsidRPr="00DD7CCF">
        <w:t>e.g. copperplate sets; two jambs of a doorway</w:t>
      </w:r>
      <w:r w:rsidR="009643B3">
        <w:t xml:space="preserve">, as in </w:t>
      </w:r>
      <w:r w:rsidR="009643B3">
        <w:fldChar w:fldCharType="begin"/>
      </w:r>
      <w:r w:rsidR="009643B3">
        <w:instrText xml:space="preserve"> REF _Ref182924299 \h </w:instrText>
      </w:r>
      <w:r w:rsidR="009643B3">
        <w:fldChar w:fldCharType="separate"/>
      </w:r>
      <w:r w:rsidR="00110B53" w:rsidRPr="00DD7CCF">
        <w:t xml:space="preserve">Example </w:t>
      </w:r>
      <w:r w:rsidR="00110B53">
        <w:rPr>
          <w:noProof/>
        </w:rPr>
        <w:t>3.4.1</w:t>
      </w:r>
      <w:r w:rsidR="00110B53" w:rsidRPr="00DD7CCF">
        <w:t>.</w:t>
      </w:r>
      <w:r w:rsidR="00110B53">
        <w:rPr>
          <w:noProof/>
        </w:rPr>
        <w:t>B</w:t>
      </w:r>
      <w:r w:rsidR="009643B3">
        <w:fldChar w:fldCharType="end"/>
      </w:r>
      <w:r w:rsidRPr="00DD7CCF">
        <w:t>)</w:t>
      </w:r>
    </w:p>
    <w:tbl>
      <w:tblPr>
        <w:tblStyle w:val="CodeSampleTable"/>
        <w:tblW w:w="5000" w:type="pct"/>
        <w:tblLook w:val="04A0" w:firstRow="1" w:lastRow="0" w:firstColumn="1" w:lastColumn="0" w:noHBand="0" w:noVBand="1"/>
      </w:tblPr>
      <w:tblGrid>
        <w:gridCol w:w="5419"/>
        <w:gridCol w:w="4209"/>
      </w:tblGrid>
      <w:tr w:rsidR="00777B90" w:rsidRPr="00DD7CCF" w14:paraId="5DF81710" w14:textId="77777777" w:rsidTr="00AD0920">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BF84190" w14:textId="34749935" w:rsidR="00777B90" w:rsidRPr="00DD7CCF" w:rsidRDefault="00777B90" w:rsidP="00AD0920">
            <w:pPr>
              <w:pStyle w:val="Kpalrs"/>
            </w:pPr>
            <w:bookmarkStart w:id="246" w:name="_w6aiimbh4273" w:colFirst="0" w:colLast="0"/>
            <w:bookmarkStart w:id="247" w:name="_Ref44078357"/>
            <w:bookmarkStart w:id="248" w:name="_Ref43978346"/>
            <w:bookmarkEnd w:id="246"/>
            <w:r w:rsidRPr="00DD7CCF">
              <w:t xml:space="preserve">Example </w:t>
            </w:r>
            <w:r w:rsidR="00542B66">
              <w:fldChar w:fldCharType="begin"/>
            </w:r>
            <w:r w:rsidR="00542B66">
              <w:instrText xml:space="preserve"> STYLEREF 3 \s </w:instrText>
            </w:r>
            <w:r w:rsidR="00542B66">
              <w:fldChar w:fldCharType="separate"/>
            </w:r>
            <w:r w:rsidR="00110B53">
              <w:rPr>
                <w:noProof/>
              </w:rPr>
              <w:t>3.4.1</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A</w:t>
            </w:r>
            <w:r w:rsidR="00542B66">
              <w:rPr>
                <w:noProof/>
              </w:rPr>
              <w:fldChar w:fldCharType="end"/>
            </w:r>
            <w:bookmarkEnd w:id="247"/>
            <w:r w:rsidRPr="00DD7CCF">
              <w:t>: text in two columns</w:t>
            </w:r>
          </w:p>
        </w:tc>
      </w:tr>
      <w:tr w:rsidR="00777B90" w:rsidRPr="00DD7CCF" w14:paraId="50A5DE1C" w14:textId="77777777" w:rsidTr="00AD0920">
        <w:tc>
          <w:tcPr>
            <w:tcW w:w="5000" w:type="pct"/>
            <w:gridSpan w:val="2"/>
          </w:tcPr>
          <w:p w14:paraId="1199B448" w14:textId="77777777" w:rsidR="00777B90" w:rsidRPr="00DD7CCF" w:rsidRDefault="00777B90" w:rsidP="00AD0920">
            <w:pPr>
              <w:pStyle w:val="Image"/>
            </w:pPr>
            <w:r w:rsidRPr="00DD7CCF">
              <w:drawing>
                <wp:inline distT="0" distB="0" distL="0" distR="0" wp14:anchorId="0FBA9C4C" wp14:editId="050AD153">
                  <wp:extent cx="4711700" cy="2294592"/>
                  <wp:effectExtent l="0" t="0" r="0" b="0"/>
                  <wp:docPr id="170709816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777B90" w:rsidRPr="00DD7CCF" w14:paraId="6297DE35" w14:textId="77777777" w:rsidTr="00AD0920">
        <w:tc>
          <w:tcPr>
            <w:tcW w:w="5000" w:type="pct"/>
            <w:gridSpan w:val="2"/>
          </w:tcPr>
          <w:p w14:paraId="0646BB9B" w14:textId="33C2C2F0" w:rsidR="00777B90" w:rsidRPr="00DD7CCF" w:rsidRDefault="00777B90" w:rsidP="00AD0920">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Pr>
                <w:rStyle w:val="Codecomment"/>
              </w:rPr>
              <w:fldChar w:fldCharType="begin"/>
            </w:r>
            <w:r>
              <w:rPr>
                <w:rStyle w:val="Codecomment"/>
              </w:rPr>
              <w:instrText xml:space="preserve"> REF _Ref182228417 \r \h </w:instrText>
            </w:r>
            <w:r>
              <w:rPr>
                <w:rStyle w:val="Codecomment"/>
              </w:rPr>
            </w:r>
            <w:r>
              <w:rPr>
                <w:rStyle w:val="Codecomment"/>
              </w:rPr>
              <w:fldChar w:fldCharType="separate"/>
            </w:r>
            <w:r w:rsidR="00110B53">
              <w:rPr>
                <w:rStyle w:val="Codecomment"/>
              </w:rPr>
              <w:t>3.5.3</w:t>
            </w:r>
            <w:r>
              <w:rPr>
                <w:rStyle w:val="Codecomment"/>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110B53">
              <w:rPr>
                <w:rStyle w:val="Codecomment"/>
                <w:rFonts w:eastAsia="Arial Unicode MS"/>
              </w:rPr>
              <w:t>3.4.5</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110B53">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777B90" w:rsidRPr="00DD7CCF" w14:paraId="3342279D" w14:textId="77777777" w:rsidTr="00AD0920">
        <w:tc>
          <w:tcPr>
            <w:tcW w:w="5000" w:type="pct"/>
            <w:gridSpan w:val="2"/>
          </w:tcPr>
          <w:p w14:paraId="77347A3B" w14:textId="63143E52" w:rsidR="00777B90" w:rsidRPr="00DD7CCF" w:rsidRDefault="00777B90" w:rsidP="00AC7B80">
            <w:pPr>
              <w:pStyle w:val="TableNote"/>
              <w:rPr>
                <w:noProof/>
              </w:rPr>
            </w:pPr>
            <w:r w:rsidRPr="00DD7CCF">
              <w:t xml:space="preserve">in the </w:t>
            </w:r>
            <w:r w:rsidRPr="00AC7B80">
              <w:t>illustration</w:t>
            </w:r>
            <w:r w:rsidRPr="00DD7CCF">
              <w:t xml:space="preserve">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110B53">
              <w:t>3.2</w:t>
            </w:r>
            <w:r w:rsidRPr="00DD7CCF">
              <w:fldChar w:fldCharType="end"/>
            </w:r>
            <w:r w:rsidRPr="00DD7CCF">
              <w:t>)</w:t>
            </w:r>
          </w:p>
        </w:tc>
      </w:tr>
      <w:tr w:rsidR="00777B90" w:rsidRPr="00DD7CCF" w14:paraId="7531266E" w14:textId="77777777" w:rsidTr="00AD0920">
        <w:tc>
          <w:tcPr>
            <w:tcW w:w="2814" w:type="pct"/>
          </w:tcPr>
          <w:p w14:paraId="0BF68762" w14:textId="77777777" w:rsidR="00777B90" w:rsidRPr="00DD7CCF" w:rsidRDefault="00777B90" w:rsidP="00AD0920">
            <w:pPr>
              <w:pStyle w:val="TableNote"/>
            </w:pPr>
            <w:bookmarkStart w:id="249" w:name="_xbyjw7atziy5" w:colFirst="0" w:colLast="0"/>
            <w:bookmarkEnd w:id="249"/>
            <w:r w:rsidRPr="00DD7CCF">
              <w:t>a partition may, however, coincide with a semantic boundary as in the slightly altered illustration here</w:t>
            </w:r>
          </w:p>
          <w:p w14:paraId="0BB469CF" w14:textId="2FF1F6D4" w:rsidR="00777B90" w:rsidRPr="00DD7CCF" w:rsidRDefault="00777B90" w:rsidP="00AD0920">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110B53">
              <w:t>3.2.1</w:t>
            </w:r>
            <w:r w:rsidRPr="00DD7CCF">
              <w:fldChar w:fldCharType="end"/>
            </w:r>
            <w:r w:rsidRPr="00DD7CCF">
              <w:t xml:space="preserve"> above</w:t>
            </w:r>
          </w:p>
          <w:p w14:paraId="234BEE50" w14:textId="77777777" w:rsidR="00777B90" w:rsidRPr="00DD7CCF" w:rsidRDefault="00777B90" w:rsidP="00AD0920">
            <w:pPr>
              <w:pStyle w:val="TableNote"/>
            </w:pPr>
            <w:bookmarkStart w:id="250" w:name="_9uretion352s" w:colFirst="0" w:colLast="0"/>
            <w:bookmarkEnd w:id="250"/>
            <w:r w:rsidRPr="00DD7CCF">
              <w:t>therefore, the illustration on the right must also be encoded as a pagelike partition</w:t>
            </w:r>
          </w:p>
        </w:tc>
        <w:tc>
          <w:tcPr>
            <w:tcW w:w="2186" w:type="pct"/>
            <w:vAlign w:val="bottom"/>
          </w:tcPr>
          <w:p w14:paraId="33022ACF" w14:textId="77777777" w:rsidR="00777B90" w:rsidRPr="00DD7CCF" w:rsidRDefault="00777B90" w:rsidP="00AD0920">
            <w:pPr>
              <w:pStyle w:val="Image"/>
              <w:rPr>
                <w:rStyle w:val="Code"/>
              </w:rPr>
            </w:pPr>
            <w:bookmarkStart w:id="251" w:name="_2o3hdppskxxm" w:colFirst="0" w:colLast="0"/>
            <w:bookmarkEnd w:id="251"/>
            <w:r w:rsidRPr="00DD7CCF">
              <w:drawing>
                <wp:inline distT="0" distB="0" distL="0" distR="0" wp14:anchorId="0B0D1C18" wp14:editId="10FB8E60">
                  <wp:extent cx="2453640" cy="1238250"/>
                  <wp:effectExtent l="0" t="0" r="3810" b="0"/>
                  <wp:docPr id="154050177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258897C2" w14:textId="2AA80503" w:rsidR="009643B3" w:rsidRDefault="009643B3" w:rsidP="009643B3">
      <w:bookmarkStart w:id="252" w:name="_tnb25u59sdgt" w:colFirst="0" w:colLast="0"/>
      <w:bookmarkStart w:id="253" w:name="_Ref182580155"/>
      <w:bookmarkStart w:id="254" w:name="_Ref182580158"/>
      <w:bookmarkStart w:id="255" w:name="_Ref182580228"/>
      <w:bookmarkEnd w:id="252"/>
    </w:p>
    <w:tbl>
      <w:tblPr>
        <w:tblStyle w:val="CodeSampleTable"/>
        <w:tblW w:w="5000" w:type="pct"/>
        <w:tblLook w:val="04A0" w:firstRow="1" w:lastRow="0" w:firstColumn="1" w:lastColumn="0" w:noHBand="0" w:noVBand="1"/>
      </w:tblPr>
      <w:tblGrid>
        <w:gridCol w:w="9628"/>
      </w:tblGrid>
      <w:tr w:rsidR="009643B3" w:rsidRPr="00DD7CCF" w14:paraId="61FD70B5" w14:textId="77777777" w:rsidTr="009643B3">
        <w:trPr>
          <w:cnfStyle w:val="100000000000" w:firstRow="1" w:lastRow="0" w:firstColumn="0" w:lastColumn="0" w:oddVBand="0" w:evenVBand="0" w:oddHBand="0" w:evenHBand="0" w:firstRowFirstColumn="0" w:firstRowLastColumn="0" w:lastRowFirstColumn="0" w:lastRowLastColumn="0"/>
        </w:trPr>
        <w:tc>
          <w:tcPr>
            <w:tcW w:w="5000" w:type="pct"/>
          </w:tcPr>
          <w:p w14:paraId="0910BBB3" w14:textId="76EB183E" w:rsidR="009643B3" w:rsidRPr="00DD7CCF" w:rsidRDefault="009643B3" w:rsidP="009643B3">
            <w:pPr>
              <w:pStyle w:val="Kpalrs"/>
            </w:pPr>
            <w:bookmarkStart w:id="256" w:name="_Ref182924299"/>
            <w:r w:rsidRPr="00DD7CCF">
              <w:lastRenderedPageBreak/>
              <w:t xml:space="preserve">Example </w:t>
            </w:r>
            <w:r w:rsidR="00542B66">
              <w:fldChar w:fldCharType="begin"/>
            </w:r>
            <w:r w:rsidR="00542B66">
              <w:instrText xml:space="preserve"> STYLEREF 3 \s </w:instrText>
            </w:r>
            <w:r w:rsidR="00542B66">
              <w:fldChar w:fldCharType="separate"/>
            </w:r>
            <w:r w:rsidR="00110B53">
              <w:rPr>
                <w:noProof/>
              </w:rPr>
              <w:t>3.4.1</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B</w:t>
            </w:r>
            <w:r w:rsidR="00542B66">
              <w:rPr>
                <w:noProof/>
              </w:rPr>
              <w:fldChar w:fldCharType="end"/>
            </w:r>
            <w:bookmarkEnd w:id="256"/>
            <w:r w:rsidRPr="00DD7CCF">
              <w:t xml:space="preserve">: </w:t>
            </w:r>
            <w:r>
              <w:t>doorjambs</w:t>
            </w:r>
          </w:p>
        </w:tc>
      </w:tr>
      <w:tr w:rsidR="009643B3" w:rsidRPr="00DD7CCF" w14:paraId="043A9329" w14:textId="77777777" w:rsidTr="009643B3">
        <w:tc>
          <w:tcPr>
            <w:tcW w:w="5000" w:type="pct"/>
          </w:tcPr>
          <w:p w14:paraId="52D9AFD0" w14:textId="681EDC8C" w:rsidR="009643B3" w:rsidRPr="00DD7CCF" w:rsidRDefault="009643B3" w:rsidP="009643B3">
            <w:pPr>
              <w:pStyle w:val="Image"/>
            </w:pPr>
            <w:r>
              <w:t>&amp;&amp;&amp;</w:t>
            </w:r>
          </w:p>
        </w:tc>
      </w:tr>
      <w:tr w:rsidR="009643B3" w:rsidRPr="00DD7CCF" w14:paraId="7AF24C65" w14:textId="77777777" w:rsidTr="009643B3">
        <w:tc>
          <w:tcPr>
            <w:tcW w:w="5000" w:type="pct"/>
          </w:tcPr>
          <w:p w14:paraId="562C4224" w14:textId="0CF2A496" w:rsidR="009643B3" w:rsidRPr="00DD7CCF" w:rsidRDefault="009643B3" w:rsidP="009643B3">
            <w:pPr>
              <w:pStyle w:val="CodeParagraph"/>
              <w:keepNext/>
            </w:pPr>
            <w:r>
              <w:rPr>
                <w:rStyle w:val="Code"/>
              </w:rPr>
              <w:t>&amp;&amp;&amp;</w:t>
            </w: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Pr>
                <w:rStyle w:val="Codecomment"/>
              </w:rPr>
              <w:fldChar w:fldCharType="begin"/>
            </w:r>
            <w:r>
              <w:rPr>
                <w:rStyle w:val="Codecomment"/>
              </w:rPr>
              <w:instrText xml:space="preserve"> REF _Ref182228417 \r \h </w:instrText>
            </w:r>
            <w:r>
              <w:rPr>
                <w:rStyle w:val="Codecomment"/>
              </w:rPr>
            </w:r>
            <w:r>
              <w:rPr>
                <w:rStyle w:val="Codecomment"/>
              </w:rPr>
              <w:fldChar w:fldCharType="separate"/>
            </w:r>
            <w:r w:rsidR="00110B53">
              <w:rPr>
                <w:rStyle w:val="Codecomment"/>
              </w:rPr>
              <w:t>3.5.3</w:t>
            </w:r>
            <w:r>
              <w:rPr>
                <w:rStyle w:val="Codecomment"/>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110B53">
              <w:rPr>
                <w:rStyle w:val="Codecomment"/>
                <w:rFonts w:eastAsia="Arial Unicode MS"/>
              </w:rPr>
              <w:t>3.4.5</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110B53">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9643B3" w:rsidRPr="00DD7CCF" w14:paraId="3FE1481C" w14:textId="77777777" w:rsidTr="009643B3">
        <w:tc>
          <w:tcPr>
            <w:tcW w:w="5000" w:type="pct"/>
          </w:tcPr>
          <w:p w14:paraId="3C69BF6B" w14:textId="57EDC7E5" w:rsidR="009643B3" w:rsidRPr="00DD7CCF" w:rsidRDefault="009643B3" w:rsidP="007275F0">
            <w:pPr>
              <w:pStyle w:val="TableNote"/>
              <w:rPr>
                <w:noProof/>
              </w:rPr>
            </w:pPr>
            <w:r w:rsidRPr="007275F0">
              <w:t>in</w:t>
            </w:r>
            <w:r w:rsidRPr="00DD7CCF">
              <w:t xml:space="preserve">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110B53">
              <w:t>3.2</w:t>
            </w:r>
            <w:r w:rsidRPr="00DD7CCF">
              <w:fldChar w:fldCharType="end"/>
            </w:r>
            <w:r w:rsidRPr="00DD7CCF">
              <w:t>)</w:t>
            </w:r>
          </w:p>
        </w:tc>
      </w:tr>
    </w:tbl>
    <w:p w14:paraId="7B0FA800" w14:textId="77777777" w:rsidR="00777B90" w:rsidRPr="00DD7CCF" w:rsidRDefault="00777B90" w:rsidP="00777B90">
      <w:pPr>
        <w:pStyle w:val="Cmsor3"/>
      </w:pPr>
      <w:bookmarkStart w:id="257" w:name="_Toc182996980"/>
      <w:r>
        <w:t>Marking up g</w:t>
      </w:r>
      <w:r w:rsidRPr="00DD7CCF">
        <w:t>enuine pages</w:t>
      </w:r>
      <w:bookmarkEnd w:id="248"/>
      <w:bookmarkEnd w:id="253"/>
      <w:bookmarkEnd w:id="254"/>
      <w:bookmarkEnd w:id="255"/>
      <w:bookmarkEnd w:id="257"/>
    </w:p>
    <w:p w14:paraId="22ACFF37" w14:textId="77777777" w:rsidR="00777B90" w:rsidRPr="00DD7CCF" w:rsidRDefault="00777B90" w:rsidP="00777B90">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61C79428" w14:textId="6C32A66F" w:rsidR="00777B90" w:rsidRDefault="00777B90" w:rsidP="00777B90">
      <w:pPr>
        <w:pStyle w:val="Lista2"/>
      </w:pPr>
      <w:bookmarkStart w:id="258" w:name="_Ref182299386"/>
      <w:r w:rsidRPr="00DD7CCF">
        <w:t xml:space="preserve">this element must always have the attribute </w:t>
      </w:r>
      <w:r w:rsidRPr="008525C6">
        <w:rPr>
          <w:rStyle w:val="Codeattribute"/>
        </w:rPr>
        <w:t>@n</w:t>
      </w:r>
      <w:r w:rsidRPr="00DD7CCF">
        <w:t xml:space="preserve"> </w:t>
      </w:r>
      <w:r>
        <w:t xml:space="preserve">as per </w:t>
      </w:r>
      <w:r w:rsidRPr="00DD7CCF">
        <w:t>§</w:t>
      </w:r>
      <w:r>
        <w:fldChar w:fldCharType="begin"/>
      </w:r>
      <w:r>
        <w:instrText xml:space="preserve"> REF _Ref182310225 \r \h </w:instrText>
      </w:r>
      <w:r>
        <w:fldChar w:fldCharType="separate"/>
      </w:r>
      <w:r w:rsidR="00110B53">
        <w:t>3.4.4.1</w:t>
      </w:r>
      <w:r>
        <w:fldChar w:fldCharType="end"/>
      </w:r>
    </w:p>
    <w:p w14:paraId="408B9EB1" w14:textId="0B77517C" w:rsidR="00777B90" w:rsidRDefault="00777B90" w:rsidP="00777B90">
      <w:pPr>
        <w:pStyle w:val="Lista2"/>
      </w:pPr>
      <w:r>
        <w:t xml:space="preserve">the attribute </w:t>
      </w:r>
      <w:r w:rsidRPr="006A77BF">
        <w:rPr>
          <w:rStyle w:val="Codeattribute"/>
        </w:rPr>
        <w:t>@break</w:t>
      </w:r>
      <w:r>
        <w:t xml:space="preserve"> must be added to page beginnings within words as per §</w:t>
      </w:r>
      <w:r>
        <w:fldChar w:fldCharType="begin"/>
      </w:r>
      <w:r>
        <w:instrText xml:space="preserve"> REF _Ref182318134 \r \h </w:instrText>
      </w:r>
      <w:r>
        <w:fldChar w:fldCharType="separate"/>
      </w:r>
      <w:r w:rsidR="00110B53">
        <w:t>3.3.3</w:t>
      </w:r>
      <w:r>
        <w:fldChar w:fldCharType="end"/>
      </w:r>
    </w:p>
    <w:p w14:paraId="4753D62D" w14:textId="77777777" w:rsidR="00777B90" w:rsidRDefault="00777B90" w:rsidP="00777B90">
      <w:pPr>
        <w:pStyle w:val="Lista"/>
      </w:pPr>
      <w:r w:rsidRPr="00DD7CCF">
        <w:rPr>
          <w:rStyle w:val="Code"/>
        </w:rPr>
        <w:t>&lt;</w:t>
      </w:r>
      <w:r>
        <w:rPr>
          <w:rStyle w:val="Code"/>
        </w:rPr>
        <w:t>p</w:t>
      </w:r>
      <w:r w:rsidRPr="00DD7CCF">
        <w:rPr>
          <w:rStyle w:val="Code"/>
        </w:rPr>
        <w:t>b/&gt;</w:t>
      </w:r>
      <w:r w:rsidRPr="00DD7CCF">
        <w:t xml:space="preserve"> </w:t>
      </w:r>
      <w:r>
        <w:t xml:space="preserve">marks beginnings (rather than transitions) and thus, when pages are present in a document, the element must be present </w:t>
      </w:r>
      <w:r w:rsidRPr="00DD7CCF">
        <w:t xml:space="preserve">at the </w:t>
      </w:r>
      <w:r>
        <w:t>start</w:t>
      </w:r>
      <w:r w:rsidRPr="00DD7CCF">
        <w:t xml:space="preserve"> of </w:t>
      </w:r>
      <w:r>
        <w:t xml:space="preserve">each page including </w:t>
      </w:r>
      <w:r w:rsidRPr="00DD7CCF">
        <w:t>the first</w:t>
      </w:r>
    </w:p>
    <w:p w14:paraId="764C4912" w14:textId="22BA8F8F" w:rsidR="00777B90" w:rsidRDefault="00777B90" w:rsidP="00777B90">
      <w:pPr>
        <w:pStyle w:val="Lista2"/>
      </w:pPr>
      <w:r>
        <w:t>see also §</w:t>
      </w:r>
      <w:r>
        <w:fldChar w:fldCharType="begin"/>
      </w:r>
      <w:r>
        <w:instrText xml:space="preserve"> REF _Ref182318940 \r \h </w:instrText>
      </w:r>
      <w:r>
        <w:fldChar w:fldCharType="separate"/>
      </w:r>
      <w:r w:rsidR="00110B53">
        <w:t>3.4.2.1</w:t>
      </w:r>
      <w:r>
        <w:fldChar w:fldCharType="end"/>
      </w:r>
      <w:r>
        <w:t xml:space="preserve"> for more about uninscribed faces in copperplate sets</w:t>
      </w:r>
    </w:p>
    <w:p w14:paraId="679C37BD" w14:textId="39C3DC45" w:rsidR="00777B90" w:rsidRPr="00DD7CCF" w:rsidRDefault="00777B90" w:rsidP="00777B90">
      <w:pPr>
        <w:pStyle w:val="Lista"/>
      </w:pPr>
      <w:r>
        <w:t>all additional considerations applicable to structural milestones (§</w:t>
      </w:r>
      <w:r w:rsidR="0020012B">
        <w:fldChar w:fldCharType="begin"/>
      </w:r>
      <w:r w:rsidR="0020012B">
        <w:instrText xml:space="preserve"> REF _Ref182923700 \r \h </w:instrText>
      </w:r>
      <w:r w:rsidR="0020012B">
        <w:fldChar w:fldCharType="separate"/>
      </w:r>
      <w:r w:rsidR="00110B53">
        <w:t>3.3</w:t>
      </w:r>
      <w:r w:rsidR="0020012B">
        <w:fldChar w:fldCharType="end"/>
      </w:r>
      <w:r>
        <w:t>) apply equally to line beginnings</w:t>
      </w:r>
    </w:p>
    <w:p w14:paraId="6F1345C5" w14:textId="77777777" w:rsidR="00777B90" w:rsidRPr="00DD7CCF" w:rsidRDefault="00777B90" w:rsidP="00777B90">
      <w:pPr>
        <w:pStyle w:val="Cmsor4"/>
      </w:pPr>
      <w:bookmarkStart w:id="259" w:name="_Ref182318940"/>
      <w:bookmarkStart w:id="260" w:name="_Toc182996981"/>
      <w:r>
        <w:t>Uninscribed copper plate faces</w:t>
      </w:r>
      <w:bookmarkEnd w:id="258"/>
      <w:bookmarkEnd w:id="259"/>
      <w:bookmarkEnd w:id="260"/>
    </w:p>
    <w:p w14:paraId="516876EC" w14:textId="77777777" w:rsidR="00777B90" w:rsidRPr="00DD7CCF" w:rsidRDefault="00777B90" w:rsidP="00777B90">
      <w:pPr>
        <w:pStyle w:val="Lista"/>
      </w:pPr>
      <w:r w:rsidRPr="00DD7CCF">
        <w:t xml:space="preserve">plates must always be </w:t>
      </w:r>
      <w:r>
        <w:t>encoded</w:t>
      </w:r>
      <w:r w:rsidRPr="00DD7CCF">
        <w:t xml:space="preserve">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2FA72C5A" w14:textId="77777777" w:rsidR="00777B90" w:rsidRDefault="00777B90" w:rsidP="00777B90">
      <w:pPr>
        <w:pStyle w:val="Lista"/>
      </w:pPr>
      <w:r w:rsidRPr="00CF217C">
        <w:rPr>
          <w:b/>
          <w:bCs/>
        </w:rPr>
        <w:t>blank faces</w:t>
      </w:r>
      <w:r w:rsidRPr="00DD7CCF">
        <w:t xml:space="preserve"> shall be encoded as the corresponding </w:t>
      </w:r>
      <w:r w:rsidRPr="00DD7CCF">
        <w:rPr>
          <w:rStyle w:val="Code"/>
        </w:rPr>
        <w:t>&lt;pb/&gt;</w:t>
      </w:r>
      <w:r w:rsidRPr="00DD7CCF">
        <w:t xml:space="preserve"> element</w:t>
      </w:r>
      <w:r>
        <w:t>,</w:t>
      </w:r>
      <w:r w:rsidRPr="00CF217C">
        <w:t xml:space="preserve"> with the following recommendations for the sake of consistency within the project</w:t>
      </w:r>
    </w:p>
    <w:p w14:paraId="3B5D52C2" w14:textId="77777777" w:rsidR="00777B90" w:rsidRDefault="00777B90" w:rsidP="00777B90">
      <w:pPr>
        <w:pStyle w:val="Lista2"/>
      </w:pPr>
      <w:r>
        <w:t>for sets of copper plates where the first and/or last plate is only inscribed on one face, designate the blank faces to be the outer faces of the set, i.e. the recto of the first plate and the verso of the last plate</w:t>
      </w:r>
    </w:p>
    <w:p w14:paraId="063CC30F" w14:textId="77777777" w:rsidR="00777B90" w:rsidRDefault="00777B90" w:rsidP="00777B90">
      <w:pPr>
        <w:pStyle w:val="Lista2"/>
      </w:pPr>
      <w:r>
        <w:t>for sets or single plates inscribed on only one face (of each plate), designate the inscribed face as the recto, and the blank face as the verso</w:t>
      </w:r>
    </w:p>
    <w:p w14:paraId="6413BD1C" w14:textId="77777777" w:rsidR="00777B90" w:rsidRPr="00DD7CCF" w:rsidRDefault="00777B90" w:rsidP="00777B90">
      <w:pPr>
        <w:pStyle w:val="Lista2"/>
      </w:pPr>
      <w:r w:rsidRPr="00DD7CCF">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644AD0E2" w14:textId="7938213F" w:rsidR="00777B90" w:rsidRPr="00DD7CCF" w:rsidRDefault="00777B90" w:rsidP="00777B90">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Pr="00DD7CCF">
        <w:t>§</w:t>
      </w:r>
      <w:r w:rsidRPr="00DD7CCF">
        <w:fldChar w:fldCharType="begin"/>
      </w:r>
      <w:r w:rsidRPr="00DD7CCF">
        <w:instrText xml:space="preserve"> REF _Ref43979552 \w \h </w:instrText>
      </w:r>
      <w:r>
        <w:instrText xml:space="preserve"> \* MERGEFORMAT </w:instrText>
      </w:r>
      <w:r w:rsidRPr="00DD7CCF">
        <w:fldChar w:fldCharType="separate"/>
      </w:r>
      <w:r w:rsidR="00110B53">
        <w:t>8.2.3</w:t>
      </w:r>
      <w:r w:rsidRPr="00DD7CCF">
        <w:fldChar w:fldCharType="end"/>
      </w:r>
      <w:r w:rsidRPr="00DD7CCF">
        <w:t>) that such empty elements must be inside block-level containers</w:t>
      </w:r>
    </w:p>
    <w:p w14:paraId="253C55A8" w14:textId="03553B24" w:rsidR="00777B90" w:rsidRPr="00DD7CCF" w:rsidRDefault="00777B90" w:rsidP="00777B90">
      <w:pPr>
        <w:pStyle w:val="Lista2"/>
      </w:pPr>
      <w:r w:rsidRPr="00DD7CCF">
        <w:t xml:space="preserve">see Case study 2 </w:t>
      </w:r>
      <w:r w:rsidRPr="00E24F87">
        <w:rPr>
          <w:noProof/>
        </w:rPr>
        <w:t>(</w:t>
      </w:r>
      <w:r w:rsidRPr="00DD7CCF">
        <w:t xml:space="preserve">A, B and C) in </w:t>
      </w:r>
      <w:r w:rsidRPr="00DD7CCF">
        <w:fldChar w:fldCharType="begin"/>
      </w:r>
      <w:r w:rsidRPr="00DD7CCF">
        <w:instrText xml:space="preserve"> REF _Ref43985466 \w \h </w:instrText>
      </w:r>
      <w:r>
        <w:instrText xml:space="preserve"> \* MERGEFORMAT </w:instrText>
      </w:r>
      <w:r w:rsidRPr="00DD7CCF">
        <w:fldChar w:fldCharType="separate"/>
      </w:r>
      <w:r w:rsidR="00110B53">
        <w:t>Appendix C</w:t>
      </w:r>
      <w:r w:rsidRPr="00DD7CCF">
        <w:fldChar w:fldCharType="end"/>
      </w:r>
      <w:r w:rsidRPr="00DD7CCF">
        <w:t xml:space="preserve"> for an illustration of pages in an EpiDoc document</w:t>
      </w:r>
    </w:p>
    <w:p w14:paraId="16AEC28F" w14:textId="77777777" w:rsidR="00777B90" w:rsidRPr="00DD7CCF" w:rsidRDefault="00777B90" w:rsidP="00777B90">
      <w:pPr>
        <w:pStyle w:val="Cmsor3"/>
      </w:pPr>
      <w:bookmarkStart w:id="261" w:name="_t032kyf4wcza" w:colFirst="0" w:colLast="0"/>
      <w:bookmarkStart w:id="262" w:name="_Ref43986679"/>
      <w:bookmarkStart w:id="263" w:name="_Toc182996982"/>
      <w:bookmarkEnd w:id="261"/>
      <w:r>
        <w:lastRenderedPageBreak/>
        <w:t>Marking up o</w:t>
      </w:r>
      <w:r w:rsidRPr="00DD7CCF">
        <w:t>ther pagelike zones</w:t>
      </w:r>
      <w:bookmarkEnd w:id="262"/>
      <w:bookmarkEnd w:id="263"/>
    </w:p>
    <w:p w14:paraId="496AA816" w14:textId="77777777" w:rsidR="00777B90" w:rsidRPr="00DD7CCF" w:rsidRDefault="00777B90" w:rsidP="00777B90">
      <w:pPr>
        <w:pStyle w:val="Lista"/>
      </w:pPr>
      <w:r w:rsidRPr="00DD7CCF">
        <w:t xml:space="preserve">to encode </w:t>
      </w:r>
      <w:r>
        <w:t>pagelike partitions other than genuine pages</w:t>
      </w:r>
      <w:r w:rsidRPr="00DD7CCF">
        <w:t xml:space="preserve">,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1BBF406A" w14:textId="77777777" w:rsidR="00777B90" w:rsidRPr="00DD7CCF" w:rsidRDefault="00777B90" w:rsidP="00777B90">
      <w:pPr>
        <w:pStyle w:val="Lista2"/>
      </w:pPr>
      <w:r w:rsidRPr="00DD7CCF">
        <w:t xml:space="preserve">the mandatory attribute </w:t>
      </w:r>
      <w:r w:rsidRPr="008525C6">
        <w:rPr>
          <w:rStyle w:val="Codeattribute"/>
        </w:rPr>
        <w:t>@type</w:t>
      </w:r>
      <w:r w:rsidRPr="008525C6">
        <w:t xml:space="preserve"> </w:t>
      </w:r>
      <w:r w:rsidRPr="00DD7CCF">
        <w:t xml:space="preserve">with the value </w:t>
      </w:r>
      <w:r w:rsidRPr="00303844">
        <w:rPr>
          <w:rStyle w:val="Codevalue"/>
        </w:rPr>
        <w:t>"pagelike"</w:t>
      </w:r>
      <w:r w:rsidRPr="00DD7CCF">
        <w:t xml:space="preserve"> serves</w:t>
      </w:r>
      <w:r>
        <w:t xml:space="preserve"> in our project</w:t>
      </w:r>
      <w:r w:rsidRPr="00DD7CCF">
        <w:t xml:space="preserve"> to explicitly distinguish these elements from other milestones used in an edition</w:t>
      </w:r>
    </w:p>
    <w:p w14:paraId="1316F5FB" w14:textId="2FED2231" w:rsidR="00777B90" w:rsidRPr="00DD7CCF" w:rsidRDefault="00777B90" w:rsidP="00777B90">
      <w:pPr>
        <w:pStyle w:val="Lista2"/>
      </w:pPr>
      <w:r w:rsidRPr="00DD7CCF">
        <w:t xml:space="preserve">the </w:t>
      </w:r>
      <w:r>
        <w:t xml:space="preserve">mandatory </w:t>
      </w:r>
      <w:r w:rsidRPr="00DD7CCF">
        <w:t xml:space="preserve">attribute </w:t>
      </w:r>
      <w:r w:rsidRPr="008525C6">
        <w:rPr>
          <w:rStyle w:val="Codeattribute"/>
        </w:rPr>
        <w:t>@unit</w:t>
      </w:r>
      <w:r w:rsidRPr="008525C6">
        <w:t xml:space="preserve"> </w:t>
      </w:r>
      <w:r>
        <w:t xml:space="preserve">serves </w:t>
      </w:r>
      <w:r w:rsidRPr="00DD7CCF">
        <w:t>to encode the nature of the transition explicitly</w:t>
      </w:r>
      <w:r w:rsidR="00F65316">
        <w:t xml:space="preserve"> as per</w:t>
      </w:r>
      <w:r w:rsidRPr="00DD7CCF">
        <w:t xml:space="preserve"> §</w:t>
      </w:r>
      <w:r w:rsidR="00F65316">
        <w:fldChar w:fldCharType="begin"/>
      </w:r>
      <w:r w:rsidR="00F65316">
        <w:instrText xml:space="preserve"> REF _Ref182815315 \r \h </w:instrText>
      </w:r>
      <w:r w:rsidR="00F65316">
        <w:fldChar w:fldCharType="separate"/>
      </w:r>
      <w:r w:rsidR="00110B53">
        <w:t>3.3.4</w:t>
      </w:r>
      <w:r w:rsidR="00F65316">
        <w:fldChar w:fldCharType="end"/>
      </w:r>
    </w:p>
    <w:p w14:paraId="72E75EFE" w14:textId="014D2CCA" w:rsidR="00777B90" w:rsidRDefault="00777B90" w:rsidP="00777B90">
      <w:pPr>
        <w:pStyle w:val="Lista2"/>
      </w:pPr>
      <w:r w:rsidRPr="00DD7CCF">
        <w:t xml:space="preserve">every </w:t>
      </w:r>
      <w:r>
        <w:t xml:space="preserve">pagelike partition </w:t>
      </w:r>
      <w:r w:rsidRPr="00912664">
        <w:t>must mandatorily carry the attribute</w:t>
      </w:r>
      <w:r w:rsidRPr="005D2B22">
        <w:rPr>
          <w:b/>
          <w:bCs/>
        </w:rPr>
        <w:t xml:space="preserve"> </w:t>
      </w:r>
      <w:r w:rsidRPr="008525C6">
        <w:rPr>
          <w:rStyle w:val="Codeattribute"/>
        </w:rPr>
        <w:t>@n</w:t>
      </w:r>
      <w:r w:rsidRPr="008525C6">
        <w:t xml:space="preserve"> </w:t>
      </w:r>
      <w:r>
        <w:t>as per §</w:t>
      </w:r>
      <w:r>
        <w:fldChar w:fldCharType="begin"/>
      </w:r>
      <w:r>
        <w:instrText xml:space="preserve"> REF _Ref182318136 \r \h </w:instrText>
      </w:r>
      <w:r>
        <w:fldChar w:fldCharType="separate"/>
      </w:r>
      <w:r w:rsidR="00110B53">
        <w:t>3.4.4.2</w:t>
      </w:r>
      <w:r>
        <w:fldChar w:fldCharType="end"/>
      </w:r>
    </w:p>
    <w:p w14:paraId="31343B0C" w14:textId="2E20686C" w:rsidR="00777B90" w:rsidRDefault="00777B90" w:rsidP="00777B90">
      <w:pPr>
        <w:pStyle w:val="Lista2"/>
      </w:pPr>
      <w:r>
        <w:t xml:space="preserve">the attribute </w:t>
      </w:r>
      <w:r w:rsidRPr="006A77BF">
        <w:rPr>
          <w:rStyle w:val="Codeattribute"/>
        </w:rPr>
        <w:t>@break</w:t>
      </w:r>
      <w:r>
        <w:t xml:space="preserve"> must be added to zone beginnings within words as per §</w:t>
      </w:r>
      <w:r>
        <w:fldChar w:fldCharType="begin"/>
      </w:r>
      <w:r>
        <w:instrText xml:space="preserve"> REF _Ref182318134 \r \h </w:instrText>
      </w:r>
      <w:r>
        <w:fldChar w:fldCharType="separate"/>
      </w:r>
      <w:r w:rsidR="00110B53">
        <w:t>3.3.3</w:t>
      </w:r>
      <w:r>
        <w:fldChar w:fldCharType="end"/>
      </w:r>
    </w:p>
    <w:p w14:paraId="3BCA101B" w14:textId="77777777" w:rsidR="00777B90" w:rsidRDefault="00777B90" w:rsidP="00777B90">
      <w:pPr>
        <w:pStyle w:val="Lista"/>
      </w:pPr>
      <w:r w:rsidRPr="00DD7CCF">
        <w:rPr>
          <w:rStyle w:val="Code"/>
        </w:rPr>
        <w:t>&lt;</w:t>
      </w:r>
      <w:r>
        <w:rPr>
          <w:rStyle w:val="Code"/>
        </w:rPr>
        <w:t>milestone</w:t>
      </w:r>
      <w:r w:rsidRPr="00DD7CCF">
        <w:rPr>
          <w:rStyle w:val="Code"/>
        </w:rPr>
        <w:t>/&gt;</w:t>
      </w:r>
      <w:r w:rsidRPr="00DD7CCF">
        <w:t xml:space="preserve"> </w:t>
      </w:r>
      <w:r>
        <w:t xml:space="preserve">marks beginnings (rather than transitions) and thus, when pagelike zones are present in a document, the element must be present </w:t>
      </w:r>
      <w:r w:rsidRPr="00DD7CCF">
        <w:t xml:space="preserve">at the </w:t>
      </w:r>
      <w:r>
        <w:t>start</w:t>
      </w:r>
      <w:r w:rsidRPr="00DD7CCF">
        <w:t xml:space="preserve"> of </w:t>
      </w:r>
      <w:r>
        <w:t xml:space="preserve">each such zone including </w:t>
      </w:r>
      <w:r w:rsidRPr="00DD7CCF">
        <w:t>the first</w:t>
      </w:r>
    </w:p>
    <w:p w14:paraId="51D89FFE" w14:textId="001EA829" w:rsidR="00777B90" w:rsidRPr="00DD7CCF" w:rsidRDefault="00777B90" w:rsidP="00777B90">
      <w:pPr>
        <w:pStyle w:val="Lista"/>
      </w:pPr>
      <w:r>
        <w:t>all considerations applicable to structural milestones (§</w:t>
      </w:r>
      <w:r w:rsidR="0020012B">
        <w:fldChar w:fldCharType="begin"/>
      </w:r>
      <w:r w:rsidR="0020012B">
        <w:instrText xml:space="preserve"> REF _Ref182923700 \r \h </w:instrText>
      </w:r>
      <w:r w:rsidR="0020012B">
        <w:fldChar w:fldCharType="separate"/>
      </w:r>
      <w:r w:rsidR="00110B53">
        <w:t>3.3</w:t>
      </w:r>
      <w:r w:rsidR="0020012B">
        <w:fldChar w:fldCharType="end"/>
      </w:r>
      <w:r>
        <w:t>) apply equally to line beginnings</w:t>
      </w:r>
    </w:p>
    <w:p w14:paraId="7E7EB859" w14:textId="7883478E" w:rsidR="00777B90" w:rsidRDefault="00777B90" w:rsidP="00777B90">
      <w:pPr>
        <w:pStyle w:val="Lista"/>
      </w:pPr>
      <w:r w:rsidRPr="00DD7CCF">
        <w:t xml:space="preserve">see </w:t>
      </w:r>
      <w:r w:rsidRPr="00DD7CCF">
        <w:fldChar w:fldCharType="begin"/>
      </w:r>
      <w:r w:rsidRPr="00DD7CCF">
        <w:instrText xml:space="preserve"> REF _Ref44078357 \h </w:instrText>
      </w:r>
      <w:r>
        <w:instrText xml:space="preserve"> \* MERGEFORMAT </w:instrText>
      </w:r>
      <w:r w:rsidRPr="00DD7CCF">
        <w:fldChar w:fldCharType="separate"/>
      </w:r>
      <w:r w:rsidR="00110B53" w:rsidRPr="00DD7CCF">
        <w:t xml:space="preserve">Example </w:t>
      </w:r>
      <w:r w:rsidR="00110B53">
        <w:rPr>
          <w:noProof/>
        </w:rPr>
        <w:t>3.4.1</w:t>
      </w:r>
      <w:r w:rsidR="00110B53" w:rsidRPr="00DD7CCF">
        <w:rPr>
          <w:noProof/>
        </w:rPr>
        <w:t>.</w:t>
      </w:r>
      <w:r w:rsidR="00110B53">
        <w:rPr>
          <w:noProof/>
        </w:rPr>
        <w:t>A</w:t>
      </w:r>
      <w:r w:rsidRPr="00DD7CCF">
        <w:fldChar w:fldCharType="end"/>
      </w:r>
      <w:r w:rsidRPr="00DD7CCF">
        <w:t xml:space="preserve"> for a full illustration of </w:t>
      </w:r>
      <w:r>
        <w:t>pagelike</w:t>
      </w:r>
      <w:r w:rsidRPr="00DD7CCF">
        <w:t xml:space="preserve"> zones in an EpiDoc document, and Case stud</w:t>
      </w:r>
      <w:r>
        <w:t>ies</w:t>
      </w:r>
      <w:r w:rsidRPr="00DD7CCF">
        <w:t xml:space="preserve"> 1 </w:t>
      </w:r>
      <w:r>
        <w:rPr>
          <w:noProof/>
        </w:rPr>
        <w:t xml:space="preserve">and 2 in </w:t>
      </w:r>
      <w:r w:rsidRPr="00DD7CCF">
        <w:fldChar w:fldCharType="begin"/>
      </w:r>
      <w:r w:rsidRPr="00DD7CCF">
        <w:instrText xml:space="preserve"> REF _Ref43985466 \w \h </w:instrText>
      </w:r>
      <w:r>
        <w:instrText xml:space="preserve"> \* MERGEFORMAT </w:instrText>
      </w:r>
      <w:r w:rsidRPr="00DD7CCF">
        <w:fldChar w:fldCharType="separate"/>
      </w:r>
      <w:r w:rsidR="00110B53">
        <w:t>Appendix C</w:t>
      </w:r>
      <w:r w:rsidRPr="00DD7CCF">
        <w:fldChar w:fldCharType="end"/>
      </w:r>
      <w:r w:rsidRPr="00DD7CCF">
        <w:t xml:space="preserve"> for more complex scenario</w:t>
      </w:r>
      <w:r>
        <w:t>s</w:t>
      </w:r>
    </w:p>
    <w:p w14:paraId="5E732FCE" w14:textId="77777777" w:rsidR="00777B90" w:rsidRPr="00DD7CCF" w:rsidRDefault="00777B90" w:rsidP="00777B90">
      <w:pPr>
        <w:pStyle w:val="Cmsor3"/>
      </w:pPr>
      <w:bookmarkStart w:id="264" w:name="_Toc182996983"/>
      <w:r>
        <w:t>Identification and titling of pagelike partitions</w:t>
      </w:r>
      <w:bookmarkEnd w:id="264"/>
    </w:p>
    <w:p w14:paraId="03FDED3F" w14:textId="2B3CA89D" w:rsidR="00777B90" w:rsidRPr="00283D9F" w:rsidRDefault="00777B90" w:rsidP="00777B90">
      <w:bookmarkStart w:id="265" w:name="_oypoil6s6m99" w:colFirst="0" w:colLast="0"/>
      <w:bookmarkEnd w:id="265"/>
      <w:r>
        <w:t>The primary identifier for pagelike partitions is a unique number (§</w:t>
      </w:r>
      <w:r>
        <w:fldChar w:fldCharType="begin"/>
      </w:r>
      <w:r>
        <w:instrText xml:space="preserve"> REF _Ref182310225 \r \h </w:instrText>
      </w:r>
      <w:r>
        <w:fldChar w:fldCharType="separate"/>
      </w:r>
      <w:r w:rsidR="00110B53">
        <w:t>3.4.4.1</w:t>
      </w:r>
      <w:r>
        <w:fldChar w:fldCharType="end"/>
      </w:r>
      <w:r>
        <w:t>, §</w:t>
      </w:r>
      <w:r>
        <w:fldChar w:fldCharType="begin"/>
      </w:r>
      <w:r>
        <w:instrText xml:space="preserve"> REF _Ref182318136 \r \h </w:instrText>
      </w:r>
      <w:r>
        <w:fldChar w:fldCharType="separate"/>
      </w:r>
      <w:r w:rsidR="00110B53">
        <w:t>3.4.4.2</w:t>
      </w:r>
      <w:r>
        <w:fldChar w:fldCharType="end"/>
      </w:r>
      <w:r>
        <w:t>). The nature of pagelike milestones is mandatorily encoded as the unit of the milestone (§</w:t>
      </w:r>
      <w:r w:rsidR="00F65316">
        <w:fldChar w:fldCharType="begin"/>
      </w:r>
      <w:r w:rsidR="00F65316">
        <w:instrText xml:space="preserve"> REF _Ref182815315 \r \h </w:instrText>
      </w:r>
      <w:r w:rsidR="00F65316">
        <w:fldChar w:fldCharType="separate"/>
      </w:r>
      <w:r w:rsidR="00110B53">
        <w:t>3.3.4</w:t>
      </w:r>
      <w:r w:rsidR="00F65316">
        <w:fldChar w:fldCharType="end"/>
      </w:r>
      <w:r>
        <w:t>). When an XML edition is rendered for display, labels for pagelike partitions will be automatically generated from the unit (which is implicitly “page” for genuine page beginnings) and the number, as noted in the examples in this section. When these automatic headings are deemed insufficient, an optional custom label (§</w:t>
      </w:r>
      <w:r>
        <w:fldChar w:fldCharType="begin"/>
      </w:r>
      <w:r>
        <w:instrText xml:space="preserve"> REF _Ref182299869 \r \h </w:instrText>
      </w:r>
      <w:r>
        <w:fldChar w:fldCharType="separate"/>
      </w:r>
      <w:r w:rsidR="00110B53">
        <w:t>3.4.4.3</w:t>
      </w:r>
      <w:r>
        <w:fldChar w:fldCharType="end"/>
      </w:r>
      <w:r>
        <w:t>) may be added to the encoding, which will replace the auto-generated label.</w:t>
      </w:r>
    </w:p>
    <w:p w14:paraId="3F834395" w14:textId="77777777" w:rsidR="00777B90" w:rsidRPr="00DD7CCF" w:rsidRDefault="00777B90" w:rsidP="00777B90">
      <w:bookmarkStart w:id="266" w:name="_Ref182300601"/>
      <w:bookmarkStart w:id="267" w:name="_Ref182300603"/>
    </w:p>
    <w:tbl>
      <w:tblPr>
        <w:tblStyle w:val="CodeSampleTable"/>
        <w:tblW w:w="0" w:type="auto"/>
        <w:tblLook w:val="04A0" w:firstRow="1" w:lastRow="0" w:firstColumn="1" w:lastColumn="0" w:noHBand="0" w:noVBand="1"/>
      </w:tblPr>
      <w:tblGrid>
        <w:gridCol w:w="9054"/>
      </w:tblGrid>
      <w:tr w:rsidR="00777B90" w:rsidRPr="00DD7CCF" w14:paraId="7264B8D1" w14:textId="77777777" w:rsidTr="003B3C1C">
        <w:trPr>
          <w:cnfStyle w:val="100000000000" w:firstRow="1" w:lastRow="0" w:firstColumn="0" w:lastColumn="0" w:oddVBand="0" w:evenVBand="0" w:oddHBand="0" w:evenHBand="0" w:firstRowFirstColumn="0" w:firstRowLastColumn="0" w:lastRowFirstColumn="0" w:lastRowLastColumn="0"/>
        </w:trPr>
        <w:tc>
          <w:tcPr>
            <w:tcW w:w="9054" w:type="dxa"/>
          </w:tcPr>
          <w:p w14:paraId="29C47FBA" w14:textId="6F9F7C8C" w:rsidR="00777B90" w:rsidRPr="00DD7CCF" w:rsidRDefault="00777B90" w:rsidP="003B3C1C">
            <w:pPr>
              <w:pStyle w:val="Kpalrs"/>
            </w:pPr>
            <w:bookmarkStart w:id="268" w:name="_Ref44078412"/>
            <w:r w:rsidRPr="00DD7CCF">
              <w:t xml:space="preserve">Example </w:t>
            </w:r>
            <w:r w:rsidR="00542B66">
              <w:fldChar w:fldCharType="begin"/>
            </w:r>
            <w:r w:rsidR="00542B66">
              <w:instrText xml:space="preserve"> STYLEREF 3 \s </w:instrText>
            </w:r>
            <w:r w:rsidR="00542B66">
              <w:fldChar w:fldCharType="separate"/>
            </w:r>
            <w:r w:rsidR="00110B53">
              <w:rPr>
                <w:noProof/>
              </w:rPr>
              <w:t>3.4.4</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A</w:t>
            </w:r>
            <w:r w:rsidR="00542B66">
              <w:rPr>
                <w:noProof/>
              </w:rPr>
              <w:fldChar w:fldCharType="end"/>
            </w:r>
            <w:bookmarkEnd w:id="268"/>
            <w:r w:rsidRPr="00DD7CCF">
              <w:t>: zone identification, two faces of an object</w:t>
            </w:r>
          </w:p>
        </w:tc>
      </w:tr>
      <w:tr w:rsidR="00777B90" w:rsidRPr="00DD7CCF" w14:paraId="564CA135" w14:textId="77777777" w:rsidTr="003B3C1C">
        <w:tc>
          <w:tcPr>
            <w:tcW w:w="9054" w:type="dxa"/>
          </w:tcPr>
          <w:p w14:paraId="1D131740" w14:textId="77777777" w:rsidR="00777B90" w:rsidRPr="00DD7CCF" w:rsidRDefault="00777B90" w:rsidP="009A26BC">
            <w:pPr>
              <w:pStyle w:val="CodeParagraph"/>
              <w:keepNext/>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006FA654" w14:textId="77777777" w:rsidR="00777B90" w:rsidRPr="00DD7CCF" w:rsidRDefault="00777B90" w:rsidP="009A26BC">
            <w:pPr>
              <w:pStyle w:val="CodeParagraph"/>
              <w:keepNext/>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777B90" w:rsidRPr="00DD7CCF" w14:paraId="7C855551" w14:textId="77777777" w:rsidTr="003B3C1C">
        <w:tc>
          <w:tcPr>
            <w:tcW w:w="9054" w:type="dxa"/>
          </w:tcPr>
          <w:p w14:paraId="54D14D0A" w14:textId="77777777" w:rsidR="00777B90" w:rsidRPr="00DD7CCF" w:rsidRDefault="00777B90" w:rsidP="003B3C1C">
            <w:pPr>
              <w:pStyle w:val="TableNote"/>
              <w:rPr>
                <w:rStyle w:val="Code"/>
              </w:rPr>
            </w:pPr>
            <w:r w:rsidRPr="00DD7CCF">
              <w:t>auto-generated headings will show “Face A”, “Face B”, etc.</w:t>
            </w:r>
          </w:p>
        </w:tc>
      </w:tr>
    </w:tbl>
    <w:p w14:paraId="2226F8B7" w14:textId="77777777" w:rsidR="00777B90" w:rsidRPr="00DD7CCF" w:rsidRDefault="00777B90" w:rsidP="00777B90"/>
    <w:tbl>
      <w:tblPr>
        <w:tblStyle w:val="CodeSampleTable"/>
        <w:tblW w:w="0" w:type="auto"/>
        <w:tblLook w:val="04A0" w:firstRow="1" w:lastRow="0" w:firstColumn="1" w:lastColumn="0" w:noHBand="0" w:noVBand="1"/>
      </w:tblPr>
      <w:tblGrid>
        <w:gridCol w:w="9054"/>
      </w:tblGrid>
      <w:tr w:rsidR="00777B90" w:rsidRPr="00DD7CCF" w14:paraId="104547AC" w14:textId="77777777" w:rsidTr="003B3C1C">
        <w:trPr>
          <w:cnfStyle w:val="100000000000" w:firstRow="1" w:lastRow="0" w:firstColumn="0" w:lastColumn="0" w:oddVBand="0" w:evenVBand="0" w:oddHBand="0" w:evenHBand="0" w:firstRowFirstColumn="0" w:firstRowLastColumn="0" w:lastRowFirstColumn="0" w:lastRowLastColumn="0"/>
        </w:trPr>
        <w:tc>
          <w:tcPr>
            <w:tcW w:w="9054" w:type="dxa"/>
          </w:tcPr>
          <w:p w14:paraId="4C205AB9" w14:textId="3679BC52" w:rsidR="00777B90" w:rsidRPr="00DD7CCF" w:rsidRDefault="00777B90" w:rsidP="003B3C1C">
            <w:pPr>
              <w:pStyle w:val="Kpalrs"/>
            </w:pPr>
            <w:bookmarkStart w:id="269" w:name="_Ref44078459"/>
            <w:r w:rsidRPr="00DD7CCF">
              <w:t xml:space="preserve">Example </w:t>
            </w:r>
            <w:r w:rsidR="00542B66">
              <w:fldChar w:fldCharType="begin"/>
            </w:r>
            <w:r w:rsidR="00542B66">
              <w:instrText xml:space="preserve"> STYLEREF 3 \s </w:instrText>
            </w:r>
            <w:r w:rsidR="00542B66">
              <w:fldChar w:fldCharType="separate"/>
            </w:r>
            <w:r w:rsidR="00110B53">
              <w:rPr>
                <w:noProof/>
              </w:rPr>
              <w:t>3.4.4</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B</w:t>
            </w:r>
            <w:r w:rsidR="00542B66">
              <w:rPr>
                <w:noProof/>
              </w:rPr>
              <w:fldChar w:fldCharType="end"/>
            </w:r>
            <w:bookmarkEnd w:id="269"/>
            <w:r w:rsidRPr="00DD7CCF">
              <w:t>: zone identification, two doorjambs</w:t>
            </w:r>
          </w:p>
        </w:tc>
      </w:tr>
      <w:tr w:rsidR="00777B90" w:rsidRPr="00DD7CCF" w14:paraId="31CBEBEF" w14:textId="77777777" w:rsidTr="003B3C1C">
        <w:tc>
          <w:tcPr>
            <w:tcW w:w="9054" w:type="dxa"/>
          </w:tcPr>
          <w:p w14:paraId="4CDB4A81" w14:textId="77777777" w:rsidR="00777B90" w:rsidRPr="00DD7CCF" w:rsidRDefault="00777B90" w:rsidP="009A26BC">
            <w:pPr>
              <w:pStyle w:val="CodeParagraph"/>
              <w:keepNext/>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13C61979" w14:textId="77777777" w:rsidR="00777B90" w:rsidRPr="00DD7CCF" w:rsidRDefault="00777B90" w:rsidP="009A26BC">
            <w:pPr>
              <w:pStyle w:val="CodeParagraph"/>
              <w:keepNext/>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777B90" w:rsidRPr="00DD7CCF" w14:paraId="2C54D6D7" w14:textId="77777777" w:rsidTr="003B3C1C">
        <w:tc>
          <w:tcPr>
            <w:tcW w:w="9054" w:type="dxa"/>
          </w:tcPr>
          <w:p w14:paraId="7726F368" w14:textId="77777777" w:rsidR="00777B90" w:rsidRPr="00DD7CCF" w:rsidRDefault="00777B90" w:rsidP="003B3C1C">
            <w:pPr>
              <w:pStyle w:val="TableNote"/>
              <w:rPr>
                <w:rStyle w:val="Code"/>
              </w:rPr>
            </w:pPr>
            <w:r w:rsidRPr="00DD7CCF">
              <w:t>explicitly encoded headings will show “Northern Doorjamb”, “Southern Doorjamb”, etc.</w:t>
            </w:r>
          </w:p>
        </w:tc>
      </w:tr>
    </w:tbl>
    <w:p w14:paraId="4DC2CBE6" w14:textId="77777777" w:rsidR="00777B90" w:rsidRPr="00DD7CCF" w:rsidRDefault="00777B90" w:rsidP="00777B90">
      <w:pPr>
        <w:pStyle w:val="Cmsor4"/>
      </w:pPr>
      <w:bookmarkStart w:id="270" w:name="_Ref182310225"/>
      <w:bookmarkStart w:id="271" w:name="_Ref182299822"/>
      <w:bookmarkStart w:id="272" w:name="_Ref182300602"/>
      <w:bookmarkStart w:id="273" w:name="_Toc182996984"/>
      <w:bookmarkEnd w:id="266"/>
      <w:bookmarkEnd w:id="267"/>
      <w:r>
        <w:t>Page numbering</w:t>
      </w:r>
      <w:bookmarkEnd w:id="270"/>
      <w:bookmarkEnd w:id="273"/>
    </w:p>
    <w:p w14:paraId="45150F92" w14:textId="77777777" w:rsidR="00777B90" w:rsidRDefault="00777B90" w:rsidP="00777B90">
      <w:pPr>
        <w:pStyle w:val="Lista"/>
      </w:pPr>
      <w:r w:rsidRPr="00912664">
        <w:t xml:space="preserve">the recommended values </w:t>
      </w:r>
      <w:r>
        <w:t xml:space="preserve">for numbering genuine pages </w:t>
      </w:r>
      <w:r w:rsidRPr="00912664">
        <w:t>are</w:t>
      </w:r>
      <w:r w:rsidRPr="00CD25A4">
        <w:rPr>
          <w:b/>
          <w:bCs/>
        </w:rPr>
        <w:t xml:space="preserve"> </w:t>
      </w:r>
      <w:r w:rsidRPr="00DD7CCF">
        <w:t>1r, 1v, 2r, 2v etc.</w:t>
      </w:r>
    </w:p>
    <w:p w14:paraId="540325C9" w14:textId="77777777" w:rsidR="00777B90" w:rsidRDefault="00777B90" w:rsidP="00777B90">
      <w:pPr>
        <w:pStyle w:val="Lista2"/>
      </w:pPr>
      <w:r>
        <w:t xml:space="preserve">the value of </w:t>
      </w:r>
      <w:r w:rsidRPr="00912664">
        <w:rPr>
          <w:rStyle w:val="Codeattribute"/>
        </w:rPr>
        <w:t>@n</w:t>
      </w:r>
      <w:r>
        <w:t xml:space="preserve"> is thus composed of</w:t>
      </w:r>
    </w:p>
    <w:p w14:paraId="17CD7061" w14:textId="77777777" w:rsidR="00777B90" w:rsidRDefault="00777B90" w:rsidP="00777B90">
      <w:pPr>
        <w:pStyle w:val="Lista3"/>
      </w:pPr>
      <w:r>
        <w:t xml:space="preserve">an </w:t>
      </w:r>
      <w:r w:rsidRPr="00DD7CCF">
        <w:t>Arabic numeral</w:t>
      </w:r>
      <w:r>
        <w:t xml:space="preserve"> starting with 1 and proceeding in steps of 1 per plate (folio)</w:t>
      </w:r>
    </w:p>
    <w:p w14:paraId="3F5D0358" w14:textId="77777777" w:rsidR="00777B90" w:rsidRDefault="00777B90" w:rsidP="00777B90">
      <w:pPr>
        <w:pStyle w:val="Lista3"/>
      </w:pPr>
      <w:r>
        <w:t xml:space="preserve">the abbreviation to identify the </w:t>
      </w:r>
      <w:r w:rsidRPr="00DD7CCF">
        <w:t xml:space="preserve">recto </w:t>
      </w:r>
      <w:r w:rsidRPr="00E24F87">
        <w:rPr>
          <w:noProof/>
        </w:rPr>
        <w:t>(</w:t>
      </w:r>
      <w:r w:rsidRPr="00DD7CCF">
        <w:t xml:space="preserve">front) and verso </w:t>
      </w:r>
      <w:r w:rsidRPr="00E24F87">
        <w:rPr>
          <w:noProof/>
        </w:rPr>
        <w:t>(</w:t>
      </w:r>
      <w:r w:rsidRPr="00DD7CCF">
        <w:t xml:space="preserve">back) face of </w:t>
      </w:r>
      <w:r>
        <w:t>each plate</w:t>
      </w:r>
    </w:p>
    <w:p w14:paraId="6E561318" w14:textId="77777777" w:rsidR="00777B90" w:rsidRPr="00DD7CCF" w:rsidRDefault="00777B90" w:rsidP="00777B90">
      <w:pPr>
        <w:pStyle w:val="Lista2"/>
      </w:pPr>
      <w:r w:rsidRPr="00DD7CCF">
        <w:t xml:space="preserve">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77276E89" w14:textId="77777777" w:rsidR="00777B90" w:rsidRPr="00DD7CCF" w:rsidRDefault="00777B90" w:rsidP="00777B90">
      <w:pPr>
        <w:pStyle w:val="Lista"/>
      </w:pPr>
      <w:r w:rsidRPr="00DD7CCF">
        <w:t>if you have a good reason to do so, you may opt to use a different numbering scheme for pages with the following constraints:</w:t>
      </w:r>
    </w:p>
    <w:p w14:paraId="3EC8707C" w14:textId="77777777" w:rsidR="00777B90" w:rsidRPr="00DD7CCF" w:rsidRDefault="00777B90" w:rsidP="00777B90">
      <w:pPr>
        <w:pStyle w:val="Lista2"/>
      </w:pPr>
      <w:r w:rsidRPr="00DD7CCF">
        <w:t xml:space="preserve">the value of </w:t>
      </w:r>
      <w:r w:rsidRPr="008525C6">
        <w:rPr>
          <w:rStyle w:val="Codeattribute"/>
        </w:rPr>
        <w:t>@n</w:t>
      </w:r>
      <w:r w:rsidRPr="008525C6">
        <w:t xml:space="preserve"> </w:t>
      </w:r>
      <w:r w:rsidRPr="00DD7CCF">
        <w:t xml:space="preserve">must not contain a space </w:t>
      </w:r>
      <w:r w:rsidRPr="00E24F87">
        <w:rPr>
          <w:noProof/>
        </w:rPr>
        <w:t>(</w:t>
      </w:r>
      <w:r w:rsidRPr="00DD7CCF">
        <w:t>use an underscore _ instead if a space is essential)</w:t>
      </w:r>
    </w:p>
    <w:p w14:paraId="2A90227C" w14:textId="77777777" w:rsidR="00777B90" w:rsidRPr="00DD7CCF" w:rsidRDefault="00777B90" w:rsidP="00777B90">
      <w:pPr>
        <w:pStyle w:val="Lista2"/>
      </w:pPr>
      <w:r w:rsidRPr="00DD7CCF">
        <w:t xml:space="preserve">each page must have a unique number within your edition </w:t>
      </w:r>
      <w:r w:rsidRPr="00E24F87">
        <w:rPr>
          <w:noProof/>
        </w:rPr>
        <w:t>(</w:t>
      </w:r>
      <w:r w:rsidRPr="00DD7CCF">
        <w:t>or, if applicable, within a textpart division)</w:t>
      </w:r>
    </w:p>
    <w:p w14:paraId="7687B5ED" w14:textId="15A2FEA4" w:rsidR="00777B90" w:rsidRPr="00DD7CCF" w:rsidRDefault="00777B90" w:rsidP="00777B90">
      <w:pPr>
        <w:pStyle w:val="Lista"/>
      </w:pPr>
      <w:r w:rsidRPr="00DD7CCF">
        <w:t>should pages occur in more than one textpart of a complex inscription, page numbers must be reset in each textpart</w:t>
      </w:r>
      <w:r>
        <w:t xml:space="preserve"> for the sake of consistency (§</w:t>
      </w:r>
      <w:r>
        <w:fldChar w:fldCharType="begin"/>
      </w:r>
      <w:r>
        <w:instrText xml:space="preserve"> REF _Ref43986747 \r \h </w:instrText>
      </w:r>
      <w:r>
        <w:fldChar w:fldCharType="separate"/>
      </w:r>
      <w:r w:rsidR="00110B53">
        <w:t>3.2.4</w:t>
      </w:r>
      <w:r>
        <w:fldChar w:fldCharType="end"/>
      </w:r>
      <w:r>
        <w:t>)</w:t>
      </w:r>
    </w:p>
    <w:p w14:paraId="4F5B3EDB" w14:textId="558359AB" w:rsidR="00777B90" w:rsidRDefault="00777B90" w:rsidP="00777B90">
      <w:pPr>
        <w:pStyle w:val="Lista"/>
      </w:pPr>
      <w:r w:rsidRPr="00DD7CCF">
        <w:t>see §</w:t>
      </w:r>
      <w:r w:rsidRPr="00DD7CCF">
        <w:fldChar w:fldCharType="begin"/>
      </w:r>
      <w:r w:rsidRPr="00DD7CCF">
        <w:instrText xml:space="preserve"> REF _Ref43984607 \w \h </w:instrText>
      </w:r>
      <w:r>
        <w:instrText xml:space="preserve"> \* MERGEFORMAT </w:instrText>
      </w:r>
      <w:r w:rsidRPr="00DD7CCF">
        <w:fldChar w:fldCharType="separate"/>
      </w:r>
      <w:r w:rsidR="00110B53">
        <w:t>3.8.4</w:t>
      </w:r>
      <w:r w:rsidRPr="00DD7CCF">
        <w:fldChar w:fldCharType="end"/>
      </w:r>
      <w:r w:rsidRPr="00DD7CCF">
        <w:t xml:space="preserve"> about encoding any original pagination or foliation</w:t>
      </w:r>
    </w:p>
    <w:p w14:paraId="01C8C82F" w14:textId="77777777" w:rsidR="00777B90" w:rsidRDefault="00777B90" w:rsidP="00777B90">
      <w:pPr>
        <w:pStyle w:val="Cmsor4"/>
      </w:pPr>
      <w:bookmarkStart w:id="274" w:name="_Ref182318136"/>
      <w:bookmarkStart w:id="275" w:name="_Toc182996985"/>
      <w:bookmarkEnd w:id="271"/>
      <w:r>
        <w:lastRenderedPageBreak/>
        <w:t>Numbering pagelike milestones</w:t>
      </w:r>
      <w:bookmarkEnd w:id="272"/>
      <w:bookmarkEnd w:id="274"/>
      <w:bookmarkEnd w:id="275"/>
    </w:p>
    <w:p w14:paraId="0EB46BA6" w14:textId="77777777" w:rsidR="00777B90" w:rsidRDefault="00777B90" w:rsidP="00777B90">
      <w:pPr>
        <w:pStyle w:val="Lista"/>
      </w:pPr>
      <w:r>
        <w:t xml:space="preserve">the values of </w:t>
      </w:r>
      <w:r w:rsidRPr="008525C6">
        <w:rPr>
          <w:rStyle w:val="Codeattribute"/>
        </w:rPr>
        <w:t>@n</w:t>
      </w:r>
      <w:r>
        <w:t xml:space="preserve"> recommended for the identification of pagelike partitions other than actual pages are </w:t>
      </w:r>
      <w:r w:rsidRPr="00DD7CCF">
        <w:t>uppercase Latin letters</w:t>
      </w:r>
      <w:r>
        <w:t xml:space="preserve"> beginning with A</w:t>
      </w:r>
    </w:p>
    <w:p w14:paraId="3A92781A" w14:textId="77777777" w:rsidR="00777B90" w:rsidRPr="00DD7CCF" w:rsidRDefault="00777B90" w:rsidP="00777B90">
      <w:pPr>
        <w:pStyle w:val="Lista2"/>
      </w:pPr>
      <w:r>
        <w:t xml:space="preserve">nonetheless, </w:t>
      </w:r>
      <w:r w:rsidRPr="00DD7CCF">
        <w:t xml:space="preserve">any </w:t>
      </w:r>
      <w:r>
        <w:t xml:space="preserve">numeration </w:t>
      </w:r>
      <w:r w:rsidRPr="00DD7CCF">
        <w:t>scheme may be used depending on your preference and the conventions of your specific field</w:t>
      </w:r>
      <w:r>
        <w:t xml:space="preserve">; </w:t>
      </w:r>
      <w:r w:rsidRPr="00DD7CCF">
        <w:t>in particular, feel free to use</w:t>
      </w:r>
    </w:p>
    <w:p w14:paraId="20166227" w14:textId="5B88D198" w:rsidR="00777B90" w:rsidRPr="00DD7CCF" w:rsidRDefault="00777B90" w:rsidP="00777B90">
      <w:pPr>
        <w:pStyle w:val="Lista3"/>
      </w:pPr>
      <w:r w:rsidRPr="00DD7CCF">
        <w:t>the uppercase letters N, S, E, W to indicate cardinal directions</w:t>
      </w:r>
      <w:r>
        <w:t xml:space="preserve"> (</w:t>
      </w:r>
      <w:r>
        <w:fldChar w:fldCharType="begin"/>
      </w:r>
      <w:r>
        <w:instrText xml:space="preserve"> REF _Ref44078459 \h </w:instrText>
      </w:r>
      <w:r>
        <w:fldChar w:fldCharType="separate"/>
      </w:r>
      <w:r w:rsidR="00110B53" w:rsidRPr="00DD7CCF">
        <w:t xml:space="preserve">Example </w:t>
      </w:r>
      <w:r w:rsidR="00110B53">
        <w:rPr>
          <w:noProof/>
        </w:rPr>
        <w:t>3.4.4</w:t>
      </w:r>
      <w:r w:rsidR="00110B53" w:rsidRPr="00DD7CCF">
        <w:t>.</w:t>
      </w:r>
      <w:r w:rsidR="00110B53">
        <w:rPr>
          <w:noProof/>
        </w:rPr>
        <w:t>B</w:t>
      </w:r>
      <w:r>
        <w:fldChar w:fldCharType="end"/>
      </w:r>
      <w:r>
        <w:t>)</w:t>
      </w:r>
    </w:p>
    <w:p w14:paraId="15C02A71" w14:textId="77777777" w:rsidR="00777B90" w:rsidRPr="00DD7CCF" w:rsidRDefault="00777B90" w:rsidP="00777B90">
      <w:pPr>
        <w:pStyle w:val="Lista3"/>
      </w:pPr>
      <w:r w:rsidRPr="00DD7CCF">
        <w:t xml:space="preserve">lowercase letters alternating with uppercase ones to denote major/frontal and minor/lateral faces of a three-dimensional object such as a Southeast Asian stele,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0828F457" w14:textId="109FA720" w:rsidR="00777B90" w:rsidRDefault="00777B90" w:rsidP="00777B90">
      <w:pPr>
        <w:pStyle w:val="Lista"/>
      </w:pPr>
      <w:r>
        <w:t>when several textpart divisions (§</w:t>
      </w:r>
      <w:r>
        <w:fldChar w:fldCharType="begin"/>
      </w:r>
      <w:r>
        <w:instrText xml:space="preserve"> REF _Ref43978987 \r \h </w:instrText>
      </w:r>
      <w:r>
        <w:fldChar w:fldCharType="separate"/>
      </w:r>
      <w:r w:rsidR="00110B53">
        <w:t>3.2</w:t>
      </w:r>
      <w:r>
        <w:fldChar w:fldCharType="end"/>
      </w:r>
      <w:r>
        <w:t>) of an edition include pagelike milestones, then</w:t>
      </w:r>
    </w:p>
    <w:p w14:paraId="2632656E" w14:textId="0DD9B9E6" w:rsidR="00777B90" w:rsidRDefault="00777B90" w:rsidP="00777B90">
      <w:pPr>
        <w:pStyle w:val="Lista2"/>
      </w:pPr>
      <w:r>
        <w:t>if the pagelike partitions are of the same kind, it is recommended that you restart their numbering in each division for the sake of consistency (§</w:t>
      </w:r>
      <w:r>
        <w:fldChar w:fldCharType="begin"/>
      </w:r>
      <w:r>
        <w:instrText xml:space="preserve"> REF _Ref43986747 \r \h </w:instrText>
      </w:r>
      <w:r>
        <w:fldChar w:fldCharType="separate"/>
      </w:r>
      <w:r w:rsidR="00110B53">
        <w:t>3.2.4</w:t>
      </w:r>
      <w:r>
        <w:fldChar w:fldCharType="end"/>
      </w:r>
      <w:r>
        <w:t>)</w:t>
      </w:r>
    </w:p>
    <w:p w14:paraId="7669ECCC" w14:textId="1DFD7CE5" w:rsidR="00777B90" w:rsidRDefault="00777B90" w:rsidP="00777B90">
      <w:pPr>
        <w:pStyle w:val="Lista2"/>
      </w:pPr>
      <w:r>
        <w:t xml:space="preserve">if the pagelike partitions are of different kinds, it is recommended that you employ different numeration schemes for them in addition to distinguishing them by </w:t>
      </w:r>
      <w:r w:rsidRPr="00912664">
        <w:rPr>
          <w:rStyle w:val="Codeattribute"/>
        </w:rPr>
        <w:t>@unit</w:t>
      </w:r>
      <w:r>
        <w:t xml:space="preserve"> (§</w:t>
      </w:r>
      <w:r w:rsidR="00F65316">
        <w:fldChar w:fldCharType="begin"/>
      </w:r>
      <w:r w:rsidR="00F65316">
        <w:instrText xml:space="preserve"> REF _Ref182815315 \r \h </w:instrText>
      </w:r>
      <w:r w:rsidR="00F65316">
        <w:fldChar w:fldCharType="separate"/>
      </w:r>
      <w:r w:rsidR="00110B53">
        <w:t>3.3.4</w:t>
      </w:r>
      <w:r w:rsidR="00F65316">
        <w:fldChar w:fldCharType="end"/>
      </w:r>
      <w:r>
        <w:t>)</w:t>
      </w:r>
    </w:p>
    <w:p w14:paraId="58AE4505" w14:textId="2B793561" w:rsidR="00777B90" w:rsidRDefault="00777B90" w:rsidP="00777B90">
      <w:pPr>
        <w:pStyle w:val="Lista2"/>
      </w:pPr>
      <w:r>
        <w:t>recall from §</w:t>
      </w:r>
      <w:r>
        <w:fldChar w:fldCharType="begin"/>
      </w:r>
      <w:r>
        <w:instrText xml:space="preserve"> REF _Ref182301135 \r \h </w:instrText>
      </w:r>
      <w:r>
        <w:fldChar w:fldCharType="separate"/>
      </w:r>
      <w:r w:rsidR="00110B53">
        <w:t>3.4.1</w:t>
      </w:r>
      <w:r>
        <w:fldChar w:fldCharType="end"/>
      </w:r>
      <w:r>
        <w:t xml:space="preserve"> that only one kind of pagelike partition is allowed within any single division (i.e. in the edition or in each textpart, as the case may be)</w:t>
      </w:r>
    </w:p>
    <w:p w14:paraId="309AB4D9" w14:textId="77777777" w:rsidR="00777B90" w:rsidRPr="00DD7CCF" w:rsidRDefault="00777B90" w:rsidP="00777B90">
      <w:pPr>
        <w:pStyle w:val="Cmsor4"/>
      </w:pPr>
      <w:bookmarkStart w:id="276" w:name="_Ref182299869"/>
      <w:bookmarkStart w:id="277" w:name="_Toc182996986"/>
      <w:r>
        <w:t>Labels for pagelike milestones</w:t>
      </w:r>
      <w:bookmarkEnd w:id="276"/>
      <w:bookmarkEnd w:id="277"/>
    </w:p>
    <w:p w14:paraId="3A18AF1E" w14:textId="77777777" w:rsidR="00777B90" w:rsidRPr="00DD7CCF" w:rsidRDefault="00777B90" w:rsidP="00777B90">
      <w:pPr>
        <w:pStyle w:val="Lista"/>
      </w:pPr>
      <w:r w:rsidRPr="00DD7CCF">
        <w:t xml:space="preserve">to add further flexibility to the </w:t>
      </w:r>
      <w:r>
        <w:t>titling</w:t>
      </w:r>
      <w:r w:rsidRPr="00DD7CCF">
        <w:t xml:space="preserve"> displayed for zones, you may </w:t>
      </w:r>
      <w:r>
        <w:t xml:space="preserve">use </w:t>
      </w:r>
      <w:r w:rsidRPr="006C1611">
        <w:t>the 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6002D3E9" w14:textId="77777777" w:rsidR="00777B90" w:rsidRPr="00DD7CCF" w:rsidRDefault="00777B90" w:rsidP="00777B90">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67886C75" w14:textId="77777777" w:rsidR="00777B90" w:rsidRPr="00DD7CCF" w:rsidRDefault="00777B90" w:rsidP="00777B90">
      <w:pPr>
        <w:pStyle w:val="Lista2"/>
      </w:pPr>
      <w:r w:rsidRPr="00DD7CCF">
        <w:t xml:space="preserve">only add labels to zones if you find that the combination of </w:t>
      </w:r>
      <w:r w:rsidRPr="008525C6">
        <w:rPr>
          <w:rStyle w:val="Codeattribute"/>
        </w:rPr>
        <w:t>@unit</w:t>
      </w:r>
      <w:r w:rsidRPr="008525C6">
        <w:t xml:space="preserve"> </w:t>
      </w:r>
      <w:r w:rsidRPr="00DD7CCF">
        <w:t xml:space="preserve">and </w:t>
      </w:r>
      <w:r w:rsidRPr="008525C6">
        <w:rPr>
          <w:rStyle w:val="Codeattribute"/>
        </w:rPr>
        <w:t>@n</w:t>
      </w:r>
      <w:r w:rsidRPr="008525C6">
        <w:t xml:space="preserve"> </w:t>
      </w:r>
      <w:r w:rsidRPr="00DD7CCF">
        <w:t>cannot produce a sufficiently meaningful title; complex details such as the size and relative position of zones should be described in the metadata, not encoded within the edition</w:t>
      </w:r>
    </w:p>
    <w:p w14:paraId="77B5A409" w14:textId="77777777" w:rsidR="00777B90" w:rsidRPr="00DD7CCF" w:rsidRDefault="00777B90" w:rsidP="00777B90">
      <w:pPr>
        <w:pStyle w:val="Lista2"/>
      </w:pPr>
      <w:r w:rsidRPr="00DD7CCF">
        <w:t>for the sake of consistency it is recommended that you stick to concise labels in English</w:t>
      </w:r>
    </w:p>
    <w:p w14:paraId="0E62DDD1" w14:textId="77777777" w:rsidR="00777B90" w:rsidRPr="00DD7CCF" w:rsidRDefault="00777B90" w:rsidP="00777B90">
      <w:pPr>
        <w:pStyle w:val="Lista"/>
      </w:pPr>
      <w:r>
        <w:t xml:space="preserve">although </w:t>
      </w:r>
      <w:r w:rsidRPr="00DD7CCF">
        <w:t xml:space="preserve">the content of editorial labels will replace the title auto-generated from </w:t>
      </w:r>
      <w:r w:rsidRPr="008525C6">
        <w:rPr>
          <w:rStyle w:val="Codeattribute"/>
        </w:rPr>
        <w:t>@unit</w:t>
      </w:r>
      <w:r w:rsidRPr="008525C6">
        <w:t xml:space="preserve"> </w:t>
      </w:r>
      <w:r w:rsidRPr="00DD7CCF">
        <w:t xml:space="preserve">and </w:t>
      </w:r>
      <w:r w:rsidRPr="008525C6">
        <w:rPr>
          <w:rStyle w:val="Codeattribute"/>
        </w:rPr>
        <w:t>@n</w:t>
      </w:r>
      <w:r w:rsidRPr="008525C6">
        <w:t xml:space="preserve"> </w:t>
      </w:r>
      <w:r w:rsidRPr="00DD7CCF">
        <w:t>in display</w:t>
      </w:r>
      <w:r>
        <w:t xml:space="preserve">, </w:t>
      </w:r>
      <w:r w:rsidRPr="00DD7CCF">
        <w:t xml:space="preserve">the use of the attributes </w:t>
      </w:r>
      <w:r w:rsidRPr="008525C6">
        <w:rPr>
          <w:rStyle w:val="Codeattribute"/>
        </w:rPr>
        <w:t>@unit</w:t>
      </w:r>
      <w:r w:rsidRPr="008525C6">
        <w:t xml:space="preserve"> </w:t>
      </w:r>
      <w:r w:rsidRPr="00DD7CCF">
        <w:t xml:space="preserve">and </w:t>
      </w:r>
      <w:r w:rsidRPr="008525C6">
        <w:rPr>
          <w:rStyle w:val="Codeattribute"/>
        </w:rPr>
        <w:t>@n</w:t>
      </w:r>
      <w:r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01E447D0" w14:textId="77777777" w:rsidR="00777B90" w:rsidRPr="00DD7CCF" w:rsidRDefault="00777B90" w:rsidP="00777B90">
      <w:pPr>
        <w:pStyle w:val="Lista"/>
      </w:pPr>
      <w:r w:rsidRPr="00DD7CCF">
        <w:t>the contents of the label will not be altered in display, so</w:t>
      </w:r>
    </w:p>
    <w:p w14:paraId="2DA3A279" w14:textId="77777777" w:rsidR="00777B90" w:rsidRPr="00DD7CCF" w:rsidRDefault="00777B90" w:rsidP="00777B90">
      <w:pPr>
        <w:pStyle w:val="Lista2"/>
      </w:pPr>
      <w:bookmarkStart w:id="278" w:name="_h6lmsgu4umfd" w:colFirst="0" w:colLast="0"/>
      <w:bookmarkEnd w:id="278"/>
      <w:r w:rsidRPr="00DD7CCF">
        <w:t>use a capital initial and feel free to include spaces, additional capitals and punctuation as necessary</w:t>
      </w:r>
    </w:p>
    <w:p w14:paraId="799CC05E" w14:textId="2C233A68" w:rsidR="00777B90" w:rsidRPr="00DD7CCF" w:rsidRDefault="00777B90" w:rsidP="00777B90">
      <w:pPr>
        <w:pStyle w:val="Lista2"/>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Pr="00DD7CCF">
        <w:t>§</w:t>
      </w:r>
      <w:r w:rsidRPr="00DD7CCF">
        <w:fldChar w:fldCharType="begin"/>
      </w:r>
      <w:r w:rsidRPr="00DD7CCF">
        <w:instrText xml:space="preserve"> REF _Ref43986658 \w \h </w:instrText>
      </w:r>
      <w:r>
        <w:instrText xml:space="preserve"> \* MERGEFORMAT </w:instrText>
      </w:r>
      <w:r w:rsidRPr="00DD7CCF">
        <w:fldChar w:fldCharType="separate"/>
      </w:r>
      <w:r w:rsidR="00110B53">
        <w:t>10.3.3</w:t>
      </w:r>
      <w:r w:rsidRPr="00DD7CCF">
        <w:fldChar w:fldCharType="end"/>
      </w:r>
      <w:r w:rsidRPr="00DD7CCF">
        <w:t>), which you may employ if you deem necessary</w:t>
      </w:r>
    </w:p>
    <w:p w14:paraId="0D8CC0C6" w14:textId="77777777" w:rsidR="00777B90" w:rsidRPr="00DD7CCF" w:rsidRDefault="00777B90" w:rsidP="00777B90">
      <w:pPr>
        <w:pStyle w:val="Cmsor3"/>
      </w:pPr>
      <w:bookmarkStart w:id="279" w:name="_tezue83pb823" w:colFirst="0" w:colLast="0"/>
      <w:bookmarkStart w:id="280" w:name="_Ref43986994"/>
      <w:bookmarkStart w:id="281" w:name="_Toc182996987"/>
      <w:bookmarkEnd w:id="279"/>
      <w:r w:rsidRPr="00DD7CCF">
        <w:t>Numbered elements in pagelike partitions</w:t>
      </w:r>
      <w:bookmarkEnd w:id="280"/>
      <w:bookmarkEnd w:id="281"/>
    </w:p>
    <w:p w14:paraId="6BCC31B0" w14:textId="1B650E56" w:rsidR="00777B90" w:rsidRPr="00DD7CCF" w:rsidRDefault="00777B90" w:rsidP="00777B90">
      <w:pPr>
        <w:pStyle w:val="Lista"/>
      </w:pPr>
      <w:r w:rsidRPr="00DD7CCF">
        <w:t>as set out under §</w:t>
      </w:r>
      <w:r>
        <w:fldChar w:fldCharType="begin"/>
      </w:r>
      <w:r>
        <w:instrText xml:space="preserve"> REF _Ref182228403 \r \h </w:instrText>
      </w:r>
      <w:r>
        <w:fldChar w:fldCharType="separate"/>
      </w:r>
      <w:r w:rsidR="00110B53">
        <w:t>3.5.3</w:t>
      </w:r>
      <w:r>
        <w:fldChar w:fldCharType="end"/>
      </w:r>
      <w:r w:rsidRPr="00DD7CCF">
        <w:t xml:space="preserve">, </w:t>
      </w:r>
      <w:r w:rsidRPr="005D2B22">
        <w:rPr>
          <w:b/>
          <w:bCs/>
        </w:rPr>
        <w:t>physical line</w:t>
      </w:r>
      <w:r w:rsidRPr="00DD7CCF">
        <w:t xml:space="preserve"> numbering may be either</w:t>
      </w:r>
    </w:p>
    <w:p w14:paraId="139B0AE7" w14:textId="77777777" w:rsidR="00777B90" w:rsidRPr="00DD7CCF" w:rsidRDefault="00777B90" w:rsidP="00777B90">
      <w:pPr>
        <w:pStyle w:val="Lista2"/>
      </w:pPr>
      <w:r w:rsidRPr="00DD7CCF">
        <w:t>consecutive throughout successive pagelike partitions, or</w:t>
      </w:r>
    </w:p>
    <w:p w14:paraId="3DFDEB01" w14:textId="77777777" w:rsidR="00777B90" w:rsidRPr="00DD7CCF" w:rsidRDefault="00777B90" w:rsidP="00777B90">
      <w:pPr>
        <w:pStyle w:val="Lista2"/>
      </w:pPr>
      <w:r w:rsidRPr="00DD7CCF">
        <w:t>restarted in each pagelike partition, provided that complex line numbers are used, which incorporate the number of the page or zone</w:t>
      </w:r>
    </w:p>
    <w:p w14:paraId="512D49D9" w14:textId="4EA8290D" w:rsidR="00777B90" w:rsidRPr="00DD7CCF" w:rsidRDefault="00777B90" w:rsidP="00777B90">
      <w:pPr>
        <w:pStyle w:val="Lista"/>
      </w:pPr>
      <w:r w:rsidRPr="00DD7CCF">
        <w:t>stanzas should be generally numbered throughout a text with pagelike partitions, but, as permitted under §</w:t>
      </w:r>
      <w:r>
        <w:fldChar w:fldCharType="begin"/>
      </w:r>
      <w:r>
        <w:instrText xml:space="preserve"> REF _Ref181609101 \r \h </w:instrText>
      </w:r>
      <w:r>
        <w:fldChar w:fldCharType="separate"/>
      </w:r>
      <w:r w:rsidR="00110B53">
        <w:t>2.6.3.1</w:t>
      </w:r>
      <w:r>
        <w:fldChar w:fldCharType="end"/>
      </w:r>
      <w:r w:rsidRPr="00DD7CCF">
        <w:t xml:space="preserve">, you may </w:t>
      </w:r>
      <w:commentRangeStart w:id="282"/>
      <w:r w:rsidRPr="00DD7CCF">
        <w:t xml:space="preserve">optionally reset stanza numbering </w:t>
      </w:r>
      <w:commentRangeEnd w:id="282"/>
      <w:r>
        <w:rPr>
          <w:rStyle w:val="Jegyzethivatkozs"/>
          <w:rFonts w:cs="Mangal"/>
        </w:rPr>
        <w:commentReference w:id="282"/>
      </w:r>
      <w:r w:rsidRPr="00DD7CCF">
        <w:t>in each new partition in order to follow the numbering scheme of a previous edition or the conventions of your specific field</w:t>
      </w:r>
    </w:p>
    <w:p w14:paraId="3FF56658" w14:textId="07C334CC" w:rsidR="00C02B8C" w:rsidRDefault="004D2E67" w:rsidP="00EB2024">
      <w:pPr>
        <w:pStyle w:val="Cmsor2"/>
      </w:pPr>
      <w:bookmarkStart w:id="283" w:name="_Toc182996988"/>
      <w:r w:rsidRPr="00DD7CCF">
        <w:t xml:space="preserve">Physical </w:t>
      </w:r>
      <w:r w:rsidR="006733B4" w:rsidRPr="00DD7CCF">
        <w:t>lines</w:t>
      </w:r>
      <w:bookmarkEnd w:id="237"/>
      <w:bookmarkEnd w:id="238"/>
      <w:bookmarkEnd w:id="239"/>
      <w:bookmarkEnd w:id="240"/>
      <w:bookmarkEnd w:id="241"/>
      <w:bookmarkEnd w:id="283"/>
    </w:p>
    <w:p w14:paraId="66CD1C05" w14:textId="4BA70986" w:rsidR="000A5DB8" w:rsidRPr="000A5DB8" w:rsidRDefault="000A5DB8" w:rsidP="000A5DB8">
      <w:pPr>
        <w:pStyle w:val="Cmsor3"/>
      </w:pPr>
      <w:bookmarkStart w:id="284" w:name="_Toc182996989"/>
      <w:r>
        <w:t>Overview</w:t>
      </w:r>
      <w:bookmarkEnd w:id="284"/>
    </w:p>
    <w:p w14:paraId="3C50F44B" w14:textId="1EBEC659" w:rsidR="004F4C63" w:rsidRPr="00DD7CCF" w:rsidRDefault="00C322B7" w:rsidP="00C322B7">
      <w:r>
        <w:t>T</w:t>
      </w:r>
      <w:r w:rsidR="004D2E67" w:rsidRPr="00DD7CCF">
        <w:t xml:space="preserve">o make the distinction from verse lines </w:t>
      </w:r>
      <w:r w:rsidR="004D2E67"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110B53">
        <w:t>2.6.1</w:t>
      </w:r>
      <w:r w:rsidR="00194541" w:rsidRPr="00DD7CCF">
        <w:fldChar w:fldCharType="end"/>
      </w:r>
      <w:r w:rsidR="004D2E67" w:rsidRPr="00DD7CCF">
        <w:t>) explicit</w:t>
      </w:r>
      <w:r w:rsidR="009643B3">
        <w:t xml:space="preserve"> where necessary</w:t>
      </w:r>
      <w:r w:rsidR="004D2E67" w:rsidRPr="00DD7CCF">
        <w:t xml:space="preserve">, inscribed lines are referred to in this guide as </w:t>
      </w:r>
      <w:r w:rsidR="004D2E67" w:rsidRPr="005D2B22">
        <w:rPr>
          <w:b/>
          <w:bCs/>
        </w:rPr>
        <w:t>epigraphic lines</w:t>
      </w:r>
      <w:r w:rsidR="004D2E67" w:rsidRPr="00DD7CCF">
        <w:t xml:space="preserve"> or </w:t>
      </w:r>
      <w:r w:rsidR="004D2E67" w:rsidRPr="005D2B22">
        <w:rPr>
          <w:b/>
          <w:bCs/>
        </w:rPr>
        <w:t>physical lines</w:t>
      </w:r>
      <w:r>
        <w:t>. F</w:t>
      </w:r>
      <w:r w:rsidR="004D2E67" w:rsidRPr="00DD7CCF">
        <w:t xml:space="preserve">or the purpose of encoding in our project, we define a physical line as a stretch of text whose characters comprise a </w:t>
      </w:r>
      <w:r w:rsidR="00B36E2E">
        <w:t xml:space="preserve">spatially </w:t>
      </w:r>
      <w:r w:rsidR="004D2E67" w:rsidRPr="00DD7CCF">
        <w:t xml:space="preserve">and textually contiguous sequence </w:t>
      </w:r>
      <w:r w:rsidR="004D2E67" w:rsidRPr="00DD7CCF">
        <w:lastRenderedPageBreak/>
        <w:t xml:space="preserve">while being </w:t>
      </w:r>
      <w:r w:rsidR="00B36E2E">
        <w:t xml:space="preserve">spatially </w:t>
      </w:r>
      <w:r w:rsidR="004D2E67" w:rsidRPr="00DD7CCF">
        <w:t>distinct from characters belonging to other lines</w:t>
      </w:r>
      <w:r>
        <w:t>. T</w:t>
      </w:r>
      <w:r w:rsidR="004D2E67" w:rsidRPr="00DD7CCF">
        <w:t>his definition includes no presumptions concerning a line’s</w:t>
      </w:r>
    </w:p>
    <w:p w14:paraId="08B8C7D4" w14:textId="094201BA" w:rsidR="00C02B8C" w:rsidRPr="00DD7CCF" w:rsidRDefault="004D2E67" w:rsidP="00C322B7">
      <w:pPr>
        <w:pStyle w:val="Lista"/>
      </w:pPr>
      <w:r w:rsidRPr="00DD7CCF">
        <w:t xml:space="preserve">position </w:t>
      </w:r>
      <w:r w:rsidRPr="00E24F87">
        <w:rPr>
          <w:noProof/>
        </w:rPr>
        <w:t>(</w:t>
      </w:r>
      <w:r w:rsidRPr="00DD7CCF">
        <w:t xml:space="preserve">some lines of a text may be set off from other lines; see </w:t>
      </w:r>
      <w:r w:rsidR="003C3D87" w:rsidRPr="00DD7CCF">
        <w:t>§</w:t>
      </w:r>
      <w:r w:rsidR="00974842">
        <w:fldChar w:fldCharType="begin"/>
      </w:r>
      <w:r w:rsidR="00974842">
        <w:instrText xml:space="preserve"> REF _Ref43978135 \r \h </w:instrText>
      </w:r>
      <w:r w:rsidR="00974842">
        <w:fldChar w:fldCharType="separate"/>
      </w:r>
      <w:r w:rsidR="00110B53">
        <w:t>3.8.2</w:t>
      </w:r>
      <w:r w:rsidR="00974842">
        <w:fldChar w:fldCharType="end"/>
      </w:r>
      <w:r w:rsidR="00974842">
        <w:t xml:space="preserve"> and §</w:t>
      </w:r>
      <w:r w:rsidR="00E91AE5">
        <w:fldChar w:fldCharType="begin"/>
      </w:r>
      <w:r w:rsidR="00E91AE5">
        <w:instrText xml:space="preserve"> REF _Ref182233273 \r \h </w:instrText>
      </w:r>
      <w:r w:rsidR="00E91AE5">
        <w:fldChar w:fldCharType="separate"/>
      </w:r>
      <w:r w:rsidR="00110B53">
        <w:t>3.8.3</w:t>
      </w:r>
      <w:r w:rsidR="00E91AE5">
        <w:fldChar w:fldCharType="end"/>
      </w:r>
      <w:r w:rsidRPr="00DD7CCF">
        <w:t xml:space="preserve"> for specific cases)</w:t>
      </w:r>
    </w:p>
    <w:p w14:paraId="33D6B6AE" w14:textId="3B4AE3C2" w:rsidR="00C02B8C" w:rsidRPr="00DD7CCF" w:rsidRDefault="004D2E67" w:rsidP="00C322B7">
      <w:pPr>
        <w:pStyle w:val="Lista"/>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110B53">
        <w:t>7.5.4</w:t>
      </w:r>
      <w:r w:rsidR="00194541" w:rsidRPr="00DD7CCF">
        <w:fldChar w:fldCharType="end"/>
      </w:r>
      <w:r w:rsidRPr="00DD7CCF">
        <w:t>)</w:t>
      </w:r>
    </w:p>
    <w:p w14:paraId="4F2B008F" w14:textId="66F2A9C5" w:rsidR="00C02B8C" w:rsidRPr="00DD7CCF" w:rsidRDefault="004D2E67" w:rsidP="00C322B7">
      <w:pPr>
        <w:pStyle w:val="Lista"/>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110B53">
        <w:t>7.5.4</w:t>
      </w:r>
      <w:r w:rsidR="00194541" w:rsidRPr="00DD7CCF">
        <w:fldChar w:fldCharType="end"/>
      </w:r>
      <w:r w:rsidRPr="00DD7CCF">
        <w:t>)</w:t>
      </w:r>
    </w:p>
    <w:p w14:paraId="3FC15580" w14:textId="77777777" w:rsidR="00C02B8C" w:rsidRPr="00DD7CCF" w:rsidRDefault="004D2E67" w:rsidP="00C322B7">
      <w:pPr>
        <w:pStyle w:val="Lista"/>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67DA5" w:rsidRDefault="004D2E67" w:rsidP="00EB2024">
      <w:pPr>
        <w:pStyle w:val="Cmsor3"/>
      </w:pPr>
      <w:bookmarkStart w:id="285" w:name="_xui16zrp0wzt" w:colFirst="0" w:colLast="0"/>
      <w:bookmarkStart w:id="286" w:name="_Ref43980100"/>
      <w:bookmarkStart w:id="287" w:name="_Toc182996990"/>
      <w:bookmarkEnd w:id="285"/>
      <w:r w:rsidRPr="00D67DA5">
        <w:t>Marking up line beginnings</w:t>
      </w:r>
      <w:bookmarkEnd w:id="286"/>
      <w:bookmarkEnd w:id="287"/>
    </w:p>
    <w:p w14:paraId="03EE0ED1" w14:textId="3EDFB443" w:rsidR="00B36E2E" w:rsidRDefault="00B36E2E" w:rsidP="00E2714A">
      <w:pPr>
        <w:pStyle w:val="Lista"/>
      </w:pPr>
      <w:r w:rsidRPr="00B36E2E">
        <w:t>marking up line beginnings is mandatory for all lines of all our editions</w:t>
      </w:r>
      <w:r>
        <w:t>,</w:t>
      </w:r>
      <w:r w:rsidRPr="00B36E2E">
        <w:t xml:space="preserve"> using the empty element </w:t>
      </w:r>
      <w:r w:rsidRPr="00DD7CCF">
        <w:rPr>
          <w:rStyle w:val="Code"/>
        </w:rPr>
        <w:t>&lt;lb/&gt;</w:t>
      </w:r>
    </w:p>
    <w:p w14:paraId="64A63C86" w14:textId="563717D5" w:rsidR="00530FCA" w:rsidRDefault="004D2E67" w:rsidP="00E2714A">
      <w:pPr>
        <w:pStyle w:val="Lista2"/>
      </w:pPr>
      <w:r w:rsidRPr="00DD7CCF">
        <w:t xml:space="preserve">this element must always have the attribute </w:t>
      </w:r>
      <w:r w:rsidR="008525C6" w:rsidRPr="008525C6">
        <w:rPr>
          <w:rStyle w:val="Codeattribute"/>
        </w:rPr>
        <w:t>@n</w:t>
      </w:r>
      <w:r w:rsidRPr="00DD7CCF">
        <w:t xml:space="preserve"> </w:t>
      </w:r>
      <w:r w:rsidR="006A77BF">
        <w:t xml:space="preserve">as per </w:t>
      </w:r>
      <w:r w:rsidR="003C3D87" w:rsidRPr="00DD7CCF">
        <w:t>§</w:t>
      </w:r>
      <w:r w:rsidR="00F73F0D">
        <w:fldChar w:fldCharType="begin"/>
      </w:r>
      <w:r w:rsidR="00F73F0D">
        <w:instrText xml:space="preserve"> REF _Ref182228305 \r \h </w:instrText>
      </w:r>
      <w:r w:rsidR="00F73F0D">
        <w:fldChar w:fldCharType="separate"/>
      </w:r>
      <w:r w:rsidR="00110B53">
        <w:t>3.5.3</w:t>
      </w:r>
      <w:r w:rsidR="00F73F0D">
        <w:fldChar w:fldCharType="end"/>
      </w:r>
      <w:r w:rsidR="006A77BF">
        <w:t xml:space="preserve"> </w:t>
      </w:r>
    </w:p>
    <w:p w14:paraId="1414C7A8" w14:textId="25B61750" w:rsidR="00C02B8C" w:rsidRDefault="00530FCA" w:rsidP="00E2714A">
      <w:pPr>
        <w:pStyle w:val="Lista2"/>
      </w:pPr>
      <w:r>
        <w:t>the attribute</w:t>
      </w:r>
      <w:r w:rsidR="006A77BF">
        <w:t xml:space="preserve"> </w:t>
      </w:r>
      <w:r w:rsidR="006A77BF" w:rsidRPr="006A77BF">
        <w:rPr>
          <w:rStyle w:val="Codeattribute"/>
        </w:rPr>
        <w:t>@break</w:t>
      </w:r>
      <w:r w:rsidR="006A77BF">
        <w:t xml:space="preserve"> </w:t>
      </w:r>
      <w:r>
        <w:t>must be added to line beginnings within words as per</w:t>
      </w:r>
      <w:r w:rsidR="006A77BF">
        <w:t xml:space="preserve"> §</w:t>
      </w:r>
      <w:r w:rsidR="00393FE2">
        <w:fldChar w:fldCharType="begin"/>
      </w:r>
      <w:r w:rsidR="00393FE2">
        <w:instrText xml:space="preserve"> REF _Ref182318134 \r \h </w:instrText>
      </w:r>
      <w:r w:rsidR="00393FE2">
        <w:fldChar w:fldCharType="separate"/>
      </w:r>
      <w:r w:rsidR="00110B53">
        <w:t>3.3.3</w:t>
      </w:r>
      <w:r w:rsidR="00393FE2">
        <w:fldChar w:fldCharType="end"/>
      </w:r>
    </w:p>
    <w:p w14:paraId="0116F4FE" w14:textId="77C64BC8" w:rsidR="00913831" w:rsidRDefault="00913831" w:rsidP="00913831">
      <w:pPr>
        <w:pStyle w:val="Lista2"/>
      </w:pPr>
      <w:r>
        <w:t xml:space="preserve">since </w:t>
      </w:r>
      <w:r w:rsidR="00530FCA">
        <w:t xml:space="preserve">line beginnings are </w:t>
      </w:r>
      <w:r>
        <w:t>virtual container</w:t>
      </w:r>
      <w:r w:rsidR="00530FCA">
        <w:t>s as explained in §</w:t>
      </w:r>
      <w:r w:rsidR="0020012B">
        <w:fldChar w:fldCharType="begin"/>
      </w:r>
      <w:r w:rsidR="0020012B">
        <w:instrText xml:space="preserve"> REF _Ref182923075 \r \h </w:instrText>
      </w:r>
      <w:r w:rsidR="0020012B">
        <w:fldChar w:fldCharType="separate"/>
      </w:r>
      <w:r w:rsidR="00110B53">
        <w:t>3.1</w:t>
      </w:r>
      <w:r w:rsidR="0020012B">
        <w:fldChar w:fldCharType="end"/>
      </w:r>
      <w:r w:rsidR="00530FCA">
        <w:t>,</w:t>
      </w:r>
      <w:r>
        <w:t xml:space="preserve"> </w:t>
      </w:r>
      <w:r w:rsidR="00530FCA">
        <w:t xml:space="preserve">additional </w:t>
      </w:r>
      <w:r w:rsidRPr="00B36E2E">
        <w:t xml:space="preserve">attributes </w:t>
      </w:r>
      <w:r>
        <w:t xml:space="preserve">representing </w:t>
      </w:r>
      <w:r w:rsidR="00530FCA">
        <w:t xml:space="preserve">the </w:t>
      </w:r>
      <w:r>
        <w:t>visual features of a line</w:t>
      </w:r>
      <w:r w:rsidR="00530FCA">
        <w:t xml:space="preserve"> (</w:t>
      </w:r>
      <w:r w:rsidR="00530FCA" w:rsidRPr="00B36E2E">
        <w:t>§</w:t>
      </w:r>
      <w:r w:rsidR="00530FCA">
        <w:fldChar w:fldCharType="begin"/>
      </w:r>
      <w:r w:rsidR="00530FCA">
        <w:instrText xml:space="preserve"> REF _Ref134025629 \r \h </w:instrText>
      </w:r>
      <w:r w:rsidR="00530FCA">
        <w:fldChar w:fldCharType="separate"/>
      </w:r>
      <w:r w:rsidR="00110B53">
        <w:t>7.5.2</w:t>
      </w:r>
      <w:r w:rsidR="00530FCA">
        <w:fldChar w:fldCharType="end"/>
      </w:r>
      <w:r w:rsidR="00530FCA">
        <w:t xml:space="preserve">) </w:t>
      </w:r>
      <w:r>
        <w:t xml:space="preserve">may be </w:t>
      </w:r>
      <w:r w:rsidRPr="00B36E2E">
        <w:t xml:space="preserve">encoded on </w:t>
      </w:r>
      <w:r w:rsidR="00530FCA">
        <w:t xml:space="preserve">an </w:t>
      </w:r>
      <w:r w:rsidR="00530FCA" w:rsidRPr="00DD7CCF">
        <w:rPr>
          <w:rStyle w:val="Code"/>
        </w:rPr>
        <w:t>&lt;lb/&gt;</w:t>
      </w:r>
      <w:r w:rsidR="00530FCA">
        <w:t xml:space="preserve"> element</w:t>
      </w:r>
    </w:p>
    <w:p w14:paraId="417D6C55" w14:textId="42043B3F" w:rsidR="00393FE2" w:rsidRDefault="00393FE2" w:rsidP="004403A5">
      <w:pPr>
        <w:pStyle w:val="Lista"/>
      </w:pPr>
      <w:r w:rsidRPr="00DD7CCF">
        <w:rPr>
          <w:rStyle w:val="Code"/>
        </w:rPr>
        <w:t>&lt;lb/&gt;</w:t>
      </w:r>
      <w:r w:rsidRPr="00DD7CCF">
        <w:t xml:space="preserve"> </w:t>
      </w:r>
      <w:r>
        <w:t xml:space="preserve">marks beginnings (rather than transitions) and must thus be present </w:t>
      </w:r>
      <w:r w:rsidRPr="00DD7CCF">
        <w:t xml:space="preserve">at the </w:t>
      </w:r>
      <w:r>
        <w:t>start</w:t>
      </w:r>
      <w:r w:rsidRPr="00DD7CCF">
        <w:t xml:space="preserve"> of </w:t>
      </w:r>
      <w:r>
        <w:t xml:space="preserve">each line including </w:t>
      </w:r>
      <w:r w:rsidRPr="00DD7CCF">
        <w:t>the first</w:t>
      </w:r>
    </w:p>
    <w:p w14:paraId="205E594D" w14:textId="0E2464D8" w:rsidR="00393FE2" w:rsidRDefault="00393FE2" w:rsidP="00393FE2">
      <w:pPr>
        <w:pStyle w:val="Lista"/>
      </w:pPr>
      <w:r>
        <w:t xml:space="preserve">since the use of this element is mandatory, it must be present </w:t>
      </w:r>
      <w:r w:rsidRPr="00DD7CCF">
        <w:t xml:space="preserve">even in inscriptions </w:t>
      </w:r>
      <w:r w:rsidRPr="00E24F87">
        <w:rPr>
          <w:noProof/>
        </w:rPr>
        <w:t>(</w:t>
      </w:r>
      <w:r w:rsidRPr="00DD7CCF">
        <w:t>or textparts) consisting of a single line</w:t>
      </w:r>
    </w:p>
    <w:p w14:paraId="243E2E5E" w14:textId="3DE958D8" w:rsidR="00393FE2" w:rsidRPr="00DD7CCF" w:rsidRDefault="00393FE2" w:rsidP="00393FE2">
      <w:pPr>
        <w:pStyle w:val="Lista"/>
      </w:pPr>
      <w:r>
        <w:t xml:space="preserve">all </w:t>
      </w:r>
      <w:r w:rsidR="00D0147D">
        <w:t xml:space="preserve">additional </w:t>
      </w:r>
      <w:r>
        <w:t>considerations applicable to structural milestones (§</w:t>
      </w:r>
      <w:r w:rsidR="0020012B">
        <w:fldChar w:fldCharType="begin"/>
      </w:r>
      <w:r w:rsidR="0020012B">
        <w:instrText xml:space="preserve"> REF _Ref182923700 \r \h </w:instrText>
      </w:r>
      <w:r w:rsidR="0020012B">
        <w:fldChar w:fldCharType="separate"/>
      </w:r>
      <w:r w:rsidR="00110B53">
        <w:t>3.3</w:t>
      </w:r>
      <w:r w:rsidR="0020012B">
        <w:fldChar w:fldCharType="end"/>
      </w:r>
      <w:r>
        <w:t>) apply equally to line beginnings</w:t>
      </w:r>
    </w:p>
    <w:p w14:paraId="247913DA" w14:textId="77777777" w:rsidR="00C02B8C" w:rsidRPr="00DD7CCF" w:rsidRDefault="004D2E67" w:rsidP="00A849C7">
      <w:pPr>
        <w:pStyle w:val="Cmsor3"/>
      </w:pPr>
      <w:bookmarkStart w:id="288" w:name="_wrkvn4vo3aia" w:colFirst="0" w:colLast="0"/>
      <w:bookmarkStart w:id="289" w:name="_Ref43977936"/>
      <w:bookmarkStart w:id="290" w:name="_Ref148523116"/>
      <w:bookmarkStart w:id="291" w:name="_Ref182228305"/>
      <w:bookmarkStart w:id="292" w:name="_Ref182228392"/>
      <w:bookmarkStart w:id="293" w:name="_Ref182228403"/>
      <w:bookmarkStart w:id="294" w:name="_Ref182228417"/>
      <w:bookmarkStart w:id="295" w:name="_Ref182228432"/>
      <w:bookmarkStart w:id="296" w:name="_Ref182228440"/>
      <w:bookmarkStart w:id="297" w:name="_Ref182229490"/>
      <w:bookmarkStart w:id="298" w:name="_Toc182996991"/>
      <w:bookmarkEnd w:id="288"/>
      <w:r w:rsidRPr="00DD7CCF">
        <w:t>Numbering lines</w:t>
      </w:r>
      <w:bookmarkEnd w:id="289"/>
      <w:bookmarkEnd w:id="290"/>
      <w:bookmarkEnd w:id="291"/>
      <w:bookmarkEnd w:id="292"/>
      <w:bookmarkEnd w:id="293"/>
      <w:bookmarkEnd w:id="294"/>
      <w:bookmarkEnd w:id="295"/>
      <w:bookmarkEnd w:id="296"/>
      <w:bookmarkEnd w:id="297"/>
      <w:bookmarkEnd w:id="298"/>
    </w:p>
    <w:p w14:paraId="53FB4A9E" w14:textId="77777777" w:rsidR="00C02B8C" w:rsidRPr="00DD7CCF" w:rsidRDefault="004D2E67" w:rsidP="00E2714A">
      <w:pPr>
        <w:pStyle w:val="Lista"/>
      </w:pPr>
      <w:r w:rsidRPr="0021261A">
        <w:t>every physical line of text in your edition must have a number encoded</w:t>
      </w:r>
      <w:r w:rsidRPr="00DD7CCF">
        <w:t xml:space="preserve">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3A99BD28"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10B53">
        <w:t>3.2</w:t>
      </w:r>
      <w:r w:rsidR="00C927BB" w:rsidRPr="00DD7CCF">
        <w:fldChar w:fldCharType="end"/>
      </w:r>
      <w:r w:rsidRPr="00DD7CCF">
        <w:t>) contains only one line</w:t>
      </w:r>
    </w:p>
    <w:p w14:paraId="1EF4A558" w14:textId="61EB6415"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w:t>
      </w:r>
      <w:r w:rsidR="00C322B7">
        <w:t xml:space="preserve">edition </w:t>
      </w:r>
      <w:r w:rsidRPr="0021261A">
        <w:t>must be unique</w:t>
      </w:r>
    </w:p>
    <w:p w14:paraId="2A77EA7A" w14:textId="430B4DA4"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10B53">
        <w:t>3.2</w:t>
      </w:r>
      <w:r w:rsidR="00C927BB" w:rsidRPr="00DD7CCF">
        <w:fldChar w:fldCharType="end"/>
      </w:r>
      <w:r w:rsidRPr="00DD7CCF">
        <w:t>), then the requirement of uniqueness only applies within such a division</w:t>
      </w:r>
    </w:p>
    <w:p w14:paraId="729546CA" w14:textId="74C7069A" w:rsidR="00346692" w:rsidRDefault="00346692" w:rsidP="00E2714A">
      <w:pPr>
        <w:pStyle w:val="Lista"/>
      </w:pPr>
      <w:r w:rsidRPr="0021261A">
        <w:t>by default</w:t>
      </w:r>
      <w:r>
        <w:t xml:space="preserve"> (apart from specific situations outlined in </w:t>
      </w:r>
      <w:r>
        <w:rPr>
          <w:noProof/>
        </w:rPr>
        <w:t>§</w:t>
      </w:r>
      <w:r>
        <w:rPr>
          <w:noProof/>
        </w:rPr>
        <w:fldChar w:fldCharType="begin"/>
      </w:r>
      <w:r>
        <w:rPr>
          <w:noProof/>
        </w:rPr>
        <w:instrText xml:space="preserve"> REF _Ref182228380 \r \h </w:instrText>
      </w:r>
      <w:r>
        <w:rPr>
          <w:noProof/>
        </w:rPr>
      </w:r>
      <w:r>
        <w:rPr>
          <w:noProof/>
        </w:rPr>
        <w:fldChar w:fldCharType="separate"/>
      </w:r>
      <w:r w:rsidR="00110B53">
        <w:rPr>
          <w:noProof/>
        </w:rPr>
        <w:t>3.5.3.1</w:t>
      </w:r>
      <w:r>
        <w:rPr>
          <w:noProof/>
        </w:rPr>
        <w:fldChar w:fldCharType="end"/>
      </w:r>
      <w:r>
        <w:t>), our editions use consecutive line numbering with simple numbers:</w:t>
      </w:r>
    </w:p>
    <w:p w14:paraId="005F4A0F" w14:textId="30A01144" w:rsidR="00346692" w:rsidRDefault="00346692" w:rsidP="00346692">
      <w:pPr>
        <w:pStyle w:val="Lista2"/>
      </w:pPr>
      <w:r>
        <w:t xml:space="preserve">the value of the </w:t>
      </w:r>
      <w:r w:rsidRPr="008525C6">
        <w:rPr>
          <w:rStyle w:val="Codeattribute"/>
        </w:rPr>
        <w:t>@n</w:t>
      </w:r>
      <w:r w:rsidRPr="008525C6">
        <w:t xml:space="preserve"> </w:t>
      </w:r>
      <w:r w:rsidRPr="00DD7CCF">
        <w:t>attribute</w:t>
      </w:r>
      <w:r>
        <w:t xml:space="preserve"> shall be an Arabic numeral starting with 1 for the first line and increasing with a step of 1 for each subsequent line</w:t>
      </w:r>
    </w:p>
    <w:p w14:paraId="1E8B50A1" w14:textId="684286BB" w:rsidR="00346692" w:rsidRPr="00DD7CCF" w:rsidRDefault="00346692" w:rsidP="00346692">
      <w:pPr>
        <w:pStyle w:val="Lista2"/>
      </w:pPr>
      <w:r w:rsidRPr="00DD7CCF">
        <w:t xml:space="preserve">line numbers for visually separate incipits may </w:t>
      </w:r>
      <w:r>
        <w:t>deviate from this</w:t>
      </w:r>
      <w:r w:rsidRPr="00DD7CCF">
        <w:t xml:space="preserve"> </w:t>
      </w:r>
      <w:r>
        <w:t xml:space="preserve">numeration scheme </w:t>
      </w:r>
      <w:r>
        <w:rPr>
          <w:noProof/>
        </w:rPr>
        <w:t xml:space="preserve">as per </w:t>
      </w:r>
      <w:r w:rsidRPr="00DD7CCF">
        <w:t>§</w:t>
      </w:r>
      <w:r w:rsidRPr="00DD7CCF">
        <w:fldChar w:fldCharType="begin"/>
      </w:r>
      <w:r w:rsidRPr="00DD7CCF">
        <w:instrText xml:space="preserve"> REF _Ref43978135 \w \h </w:instrText>
      </w:r>
      <w:r>
        <w:instrText xml:space="preserve"> \* MERGEFORMAT </w:instrText>
      </w:r>
      <w:r w:rsidRPr="00DD7CCF">
        <w:fldChar w:fldCharType="separate"/>
      </w:r>
      <w:r w:rsidR="00110B53">
        <w:t>3.8.2</w:t>
      </w:r>
      <w:r w:rsidRPr="00DD7CCF">
        <w:fldChar w:fldCharType="end"/>
      </w:r>
    </w:p>
    <w:p w14:paraId="1054A906" w14:textId="7C3B25C0" w:rsidR="00346692" w:rsidRDefault="00346692" w:rsidP="00346692">
      <w:pPr>
        <w:pStyle w:val="Lista2"/>
      </w:pPr>
      <w:r>
        <w:t xml:space="preserve">line numeration </w:t>
      </w:r>
      <w:r w:rsidRPr="00DD7CCF">
        <w:t>must be restarted in each textpart</w:t>
      </w:r>
      <w:r w:rsidR="00186975">
        <w:t xml:space="preserve"> (this is not a technical requirement but an arbitrary rule for consistency across the corpus)</w:t>
      </w:r>
    </w:p>
    <w:p w14:paraId="1A07E278" w14:textId="7EBF45A8" w:rsidR="00346692" w:rsidRPr="00DD7CCF" w:rsidRDefault="00346692" w:rsidP="00346692">
      <w:pPr>
        <w:pStyle w:val="Lista2"/>
      </w:pPr>
      <w:r>
        <w:t xml:space="preserve">line numeration </w:t>
      </w:r>
      <w:r w:rsidRPr="00DD7CCF">
        <w:t>cannot be restarted in pagelike partitions</w:t>
      </w:r>
      <w:r>
        <w:t xml:space="preserve">, so lines of copperplate inscriptions must be numbered consecutively through the pages (see </w:t>
      </w:r>
      <w:r w:rsidR="0017391C">
        <w:t>Case study</w:t>
      </w:r>
      <w:r>
        <w:t xml:space="preserve"> 2A </w:t>
      </w:r>
      <w:r>
        <w:rPr>
          <w:noProof/>
        </w:rPr>
        <w:t xml:space="preserve">in </w:t>
      </w:r>
      <w:r w:rsidRPr="00DD7CCF">
        <w:fldChar w:fldCharType="begin"/>
      </w:r>
      <w:r w:rsidRPr="00DD7CCF">
        <w:instrText xml:space="preserve"> REF _Ref43985466 \w \h </w:instrText>
      </w:r>
      <w:r>
        <w:instrText xml:space="preserve"> \* MERGEFORMAT </w:instrText>
      </w:r>
      <w:r w:rsidRPr="00DD7CCF">
        <w:fldChar w:fldCharType="separate"/>
      </w:r>
      <w:r w:rsidR="00110B53">
        <w:t>Appendix C</w:t>
      </w:r>
      <w:r w:rsidRPr="00DD7CCF">
        <w:fldChar w:fldCharType="end"/>
      </w:r>
      <w:r>
        <w:t xml:space="preserve"> for an illustration)</w:t>
      </w:r>
    </w:p>
    <w:p w14:paraId="25E1FBE9" w14:textId="5E402F2C" w:rsidR="00F73F0D" w:rsidRPr="00DD7CCF" w:rsidRDefault="00F73F0D" w:rsidP="00F73F0D">
      <w:pPr>
        <w:pStyle w:val="Cmsor4"/>
      </w:pPr>
      <w:bookmarkStart w:id="299" w:name="_Ref182228380"/>
      <w:bookmarkStart w:id="300" w:name="_Toc182996992"/>
      <w:r>
        <w:t>Repetitive line numbering with complex numbers</w:t>
      </w:r>
      <w:bookmarkEnd w:id="299"/>
      <w:bookmarkEnd w:id="300"/>
    </w:p>
    <w:p w14:paraId="33F6623A" w14:textId="5744BB07" w:rsidR="00346692" w:rsidRDefault="00346692" w:rsidP="00346692">
      <w:pPr>
        <w:pStyle w:val="Lista"/>
      </w:pPr>
      <w:r>
        <w:t xml:space="preserve">when </w:t>
      </w:r>
      <w:r w:rsidRPr="00DD7CCF">
        <w:t xml:space="preserve">pagelike partitions </w:t>
      </w:r>
      <w:r w:rsidRPr="00E24F87">
        <w:rPr>
          <w:noProof/>
        </w:rPr>
        <w:t>(</w:t>
      </w:r>
      <w:r w:rsidRPr="00DD7CCF">
        <w:t>§</w:t>
      </w:r>
      <w:r w:rsidRPr="00DD7CCF">
        <w:fldChar w:fldCharType="begin"/>
      </w:r>
      <w:r w:rsidRPr="00DD7CCF">
        <w:instrText xml:space="preserve"> REF _Ref43979481 \r \h </w:instrText>
      </w:r>
      <w:r>
        <w:instrText xml:space="preserve"> \* MERGEFORMAT </w:instrText>
      </w:r>
      <w:r w:rsidRPr="00DD7CCF">
        <w:fldChar w:fldCharType="separate"/>
      </w:r>
      <w:r w:rsidR="00110B53">
        <w:t>3.4</w:t>
      </w:r>
      <w:r w:rsidRPr="00DD7CCF">
        <w:fldChar w:fldCharType="end"/>
      </w:r>
      <w:r w:rsidRPr="00DD7CCF">
        <w:t>)</w:t>
      </w:r>
      <w:r>
        <w:t xml:space="preserve"> are present in an inscription, </w:t>
      </w:r>
      <w:r w:rsidR="00186975">
        <w:t>repetitive numeration may be used as an alternative</w:t>
      </w:r>
    </w:p>
    <w:p w14:paraId="29329A67" w14:textId="2CD673D0" w:rsidR="00346692" w:rsidRPr="00DD7CCF" w:rsidRDefault="00186975" w:rsidP="00186975">
      <w:pPr>
        <w:pStyle w:val="Lista2"/>
      </w:pPr>
      <w:r>
        <w:t>the repetitive scheme is preferred for certain subcorpora in order to accommodate the line numbering conventions of the subfield</w:t>
      </w:r>
    </w:p>
    <w:p w14:paraId="155A278E" w14:textId="20CA805B" w:rsidR="00346692" w:rsidRDefault="00346692" w:rsidP="00346692">
      <w:pPr>
        <w:pStyle w:val="Lista2"/>
      </w:pPr>
      <w:r w:rsidRPr="00DD7CCF">
        <w:t xml:space="preserve">the preference for </w:t>
      </w:r>
      <w:r w:rsidR="00186975">
        <w:t>the consecutive or repetitive</w:t>
      </w:r>
      <w:r w:rsidRPr="00DD7CCF">
        <w:t xml:space="preserve"> system shall be determined on the level of subcorpora, but may be overridden on a case-by-case basis</w:t>
      </w:r>
    </w:p>
    <w:p w14:paraId="1BA49B11" w14:textId="4ACFDA0D" w:rsidR="00186975" w:rsidRDefault="00186975" w:rsidP="00186975">
      <w:pPr>
        <w:pStyle w:val="Lista2"/>
      </w:pPr>
      <w:r w:rsidRPr="00DD7CCF">
        <w:t xml:space="preserve">in rare cases </w:t>
      </w:r>
      <w:r w:rsidRPr="00E24F87">
        <w:rPr>
          <w:noProof/>
        </w:rPr>
        <w:t>(</w:t>
      </w:r>
      <w:r w:rsidRPr="00DD7CCF">
        <w:t>namely, copperplate grants with a lost medial plate encoded without the use of textparts</w:t>
      </w:r>
      <w:r>
        <w:t xml:space="preserve"> as per</w:t>
      </w:r>
      <w:r w:rsidRPr="00DD7CCF">
        <w:t xml:space="preserve"> §</w:t>
      </w:r>
      <w:r>
        <w:fldChar w:fldCharType="begin"/>
      </w:r>
      <w:r>
        <w:instrText xml:space="preserve"> REF _Ref149918878 \r \h </w:instrText>
      </w:r>
      <w:r>
        <w:fldChar w:fldCharType="separate"/>
      </w:r>
      <w:r w:rsidR="00110B53">
        <w:t>5.4.8.3</w:t>
      </w:r>
      <w:r>
        <w:fldChar w:fldCharType="end"/>
      </w:r>
      <w:r w:rsidRPr="00DD7CCF">
        <w:t>)</w:t>
      </w:r>
      <w:r>
        <w:t>,</w:t>
      </w:r>
      <w:r w:rsidRPr="00DD7CCF">
        <w:t xml:space="preserve"> you will have to </w:t>
      </w:r>
      <w:r>
        <w:t xml:space="preserve">resort to </w:t>
      </w:r>
      <w:r w:rsidRPr="00DD7CCF">
        <w:t>complex line number</w:t>
      </w:r>
      <w:r>
        <w:t>ing</w:t>
      </w:r>
      <w:r w:rsidRPr="00DD7CCF">
        <w:t xml:space="preserve"> even if you</w:t>
      </w:r>
      <w:r>
        <w:t>r editions</w:t>
      </w:r>
      <w:r w:rsidRPr="00DD7CCF">
        <w:t xml:space="preserve"> normally use the consecutive system</w:t>
      </w:r>
    </w:p>
    <w:p w14:paraId="62F978AE" w14:textId="61B59C18" w:rsidR="00C02B8C" w:rsidRPr="00E535C2" w:rsidRDefault="004D2E67" w:rsidP="0021261A">
      <w:pPr>
        <w:pStyle w:val="Lista"/>
      </w:pPr>
      <w:r w:rsidRPr="00E535C2">
        <w:t>in the repetitive scheme</w:t>
      </w:r>
      <w:r w:rsidR="00E535C2" w:rsidRPr="00E535C2">
        <w:t xml:space="preserve"> of</w:t>
      </w:r>
      <w:r w:rsidRPr="00E535C2">
        <w:t xml:space="preserve"> line numbering</w:t>
      </w:r>
      <w:r w:rsidR="00E535C2" w:rsidRPr="00E535C2">
        <w:t>, the numbers are</w:t>
      </w:r>
      <w:r w:rsidRPr="00E535C2">
        <w:t xml:space="preserve"> </w:t>
      </w:r>
      <w:r w:rsidR="00E535C2" w:rsidRPr="00E535C2">
        <w:t xml:space="preserve">reset </w:t>
      </w:r>
      <w:r w:rsidRPr="00E535C2">
        <w:t>for each successive pagelike partition</w:t>
      </w:r>
    </w:p>
    <w:p w14:paraId="17979430" w14:textId="6F478993" w:rsidR="00C02B8C" w:rsidRPr="00E535C2" w:rsidRDefault="004D2E67" w:rsidP="0021261A">
      <w:pPr>
        <w:pStyle w:val="Lista2"/>
      </w:pPr>
      <w:r w:rsidRPr="00E535C2">
        <w:t xml:space="preserve">to ensure </w:t>
      </w:r>
      <w:r w:rsidR="0021261A" w:rsidRPr="00E535C2">
        <w:t xml:space="preserve">the </w:t>
      </w:r>
      <w:r w:rsidRPr="00E535C2">
        <w:t>uniqueness</w:t>
      </w:r>
      <w:r w:rsidR="0021261A" w:rsidRPr="00E535C2">
        <w:t xml:space="preserve"> of line numbers throughout the edition</w:t>
      </w:r>
      <w:r w:rsidRPr="00E535C2">
        <w:t>, complex line numbers must be used in this system</w:t>
      </w:r>
    </w:p>
    <w:p w14:paraId="2D1CBB46" w14:textId="7C447C93" w:rsidR="00C02B8C" w:rsidRPr="00DD7CCF" w:rsidRDefault="00E535C2" w:rsidP="0021261A">
      <w:pPr>
        <w:pStyle w:val="Lista2"/>
      </w:pPr>
      <w:r>
        <w:lastRenderedPageBreak/>
        <w:t xml:space="preserve">complex numbers </w:t>
      </w:r>
      <w:r w:rsidR="004D2E67" w:rsidRPr="00DD7CCF">
        <w:t xml:space="preserve">consist of a simple line number as </w:t>
      </w:r>
      <w:r>
        <w:t>per §</w:t>
      </w:r>
      <w:r w:rsidR="00186975">
        <w:fldChar w:fldCharType="begin"/>
      </w:r>
      <w:r w:rsidR="00186975">
        <w:instrText xml:space="preserve"> REF _Ref182228305 \n \h </w:instrText>
      </w:r>
      <w:r w:rsidR="00186975">
        <w:fldChar w:fldCharType="separate"/>
      </w:r>
      <w:r w:rsidR="00110B53">
        <w:t>3.5.3</w:t>
      </w:r>
      <w:r w:rsidR="00186975">
        <w:fldChar w:fldCharType="end"/>
      </w:r>
      <w:r w:rsidR="004D2E67" w:rsidRPr="00DD7CCF">
        <w:t>, preceded by a prefix that is the identifier of the current partition</w:t>
      </w:r>
      <w:r w:rsidR="00B30777">
        <w:t xml:space="preserve">, </w:t>
      </w:r>
      <w:r w:rsidR="004D2E67" w:rsidRPr="00DD7CCF">
        <w:t xml:space="preserve">i.e. the value of the </w:t>
      </w:r>
      <w:r w:rsidR="008525C6" w:rsidRPr="008525C6">
        <w:rPr>
          <w:rStyle w:val="Codeattribute"/>
        </w:rPr>
        <w:t>@n</w:t>
      </w:r>
      <w:r w:rsidR="008525C6" w:rsidRPr="008525C6">
        <w:t xml:space="preserve"> </w:t>
      </w:r>
      <w:r w:rsidR="004D2E67" w:rsidRPr="00DD7CCF">
        <w:t xml:space="preserve">attribute of the </w:t>
      </w:r>
      <w:r w:rsidR="0021261A">
        <w:t>“parent”</w:t>
      </w:r>
      <w:r w:rsidR="004D2E67" w:rsidRPr="00DD7CCF">
        <w:t xml:space="preserve"> </w:t>
      </w:r>
      <w:r w:rsidR="004D2E67" w:rsidRPr="00DD7CCF">
        <w:rPr>
          <w:rStyle w:val="Code"/>
        </w:rPr>
        <w:t>&lt;pb/&gt;</w:t>
      </w:r>
      <w:r w:rsidR="004D2E67" w:rsidRPr="00DD7CCF">
        <w:t xml:space="preserve"> or </w:t>
      </w:r>
      <w:r w:rsidR="004D2E67" w:rsidRPr="00DD7CCF">
        <w:rPr>
          <w:rStyle w:val="Code"/>
        </w:rPr>
        <w:t>&lt;milestone/&gt;</w:t>
      </w:r>
      <w:r w:rsidR="004D2E67" w:rsidRPr="00DD7CCF">
        <w:t xml:space="preserve"> element </w:t>
      </w:r>
    </w:p>
    <w:p w14:paraId="42492AFF" w14:textId="77777777" w:rsidR="00C02B8C" w:rsidRPr="00DD7CCF" w:rsidRDefault="004D2E67" w:rsidP="00E535C2">
      <w:pPr>
        <w:pStyle w:val="Lista2"/>
      </w:pPr>
      <w:r w:rsidRPr="00DD7CCF">
        <w:t>for example</w:t>
      </w:r>
      <w:r w:rsidR="00B30777">
        <w:t>,</w:t>
      </w:r>
    </w:p>
    <w:p w14:paraId="0C0345D1" w14:textId="4E58BD24" w:rsidR="00C02B8C" w:rsidRDefault="004D2E67" w:rsidP="00E535C2">
      <w:pPr>
        <w:pStyle w:val="Lista3"/>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r w:rsidR="0021261A">
        <w:t xml:space="preserve"> (see </w:t>
      </w:r>
      <w:r w:rsidR="0017391C">
        <w:t>Case study</w:t>
      </w:r>
      <w:r w:rsidR="0021261A">
        <w:t xml:space="preserve"> 1 and </w:t>
      </w:r>
      <w:r w:rsidR="0017391C">
        <w:t>Case study</w:t>
      </w:r>
      <w:r w:rsidR="0021261A">
        <w:t xml:space="preserve"> 3 </w:t>
      </w:r>
      <w:r w:rsidR="0021261A">
        <w:rPr>
          <w:noProof/>
        </w:rPr>
        <w:t xml:space="preserve">in </w:t>
      </w:r>
      <w:r w:rsidR="0021261A" w:rsidRPr="00DD7CCF">
        <w:fldChar w:fldCharType="begin"/>
      </w:r>
      <w:r w:rsidR="0021261A" w:rsidRPr="00DD7CCF">
        <w:instrText xml:space="preserve"> REF _Ref43985466 \w \h </w:instrText>
      </w:r>
      <w:r w:rsidR="0021261A">
        <w:instrText xml:space="preserve"> \* MERGEFORMAT </w:instrText>
      </w:r>
      <w:r w:rsidR="0021261A" w:rsidRPr="00DD7CCF">
        <w:fldChar w:fldCharType="separate"/>
      </w:r>
      <w:r w:rsidR="00110B53">
        <w:t>Appendix C</w:t>
      </w:r>
      <w:r w:rsidR="0021261A" w:rsidRPr="00DD7CCF">
        <w:fldChar w:fldCharType="end"/>
      </w:r>
      <w:r w:rsidR="0021261A">
        <w:t xml:space="preserve"> for illustrations)</w:t>
      </w:r>
    </w:p>
    <w:p w14:paraId="749A19D8" w14:textId="3361AFB4" w:rsidR="00C02B8C" w:rsidRDefault="004D2E67" w:rsidP="00E535C2">
      <w:pPr>
        <w:pStyle w:val="Lista3"/>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r w:rsidR="0021261A">
        <w:t xml:space="preserve"> (see </w:t>
      </w:r>
      <w:r w:rsidR="0017391C">
        <w:t>Case study</w:t>
      </w:r>
      <w:r w:rsidR="0021261A">
        <w:t xml:space="preserve"> 2B </w:t>
      </w:r>
      <w:r w:rsidR="0021261A">
        <w:rPr>
          <w:noProof/>
        </w:rPr>
        <w:t xml:space="preserve">in </w:t>
      </w:r>
      <w:r w:rsidR="0021261A" w:rsidRPr="00DD7CCF">
        <w:fldChar w:fldCharType="begin"/>
      </w:r>
      <w:r w:rsidR="0021261A" w:rsidRPr="00DD7CCF">
        <w:instrText xml:space="preserve"> REF _Ref43985466 \w \h </w:instrText>
      </w:r>
      <w:r w:rsidR="0021261A">
        <w:instrText xml:space="preserve"> \* MERGEFORMAT </w:instrText>
      </w:r>
      <w:r w:rsidR="0021261A" w:rsidRPr="00DD7CCF">
        <w:fldChar w:fldCharType="separate"/>
      </w:r>
      <w:r w:rsidR="00110B53">
        <w:t>Appendix C</w:t>
      </w:r>
      <w:r w:rsidR="0021261A" w:rsidRPr="00DD7CCF">
        <w:fldChar w:fldCharType="end"/>
      </w:r>
      <w:r w:rsidR="0021261A">
        <w:t xml:space="preserve"> for an illustration)</w:t>
      </w:r>
    </w:p>
    <w:p w14:paraId="56DE7924" w14:textId="77777777" w:rsidR="00C02B8C" w:rsidRPr="00DD7CCF" w:rsidRDefault="004D2E67" w:rsidP="0021261A">
      <w:pPr>
        <w:pStyle w:val="Lista2"/>
      </w:pPr>
      <w:r w:rsidRPr="00DD7CCF">
        <w:t>should the number of your partitions be a numeral or end with a numeral</w:t>
      </w:r>
      <w:r w:rsidRPr="006B5499">
        <w:rPr>
          <w:rStyle w:val="Lbjegyzet-hivatkozs"/>
        </w:rPr>
        <w:footnoteReference w:id="19"/>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21261A">
      <w:pPr>
        <w:pStyle w:val="Lista3"/>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5CB51CBE" w:rsidR="00C02B8C" w:rsidRPr="00DD7CCF" w:rsidRDefault="004D2E67" w:rsidP="0021261A">
      <w:pPr>
        <w:pStyle w:val="Lista"/>
      </w:pPr>
      <w:r w:rsidRPr="00DD7CCF">
        <w:t>if your subcorpus follows the repetitive scheme, then it is recommended that for consistency’s sake you use complex line numbers even on copper plates with</w:t>
      </w:r>
      <w:r w:rsidR="00186975">
        <w:t xml:space="preserve"> just</w:t>
      </w:r>
      <w:r w:rsidRPr="00DD7CCF">
        <w:t xml:space="preserve"> a single inscribed page</w:t>
      </w:r>
    </w:p>
    <w:p w14:paraId="2A6ABCC3" w14:textId="6168F805" w:rsidR="00C02B8C" w:rsidRPr="00DD7CCF" w:rsidRDefault="004D2E67" w:rsidP="0021261A">
      <w:pPr>
        <w:pStyle w:val="Lista"/>
      </w:pPr>
      <w:r w:rsidRPr="00DD7CCF">
        <w:t>also for consistency’s sake, if your subcorpus follows the repetitive scheme, then complex numbers should be preferred for numbering lines across boxlike partitions</w:t>
      </w:r>
      <w:r w:rsidR="0021261A">
        <w:t>, even though the uniqueness of line numbers is only a requirement within each such partition</w:t>
      </w:r>
    </w:p>
    <w:p w14:paraId="257F1313" w14:textId="77777777" w:rsidR="00C02B8C" w:rsidRPr="00DD7CCF" w:rsidRDefault="004D2E67" w:rsidP="00EB2024">
      <w:pPr>
        <w:pStyle w:val="Cmsor3"/>
      </w:pPr>
      <w:bookmarkStart w:id="301" w:name="_r2qg54jy8w2e" w:colFirst="0" w:colLast="0"/>
      <w:bookmarkStart w:id="302" w:name="_7n9w5r6yzssj" w:colFirst="0" w:colLast="0"/>
      <w:bookmarkStart w:id="303" w:name="_Ref43984995"/>
      <w:bookmarkStart w:id="304" w:name="_Toc182996993"/>
      <w:bookmarkEnd w:id="301"/>
      <w:bookmarkEnd w:id="302"/>
      <w:r w:rsidRPr="00DD7CCF">
        <w:t>Line beginnings interrupting words</w:t>
      </w:r>
      <w:bookmarkEnd w:id="303"/>
      <w:bookmarkEnd w:id="304"/>
    </w:p>
    <w:p w14:paraId="64078A52" w14:textId="3FFEFE8E" w:rsidR="00C02B8C" w:rsidRPr="00DD7CCF" w:rsidRDefault="004D2E67" w:rsidP="00EB2024">
      <w:pPr>
        <w:pStyle w:val="Cmsor2"/>
      </w:pPr>
      <w:bookmarkStart w:id="305" w:name="_a0jia5gsgfab" w:colFirst="0" w:colLast="0"/>
      <w:bookmarkStart w:id="306" w:name="_dzwqp0ufpcn5" w:colFirst="0" w:colLast="0"/>
      <w:bookmarkStart w:id="307" w:name="_k0nurnm93lxl" w:colFirst="0" w:colLast="0"/>
      <w:bookmarkStart w:id="308" w:name="_8rycat4dh5yx" w:colFirst="0" w:colLast="0"/>
      <w:bookmarkStart w:id="309" w:name="_wf6bj4i4k83j" w:colFirst="0" w:colLast="0"/>
      <w:bookmarkStart w:id="310" w:name="_17dlwttgms9w" w:colFirst="0" w:colLast="0"/>
      <w:bookmarkStart w:id="311" w:name="_Ref43984651"/>
      <w:bookmarkStart w:id="312" w:name="_Toc182996994"/>
      <w:bookmarkEnd w:id="305"/>
      <w:bookmarkEnd w:id="306"/>
      <w:bookmarkEnd w:id="307"/>
      <w:bookmarkEnd w:id="308"/>
      <w:bookmarkEnd w:id="309"/>
      <w:bookmarkEnd w:id="310"/>
      <w:r w:rsidRPr="00DD7CCF">
        <w:t xml:space="preserve">Gridlike </w:t>
      </w:r>
      <w:r w:rsidR="006733B4" w:rsidRPr="00DD7CCF">
        <w:t>partitions: text runs across contiguous zones</w:t>
      </w:r>
      <w:bookmarkEnd w:id="311"/>
      <w:bookmarkEnd w:id="312"/>
    </w:p>
    <w:p w14:paraId="10526A32" w14:textId="1863C58A" w:rsidR="00C02B8C" w:rsidRDefault="004D2E67" w:rsidP="00EB2024">
      <w:pPr>
        <w:pStyle w:val="Cmsor3"/>
      </w:pPr>
      <w:bookmarkStart w:id="313" w:name="_8u6cxgxomq4n" w:colFirst="0" w:colLast="0"/>
      <w:bookmarkStart w:id="314" w:name="_Ref182924394"/>
      <w:bookmarkStart w:id="315" w:name="_Toc182996995"/>
      <w:bookmarkEnd w:id="313"/>
      <w:r w:rsidRPr="00DD7CCF">
        <w:t>Overview</w:t>
      </w:r>
      <w:bookmarkEnd w:id="314"/>
      <w:bookmarkEnd w:id="315"/>
    </w:p>
    <w:p w14:paraId="469DF874" w14:textId="41C3CD70" w:rsidR="004403A5" w:rsidRDefault="004403A5" w:rsidP="004403A5">
      <w:r>
        <w:t>Recall from §</w:t>
      </w:r>
      <w:r w:rsidR="0020012B">
        <w:fldChar w:fldCharType="begin"/>
      </w:r>
      <w:r w:rsidR="0020012B">
        <w:instrText xml:space="preserve"> REF _Ref182923075 \r \h </w:instrText>
      </w:r>
      <w:r w:rsidR="0020012B">
        <w:fldChar w:fldCharType="separate"/>
      </w:r>
      <w:r w:rsidR="00110B53">
        <w:t>3.1</w:t>
      </w:r>
      <w:r w:rsidR="0020012B">
        <w:fldChar w:fldCharType="end"/>
      </w:r>
      <w:r>
        <w:t xml:space="preserve"> that in a gridlike partition, each line of the text, </w:t>
      </w:r>
      <w:r w:rsidRPr="00DD7CCF">
        <w:t xml:space="preserve">having reached the </w:t>
      </w:r>
      <w:r w:rsidR="009643B3">
        <w:t>end</w:t>
      </w:r>
      <w:r w:rsidRPr="00DD7CCF">
        <w:t xml:space="preserve"> </w:t>
      </w:r>
      <w:r w:rsidRPr="00E24F87">
        <w:rPr>
          <w:noProof/>
        </w:rPr>
        <w:t>(</w:t>
      </w:r>
      <w:r w:rsidRPr="00DD7CCF">
        <w:t xml:space="preserve">normally the right </w:t>
      </w:r>
      <w:r w:rsidR="009643B3">
        <w:t>edge</w:t>
      </w:r>
      <w:r w:rsidRPr="00DD7CCF">
        <w:t xml:space="preserve">) of a zone, continues at the </w:t>
      </w:r>
      <w:r w:rsidR="009643B3">
        <w:t xml:space="preserve">beginning </w:t>
      </w:r>
      <w:r w:rsidRPr="00E24F87">
        <w:rPr>
          <w:noProof/>
        </w:rPr>
        <w:t>(</w:t>
      </w:r>
      <w:r w:rsidRPr="00DD7CCF">
        <w:t xml:space="preserve">normally the left </w:t>
      </w:r>
      <w:r w:rsidR="009643B3">
        <w:t>edge</w:t>
      </w:r>
      <w:r w:rsidRPr="00DD7CCF">
        <w:t>) of the next zone</w:t>
      </w:r>
      <w:r w:rsidR="009643B3">
        <w:t>,</w:t>
      </w:r>
      <w:r>
        <w:t xml:space="preserve"> and return</w:t>
      </w:r>
      <w:r w:rsidR="009643B3">
        <w:t>s</w:t>
      </w:r>
      <w:r>
        <w:t xml:space="preserve"> to the first zone with the next line, as in Pattern C of </w:t>
      </w:r>
      <w:r>
        <w:fldChar w:fldCharType="begin"/>
      </w:r>
      <w:r>
        <w:instrText xml:space="preserve"> REF _Ref181714224 \h </w:instrText>
      </w:r>
      <w:r>
        <w:fldChar w:fldCharType="separate"/>
      </w:r>
      <w:r w:rsidR="00110B53">
        <w:t xml:space="preserve">Figure </w:t>
      </w:r>
      <w:r w:rsidR="00110B53">
        <w:rPr>
          <w:noProof/>
        </w:rPr>
        <w:t>3</w:t>
      </w:r>
      <w:r>
        <w:fldChar w:fldCharType="end"/>
      </w:r>
      <w:r>
        <w:t>.</w:t>
      </w:r>
      <w:r w:rsidRPr="001112AA">
        <w:t xml:space="preserve"> </w:t>
      </w:r>
      <w:r>
        <w:t>A</w:t>
      </w:r>
      <w:r w:rsidRPr="00DD7CCF">
        <w:t xml:space="preserve"> single virtual text field is here created from a patchwork of zones which share a boundary</w:t>
      </w:r>
      <w:r>
        <w:t>. We call these partitions gridlike because each zone is analogous to a cell in the grid of a table. The extrinsic boundary is usually incidental and irrelevant to the text’s semantic structure, although it may also coincide with a semantic break.</w:t>
      </w:r>
      <w:r w:rsidR="001142F2" w:rsidRPr="001142F2">
        <w:t xml:space="preserve"> </w:t>
      </w:r>
      <w:r w:rsidR="00D0147D">
        <w:t xml:space="preserve">The encoding of gridlike partitions is optional, </w:t>
      </w:r>
      <w:r w:rsidR="009643B3">
        <w:t xml:space="preserve">with </w:t>
      </w:r>
      <w:r w:rsidR="00D0147D">
        <w:t>§</w:t>
      </w:r>
      <w:r w:rsidR="00D0147D">
        <w:fldChar w:fldCharType="begin"/>
      </w:r>
      <w:r w:rsidR="00D0147D">
        <w:instrText xml:space="preserve"> REF _Ref182322267 \r \h </w:instrText>
      </w:r>
      <w:r w:rsidR="00D0147D">
        <w:fldChar w:fldCharType="separate"/>
      </w:r>
      <w:r w:rsidR="00110B53">
        <w:t>3.6.4</w:t>
      </w:r>
      <w:r w:rsidR="00D0147D">
        <w:fldChar w:fldCharType="end"/>
      </w:r>
      <w:r w:rsidR="009643B3">
        <w:t xml:space="preserve"> describing when it is desirable</w:t>
      </w:r>
      <w:r w:rsidR="00D0147D">
        <w:t xml:space="preserve">. </w:t>
      </w:r>
      <w:r w:rsidR="009643B3">
        <w:t>Since</w:t>
      </w:r>
      <w:r w:rsidR="001142F2">
        <w:t xml:space="preserve"> such a partition </w:t>
      </w:r>
      <w:r w:rsidR="00D0147D">
        <w:t xml:space="preserve">often </w:t>
      </w:r>
      <w:r w:rsidR="001142F2">
        <w:t>occur</w:t>
      </w:r>
      <w:r w:rsidR="00D0147D">
        <w:t>s</w:t>
      </w:r>
      <w:r w:rsidR="001142F2">
        <w:t xml:space="preserve"> inside a unit of intrinsic structure, the encoding equivalent of a gridlike partition is a milestone element (introduced in §</w:t>
      </w:r>
      <w:r w:rsidR="00CB56FA">
        <w:fldChar w:fldCharType="begin"/>
      </w:r>
      <w:r w:rsidR="00CB56FA">
        <w:instrText xml:space="preserve"> REF _Ref182580740 \r \h </w:instrText>
      </w:r>
      <w:r w:rsidR="00CB56FA">
        <w:fldChar w:fldCharType="separate"/>
      </w:r>
      <w:r w:rsidR="00110B53">
        <w:t>3.2</w:t>
      </w:r>
      <w:r w:rsidR="00CB56FA">
        <w:fldChar w:fldCharType="end"/>
      </w:r>
      <w:r w:rsidR="001142F2">
        <w:t xml:space="preserve">), namely </w:t>
      </w:r>
      <w:r w:rsidR="001142F2">
        <w:rPr>
          <w:rStyle w:val="Code"/>
        </w:rPr>
        <w:t>&lt;milestone/&gt;</w:t>
      </w:r>
      <w:r w:rsidR="001142F2">
        <w:t xml:space="preserve"> without </w:t>
      </w:r>
      <w:r w:rsidR="001142F2">
        <w:rPr>
          <w:rStyle w:val="Codeattribute"/>
        </w:rPr>
        <w:t>@t</w:t>
      </w:r>
      <w:r w:rsidR="001142F2" w:rsidRPr="00913831">
        <w:rPr>
          <w:rStyle w:val="Codeattribute"/>
        </w:rPr>
        <w:t>ype</w:t>
      </w:r>
      <w:r w:rsidR="001142F2">
        <w:t xml:space="preserve"> (§</w:t>
      </w:r>
      <w:r w:rsidR="001142F2">
        <w:fldChar w:fldCharType="begin"/>
      </w:r>
      <w:r w:rsidR="001142F2">
        <w:instrText xml:space="preserve"> REF _Ref182310382 \r \h </w:instrText>
      </w:r>
      <w:r w:rsidR="001142F2">
        <w:fldChar w:fldCharType="separate"/>
      </w:r>
      <w:r w:rsidR="00110B53">
        <w:t>3.6.2</w:t>
      </w:r>
      <w:r w:rsidR="001142F2">
        <w:fldChar w:fldCharType="end"/>
      </w:r>
      <w:r w:rsidR="001142F2">
        <w:t>).</w:t>
      </w:r>
    </w:p>
    <w:p w14:paraId="38BB8305" w14:textId="148F836C" w:rsidR="001142F2" w:rsidRPr="004403A5" w:rsidRDefault="001142F2" w:rsidP="004403A5">
      <w:r>
        <w:t>There is no technical limit to the number of different kinds of gridlike partitions that a document may contain, and it may in certain rare cases be expedient to encode more than one gridlike structure in a text, for example when the text is laid out</w:t>
      </w:r>
      <w:r w:rsidR="009643B3">
        <w:t xml:space="preserve"> by design</w:t>
      </w:r>
      <w:r>
        <w:t xml:space="preserve"> in quasi-columns and a secondary grid has been superimposed on the inscription by fragmentation. It is therefore permitted to use gridlike milestones with two (or even more) different units within a single document (or textpart). It will not, however, be possible to create a machine-actionable reference to a section of text involving </w:t>
      </w:r>
      <w:r w:rsidR="009643B3">
        <w:t xml:space="preserve">a combination of </w:t>
      </w:r>
      <w:r>
        <w:t>gridlike partition</w:t>
      </w:r>
      <w:r w:rsidR="009643B3">
        <w:t>s</w:t>
      </w:r>
      <w:r>
        <w:t>, and keeping track of the grids will be difficult for the encoder and thus error-prone. Therefore, given that encoding gridlike partitions is optional to begin with, consider carefully whether encoding more than one grid in an edition is worth the complication.</w:t>
      </w:r>
    </w:p>
    <w:p w14:paraId="41977405" w14:textId="1F5868F7" w:rsidR="00C02B8C" w:rsidRPr="00DD7CCF" w:rsidRDefault="001142F2" w:rsidP="001142F2">
      <w:bookmarkStart w:id="316" w:name="_mq9ex2gduvu8" w:colFirst="0" w:colLast="0"/>
      <w:bookmarkStart w:id="317" w:name="_rs0n67ntt3ye" w:colFirst="0" w:colLast="0"/>
      <w:bookmarkEnd w:id="316"/>
      <w:bookmarkEnd w:id="317"/>
      <w:r>
        <w:t>E</w:t>
      </w:r>
      <w:r w:rsidR="004D2E67" w:rsidRPr="00DD7CCF">
        <w:t>pigraphic examples of gridlike partitions include text engraved on</w:t>
      </w:r>
    </w:p>
    <w:p w14:paraId="6A4AB44A" w14:textId="7C749342" w:rsidR="00C02B8C" w:rsidRPr="00DD7CCF" w:rsidRDefault="004D2E67" w:rsidP="001142F2">
      <w:pPr>
        <w:pStyle w:val="Lista"/>
      </w:pPr>
      <w:bookmarkStart w:id="318" w:name="_mtlzzef8q66a" w:colFirst="0" w:colLast="0"/>
      <w:bookmarkEnd w:id="318"/>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4D1F94">
        <w:fldChar w:fldCharType="begin"/>
      </w:r>
      <w:r w:rsidR="00AA796A" w:rsidRPr="004D1F94">
        <w:instrText xml:space="preserve"> REF _Ref44078509 \h </w:instrText>
      </w:r>
      <w:r w:rsidR="00DD7CCF" w:rsidRPr="004D1F94">
        <w:instrText xml:space="preserve"> \* MERGEFORMAT </w:instrText>
      </w:r>
      <w:r w:rsidR="00AA796A" w:rsidRPr="004D1F94">
        <w:fldChar w:fldCharType="separate"/>
      </w:r>
      <w:r w:rsidR="00110B53" w:rsidRPr="00DD7CCF">
        <w:t xml:space="preserve">Example </w:t>
      </w:r>
      <w:r w:rsidR="00110B53">
        <w:t>3.6.1</w:t>
      </w:r>
      <w:r w:rsidR="00110B53" w:rsidRPr="00DD7CCF">
        <w:t>.</w:t>
      </w:r>
      <w:r w:rsidR="00110B53">
        <w:t>A</w:t>
      </w:r>
      <w:r w:rsidR="00AA796A" w:rsidRPr="004D1F94">
        <w:fldChar w:fldCharType="end"/>
      </w:r>
      <w:r w:rsidR="009713F4" w:rsidRPr="004D1F94">
        <w:t xml:space="preserve"> </w:t>
      </w:r>
      <w:r w:rsidR="009713F4">
        <w:t xml:space="preserve">and in </w:t>
      </w:r>
      <w:r w:rsidR="009713F4" w:rsidRPr="00DD7CCF">
        <w:t>Case stud</w:t>
      </w:r>
      <w:r w:rsidR="009713F4">
        <w:t>y</w:t>
      </w:r>
      <w:r w:rsidR="0017391C">
        <w:t xml:space="preserve"> </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110B53">
        <w:t>Appendix C</w:t>
      </w:r>
      <w:r w:rsidR="009713F4" w:rsidRPr="00DD7CCF">
        <w:fldChar w:fldCharType="end"/>
      </w:r>
    </w:p>
    <w:p w14:paraId="4EF357DE" w14:textId="579352F2" w:rsidR="00C02B8C" w:rsidRPr="00DD7CCF" w:rsidRDefault="004D2E67" w:rsidP="001142F2">
      <w:pPr>
        <w:pStyle w:val="Lista"/>
      </w:pPr>
      <w:bookmarkStart w:id="319" w:name="_r2vovj8fm87l" w:colFirst="0" w:colLast="0"/>
      <w:bookmarkEnd w:id="319"/>
      <w:r w:rsidRPr="00DD7CCF">
        <w:t xml:space="preserve">a complex surface </w:t>
      </w:r>
      <w:r w:rsidRPr="00E24F87">
        <w:rPr>
          <w:noProof/>
        </w:rPr>
        <w:t>(</w:t>
      </w:r>
      <w:r w:rsidRPr="00DD7CCF">
        <w:t>such as that constituted of several facets of a polygonal pillar) with each line running across two or more subsurfaces</w:t>
      </w:r>
      <w:r w:rsidR="00760C60" w:rsidRPr="00DD7CCF">
        <w:t xml:space="preserve">, as illustrated in </w:t>
      </w:r>
      <w:r w:rsidR="00760C60">
        <w:fldChar w:fldCharType="begin"/>
      </w:r>
      <w:r w:rsidR="00760C60">
        <w:instrText xml:space="preserve"> REF _Ref182822234 \h </w:instrText>
      </w:r>
      <w:r w:rsidR="00760C60">
        <w:fldChar w:fldCharType="separate"/>
      </w:r>
      <w:r w:rsidR="00110B53" w:rsidRPr="00DD7CCF">
        <w:t xml:space="preserve">Example </w:t>
      </w:r>
      <w:r w:rsidR="00110B53">
        <w:rPr>
          <w:noProof/>
        </w:rPr>
        <w:t>3.6.1</w:t>
      </w:r>
      <w:r w:rsidR="00110B53" w:rsidRPr="00DD7CCF">
        <w:t>.</w:t>
      </w:r>
      <w:r w:rsidR="00110B53">
        <w:rPr>
          <w:noProof/>
        </w:rPr>
        <w:t>B</w:t>
      </w:r>
      <w:r w:rsidR="00760C60">
        <w:fldChar w:fldCharType="end"/>
      </w:r>
    </w:p>
    <w:p w14:paraId="687EC972" w14:textId="09B1C119" w:rsidR="00C02B8C" w:rsidRPr="00DD7CCF" w:rsidRDefault="004D2E67" w:rsidP="001142F2">
      <w:pPr>
        <w:pStyle w:val="Lista"/>
      </w:pPr>
      <w:bookmarkStart w:id="320" w:name="_mssvwla5qx2o" w:colFirst="0" w:colLast="0"/>
      <w:bookmarkEnd w:id="320"/>
      <w:r w:rsidRPr="00DD7CCF">
        <w:lastRenderedPageBreak/>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110B53" w:rsidRPr="00DD7CCF">
        <w:t xml:space="preserve">Example </w:t>
      </w:r>
      <w:r w:rsidR="00110B53">
        <w:rPr>
          <w:noProof/>
        </w:rPr>
        <w:t>3.6.1</w:t>
      </w:r>
      <w:r w:rsidR="00110B53" w:rsidRPr="00DD7CCF">
        <w:rPr>
          <w:noProof/>
        </w:rPr>
        <w:t>.</w:t>
      </w:r>
      <w:r w:rsidR="00110B53">
        <w:rPr>
          <w:noProof/>
        </w:rPr>
        <w:t>C</w:t>
      </w:r>
      <w:r w:rsidR="00AA796A" w:rsidRPr="00DD7CCF">
        <w:fldChar w:fldCharType="end"/>
      </w:r>
    </w:p>
    <w:p w14:paraId="63030689" w14:textId="0BF93463" w:rsidR="00C02B8C" w:rsidRDefault="004D2E67" w:rsidP="001142F2">
      <w:pPr>
        <w:pStyle w:val="Lista"/>
      </w:pPr>
      <w:r w:rsidRPr="00DD7CCF">
        <w:t>a broken support where a fracture cuts across some or all lines</w:t>
      </w:r>
      <w:r w:rsidR="00AA796A" w:rsidRPr="00DD7CCF">
        <w:t xml:space="preserve">, as illustrated in </w:t>
      </w:r>
      <w:r w:rsidR="004D1F94">
        <w:fldChar w:fldCharType="begin"/>
      </w:r>
      <w:r w:rsidR="004D1F94">
        <w:instrText xml:space="preserve"> REF _Ref182834409 \h </w:instrText>
      </w:r>
      <w:r w:rsidR="004D1F94">
        <w:fldChar w:fldCharType="separate"/>
      </w:r>
      <w:r w:rsidR="00110B53" w:rsidRPr="00DD7CCF">
        <w:t xml:space="preserve">Example </w:t>
      </w:r>
      <w:r w:rsidR="00110B53">
        <w:rPr>
          <w:noProof/>
        </w:rPr>
        <w:t>3.7.3</w:t>
      </w:r>
      <w:r w:rsidR="00110B53" w:rsidRPr="00DD7CCF">
        <w:t>.</w:t>
      </w:r>
      <w:r w:rsidR="00110B53">
        <w:rPr>
          <w:noProof/>
        </w:rPr>
        <w:t>A</w:t>
      </w:r>
      <w:r w:rsidR="004D1F94">
        <w:fldChar w:fldCharType="end"/>
      </w:r>
    </w:p>
    <w:tbl>
      <w:tblPr>
        <w:tblStyle w:val="CodeSampleTable"/>
        <w:tblW w:w="5000" w:type="pct"/>
        <w:tblLook w:val="04A0" w:firstRow="1" w:lastRow="0" w:firstColumn="1" w:lastColumn="0" w:noHBand="0" w:noVBand="1"/>
      </w:tblPr>
      <w:tblGrid>
        <w:gridCol w:w="9628"/>
      </w:tblGrid>
      <w:tr w:rsidR="004D1F94" w:rsidRPr="00DD7CCF" w14:paraId="2BFE0757" w14:textId="77777777" w:rsidTr="004B12DA">
        <w:trPr>
          <w:cnfStyle w:val="100000000000" w:firstRow="1" w:lastRow="0" w:firstColumn="0" w:lastColumn="0" w:oddVBand="0" w:evenVBand="0" w:oddHBand="0" w:evenHBand="0" w:firstRowFirstColumn="0" w:firstRowLastColumn="0" w:lastRowFirstColumn="0" w:lastRowLastColumn="0"/>
        </w:trPr>
        <w:tc>
          <w:tcPr>
            <w:tcW w:w="5000" w:type="pct"/>
          </w:tcPr>
          <w:p w14:paraId="7F3193BF" w14:textId="5F15A1DE" w:rsidR="004D1F94" w:rsidRPr="00DD7CCF" w:rsidRDefault="004D1F94" w:rsidP="004B12DA">
            <w:pPr>
              <w:pStyle w:val="Kpalrs"/>
            </w:pPr>
            <w:bookmarkStart w:id="321" w:name="_Ref44078509"/>
            <w:r w:rsidRPr="00DD7CCF">
              <w:t xml:space="preserve">Example </w:t>
            </w:r>
            <w:r w:rsidR="00542B66">
              <w:fldChar w:fldCharType="begin"/>
            </w:r>
            <w:r w:rsidR="00542B66">
              <w:instrText xml:space="preserve"> STYLEREF 3 \s </w:instrText>
            </w:r>
            <w:r w:rsidR="00542B66">
              <w:fldChar w:fldCharType="separate"/>
            </w:r>
            <w:r w:rsidR="00110B53">
              <w:rPr>
                <w:noProof/>
              </w:rPr>
              <w:t>3.6.1</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A</w:t>
            </w:r>
            <w:r w:rsidR="00542B66">
              <w:rPr>
                <w:noProof/>
              </w:rPr>
              <w:fldChar w:fldCharType="end"/>
            </w:r>
            <w:bookmarkEnd w:id="321"/>
            <w:r w:rsidRPr="00DD7CCF">
              <w:t>: gridlike partitions for verse inscribed in quasi-columns</w:t>
            </w:r>
          </w:p>
        </w:tc>
      </w:tr>
      <w:tr w:rsidR="004D1F94" w:rsidRPr="00DD7CCF" w14:paraId="54C116F5" w14:textId="77777777" w:rsidTr="004B12DA">
        <w:tc>
          <w:tcPr>
            <w:tcW w:w="5000" w:type="pct"/>
          </w:tcPr>
          <w:p w14:paraId="408BF84A" w14:textId="337AC5D6" w:rsidR="004D1F94" w:rsidRPr="00DD7CCF" w:rsidRDefault="00984D69" w:rsidP="00984D69">
            <w:pPr>
              <w:pStyle w:val="Image"/>
            </w:pPr>
            <w:r>
              <w:t>&amp;&amp;&amp;replace with verse exemplar</w:t>
            </w:r>
          </w:p>
        </w:tc>
      </w:tr>
      <w:tr w:rsidR="004D1F94" w:rsidRPr="00DD7CCF" w14:paraId="1BE175BE" w14:textId="77777777" w:rsidTr="004B12DA">
        <w:tc>
          <w:tcPr>
            <w:tcW w:w="5000" w:type="pct"/>
          </w:tcPr>
          <w:p w14:paraId="1D5D4D8C" w14:textId="77777777" w:rsidR="004D1F94" w:rsidRDefault="00984D69" w:rsidP="00A20F4D">
            <w:pPr>
              <w:pStyle w:val="TableNote"/>
            </w:pPr>
            <w:r>
              <w:t>in this inscription, spacing at the caesura in each line arranges the text into neat columns</w:t>
            </w:r>
          </w:p>
          <w:p w14:paraId="35877593" w14:textId="77777777" w:rsidR="00984D69" w:rsidRDefault="00984D69" w:rsidP="00A20F4D">
            <w:pPr>
              <w:pStyle w:val="TableNote"/>
            </w:pPr>
            <w:r>
              <w:t>the start of each column has been marked up with a gridlike milestone</w:t>
            </w:r>
          </w:p>
          <w:p w14:paraId="21F25462" w14:textId="77777777" w:rsidR="00984D69" w:rsidRDefault="00984D69" w:rsidP="00A20F4D">
            <w:pPr>
              <w:pStyle w:val="TableNote"/>
            </w:pPr>
            <w:r>
              <w:t>if some or all subsequent column beginnings coincide with the beginning of a verse line (rather than just a caesura within a line), then the milestone for the applicable column must be within the container for that line</w:t>
            </w:r>
          </w:p>
          <w:p w14:paraId="5C1E925A" w14:textId="00C73592" w:rsidR="00984D69" w:rsidRPr="00DD7CCF" w:rsidRDefault="00984D69" w:rsidP="00A20F4D">
            <w:pPr>
              <w:pStyle w:val="TableNote"/>
            </w:pPr>
            <w:r>
              <w:t xml:space="preserve">compare </w:t>
            </w:r>
            <w:r>
              <w:fldChar w:fldCharType="begin"/>
            </w:r>
            <w:r>
              <w:instrText xml:space="preserve"> REF _Ref182995673 \h </w:instrText>
            </w:r>
            <w:r>
              <w:fldChar w:fldCharType="separate"/>
            </w:r>
            <w:r w:rsidR="00110B53" w:rsidRPr="00DD7CCF">
              <w:t xml:space="preserve">Example </w:t>
            </w:r>
            <w:r w:rsidR="00110B53">
              <w:rPr>
                <w:noProof/>
              </w:rPr>
              <w:t>4.3.2</w:t>
            </w:r>
            <w:r w:rsidR="00110B53" w:rsidRPr="00DD7CCF">
              <w:t>.</w:t>
            </w:r>
            <w:r w:rsidR="00110B53">
              <w:rPr>
                <w:noProof/>
              </w:rPr>
              <w:t>A</w:t>
            </w:r>
            <w:r>
              <w:fldChar w:fldCharType="end"/>
            </w:r>
            <w:r>
              <w:t xml:space="preserve"> where the same stanza’s spacing does not result in the text laid out in columns, so encoding with gridlike milestones is not applicable</w:t>
            </w:r>
          </w:p>
        </w:tc>
      </w:tr>
      <w:tr w:rsidR="004D1F94" w:rsidRPr="00DD7CCF" w14:paraId="391C8C80" w14:textId="77777777" w:rsidTr="004B12DA">
        <w:tc>
          <w:tcPr>
            <w:tcW w:w="5000" w:type="pct"/>
          </w:tcPr>
          <w:p w14:paraId="336EB4D8" w14:textId="4D4DAC55" w:rsidR="004D1F94" w:rsidRPr="00A20F4D" w:rsidRDefault="004D1F94" w:rsidP="00A20F4D">
            <w:pPr>
              <w:pStyle w:val="CodeParagraph"/>
              <w:rPr>
                <w:rStyle w:val="Code"/>
                <w:color w:val="000000" w:themeColor="text1"/>
              </w:rPr>
            </w:pPr>
            <w:r w:rsidRPr="00DD7CCF">
              <w:rPr>
                <w:rStyle w:val="Code"/>
              </w:rPr>
              <w:t>&lt;lg</w:t>
            </w:r>
            <w:r w:rsidR="00A20F4D" w:rsidRPr="00DD7CCF">
              <w:rPr>
                <w:rStyle w:val="Code"/>
              </w:rPr>
              <w:t xml:space="preserve"> </w:t>
            </w:r>
            <w:r w:rsidR="00A20F4D" w:rsidRPr="00DD7CCF">
              <w:rPr>
                <w:rStyle w:val="Codeattribute"/>
              </w:rPr>
              <w:t>n</w:t>
            </w:r>
            <w:r w:rsidR="00A20F4D" w:rsidRPr="00DD7CCF">
              <w:rPr>
                <w:rStyle w:val="Code"/>
              </w:rPr>
              <w:t>=</w:t>
            </w:r>
            <w:r w:rsidR="00A20F4D" w:rsidRPr="0046000E">
              <w:rPr>
                <w:rStyle w:val="Codevalue"/>
              </w:rPr>
              <w:t>"1"</w:t>
            </w:r>
            <w:r w:rsidRPr="00DD7CCF">
              <w:rPr>
                <w:rStyle w:val="Code"/>
              </w:rPr>
              <w:t>&gt;</w:t>
            </w:r>
            <w:r w:rsidRPr="00DD7CCF">
              <w:rPr>
                <w:rStyle w:val="Codetext"/>
              </w:rPr>
              <w:br/>
              <w:t xml:space="preserve">  </w:t>
            </w:r>
            <w:r w:rsidRPr="00DD7CCF">
              <w:rPr>
                <w:rStyle w:val="Code"/>
              </w:rPr>
              <w:t>&lt;l</w:t>
            </w:r>
            <w:r w:rsidR="00A20F4D" w:rsidRPr="00DD7CCF">
              <w:rPr>
                <w:rStyle w:val="Codeattribute"/>
              </w:rPr>
              <w:t xml:space="preserve"> </w:t>
            </w:r>
            <w:r w:rsidR="00A20F4D" w:rsidRPr="00DD7CCF">
              <w:rPr>
                <w:rStyle w:val="Codeattribute"/>
              </w:rPr>
              <w:t>n</w:t>
            </w:r>
            <w:r w:rsidR="00A20F4D" w:rsidRPr="00DD7CCF">
              <w:rPr>
                <w:rStyle w:val="Code"/>
              </w:rPr>
              <w:t>=</w:t>
            </w:r>
            <w:r w:rsidR="00A20F4D" w:rsidRPr="0046000E">
              <w:rPr>
                <w:rStyle w:val="Codevalue"/>
              </w:rPr>
              <w:t>"</w:t>
            </w:r>
            <w:r w:rsidR="00A20F4D">
              <w:rPr>
                <w:rStyle w:val="Codevalue"/>
              </w:rPr>
              <w:t>a</w:t>
            </w:r>
            <w:r w:rsidR="00A20F4D" w:rsidRPr="0046000E">
              <w:rPr>
                <w:rStyle w:val="Codevalue"/>
              </w:rPr>
              <w:t>"</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00A20F4D">
              <w:t xml:space="preserve"> </w:t>
            </w:r>
            <w:r w:rsidR="00A20F4D" w:rsidRPr="00A20F4D">
              <w:rPr>
                <w:rStyle w:val="Codetext"/>
              </w:rPr>
              <w:t>Chip the glasses and</w:t>
            </w:r>
            <w:r w:rsidR="00A20F4D">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00A20F4D" w:rsidRPr="00A20F4D">
              <w:rPr>
                <w:rStyle w:val="Codetext"/>
              </w:rPr>
              <w:t>crack the plates!</w:t>
            </w:r>
            <w:r w:rsidRPr="00DD7CCF">
              <w:rPr>
                <w:rStyle w:val="Code"/>
              </w:rPr>
              <w:t>&lt;/l&gt;</w:t>
            </w:r>
            <w:r w:rsidRPr="00DD7CCF">
              <w:rPr>
                <w:rStyle w:val="Codetext"/>
              </w:rPr>
              <w:br/>
              <w:t xml:space="preserve">  </w:t>
            </w:r>
            <w:r w:rsidRPr="00DD7CCF">
              <w:rPr>
                <w:rStyle w:val="Code"/>
              </w:rPr>
              <w:t>&lt;l</w:t>
            </w:r>
            <w:r w:rsidR="00A20F4D" w:rsidRPr="00DD7CCF">
              <w:rPr>
                <w:rStyle w:val="Codeattribute"/>
              </w:rPr>
              <w:t xml:space="preserve"> </w:t>
            </w:r>
            <w:r w:rsidR="00A20F4D" w:rsidRPr="00DD7CCF">
              <w:rPr>
                <w:rStyle w:val="Codeattribute"/>
              </w:rPr>
              <w:t>n</w:t>
            </w:r>
            <w:r w:rsidR="00A20F4D" w:rsidRPr="00DD7CCF">
              <w:rPr>
                <w:rStyle w:val="Code"/>
              </w:rPr>
              <w:t>=</w:t>
            </w:r>
            <w:r w:rsidR="00A20F4D" w:rsidRPr="0046000E">
              <w:rPr>
                <w:rStyle w:val="Codevalue"/>
              </w:rPr>
              <w:t>"</w:t>
            </w:r>
            <w:r w:rsidR="00A20F4D">
              <w:rPr>
                <w:rStyle w:val="Codevalue"/>
              </w:rPr>
              <w:t>b</w:t>
            </w:r>
            <w:r w:rsidR="00A20F4D" w:rsidRPr="0046000E">
              <w:rPr>
                <w:rStyle w:val="Codevalue"/>
              </w:rPr>
              <w:t>"</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00A20F4D" w:rsidRPr="00A20F4D">
              <w:rPr>
                <w:rStyle w:val="Codetext"/>
              </w:rPr>
              <w:t>Blunt the knives and</w:t>
            </w:r>
            <w:r w:rsidR="00A20F4D">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00A20F4D" w:rsidRPr="00A20F4D">
              <w:rPr>
                <w:rStyle w:val="Codetext"/>
              </w:rPr>
              <w:t>bend the forks!</w:t>
            </w:r>
            <w:r w:rsidRPr="00DD7CCF">
              <w:rPr>
                <w:rStyle w:val="Code"/>
              </w:rPr>
              <w:t>&lt;/l&gt;</w:t>
            </w:r>
            <w:r w:rsidRPr="00DD7CCF">
              <w:rPr>
                <w:rStyle w:val="Codetext"/>
              </w:rPr>
              <w:br/>
              <w:t xml:space="preserve">  </w:t>
            </w:r>
            <w:r w:rsidRPr="00DD7CCF">
              <w:rPr>
                <w:rStyle w:val="Code"/>
              </w:rPr>
              <w:t>&lt;l</w:t>
            </w:r>
            <w:r w:rsidR="00A20F4D" w:rsidRPr="00DD7CCF">
              <w:rPr>
                <w:rStyle w:val="Codeattribute"/>
              </w:rPr>
              <w:t xml:space="preserve"> </w:t>
            </w:r>
            <w:r w:rsidR="00A20F4D" w:rsidRPr="00DD7CCF">
              <w:rPr>
                <w:rStyle w:val="Codeattribute"/>
              </w:rPr>
              <w:t>n</w:t>
            </w:r>
            <w:r w:rsidR="00A20F4D" w:rsidRPr="00DD7CCF">
              <w:rPr>
                <w:rStyle w:val="Code"/>
              </w:rPr>
              <w:t>=</w:t>
            </w:r>
            <w:r w:rsidR="00A20F4D" w:rsidRPr="0046000E">
              <w:rPr>
                <w:rStyle w:val="Codevalue"/>
              </w:rPr>
              <w:t>"</w:t>
            </w:r>
            <w:r w:rsidR="00A20F4D">
              <w:rPr>
                <w:rStyle w:val="Codevalue"/>
              </w:rPr>
              <w:t>c</w:t>
            </w:r>
            <w:r w:rsidR="00A20F4D" w:rsidRPr="0046000E">
              <w:rPr>
                <w:rStyle w:val="Codevalue"/>
              </w:rPr>
              <w:t>"</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00A20F4D" w:rsidRPr="00A20F4D">
              <w:rPr>
                <w:rStyle w:val="Codetext"/>
              </w:rPr>
              <w:t>That</w:t>
            </w:r>
            <w:r w:rsidR="00A20F4D">
              <w:rPr>
                <w:rStyle w:val="Codetext"/>
              </w:rPr>
              <w:t>’</w:t>
            </w:r>
            <w:r w:rsidR="00A20F4D" w:rsidRPr="00A20F4D">
              <w:rPr>
                <w:rStyle w:val="Codetext"/>
              </w:rPr>
              <w:t>s what Bilbo</w:t>
            </w:r>
            <w:r w:rsidR="00A20F4D">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00A20F4D" w:rsidRPr="00A20F4D">
              <w:rPr>
                <w:rStyle w:val="Codetext"/>
              </w:rPr>
              <w:t xml:space="preserve"> </w:t>
            </w:r>
            <w:r w:rsidR="00A20F4D" w:rsidRPr="00A20F4D">
              <w:rPr>
                <w:rStyle w:val="Codetext"/>
              </w:rPr>
              <w:t>Baggins hates—</w:t>
            </w:r>
            <w:r w:rsidRPr="00DD7CCF">
              <w:rPr>
                <w:rStyle w:val="Code"/>
              </w:rPr>
              <w:t>&lt;/l&gt;</w:t>
            </w:r>
            <w:r w:rsidRPr="00DD7CCF">
              <w:rPr>
                <w:rStyle w:val="Codetext"/>
              </w:rPr>
              <w:br/>
              <w:t xml:space="preserve">  </w:t>
            </w:r>
            <w:r w:rsidRPr="00DD7CCF">
              <w:rPr>
                <w:rStyle w:val="Code"/>
              </w:rPr>
              <w:t>&lt;l</w:t>
            </w:r>
            <w:r w:rsidR="00A20F4D" w:rsidRPr="00DD7CCF">
              <w:rPr>
                <w:rStyle w:val="Codeattribute"/>
              </w:rPr>
              <w:t xml:space="preserve"> </w:t>
            </w:r>
            <w:r w:rsidR="00A20F4D" w:rsidRPr="00DD7CCF">
              <w:rPr>
                <w:rStyle w:val="Codeattribute"/>
              </w:rPr>
              <w:t>n</w:t>
            </w:r>
            <w:r w:rsidR="00A20F4D" w:rsidRPr="00DD7CCF">
              <w:rPr>
                <w:rStyle w:val="Code"/>
              </w:rPr>
              <w:t>=</w:t>
            </w:r>
            <w:r w:rsidR="00A20F4D" w:rsidRPr="0046000E">
              <w:rPr>
                <w:rStyle w:val="Codevalue"/>
              </w:rPr>
              <w:t>"</w:t>
            </w:r>
            <w:r w:rsidR="00A20F4D">
              <w:rPr>
                <w:rStyle w:val="Codevalue"/>
              </w:rPr>
              <w:t>d</w:t>
            </w:r>
            <w:r w:rsidR="00A20F4D" w:rsidRPr="0046000E">
              <w:rPr>
                <w:rStyle w:val="Codevalue"/>
              </w:rPr>
              <w:t>"</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00A20F4D" w:rsidRPr="00A20F4D">
              <w:rPr>
                <w:rStyle w:val="Codetext"/>
              </w:rPr>
              <w:t xml:space="preserve"> </w:t>
            </w:r>
            <w:r w:rsidR="00A20F4D" w:rsidRPr="00A20F4D">
              <w:rPr>
                <w:rStyle w:val="Codetext"/>
              </w:rPr>
              <w:t>Smash the bottles and</w:t>
            </w:r>
            <w:r w:rsidR="00A20F4D">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w:t>
            </w:r>
            <w:r>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00A20F4D" w:rsidRPr="00A20F4D">
              <w:rPr>
                <w:rStyle w:val="Codetext"/>
              </w:rPr>
              <w:t>burn the corks!</w:t>
            </w:r>
            <w:r w:rsidRPr="00DD7CCF">
              <w:rPr>
                <w:rStyle w:val="Code"/>
              </w:rPr>
              <w:t>&lt;/l&gt;</w:t>
            </w:r>
            <w:r w:rsidRPr="00DD7CCF">
              <w:rPr>
                <w:rStyle w:val="Codetext"/>
              </w:rPr>
              <w:br/>
            </w:r>
            <w:r w:rsidRPr="00DD7CCF">
              <w:rPr>
                <w:rStyle w:val="Code"/>
              </w:rPr>
              <w:t>&lt;/lg&gt;</w:t>
            </w:r>
          </w:p>
        </w:tc>
      </w:tr>
    </w:tbl>
    <w:p w14:paraId="0159FECA" w14:textId="77777777" w:rsidR="004D1F94" w:rsidRDefault="004D1F94" w:rsidP="004D1F94"/>
    <w:tbl>
      <w:tblPr>
        <w:tblStyle w:val="CodeSampleTable"/>
        <w:tblW w:w="5000" w:type="pct"/>
        <w:tblLook w:val="04A0" w:firstRow="1" w:lastRow="0" w:firstColumn="1" w:lastColumn="0" w:noHBand="0" w:noVBand="1"/>
      </w:tblPr>
      <w:tblGrid>
        <w:gridCol w:w="9628"/>
      </w:tblGrid>
      <w:tr w:rsidR="00760C60" w:rsidRPr="00DD7CCF" w14:paraId="310F604B" w14:textId="77777777" w:rsidTr="004B12DA">
        <w:trPr>
          <w:cnfStyle w:val="100000000000" w:firstRow="1" w:lastRow="0" w:firstColumn="0" w:lastColumn="0" w:oddVBand="0" w:evenVBand="0" w:oddHBand="0" w:evenHBand="0" w:firstRowFirstColumn="0" w:firstRowLastColumn="0" w:lastRowFirstColumn="0" w:lastRowLastColumn="0"/>
        </w:trPr>
        <w:tc>
          <w:tcPr>
            <w:tcW w:w="5000" w:type="pct"/>
          </w:tcPr>
          <w:p w14:paraId="0926D03D" w14:textId="68FAB322" w:rsidR="00760C60" w:rsidRPr="00DD7CCF" w:rsidRDefault="00760C60" w:rsidP="004B12DA">
            <w:pPr>
              <w:pStyle w:val="Kpalrs"/>
            </w:pPr>
            <w:bookmarkStart w:id="322" w:name="_Ref182822234"/>
            <w:bookmarkStart w:id="323" w:name="_Ref181694099"/>
            <w:r w:rsidRPr="00DD7CCF">
              <w:t xml:space="preserve">Example </w:t>
            </w:r>
            <w:r w:rsidR="00542B66">
              <w:fldChar w:fldCharType="begin"/>
            </w:r>
            <w:r w:rsidR="00542B66">
              <w:instrText xml:space="preserve"> STYLEREF 3 \s </w:instrText>
            </w:r>
            <w:r w:rsidR="00542B66">
              <w:fldChar w:fldCharType="separate"/>
            </w:r>
            <w:r w:rsidR="00110B53">
              <w:rPr>
                <w:noProof/>
              </w:rPr>
              <w:t>3.6.1</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B</w:t>
            </w:r>
            <w:r w:rsidR="00542B66">
              <w:rPr>
                <w:noProof/>
              </w:rPr>
              <w:fldChar w:fldCharType="end"/>
            </w:r>
            <w:bookmarkEnd w:id="322"/>
            <w:r w:rsidRPr="00DD7CCF">
              <w:t xml:space="preserve">: gridlike partitions </w:t>
            </w:r>
            <w:r w:rsidR="00D2293F">
              <w:t xml:space="preserve">for </w:t>
            </w:r>
            <w:r>
              <w:t xml:space="preserve">adjacent faces of a polygonal </w:t>
            </w:r>
            <w:r w:rsidR="00E2049B">
              <w:t>pillar</w:t>
            </w:r>
          </w:p>
        </w:tc>
      </w:tr>
      <w:tr w:rsidR="00760C60" w:rsidRPr="00DD7CCF" w14:paraId="0518B993" w14:textId="77777777" w:rsidTr="004B12DA">
        <w:tc>
          <w:tcPr>
            <w:tcW w:w="5000" w:type="pct"/>
          </w:tcPr>
          <w:p w14:paraId="35EDF690" w14:textId="15D495F1" w:rsidR="00760C60" w:rsidRPr="00DD7CCF" w:rsidRDefault="00760C60" w:rsidP="009A26BC">
            <w:pPr>
              <w:pStyle w:val="Image"/>
            </w:pPr>
          </w:p>
        </w:tc>
      </w:tr>
      <w:tr w:rsidR="00760C60" w:rsidRPr="00DD7CCF" w14:paraId="355EFE14" w14:textId="77777777" w:rsidTr="004B12DA">
        <w:tc>
          <w:tcPr>
            <w:tcW w:w="5000" w:type="pct"/>
          </w:tcPr>
          <w:p w14:paraId="64E80D9C" w14:textId="1FC20D64" w:rsidR="00760C60" w:rsidRPr="00DD7CCF" w:rsidRDefault="00760C60" w:rsidP="009A26BC">
            <w:pPr>
              <w:pStyle w:val="TableNote"/>
              <w:keepNext/>
            </w:pPr>
            <w:r>
              <w:t>&amp;&amp;&amp;</w:t>
            </w:r>
          </w:p>
        </w:tc>
      </w:tr>
      <w:tr w:rsidR="00760C60" w:rsidRPr="00DD7CCF" w14:paraId="51AEC850" w14:textId="77777777" w:rsidTr="004B12DA">
        <w:tc>
          <w:tcPr>
            <w:tcW w:w="5000" w:type="pct"/>
          </w:tcPr>
          <w:p w14:paraId="18460808" w14:textId="14C2CDDC" w:rsidR="00760C60" w:rsidRPr="00DD7CCF" w:rsidRDefault="00760C60" w:rsidP="004B12DA">
            <w:pPr>
              <w:pStyle w:val="CodeParagraph"/>
              <w:rPr>
                <w:rStyle w:val="Code"/>
              </w:rPr>
            </w:pPr>
            <w:r>
              <w:rPr>
                <w:rStyle w:val="Code"/>
              </w:rPr>
              <w:t>&amp;&amp;&amp;</w:t>
            </w:r>
          </w:p>
        </w:tc>
      </w:tr>
    </w:tbl>
    <w:p w14:paraId="192059EE" w14:textId="77777777" w:rsidR="00760C60" w:rsidRDefault="00760C60" w:rsidP="00161415"/>
    <w:tbl>
      <w:tblPr>
        <w:tblStyle w:val="CodeSampleTable"/>
        <w:tblW w:w="5000" w:type="pct"/>
        <w:tblLook w:val="04A0" w:firstRow="1" w:lastRow="0" w:firstColumn="1" w:lastColumn="0" w:noHBand="0" w:noVBand="1"/>
      </w:tblPr>
      <w:tblGrid>
        <w:gridCol w:w="9628"/>
      </w:tblGrid>
      <w:tr w:rsidR="00161415" w:rsidRPr="00DD7CCF" w14:paraId="037637AE" w14:textId="77777777" w:rsidTr="001112AA">
        <w:trPr>
          <w:cnfStyle w:val="100000000000" w:firstRow="1" w:lastRow="0" w:firstColumn="0" w:lastColumn="0" w:oddVBand="0" w:evenVBand="0" w:oddHBand="0" w:evenHBand="0" w:firstRowFirstColumn="0" w:firstRowLastColumn="0" w:lastRowFirstColumn="0" w:lastRowLastColumn="0"/>
        </w:trPr>
        <w:tc>
          <w:tcPr>
            <w:tcW w:w="5000" w:type="pct"/>
          </w:tcPr>
          <w:p w14:paraId="30032383" w14:textId="7C5BFBD6" w:rsidR="00161415" w:rsidRPr="00DD7CCF" w:rsidRDefault="00161415" w:rsidP="001112AA">
            <w:pPr>
              <w:pStyle w:val="Kpalrs"/>
            </w:pPr>
            <w:bookmarkStart w:id="324" w:name="_Ref44078533"/>
            <w:r w:rsidRPr="00DD7CCF">
              <w:t xml:space="preserve">Example </w:t>
            </w:r>
            <w:r w:rsidR="00542B66">
              <w:fldChar w:fldCharType="begin"/>
            </w:r>
            <w:r w:rsidR="00542B66">
              <w:instrText xml:space="preserve"> STYLEREF 3 \s </w:instrText>
            </w:r>
            <w:r w:rsidR="00542B66">
              <w:fldChar w:fldCharType="separate"/>
            </w:r>
            <w:r w:rsidR="00110B53">
              <w:rPr>
                <w:noProof/>
              </w:rPr>
              <w:t>3.6.1</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C</w:t>
            </w:r>
            <w:r w:rsidR="00542B66">
              <w:rPr>
                <w:noProof/>
              </w:rPr>
              <w:fldChar w:fldCharType="end"/>
            </w:r>
            <w:bookmarkEnd w:id="324"/>
            <w:r w:rsidRPr="00DD7CCF">
              <w:t>: gridlike partitions for text inscribed across architectural blocks</w:t>
            </w:r>
          </w:p>
        </w:tc>
      </w:tr>
      <w:tr w:rsidR="00161415" w:rsidRPr="00DD7CCF" w14:paraId="3E304F96" w14:textId="77777777" w:rsidTr="001112AA">
        <w:tc>
          <w:tcPr>
            <w:tcW w:w="5000" w:type="pct"/>
          </w:tcPr>
          <w:p w14:paraId="6942AE94" w14:textId="77777777" w:rsidR="00161415" w:rsidRPr="00DD7CCF" w:rsidRDefault="00161415" w:rsidP="001112AA">
            <w:pPr>
              <w:pStyle w:val="Image"/>
            </w:pPr>
            <w:r w:rsidRPr="00DD7CCF">
              <w:drawing>
                <wp:inline distT="0" distB="0" distL="0" distR="0" wp14:anchorId="5B6CC3DD" wp14:editId="76A2DB09">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161415" w:rsidRPr="00DD7CCF" w14:paraId="26D8A056" w14:textId="77777777" w:rsidTr="001112AA">
        <w:tc>
          <w:tcPr>
            <w:tcW w:w="5000" w:type="pct"/>
          </w:tcPr>
          <w:p w14:paraId="5E6A15F1" w14:textId="77777777" w:rsidR="00161415" w:rsidRPr="00DD7CCF" w:rsidRDefault="00161415" w:rsidP="001112AA">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061E93BC" w14:textId="26F3C790" w:rsidR="00C02B8C" w:rsidRPr="00DD7CCF" w:rsidRDefault="001142F2" w:rsidP="00EB2024">
      <w:pPr>
        <w:pStyle w:val="Cmsor3"/>
      </w:pPr>
      <w:bookmarkStart w:id="325" w:name="_Ref182310382"/>
      <w:bookmarkStart w:id="326" w:name="_Toc182996996"/>
      <w:r>
        <w:t>Marking up</w:t>
      </w:r>
      <w:r w:rsidR="004D2E67" w:rsidRPr="00DD7CCF">
        <w:t xml:space="preserve"> gridlike partitions</w:t>
      </w:r>
      <w:bookmarkEnd w:id="323"/>
      <w:bookmarkEnd w:id="325"/>
      <w:bookmarkEnd w:id="326"/>
    </w:p>
    <w:p w14:paraId="5E163E3B" w14:textId="6B9FDB6C"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w:t>
      </w:r>
    </w:p>
    <w:p w14:paraId="165E3A59" w14:textId="673F76D1" w:rsidR="008525C6" w:rsidRPr="008525C6" w:rsidRDefault="004D2E67" w:rsidP="00E2714A">
      <w:pPr>
        <w:pStyle w:val="Lista2"/>
      </w:pPr>
      <w:r w:rsidRPr="00DD7CCF">
        <w:t xml:space="preserve">gridlike milestones shall not carry the attribute </w:t>
      </w:r>
      <w:r w:rsidR="008525C6" w:rsidRPr="008525C6">
        <w:rPr>
          <w:rStyle w:val="Codeattribute"/>
        </w:rPr>
        <w:t>@type</w:t>
      </w:r>
      <w:r w:rsidR="00D0147D">
        <w:t xml:space="preserve"> (in other words, </w:t>
      </w:r>
      <w:r w:rsidR="00D0147D" w:rsidRPr="008525C6">
        <w:rPr>
          <w:rStyle w:val="Codeattribute"/>
        </w:rPr>
        <w:t>@type</w:t>
      </w:r>
      <w:r w:rsidR="00D0147D">
        <w:rPr>
          <w:rStyle w:val="Codeattribute"/>
        </w:rPr>
        <w:t>=</w:t>
      </w:r>
      <w:r w:rsidR="00D0147D" w:rsidRPr="00D0147D">
        <w:rPr>
          <w:rStyle w:val="Codevalue"/>
        </w:rPr>
        <w:t>"gridlike"</w:t>
      </w:r>
      <w:r w:rsidR="00D0147D">
        <w:t xml:space="preserve"> is understood to be present by default)</w:t>
      </w:r>
    </w:p>
    <w:p w14:paraId="288C83E7" w14:textId="52ECD238" w:rsidR="00D0147D" w:rsidRPr="00DD7CCF" w:rsidRDefault="00D0147D" w:rsidP="00D0147D">
      <w:pPr>
        <w:pStyle w:val="Lista2"/>
      </w:pPr>
      <w:bookmarkStart w:id="327" w:name="_444cwmslg3uo" w:colFirst="0" w:colLast="0"/>
      <w:bookmarkStart w:id="328" w:name="_Ref63674302"/>
      <w:bookmarkEnd w:id="327"/>
      <w:r w:rsidRPr="00DD7CCF">
        <w:lastRenderedPageBreak/>
        <w:t xml:space="preserve">the </w:t>
      </w:r>
      <w:r>
        <w:t xml:space="preserve">mandatory </w:t>
      </w:r>
      <w:r w:rsidRPr="00DD7CCF">
        <w:t xml:space="preserve">attribute </w:t>
      </w:r>
      <w:r w:rsidRPr="008525C6">
        <w:rPr>
          <w:rStyle w:val="Codeattribute"/>
        </w:rPr>
        <w:t>@unit</w:t>
      </w:r>
      <w:r w:rsidRPr="008525C6">
        <w:t xml:space="preserve"> </w:t>
      </w:r>
      <w:r>
        <w:t xml:space="preserve">serves </w:t>
      </w:r>
      <w:r w:rsidRPr="00DD7CCF">
        <w:t>to encode the nature of the transition explicitly</w:t>
      </w:r>
      <w:r w:rsidR="00F65316">
        <w:t xml:space="preserve"> as per</w:t>
      </w:r>
      <w:r w:rsidRPr="00DD7CCF">
        <w:t xml:space="preserve"> §</w:t>
      </w:r>
      <w:r w:rsidR="00F65316">
        <w:fldChar w:fldCharType="begin"/>
      </w:r>
      <w:r w:rsidR="00F65316">
        <w:instrText xml:space="preserve"> REF _Ref182815315 \r \h </w:instrText>
      </w:r>
      <w:r w:rsidR="00F65316">
        <w:fldChar w:fldCharType="separate"/>
      </w:r>
      <w:r w:rsidR="00110B53">
        <w:t>3.3.4</w:t>
      </w:r>
      <w:r w:rsidR="00F65316">
        <w:fldChar w:fldCharType="end"/>
      </w:r>
    </w:p>
    <w:p w14:paraId="31ACF12A" w14:textId="3BC07050" w:rsidR="00D0147D" w:rsidRDefault="00D0147D" w:rsidP="00D0147D">
      <w:pPr>
        <w:pStyle w:val="Lista2"/>
      </w:pPr>
      <w:r w:rsidRPr="00DD7CCF">
        <w:t xml:space="preserve">every </w:t>
      </w:r>
      <w:r>
        <w:t xml:space="preserve">gridlike partition </w:t>
      </w:r>
      <w:r w:rsidRPr="00912664">
        <w:t>must mandatorily carry the attribute</w:t>
      </w:r>
      <w:r w:rsidRPr="005D2B22">
        <w:rPr>
          <w:b/>
          <w:bCs/>
        </w:rPr>
        <w:t xml:space="preserve"> </w:t>
      </w:r>
      <w:r w:rsidRPr="008525C6">
        <w:rPr>
          <w:rStyle w:val="Codeattribute"/>
        </w:rPr>
        <w:t>@n</w:t>
      </w:r>
      <w:r w:rsidRPr="008525C6">
        <w:t xml:space="preserve"> </w:t>
      </w:r>
      <w:r>
        <w:t>as per §</w:t>
      </w:r>
      <w:r w:rsidR="00CB56FA">
        <w:fldChar w:fldCharType="begin"/>
      </w:r>
      <w:r w:rsidR="00CB56FA">
        <w:instrText xml:space="preserve"> REF _Ref182580407 \r \h </w:instrText>
      </w:r>
      <w:r w:rsidR="00CB56FA">
        <w:fldChar w:fldCharType="separate"/>
      </w:r>
      <w:r w:rsidR="00110B53">
        <w:t>3.6.3.1</w:t>
      </w:r>
      <w:r w:rsidR="00CB56FA">
        <w:fldChar w:fldCharType="end"/>
      </w:r>
    </w:p>
    <w:p w14:paraId="52AC9B9E" w14:textId="2FD81C8E" w:rsidR="00D0147D" w:rsidRDefault="00D0147D" w:rsidP="00D0147D">
      <w:pPr>
        <w:pStyle w:val="Lista2"/>
      </w:pPr>
      <w:r>
        <w:t xml:space="preserve">the attribute </w:t>
      </w:r>
      <w:r w:rsidRPr="006A77BF">
        <w:rPr>
          <w:rStyle w:val="Codeattribute"/>
        </w:rPr>
        <w:t>@break</w:t>
      </w:r>
      <w:r>
        <w:t xml:space="preserve"> must be added to milestones within words as per §</w:t>
      </w:r>
      <w:r>
        <w:fldChar w:fldCharType="begin"/>
      </w:r>
      <w:r>
        <w:instrText xml:space="preserve"> REF _Ref182318134 \r \h </w:instrText>
      </w:r>
      <w:r>
        <w:fldChar w:fldCharType="separate"/>
      </w:r>
      <w:r w:rsidR="00110B53">
        <w:t>3.3.3</w:t>
      </w:r>
      <w:r>
        <w:fldChar w:fldCharType="end"/>
      </w:r>
    </w:p>
    <w:p w14:paraId="4F921461" w14:textId="0980D7BD" w:rsidR="00BE6C7C" w:rsidRDefault="00BE6C7C" w:rsidP="00D0147D">
      <w:pPr>
        <w:pStyle w:val="Lista2"/>
      </w:pPr>
      <w:r>
        <w:t xml:space="preserve">gridlike features may occasionally split an </w:t>
      </w:r>
      <w:r>
        <w:rPr>
          <w:rStyle w:val="Foreign"/>
        </w:rPr>
        <w:t>akṣara</w:t>
      </w:r>
      <w:r>
        <w:t xml:space="preserve"> into parts that cannot be represented separately in transliteration; see §</w:t>
      </w:r>
      <w:r w:rsidR="00E15CE8">
        <w:fldChar w:fldCharType="begin"/>
      </w:r>
      <w:r w:rsidR="00E15CE8">
        <w:instrText xml:space="preserve"> REF _Ref182813737 \r \h </w:instrText>
      </w:r>
      <w:r w:rsidR="00E15CE8">
        <w:fldChar w:fldCharType="separate"/>
      </w:r>
      <w:r w:rsidR="00110B53">
        <w:t>3.7.5</w:t>
      </w:r>
      <w:r w:rsidR="00E15CE8">
        <w:fldChar w:fldCharType="end"/>
      </w:r>
      <w:r>
        <w:t xml:space="preserve"> about encoding such cases</w:t>
      </w:r>
    </w:p>
    <w:p w14:paraId="42DAE18D" w14:textId="237A47D2" w:rsidR="00D0147D" w:rsidRDefault="00D0147D" w:rsidP="00D0147D">
      <w:pPr>
        <w:pStyle w:val="Lista"/>
      </w:pPr>
      <w:r w:rsidRPr="00DD7CCF">
        <w:rPr>
          <w:rStyle w:val="Code"/>
        </w:rPr>
        <w:t>&lt;</w:t>
      </w:r>
      <w:r>
        <w:rPr>
          <w:rStyle w:val="Code"/>
        </w:rPr>
        <w:t>milestone</w:t>
      </w:r>
      <w:r w:rsidRPr="00DD7CCF">
        <w:rPr>
          <w:rStyle w:val="Code"/>
        </w:rPr>
        <w:t>/&gt;</w:t>
      </w:r>
      <w:r w:rsidRPr="00DD7CCF">
        <w:t xml:space="preserve"> </w:t>
      </w:r>
      <w:r>
        <w:t xml:space="preserve">marks beginnings (rather than transitions) and thus, when gridlike zones are present in a document, the element must be present </w:t>
      </w:r>
      <w:r w:rsidRPr="00DD7CCF">
        <w:t xml:space="preserve">at the </w:t>
      </w:r>
      <w:r>
        <w:t>start</w:t>
      </w:r>
      <w:r w:rsidRPr="00DD7CCF">
        <w:t xml:space="preserve"> of </w:t>
      </w:r>
      <w:r>
        <w:t xml:space="preserve">each such zone including </w:t>
      </w:r>
      <w:r w:rsidRPr="00DD7CCF">
        <w:t>the first</w:t>
      </w:r>
    </w:p>
    <w:p w14:paraId="2522139D" w14:textId="475BE0F5" w:rsidR="00D0147D" w:rsidRDefault="00D0147D" w:rsidP="00D0147D">
      <w:pPr>
        <w:pStyle w:val="Lista2"/>
      </w:pPr>
      <w:r>
        <w:t xml:space="preserve">since gridlike zones cut across lines, the milestones for each zone must be iterated in every line of the text that is affected by the gridlike partition; see </w:t>
      </w:r>
      <w:r w:rsidR="00C86190">
        <w:t>§</w:t>
      </w:r>
      <w:r w:rsidR="00026D8D">
        <w:fldChar w:fldCharType="begin"/>
      </w:r>
      <w:r w:rsidR="00026D8D">
        <w:instrText xml:space="preserve"> REF _Ref182811945 \r \h </w:instrText>
      </w:r>
      <w:r w:rsidR="00026D8D">
        <w:fldChar w:fldCharType="separate"/>
      </w:r>
      <w:r w:rsidR="00110B53">
        <w:t>3.7.2</w:t>
      </w:r>
      <w:r w:rsidR="00026D8D">
        <w:fldChar w:fldCharType="end"/>
      </w:r>
      <w:r>
        <w:t xml:space="preserve"> for further discussion</w:t>
      </w:r>
    </w:p>
    <w:p w14:paraId="620BC04D" w14:textId="523F8995" w:rsidR="00D0147D" w:rsidRDefault="00D0147D" w:rsidP="00D0147D">
      <w:pPr>
        <w:pStyle w:val="Lista"/>
      </w:pPr>
      <w:r>
        <w:t>all additional considerations applicable to structural milestones (§</w:t>
      </w:r>
      <w:r w:rsidR="0020012B">
        <w:fldChar w:fldCharType="begin"/>
      </w:r>
      <w:r w:rsidR="0020012B">
        <w:instrText xml:space="preserve"> REF _Ref182923700 \r \h </w:instrText>
      </w:r>
      <w:r w:rsidR="0020012B">
        <w:fldChar w:fldCharType="separate"/>
      </w:r>
      <w:r w:rsidR="00110B53">
        <w:t>3.3</w:t>
      </w:r>
      <w:r w:rsidR="0020012B">
        <w:fldChar w:fldCharType="end"/>
      </w:r>
      <w:r>
        <w:t>) apply equally to line beginnings</w:t>
      </w:r>
    </w:p>
    <w:p w14:paraId="3F1DD848" w14:textId="3E97E78A" w:rsidR="00C02B8C" w:rsidRPr="00DD7CCF" w:rsidRDefault="001142F2" w:rsidP="00EB2024">
      <w:pPr>
        <w:pStyle w:val="Cmsor3"/>
      </w:pPr>
      <w:bookmarkStart w:id="329" w:name="_Toc182996997"/>
      <w:r>
        <w:t>I</w:t>
      </w:r>
      <w:r w:rsidR="004D2E67" w:rsidRPr="00DD7CCF">
        <w:t>dentification</w:t>
      </w:r>
      <w:bookmarkEnd w:id="328"/>
      <w:r>
        <w:t xml:space="preserve"> of gridlike </w:t>
      </w:r>
      <w:r w:rsidR="00D0147D">
        <w:t>partitions</w:t>
      </w:r>
      <w:bookmarkEnd w:id="329"/>
    </w:p>
    <w:p w14:paraId="5B970D35" w14:textId="143D78CE" w:rsidR="00D0147D" w:rsidRPr="00DD7CCF" w:rsidRDefault="00D0147D" w:rsidP="00D0147D">
      <w:r>
        <w:t>The primary identifier for gridlike partitions is a unique number (§</w:t>
      </w:r>
      <w:r w:rsidR="00CB56FA">
        <w:fldChar w:fldCharType="begin"/>
      </w:r>
      <w:r w:rsidR="00CB56FA">
        <w:instrText xml:space="preserve"> REF _Ref182580433 \r \h </w:instrText>
      </w:r>
      <w:r w:rsidR="00CB56FA">
        <w:fldChar w:fldCharType="separate"/>
      </w:r>
      <w:r w:rsidR="00110B53">
        <w:t>3.6.3.1</w:t>
      </w:r>
      <w:r w:rsidR="00CB56FA">
        <w:fldChar w:fldCharType="end"/>
      </w:r>
      <w:r>
        <w:t>). The nature of gridlike milestones is mandatorily encoded as the unit of the milestone (§</w:t>
      </w:r>
      <w:r w:rsidR="00F65316">
        <w:fldChar w:fldCharType="begin"/>
      </w:r>
      <w:r w:rsidR="00F65316">
        <w:instrText xml:space="preserve"> REF _Ref182815315 \r \h </w:instrText>
      </w:r>
      <w:r w:rsidR="00F65316">
        <w:fldChar w:fldCharType="separate"/>
      </w:r>
      <w:r w:rsidR="00110B53">
        <w:t>3.3.4</w:t>
      </w:r>
      <w:r w:rsidR="00F65316">
        <w:fldChar w:fldCharType="end"/>
      </w:r>
      <w:r>
        <w:t xml:space="preserve">). When an XML edition is rendered for display, labels for gridlike partitions will be automatically generated from the unit and the number. </w:t>
      </w:r>
      <w:bookmarkStart w:id="330" w:name="_Ref182302763"/>
      <w:r>
        <w:t xml:space="preserve">Unlike pagelike milestones, </w:t>
      </w:r>
      <w:r w:rsidRPr="00DD7CCF">
        <w:t xml:space="preserve">the </w:t>
      </w:r>
      <w:r w:rsidRPr="00DD7CCF">
        <w:rPr>
          <w:rStyle w:val="Code"/>
        </w:rPr>
        <w:t>&lt;label&gt;</w:t>
      </w:r>
      <w:r w:rsidRPr="00DD7CCF">
        <w:t xml:space="preserve"> element is not permitted in conjunction with these milestones</w:t>
      </w:r>
      <w:r>
        <w:t>.</w:t>
      </w:r>
    </w:p>
    <w:p w14:paraId="6BC4FA69" w14:textId="48A53DF3" w:rsidR="00912664" w:rsidRDefault="00912664" w:rsidP="00912664">
      <w:pPr>
        <w:pStyle w:val="Cmsor4"/>
      </w:pPr>
      <w:bookmarkStart w:id="331" w:name="_Ref182321707"/>
      <w:bookmarkStart w:id="332" w:name="_Ref182322544"/>
      <w:bookmarkStart w:id="333" w:name="_Ref182580407"/>
      <w:bookmarkStart w:id="334" w:name="_Ref182580433"/>
      <w:bookmarkStart w:id="335" w:name="_Toc182996998"/>
      <w:bookmarkEnd w:id="330"/>
      <w:r>
        <w:t>Numbering gridlike milestones</w:t>
      </w:r>
      <w:bookmarkEnd w:id="331"/>
      <w:bookmarkEnd w:id="332"/>
      <w:bookmarkEnd w:id="333"/>
      <w:bookmarkEnd w:id="334"/>
      <w:bookmarkEnd w:id="335"/>
    </w:p>
    <w:p w14:paraId="24055493" w14:textId="69FDECA8" w:rsidR="00D0147D" w:rsidRDefault="00D0147D" w:rsidP="00D0147D">
      <w:pPr>
        <w:pStyle w:val="Lista"/>
      </w:pPr>
      <w:r>
        <w:t xml:space="preserve">the values of </w:t>
      </w:r>
      <w:r w:rsidRPr="008525C6">
        <w:rPr>
          <w:rStyle w:val="Codeattribute"/>
        </w:rPr>
        <w:t>@n</w:t>
      </w:r>
      <w:r>
        <w:t xml:space="preserve"> recommended for the identification of gridlike partitions are lowe</w:t>
      </w:r>
      <w:r w:rsidRPr="00DD7CCF">
        <w:t>rcase Latin letters</w:t>
      </w:r>
      <w:r>
        <w:t xml:space="preserve"> beginning with </w:t>
      </w:r>
      <w:r w:rsidRPr="00BC56FB">
        <w:rPr>
          <w:rStyle w:val="Foreign"/>
        </w:rPr>
        <w:t>a</w:t>
      </w:r>
    </w:p>
    <w:p w14:paraId="0EE6E65D" w14:textId="5C3504C5" w:rsidR="00D0147D" w:rsidRDefault="00D0147D" w:rsidP="00912664">
      <w:pPr>
        <w:pStyle w:val="Lista2"/>
      </w:pPr>
      <w:r>
        <w:t xml:space="preserve">nonetheless, </w:t>
      </w:r>
      <w:r w:rsidRPr="00DD7CCF">
        <w:t xml:space="preserve">any </w:t>
      </w:r>
      <w:r>
        <w:t xml:space="preserve">numeration </w:t>
      </w:r>
      <w:r w:rsidRPr="00DD7CCF">
        <w:t>scheme may be used depending on your preference</w:t>
      </w:r>
      <w:r>
        <w:t>,</w:t>
      </w:r>
      <w:r w:rsidRPr="00D0147D">
        <w:t xml:space="preserve"> </w:t>
      </w:r>
      <w:r w:rsidRPr="00DD7CCF">
        <w:t>the conventions of your specific field</w:t>
      </w:r>
      <w:r>
        <w:t>,</w:t>
      </w:r>
      <w:r w:rsidRPr="00DD7CCF">
        <w:t xml:space="preserve"> and the </w:t>
      </w:r>
      <w:r>
        <w:t>idiosyncratic nature of the grid you are encoding</w:t>
      </w:r>
    </w:p>
    <w:p w14:paraId="7D80F6B7" w14:textId="77777777" w:rsidR="00D0147D" w:rsidRPr="00DD7CCF" w:rsidRDefault="00D0147D" w:rsidP="00D0147D">
      <w:pPr>
        <w:pStyle w:val="Lista3"/>
      </w:pPr>
      <w:r w:rsidRPr="00DD7CCF">
        <w:t>in particular, feel free to use lowercase letters alternating with uppercase ones to denote major/frontal and minor/lateral faces of a three-dimensional object such as a Southeast Asian stele, e.g. A, b, C and d</w:t>
      </w:r>
    </w:p>
    <w:p w14:paraId="11AEF614" w14:textId="0D9F186D" w:rsidR="00D0147D" w:rsidRDefault="00912664" w:rsidP="00912664">
      <w:pPr>
        <w:pStyle w:val="Lista2"/>
      </w:pPr>
      <w:r w:rsidRPr="00DD7CCF">
        <w:t xml:space="preserve">the number referring to every </w:t>
      </w:r>
      <w:r w:rsidR="00D0147D">
        <w:t xml:space="preserve">column of the grid </w:t>
      </w:r>
      <w:r w:rsidRPr="00DD7CCF">
        <w:t>should be unique</w:t>
      </w:r>
    </w:p>
    <w:p w14:paraId="1E5611FE" w14:textId="1A97E5C2" w:rsidR="00912664" w:rsidRDefault="00D0147D" w:rsidP="00D0147D">
      <w:pPr>
        <w:pStyle w:val="Lista3"/>
      </w:pPr>
      <w:r>
        <w:t xml:space="preserve">since </w:t>
      </w:r>
      <w:r w:rsidR="00912664" w:rsidRPr="00DD7CCF">
        <w:t xml:space="preserve">gridlike milestones with a given combination of </w:t>
      </w:r>
      <w:r w:rsidR="00912664" w:rsidRPr="008525C6">
        <w:rPr>
          <w:rStyle w:val="Codeattribute"/>
        </w:rPr>
        <w:t>@unit</w:t>
      </w:r>
      <w:r w:rsidR="00912664" w:rsidRPr="008525C6">
        <w:t xml:space="preserve"> </w:t>
      </w:r>
      <w:r w:rsidR="00912664" w:rsidRPr="00DD7CCF">
        <w:t xml:space="preserve">and </w:t>
      </w:r>
      <w:r w:rsidR="00912664" w:rsidRPr="008525C6">
        <w:rPr>
          <w:rStyle w:val="Codeattribute"/>
        </w:rPr>
        <w:t>@n</w:t>
      </w:r>
      <w:r w:rsidR="00912664" w:rsidRPr="008525C6">
        <w:t xml:space="preserve"> </w:t>
      </w:r>
      <w:r w:rsidR="00912664" w:rsidRPr="00DD7CCF">
        <w:t>will normally be iterated several times in a document</w:t>
      </w:r>
      <w:r>
        <w:t xml:space="preserve"> (</w:t>
      </w:r>
      <w:r w:rsidR="00912664" w:rsidRPr="00DD7CCF">
        <w:t xml:space="preserve">namely once in every line that </w:t>
      </w:r>
      <w:r>
        <w:t xml:space="preserve">crosses </w:t>
      </w:r>
      <w:r w:rsidR="00912664" w:rsidRPr="00DD7CCF">
        <w:t xml:space="preserve">the </w:t>
      </w:r>
      <w:r>
        <w:t xml:space="preserve">column </w:t>
      </w:r>
      <w:r w:rsidR="00912664" w:rsidRPr="00DD7CCF">
        <w:t>to which that combination pertains</w:t>
      </w:r>
      <w:r>
        <w:t>), in complicated cases feel free, at your discretion, to give a unique number to each cell of the grid</w:t>
      </w:r>
    </w:p>
    <w:p w14:paraId="649461BA" w14:textId="775C4F73" w:rsidR="00912664" w:rsidRPr="00DD7CCF" w:rsidRDefault="00912664" w:rsidP="00D0147D">
      <w:pPr>
        <w:pStyle w:val="Lista3"/>
      </w:pPr>
      <w:r w:rsidRPr="00DD7CCF">
        <w:t xml:space="preserve">should you need to encode gridlike milestones with two or more different units within a single document </w:t>
      </w:r>
      <w:r w:rsidRPr="00E24F87">
        <w:rPr>
          <w:noProof/>
        </w:rPr>
        <w:t>(</w:t>
      </w:r>
      <w:r w:rsidRPr="00DD7CCF">
        <w:t xml:space="preserve">e.g. </w:t>
      </w:r>
      <w:r w:rsidRPr="00303844">
        <w:rPr>
          <w:rStyle w:val="Codevalue"/>
        </w:rPr>
        <w:t>"column"</w:t>
      </w:r>
      <w:r w:rsidRPr="00DD7CCF">
        <w:t xml:space="preserve"> alternating with </w:t>
      </w:r>
      <w:r w:rsidRPr="00303844">
        <w:rPr>
          <w:rStyle w:val="Codevalue"/>
        </w:rPr>
        <w:t>"fragment"</w:t>
      </w:r>
      <w:r w:rsidRPr="00DD7CCF">
        <w:t xml:space="preserve"> to encode an inscription on whose original gridlike layout a secondary gridlike layout was superimposed by fragmentation), </w:t>
      </w:r>
      <w:r w:rsidR="00D0147D">
        <w:t xml:space="preserve">it is recommended that you </w:t>
      </w:r>
      <w:r w:rsidRPr="00DD7CCF">
        <w:t>use a different numeration scheme for the two</w:t>
      </w:r>
    </w:p>
    <w:p w14:paraId="5115F082" w14:textId="77777777" w:rsidR="00C02B8C" w:rsidRPr="00DD7CCF" w:rsidRDefault="004D2E67" w:rsidP="00EB2024">
      <w:pPr>
        <w:pStyle w:val="Cmsor3"/>
      </w:pPr>
      <w:bookmarkStart w:id="336" w:name="_kqgib25um4gs" w:colFirst="0" w:colLast="0"/>
      <w:bookmarkStart w:id="337" w:name="_toz4tvrpqg6p" w:colFirst="0" w:colLast="0"/>
      <w:bookmarkStart w:id="338" w:name="_Ref182322267"/>
      <w:bookmarkStart w:id="339" w:name="_Toc182996999"/>
      <w:bookmarkEnd w:id="336"/>
      <w:bookmarkEnd w:id="337"/>
      <w:r w:rsidRPr="00DD7CCF">
        <w:t>When to encode gridlike partitions</w:t>
      </w:r>
      <w:bookmarkEnd w:id="338"/>
      <w:bookmarkEnd w:id="339"/>
    </w:p>
    <w:p w14:paraId="51B879FA" w14:textId="540DA0A0" w:rsidR="00C02B8C" w:rsidRPr="00DD7CCF" w:rsidRDefault="004D2E67" w:rsidP="00E2714A">
      <w:pPr>
        <w:pStyle w:val="Lista"/>
      </w:pPr>
      <w:r w:rsidRPr="00DD7CCF">
        <w:t>encoding gridlike partitions with milestones</w:t>
      </w:r>
      <w:r w:rsidRPr="005F675A">
        <w:t xml:space="preserve"> is not mandatory and should be applied on a case-by-case </w:t>
      </w:r>
      <w:r w:rsidRPr="00DD7CCF">
        <w:t xml:space="preserve">basis, judging the feasibility of encoding versus the anticipated usefulness of having </w:t>
      </w:r>
      <w:r w:rsidR="00824ABF">
        <w:t>the</w:t>
      </w:r>
      <w:r w:rsidRPr="00DD7CCF">
        <w:t xml:space="preserve"> partitions represented in the edition</w:t>
      </w:r>
    </w:p>
    <w:p w14:paraId="2D2C41FD" w14:textId="01E209D4" w:rsidR="00C02B8C" w:rsidRPr="00DD7CCF" w:rsidRDefault="004D2E67" w:rsidP="00E2714A">
      <w:pPr>
        <w:pStyle w:val="Lista2"/>
      </w:pPr>
      <w:r w:rsidRPr="00DD7CCF">
        <w:t xml:space="preserve">such representation is particularly useful if some elements of description apply only to </w:t>
      </w:r>
      <w:r w:rsidR="00824ABF">
        <w:t>specific</w:t>
      </w:r>
      <w:r w:rsidRPr="00DD7CCF">
        <w:t xml:space="preserve"> partitions </w:t>
      </w:r>
      <w:r w:rsidRPr="00E24F87">
        <w:rPr>
          <w:noProof/>
        </w:rPr>
        <w:t>(</w:t>
      </w:r>
      <w:r w:rsidRPr="00DD7CCF">
        <w:t>e.g. certain fragments are kept in a different place</w:t>
      </w:r>
      <w:r w:rsidR="00824ABF">
        <w:t>,</w:t>
      </w:r>
      <w:r w:rsidRPr="00DD7CCF">
        <w:t xml:space="preserve"> or certain facets of the support are in a different state of preservation)</w:t>
      </w:r>
    </w:p>
    <w:p w14:paraId="15EC5C68" w14:textId="77777777" w:rsidR="00C02B8C" w:rsidRPr="00DD7CCF" w:rsidRDefault="004D2E67" w:rsidP="00E2714A">
      <w:pPr>
        <w:pStyle w:val="Lista"/>
      </w:pPr>
      <w:r w:rsidRPr="00DD7CCF">
        <w:t xml:space="preserve">this encoding </w:t>
      </w:r>
      <w:r w:rsidRPr="005F675A">
        <w:t>is strongly recommended for</w:t>
      </w:r>
      <w:r w:rsidRPr="005D2B22">
        <w:rPr>
          <w:b/>
          <w:bCs/>
        </w:rPr>
        <w:t xml:space="preserve">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5633154E" w:rsidR="00C02B8C" w:rsidRPr="00DD7CCF" w:rsidRDefault="004D2E67" w:rsidP="00E2714A">
      <w:pPr>
        <w:pStyle w:val="Lista2"/>
      </w:pPr>
      <w:r w:rsidRPr="00CD25A4">
        <w:rPr>
          <w:b/>
          <w:bCs/>
        </w:rPr>
        <w:t>fragments</w:t>
      </w:r>
      <w:r w:rsidRPr="00DD7CCF">
        <w:t xml:space="preserve">, </w:t>
      </w:r>
      <w:r w:rsidR="00517325">
        <w:t>provided that they can be lined up with each other</w:t>
      </w:r>
    </w:p>
    <w:p w14:paraId="6E56F396" w14:textId="4306279C" w:rsidR="00C02B8C" w:rsidRPr="00DD7CCF" w:rsidRDefault="00517325" w:rsidP="00E2714A">
      <w:pPr>
        <w:pStyle w:val="Lista3"/>
      </w:pPr>
      <w:r>
        <w:t>while fragments that cannot be pieced together require encoding as boxlike partitions (§</w:t>
      </w:r>
      <w:r>
        <w:fldChar w:fldCharType="begin"/>
      </w:r>
      <w:r>
        <w:instrText xml:space="preserve"> REF _Ref182836273 \r \h </w:instrText>
      </w:r>
      <w:r>
        <w:fldChar w:fldCharType="separate"/>
      </w:r>
      <w:r w:rsidR="00110B53">
        <w:t>3.2</w:t>
      </w:r>
      <w:r>
        <w:fldChar w:fldCharType="end"/>
      </w:r>
      <w:r>
        <w:t>)</w:t>
      </w:r>
    </w:p>
    <w:p w14:paraId="18CBC00D" w14:textId="4BED564C" w:rsidR="00C02B8C" w:rsidRPr="00DD7CCF" w:rsidRDefault="004D2E67" w:rsidP="00E2714A">
      <w:pPr>
        <w:pStyle w:val="Lista2"/>
      </w:pPr>
      <w:r w:rsidRPr="00CD25A4">
        <w:rPr>
          <w:b/>
          <w:bCs/>
        </w:rPr>
        <w:t>building blocks</w:t>
      </w:r>
      <w:r w:rsidRPr="00DD7CCF">
        <w:t xml:space="preserve">, especially if they are not currently </w:t>
      </w:r>
      <w:r w:rsidR="005F675A">
        <w:t>integrated into a structure</w:t>
      </w:r>
    </w:p>
    <w:p w14:paraId="5B93752F" w14:textId="77777777" w:rsidR="00C02B8C" w:rsidRPr="00DD7CCF" w:rsidRDefault="004D2E67" w:rsidP="00E2714A">
      <w:pPr>
        <w:pStyle w:val="Lista"/>
      </w:pPr>
      <w:r w:rsidRPr="00DD7CCF">
        <w:t xml:space="preserve">this encoding is </w:t>
      </w:r>
      <w:r w:rsidRPr="005F675A">
        <w:t>recommended for</w:t>
      </w:r>
      <w:r w:rsidRPr="005D2B22">
        <w:rPr>
          <w:b/>
          <w:bCs/>
        </w:rPr>
        <w:t xml:space="preserve"> visually demarcated areas</w:t>
      </w:r>
      <w:r w:rsidRPr="00DD7CCF">
        <w:t xml:space="preserve"> on a simplex surface, such as</w:t>
      </w:r>
    </w:p>
    <w:p w14:paraId="43036A56" w14:textId="62B3C65A" w:rsidR="00C02B8C" w:rsidRPr="00DD7CCF" w:rsidRDefault="004D2E67" w:rsidP="00355C0B">
      <w:pPr>
        <w:pStyle w:val="Lista2"/>
      </w:pPr>
      <w:r w:rsidRPr="00DD7CCF">
        <w:t>quasi-columns consisting of a m</w:t>
      </w:r>
      <w:r w:rsidR="009713F4" w:rsidRPr="00DD7CCF">
        <w:t xml:space="preserve">etrical unit </w:t>
      </w:r>
      <w:r w:rsidR="009713F4" w:rsidRPr="00E24F87">
        <w:rPr>
          <w:noProof/>
        </w:rPr>
        <w:t>(</w:t>
      </w:r>
      <w:r w:rsidR="009713F4" w:rsidRPr="00DD7CCF">
        <w:t>e.g. verse line)</w:t>
      </w:r>
      <w:r w:rsidR="009713F4">
        <w:t xml:space="preserve">, </w:t>
      </w:r>
      <w:r w:rsidR="009713F4" w:rsidRPr="00DD7CCF">
        <w:t>as illustrated in</w:t>
      </w:r>
      <w:r w:rsidR="009713F4" w:rsidRPr="00355C0B">
        <w:t xml:space="preserve"> </w:t>
      </w:r>
      <w:r w:rsidR="009713F4" w:rsidRPr="00355C0B">
        <w:fldChar w:fldCharType="begin"/>
      </w:r>
      <w:r w:rsidR="009713F4" w:rsidRPr="00355C0B">
        <w:instrText xml:space="preserve"> REF _Ref44078509 \h  \* MERGEFORMAT </w:instrText>
      </w:r>
      <w:r w:rsidR="009713F4" w:rsidRPr="00355C0B">
        <w:fldChar w:fldCharType="separate"/>
      </w:r>
      <w:r w:rsidR="00110B53" w:rsidRPr="00DD7CCF">
        <w:t xml:space="preserve">Example </w:t>
      </w:r>
      <w:r w:rsidR="00110B53">
        <w:t>3.6.1</w:t>
      </w:r>
      <w:r w:rsidR="00110B53" w:rsidRPr="00DD7CCF">
        <w:t>.</w:t>
      </w:r>
      <w:r w:rsidR="00110B53">
        <w:t>A</w:t>
      </w:r>
      <w:r w:rsidR="009713F4" w:rsidRPr="00355C0B">
        <w:fldChar w:fldCharType="end"/>
      </w:r>
      <w:r w:rsidR="009713F4" w:rsidRPr="00355C0B">
        <w:t xml:space="preserve"> and</w:t>
      </w:r>
      <w:r w:rsidR="009713F4">
        <w:t xml:space="preserve"> in </w:t>
      </w:r>
      <w:r w:rsidR="009713F4" w:rsidRPr="00DD7CCF">
        <w:t>Case stud</w:t>
      </w:r>
      <w:r w:rsidR="009713F4">
        <w:t>y</w:t>
      </w:r>
      <w:r w:rsidR="009713F4">
        <w:rPr>
          <w:noProof/>
        </w:rPr>
        <w:t xml:space="preserve">2 in </w:t>
      </w:r>
      <w:r w:rsidR="009713F4" w:rsidRPr="00DD7CCF">
        <w:fldChar w:fldCharType="begin"/>
      </w:r>
      <w:r w:rsidR="009713F4" w:rsidRPr="00DD7CCF">
        <w:instrText xml:space="preserve"> REF _Ref43985466 \w \h </w:instrText>
      </w:r>
      <w:r w:rsidR="009713F4">
        <w:instrText xml:space="preserve"> \* MERGEFORMAT </w:instrText>
      </w:r>
      <w:r w:rsidR="009713F4" w:rsidRPr="00DD7CCF">
        <w:fldChar w:fldCharType="separate"/>
      </w:r>
      <w:r w:rsidR="00110B53">
        <w:t>Appendix C</w:t>
      </w:r>
      <w:r w:rsidR="009713F4" w:rsidRPr="00DD7CCF">
        <w:fldChar w:fldCharType="end"/>
      </w:r>
    </w:p>
    <w:p w14:paraId="75132C0C" w14:textId="77777777" w:rsidR="00C02B8C" w:rsidRPr="00DD7CCF" w:rsidRDefault="004D2E67" w:rsidP="00E2714A">
      <w:pPr>
        <w:pStyle w:val="Lista"/>
      </w:pPr>
      <w:r w:rsidRPr="00DD7CCF">
        <w:t>this encoding is recommended</w:t>
      </w:r>
      <w:r w:rsidRPr="005F675A">
        <w:t xml:space="preserve"> only if deemed useful for</w:t>
      </w:r>
      <w:r w:rsidRPr="005D2B22">
        <w:rPr>
          <w:b/>
          <w:bCs/>
        </w:rPr>
        <w:t xml:space="preserve"> complex surfaces</w:t>
      </w:r>
      <w:r w:rsidRPr="00DD7CCF">
        <w:t xml:space="preserve"> such as</w:t>
      </w:r>
    </w:p>
    <w:p w14:paraId="7B8DBB25" w14:textId="77777777" w:rsidR="00C02B8C" w:rsidRPr="00DD7CCF" w:rsidRDefault="004D2E67" w:rsidP="00E2714A">
      <w:pPr>
        <w:pStyle w:val="Lista2"/>
      </w:pPr>
      <w:r w:rsidRPr="00DD7CCF">
        <w:t xml:space="preserve">two or more adjacent faces of a </w:t>
      </w:r>
      <w:r w:rsidR="00167D32" w:rsidRPr="00DD7CCF">
        <w:t>stele</w:t>
      </w:r>
      <w:r w:rsidRPr="00DD7CCF">
        <w:t xml:space="preserve"> or pillar with a rectangular or polygonal cross-section</w:t>
      </w:r>
    </w:p>
    <w:p w14:paraId="07518523" w14:textId="1F68B852" w:rsidR="00C02B8C" w:rsidRDefault="004D2E67" w:rsidP="00E2714A">
      <w:pPr>
        <w:pStyle w:val="Lista"/>
      </w:pPr>
      <w:r w:rsidRPr="00DD7CCF">
        <w:lastRenderedPageBreak/>
        <w:t xml:space="preserve">if you opt not to encode milestones in any of the above cases, simply </w:t>
      </w:r>
      <w:r w:rsidR="00004102">
        <w:t>treat</w:t>
      </w:r>
      <w:r w:rsidRPr="00DD7CCF">
        <w:t xml:space="preserve"> the text as if it occupied a simple surface, and describe the layout in as much detail as you wish in your metadata</w:t>
      </w:r>
    </w:p>
    <w:p w14:paraId="7B63D9BA" w14:textId="52E9DB1F" w:rsidR="00F422F8" w:rsidRDefault="00F422F8" w:rsidP="00F422F8">
      <w:pPr>
        <w:pStyle w:val="Lista2"/>
      </w:pPr>
      <w:r w:rsidRPr="00F422F8">
        <w:t xml:space="preserve">in this case, </w:t>
      </w:r>
      <w:r w:rsidR="008C6B62">
        <w:t xml:space="preserve">decide at your own discretion whether you ignore this spacing in your encoding or </w:t>
      </w:r>
      <w:r w:rsidRPr="00F422F8">
        <w:t>encode space</w:t>
      </w:r>
      <w:r w:rsidR="00004102">
        <w:t xml:space="preserve"> element</w:t>
      </w:r>
      <w:r w:rsidRPr="00F422F8">
        <w:t>s at the ends of metrical units separated by a space from the next metrical unit within the same line (§</w:t>
      </w:r>
      <w:r w:rsidR="00004102">
        <w:fldChar w:fldCharType="begin"/>
      </w:r>
      <w:r w:rsidR="00004102">
        <w:instrText xml:space="preserve"> REF _Ref183011891 \r \h </w:instrText>
      </w:r>
      <w:r w:rsidR="00004102">
        <w:fldChar w:fldCharType="separate"/>
      </w:r>
      <w:r w:rsidR="00004102">
        <w:t>4.</w:t>
      </w:r>
      <w:r w:rsidR="00004102">
        <w:t>3</w:t>
      </w:r>
      <w:r w:rsidR="00004102">
        <w:t>.2.1</w:t>
      </w:r>
      <w:r w:rsidR="00004102">
        <w:fldChar w:fldCharType="end"/>
      </w:r>
      <w:r w:rsidRPr="00F422F8">
        <w:t>)</w:t>
      </w:r>
    </w:p>
    <w:p w14:paraId="5E1EFAA2" w14:textId="6F8F8ABE" w:rsidR="00760C60" w:rsidRDefault="00970055" w:rsidP="00760C60">
      <w:pPr>
        <w:pStyle w:val="Cmsor2"/>
      </w:pPr>
      <w:bookmarkStart w:id="340" w:name="_varsapous7ty" w:colFirst="0" w:colLast="0"/>
      <w:bookmarkStart w:id="341" w:name="_4iehglajtm57" w:colFirst="0" w:colLast="0"/>
      <w:bookmarkStart w:id="342" w:name="_Ref182815850"/>
      <w:bookmarkStart w:id="343" w:name="_Ref43990458"/>
      <w:bookmarkStart w:id="344" w:name="_Toc182997000"/>
      <w:bookmarkEnd w:id="340"/>
      <w:bookmarkEnd w:id="341"/>
      <w:r>
        <w:t>F</w:t>
      </w:r>
      <w:r w:rsidR="00760C60">
        <w:t>ragment</w:t>
      </w:r>
      <w:r>
        <w:t>s</w:t>
      </w:r>
      <w:r w:rsidR="00760C60">
        <w:t xml:space="preserve"> </w:t>
      </w:r>
      <w:bookmarkEnd w:id="342"/>
      <w:r>
        <w:t>and other untidy partitions</w:t>
      </w:r>
      <w:bookmarkEnd w:id="344"/>
    </w:p>
    <w:p w14:paraId="70CA8498" w14:textId="562989E7" w:rsidR="000A5DB8" w:rsidRPr="000A5DB8" w:rsidRDefault="000A5DB8" w:rsidP="000A5DB8">
      <w:pPr>
        <w:pStyle w:val="Cmsor3"/>
      </w:pPr>
      <w:bookmarkStart w:id="345" w:name="_Toc182997001"/>
      <w:r>
        <w:t>Overview</w:t>
      </w:r>
      <w:bookmarkEnd w:id="345"/>
    </w:p>
    <w:p w14:paraId="50C0D9D6" w14:textId="4E8283FF" w:rsidR="00970055" w:rsidRDefault="00970055" w:rsidP="00970055">
      <w:r>
        <w:t>Certain aspects of extrinsic structure</w:t>
      </w:r>
      <w:r w:rsidR="00802BA9">
        <w:t xml:space="preserve"> – </w:t>
      </w:r>
      <w:r>
        <w:t>typically fragmentation, but occasionally also the surfaces of a three-dimensional object</w:t>
      </w:r>
      <w:r w:rsidR="00802BA9">
        <w:t xml:space="preserve"> – </w:t>
      </w:r>
      <w:r>
        <w:t>result in partitions that do not constitute a neat grid covering the entire campus of an inscription. This section describes good practice for such untidy situations.</w:t>
      </w:r>
      <w:r w:rsidR="00585B3C">
        <w:t xml:space="preserve"> In addition to the specific guidelines below, keep in mind that when some extant pieces of an inscription cannot be fitted together, then boxlike partitions (</w:t>
      </w:r>
      <w:r w:rsidR="00585B3C" w:rsidRPr="00DD7CCF">
        <w:t>§</w:t>
      </w:r>
      <w:r w:rsidR="00585B3C" w:rsidRPr="00DD7CCF">
        <w:fldChar w:fldCharType="begin"/>
      </w:r>
      <w:r w:rsidR="00585B3C" w:rsidRPr="00DD7CCF">
        <w:instrText xml:space="preserve"> REF _Ref43978987 \r \h </w:instrText>
      </w:r>
      <w:r w:rsidR="00585B3C">
        <w:instrText xml:space="preserve"> \* MERGEFORMAT </w:instrText>
      </w:r>
      <w:r w:rsidR="00585B3C" w:rsidRPr="00DD7CCF">
        <w:fldChar w:fldCharType="separate"/>
      </w:r>
      <w:r w:rsidR="00110B53">
        <w:t>3.2</w:t>
      </w:r>
      <w:r w:rsidR="00585B3C" w:rsidRPr="00DD7CCF">
        <w:fldChar w:fldCharType="end"/>
      </w:r>
      <w:r w:rsidR="00585B3C">
        <w:t>) are called for, because the connecting structure of the inscription as a whole cannot be reconstructed, while boxlike partitions are essentially independent sub-editions, each with their own structure. In other cases, where fragments (or surfaces) can be joined up confidently, the encoding normally involves gridlike partitions (§</w:t>
      </w:r>
      <w:r w:rsidR="00585B3C" w:rsidRPr="00DD7CCF">
        <w:fldChar w:fldCharType="begin"/>
      </w:r>
      <w:r w:rsidR="00585B3C" w:rsidRPr="00DD7CCF">
        <w:instrText xml:space="preserve"> REF _Ref43984651 \w \h </w:instrText>
      </w:r>
      <w:r w:rsidR="00585B3C">
        <w:instrText xml:space="preserve"> \* MERGEFORMAT </w:instrText>
      </w:r>
      <w:r w:rsidR="00585B3C" w:rsidRPr="00DD7CCF">
        <w:fldChar w:fldCharType="separate"/>
      </w:r>
      <w:r w:rsidR="00110B53">
        <w:t>3.6</w:t>
      </w:r>
      <w:r w:rsidR="00585B3C" w:rsidRPr="00DD7CCF">
        <w:fldChar w:fldCharType="end"/>
      </w:r>
      <w:r w:rsidR="00585B3C">
        <w:t xml:space="preserve">) and is optional as per </w:t>
      </w:r>
      <w:r w:rsidR="00585B3C">
        <w:fldChar w:fldCharType="begin"/>
      </w:r>
      <w:r w:rsidR="00585B3C">
        <w:instrText xml:space="preserve"> REF _Ref182322267 \r \h </w:instrText>
      </w:r>
      <w:r w:rsidR="00585B3C">
        <w:fldChar w:fldCharType="separate"/>
      </w:r>
      <w:r w:rsidR="00110B53">
        <w:t>3.6.4</w:t>
      </w:r>
      <w:r w:rsidR="00585B3C">
        <w:fldChar w:fldCharType="end"/>
      </w:r>
      <w:r w:rsidR="00585B3C">
        <w:t>.</w:t>
      </w:r>
    </w:p>
    <w:p w14:paraId="1BA60D7D" w14:textId="65C20845" w:rsidR="00D11BC2" w:rsidRDefault="00D11BC2" w:rsidP="00760C60">
      <w:pPr>
        <w:pStyle w:val="Cmsor3"/>
      </w:pPr>
      <w:bookmarkStart w:id="346" w:name="_Ref182811945"/>
      <w:bookmarkStart w:id="347" w:name="_Toc182997002"/>
      <w:r>
        <w:t>Missing pieces</w:t>
      </w:r>
      <w:bookmarkEnd w:id="347"/>
    </w:p>
    <w:p w14:paraId="52E95E70" w14:textId="5A2070D6" w:rsidR="00585B3C" w:rsidRDefault="00585B3C" w:rsidP="00585B3C">
      <w:r>
        <w:t>J</w:t>
      </w:r>
      <w:r w:rsidR="00D11BC2">
        <w:t xml:space="preserve">ust because a piece of an inscription has been lost, as in </w:t>
      </w:r>
      <w:r w:rsidR="00D11BC2">
        <w:fldChar w:fldCharType="begin"/>
      </w:r>
      <w:r w:rsidR="00D11BC2">
        <w:instrText xml:space="preserve"> REF _Ref182834107 \h </w:instrText>
      </w:r>
      <w:r w:rsidR="00D11BC2">
        <w:fldChar w:fldCharType="separate"/>
      </w:r>
      <w:r w:rsidR="00110B53" w:rsidRPr="00DD7CCF">
        <w:t xml:space="preserve">Example </w:t>
      </w:r>
      <w:r w:rsidR="00110B53">
        <w:rPr>
          <w:noProof/>
        </w:rPr>
        <w:t>3.7.2</w:t>
      </w:r>
      <w:r w:rsidR="00110B53" w:rsidRPr="00DD7CCF">
        <w:t>.</w:t>
      </w:r>
      <w:r w:rsidR="00110B53">
        <w:rPr>
          <w:noProof/>
        </w:rPr>
        <w:t>A</w:t>
      </w:r>
      <w:r w:rsidR="00D11BC2">
        <w:fldChar w:fldCharType="end"/>
      </w:r>
      <w:r w:rsidR="00D11BC2">
        <w:t>, there is no need to encode any kind of partition</w:t>
      </w:r>
      <w:r>
        <w:t>. A</w:t>
      </w:r>
      <w:r w:rsidR="00D11BC2">
        <w:t>s far as encoding is concerned, this is just another kind of lacuna, to be encoded according to §</w:t>
      </w:r>
      <w:r w:rsidR="00D11BC2">
        <w:fldChar w:fldCharType="begin"/>
      </w:r>
      <w:r w:rsidR="00D11BC2">
        <w:instrText xml:space="preserve"> REF _Ref43979611 \r \h </w:instrText>
      </w:r>
      <w:r w:rsidR="00D11BC2">
        <w:fldChar w:fldCharType="separate"/>
      </w:r>
      <w:r w:rsidR="00110B53">
        <w:t>5.4</w:t>
      </w:r>
      <w:r w:rsidR="00D11BC2">
        <w:fldChar w:fldCharType="end"/>
      </w:r>
      <w:r>
        <w:t>. I</w:t>
      </w:r>
      <w:r w:rsidR="00D11BC2">
        <w:t xml:space="preserve">f the lost piece is subsequently recovered and the digital inscription is updated accordingly, then partitions can (optionally) be encoded for the fragments, as in </w:t>
      </w:r>
      <w:r w:rsidR="00D11BC2">
        <w:fldChar w:fldCharType="begin"/>
      </w:r>
      <w:r w:rsidR="00D11BC2">
        <w:instrText xml:space="preserve"> REF _Ref182834409 \h </w:instrText>
      </w:r>
      <w:r w:rsidR="00D11BC2">
        <w:fldChar w:fldCharType="separate"/>
      </w:r>
      <w:r w:rsidR="00110B53" w:rsidRPr="00DD7CCF">
        <w:t xml:space="preserve">Example </w:t>
      </w:r>
      <w:r w:rsidR="00110B53">
        <w:rPr>
          <w:noProof/>
        </w:rPr>
        <w:t>3.7.3</w:t>
      </w:r>
      <w:r w:rsidR="00110B53" w:rsidRPr="00DD7CCF">
        <w:t>.</w:t>
      </w:r>
      <w:r w:rsidR="00110B53">
        <w:rPr>
          <w:noProof/>
        </w:rPr>
        <w:t>A</w:t>
      </w:r>
      <w:r w:rsidR="00D11BC2">
        <w:fldChar w:fldCharType="end"/>
      </w:r>
      <w:r>
        <w:t>.</w:t>
      </w:r>
    </w:p>
    <w:p w14:paraId="5B5AAC49" w14:textId="4EB89A64" w:rsidR="00D11BC2" w:rsidRDefault="00585B3C" w:rsidP="00585B3C">
      <w:r>
        <w:t>A</w:t>
      </w:r>
      <w:r w:rsidR="00D11BC2">
        <w:t xml:space="preserve">s a logical extension of this approach, if an inscription consists of two or more extant fragments and one or more lost fragments, as in </w:t>
      </w:r>
      <w:r w:rsidR="00D11BC2">
        <w:fldChar w:fldCharType="begin"/>
      </w:r>
      <w:r w:rsidR="00D11BC2">
        <w:instrText xml:space="preserve"> REF _Ref182834408 \h </w:instrText>
      </w:r>
      <w:r w:rsidR="00D11BC2">
        <w:fldChar w:fldCharType="separate"/>
      </w:r>
      <w:r w:rsidR="00110B53" w:rsidRPr="00DD7CCF">
        <w:t xml:space="preserve">Example </w:t>
      </w:r>
      <w:r w:rsidR="00110B53">
        <w:rPr>
          <w:noProof/>
        </w:rPr>
        <w:t>3.7.2</w:t>
      </w:r>
      <w:r w:rsidR="00110B53" w:rsidRPr="00DD7CCF">
        <w:t>.</w:t>
      </w:r>
      <w:r w:rsidR="00110B53">
        <w:rPr>
          <w:noProof/>
        </w:rPr>
        <w:t>B</w:t>
      </w:r>
      <w:r w:rsidR="00D11BC2">
        <w:fldChar w:fldCharType="end"/>
      </w:r>
      <w:r w:rsidR="00D11BC2">
        <w:t>, then partitions (if they are encoded) should be created only for the extant fragments</w:t>
      </w:r>
      <w:r>
        <w:t>. Thus:</w:t>
      </w:r>
    </w:p>
    <w:p w14:paraId="0DD935D1" w14:textId="4BE8609C" w:rsidR="00D11BC2" w:rsidRDefault="00D11BC2" w:rsidP="00585B3C">
      <w:pPr>
        <w:pStyle w:val="Lista"/>
      </w:pPr>
      <w:r>
        <w:t xml:space="preserve">the lacunae </w:t>
      </w:r>
      <w:r w:rsidR="00585B3C">
        <w:t>representing the text belonging to a</w:t>
      </w:r>
      <w:r>
        <w:t xml:space="preserve"> lost fragment, whether restored or not, should be encoded as belonging to the adjacent </w:t>
      </w:r>
      <w:r w:rsidR="00585B3C">
        <w:t xml:space="preserve">extant </w:t>
      </w:r>
      <w:r>
        <w:t>fragment</w:t>
      </w:r>
    </w:p>
    <w:p w14:paraId="3829D588" w14:textId="1732E15A" w:rsidR="00D11BC2" w:rsidRDefault="00D11BC2" w:rsidP="00585B3C">
      <w:pPr>
        <w:pStyle w:val="Lista2"/>
      </w:pPr>
      <w:r>
        <w:t xml:space="preserve">if </w:t>
      </w:r>
      <w:r w:rsidR="000D5073">
        <w:t xml:space="preserve">the sides of </w:t>
      </w:r>
      <w:r>
        <w:t xml:space="preserve">a lost fragment </w:t>
      </w:r>
      <w:r w:rsidR="000D5073">
        <w:t>are</w:t>
      </w:r>
      <w:r>
        <w:t xml:space="preserve"> adjacent to </w:t>
      </w:r>
      <w:r w:rsidR="000D5073">
        <w:t xml:space="preserve">different </w:t>
      </w:r>
      <w:r>
        <w:t>extant fragment</w:t>
      </w:r>
      <w:r w:rsidR="000D5073">
        <w:t>s</w:t>
      </w:r>
      <w:r>
        <w:t xml:space="preserve">, </w:t>
      </w:r>
      <w:r w:rsidR="000D5073">
        <w:t xml:space="preserve">arbitrarily </w:t>
      </w:r>
      <w:r>
        <w:t>pick one of the extant fragments (typically the earlier one) and encode the lacunae as belonging to that</w:t>
      </w:r>
      <w:r w:rsidR="000D5073">
        <w:t xml:space="preserve"> fragment</w:t>
      </w:r>
    </w:p>
    <w:tbl>
      <w:tblPr>
        <w:tblStyle w:val="CodeSampleTable"/>
        <w:tblW w:w="5000" w:type="pct"/>
        <w:tblLook w:val="04A0" w:firstRow="1" w:lastRow="0" w:firstColumn="1" w:lastColumn="0" w:noHBand="0" w:noVBand="1"/>
      </w:tblPr>
      <w:tblGrid>
        <w:gridCol w:w="9628"/>
      </w:tblGrid>
      <w:tr w:rsidR="00D11BC2" w:rsidRPr="00DD7CCF" w14:paraId="47216E62" w14:textId="77777777" w:rsidTr="004B12DA">
        <w:trPr>
          <w:cnfStyle w:val="100000000000" w:firstRow="1" w:lastRow="0" w:firstColumn="0" w:lastColumn="0" w:oddVBand="0" w:evenVBand="0" w:oddHBand="0" w:evenHBand="0" w:firstRowFirstColumn="0" w:firstRowLastColumn="0" w:lastRowFirstColumn="0" w:lastRowLastColumn="0"/>
        </w:trPr>
        <w:tc>
          <w:tcPr>
            <w:tcW w:w="5000" w:type="pct"/>
          </w:tcPr>
          <w:p w14:paraId="4F35343A" w14:textId="4C21BF59" w:rsidR="00D11BC2" w:rsidRPr="00DD7CCF" w:rsidRDefault="00D11BC2" w:rsidP="004B12DA">
            <w:pPr>
              <w:pStyle w:val="Kpalrs"/>
            </w:pPr>
            <w:bookmarkStart w:id="348" w:name="_Ref182834107"/>
            <w:r w:rsidRPr="00DD7CCF">
              <w:t xml:space="preserve">Example </w:t>
            </w:r>
            <w:r w:rsidR="00542B66">
              <w:fldChar w:fldCharType="begin"/>
            </w:r>
            <w:r w:rsidR="00542B66">
              <w:instrText xml:space="preserve"> STYLEREF 3 \s </w:instrText>
            </w:r>
            <w:r w:rsidR="00542B66">
              <w:fldChar w:fldCharType="separate"/>
            </w:r>
            <w:r w:rsidR="00110B53">
              <w:rPr>
                <w:noProof/>
              </w:rPr>
              <w:t>3.7.2</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A</w:t>
            </w:r>
            <w:r w:rsidR="00542B66">
              <w:rPr>
                <w:noProof/>
              </w:rPr>
              <w:fldChar w:fldCharType="end"/>
            </w:r>
            <w:bookmarkEnd w:id="348"/>
            <w:r w:rsidRPr="00DD7CCF">
              <w:t xml:space="preserve">: </w:t>
            </w:r>
            <w:r>
              <w:t>inscription with a missing piece</w:t>
            </w:r>
          </w:p>
        </w:tc>
      </w:tr>
      <w:tr w:rsidR="00D11BC2" w:rsidRPr="00DD7CCF" w14:paraId="26E0C195" w14:textId="77777777" w:rsidTr="004B12DA">
        <w:tc>
          <w:tcPr>
            <w:tcW w:w="5000" w:type="pct"/>
            <w:vAlign w:val="center"/>
          </w:tcPr>
          <w:p w14:paraId="68949338" w14:textId="77777777" w:rsidR="00D11BC2" w:rsidRPr="00DD7CCF" w:rsidRDefault="00D11BC2" w:rsidP="009A26BC">
            <w:pPr>
              <w:pStyle w:val="Image"/>
            </w:pPr>
            <w:r>
              <w:t>&amp;&amp;&amp;</w:t>
            </w:r>
          </w:p>
        </w:tc>
      </w:tr>
      <w:tr w:rsidR="00D11BC2" w:rsidRPr="00DD7CCF" w14:paraId="5554EA5E" w14:textId="77777777" w:rsidTr="004B12DA">
        <w:tc>
          <w:tcPr>
            <w:tcW w:w="5000" w:type="pct"/>
          </w:tcPr>
          <w:p w14:paraId="176F3CBC" w14:textId="7651315B" w:rsidR="00D11BC2" w:rsidRDefault="004B12DA" w:rsidP="009A26BC">
            <w:pPr>
              <w:pStyle w:val="CodeParagraph"/>
              <w:keepNext/>
              <w:rPr>
                <w:rStyle w:val="Codetext"/>
              </w:rPr>
            </w:pPr>
            <w:r>
              <w:rPr>
                <w:rStyle w:val="Code"/>
              </w:rPr>
              <w:t>&amp;&amp;&amp;</w:t>
            </w:r>
            <w:r w:rsidR="00D11BC2" w:rsidRPr="00DD7CCF">
              <w:rPr>
                <w:rStyle w:val="Code"/>
              </w:rPr>
              <w:t xml:space="preserve">&lt;lb </w:t>
            </w:r>
            <w:r w:rsidR="00D11BC2" w:rsidRPr="00DD7CCF">
              <w:rPr>
                <w:rStyle w:val="Codeattribute"/>
              </w:rPr>
              <w:t>n</w:t>
            </w:r>
            <w:r w:rsidR="00D11BC2" w:rsidRPr="00DD7CCF">
              <w:rPr>
                <w:rStyle w:val="Code"/>
              </w:rPr>
              <w:t>=</w:t>
            </w:r>
            <w:r w:rsidR="00D11BC2" w:rsidRPr="0046000E">
              <w:rPr>
                <w:rStyle w:val="Codevalue"/>
              </w:rPr>
              <w:t>"1"</w:t>
            </w:r>
            <w:r w:rsidR="00D11BC2" w:rsidRPr="00DD7CCF">
              <w:rPr>
                <w:rStyle w:val="Code"/>
              </w:rPr>
              <w:t>/&gt;</w:t>
            </w:r>
            <w:r w:rsidR="00D11BC2" w:rsidRPr="00DD7CCF">
              <w:rPr>
                <w:rStyle w:val="Codetext"/>
              </w:rPr>
              <w:t>In a hole in the ground there lived a hobbit. Not a</w:t>
            </w:r>
            <w:r w:rsidR="00D11BC2" w:rsidRPr="00DD7CCF">
              <w:rPr>
                <w:rStyle w:val="Codetext"/>
              </w:rPr>
              <w:br/>
            </w:r>
            <w:r w:rsidR="00D11BC2" w:rsidRPr="00DD7CCF">
              <w:rPr>
                <w:rStyle w:val="Code"/>
              </w:rPr>
              <w:t xml:space="preserve">&lt;lb </w:t>
            </w:r>
            <w:r w:rsidR="00D11BC2" w:rsidRPr="00DD7CCF">
              <w:rPr>
                <w:rStyle w:val="Codeattribute"/>
              </w:rPr>
              <w:t>n</w:t>
            </w:r>
            <w:r w:rsidR="00D11BC2" w:rsidRPr="00DD7CCF">
              <w:rPr>
                <w:rStyle w:val="Code"/>
              </w:rPr>
              <w:t>=</w:t>
            </w:r>
            <w:r w:rsidR="00D11BC2" w:rsidRPr="0046000E">
              <w:rPr>
                <w:rStyle w:val="Codevalue"/>
              </w:rPr>
              <w:t>"2"</w:t>
            </w:r>
            <w:r w:rsidR="00D11BC2" w:rsidRPr="00DD7CCF">
              <w:rPr>
                <w:rStyle w:val="Code"/>
              </w:rPr>
              <w:t>/&gt;</w:t>
            </w:r>
            <w:r w:rsidR="00D11BC2" w:rsidRPr="00DD7CCF">
              <w:rPr>
                <w:rStyle w:val="Codetext"/>
              </w:rPr>
              <w:t>nasty, dirty, wet hole, filled with the ends of worms</w:t>
            </w:r>
            <w:r w:rsidR="00D11BC2" w:rsidRPr="00DD7CCF">
              <w:rPr>
                <w:rStyle w:val="Codetext"/>
              </w:rPr>
              <w:br/>
            </w:r>
            <w:r w:rsidR="00D11BC2" w:rsidRPr="00DD7CCF">
              <w:rPr>
                <w:rStyle w:val="Code"/>
              </w:rPr>
              <w:t xml:space="preserve">&lt;lb </w:t>
            </w:r>
            <w:r w:rsidR="00D11BC2" w:rsidRPr="00DD7CCF">
              <w:rPr>
                <w:rStyle w:val="Codeattribute"/>
              </w:rPr>
              <w:t>n</w:t>
            </w:r>
            <w:r w:rsidR="00D11BC2" w:rsidRPr="00DD7CCF">
              <w:rPr>
                <w:rStyle w:val="Code"/>
              </w:rPr>
              <w:t>=</w:t>
            </w:r>
            <w:r w:rsidR="00D11BC2" w:rsidRPr="0046000E">
              <w:rPr>
                <w:rStyle w:val="Codevalue"/>
              </w:rPr>
              <w:t>"3"</w:t>
            </w:r>
            <w:r w:rsidR="00D11BC2" w:rsidRPr="00DD7CCF">
              <w:rPr>
                <w:rStyle w:val="Code"/>
              </w:rPr>
              <w:t>/&gt;&lt;</w:t>
            </w:r>
            <w:r w:rsidR="00D11BC2">
              <w:rPr>
                <w:rStyle w:val="Code"/>
              </w:rPr>
              <w:t>milestone</w:t>
            </w:r>
            <w:r w:rsidR="00D11BC2" w:rsidRPr="00DD7CCF">
              <w:rPr>
                <w:rStyle w:val="Code"/>
              </w:rPr>
              <w:t xml:space="preserve"> </w:t>
            </w:r>
            <w:r w:rsidR="00D11BC2">
              <w:rPr>
                <w:rStyle w:val="Codeattribute"/>
              </w:rPr>
              <w:t>unit</w:t>
            </w:r>
            <w:r w:rsidR="00D11BC2" w:rsidRPr="00DD7CCF">
              <w:rPr>
                <w:rStyle w:val="Code"/>
              </w:rPr>
              <w:t>=</w:t>
            </w:r>
            <w:r w:rsidR="00D11BC2" w:rsidRPr="0046000E">
              <w:rPr>
                <w:rStyle w:val="Codevalue"/>
              </w:rPr>
              <w:t>"</w:t>
            </w:r>
            <w:r w:rsidR="00D11BC2">
              <w:rPr>
                <w:rStyle w:val="Codevalue"/>
              </w:rPr>
              <w:t>fragment</w:t>
            </w:r>
            <w:r w:rsidR="00D11BC2" w:rsidRPr="0046000E">
              <w:rPr>
                <w:rStyle w:val="Codevalue"/>
              </w:rPr>
              <w:t>"</w:t>
            </w:r>
            <w:r w:rsidR="00D11BC2">
              <w:rPr>
                <w:rStyle w:val="Codevalue"/>
              </w:rPr>
              <w:t xml:space="preserve"> </w:t>
            </w:r>
            <w:r w:rsidR="00D11BC2">
              <w:rPr>
                <w:rStyle w:val="Codeattribute"/>
              </w:rPr>
              <w:t>n</w:t>
            </w:r>
            <w:r w:rsidR="00D11BC2" w:rsidRPr="00DD7CCF">
              <w:rPr>
                <w:rStyle w:val="Code"/>
              </w:rPr>
              <w:t>=</w:t>
            </w:r>
            <w:r w:rsidR="00D11BC2" w:rsidRPr="0046000E">
              <w:rPr>
                <w:rStyle w:val="Codevalue"/>
              </w:rPr>
              <w:t>"</w:t>
            </w:r>
            <w:r w:rsidR="00D11BC2">
              <w:rPr>
                <w:rStyle w:val="Codevalue"/>
              </w:rPr>
              <w:t>a</w:t>
            </w:r>
            <w:r w:rsidR="00D11BC2" w:rsidRPr="0046000E">
              <w:rPr>
                <w:rStyle w:val="Codevalue"/>
              </w:rPr>
              <w:t>"</w:t>
            </w:r>
            <w:r w:rsidR="00D11BC2" w:rsidRPr="00DD7CCF">
              <w:rPr>
                <w:rStyle w:val="Code"/>
              </w:rPr>
              <w:t>&gt;</w:t>
            </w:r>
            <w:r w:rsidR="00D11BC2" w:rsidRPr="00DD7CCF">
              <w:rPr>
                <w:rStyle w:val="Codetext"/>
              </w:rPr>
              <w:t>and</w:t>
            </w:r>
            <w:r w:rsidR="00D11BC2" w:rsidRPr="00DD7CCF">
              <w:rPr>
                <w:rStyle w:val="Code"/>
              </w:rPr>
              <w:t>&lt;</w:t>
            </w:r>
            <w:r w:rsidR="00D11BC2">
              <w:rPr>
                <w:rStyle w:val="Code"/>
              </w:rPr>
              <w:t>milestone</w:t>
            </w:r>
            <w:r w:rsidR="00D11BC2" w:rsidRPr="00DD7CCF">
              <w:rPr>
                <w:rStyle w:val="Code"/>
              </w:rPr>
              <w:t xml:space="preserve"> </w:t>
            </w:r>
            <w:r w:rsidR="00D11BC2">
              <w:rPr>
                <w:rStyle w:val="Codeattribute"/>
              </w:rPr>
              <w:t>unit</w:t>
            </w:r>
            <w:r w:rsidR="00D11BC2" w:rsidRPr="00DD7CCF">
              <w:rPr>
                <w:rStyle w:val="Code"/>
              </w:rPr>
              <w:t>=</w:t>
            </w:r>
            <w:r w:rsidR="00D11BC2" w:rsidRPr="0046000E">
              <w:rPr>
                <w:rStyle w:val="Codevalue"/>
              </w:rPr>
              <w:t>"</w:t>
            </w:r>
            <w:r w:rsidR="00D11BC2">
              <w:rPr>
                <w:rStyle w:val="Codevalue"/>
              </w:rPr>
              <w:t>fragment</w:t>
            </w:r>
            <w:r w:rsidR="00D11BC2" w:rsidRPr="0046000E">
              <w:rPr>
                <w:rStyle w:val="Codevalue"/>
              </w:rPr>
              <w:t>"</w:t>
            </w:r>
            <w:r w:rsidR="00D11BC2">
              <w:rPr>
                <w:rStyle w:val="Codevalue"/>
              </w:rPr>
              <w:t xml:space="preserve"> </w:t>
            </w:r>
            <w:r w:rsidR="00D11BC2">
              <w:rPr>
                <w:rStyle w:val="Codeattribute"/>
              </w:rPr>
              <w:t>n</w:t>
            </w:r>
            <w:r w:rsidR="00D11BC2" w:rsidRPr="00DD7CCF">
              <w:rPr>
                <w:rStyle w:val="Code"/>
              </w:rPr>
              <w:t>=</w:t>
            </w:r>
            <w:r w:rsidR="00D11BC2" w:rsidRPr="0046000E">
              <w:rPr>
                <w:rStyle w:val="Codevalue"/>
              </w:rPr>
              <w:t>"</w:t>
            </w:r>
            <w:r w:rsidR="00D11BC2">
              <w:rPr>
                <w:rStyle w:val="Codevalue"/>
              </w:rPr>
              <w:t>b</w:t>
            </w:r>
            <w:r w:rsidR="00D11BC2" w:rsidRPr="0046000E">
              <w:rPr>
                <w:rStyle w:val="Codevalue"/>
              </w:rPr>
              <w:t>"</w:t>
            </w:r>
            <w:r w:rsidR="00D11BC2" w:rsidRPr="00DD7CCF">
              <w:rPr>
                <w:rStyle w:val="Code"/>
              </w:rPr>
              <w:t>&gt;</w:t>
            </w:r>
            <w:r w:rsidR="00D11BC2" w:rsidRPr="00DD7CCF">
              <w:rPr>
                <w:rStyle w:val="Codetext"/>
              </w:rPr>
              <w:t>an oozy smell, nor yet a dry, bare, sandy hole</w:t>
            </w:r>
            <w:r w:rsidR="00D11BC2" w:rsidRPr="00DD7CCF">
              <w:rPr>
                <w:rStyle w:val="Codetext"/>
              </w:rPr>
              <w:br/>
            </w:r>
            <w:r w:rsidR="00D11BC2" w:rsidRPr="00DD7CCF">
              <w:rPr>
                <w:rStyle w:val="Code"/>
              </w:rPr>
              <w:t xml:space="preserve">&lt;lb </w:t>
            </w:r>
            <w:r w:rsidR="00D11BC2" w:rsidRPr="00DD7CCF">
              <w:rPr>
                <w:rStyle w:val="Codeattribute"/>
              </w:rPr>
              <w:t>n</w:t>
            </w:r>
            <w:r w:rsidR="00D11BC2" w:rsidRPr="00DD7CCF">
              <w:rPr>
                <w:rStyle w:val="Code"/>
              </w:rPr>
              <w:t>=</w:t>
            </w:r>
            <w:r w:rsidR="00D11BC2" w:rsidRPr="0046000E">
              <w:rPr>
                <w:rStyle w:val="Codevalue"/>
              </w:rPr>
              <w:t>"4"</w:t>
            </w:r>
            <w:r w:rsidR="00D11BC2" w:rsidRPr="00DD7CCF">
              <w:rPr>
                <w:rStyle w:val="Code"/>
              </w:rPr>
              <w:t>/&gt;&lt;</w:t>
            </w:r>
            <w:r w:rsidR="00D11BC2">
              <w:rPr>
                <w:rStyle w:val="Code"/>
              </w:rPr>
              <w:t>milestone</w:t>
            </w:r>
            <w:r w:rsidR="00D11BC2" w:rsidRPr="00DD7CCF">
              <w:rPr>
                <w:rStyle w:val="Code"/>
              </w:rPr>
              <w:t xml:space="preserve"> </w:t>
            </w:r>
            <w:r w:rsidR="00D11BC2">
              <w:rPr>
                <w:rStyle w:val="Codeattribute"/>
              </w:rPr>
              <w:t>unit</w:t>
            </w:r>
            <w:r w:rsidR="00D11BC2" w:rsidRPr="00DD7CCF">
              <w:rPr>
                <w:rStyle w:val="Code"/>
              </w:rPr>
              <w:t>=</w:t>
            </w:r>
            <w:r w:rsidR="00D11BC2" w:rsidRPr="0046000E">
              <w:rPr>
                <w:rStyle w:val="Codevalue"/>
              </w:rPr>
              <w:t>"</w:t>
            </w:r>
            <w:r w:rsidR="00D11BC2">
              <w:rPr>
                <w:rStyle w:val="Codevalue"/>
              </w:rPr>
              <w:t>fragment</w:t>
            </w:r>
            <w:r w:rsidR="00D11BC2" w:rsidRPr="0046000E">
              <w:rPr>
                <w:rStyle w:val="Codevalue"/>
              </w:rPr>
              <w:t>"</w:t>
            </w:r>
            <w:r w:rsidR="00D11BC2">
              <w:rPr>
                <w:rStyle w:val="Codevalue"/>
              </w:rPr>
              <w:t xml:space="preserve"> </w:t>
            </w:r>
            <w:r w:rsidR="00D11BC2">
              <w:rPr>
                <w:rStyle w:val="Codeattribute"/>
              </w:rPr>
              <w:t>n</w:t>
            </w:r>
            <w:r w:rsidR="00D11BC2" w:rsidRPr="00DD7CCF">
              <w:rPr>
                <w:rStyle w:val="Code"/>
              </w:rPr>
              <w:t>=</w:t>
            </w:r>
            <w:r w:rsidR="00D11BC2" w:rsidRPr="0046000E">
              <w:rPr>
                <w:rStyle w:val="Codevalue"/>
              </w:rPr>
              <w:t>"</w:t>
            </w:r>
            <w:r w:rsidR="00D11BC2">
              <w:rPr>
                <w:rStyle w:val="Codevalue"/>
              </w:rPr>
              <w:t>a</w:t>
            </w:r>
            <w:r w:rsidR="00D11BC2" w:rsidRPr="0046000E">
              <w:rPr>
                <w:rStyle w:val="Codevalue"/>
              </w:rPr>
              <w:t>"</w:t>
            </w:r>
            <w:r w:rsidR="00D11BC2" w:rsidRPr="00DD7CCF">
              <w:rPr>
                <w:rStyle w:val="Code"/>
              </w:rPr>
              <w:t>&gt;</w:t>
            </w:r>
            <w:r w:rsidR="00D11BC2" w:rsidRPr="00DD7CCF">
              <w:rPr>
                <w:rStyle w:val="Codetext"/>
              </w:rPr>
              <w:t>with no</w:t>
            </w:r>
            <w:r w:rsidR="00D11BC2" w:rsidRPr="00DD7CCF">
              <w:rPr>
                <w:rStyle w:val="Code"/>
              </w:rPr>
              <w:t>&lt;</w:t>
            </w:r>
            <w:r w:rsidR="00D11BC2">
              <w:rPr>
                <w:rStyle w:val="Code"/>
              </w:rPr>
              <w:t>milestone</w:t>
            </w:r>
            <w:r w:rsidR="00D11BC2" w:rsidRPr="00DD7CCF">
              <w:rPr>
                <w:rStyle w:val="Code"/>
              </w:rPr>
              <w:t xml:space="preserve"> </w:t>
            </w:r>
            <w:r w:rsidR="00D11BC2">
              <w:rPr>
                <w:rStyle w:val="Codeattribute"/>
              </w:rPr>
              <w:t>unit</w:t>
            </w:r>
            <w:r w:rsidR="00D11BC2" w:rsidRPr="00DD7CCF">
              <w:rPr>
                <w:rStyle w:val="Code"/>
              </w:rPr>
              <w:t>=</w:t>
            </w:r>
            <w:r w:rsidR="00D11BC2" w:rsidRPr="0046000E">
              <w:rPr>
                <w:rStyle w:val="Codevalue"/>
              </w:rPr>
              <w:t>"</w:t>
            </w:r>
            <w:r w:rsidR="00D11BC2">
              <w:rPr>
                <w:rStyle w:val="Codevalue"/>
              </w:rPr>
              <w:t>fragment</w:t>
            </w:r>
            <w:r w:rsidR="00D11BC2" w:rsidRPr="0046000E">
              <w:rPr>
                <w:rStyle w:val="Codevalue"/>
              </w:rPr>
              <w:t>"</w:t>
            </w:r>
            <w:r w:rsidR="00D11BC2">
              <w:rPr>
                <w:rStyle w:val="Codevalue"/>
              </w:rPr>
              <w:t xml:space="preserve"> </w:t>
            </w:r>
            <w:r w:rsidR="00D11BC2">
              <w:rPr>
                <w:rStyle w:val="Codeattribute"/>
              </w:rPr>
              <w:t>n</w:t>
            </w:r>
            <w:r w:rsidR="00D11BC2" w:rsidRPr="00DD7CCF">
              <w:rPr>
                <w:rStyle w:val="Code"/>
              </w:rPr>
              <w:t>=</w:t>
            </w:r>
            <w:r w:rsidR="00D11BC2" w:rsidRPr="0046000E">
              <w:rPr>
                <w:rStyle w:val="Codevalue"/>
              </w:rPr>
              <w:t>"</w:t>
            </w:r>
            <w:r w:rsidR="00D11BC2">
              <w:rPr>
                <w:rStyle w:val="Codevalue"/>
              </w:rPr>
              <w:t>b</w:t>
            </w:r>
            <w:r w:rsidR="00D11BC2" w:rsidRPr="0046000E">
              <w:rPr>
                <w:rStyle w:val="Codevalue"/>
              </w:rPr>
              <w:t>"</w:t>
            </w:r>
            <w:r w:rsidR="00D11BC2" w:rsidRPr="00DD7CCF">
              <w:rPr>
                <w:rStyle w:val="Code"/>
              </w:rPr>
              <w:t>&gt;</w:t>
            </w:r>
            <w:r w:rsidR="00D11BC2" w:rsidRPr="00DD7CCF">
              <w:rPr>
                <w:rStyle w:val="Codetext"/>
              </w:rPr>
              <w:t>thing in it to sit down on or to eat: it was a</w:t>
            </w:r>
          </w:p>
          <w:p w14:paraId="2179B657" w14:textId="77777777" w:rsidR="00D11BC2" w:rsidRPr="00BC56FB" w:rsidRDefault="00D11BC2" w:rsidP="009A26BC">
            <w:pPr>
              <w:pStyle w:val="CodeParagraph"/>
              <w:keepNext/>
            </w:pPr>
            <w:r w:rsidRPr="00DD7CCF">
              <w:rPr>
                <w:rStyle w:val="Code"/>
              </w:rPr>
              <w:t xml:space="preserve">&lt;lb </w:t>
            </w:r>
            <w:r w:rsidRPr="00DD7CCF">
              <w:rPr>
                <w:rStyle w:val="Codeattribute"/>
              </w:rPr>
              <w:t>n</w:t>
            </w:r>
            <w:r w:rsidRPr="00DD7CCF">
              <w:rPr>
                <w:rStyle w:val="Code"/>
              </w:rPr>
              <w:t>=</w:t>
            </w:r>
            <w:r w:rsidRPr="0046000E">
              <w:rPr>
                <w:rStyle w:val="Codevalue"/>
              </w:rPr>
              <w:t>"</w:t>
            </w:r>
            <w:r>
              <w:rPr>
                <w:rStyle w:val="Codevalue"/>
              </w:rPr>
              <w:t>5</w:t>
            </w:r>
            <w:r w:rsidRPr="0046000E">
              <w:rPr>
                <w:rStyle w:val="Codevalue"/>
              </w:rPr>
              <w:t>"</w:t>
            </w:r>
            <w:r w:rsidRPr="00DD7CCF">
              <w:rPr>
                <w:rStyle w:val="Code"/>
              </w:rPr>
              <w:t>/&gt;&lt;</w:t>
            </w:r>
            <w:r>
              <w:rPr>
                <w:rStyle w:val="Code"/>
              </w:rPr>
              <w:t>milestone</w:t>
            </w:r>
            <w:r w:rsidRPr="00DD7CCF">
              <w:rPr>
                <w:rStyle w:val="Code"/>
              </w:rPr>
              <w:t xml:space="preserve"> </w:t>
            </w:r>
            <w:r>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Pr>
                <w:rStyle w:val="Codevalue"/>
              </w:rPr>
              <w:t xml:space="preserve"> </w:t>
            </w:r>
            <w:r>
              <w:rPr>
                <w:rStyle w:val="Codeattribute"/>
              </w:rPr>
              <w:t>n</w:t>
            </w:r>
            <w:r w:rsidRPr="00DD7CCF">
              <w:rPr>
                <w:rStyle w:val="Code"/>
              </w:rPr>
              <w:t>=</w:t>
            </w:r>
            <w:r w:rsidRPr="0046000E">
              <w:rPr>
                <w:rStyle w:val="Codevalue"/>
              </w:rPr>
              <w:t>"</w:t>
            </w:r>
            <w:r>
              <w:rPr>
                <w:rStyle w:val="Codevalue"/>
              </w:rPr>
              <w:t>a</w:t>
            </w:r>
            <w:r w:rsidRPr="0046000E">
              <w:rPr>
                <w:rStyle w:val="Codevalue"/>
              </w:rPr>
              <w:t>"</w:t>
            </w:r>
            <w:r w:rsidRPr="00DD7CCF">
              <w:rPr>
                <w:rStyle w:val="Code"/>
              </w:rPr>
              <w:t>&gt;</w:t>
            </w:r>
            <w:r w:rsidRPr="00BC56FB">
              <w:rPr>
                <w:rStyle w:val="Codetext"/>
              </w:rPr>
              <w:t>ho</w:t>
            </w:r>
            <w:r>
              <w:rPr>
                <w:rStyle w:val="Codetext"/>
              </w:rPr>
              <w:t xml:space="preserve">bbit-hole, </w:t>
            </w:r>
            <w:r w:rsidRPr="00DD7CCF">
              <w:rPr>
                <w:rStyle w:val="Code"/>
              </w:rPr>
              <w:t>&lt;</w:t>
            </w:r>
            <w:r>
              <w:rPr>
                <w:rStyle w:val="Code"/>
              </w:rPr>
              <w:t>unclear</w:t>
            </w:r>
            <w:r w:rsidRPr="00DD7CCF">
              <w:rPr>
                <w:rStyle w:val="Code"/>
              </w:rPr>
              <w:t>&gt;</w:t>
            </w:r>
            <w:r>
              <w:rPr>
                <w:rStyle w:val="Code"/>
              </w:rPr>
              <w:t>a</w:t>
            </w:r>
            <w:r w:rsidRPr="00DD7CCF">
              <w:rPr>
                <w:rStyle w:val="Code"/>
              </w:rPr>
              <w:t>&lt;</w:t>
            </w:r>
            <w:r>
              <w:rPr>
                <w:rStyle w:val="Code"/>
              </w:rPr>
              <w:t>/unclear</w:t>
            </w:r>
            <w:r w:rsidRPr="00DD7CCF">
              <w:rPr>
                <w:rStyle w:val="Code"/>
              </w:rPr>
              <w:t>&gt;&lt;</w:t>
            </w:r>
            <w:r>
              <w:rPr>
                <w:rStyle w:val="Code"/>
              </w:rPr>
              <w:t>milestone</w:t>
            </w:r>
            <w:r w:rsidRPr="00DD7CCF">
              <w:rPr>
                <w:rStyle w:val="Code"/>
              </w:rPr>
              <w:t xml:space="preserve"> </w:t>
            </w:r>
            <w:r>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Pr>
                <w:rStyle w:val="Codevalue"/>
              </w:rPr>
              <w:t xml:space="preserve"> </w:t>
            </w:r>
            <w:r>
              <w:rPr>
                <w:rStyle w:val="Codeattribute"/>
              </w:rPr>
              <w:t>n</w:t>
            </w:r>
            <w:r w:rsidRPr="00DD7CCF">
              <w:rPr>
                <w:rStyle w:val="Code"/>
              </w:rPr>
              <w:t>=</w:t>
            </w:r>
            <w:r w:rsidRPr="0046000E">
              <w:rPr>
                <w:rStyle w:val="Codevalue"/>
              </w:rPr>
              <w:t>"</w:t>
            </w:r>
            <w:r>
              <w:rPr>
                <w:rStyle w:val="Codevalue"/>
              </w:rPr>
              <w:t>b</w:t>
            </w:r>
            <w:r w:rsidRPr="0046000E">
              <w:rPr>
                <w:rStyle w:val="Codevalue"/>
              </w:rPr>
              <w:t>"</w:t>
            </w:r>
            <w:r w:rsidRPr="00DD7CCF">
              <w:rPr>
                <w:rStyle w:val="Code"/>
              </w:rPr>
              <w:t>&gt;</w:t>
            </w:r>
            <w:r>
              <w:rPr>
                <w:rStyle w:val="Codetext"/>
              </w:rPr>
              <w:t>nd that means comfort.</w:t>
            </w:r>
          </w:p>
        </w:tc>
      </w:tr>
      <w:tr w:rsidR="00D11BC2" w:rsidRPr="00DD7CCF" w14:paraId="7B1CD45F" w14:textId="77777777" w:rsidTr="004B12DA">
        <w:tc>
          <w:tcPr>
            <w:tcW w:w="5000" w:type="pct"/>
          </w:tcPr>
          <w:p w14:paraId="35AFEBEB" w14:textId="0F16F47B" w:rsidR="00D11BC2" w:rsidRPr="00DD7CCF" w:rsidRDefault="004B12DA" w:rsidP="004B12DA">
            <w:pPr>
              <w:pStyle w:val="TableNote"/>
            </w:pPr>
            <w:r>
              <w:t>&amp;&amp;&amp;</w:t>
            </w:r>
            <w:r w:rsidR="00D11BC2" w:rsidRPr="00DD7CCF">
              <w:t>here we have two fragments of a slab, which are clearly from the top and bottom of a single inscription, but there is no way to know how much text is lost between the two</w:t>
            </w:r>
          </w:p>
          <w:p w14:paraId="38FA730F" w14:textId="177F69CD" w:rsidR="00D11BC2" w:rsidRPr="00DD7CCF" w:rsidRDefault="00D11BC2" w:rsidP="004B12DA">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110B53">
              <w:t>5.4.7</w:t>
            </w:r>
            <w:r w:rsidRPr="00DD7CCF">
              <w:fldChar w:fldCharType="end"/>
            </w:r>
          </w:p>
        </w:tc>
      </w:tr>
    </w:tbl>
    <w:p w14:paraId="71BAC49B" w14:textId="77777777" w:rsidR="00D11BC2" w:rsidRPr="00DD7CCF" w:rsidRDefault="00D11BC2" w:rsidP="00D11BC2"/>
    <w:tbl>
      <w:tblPr>
        <w:tblStyle w:val="CodeSampleTable"/>
        <w:tblW w:w="0" w:type="auto"/>
        <w:tblLook w:val="04A0" w:firstRow="1" w:lastRow="0" w:firstColumn="1" w:lastColumn="0" w:noHBand="0" w:noVBand="1"/>
      </w:tblPr>
      <w:tblGrid>
        <w:gridCol w:w="9100"/>
      </w:tblGrid>
      <w:tr w:rsidR="00D11BC2" w:rsidRPr="00DD7CCF" w14:paraId="40D7897A" w14:textId="77777777" w:rsidTr="004B12DA">
        <w:trPr>
          <w:cnfStyle w:val="100000000000" w:firstRow="1" w:lastRow="0" w:firstColumn="0" w:lastColumn="0" w:oddVBand="0" w:evenVBand="0" w:oddHBand="0" w:evenHBand="0" w:firstRowFirstColumn="0" w:firstRowLastColumn="0" w:lastRowFirstColumn="0" w:lastRowLastColumn="0"/>
        </w:trPr>
        <w:tc>
          <w:tcPr>
            <w:tcW w:w="9054" w:type="dxa"/>
          </w:tcPr>
          <w:p w14:paraId="2515652F" w14:textId="590B9D29" w:rsidR="00D11BC2" w:rsidRPr="00DD7CCF" w:rsidRDefault="00D11BC2" w:rsidP="004B12DA">
            <w:pPr>
              <w:pStyle w:val="Kpalrs"/>
            </w:pPr>
            <w:bookmarkStart w:id="349" w:name="_Ref182834408"/>
            <w:r w:rsidRPr="00DD7CCF">
              <w:lastRenderedPageBreak/>
              <w:t xml:space="preserve">Example </w:t>
            </w:r>
            <w:r w:rsidR="00542B66">
              <w:fldChar w:fldCharType="begin"/>
            </w:r>
            <w:r w:rsidR="00542B66">
              <w:instrText xml:space="preserve"> STYLEREF 3 \s </w:instrText>
            </w:r>
            <w:r w:rsidR="00542B66">
              <w:fldChar w:fldCharType="separate"/>
            </w:r>
            <w:r w:rsidR="00110B53">
              <w:rPr>
                <w:noProof/>
              </w:rPr>
              <w:t>3.7.2</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B</w:t>
            </w:r>
            <w:r w:rsidR="00542B66">
              <w:rPr>
                <w:noProof/>
              </w:rPr>
              <w:fldChar w:fldCharType="end"/>
            </w:r>
            <w:bookmarkEnd w:id="349"/>
            <w:r w:rsidRPr="00DD7CCF">
              <w:t>: gridlike partitions for contiguous fragments</w:t>
            </w:r>
            <w:r w:rsidR="001243A1">
              <w:t xml:space="preserve"> with a missing piece</w:t>
            </w:r>
          </w:p>
        </w:tc>
      </w:tr>
      <w:tr w:rsidR="00D11BC2" w:rsidRPr="00DD7CCF" w14:paraId="52B459C0" w14:textId="77777777" w:rsidTr="004B12DA">
        <w:tc>
          <w:tcPr>
            <w:tcW w:w="9054" w:type="dxa"/>
          </w:tcPr>
          <w:p w14:paraId="27C1D926" w14:textId="77777777" w:rsidR="00D11BC2" w:rsidRPr="00DD7CCF" w:rsidRDefault="00D11BC2" w:rsidP="004B12DA">
            <w:pPr>
              <w:pStyle w:val="Image"/>
            </w:pPr>
            <w:r w:rsidRPr="00DD7CCF">
              <w:drawing>
                <wp:inline distT="0" distB="0" distL="0" distR="0" wp14:anchorId="3E6771B3" wp14:editId="2181C1A9">
                  <wp:extent cx="5763260" cy="2679700"/>
                  <wp:effectExtent l="0" t="0" r="8890" b="6350"/>
                  <wp:docPr id="14795973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D11BC2" w:rsidRPr="00DD7CCF" w14:paraId="63FEF841" w14:textId="77777777" w:rsidTr="004B12DA">
        <w:tc>
          <w:tcPr>
            <w:tcW w:w="9054" w:type="dxa"/>
          </w:tcPr>
          <w:p w14:paraId="6BE3F782" w14:textId="77777777" w:rsidR="00D11BC2" w:rsidRPr="007275F0" w:rsidRDefault="00D11BC2" w:rsidP="007275F0">
            <w:pPr>
              <w:pStyle w:val="TableNote"/>
              <w:keepNext/>
            </w:pPr>
            <w:r w:rsidRPr="007275F0">
              <w:t>here, two extant fragments of a slab can be joined because they share some lines, though a smaller missing fragment gives rise to gaps in other lines</w:t>
            </w:r>
          </w:p>
          <w:p w14:paraId="239B317C" w14:textId="77777777" w:rsidR="00D11BC2" w:rsidRPr="007275F0" w:rsidRDefault="00D11BC2" w:rsidP="007275F0">
            <w:pPr>
              <w:pStyle w:val="TableNote"/>
              <w:keepNext/>
            </w:pPr>
            <w:r w:rsidRPr="007275F0">
              <w:t>the fragments are optionally encoded as gridlike milestones</w:t>
            </w:r>
          </w:p>
          <w:p w14:paraId="13C6343F" w14:textId="77777777" w:rsidR="00D11BC2" w:rsidRPr="007275F0" w:rsidRDefault="00D11BC2" w:rsidP="007275F0">
            <w:pPr>
              <w:pStyle w:val="TableNote"/>
              <w:keepNext/>
            </w:pPr>
            <w:r w:rsidRPr="007275F0">
              <w:t>the lacunae in the first five lines are arbitrarily allocated to one of the encoded fragments (fragment a, in the code below)</w:t>
            </w:r>
          </w:p>
          <w:p w14:paraId="35CF1254" w14:textId="77777777" w:rsidR="00D11BC2" w:rsidRPr="007275F0" w:rsidRDefault="00D11BC2" w:rsidP="007275F0">
            <w:pPr>
              <w:pStyle w:val="TableNote"/>
              <w:keepNext/>
            </w:pPr>
            <w:r w:rsidRPr="007275F0">
              <w:t>but restorations of partially lost words are always allocated to the fragment bearing their extant segments (thus, to fragment b in lines 1 and 2)</w:t>
            </w:r>
          </w:p>
        </w:tc>
      </w:tr>
      <w:tr w:rsidR="00D11BC2" w:rsidRPr="00DD7CCF" w14:paraId="190DB863" w14:textId="77777777" w:rsidTr="004B12DA">
        <w:tc>
          <w:tcPr>
            <w:tcW w:w="9054" w:type="dxa"/>
          </w:tcPr>
          <w:p w14:paraId="4786CA5A" w14:textId="77777777" w:rsidR="00D11BC2" w:rsidRPr="00DD7CCF" w:rsidRDefault="00D11BC2" w:rsidP="004B12DA">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106F794" w14:textId="427BBF9B" w:rsidR="00585B3C" w:rsidRDefault="00585B3C" w:rsidP="00585B3C">
      <w:pPr>
        <w:pStyle w:val="Cmsor3"/>
      </w:pPr>
      <w:bookmarkStart w:id="350" w:name="_Toc182997003"/>
      <w:bookmarkEnd w:id="346"/>
      <w:r>
        <w:t>Features splitting only some lines of an inscription</w:t>
      </w:r>
      <w:bookmarkEnd w:id="350"/>
    </w:p>
    <w:p w14:paraId="4354AD53" w14:textId="287AAC8C" w:rsidR="00585B3C" w:rsidRDefault="00585B3C" w:rsidP="00585B3C">
      <w:r>
        <w:t>Recall from §</w:t>
      </w:r>
      <w:r w:rsidR="0020012B">
        <w:fldChar w:fldCharType="begin"/>
      </w:r>
      <w:r w:rsidR="0020012B">
        <w:instrText xml:space="preserve"> REF _Ref182923075 \r \h </w:instrText>
      </w:r>
      <w:r w:rsidR="0020012B">
        <w:fldChar w:fldCharType="separate"/>
      </w:r>
      <w:r w:rsidR="00110B53">
        <w:t>3.1</w:t>
      </w:r>
      <w:r w:rsidR="0020012B">
        <w:fldChar w:fldCharType="end"/>
      </w:r>
      <w:r>
        <w:t xml:space="preserve"> that gridlike partitions represent the lowest tier of the hierarchy of extrinsic structure, and that the scope of a milestone is understood to be up to the point where a partition of the same, or a higher, tier occurs. The logical consequence of this is that when a grid covers the entirety of an inscription (as in the abstract </w:t>
      </w:r>
      <w:r>
        <w:fldChar w:fldCharType="begin"/>
      </w:r>
      <w:r>
        <w:instrText xml:space="preserve"> REF _Ref181781045 \h </w:instrText>
      </w:r>
      <w:r>
        <w:fldChar w:fldCharType="separate"/>
      </w:r>
      <w:r w:rsidR="00110B53">
        <w:t xml:space="preserve">Figure </w:t>
      </w:r>
      <w:r w:rsidR="00110B53">
        <w:rPr>
          <w:noProof/>
        </w:rPr>
        <w:t>4</w:t>
      </w:r>
      <w:r>
        <w:fldChar w:fldCharType="end"/>
      </w:r>
      <w:r>
        <w:t xml:space="preserve"> as well as in </w:t>
      </w:r>
      <w:r w:rsidR="000D5073">
        <w:fldChar w:fldCharType="begin"/>
      </w:r>
      <w:r w:rsidR="000D5073">
        <w:instrText xml:space="preserve"> REF _Ref182822234 \h </w:instrText>
      </w:r>
      <w:r w:rsidR="000D5073">
        <w:fldChar w:fldCharType="separate"/>
      </w:r>
      <w:r w:rsidR="00110B53" w:rsidRPr="00DD7CCF">
        <w:t xml:space="preserve">Example </w:t>
      </w:r>
      <w:r w:rsidR="00110B53">
        <w:rPr>
          <w:noProof/>
        </w:rPr>
        <w:t>3.6.1</w:t>
      </w:r>
      <w:r w:rsidR="00110B53" w:rsidRPr="00DD7CCF">
        <w:t>.</w:t>
      </w:r>
      <w:r w:rsidR="00110B53">
        <w:rPr>
          <w:noProof/>
        </w:rPr>
        <w:t>B</w:t>
      </w:r>
      <w:r w:rsidR="000D5073">
        <w:fldChar w:fldCharType="end"/>
      </w:r>
      <w:r w:rsidR="000D5073">
        <w:t xml:space="preserve"> </w:t>
      </w:r>
      <w:r>
        <w:t xml:space="preserve">to </w:t>
      </w:r>
      <w:r w:rsidRPr="00DD7CCF">
        <w:fldChar w:fldCharType="begin"/>
      </w:r>
      <w:r w:rsidRPr="00DD7CCF">
        <w:instrText xml:space="preserve"> REF _Ref44078533 \h </w:instrText>
      </w:r>
      <w:r>
        <w:instrText xml:space="preserve"> \* MERGEFORMAT </w:instrText>
      </w:r>
      <w:r w:rsidRPr="00DD7CCF">
        <w:fldChar w:fldCharType="separate"/>
      </w:r>
      <w:r w:rsidR="00110B53" w:rsidRPr="00DD7CCF">
        <w:t xml:space="preserve">Example </w:t>
      </w:r>
      <w:r w:rsidR="00110B53">
        <w:rPr>
          <w:noProof/>
        </w:rPr>
        <w:t>3.6.1</w:t>
      </w:r>
      <w:r w:rsidR="00110B53" w:rsidRPr="00DD7CCF">
        <w:rPr>
          <w:noProof/>
        </w:rPr>
        <w:t>.</w:t>
      </w:r>
      <w:r w:rsidR="00110B53">
        <w:rPr>
          <w:noProof/>
        </w:rPr>
        <w:t>C</w:t>
      </w:r>
      <w:r w:rsidRPr="00DD7CCF">
        <w:fldChar w:fldCharType="end"/>
      </w:r>
      <w:r>
        <w:t xml:space="preserve">), the milestones for each cell of the grid must be present in each epigraphic line of the edition (or the textpart division). </w:t>
      </w:r>
      <w:r w:rsidR="000D5073">
        <w:t xml:space="preserve">Sometimes, however, a grid applies only to part of the inscribed campus, as in </w:t>
      </w:r>
      <w:r w:rsidR="000D5073">
        <w:fldChar w:fldCharType="begin"/>
      </w:r>
      <w:r w:rsidR="000D5073">
        <w:instrText xml:space="preserve"> REF _Ref182834409 \h </w:instrText>
      </w:r>
      <w:r w:rsidR="000D5073">
        <w:fldChar w:fldCharType="separate"/>
      </w:r>
      <w:r w:rsidR="00110B53" w:rsidRPr="00DD7CCF">
        <w:t xml:space="preserve">Example </w:t>
      </w:r>
      <w:r w:rsidR="00110B53">
        <w:rPr>
          <w:noProof/>
        </w:rPr>
        <w:t>3.7.3</w:t>
      </w:r>
      <w:r w:rsidR="00110B53" w:rsidRPr="00DD7CCF">
        <w:t>.</w:t>
      </w:r>
      <w:r w:rsidR="00110B53">
        <w:rPr>
          <w:noProof/>
        </w:rPr>
        <w:t>A</w:t>
      </w:r>
      <w:r w:rsidR="000D5073">
        <w:fldChar w:fldCharType="end"/>
      </w:r>
      <w:r w:rsidR="000D5073">
        <w:t xml:space="preserve">. In order to reduce code clutter and </w:t>
      </w:r>
      <w:r w:rsidR="000D5073">
        <w:lastRenderedPageBreak/>
        <w:t xml:space="preserve">encoding burden, in this latter case we </w:t>
      </w:r>
      <w:r>
        <w:t xml:space="preserve">use milestone elements only in </w:t>
      </w:r>
      <w:r w:rsidR="000D5073">
        <w:t xml:space="preserve">the specific </w:t>
      </w:r>
      <w:r>
        <w:t>lines which are directly affected by the feature represented by the milestone. The unaffected lines will be understood to belong to one zone or the other (typically, the zone covering the largest part of the adjacent affected line), but this will not be encoded explicitly.</w:t>
      </w:r>
    </w:p>
    <w:tbl>
      <w:tblPr>
        <w:tblStyle w:val="CodeSampleTable"/>
        <w:tblW w:w="5000" w:type="pct"/>
        <w:tblLook w:val="04A0" w:firstRow="1" w:lastRow="0" w:firstColumn="1" w:lastColumn="0" w:noHBand="0" w:noVBand="1"/>
      </w:tblPr>
      <w:tblGrid>
        <w:gridCol w:w="9628"/>
      </w:tblGrid>
      <w:tr w:rsidR="00585B3C" w:rsidRPr="00DD7CCF" w14:paraId="5FF6270A" w14:textId="77777777" w:rsidTr="004B12DA">
        <w:trPr>
          <w:cnfStyle w:val="100000000000" w:firstRow="1" w:lastRow="0" w:firstColumn="0" w:lastColumn="0" w:oddVBand="0" w:evenVBand="0" w:oddHBand="0" w:evenHBand="0" w:firstRowFirstColumn="0" w:firstRowLastColumn="0" w:lastRowFirstColumn="0" w:lastRowLastColumn="0"/>
        </w:trPr>
        <w:tc>
          <w:tcPr>
            <w:tcW w:w="5000" w:type="pct"/>
          </w:tcPr>
          <w:p w14:paraId="29954EA0" w14:textId="7481028C" w:rsidR="00585B3C" w:rsidRPr="00DD7CCF" w:rsidRDefault="00585B3C" w:rsidP="00970055">
            <w:pPr>
              <w:pStyle w:val="Kpalrs"/>
            </w:pPr>
            <w:bookmarkStart w:id="351" w:name="_Ref182834409"/>
            <w:r w:rsidRPr="00DD7CCF">
              <w:t xml:space="preserve">Example </w:t>
            </w:r>
            <w:r w:rsidR="00542B66">
              <w:fldChar w:fldCharType="begin"/>
            </w:r>
            <w:r w:rsidR="00542B66">
              <w:instrText xml:space="preserve"> STYLEREF 3 \s </w:instrText>
            </w:r>
            <w:r w:rsidR="00542B66">
              <w:fldChar w:fldCharType="separate"/>
            </w:r>
            <w:r w:rsidR="00110B53">
              <w:rPr>
                <w:noProof/>
              </w:rPr>
              <w:t>3.7.3</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A</w:t>
            </w:r>
            <w:r w:rsidR="00542B66">
              <w:rPr>
                <w:noProof/>
              </w:rPr>
              <w:fldChar w:fldCharType="end"/>
            </w:r>
            <w:bookmarkEnd w:id="351"/>
            <w:r w:rsidRPr="00DD7CCF">
              <w:t xml:space="preserve">: </w:t>
            </w:r>
            <w:r>
              <w:t>gridlike milestones in only some of the lines</w:t>
            </w:r>
          </w:p>
        </w:tc>
      </w:tr>
      <w:tr w:rsidR="00585B3C" w:rsidRPr="00DD7CCF" w14:paraId="40A5B912" w14:textId="77777777" w:rsidTr="004B12DA">
        <w:tc>
          <w:tcPr>
            <w:tcW w:w="5000" w:type="pct"/>
            <w:vAlign w:val="center"/>
          </w:tcPr>
          <w:p w14:paraId="01449F73" w14:textId="77777777" w:rsidR="00585B3C" w:rsidRPr="00DD7CCF" w:rsidRDefault="00585B3C" w:rsidP="009A26BC">
            <w:pPr>
              <w:pStyle w:val="Image"/>
            </w:pPr>
            <w:r>
              <w:t>&amp;&amp;&amp;</w:t>
            </w:r>
          </w:p>
        </w:tc>
      </w:tr>
      <w:tr w:rsidR="00585B3C" w:rsidRPr="00DD7CCF" w14:paraId="3217CD89" w14:textId="77777777" w:rsidTr="004B12DA">
        <w:tc>
          <w:tcPr>
            <w:tcW w:w="5000" w:type="pct"/>
          </w:tcPr>
          <w:p w14:paraId="30B9CD85" w14:textId="77777777" w:rsidR="00585B3C" w:rsidRDefault="00585B3C" w:rsidP="009A26BC">
            <w:pPr>
              <w:pStyle w:val="CodeParagraph"/>
              <w:keepNext/>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w:t>
            </w:r>
            <w:r>
              <w:rPr>
                <w:rStyle w:val="Code"/>
              </w:rPr>
              <w:t>milestone</w:t>
            </w:r>
            <w:r w:rsidRPr="00DD7CCF">
              <w:rPr>
                <w:rStyle w:val="Code"/>
              </w:rPr>
              <w:t xml:space="preserve"> </w:t>
            </w:r>
            <w:r>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Pr>
                <w:rStyle w:val="Codevalue"/>
              </w:rPr>
              <w:t xml:space="preserve"> </w:t>
            </w:r>
            <w:r>
              <w:rPr>
                <w:rStyle w:val="Codeattribute"/>
              </w:rPr>
              <w:t>n</w:t>
            </w:r>
            <w:r w:rsidRPr="00DD7CCF">
              <w:rPr>
                <w:rStyle w:val="Code"/>
              </w:rPr>
              <w:t>=</w:t>
            </w:r>
            <w:r w:rsidRPr="0046000E">
              <w:rPr>
                <w:rStyle w:val="Codevalue"/>
              </w:rPr>
              <w:t>"</w:t>
            </w:r>
            <w:r>
              <w:rPr>
                <w:rStyle w:val="Codevalue"/>
              </w:rPr>
              <w:t>a</w:t>
            </w:r>
            <w:r w:rsidRPr="0046000E">
              <w:rPr>
                <w:rStyle w:val="Codevalue"/>
              </w:rPr>
              <w:t>"</w:t>
            </w:r>
            <w:r w:rsidRPr="00DD7CCF">
              <w:rPr>
                <w:rStyle w:val="Code"/>
              </w:rPr>
              <w:t>&gt;</w:t>
            </w:r>
            <w:r w:rsidRPr="00DD7CCF">
              <w:rPr>
                <w:rStyle w:val="Codetext"/>
              </w:rPr>
              <w:t>and</w:t>
            </w:r>
            <w:r w:rsidRPr="00DD7CCF">
              <w:rPr>
                <w:rStyle w:val="Code"/>
              </w:rPr>
              <w:t>&lt;</w:t>
            </w:r>
            <w:r>
              <w:rPr>
                <w:rStyle w:val="Code"/>
              </w:rPr>
              <w:t>milestone</w:t>
            </w:r>
            <w:r w:rsidRPr="00DD7CCF">
              <w:rPr>
                <w:rStyle w:val="Code"/>
              </w:rPr>
              <w:t xml:space="preserve"> </w:t>
            </w:r>
            <w:r>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Pr>
                <w:rStyle w:val="Codevalue"/>
              </w:rPr>
              <w:t xml:space="preserve"> </w:t>
            </w:r>
            <w:r>
              <w:rPr>
                <w:rStyle w:val="Codeattribute"/>
              </w:rPr>
              <w:t>n</w:t>
            </w:r>
            <w:r w:rsidRPr="00DD7CCF">
              <w:rPr>
                <w:rStyle w:val="Code"/>
              </w:rPr>
              <w:t>=</w:t>
            </w:r>
            <w:r w:rsidRPr="0046000E">
              <w:rPr>
                <w:rStyle w:val="Codevalue"/>
              </w:rPr>
              <w:t>"</w:t>
            </w:r>
            <w:r>
              <w:rPr>
                <w:rStyle w:val="Codevalue"/>
              </w:rPr>
              <w:t>b</w:t>
            </w:r>
            <w:r w:rsidRPr="0046000E">
              <w:rPr>
                <w:rStyle w:val="Codevalue"/>
              </w:rPr>
              <w:t>"</w:t>
            </w:r>
            <w:r w:rsidRPr="00DD7CCF">
              <w:rPr>
                <w:rStyle w:val="Code"/>
              </w:rPr>
              <w:t>&gt;</w:t>
            </w:r>
            <w:r w:rsidRPr="00DD7CCF">
              <w:rPr>
                <w:rStyle w:val="Codetext"/>
              </w:rPr>
              <w:t>an oozy smell, nor yet a dry, bare, sandy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/&gt;&lt;</w:t>
            </w:r>
            <w:r>
              <w:rPr>
                <w:rStyle w:val="Code"/>
              </w:rPr>
              <w:t>milestone</w:t>
            </w:r>
            <w:r w:rsidRPr="00DD7CCF">
              <w:rPr>
                <w:rStyle w:val="Code"/>
              </w:rPr>
              <w:t xml:space="preserve"> </w:t>
            </w:r>
            <w:r>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Pr>
                <w:rStyle w:val="Codevalue"/>
              </w:rPr>
              <w:t xml:space="preserve"> </w:t>
            </w:r>
            <w:r>
              <w:rPr>
                <w:rStyle w:val="Codeattribute"/>
              </w:rPr>
              <w:t>n</w:t>
            </w:r>
            <w:r w:rsidRPr="00DD7CCF">
              <w:rPr>
                <w:rStyle w:val="Code"/>
              </w:rPr>
              <w:t>=</w:t>
            </w:r>
            <w:r w:rsidRPr="0046000E">
              <w:rPr>
                <w:rStyle w:val="Codevalue"/>
              </w:rPr>
              <w:t>"</w:t>
            </w:r>
            <w:r>
              <w:rPr>
                <w:rStyle w:val="Codevalue"/>
              </w:rPr>
              <w:t>a</w:t>
            </w:r>
            <w:r w:rsidRPr="0046000E">
              <w:rPr>
                <w:rStyle w:val="Codevalue"/>
              </w:rPr>
              <w:t>"</w:t>
            </w:r>
            <w:r w:rsidRPr="00DD7CCF">
              <w:rPr>
                <w:rStyle w:val="Code"/>
              </w:rPr>
              <w:t>&gt;</w:t>
            </w:r>
            <w:r w:rsidRPr="00DD7CCF">
              <w:rPr>
                <w:rStyle w:val="Codetext"/>
              </w:rPr>
              <w:t>with no</w:t>
            </w:r>
            <w:r w:rsidRPr="00DD7CCF">
              <w:rPr>
                <w:rStyle w:val="Code"/>
              </w:rPr>
              <w:t>&lt;</w:t>
            </w:r>
            <w:r>
              <w:rPr>
                <w:rStyle w:val="Code"/>
              </w:rPr>
              <w:t>milestone</w:t>
            </w:r>
            <w:r w:rsidRPr="00DD7CCF">
              <w:rPr>
                <w:rStyle w:val="Code"/>
              </w:rPr>
              <w:t xml:space="preserve"> </w:t>
            </w:r>
            <w:r>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Pr>
                <w:rStyle w:val="Codevalue"/>
              </w:rPr>
              <w:t xml:space="preserve"> </w:t>
            </w:r>
            <w:r>
              <w:rPr>
                <w:rStyle w:val="Codeattribute"/>
              </w:rPr>
              <w:t>n</w:t>
            </w:r>
            <w:r w:rsidRPr="00DD7CCF">
              <w:rPr>
                <w:rStyle w:val="Code"/>
              </w:rPr>
              <w:t>=</w:t>
            </w:r>
            <w:r w:rsidRPr="0046000E">
              <w:rPr>
                <w:rStyle w:val="Codevalue"/>
              </w:rPr>
              <w:t>"</w:t>
            </w:r>
            <w:r>
              <w:rPr>
                <w:rStyle w:val="Codevalue"/>
              </w:rPr>
              <w:t>b</w:t>
            </w:r>
            <w:r w:rsidRPr="0046000E">
              <w:rPr>
                <w:rStyle w:val="Codevalue"/>
              </w:rPr>
              <w:t>"</w:t>
            </w:r>
            <w:r w:rsidRPr="00DD7CCF">
              <w:rPr>
                <w:rStyle w:val="Code"/>
              </w:rPr>
              <w:t>&gt;</w:t>
            </w:r>
            <w:r w:rsidRPr="00DD7CCF">
              <w:rPr>
                <w:rStyle w:val="Codetext"/>
              </w:rPr>
              <w:t>thing in it to sit down on or to eat: it was a</w:t>
            </w:r>
          </w:p>
          <w:p w14:paraId="630E2E6C" w14:textId="77777777" w:rsidR="00585B3C" w:rsidRPr="00BC56FB" w:rsidRDefault="00585B3C" w:rsidP="009A26BC">
            <w:pPr>
              <w:pStyle w:val="CodeParagraph"/>
              <w:keepNext/>
            </w:pPr>
            <w:r w:rsidRPr="00DD7CCF">
              <w:rPr>
                <w:rStyle w:val="Code"/>
              </w:rPr>
              <w:t xml:space="preserve">&lt;lb </w:t>
            </w:r>
            <w:r w:rsidRPr="00DD7CCF">
              <w:rPr>
                <w:rStyle w:val="Codeattribute"/>
              </w:rPr>
              <w:t>n</w:t>
            </w:r>
            <w:r w:rsidRPr="00DD7CCF">
              <w:rPr>
                <w:rStyle w:val="Code"/>
              </w:rPr>
              <w:t>=</w:t>
            </w:r>
            <w:r w:rsidRPr="0046000E">
              <w:rPr>
                <w:rStyle w:val="Codevalue"/>
              </w:rPr>
              <w:t>"</w:t>
            </w:r>
            <w:r>
              <w:rPr>
                <w:rStyle w:val="Codevalue"/>
              </w:rPr>
              <w:t>5</w:t>
            </w:r>
            <w:r w:rsidRPr="0046000E">
              <w:rPr>
                <w:rStyle w:val="Codevalue"/>
              </w:rPr>
              <w:t>"</w:t>
            </w:r>
            <w:r w:rsidRPr="00DD7CCF">
              <w:rPr>
                <w:rStyle w:val="Code"/>
              </w:rPr>
              <w:t>/&gt;&lt;</w:t>
            </w:r>
            <w:r>
              <w:rPr>
                <w:rStyle w:val="Code"/>
              </w:rPr>
              <w:t>milestone</w:t>
            </w:r>
            <w:r w:rsidRPr="00DD7CCF">
              <w:rPr>
                <w:rStyle w:val="Code"/>
              </w:rPr>
              <w:t xml:space="preserve"> </w:t>
            </w:r>
            <w:r>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Pr>
                <w:rStyle w:val="Codevalue"/>
              </w:rPr>
              <w:t xml:space="preserve"> </w:t>
            </w:r>
            <w:r>
              <w:rPr>
                <w:rStyle w:val="Codeattribute"/>
              </w:rPr>
              <w:t>n</w:t>
            </w:r>
            <w:r w:rsidRPr="00DD7CCF">
              <w:rPr>
                <w:rStyle w:val="Code"/>
              </w:rPr>
              <w:t>=</w:t>
            </w:r>
            <w:r w:rsidRPr="0046000E">
              <w:rPr>
                <w:rStyle w:val="Codevalue"/>
              </w:rPr>
              <w:t>"</w:t>
            </w:r>
            <w:r>
              <w:rPr>
                <w:rStyle w:val="Codevalue"/>
              </w:rPr>
              <w:t>a</w:t>
            </w:r>
            <w:r w:rsidRPr="0046000E">
              <w:rPr>
                <w:rStyle w:val="Codevalue"/>
              </w:rPr>
              <w:t>"</w:t>
            </w:r>
            <w:r w:rsidRPr="00DD7CCF">
              <w:rPr>
                <w:rStyle w:val="Code"/>
              </w:rPr>
              <w:t>&gt;</w:t>
            </w:r>
            <w:r w:rsidRPr="00BC56FB">
              <w:rPr>
                <w:rStyle w:val="Codetext"/>
              </w:rPr>
              <w:t>ho</w:t>
            </w:r>
            <w:r>
              <w:rPr>
                <w:rStyle w:val="Codetext"/>
              </w:rPr>
              <w:t xml:space="preserve">bbit-hole, </w:t>
            </w:r>
            <w:r w:rsidRPr="00DD7CCF">
              <w:rPr>
                <w:rStyle w:val="Code"/>
              </w:rPr>
              <w:t>&lt;</w:t>
            </w:r>
            <w:r>
              <w:rPr>
                <w:rStyle w:val="Code"/>
              </w:rPr>
              <w:t>unclear</w:t>
            </w:r>
            <w:r w:rsidRPr="00DD7CCF">
              <w:rPr>
                <w:rStyle w:val="Code"/>
              </w:rPr>
              <w:t>&gt;</w:t>
            </w:r>
            <w:r>
              <w:rPr>
                <w:rStyle w:val="Code"/>
              </w:rPr>
              <w:t>a</w:t>
            </w:r>
            <w:r w:rsidRPr="00DD7CCF">
              <w:rPr>
                <w:rStyle w:val="Code"/>
              </w:rPr>
              <w:t>&lt;</w:t>
            </w:r>
            <w:r>
              <w:rPr>
                <w:rStyle w:val="Code"/>
              </w:rPr>
              <w:t>/unclear</w:t>
            </w:r>
            <w:r w:rsidRPr="00DD7CCF">
              <w:rPr>
                <w:rStyle w:val="Code"/>
              </w:rPr>
              <w:t>&gt;&lt;</w:t>
            </w:r>
            <w:r>
              <w:rPr>
                <w:rStyle w:val="Code"/>
              </w:rPr>
              <w:t>milestone</w:t>
            </w:r>
            <w:r w:rsidRPr="00DD7CCF">
              <w:rPr>
                <w:rStyle w:val="Code"/>
              </w:rPr>
              <w:t xml:space="preserve"> </w:t>
            </w:r>
            <w:r>
              <w:rPr>
                <w:rStyle w:val="Codeattribute"/>
              </w:rPr>
              <w:t>unit</w:t>
            </w:r>
            <w:r w:rsidRPr="00DD7CCF">
              <w:rPr>
                <w:rStyle w:val="Code"/>
              </w:rPr>
              <w:t>=</w:t>
            </w:r>
            <w:r w:rsidRPr="0046000E">
              <w:rPr>
                <w:rStyle w:val="Codevalue"/>
              </w:rPr>
              <w:t>"</w:t>
            </w:r>
            <w:r>
              <w:rPr>
                <w:rStyle w:val="Codevalue"/>
              </w:rPr>
              <w:t>fragment</w:t>
            </w:r>
            <w:r w:rsidRPr="0046000E">
              <w:rPr>
                <w:rStyle w:val="Codevalue"/>
              </w:rPr>
              <w:t>"</w:t>
            </w:r>
            <w:r>
              <w:rPr>
                <w:rStyle w:val="Codevalue"/>
              </w:rPr>
              <w:t xml:space="preserve"> </w:t>
            </w:r>
            <w:r>
              <w:rPr>
                <w:rStyle w:val="Codeattribute"/>
              </w:rPr>
              <w:t>n</w:t>
            </w:r>
            <w:r w:rsidRPr="00DD7CCF">
              <w:rPr>
                <w:rStyle w:val="Code"/>
              </w:rPr>
              <w:t>=</w:t>
            </w:r>
            <w:r w:rsidRPr="0046000E">
              <w:rPr>
                <w:rStyle w:val="Codevalue"/>
              </w:rPr>
              <w:t>"</w:t>
            </w:r>
            <w:r>
              <w:rPr>
                <w:rStyle w:val="Codevalue"/>
              </w:rPr>
              <w:t>b</w:t>
            </w:r>
            <w:r w:rsidRPr="0046000E">
              <w:rPr>
                <w:rStyle w:val="Codevalue"/>
              </w:rPr>
              <w:t>"</w:t>
            </w:r>
            <w:r w:rsidRPr="00DD7CCF">
              <w:rPr>
                <w:rStyle w:val="Code"/>
              </w:rPr>
              <w:t>&gt;</w:t>
            </w:r>
            <w:r>
              <w:rPr>
                <w:rStyle w:val="Codetext"/>
              </w:rPr>
              <w:t>nd that means comfort.</w:t>
            </w:r>
          </w:p>
        </w:tc>
      </w:tr>
      <w:tr w:rsidR="00585B3C" w:rsidRPr="00DD7CCF" w14:paraId="3B1C461B" w14:textId="77777777" w:rsidTr="004B12DA">
        <w:tc>
          <w:tcPr>
            <w:tcW w:w="5000" w:type="pct"/>
          </w:tcPr>
          <w:p w14:paraId="5634D49D" w14:textId="77777777" w:rsidR="00585B3C" w:rsidRPr="00DD7CCF" w:rsidRDefault="00585B3C" w:rsidP="00970055">
            <w:pPr>
              <w:pStyle w:val="TableNote"/>
            </w:pPr>
            <w:r w:rsidRPr="00DD7CCF">
              <w:t>here we have two fragments of a slab, which are clearly from the top and bottom of a single inscription, but there is no way to know how much text is lost between the two</w:t>
            </w:r>
          </w:p>
          <w:p w14:paraId="43CD6EB1" w14:textId="2631777D" w:rsidR="00585B3C" w:rsidRPr="00DD7CCF" w:rsidRDefault="00585B3C" w:rsidP="00970055">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110B53">
              <w:t>5.4.7</w:t>
            </w:r>
            <w:r w:rsidRPr="00DD7CCF">
              <w:fldChar w:fldCharType="end"/>
            </w:r>
          </w:p>
        </w:tc>
      </w:tr>
    </w:tbl>
    <w:p w14:paraId="4E4CA789" w14:textId="0192980B" w:rsidR="00760C60" w:rsidRPr="00450CC9" w:rsidRDefault="00585B3C" w:rsidP="00760C60">
      <w:pPr>
        <w:pStyle w:val="Cmsor3"/>
      </w:pPr>
      <w:bookmarkStart w:id="352" w:name="_Ref182836682"/>
      <w:bookmarkStart w:id="353" w:name="_Toc182997004"/>
      <w:r>
        <w:t>Features splitting an inscription horizontally</w:t>
      </w:r>
      <w:bookmarkEnd w:id="352"/>
      <w:bookmarkEnd w:id="353"/>
    </w:p>
    <w:p w14:paraId="6DC40051" w14:textId="5117FA7A" w:rsidR="00760C60" w:rsidRDefault="000D5073" w:rsidP="000D5073">
      <w:r>
        <w:t>A</w:t>
      </w:r>
      <w:r w:rsidR="00585B3C">
        <w:t xml:space="preserve"> fracture or other three-dimensional feature of the support may </w:t>
      </w:r>
      <w:r>
        <w:t xml:space="preserve">(on rare occasions) </w:t>
      </w:r>
      <w:r w:rsidR="00585B3C">
        <w:t>split an inscription horizontally, i.e. along the lines of text</w:t>
      </w:r>
      <w:r>
        <w:t xml:space="preserve">, as in </w:t>
      </w:r>
      <w:r>
        <w:fldChar w:fldCharType="begin"/>
      </w:r>
      <w:r>
        <w:instrText xml:space="preserve"> REF _Ref182822467 \h </w:instrText>
      </w:r>
      <w:r>
        <w:fldChar w:fldCharType="separate"/>
      </w:r>
      <w:r w:rsidR="00110B53" w:rsidRPr="00DD7CCF">
        <w:t xml:space="preserve">Example </w:t>
      </w:r>
      <w:r w:rsidR="00110B53">
        <w:rPr>
          <w:noProof/>
        </w:rPr>
        <w:t>3.7.4</w:t>
      </w:r>
      <w:r w:rsidR="00110B53" w:rsidRPr="00DD7CCF">
        <w:t>.</w:t>
      </w:r>
      <w:r w:rsidR="00110B53">
        <w:rPr>
          <w:noProof/>
        </w:rPr>
        <w:t>A</w:t>
      </w:r>
      <w:r>
        <w:fldChar w:fldCharType="end"/>
      </w:r>
      <w:r>
        <w:t xml:space="preserve">. </w:t>
      </w:r>
      <w:r w:rsidR="00517325">
        <w:t>Encoding such a feature is optional, and the considerations in §</w:t>
      </w:r>
      <w:r w:rsidR="00517325">
        <w:fldChar w:fldCharType="begin"/>
      </w:r>
      <w:r w:rsidR="00517325">
        <w:instrText xml:space="preserve"> REF _Ref182322267 \r \h </w:instrText>
      </w:r>
      <w:r w:rsidR="00517325">
        <w:fldChar w:fldCharType="separate"/>
      </w:r>
      <w:r w:rsidR="00110B53">
        <w:t>3.6.4</w:t>
      </w:r>
      <w:r w:rsidR="00517325">
        <w:fldChar w:fldCharType="end"/>
      </w:r>
      <w:r w:rsidR="00517325">
        <w:t xml:space="preserve"> continue to apply. However, encoding it as a gridlike partition would not be practicable, since each cell of a grid is understood to be part of a line (§</w:t>
      </w:r>
      <w:r w:rsidR="0020012B">
        <w:fldChar w:fldCharType="begin"/>
      </w:r>
      <w:r w:rsidR="0020012B">
        <w:instrText xml:space="preserve"> REF _Ref182923075 \r \h </w:instrText>
      </w:r>
      <w:r w:rsidR="0020012B">
        <w:fldChar w:fldCharType="separate"/>
      </w:r>
      <w:r w:rsidR="00110B53">
        <w:t>3.1</w:t>
      </w:r>
      <w:r w:rsidR="0020012B">
        <w:fldChar w:fldCharType="end"/>
      </w:r>
      <w:r w:rsidR="00517325">
        <w:t>), while here the partition is on a higher level of the extrinsic hierarchy, with full lines belonging to each fragment. Therefore, if encoding is desired, such a feature is to be treated as a pagelike partition.</w:t>
      </w:r>
    </w:p>
    <w:p w14:paraId="79AE6640" w14:textId="78AD0744" w:rsidR="00760C60" w:rsidRDefault="00517325" w:rsidP="00517325">
      <w:pPr>
        <w:pStyle w:val="Lista"/>
      </w:pPr>
      <w:r>
        <w:t>if a fracture or other feature splits an epigraphic line horizontally or nearly horizontally, so that there are parts of that line’s text on both sides of the feature, then assign the entire line arbitrarily to one side of the feature or the other</w:t>
      </w:r>
    </w:p>
    <w:p w14:paraId="264007C6" w14:textId="49FE1D2A" w:rsidR="00517325" w:rsidRDefault="00517325" w:rsidP="00517325">
      <w:pPr>
        <w:pStyle w:val="Lista"/>
      </w:pPr>
      <w:r>
        <w:t>even if a small number of characters in the affected line are wholly on one side of the feature, you are free to choose this encoding in preference of using gridlike milestones in that line</w:t>
      </w:r>
    </w:p>
    <w:tbl>
      <w:tblPr>
        <w:tblStyle w:val="CodeSampleTable"/>
        <w:tblW w:w="5000" w:type="pct"/>
        <w:tblLook w:val="04A0" w:firstRow="1" w:lastRow="0" w:firstColumn="1" w:lastColumn="0" w:noHBand="0" w:noVBand="1"/>
      </w:tblPr>
      <w:tblGrid>
        <w:gridCol w:w="9628"/>
      </w:tblGrid>
      <w:tr w:rsidR="000D5073" w:rsidRPr="00DD7CCF" w14:paraId="59D1D538" w14:textId="77777777" w:rsidTr="004B12DA">
        <w:trPr>
          <w:cnfStyle w:val="100000000000" w:firstRow="1" w:lastRow="0" w:firstColumn="0" w:lastColumn="0" w:oddVBand="0" w:evenVBand="0" w:oddHBand="0" w:evenHBand="0" w:firstRowFirstColumn="0" w:firstRowLastColumn="0" w:lastRowFirstColumn="0" w:lastRowLastColumn="0"/>
        </w:trPr>
        <w:tc>
          <w:tcPr>
            <w:tcW w:w="5000" w:type="pct"/>
          </w:tcPr>
          <w:p w14:paraId="4E70D615" w14:textId="1946C4FC" w:rsidR="000D5073" w:rsidRPr="00DD7CCF" w:rsidRDefault="000D5073" w:rsidP="004B12DA">
            <w:pPr>
              <w:pStyle w:val="Kpalrs"/>
            </w:pPr>
            <w:bookmarkStart w:id="354" w:name="_Ref182822467"/>
            <w:r w:rsidRPr="00DD7CCF">
              <w:t xml:space="preserve">Example </w:t>
            </w:r>
            <w:r w:rsidR="00542B66">
              <w:fldChar w:fldCharType="begin"/>
            </w:r>
            <w:r w:rsidR="00542B66">
              <w:instrText xml:space="preserve"> STYLEREF 3 \s </w:instrText>
            </w:r>
            <w:r w:rsidR="00542B66">
              <w:fldChar w:fldCharType="separate"/>
            </w:r>
            <w:r w:rsidR="00110B53">
              <w:rPr>
                <w:noProof/>
              </w:rPr>
              <w:t>3.7.4</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A</w:t>
            </w:r>
            <w:r w:rsidR="00542B66">
              <w:rPr>
                <w:noProof/>
              </w:rPr>
              <w:fldChar w:fldCharType="end"/>
            </w:r>
            <w:bookmarkEnd w:id="354"/>
            <w:r w:rsidRPr="00DD7CCF">
              <w:t xml:space="preserve">: </w:t>
            </w:r>
            <w:r>
              <w:t>pagelike partition for a horizontal fracture</w:t>
            </w:r>
          </w:p>
        </w:tc>
      </w:tr>
      <w:tr w:rsidR="000D5073" w:rsidRPr="00DD7CCF" w14:paraId="761D076E" w14:textId="77777777" w:rsidTr="004B12DA">
        <w:tc>
          <w:tcPr>
            <w:tcW w:w="5000" w:type="pct"/>
          </w:tcPr>
          <w:p w14:paraId="61EDAD44" w14:textId="77777777" w:rsidR="000D5073" w:rsidRPr="00DD7CCF" w:rsidRDefault="000D5073" w:rsidP="009A26BC">
            <w:pPr>
              <w:pStyle w:val="Image"/>
            </w:pPr>
          </w:p>
        </w:tc>
      </w:tr>
      <w:tr w:rsidR="000D5073" w:rsidRPr="00DD7CCF" w14:paraId="37F5F5B7" w14:textId="77777777" w:rsidTr="004B12DA">
        <w:tc>
          <w:tcPr>
            <w:tcW w:w="5000" w:type="pct"/>
          </w:tcPr>
          <w:p w14:paraId="52B2FF38" w14:textId="77777777" w:rsidR="000D5073" w:rsidRPr="00DD7CCF" w:rsidRDefault="000D5073" w:rsidP="009A26BC">
            <w:pPr>
              <w:pStyle w:val="TableNote"/>
              <w:keepNext/>
            </w:pPr>
            <w:r>
              <w:t>&amp;&amp;&amp;</w:t>
            </w:r>
          </w:p>
        </w:tc>
      </w:tr>
      <w:tr w:rsidR="000D5073" w:rsidRPr="00DD7CCF" w14:paraId="419063D1" w14:textId="77777777" w:rsidTr="004B12DA">
        <w:tc>
          <w:tcPr>
            <w:tcW w:w="5000" w:type="pct"/>
          </w:tcPr>
          <w:p w14:paraId="71E0364F" w14:textId="77777777" w:rsidR="000D5073" w:rsidRPr="00DD7CCF" w:rsidRDefault="000D5073" w:rsidP="004B12DA">
            <w:pPr>
              <w:pStyle w:val="CodeParagraph"/>
              <w:rPr>
                <w:rStyle w:val="Code"/>
              </w:rPr>
            </w:pPr>
            <w:r>
              <w:rPr>
                <w:rStyle w:val="Code"/>
              </w:rPr>
              <w:t>&amp;&amp;&amp;</w:t>
            </w:r>
          </w:p>
        </w:tc>
      </w:tr>
    </w:tbl>
    <w:p w14:paraId="059C57A5" w14:textId="6D6CB12E" w:rsidR="00970055" w:rsidRDefault="00585B3C" w:rsidP="00970055">
      <w:pPr>
        <w:pStyle w:val="Cmsor3"/>
      </w:pPr>
      <w:bookmarkStart w:id="355" w:name="_Ref182813737"/>
      <w:bookmarkStart w:id="356" w:name="_Toc182997005"/>
      <w:r>
        <w:t>F</w:t>
      </w:r>
      <w:r w:rsidR="00970055">
        <w:t xml:space="preserve">eatures splitting </w:t>
      </w:r>
      <w:proofErr w:type="spellStart"/>
      <w:r w:rsidR="00970055">
        <w:rPr>
          <w:rStyle w:val="Foreign"/>
        </w:rPr>
        <w:t>akṣara</w:t>
      </w:r>
      <w:r w:rsidR="00970055">
        <w:t>s</w:t>
      </w:r>
      <w:bookmarkEnd w:id="355"/>
      <w:bookmarkEnd w:id="356"/>
      <w:proofErr w:type="spellEnd"/>
    </w:p>
    <w:p w14:paraId="59DB0E1C" w14:textId="627FAC9A" w:rsidR="00970055" w:rsidRDefault="00517325" w:rsidP="00517325">
      <w:r>
        <w:t xml:space="preserve">Three-dimensional </w:t>
      </w:r>
      <w:r w:rsidR="00970055">
        <w:t xml:space="preserve">features </w:t>
      </w:r>
      <w:r>
        <w:t xml:space="preserve">of the support, </w:t>
      </w:r>
      <w:r w:rsidR="00970055">
        <w:t>such as a crack</w:t>
      </w:r>
      <w:r>
        <w:t>,</w:t>
      </w:r>
      <w:r w:rsidR="00970055">
        <w:t xml:space="preserve"> may </w:t>
      </w:r>
      <w:commentRangeStart w:id="357"/>
      <w:r w:rsidR="00970055">
        <w:t>split a character inadvertently</w:t>
      </w:r>
      <w:commentRangeEnd w:id="357"/>
      <w:r w:rsidR="00970055">
        <w:rPr>
          <w:rStyle w:val="Jegyzethivatkozs"/>
          <w:rFonts w:cs="Mangal"/>
        </w:rPr>
        <w:commentReference w:id="357"/>
      </w:r>
      <w:r>
        <w:t>.</w:t>
      </w:r>
      <w:r w:rsidR="00970055">
        <w:t xml:space="preserve"> </w:t>
      </w:r>
      <w:r>
        <w:t>When all or most of a line is split horizontally, handle it as per §</w:t>
      </w:r>
      <w:r>
        <w:fldChar w:fldCharType="begin"/>
      </w:r>
      <w:r>
        <w:instrText xml:space="preserve"> REF _Ref182836682 \r \h </w:instrText>
      </w:r>
      <w:r>
        <w:fldChar w:fldCharType="separate"/>
      </w:r>
      <w:r w:rsidR="00110B53">
        <w:t>3.7.4</w:t>
      </w:r>
      <w:r>
        <w:fldChar w:fldCharType="end"/>
      </w:r>
      <w:r>
        <w:t xml:space="preserve">. Otherwise, as in </w:t>
      </w:r>
      <w:r>
        <w:fldChar w:fldCharType="begin"/>
      </w:r>
      <w:r>
        <w:instrText xml:space="preserve"> REF _Ref182386652 \h </w:instrText>
      </w:r>
      <w:r>
        <w:fldChar w:fldCharType="separate"/>
      </w:r>
      <w:r w:rsidR="00110B53" w:rsidRPr="00DD7CCF">
        <w:t xml:space="preserve">Example </w:t>
      </w:r>
      <w:r w:rsidR="00110B53">
        <w:rPr>
          <w:noProof/>
        </w:rPr>
        <w:t>3.7.5</w:t>
      </w:r>
      <w:r w:rsidR="00110B53" w:rsidRPr="00DD7CCF">
        <w:t>.</w:t>
      </w:r>
      <w:r w:rsidR="00110B53">
        <w:rPr>
          <w:noProof/>
        </w:rPr>
        <w:t>A</w:t>
      </w:r>
      <w:r>
        <w:fldChar w:fldCharType="end"/>
      </w:r>
      <w:r w:rsidR="004D1F94">
        <w:t xml:space="preserve"> as well as </w:t>
      </w:r>
      <w:r w:rsidR="004D1F94">
        <w:fldChar w:fldCharType="begin"/>
      </w:r>
      <w:r w:rsidR="004D1F94">
        <w:instrText xml:space="preserve"> REF _Ref182834409 \h </w:instrText>
      </w:r>
      <w:r w:rsidR="004D1F94">
        <w:fldChar w:fldCharType="separate"/>
      </w:r>
      <w:r w:rsidR="00110B53" w:rsidRPr="00DD7CCF">
        <w:t xml:space="preserve">Example </w:t>
      </w:r>
      <w:r w:rsidR="00110B53">
        <w:rPr>
          <w:noProof/>
        </w:rPr>
        <w:t>3.7.3</w:t>
      </w:r>
      <w:r w:rsidR="00110B53" w:rsidRPr="00DD7CCF">
        <w:t>.</w:t>
      </w:r>
      <w:r w:rsidR="00110B53">
        <w:rPr>
          <w:noProof/>
        </w:rPr>
        <w:t>A</w:t>
      </w:r>
      <w:r w:rsidR="004D1F94">
        <w:fldChar w:fldCharType="end"/>
      </w:r>
      <w:r w:rsidR="004D1F94">
        <w:t xml:space="preserve"> above</w:t>
      </w:r>
      <w:r>
        <w:t>, proceed as follows:</w:t>
      </w:r>
    </w:p>
    <w:p w14:paraId="43B938B7" w14:textId="77777777" w:rsidR="00970055" w:rsidRDefault="00970055" w:rsidP="00517325">
      <w:pPr>
        <w:pStyle w:val="Lista"/>
      </w:pPr>
      <w:r>
        <w:t xml:space="preserve">any character components that can be represented separately in transliteration (e.g. an </w:t>
      </w:r>
      <w:r>
        <w:rPr>
          <w:rStyle w:val="Foreign"/>
        </w:rPr>
        <w:t>anusvāra</w:t>
      </w:r>
      <w:r>
        <w:t xml:space="preserve"> or a vowel marker) and are wholly or mostly on one side of the feature should be placed on the applicable side of the milestone element</w:t>
      </w:r>
    </w:p>
    <w:p w14:paraId="496730F4" w14:textId="34E8DCA2" w:rsidR="00970055" w:rsidRPr="00170855" w:rsidRDefault="00970055" w:rsidP="00517325">
      <w:pPr>
        <w:pStyle w:val="Lista"/>
      </w:pPr>
      <w:r>
        <w:t xml:space="preserve">any character components which are split into more or less equal parts by the feature should be allocated arbitrarily to one side of the milestone or the other, on the basis of considerations such as the location of the larger or diagnostically more useful part of the </w:t>
      </w:r>
      <w:r w:rsidRPr="00F94861">
        <w:rPr>
          <w:rStyle w:val="Foreign"/>
        </w:rPr>
        <w:t>akṣara</w:t>
      </w:r>
      <w:r>
        <w:t xml:space="preserve"> and the location of morpheme boundaries</w:t>
      </w:r>
    </w:p>
    <w:tbl>
      <w:tblPr>
        <w:tblStyle w:val="CodeSampleTable"/>
        <w:tblW w:w="5000" w:type="pct"/>
        <w:tblLook w:val="04A0" w:firstRow="1" w:lastRow="0" w:firstColumn="1" w:lastColumn="0" w:noHBand="0" w:noVBand="1"/>
      </w:tblPr>
      <w:tblGrid>
        <w:gridCol w:w="6393"/>
        <w:gridCol w:w="3235"/>
      </w:tblGrid>
      <w:tr w:rsidR="00970055" w:rsidRPr="00DD7CCF" w14:paraId="71A83956" w14:textId="77777777" w:rsidTr="004B12D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6CDD670" w14:textId="66A1C517" w:rsidR="00970055" w:rsidRPr="00DD7CCF" w:rsidRDefault="00970055" w:rsidP="00970055">
            <w:pPr>
              <w:pStyle w:val="Kpalrs"/>
            </w:pPr>
            <w:bookmarkStart w:id="358" w:name="_Ref182386652"/>
            <w:bookmarkStart w:id="359" w:name="_Ref182386649"/>
            <w:r w:rsidRPr="00DD7CCF">
              <w:lastRenderedPageBreak/>
              <w:t xml:space="preserve">Example </w:t>
            </w:r>
            <w:r w:rsidR="00542B66">
              <w:fldChar w:fldCharType="begin"/>
            </w:r>
            <w:r w:rsidR="00542B66">
              <w:instrText xml:space="preserve"> STYLEREF 3 \s </w:instrText>
            </w:r>
            <w:r w:rsidR="00542B66">
              <w:fldChar w:fldCharType="separate"/>
            </w:r>
            <w:r w:rsidR="00110B53">
              <w:rPr>
                <w:noProof/>
              </w:rPr>
              <w:t>3.7.5</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A</w:t>
            </w:r>
            <w:r w:rsidR="00542B66">
              <w:rPr>
                <w:noProof/>
              </w:rPr>
              <w:fldChar w:fldCharType="end"/>
            </w:r>
            <w:bookmarkEnd w:id="358"/>
            <w:r w:rsidRPr="00DD7CCF">
              <w:t xml:space="preserve">: </w:t>
            </w:r>
            <w:r>
              <w:t>characters inadvertently split by a gridlike feature</w:t>
            </w:r>
            <w:bookmarkEnd w:id="359"/>
          </w:p>
        </w:tc>
      </w:tr>
      <w:tr w:rsidR="00970055" w:rsidRPr="00DD7CCF" w14:paraId="40409C10" w14:textId="77777777" w:rsidTr="004B12DA">
        <w:trPr>
          <w:trHeight w:val="516"/>
        </w:trPr>
        <w:tc>
          <w:tcPr>
            <w:tcW w:w="3320" w:type="pct"/>
          </w:tcPr>
          <w:p w14:paraId="5DAC905A" w14:textId="77777777" w:rsidR="00970055" w:rsidRPr="00F94861" w:rsidRDefault="00970055" w:rsidP="009A26BC">
            <w:pPr>
              <w:pStyle w:val="CodeParagraph"/>
              <w:keepNext/>
              <w:rPr>
                <w:rStyle w:val="Codetext"/>
              </w:rPr>
            </w:pPr>
            <w:r w:rsidRPr="00F94861">
              <w:rPr>
                <w:rStyle w:val="Codetext"/>
              </w:rPr>
              <w:t xml:space="preserve">piṅul· </w:t>
            </w:r>
            <w:r w:rsidRPr="00F94861">
              <w:rPr>
                <w:rStyle w:val="Code"/>
              </w:rPr>
              <w:t xml:space="preserve">&lt;milestone </w:t>
            </w:r>
            <w:r w:rsidRPr="00F94861">
              <w:rPr>
                <w:rStyle w:val="Codeattribute"/>
              </w:rPr>
              <w:t>unit=</w:t>
            </w:r>
            <w:r w:rsidRPr="00F94861">
              <w:rPr>
                <w:rStyle w:val="Codevalue"/>
              </w:rPr>
              <w:t>"fragment"</w:t>
            </w:r>
            <w:r w:rsidRPr="00F94861">
              <w:rPr>
                <w:rStyle w:val="Code"/>
              </w:rPr>
              <w:t xml:space="preserve"> </w:t>
            </w:r>
            <w:r w:rsidRPr="00F94861">
              <w:rPr>
                <w:rStyle w:val="Codeattribute"/>
              </w:rPr>
              <w:t>n=</w:t>
            </w:r>
            <w:r w:rsidRPr="00F94861">
              <w:rPr>
                <w:rStyle w:val="Codevalue"/>
              </w:rPr>
              <w:t>"2"</w:t>
            </w:r>
            <w:r w:rsidRPr="00F94861">
              <w:rPr>
                <w:rStyle w:val="Code"/>
              </w:rPr>
              <w:t>/&gt;</w:t>
            </w:r>
            <w:r w:rsidRPr="00F94861">
              <w:rPr>
                <w:rStyle w:val="Codetext"/>
              </w:rPr>
              <w:t xml:space="preserve"> </w:t>
            </w:r>
            <w:r w:rsidRPr="00F94861">
              <w:rPr>
                <w:rStyle w:val="Code"/>
              </w:rPr>
              <w:t>&lt;unclear&gt;</w:t>
            </w:r>
            <w:r w:rsidRPr="00F94861">
              <w:rPr>
                <w:rStyle w:val="Codetext"/>
              </w:rPr>
              <w:t>hu</w:t>
            </w:r>
            <w:r w:rsidRPr="00F94861">
              <w:rPr>
                <w:rStyle w:val="Code"/>
              </w:rPr>
              <w:t>&lt;/unclear&gt;</w:t>
            </w:r>
            <w:r w:rsidRPr="00F94861">
              <w:rPr>
                <w:rStyle w:val="Codetext"/>
              </w:rPr>
              <w:t>ler·</w:t>
            </w:r>
          </w:p>
        </w:tc>
        <w:tc>
          <w:tcPr>
            <w:tcW w:w="1680" w:type="pct"/>
            <w:vMerge w:val="restart"/>
            <w:vAlign w:val="bottom"/>
          </w:tcPr>
          <w:p w14:paraId="402AAD21" w14:textId="77777777" w:rsidR="00970055" w:rsidRPr="00DD7CCF" w:rsidRDefault="00970055" w:rsidP="009A26BC">
            <w:pPr>
              <w:pStyle w:val="Image"/>
            </w:pPr>
            <w:r>
              <w:drawing>
                <wp:inline distT="0" distB="0" distL="0" distR="0" wp14:anchorId="327B1C1B" wp14:editId="37F20F67">
                  <wp:extent cx="2048400" cy="763200"/>
                  <wp:effectExtent l="0" t="0" r="0" b="0"/>
                  <wp:docPr id="55957252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48400" cy="763200"/>
                          </a:xfrm>
                          <a:prstGeom prst="rect">
                            <a:avLst/>
                          </a:prstGeom>
                          <a:noFill/>
                          <a:ln>
                            <a:noFill/>
                          </a:ln>
                        </pic:spPr>
                      </pic:pic>
                    </a:graphicData>
                  </a:graphic>
                </wp:inline>
              </w:drawing>
            </w:r>
          </w:p>
        </w:tc>
      </w:tr>
      <w:tr w:rsidR="00970055" w:rsidRPr="00DD7CCF" w14:paraId="7469BD9A" w14:textId="77777777" w:rsidTr="004B12DA">
        <w:trPr>
          <w:trHeight w:val="516"/>
        </w:trPr>
        <w:tc>
          <w:tcPr>
            <w:tcW w:w="3320" w:type="pct"/>
          </w:tcPr>
          <w:p w14:paraId="09AFD9D2" w14:textId="77777777" w:rsidR="00970055" w:rsidRDefault="00970055" w:rsidP="009A26BC">
            <w:pPr>
              <w:pStyle w:val="TableNote"/>
              <w:keepNext/>
            </w:pPr>
            <w:r>
              <w:t xml:space="preserve">the character </w:t>
            </w:r>
            <w:r>
              <w:rPr>
                <w:rStyle w:val="Foreign"/>
              </w:rPr>
              <w:t>hu</w:t>
            </w:r>
            <w:r>
              <w:t xml:space="preserve"> is split in roughly equal parts by a vertical crack</w:t>
            </w:r>
          </w:p>
          <w:p w14:paraId="3A44161F" w14:textId="77777777" w:rsidR="00970055" w:rsidRPr="00BE6C7C" w:rsidRDefault="00970055" w:rsidP="009A26BC">
            <w:pPr>
              <w:pStyle w:val="TableNote"/>
              <w:keepNext/>
            </w:pPr>
            <w:r>
              <w:t xml:space="preserve">most of this character is to the right of the crack, and this character is the beginning of a word, so the entire transliteration has been placed to the right of the milestone, which does not take </w:t>
            </w:r>
            <w:r w:rsidRPr="00D441A4">
              <w:rPr>
                <w:rStyle w:val="Codeattribute"/>
              </w:rPr>
              <w:t>@break=</w:t>
            </w:r>
            <w:r w:rsidRPr="00D441A4">
              <w:rPr>
                <w:rStyle w:val="Codevalue"/>
              </w:rPr>
              <w:t>"no"</w:t>
            </w:r>
          </w:p>
        </w:tc>
        <w:tc>
          <w:tcPr>
            <w:tcW w:w="1680" w:type="pct"/>
            <w:vMerge/>
            <w:vAlign w:val="bottom"/>
          </w:tcPr>
          <w:p w14:paraId="61116C04" w14:textId="77777777" w:rsidR="00970055" w:rsidRDefault="00970055" w:rsidP="009A26BC">
            <w:pPr>
              <w:pStyle w:val="Image"/>
            </w:pPr>
          </w:p>
        </w:tc>
      </w:tr>
      <w:tr w:rsidR="00970055" w:rsidRPr="00DD7CCF" w14:paraId="21F3F6AB" w14:textId="77777777" w:rsidTr="004B12DA">
        <w:trPr>
          <w:trHeight w:val="548"/>
        </w:trPr>
        <w:tc>
          <w:tcPr>
            <w:tcW w:w="3320" w:type="pct"/>
          </w:tcPr>
          <w:p w14:paraId="179BA938" w14:textId="77777777" w:rsidR="00970055" w:rsidRPr="00F94861" w:rsidRDefault="00970055" w:rsidP="009A26BC">
            <w:pPr>
              <w:pStyle w:val="CodeParagraph"/>
              <w:keepNext/>
              <w:rPr>
                <w:rStyle w:val="Codetext"/>
              </w:rPr>
            </w:pPr>
            <w:r w:rsidRPr="00F94861">
              <w:rPr>
                <w:rStyle w:val="Codetext"/>
              </w:rPr>
              <w:t>Ika</w:t>
            </w:r>
            <w:r w:rsidRPr="00F94861">
              <w:rPr>
                <w:rStyle w:val="Code"/>
              </w:rPr>
              <w:t>&lt;unclear&gt;</w:t>
            </w:r>
            <w:r w:rsidRPr="00F94861">
              <w:rPr>
                <w:rStyle w:val="Codetext"/>
              </w:rPr>
              <w:t>na</w:t>
            </w:r>
            <w:r w:rsidRPr="00F94861">
              <w:rPr>
                <w:rStyle w:val="Code"/>
              </w:rPr>
              <w:t xml:space="preserve">&lt;/unclear&gt;&lt;milestone </w:t>
            </w:r>
            <w:r w:rsidRPr="00F94861">
              <w:rPr>
                <w:rStyle w:val="Codeattribute"/>
              </w:rPr>
              <w:t>unit=</w:t>
            </w:r>
            <w:r w:rsidRPr="00F94861">
              <w:rPr>
                <w:rStyle w:val="Codevalue"/>
              </w:rPr>
              <w:t>"fragment"</w:t>
            </w:r>
            <w:r w:rsidRPr="00F94861">
              <w:rPr>
                <w:rStyle w:val="Code"/>
              </w:rPr>
              <w:t xml:space="preserve"> </w:t>
            </w:r>
            <w:r w:rsidRPr="00F94861">
              <w:rPr>
                <w:rStyle w:val="Codeattribute"/>
              </w:rPr>
              <w:t>n=</w:t>
            </w:r>
            <w:r w:rsidRPr="00F94861">
              <w:rPr>
                <w:rStyle w:val="Codevalue"/>
              </w:rPr>
              <w:t>"2"</w:t>
            </w:r>
            <w:r w:rsidRPr="00F94861">
              <w:rPr>
                <w:rStyle w:val="Code"/>
              </w:rPr>
              <w:t xml:space="preserve"> </w:t>
            </w:r>
            <w:r>
              <w:rPr>
                <w:rStyle w:val="Codeattribute"/>
              </w:rPr>
              <w:t>break</w:t>
            </w:r>
            <w:r w:rsidRPr="00F94861">
              <w:rPr>
                <w:rStyle w:val="Codeattribute"/>
              </w:rPr>
              <w:t>=</w:t>
            </w:r>
            <w:r w:rsidRPr="00F94861">
              <w:rPr>
                <w:rStyle w:val="Codevalue"/>
              </w:rPr>
              <w:t>"</w:t>
            </w:r>
            <w:r>
              <w:rPr>
                <w:rStyle w:val="Codevalue"/>
              </w:rPr>
              <w:t>no</w:t>
            </w:r>
            <w:r w:rsidRPr="00F94861">
              <w:rPr>
                <w:rStyle w:val="Codevalue"/>
              </w:rPr>
              <w:t>"</w:t>
            </w:r>
            <w:r w:rsidRPr="00F94861">
              <w:rPr>
                <w:rStyle w:val="Code"/>
              </w:rPr>
              <w:t>/&gt;&lt;unclear&gt;</w:t>
            </w:r>
            <w:r w:rsidRPr="00F94861">
              <w:rPr>
                <w:rStyle w:val="Codetext"/>
              </w:rPr>
              <w:t>ṁ</w:t>
            </w:r>
            <w:r w:rsidRPr="00F94861">
              <w:rPr>
                <w:rStyle w:val="Code"/>
              </w:rPr>
              <w:t>&lt;/unclear&gt;</w:t>
            </w:r>
            <w:r w:rsidRPr="00F94861">
              <w:rPr>
                <w:rStyle w:val="Codetext"/>
              </w:rPr>
              <w:t xml:space="preserve"> patiḥ</w:t>
            </w:r>
          </w:p>
        </w:tc>
        <w:tc>
          <w:tcPr>
            <w:tcW w:w="1680" w:type="pct"/>
            <w:vMerge w:val="restart"/>
            <w:vAlign w:val="bottom"/>
          </w:tcPr>
          <w:p w14:paraId="49B78EF4" w14:textId="77777777" w:rsidR="00970055" w:rsidRPr="00DD7CCF" w:rsidRDefault="00970055" w:rsidP="009A26BC">
            <w:pPr>
              <w:pStyle w:val="Image"/>
            </w:pPr>
            <w:r>
              <w:drawing>
                <wp:inline distT="0" distB="0" distL="0" distR="0" wp14:anchorId="5C45A2DB" wp14:editId="76858D7D">
                  <wp:extent cx="1641600" cy="820800"/>
                  <wp:effectExtent l="0" t="0" r="0" b="0"/>
                  <wp:docPr id="172161797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flipH="1">
                            <a:off x="0" y="0"/>
                            <a:ext cx="1641600" cy="820800"/>
                          </a:xfrm>
                          <a:prstGeom prst="rect">
                            <a:avLst/>
                          </a:prstGeom>
                          <a:noFill/>
                          <a:ln>
                            <a:noFill/>
                          </a:ln>
                        </pic:spPr>
                      </pic:pic>
                    </a:graphicData>
                  </a:graphic>
                </wp:inline>
              </w:drawing>
            </w:r>
          </w:p>
        </w:tc>
      </w:tr>
      <w:tr w:rsidR="00970055" w:rsidRPr="00DD7CCF" w14:paraId="754BFAD9" w14:textId="77777777" w:rsidTr="004B12DA">
        <w:trPr>
          <w:trHeight w:val="548"/>
        </w:trPr>
        <w:tc>
          <w:tcPr>
            <w:tcW w:w="3320" w:type="pct"/>
          </w:tcPr>
          <w:p w14:paraId="274AB14D" w14:textId="77777777" w:rsidR="00970055" w:rsidRDefault="00970055" w:rsidP="00970055">
            <w:pPr>
              <w:pStyle w:val="TableNote"/>
            </w:pPr>
            <w:r>
              <w:t xml:space="preserve">the character </w:t>
            </w:r>
            <w:r>
              <w:rPr>
                <w:rStyle w:val="Foreign"/>
              </w:rPr>
              <w:t>naṁ</w:t>
            </w:r>
            <w:r>
              <w:t xml:space="preserve"> is split and partly obliterated by a vertical crack</w:t>
            </w:r>
          </w:p>
          <w:p w14:paraId="77808CC5" w14:textId="77777777" w:rsidR="00970055" w:rsidRPr="00BE6C7C" w:rsidRDefault="00970055" w:rsidP="00970055">
            <w:pPr>
              <w:pStyle w:val="TableNote"/>
              <w:rPr>
                <w:rStyle w:val="Codetext"/>
                <w:rFonts w:ascii="Calibri" w:hAnsi="Calibri" w:cs="Arial Unicode MS"/>
                <w:noProof w:val="0"/>
                <w:color w:val="auto"/>
                <w:shd w:val="clear" w:color="auto" w:fill="auto"/>
              </w:rPr>
            </w:pPr>
            <w:r>
              <w:t xml:space="preserve">the </w:t>
            </w:r>
            <w:r>
              <w:rPr>
                <w:rStyle w:val="Foreign"/>
              </w:rPr>
              <w:t>anusvāra</w:t>
            </w:r>
            <w:r>
              <w:t xml:space="preserve"> is (or would have been) definitely to the right of the crack, while the body </w:t>
            </w:r>
            <w:r>
              <w:rPr>
                <w:rStyle w:val="Foreign"/>
              </w:rPr>
              <w:t>na</w:t>
            </w:r>
            <w:r>
              <w:t xml:space="preserve"> has been arbitrarily allocated to the left of the milestone, which needs </w:t>
            </w:r>
            <w:r w:rsidRPr="00D441A4">
              <w:rPr>
                <w:rStyle w:val="Codeattribute"/>
              </w:rPr>
              <w:t>@break=</w:t>
            </w:r>
            <w:r w:rsidRPr="00D441A4">
              <w:rPr>
                <w:rStyle w:val="Codevalue"/>
              </w:rPr>
              <w:t>"no"</w:t>
            </w:r>
          </w:p>
        </w:tc>
        <w:tc>
          <w:tcPr>
            <w:tcW w:w="1680" w:type="pct"/>
            <w:vMerge/>
            <w:vAlign w:val="bottom"/>
          </w:tcPr>
          <w:p w14:paraId="19A54B71" w14:textId="77777777" w:rsidR="00970055" w:rsidRDefault="00970055" w:rsidP="00970055">
            <w:pPr>
              <w:pStyle w:val="Image"/>
            </w:pPr>
          </w:p>
        </w:tc>
      </w:tr>
    </w:tbl>
    <w:p w14:paraId="1F369F53" w14:textId="77777777" w:rsidR="00B115F2" w:rsidRPr="00DD7CCF" w:rsidRDefault="00B115F2" w:rsidP="00B115F2">
      <w:pPr>
        <w:pStyle w:val="Cmsor2"/>
      </w:pPr>
      <w:bookmarkStart w:id="360" w:name="_Ref43984718"/>
      <w:bookmarkStart w:id="361" w:name="_Ref182210491"/>
      <w:bookmarkStart w:id="362" w:name="_Toc182997006"/>
      <w:r w:rsidRPr="00DD7CCF">
        <w:t>Not-quite partitions</w:t>
      </w:r>
      <w:bookmarkEnd w:id="360"/>
      <w:bookmarkEnd w:id="361"/>
      <w:bookmarkEnd w:id="362"/>
    </w:p>
    <w:p w14:paraId="0D8B0188" w14:textId="351969FB" w:rsidR="00B115F2" w:rsidRPr="00DD7CCF" w:rsidRDefault="00984D69" w:rsidP="00B115F2">
      <w:pPr>
        <w:pStyle w:val="Cmsor3"/>
      </w:pPr>
      <w:bookmarkStart w:id="363" w:name="_2aaf1avj18kw" w:colFirst="0" w:colLast="0"/>
      <w:bookmarkStart w:id="364" w:name="_rr8pkbi3b1cc" w:colFirst="0" w:colLast="0"/>
      <w:bookmarkStart w:id="365" w:name="_Ref43984388"/>
      <w:bookmarkStart w:id="366" w:name="_Toc182997007"/>
      <w:bookmarkEnd w:id="363"/>
      <w:bookmarkEnd w:id="364"/>
      <w:r>
        <w:t xml:space="preserve">Sections separated by vertical </w:t>
      </w:r>
      <w:r w:rsidR="00B115F2" w:rsidRPr="00DD7CCF">
        <w:t>space</w:t>
      </w:r>
      <w:bookmarkEnd w:id="365"/>
      <w:bookmarkEnd w:id="366"/>
    </w:p>
    <w:p w14:paraId="28C671BC" w14:textId="16DB63EC" w:rsidR="00B115F2" w:rsidRDefault="00B115F2" w:rsidP="00B115F2">
      <w:r>
        <w:t>S</w:t>
      </w:r>
      <w:r w:rsidRPr="00DD7CCF">
        <w:t xml:space="preserve">ections of a reasonably coherent text are </w:t>
      </w:r>
      <w:r>
        <w:t xml:space="preserve">sometimes </w:t>
      </w:r>
      <w:r w:rsidRPr="00DD7CCF">
        <w:t xml:space="preserve">separated by vertical </w:t>
      </w:r>
      <w:r w:rsidRPr="00E24F87">
        <w:rPr>
          <w:noProof/>
        </w:rPr>
        <w:t>(</w:t>
      </w:r>
      <w:r w:rsidRPr="00DD7CCF">
        <w:t>interlinear) space in what is otherwise a fairly well-defined single zone</w:t>
      </w:r>
      <w:r>
        <w:t>. I</w:t>
      </w:r>
      <w:r w:rsidRPr="00DD7CCF">
        <w:t xml:space="preserve">f the first or last line </w:t>
      </w:r>
      <w:r>
        <w:t>(</w:t>
      </w:r>
      <w:r w:rsidRPr="00DD7CCF">
        <w:t>or few lines</w:t>
      </w:r>
      <w:r>
        <w:t>)</w:t>
      </w:r>
      <w:r w:rsidRPr="00DD7CCF">
        <w:t xml:space="preserve"> of an inscription are set apart visually from the rest, see the following subsections </w:t>
      </w:r>
      <w:r w:rsidRPr="00E24F87">
        <w:rPr>
          <w:noProof/>
        </w:rPr>
        <w:t>(</w:t>
      </w:r>
      <w:r w:rsidRPr="00DD7CCF">
        <w:t>§</w:t>
      </w:r>
      <w:r w:rsidRPr="00DD7CCF">
        <w:fldChar w:fldCharType="begin"/>
      </w:r>
      <w:r w:rsidRPr="00DD7CCF">
        <w:instrText xml:space="preserve"> REF _Ref43978135 \r \h </w:instrText>
      </w:r>
      <w:r>
        <w:instrText xml:space="preserve"> \* MERGEFORMAT </w:instrText>
      </w:r>
      <w:r w:rsidRPr="00DD7CCF">
        <w:fldChar w:fldCharType="separate"/>
      </w:r>
      <w:r w:rsidR="00110B53">
        <w:t>3.8.2</w:t>
      </w:r>
      <w:r w:rsidRPr="00DD7CCF">
        <w:fldChar w:fldCharType="end"/>
      </w:r>
      <w:r w:rsidRPr="00DD7CCF">
        <w:t xml:space="preserve"> and §</w:t>
      </w:r>
      <w:r>
        <w:fldChar w:fldCharType="begin"/>
      </w:r>
      <w:r>
        <w:instrText xml:space="preserve"> REF _Ref182233273 \r \h </w:instrText>
      </w:r>
      <w:r>
        <w:fldChar w:fldCharType="separate"/>
      </w:r>
      <w:r w:rsidR="00110B53">
        <w:t>3.8.3</w:t>
      </w:r>
      <w:r>
        <w:fldChar w:fldCharType="end"/>
      </w:r>
      <w:r w:rsidRPr="00DD7CCF">
        <w:t xml:space="preserve">) for </w:t>
      </w:r>
      <w:r>
        <w:t xml:space="preserve">the relevant </w:t>
      </w:r>
      <w:r w:rsidRPr="00DD7CCF">
        <w:t>encoding</w:t>
      </w:r>
      <w:r>
        <w:t>. Otherwise, choose one of the following options depending on your judgement of the degree to which the sections are semantically and physically distinct:</w:t>
      </w:r>
    </w:p>
    <w:p w14:paraId="6005FD08" w14:textId="77777777" w:rsidR="00B115F2" w:rsidRDefault="00B115F2" w:rsidP="00B115F2">
      <w:pPr>
        <w:pStyle w:val="Lista"/>
      </w:pPr>
      <w:r w:rsidRPr="000B2AFA">
        <w:t xml:space="preserve">if there is </w:t>
      </w:r>
      <w:r w:rsidRPr="000B2AFA">
        <w:rPr>
          <w:b/>
          <w:bCs/>
        </w:rPr>
        <w:t>little to no</w:t>
      </w:r>
      <w:r w:rsidRPr="000B2AFA">
        <w:t xml:space="preserve"> semantic discontinuity between the sections, and the physical separation is not very emphatic,</w:t>
      </w:r>
      <w:r>
        <w:t xml:space="preserve"> then </w:t>
      </w:r>
      <w:r w:rsidRPr="00DD7CCF">
        <w:t>encode the text as a single unit, ignoring the interlinear space in your edition and only describing it in the layout description</w:t>
      </w:r>
    </w:p>
    <w:p w14:paraId="60C8FD89" w14:textId="64E1B75E" w:rsidR="00B115F2" w:rsidRDefault="00B115F2" w:rsidP="00B115F2">
      <w:pPr>
        <w:pStyle w:val="Lista"/>
      </w:pPr>
      <w:r>
        <w:t xml:space="preserve">if the sections are </w:t>
      </w:r>
      <w:r w:rsidRPr="000B2AFA">
        <w:rPr>
          <w:b/>
          <w:bCs/>
        </w:rPr>
        <w:t>semantically separate</w:t>
      </w:r>
      <w:r>
        <w:t xml:space="preserve"> and/or the </w:t>
      </w:r>
      <w:r w:rsidRPr="000B2AFA">
        <w:rPr>
          <w:b/>
          <w:bCs/>
        </w:rPr>
        <w:t>physical separation is emphasized</w:t>
      </w:r>
      <w:r>
        <w:t xml:space="preserve"> (for instance by a large space or by a carved feature), then </w:t>
      </w:r>
      <w:r w:rsidRPr="00DD7CCF">
        <w:t xml:space="preserve">encode pagelike partitions </w:t>
      </w:r>
      <w:r>
        <w:t xml:space="preserve">as per </w:t>
      </w:r>
      <w:r w:rsidRPr="00DD7CCF">
        <w:t>§</w:t>
      </w:r>
      <w:r w:rsidRPr="00DD7CCF">
        <w:fldChar w:fldCharType="begin"/>
      </w:r>
      <w:r w:rsidRPr="00DD7CCF">
        <w:instrText xml:space="preserve"> REF _Ref43979481 \r \h </w:instrText>
      </w:r>
      <w:r>
        <w:instrText xml:space="preserve"> \* MERGEFORMAT </w:instrText>
      </w:r>
      <w:r w:rsidRPr="00DD7CCF">
        <w:fldChar w:fldCharType="separate"/>
      </w:r>
      <w:r w:rsidR="00110B53">
        <w:t>3.4</w:t>
      </w:r>
      <w:r w:rsidRPr="00DD7CCF">
        <w:fldChar w:fldCharType="end"/>
      </w:r>
    </w:p>
    <w:p w14:paraId="19B3649D" w14:textId="61963E98" w:rsidR="00B115F2" w:rsidRPr="00DD7CCF" w:rsidRDefault="00B115F2" w:rsidP="00B115F2">
      <w:pPr>
        <w:pStyle w:val="Lista"/>
      </w:pPr>
      <w:r>
        <w:t>if the sections are completely independent, then boxlike partitions (§</w:t>
      </w:r>
      <w:r>
        <w:fldChar w:fldCharType="begin"/>
      </w:r>
      <w:r>
        <w:instrText xml:space="preserve"> REF _Ref43978987 \r \h </w:instrText>
      </w:r>
      <w:r>
        <w:fldChar w:fldCharType="separate"/>
      </w:r>
      <w:r w:rsidR="00110B53">
        <w:t>3.2</w:t>
      </w:r>
      <w:r>
        <w:fldChar w:fldCharType="end"/>
      </w:r>
      <w:r>
        <w:t>) may be applicable, but before encoding such a partition, consider carefully the guidelines in §</w:t>
      </w:r>
      <w:r>
        <w:fldChar w:fldCharType="begin"/>
      </w:r>
      <w:r>
        <w:instrText xml:space="preserve"> REF _Ref43978278 \r \h </w:instrText>
      </w:r>
      <w:r>
        <w:fldChar w:fldCharType="separate"/>
      </w:r>
      <w:r w:rsidR="00110B53">
        <w:t>3.2.1</w:t>
      </w:r>
      <w:r>
        <w:fldChar w:fldCharType="end"/>
      </w:r>
    </w:p>
    <w:p w14:paraId="12278779" w14:textId="77777777" w:rsidR="00B115F2" w:rsidRPr="00DD7CCF" w:rsidRDefault="00B115F2" w:rsidP="00B115F2">
      <w:pPr>
        <w:pStyle w:val="Cmsor3"/>
      </w:pPr>
      <w:bookmarkStart w:id="367" w:name="_tmbjz6tt6rwk" w:colFirst="0" w:colLast="0"/>
      <w:bookmarkStart w:id="368" w:name="_Ref43978135"/>
      <w:bookmarkStart w:id="369" w:name="_Toc182997008"/>
      <w:bookmarkEnd w:id="367"/>
      <w:r w:rsidRPr="00DD7CCF">
        <w:t xml:space="preserve">Spatially offset opening sections </w:t>
      </w:r>
      <w:r w:rsidRPr="00E24F87">
        <w:rPr>
          <w:noProof/>
        </w:rPr>
        <w:t>(</w:t>
      </w:r>
      <w:r w:rsidRPr="00DD7CCF">
        <w:t>incipits)</w:t>
      </w:r>
      <w:bookmarkEnd w:id="368"/>
      <w:bookmarkEnd w:id="369"/>
    </w:p>
    <w:p w14:paraId="1184D56C" w14:textId="474A899F" w:rsidR="00B115F2" w:rsidRDefault="00B115F2" w:rsidP="00B115F2">
      <w:r>
        <w:t>O</w:t>
      </w:r>
      <w:r w:rsidRPr="00DD7CCF">
        <w:t xml:space="preserve">pening symbols, words, phrases or stanzas </w:t>
      </w:r>
      <w:r>
        <w:t xml:space="preserve">in an inscription are </w:t>
      </w:r>
      <w:r w:rsidRPr="00DD7CCF">
        <w:t xml:space="preserve">called </w:t>
      </w:r>
      <w:r w:rsidRPr="00DD7CCF">
        <w:rPr>
          <w:rStyle w:val="Foreign"/>
        </w:rPr>
        <w:t>incipit</w:t>
      </w:r>
      <w:r w:rsidRPr="00DD7CCF">
        <w:t xml:space="preserve"> in the Western tradition</w:t>
      </w:r>
      <w:r>
        <w:t xml:space="preserve">. Text interpreted as an incipit does not require any special markup in our conventions and shall be wrapped, like any text, in </w:t>
      </w:r>
      <w:r w:rsidRPr="00DD7CCF">
        <w:t xml:space="preserve">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Pr="00DD7CCF">
        <w:t>§</w:t>
      </w:r>
      <w:r w:rsidRPr="00DD7CCF">
        <w:fldChar w:fldCharType="begin"/>
      </w:r>
      <w:r w:rsidRPr="00DD7CCF">
        <w:instrText xml:space="preserve"> REF _Ref43978632 \w \h </w:instrText>
      </w:r>
      <w:r>
        <w:instrText xml:space="preserve"> \* MERGEFORMAT </w:instrText>
      </w:r>
      <w:r w:rsidRPr="00DD7CCF">
        <w:fldChar w:fldCharType="separate"/>
      </w:r>
      <w:r w:rsidR="00110B53">
        <w:t>2</w:t>
      </w:r>
      <w:r w:rsidRPr="00DD7CCF">
        <w:fldChar w:fldCharType="end"/>
      </w:r>
      <w:r w:rsidRPr="00DD7CCF">
        <w:t>)</w:t>
      </w:r>
      <w:r>
        <w:t>. I</w:t>
      </w:r>
      <w:r w:rsidRPr="00DD7CCF">
        <w:t xml:space="preserve">f the text of an </w:t>
      </w:r>
      <w:r w:rsidRPr="000161E6">
        <w:t>incipit is within the regular field and line structure of</w:t>
      </w:r>
      <w:r w:rsidRPr="00DD7CCF">
        <w:t xml:space="preserve"> an inscription, then no further markup is </w:t>
      </w:r>
      <w:r>
        <w:t>desirable. On the other hand, incipits are often set visually apart from the body text. Since epigraphic lines may appear in any visual arrangement (§</w:t>
      </w:r>
      <w:r w:rsidR="0020012B">
        <w:fldChar w:fldCharType="begin"/>
      </w:r>
      <w:r w:rsidR="0020012B">
        <w:instrText xml:space="preserve"> REF _Ref182923075 \r \h </w:instrText>
      </w:r>
      <w:r w:rsidR="0020012B">
        <w:fldChar w:fldCharType="separate"/>
      </w:r>
      <w:r w:rsidR="00110B53">
        <w:t>3.1</w:t>
      </w:r>
      <w:r w:rsidR="0020012B">
        <w:fldChar w:fldCharType="end"/>
      </w:r>
      <w:r>
        <w:t>), in this case too, no special markup is necessary, even if the incipit floats outside, inside, or partly inside the principal field, as in the Examples below. The line(s) of the incipit may thus simply be numbered from 1, so that the first line of the body text receives the next higher number. However, when an incipit is set apart from the body, it is generally desirable to assign the line number 1 to the first line of the body proper. Therefore, visually offset incipits may optionally bear line numbers different from the default series beginning with 1.</w:t>
      </w:r>
    </w:p>
    <w:p w14:paraId="2FFC4702" w14:textId="77777777" w:rsidR="00B115F2" w:rsidRDefault="00B115F2" w:rsidP="00B115F2">
      <w:pPr>
        <w:pStyle w:val="Lista"/>
      </w:pPr>
      <w:r>
        <w:t>the only hard rule that applies to line numeration in this case is that line numbers must remain unique through an edition (or textpart division), while the recommended numeration is as follows</w:t>
      </w:r>
    </w:p>
    <w:p w14:paraId="7C3CE918" w14:textId="77777777" w:rsidR="00B115F2" w:rsidRDefault="00B115F2" w:rsidP="00B115F2">
      <w:pPr>
        <w:pStyle w:val="Lista2"/>
      </w:pPr>
      <w:r>
        <w:t>for simple line numbers, add a leading 0 (zero) for the line(s) containing the incipit (e.g. 01, 02, etc.)</w:t>
      </w:r>
    </w:p>
    <w:p w14:paraId="47C747F6" w14:textId="53D89B43" w:rsidR="00B115F2" w:rsidRPr="00DD7CCF" w:rsidRDefault="00B115F2" w:rsidP="00B115F2">
      <w:pPr>
        <w:pStyle w:val="Lista2"/>
      </w:pPr>
      <w:r>
        <w:t>if the lines of your edition are numbered using the repetitive scheme (§</w:t>
      </w:r>
      <w:r>
        <w:fldChar w:fldCharType="begin"/>
      </w:r>
      <w:r>
        <w:instrText xml:space="preserve"> REF _Ref182228380 \r \h </w:instrText>
      </w:r>
      <w:r>
        <w:fldChar w:fldCharType="separate"/>
      </w:r>
      <w:r w:rsidR="00110B53">
        <w:t>3.5.3.1</w:t>
      </w:r>
      <w:r>
        <w:fldChar w:fldCharType="end"/>
      </w:r>
      <w:r>
        <w:t xml:space="preserve">), then a special line number involving a leading 0 (e.g. A01, B01, etc.) may be used on every pagelike partition if applicable; see </w:t>
      </w:r>
      <w:r w:rsidR="0017391C">
        <w:t>Case study</w:t>
      </w:r>
      <w:r>
        <w:t xml:space="preserve"> 3 </w:t>
      </w:r>
      <w:r>
        <w:rPr>
          <w:noProof/>
        </w:rPr>
        <w:t xml:space="preserve">in </w:t>
      </w:r>
      <w:r w:rsidRPr="00DD7CCF">
        <w:fldChar w:fldCharType="begin"/>
      </w:r>
      <w:r w:rsidRPr="00DD7CCF">
        <w:instrText xml:space="preserve"> REF _Ref43985466 \w \h </w:instrText>
      </w:r>
      <w:r>
        <w:instrText xml:space="preserve"> \* MERGEFORMAT </w:instrText>
      </w:r>
      <w:r w:rsidRPr="00DD7CCF">
        <w:fldChar w:fldCharType="separate"/>
      </w:r>
      <w:r w:rsidR="00110B53">
        <w:t>Appendix C</w:t>
      </w:r>
      <w:r w:rsidRPr="00DD7CCF">
        <w:fldChar w:fldCharType="end"/>
      </w:r>
      <w:r>
        <w:t xml:space="preserve"> for a Cambodian stele as an illustration</w:t>
      </w:r>
    </w:p>
    <w:p w14:paraId="43208727" w14:textId="309F3EF7" w:rsidR="00B115F2" w:rsidRPr="000A55B2" w:rsidRDefault="00B115F2" w:rsidP="00B115F2">
      <w:pPr>
        <w:pStyle w:val="Lista"/>
      </w:pPr>
      <w:r w:rsidRPr="00DD7CCF">
        <w:t xml:space="preserve">if applicable </w:t>
      </w:r>
      <w:r w:rsidRPr="00E24F87">
        <w:rPr>
          <w:noProof/>
        </w:rPr>
        <w:t>(</w:t>
      </w:r>
      <w:r w:rsidRPr="00DD7CCF">
        <w:t xml:space="preserve">i.e. if different from the body text), encode the orientation </w:t>
      </w:r>
      <w:r w:rsidRPr="00E24F87">
        <w:rPr>
          <w:noProof/>
        </w:rPr>
        <w:t>(</w:t>
      </w:r>
      <w:r w:rsidRPr="00DD7CCF">
        <w:t>§</w:t>
      </w:r>
      <w:r w:rsidRPr="00DD7CCF">
        <w:fldChar w:fldCharType="begin"/>
      </w:r>
      <w:r w:rsidRPr="00DD7CCF">
        <w:instrText xml:space="preserve"> REF _Ref43984782 \w \h </w:instrText>
      </w:r>
      <w:r>
        <w:instrText xml:space="preserve"> \* MERGEFORMAT </w:instrText>
      </w:r>
      <w:r w:rsidRPr="00DD7CCF">
        <w:fldChar w:fldCharType="separate"/>
      </w:r>
      <w:r w:rsidR="00110B53">
        <w:t>7.5.4</w:t>
      </w:r>
      <w:r w:rsidRPr="00DD7CCF">
        <w:fldChar w:fldCharType="end"/>
      </w:r>
      <w:r w:rsidRPr="00DD7CCF">
        <w:t xml:space="preserve">) and/or script </w:t>
      </w:r>
      <w:r w:rsidRPr="00E24F87">
        <w:rPr>
          <w:noProof/>
        </w:rPr>
        <w:t>(</w:t>
      </w:r>
      <w:r w:rsidRPr="00DD7CCF">
        <w:t>§</w:t>
      </w:r>
      <w:r w:rsidRPr="00DD7CCF">
        <w:fldChar w:fldCharType="begin"/>
      </w:r>
      <w:r w:rsidRPr="00DD7CCF">
        <w:instrText xml:space="preserve"> REF _Ref43985361 \w \h </w:instrText>
      </w:r>
      <w:r>
        <w:instrText xml:space="preserve"> \* MERGEFORMAT </w:instrText>
      </w:r>
      <w:r w:rsidRPr="00DD7CCF">
        <w:fldChar w:fldCharType="separate"/>
      </w:r>
      <w:r w:rsidR="00110B53">
        <w:t>7.5.5</w:t>
      </w:r>
      <w:r w:rsidRPr="00DD7CCF">
        <w:fldChar w:fldCharType="end"/>
      </w:r>
      <w:r w:rsidRPr="00DD7CCF">
        <w:t xml:space="preserve">) of </w:t>
      </w:r>
      <w:r w:rsidRPr="000A55B2">
        <w:t xml:space="preserve">the incipit lines using attributes on the </w:t>
      </w:r>
      <w:r w:rsidRPr="000A55B2">
        <w:rPr>
          <w:rStyle w:val="Code"/>
        </w:rPr>
        <w:t>&lt;lb/&gt;</w:t>
      </w:r>
      <w:r w:rsidRPr="000A55B2">
        <w:t xml:space="preserve"> element</w:t>
      </w:r>
    </w:p>
    <w:p w14:paraId="51EDB464" w14:textId="77777777" w:rsidR="00B115F2" w:rsidRDefault="00B115F2" w:rsidP="00B115F2">
      <w:pPr>
        <w:pStyle w:val="Lista2"/>
      </w:pPr>
      <w:r w:rsidRPr="00DD7CCF">
        <w:lastRenderedPageBreak/>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272E3646" w14:textId="77777777" w:rsidR="00B115F2" w:rsidRPr="00DD7CCF" w:rsidRDefault="00B115F2" w:rsidP="00B115F2"/>
    <w:tbl>
      <w:tblPr>
        <w:tblStyle w:val="CodeSampleTable"/>
        <w:tblW w:w="5000" w:type="pct"/>
        <w:tblLook w:val="04A0" w:firstRow="1" w:lastRow="0" w:firstColumn="1" w:lastColumn="0" w:noHBand="0" w:noVBand="1"/>
      </w:tblPr>
      <w:tblGrid>
        <w:gridCol w:w="6624"/>
        <w:gridCol w:w="3004"/>
      </w:tblGrid>
      <w:tr w:rsidR="00B115F2" w:rsidRPr="00DD7CCF" w14:paraId="10D97553"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32E4DC05" w14:textId="27A64FC7" w:rsidR="00B115F2" w:rsidRPr="00DD7CCF" w:rsidRDefault="00B115F2" w:rsidP="00934AD5">
            <w:pPr>
              <w:pStyle w:val="Kpalrs"/>
            </w:pPr>
            <w:r w:rsidRPr="00DD7CCF">
              <w:t xml:space="preserve">Example </w:t>
            </w:r>
            <w:r w:rsidR="00542B66">
              <w:fldChar w:fldCharType="begin"/>
            </w:r>
            <w:r w:rsidR="00542B66">
              <w:instrText xml:space="preserve"> STYLEREF 3 \s </w:instrText>
            </w:r>
            <w:r w:rsidR="00542B66">
              <w:fldChar w:fldCharType="separate"/>
            </w:r>
            <w:r w:rsidR="00110B53">
              <w:rPr>
                <w:noProof/>
              </w:rPr>
              <w:t>3.8.2</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A</w:t>
            </w:r>
            <w:r w:rsidR="00542B66">
              <w:rPr>
                <w:noProof/>
              </w:rPr>
              <w:fldChar w:fldCharType="end"/>
            </w:r>
            <w:r w:rsidRPr="00DD7CCF">
              <w:t>: incipit of two lines inset in the top left corner</w:t>
            </w:r>
          </w:p>
        </w:tc>
      </w:tr>
      <w:tr w:rsidR="00B115F2" w:rsidRPr="00DD7CCF" w14:paraId="0AB9A9E1" w14:textId="77777777" w:rsidTr="000B047B">
        <w:tc>
          <w:tcPr>
            <w:tcW w:w="3440" w:type="pct"/>
          </w:tcPr>
          <w:p w14:paraId="0176ABE6" w14:textId="77777777" w:rsidR="00B115F2" w:rsidRPr="00DD7CCF" w:rsidRDefault="00B115F2"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40AD599E" w14:textId="77777777" w:rsidR="00B115F2" w:rsidRPr="00DD7CCF" w:rsidRDefault="00B115F2" w:rsidP="00934AD5">
            <w:pPr>
              <w:pStyle w:val="CodeParagraph"/>
            </w:pPr>
            <w:r w:rsidRPr="00DD7CCF">
              <w:rPr>
                <w:rStyle w:val="Code"/>
              </w:rPr>
              <w:t>&lt;/p&gt;</w:t>
            </w:r>
          </w:p>
        </w:tc>
        <w:tc>
          <w:tcPr>
            <w:tcW w:w="1560" w:type="pct"/>
            <w:vAlign w:val="bottom"/>
          </w:tcPr>
          <w:p w14:paraId="5553CBAE" w14:textId="77777777" w:rsidR="00B115F2" w:rsidRPr="00DD7CCF" w:rsidRDefault="00B115F2" w:rsidP="007A4E63">
            <w:pPr>
              <w:pStyle w:val="Image"/>
            </w:pPr>
            <w:r w:rsidRPr="00DD7CCF">
              <w:drawing>
                <wp:inline distT="0" distB="0" distL="0" distR="0" wp14:anchorId="07D3AEBD" wp14:editId="5EE32F2C">
                  <wp:extent cx="1652905" cy="1303884"/>
                  <wp:effectExtent l="0" t="0" r="4445"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0FB6E426" w14:textId="77777777" w:rsidR="00B115F2" w:rsidRPr="00DD7CCF" w:rsidRDefault="00B115F2" w:rsidP="00B115F2"/>
    <w:tbl>
      <w:tblPr>
        <w:tblStyle w:val="CodeSampleTable"/>
        <w:tblW w:w="5000" w:type="pct"/>
        <w:tblLook w:val="04A0" w:firstRow="1" w:lastRow="0" w:firstColumn="1" w:lastColumn="0" w:noHBand="0" w:noVBand="1"/>
      </w:tblPr>
      <w:tblGrid>
        <w:gridCol w:w="7227"/>
        <w:gridCol w:w="2401"/>
      </w:tblGrid>
      <w:tr w:rsidR="00B115F2" w:rsidRPr="00DD7CCF" w14:paraId="2549A9F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65B3D40" w14:textId="56B2B443" w:rsidR="00B115F2" w:rsidRPr="00DD7CCF" w:rsidRDefault="00B115F2" w:rsidP="00934AD5">
            <w:pPr>
              <w:pStyle w:val="Kpalrs"/>
            </w:pPr>
            <w:r w:rsidRPr="00DD7CCF">
              <w:t xml:space="preserve">Example </w:t>
            </w:r>
            <w:r w:rsidR="00542B66">
              <w:fldChar w:fldCharType="begin"/>
            </w:r>
            <w:r w:rsidR="00542B66">
              <w:instrText xml:space="preserve"> STYLEREF 3 \s </w:instrText>
            </w:r>
            <w:r w:rsidR="00542B66">
              <w:fldChar w:fldCharType="separate"/>
            </w:r>
            <w:r w:rsidR="00110B53">
              <w:rPr>
                <w:noProof/>
              </w:rPr>
              <w:t>3.8.2</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B</w:t>
            </w:r>
            <w:r w:rsidR="00542B66">
              <w:rPr>
                <w:noProof/>
              </w:rPr>
              <w:fldChar w:fldCharType="end"/>
            </w:r>
            <w:r w:rsidRPr="00DD7CCF">
              <w:t>: incipit written vertically, with upright characters, in the left margin</w:t>
            </w:r>
          </w:p>
        </w:tc>
      </w:tr>
      <w:tr w:rsidR="00B115F2" w:rsidRPr="00DD7CCF" w14:paraId="4F6D0AED" w14:textId="77777777" w:rsidTr="000B047B">
        <w:tc>
          <w:tcPr>
            <w:tcW w:w="3753" w:type="pct"/>
          </w:tcPr>
          <w:p w14:paraId="160A9AB0" w14:textId="77777777" w:rsidR="00B115F2" w:rsidRPr="00DD7CCF" w:rsidRDefault="00B115F2"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2FDD14A0" w14:textId="77777777" w:rsidR="00B115F2" w:rsidRPr="00DD7CCF" w:rsidRDefault="00B115F2" w:rsidP="007A4E63">
            <w:pPr>
              <w:pStyle w:val="Image"/>
            </w:pPr>
            <w:r w:rsidRPr="00DD7CCF">
              <w:drawing>
                <wp:inline distT="0" distB="0" distL="0" distR="0" wp14:anchorId="4C9592C2" wp14:editId="212C0C46">
                  <wp:extent cx="1254125" cy="1198832"/>
                  <wp:effectExtent l="0" t="0" r="3175" b="1905"/>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254906E8" w14:textId="77777777" w:rsidR="00B115F2" w:rsidRPr="00DD7CCF" w:rsidRDefault="00B115F2" w:rsidP="00B115F2">
      <w:bookmarkStart w:id="370" w:name="_tg7yz01k2pc5" w:colFirst="0" w:colLast="0"/>
      <w:bookmarkStart w:id="371" w:name="_Ref43984537"/>
      <w:bookmarkEnd w:id="370"/>
    </w:p>
    <w:tbl>
      <w:tblPr>
        <w:tblStyle w:val="CodeSampleTable"/>
        <w:tblW w:w="5000" w:type="pct"/>
        <w:tblLook w:val="04A0" w:firstRow="1" w:lastRow="0" w:firstColumn="1" w:lastColumn="0" w:noHBand="0" w:noVBand="1"/>
      </w:tblPr>
      <w:tblGrid>
        <w:gridCol w:w="9628"/>
      </w:tblGrid>
      <w:tr w:rsidR="00B115F2" w:rsidRPr="00DD7CCF" w14:paraId="34BE2825" w14:textId="77777777" w:rsidTr="001112AA">
        <w:trPr>
          <w:cnfStyle w:val="100000000000" w:firstRow="1" w:lastRow="0" w:firstColumn="0" w:lastColumn="0" w:oddVBand="0" w:evenVBand="0" w:oddHBand="0" w:evenHBand="0" w:firstRowFirstColumn="0" w:firstRowLastColumn="0" w:lastRowFirstColumn="0" w:lastRowLastColumn="0"/>
        </w:trPr>
        <w:tc>
          <w:tcPr>
            <w:tcW w:w="5000" w:type="pct"/>
          </w:tcPr>
          <w:p w14:paraId="7D9ABFD4" w14:textId="13F54924" w:rsidR="00B115F2" w:rsidRPr="00DD7CCF" w:rsidRDefault="00B115F2" w:rsidP="001112AA">
            <w:pPr>
              <w:pStyle w:val="Kpalrs"/>
            </w:pPr>
            <w:r w:rsidRPr="00DD7CCF">
              <w:t xml:space="preserve">Example </w:t>
            </w:r>
            <w:r w:rsidR="00542B66">
              <w:fldChar w:fldCharType="begin"/>
            </w:r>
            <w:r w:rsidR="00542B66">
              <w:instrText xml:space="preserve"> STYLEREF 3 \s </w:instrText>
            </w:r>
            <w:r w:rsidR="00542B66">
              <w:fldChar w:fldCharType="separate"/>
            </w:r>
            <w:r w:rsidR="00110B53">
              <w:rPr>
                <w:noProof/>
              </w:rPr>
              <w:t>3.8.2</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C</w:t>
            </w:r>
            <w:r w:rsidR="00542B66">
              <w:rPr>
                <w:noProof/>
              </w:rPr>
              <w:fldChar w:fldCharType="end"/>
            </w:r>
            <w:r w:rsidRPr="00DD7CCF">
              <w:t xml:space="preserve">: incipit </w:t>
            </w:r>
            <w:r>
              <w:t>floating within the principal inscribed field</w:t>
            </w:r>
          </w:p>
        </w:tc>
      </w:tr>
      <w:tr w:rsidR="00B115F2" w:rsidRPr="00DD7CCF" w14:paraId="4E5ACEB1" w14:textId="77777777" w:rsidTr="001112AA">
        <w:tc>
          <w:tcPr>
            <w:tcW w:w="5000" w:type="pct"/>
          </w:tcPr>
          <w:p w14:paraId="7E16DE4B" w14:textId="77777777" w:rsidR="00B115F2" w:rsidRPr="00DD7CCF" w:rsidRDefault="00B115F2" w:rsidP="001112AA">
            <w:pPr>
              <w:pStyle w:val="Image"/>
            </w:pPr>
            <w:r>
              <w:drawing>
                <wp:inline distT="0" distB="0" distL="0" distR="0" wp14:anchorId="31DF8D35" wp14:editId="382E7B4C">
                  <wp:extent cx="6120765" cy="1167130"/>
                  <wp:effectExtent l="0" t="0" r="0" b="0"/>
                  <wp:docPr id="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20765" cy="1167130"/>
                          </a:xfrm>
                          <a:prstGeom prst="rect">
                            <a:avLst/>
                          </a:prstGeom>
                          <a:noFill/>
                          <a:ln>
                            <a:noFill/>
                          </a:ln>
                        </pic:spPr>
                      </pic:pic>
                    </a:graphicData>
                  </a:graphic>
                </wp:inline>
              </w:drawing>
            </w:r>
          </w:p>
        </w:tc>
      </w:tr>
      <w:tr w:rsidR="00B115F2" w:rsidRPr="00DD7CCF" w14:paraId="06689077" w14:textId="77777777" w:rsidTr="001112AA">
        <w:tc>
          <w:tcPr>
            <w:tcW w:w="5000" w:type="pct"/>
          </w:tcPr>
          <w:p w14:paraId="0CB8486D" w14:textId="77777777" w:rsidR="00B115F2" w:rsidRPr="00DD7CCF" w:rsidRDefault="00B115F2" w:rsidP="001112AA">
            <w:pPr>
              <w:pStyle w:val="TableNote"/>
            </w:pPr>
            <w:r>
              <w:t>the text in the frame is a blessing that is not connected to the surrounding text</w:t>
            </w:r>
          </w:p>
          <w:p w14:paraId="14BF3533" w14:textId="77777777" w:rsidR="00B115F2" w:rsidRPr="00DD7CCF" w:rsidRDefault="00B115F2" w:rsidP="001112AA">
            <w:pPr>
              <w:pStyle w:val="TableNote"/>
            </w:pPr>
            <w:r>
              <w:t xml:space="preserve">the contents of the frame </w:t>
            </w:r>
            <w:commentRangeStart w:id="372"/>
            <w:r>
              <w:t xml:space="preserve">have been encoded </w:t>
            </w:r>
            <w:commentRangeEnd w:id="372"/>
            <w:r>
              <w:rPr>
                <w:rStyle w:val="Jegyzethivatkozs"/>
                <w:rFonts w:ascii="Gentium Plus" w:hAnsi="Gentium Plus" w:cs="Mangal"/>
              </w:rPr>
              <w:commentReference w:id="372"/>
            </w:r>
            <w:r>
              <w:t>as an incipit, placed in logical sequence before the lines of the body</w:t>
            </w:r>
          </w:p>
        </w:tc>
      </w:tr>
    </w:tbl>
    <w:p w14:paraId="747ADBC7" w14:textId="77777777" w:rsidR="00B115F2" w:rsidRDefault="00B115F2" w:rsidP="00B115F2">
      <w:pPr>
        <w:pStyle w:val="Cmsor3"/>
      </w:pPr>
      <w:bookmarkStart w:id="373" w:name="_Ref182233273"/>
      <w:bookmarkStart w:id="374" w:name="_Toc182997009"/>
      <w:r w:rsidRPr="00DD7CCF">
        <w:t xml:space="preserve">Spatially offset closing lines </w:t>
      </w:r>
      <w:r w:rsidRPr="00E24F87">
        <w:rPr>
          <w:noProof/>
        </w:rPr>
        <w:t>(</w:t>
      </w:r>
      <w:r w:rsidRPr="00DD7CCF">
        <w:t>colophons)</w:t>
      </w:r>
      <w:bookmarkEnd w:id="371"/>
      <w:bookmarkEnd w:id="373"/>
      <w:bookmarkEnd w:id="374"/>
    </w:p>
    <w:p w14:paraId="284E4420" w14:textId="77186451" w:rsidR="00B115F2" w:rsidRPr="00DD7CCF" w:rsidRDefault="00B115F2" w:rsidP="00B115F2">
      <w:r>
        <w:t xml:space="preserve">Many inscriptions have a concluding section recording some details about the creation of the inscription, known as a </w:t>
      </w:r>
      <w:r>
        <w:rPr>
          <w:i/>
          <w:iCs/>
        </w:rPr>
        <w:t>colophon</w:t>
      </w:r>
      <w:r>
        <w:t xml:space="preserve">. As with incipits, we employ no special markup to record that a piece of text has been interpreted as a colophon. Also as with incipits, the final line(s) </w:t>
      </w:r>
      <w:r w:rsidRPr="00DD7CCF">
        <w:t>may be written outside the principal field,</w:t>
      </w:r>
      <w:r>
        <w:t xml:space="preserve"> </w:t>
      </w:r>
      <w:r w:rsidRPr="00DD7CCF">
        <w:t>either because the designer of the inscription wanted to separate a colophon visually from the rest of the text</w:t>
      </w:r>
      <w:r>
        <w:t xml:space="preserve">; </w:t>
      </w:r>
      <w:r w:rsidRPr="00DD7CCF">
        <w:t xml:space="preserve">or, occasionally, because the engraver had simply run out of space in the principal field and engraved the </w:t>
      </w:r>
      <w:r>
        <w:t xml:space="preserve">last </w:t>
      </w:r>
      <w:r w:rsidRPr="00DD7CCF">
        <w:t>line</w:t>
      </w:r>
      <w:r w:rsidRPr="00E24F87">
        <w:rPr>
          <w:noProof/>
        </w:rPr>
        <w:t>(</w:t>
      </w:r>
      <w:r w:rsidRPr="00DD7CCF">
        <w:t>s) in a margin or interpolated between the regular lines</w:t>
      </w:r>
      <w:r>
        <w:t xml:space="preserve">, as in </w:t>
      </w:r>
      <w:r>
        <w:fldChar w:fldCharType="begin"/>
      </w:r>
      <w:r>
        <w:instrText xml:space="preserve"> REF _Ref182232568 \h </w:instrText>
      </w:r>
      <w:r>
        <w:fldChar w:fldCharType="separate"/>
      </w:r>
      <w:r w:rsidR="00110B53" w:rsidRPr="00DD7CCF">
        <w:t xml:space="preserve">Example </w:t>
      </w:r>
      <w:r w:rsidR="00110B53">
        <w:rPr>
          <w:noProof/>
        </w:rPr>
        <w:t>3.8.3</w:t>
      </w:r>
      <w:r w:rsidR="00110B53" w:rsidRPr="00DD7CCF">
        <w:t>.</w:t>
      </w:r>
      <w:r w:rsidR="00110B53">
        <w:rPr>
          <w:noProof/>
        </w:rPr>
        <w:t>A</w:t>
      </w:r>
      <w:r>
        <w:fldChar w:fldCharType="end"/>
      </w:r>
      <w:r>
        <w:t>. Since epigraphic lines may appear in any visual arrangement (§</w:t>
      </w:r>
      <w:r w:rsidR="0020012B">
        <w:fldChar w:fldCharType="begin"/>
      </w:r>
      <w:r w:rsidR="0020012B">
        <w:instrText xml:space="preserve"> REF _Ref182923075 \r \h </w:instrText>
      </w:r>
      <w:r w:rsidR="0020012B">
        <w:fldChar w:fldCharType="separate"/>
      </w:r>
      <w:r w:rsidR="00110B53">
        <w:t>3.1</w:t>
      </w:r>
      <w:r w:rsidR="0020012B">
        <w:fldChar w:fldCharType="end"/>
      </w:r>
      <w:r>
        <w:t xml:space="preserve">), no special markup is necessary for such lines, nor does numbering such lines in sequence after the rest of the lines give rise to any difficulty. Therefore, passages interpreted as colophons but physically integrated with the partition and line structure of the main field shall not be marked up in any special manner. Final lines </w:t>
      </w:r>
      <w:r w:rsidRPr="00DD7CCF">
        <w:t>visually set apart from the body text</w:t>
      </w:r>
      <w:r>
        <w:rPr>
          <w:noProof/>
        </w:rPr>
        <w:t xml:space="preserve">, </w:t>
      </w:r>
      <w:r w:rsidRPr="00DD7CCF">
        <w:t xml:space="preserve">whether they are colophons or not, </w:t>
      </w:r>
      <w:r>
        <w:t>shall be treated as follows.</w:t>
      </w:r>
    </w:p>
    <w:p w14:paraId="5D984994" w14:textId="77777777" w:rsidR="00B115F2" w:rsidRPr="00DD7CCF" w:rsidRDefault="00B115F2" w:rsidP="00B115F2">
      <w:pPr>
        <w:pStyle w:val="Lista"/>
      </w:pPr>
      <w:r w:rsidRPr="00DD7CCF">
        <w:t>number</w:t>
      </w:r>
      <w:r>
        <w:t xml:space="preserve"> </w:t>
      </w:r>
      <w:r w:rsidRPr="00DD7CCF">
        <w:t>the</w:t>
      </w:r>
      <w:r>
        <w:t>se</w:t>
      </w:r>
      <w:r w:rsidRPr="00DD7CCF">
        <w:t xml:space="preserve"> lines consecutively after the last regular line</w:t>
      </w:r>
    </w:p>
    <w:p w14:paraId="364B9752" w14:textId="77777777" w:rsidR="00B115F2" w:rsidRPr="00DD7CCF" w:rsidRDefault="00B115F2" w:rsidP="00B115F2">
      <w:pPr>
        <w:pStyle w:val="Lista"/>
      </w:pPr>
      <w:r w:rsidRPr="00DD7CCF">
        <w:t>the contents of the last line</w:t>
      </w:r>
      <w:r w:rsidRPr="00E24F87">
        <w:rPr>
          <w:noProof/>
        </w:rPr>
        <w:t>(</w:t>
      </w:r>
      <w:r w:rsidRPr="00DD7CCF">
        <w:t>s) may be incorporated in the last block-level container of the principal text if the two are semantically contiguous</w:t>
      </w:r>
    </w:p>
    <w:p w14:paraId="0CF8F57E" w14:textId="4A9659B9" w:rsidR="00B115F2" w:rsidRPr="00DD7CCF" w:rsidRDefault="00B115F2" w:rsidP="00B115F2">
      <w:pPr>
        <w:pStyle w:val="Lista2"/>
      </w:pPr>
      <w:r w:rsidRPr="00DD7CCF">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Pr="00DD7CCF">
        <w:t>§</w:t>
      </w:r>
      <w:r w:rsidRPr="00DD7CCF">
        <w:fldChar w:fldCharType="begin"/>
      </w:r>
      <w:r w:rsidRPr="00DD7CCF">
        <w:instrText xml:space="preserve"> REF _Ref43978632 \w \h </w:instrText>
      </w:r>
      <w:r>
        <w:instrText xml:space="preserve"> \* MERGEFORMAT </w:instrText>
      </w:r>
      <w:r w:rsidRPr="00DD7CCF">
        <w:fldChar w:fldCharType="separate"/>
      </w:r>
      <w:r w:rsidR="00110B53">
        <w:t>2</w:t>
      </w:r>
      <w:r w:rsidRPr="00DD7CCF">
        <w:fldChar w:fldCharType="end"/>
      </w:r>
      <w:r w:rsidRPr="00DD7CCF">
        <w:t>)</w:t>
      </w:r>
    </w:p>
    <w:p w14:paraId="45EE87F0" w14:textId="295F30E3" w:rsidR="00B115F2" w:rsidRPr="00DD7CCF" w:rsidRDefault="00B115F2" w:rsidP="00B115F2">
      <w:pPr>
        <w:pStyle w:val="Lista"/>
      </w:pPr>
      <w:r w:rsidRPr="00DD7CCF">
        <w:lastRenderedPageBreak/>
        <w:t xml:space="preserve">if applicable </w:t>
      </w:r>
      <w:r w:rsidRPr="00E24F87">
        <w:rPr>
          <w:noProof/>
        </w:rPr>
        <w:t>(</w:t>
      </w:r>
      <w:r w:rsidRPr="00DD7CCF">
        <w:t xml:space="preserve">i.e. if different from the body text), encode the orientation </w:t>
      </w:r>
      <w:r w:rsidRPr="00E24F87">
        <w:rPr>
          <w:noProof/>
        </w:rPr>
        <w:t>(</w:t>
      </w:r>
      <w:r w:rsidRPr="00DD7CCF">
        <w:t>§</w:t>
      </w:r>
      <w:r w:rsidRPr="00DD7CCF">
        <w:fldChar w:fldCharType="begin"/>
      </w:r>
      <w:r w:rsidRPr="00DD7CCF">
        <w:instrText xml:space="preserve"> REF _Ref43984782 \w \h </w:instrText>
      </w:r>
      <w:r>
        <w:instrText xml:space="preserve"> \* MERGEFORMAT </w:instrText>
      </w:r>
      <w:r w:rsidRPr="00DD7CCF">
        <w:fldChar w:fldCharType="separate"/>
      </w:r>
      <w:r w:rsidR="00110B53">
        <w:t>7.5.4</w:t>
      </w:r>
      <w:r w:rsidRPr="00DD7CCF">
        <w:fldChar w:fldCharType="end"/>
      </w:r>
      <w:r w:rsidRPr="00DD7CCF">
        <w:t xml:space="preserve">) and/or script </w:t>
      </w:r>
      <w:r w:rsidRPr="00E24F87">
        <w:rPr>
          <w:noProof/>
        </w:rPr>
        <w:t>(</w:t>
      </w:r>
      <w:r w:rsidRPr="00DD7CCF">
        <w:t>§</w:t>
      </w:r>
      <w:r w:rsidRPr="00DD7CCF">
        <w:fldChar w:fldCharType="begin"/>
      </w:r>
      <w:r w:rsidRPr="00DD7CCF">
        <w:instrText xml:space="preserve"> REF _Ref43985361 \w \h </w:instrText>
      </w:r>
      <w:r>
        <w:instrText xml:space="preserve"> \* MERGEFORMAT </w:instrText>
      </w:r>
      <w:r w:rsidRPr="00DD7CCF">
        <w:fldChar w:fldCharType="separate"/>
      </w:r>
      <w:r w:rsidR="00110B53">
        <w:t>7.5.5</w:t>
      </w:r>
      <w:r w:rsidRPr="00DD7CCF">
        <w:fldChar w:fldCharType="end"/>
      </w:r>
      <w:r w:rsidRPr="00DD7CCF">
        <w:t>) of the opening section</w:t>
      </w:r>
    </w:p>
    <w:p w14:paraId="6AE1DF9F" w14:textId="77777777" w:rsidR="00B115F2" w:rsidRPr="00DD7CCF" w:rsidRDefault="00B115F2" w:rsidP="00B115F2">
      <w:pPr>
        <w:pStyle w:val="Lista"/>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21"/>
        <w:gridCol w:w="3607"/>
      </w:tblGrid>
      <w:tr w:rsidR="00B115F2" w:rsidRPr="00DD7CCF" w14:paraId="7A085445"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64CC401" w14:textId="0DC08DF6" w:rsidR="00B115F2" w:rsidRPr="00DD7CCF" w:rsidRDefault="00B115F2" w:rsidP="00934AD5">
            <w:pPr>
              <w:pStyle w:val="Kpalrs"/>
            </w:pPr>
            <w:bookmarkStart w:id="375" w:name="_Ref182232568"/>
            <w:r w:rsidRPr="00DD7CCF">
              <w:t xml:space="preserve">Example </w:t>
            </w:r>
            <w:r w:rsidR="00542B66">
              <w:fldChar w:fldCharType="begin"/>
            </w:r>
            <w:r w:rsidR="00542B66">
              <w:instrText xml:space="preserve"> STYLEREF 3 \s </w:instrText>
            </w:r>
            <w:r w:rsidR="00542B66">
              <w:fldChar w:fldCharType="separate"/>
            </w:r>
            <w:r w:rsidR="00110B53">
              <w:rPr>
                <w:noProof/>
              </w:rPr>
              <w:t>3.8.3</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A</w:t>
            </w:r>
            <w:r w:rsidR="00542B66">
              <w:rPr>
                <w:noProof/>
              </w:rPr>
              <w:fldChar w:fldCharType="end"/>
            </w:r>
            <w:bookmarkEnd w:id="375"/>
            <w:r w:rsidRPr="00DD7CCF">
              <w:t>: last line inscribed vertically in the right margin</w:t>
            </w:r>
          </w:p>
        </w:tc>
      </w:tr>
      <w:tr w:rsidR="00B115F2" w:rsidRPr="00DD7CCF" w14:paraId="09DA412A" w14:textId="77777777" w:rsidTr="000B047B">
        <w:tc>
          <w:tcPr>
            <w:tcW w:w="3127" w:type="pct"/>
          </w:tcPr>
          <w:p w14:paraId="2C95C94A" w14:textId="77777777" w:rsidR="00B115F2" w:rsidRPr="00DD7CCF" w:rsidRDefault="00B115F2"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0957D6DB" w14:textId="77777777" w:rsidR="00B115F2" w:rsidRPr="00DD7CCF" w:rsidRDefault="00B115F2" w:rsidP="007A4E63">
            <w:pPr>
              <w:pStyle w:val="Image"/>
            </w:pPr>
            <w:r w:rsidRPr="00DD7CCF">
              <w:drawing>
                <wp:inline distT="0" distB="0" distL="0" distR="0" wp14:anchorId="6B931E97" wp14:editId="06097CF2">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1502A52D" w14:textId="77777777" w:rsidR="00B115F2" w:rsidRPr="00DD7CCF" w:rsidRDefault="00B115F2" w:rsidP="00B115F2">
      <w:pPr>
        <w:pStyle w:val="Cmsor3"/>
      </w:pPr>
      <w:bookmarkStart w:id="376" w:name="_l370o66akj7v" w:colFirst="0" w:colLast="0"/>
      <w:bookmarkStart w:id="377" w:name="_Ref43984607"/>
      <w:bookmarkStart w:id="378" w:name="_Toc182997010"/>
      <w:bookmarkEnd w:id="376"/>
      <w:r w:rsidRPr="00DD7CCF">
        <w:t>Pagination or foliation: “forme work”</w:t>
      </w:r>
      <w:bookmarkEnd w:id="377"/>
      <w:bookmarkEnd w:id="378"/>
    </w:p>
    <w:p w14:paraId="21877CAD" w14:textId="4F5C3E3E" w:rsidR="00B115F2" w:rsidRPr="00DD7CCF" w:rsidRDefault="00B115F2" w:rsidP="00B115F2">
      <w:r>
        <w:t>Copperplate sets sometimes bear numbers to indicate the reading order of folios. In principle, other inscriptions involving pagelike partitions (§</w:t>
      </w:r>
      <w:r>
        <w:fldChar w:fldCharType="begin"/>
      </w:r>
      <w:r>
        <w:instrText xml:space="preserve"> REF _Ref43979481 \r \h </w:instrText>
      </w:r>
      <w:r>
        <w:fldChar w:fldCharType="separate"/>
      </w:r>
      <w:r w:rsidR="00110B53">
        <w:t>3.4</w:t>
      </w:r>
      <w:r>
        <w:fldChar w:fldCharType="end"/>
      </w:r>
      <w:r>
        <w:t xml:space="preserve">) may also include labels or numeration outside the principal field of one or more pages. The generic term for such items is </w:t>
      </w:r>
      <w:r w:rsidRPr="004F78E9">
        <w:rPr>
          <w:i/>
          <w:iCs/>
        </w:rPr>
        <w:t>forme work</w:t>
      </w:r>
      <w:r>
        <w:t xml:space="preserve">, </w:t>
      </w:r>
      <w:r w:rsidRPr="00DD7CCF">
        <w:t xml:space="preserve">borrowed from printing, where </w:t>
      </w:r>
      <w:r w:rsidRPr="00DD7CCF">
        <w:rPr>
          <w:rStyle w:val="Foreign"/>
        </w:rPr>
        <w:t>forme</w:t>
      </w:r>
      <w:r w:rsidRPr="00DD7CCF">
        <w:t xml:space="preserve"> means the frame constructed to hold the blocks of movable type that constitute a page</w:t>
      </w:r>
      <w:r>
        <w:t>. In our encoding practice, the use of forme work shall be restricted to cases where very short, identical or similar pieces of text appear in conjunction with specific pages of a document involving pagelike partitions. In other cases, consider whether the text item you are dealing with is rather an incipit (§</w:t>
      </w:r>
      <w:r>
        <w:fldChar w:fldCharType="begin"/>
      </w:r>
      <w:r>
        <w:instrText xml:space="preserve"> REF _Ref43978135 \r \h </w:instrText>
      </w:r>
      <w:r>
        <w:fldChar w:fldCharType="separate"/>
      </w:r>
      <w:r w:rsidR="00110B53">
        <w:t>3.8.2</w:t>
      </w:r>
      <w:r>
        <w:fldChar w:fldCharType="end"/>
      </w:r>
      <w:r>
        <w:t>) or a colophon (§</w:t>
      </w:r>
      <w:r>
        <w:fldChar w:fldCharType="begin"/>
      </w:r>
      <w:r>
        <w:instrText xml:space="preserve"> REF _Ref182233273 \r \h </w:instrText>
      </w:r>
      <w:r>
        <w:fldChar w:fldCharType="separate"/>
      </w:r>
      <w:r w:rsidR="00110B53">
        <w:t>3.8.3</w:t>
      </w:r>
      <w:r>
        <w:fldChar w:fldCharType="end"/>
      </w:r>
      <w:r>
        <w:t xml:space="preserve">), and if neither is applicable, consult the authors of this Guide. The encoding of forme work is illustrated in </w:t>
      </w:r>
      <w:r>
        <w:fldChar w:fldCharType="begin"/>
      </w:r>
      <w:r>
        <w:instrText xml:space="preserve"> REF _Ref182234393 \h </w:instrText>
      </w:r>
      <w:r>
        <w:fldChar w:fldCharType="separate"/>
      </w:r>
      <w:r w:rsidR="00110B53" w:rsidRPr="00DD7CCF">
        <w:t xml:space="preserve">Example </w:t>
      </w:r>
      <w:r w:rsidR="00110B53">
        <w:rPr>
          <w:noProof/>
        </w:rPr>
        <w:t>3.8.4</w:t>
      </w:r>
      <w:r w:rsidR="00110B53" w:rsidRPr="00DD7CCF">
        <w:t>.</w:t>
      </w:r>
      <w:r w:rsidR="00110B53">
        <w:rPr>
          <w:noProof/>
        </w:rPr>
        <w:t>A</w:t>
      </w:r>
      <w:r>
        <w:fldChar w:fldCharType="end"/>
      </w:r>
      <w:r>
        <w:t>, and involves the following rules.</w:t>
      </w:r>
    </w:p>
    <w:p w14:paraId="65C6BDB4" w14:textId="77777777" w:rsidR="00B115F2" w:rsidRPr="00DD7CCF" w:rsidRDefault="00B115F2" w:rsidP="00B115F2">
      <w:pPr>
        <w:pStyle w:val="Lista"/>
      </w:pPr>
      <w:r w:rsidRPr="00DD7CCF">
        <w:t xml:space="preserve">forme work items shall be wrapped in the element </w:t>
      </w:r>
      <w:r w:rsidRPr="00DD7CCF">
        <w:rPr>
          <w:rStyle w:val="Code"/>
        </w:rPr>
        <w:t>&lt;fw&gt;</w:t>
      </w:r>
      <w:r w:rsidRPr="00DD7CCF">
        <w:t>, with the following mandatory attributes</w:t>
      </w:r>
    </w:p>
    <w:p w14:paraId="14689FD3" w14:textId="77777777" w:rsidR="00B115F2" w:rsidRPr="00DD7CCF" w:rsidRDefault="00B115F2" w:rsidP="00B115F2">
      <w:pPr>
        <w:pStyle w:val="Lista2"/>
      </w:pPr>
      <w:r w:rsidRPr="008525C6">
        <w:rPr>
          <w:rStyle w:val="Codeattribute"/>
        </w:rPr>
        <w:t>@n</w:t>
      </w:r>
      <w:r w:rsidRPr="008525C6">
        <w:t xml:space="preserve"> </w:t>
      </w:r>
      <w:r w:rsidRPr="00E24F87">
        <w:rPr>
          <w:noProof/>
        </w:rPr>
        <w:t>(</w:t>
      </w:r>
      <w:r w:rsidRPr="00DD7CCF">
        <w:t>even if there is only one forme work item in your document)</w:t>
      </w:r>
    </w:p>
    <w:p w14:paraId="0CC817AE" w14:textId="77777777" w:rsidR="00B115F2" w:rsidRPr="00DD7CCF" w:rsidRDefault="00B115F2" w:rsidP="00B115F2">
      <w:pPr>
        <w:pStyle w:val="Lista3"/>
      </w:pPr>
      <w:r w:rsidRPr="00DD7CCF">
        <w:t xml:space="preserve">the value of </w:t>
      </w:r>
      <w:r w:rsidRPr="008525C6">
        <w:rPr>
          <w:rStyle w:val="Codeattribute"/>
        </w:rPr>
        <w:t>@n</w:t>
      </w:r>
      <w:r w:rsidRPr="008525C6">
        <w:t xml:space="preserve"> </w:t>
      </w:r>
      <w:r w:rsidRPr="00DD7CCF">
        <w:t xml:space="preserve">shall be the same as the </w:t>
      </w:r>
      <w:r w:rsidRPr="008525C6">
        <w:rPr>
          <w:rStyle w:val="Codeattribute"/>
        </w:rPr>
        <w:t>@n</w:t>
      </w:r>
      <w:r w:rsidRPr="008525C6">
        <w:t xml:space="preserve"> </w:t>
      </w:r>
      <w:r w:rsidRPr="00DD7CCF">
        <w:t xml:space="preserve">of the </w:t>
      </w:r>
      <w:r w:rsidRPr="00DD7CCF">
        <w:rPr>
          <w:rStyle w:val="Code"/>
        </w:rPr>
        <w:t>&lt;pb&gt;</w:t>
      </w:r>
      <w:r w:rsidRPr="00DD7CCF">
        <w:t xml:space="preserve"> </w:t>
      </w:r>
      <w:r>
        <w:t xml:space="preserve">(or </w:t>
      </w:r>
      <w:r w:rsidRPr="00DD7CCF">
        <w:rPr>
          <w:rStyle w:val="Code"/>
        </w:rPr>
        <w:t>&lt;</w:t>
      </w:r>
      <w:r>
        <w:rPr>
          <w:rStyle w:val="Code"/>
        </w:rPr>
        <w:t>milestone/</w:t>
      </w:r>
      <w:r w:rsidRPr="00DD7CCF">
        <w:rPr>
          <w:rStyle w:val="Code"/>
        </w:rPr>
        <w:t>&gt;</w:t>
      </w:r>
      <w:r>
        <w:t xml:space="preserve">) </w:t>
      </w:r>
      <w:r w:rsidRPr="00DD7CCF">
        <w:t>element marking the beginning of the page on which the forme work item appears</w:t>
      </w:r>
    </w:p>
    <w:p w14:paraId="73412043" w14:textId="68CD175D" w:rsidR="00B115F2" w:rsidRDefault="00B115F2" w:rsidP="00B115F2">
      <w:pPr>
        <w:pStyle w:val="Lista2"/>
      </w:pPr>
      <w:r w:rsidRPr="008525C6">
        <w:rPr>
          <w:rStyle w:val="Codeattribute"/>
        </w:rPr>
        <w:t>@place</w:t>
      </w:r>
      <w:r w:rsidRPr="006F43BD">
        <w:t xml:space="preserve"> re</w:t>
      </w:r>
      <w:r>
        <w:t>lative to the principal inscribed field</w:t>
      </w:r>
      <w:r w:rsidRPr="008525C6">
        <w:t>,</w:t>
      </w:r>
      <w:r w:rsidRPr="00DD7CCF">
        <w:t xml:space="preserve"> with values as shown </w:t>
      </w:r>
      <w:r>
        <w:t xml:space="preserve">in </w:t>
      </w:r>
      <w:r>
        <w:fldChar w:fldCharType="begin"/>
      </w:r>
      <w:r>
        <w:instrText xml:space="preserve"> REF _Ref182233604 \h </w:instrText>
      </w:r>
      <w:r>
        <w:fldChar w:fldCharType="separate"/>
      </w:r>
      <w:r w:rsidR="00110B53">
        <w:t xml:space="preserve">Figure </w:t>
      </w:r>
      <w:r w:rsidR="00110B53">
        <w:rPr>
          <w:noProof/>
        </w:rPr>
        <w:t>5</w:t>
      </w:r>
      <w:r>
        <w:fldChar w:fldCharType="end"/>
      </w:r>
    </w:p>
    <w:p w14:paraId="247F9112" w14:textId="77777777" w:rsidR="00B115F2" w:rsidRPr="006F43BD" w:rsidRDefault="00B115F2" w:rsidP="00B115F2">
      <w:pPr>
        <w:pStyle w:val="Lista3"/>
      </w:pPr>
      <w:r w:rsidRPr="006F43BD">
        <w:t xml:space="preserve">should </w:t>
      </w:r>
      <w:r>
        <w:t>forme work be partly or wholly inside the principal field, use the value that best describes its location relative to the centre of the inscribed field</w:t>
      </w:r>
    </w:p>
    <w:p w14:paraId="4CED1437" w14:textId="77777777" w:rsidR="00B115F2" w:rsidRDefault="00B115F2" w:rsidP="00B115F2"/>
    <w:tbl>
      <w:tblPr>
        <w:tblStyle w:val="FigureTable"/>
        <w:tblpPr w:leftFromText="180" w:rightFromText="180" w:vertAnchor="text" w:tblpXSpec="right" w:tblpY="1"/>
        <w:tblW w:w="0" w:type="auto"/>
        <w:tblLook w:val="04A0" w:firstRow="1" w:lastRow="0" w:firstColumn="1" w:lastColumn="0" w:noHBand="0" w:noVBand="1"/>
      </w:tblPr>
      <w:tblGrid>
        <w:gridCol w:w="4246"/>
      </w:tblGrid>
      <w:tr w:rsidR="00B115F2" w14:paraId="6B650D43" w14:textId="77777777" w:rsidTr="00E011A0">
        <w:trPr>
          <w:cnfStyle w:val="100000000000" w:firstRow="1" w:lastRow="0" w:firstColumn="0" w:lastColumn="0" w:oddVBand="0" w:evenVBand="0" w:oddHBand="0" w:evenHBand="0" w:firstRowFirstColumn="0" w:firstRowLastColumn="0" w:lastRowFirstColumn="0" w:lastRowLastColumn="0"/>
        </w:trPr>
        <w:tc>
          <w:tcPr>
            <w:tcW w:w="4246" w:type="dxa"/>
          </w:tcPr>
          <w:p w14:paraId="3E2D500E" w14:textId="1F285E5A" w:rsidR="00B115F2" w:rsidRPr="00DD7CCF" w:rsidRDefault="00B115F2" w:rsidP="00E011A0">
            <w:pPr>
              <w:pStyle w:val="Kpalrs"/>
            </w:pPr>
            <w:bookmarkStart w:id="379" w:name="_Ref182233604"/>
            <w:r>
              <w:t xml:space="preserve">Figure </w:t>
            </w:r>
            <w:r w:rsidR="00542B66">
              <w:fldChar w:fldCharType="begin"/>
            </w:r>
            <w:r w:rsidR="00542B66">
              <w:instrText xml:space="preserve"> SEQ Figure \* ARABIC </w:instrText>
            </w:r>
            <w:r w:rsidR="00542B66">
              <w:fldChar w:fldCharType="separate"/>
            </w:r>
            <w:r w:rsidR="00110B53">
              <w:rPr>
                <w:noProof/>
              </w:rPr>
              <w:t>5</w:t>
            </w:r>
            <w:r w:rsidR="00542B66">
              <w:rPr>
                <w:noProof/>
              </w:rPr>
              <w:fldChar w:fldCharType="end"/>
            </w:r>
            <w:bookmarkEnd w:id="379"/>
            <w:r>
              <w:t>. Location of forme work with respect to the principal field</w:t>
            </w:r>
          </w:p>
        </w:tc>
      </w:tr>
      <w:tr w:rsidR="00B115F2" w14:paraId="00EFD70D" w14:textId="77777777" w:rsidTr="00E011A0">
        <w:tc>
          <w:tcPr>
            <w:tcW w:w="4246" w:type="dxa"/>
          </w:tcPr>
          <w:tbl>
            <w:tblPr>
              <w:tblStyle w:val="77"/>
              <w:tblW w:w="0" w:type="auto"/>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04"/>
              <w:gridCol w:w="940"/>
              <w:gridCol w:w="917"/>
            </w:tblGrid>
            <w:tr w:rsidR="00B115F2" w:rsidRPr="00DD7CCF" w14:paraId="10CD2643" w14:textId="77777777" w:rsidTr="00E011A0">
              <w:trPr>
                <w:jc w:val="center"/>
              </w:trPr>
              <w:tc>
                <w:tcPr>
                  <w:tcW w:w="0" w:type="auto"/>
                  <w:tcBorders>
                    <w:top w:val="single" w:sz="8" w:space="0" w:color="auto"/>
                  </w:tcBorders>
                  <w:shd w:val="clear" w:color="auto" w:fill="auto"/>
                  <w:tcMar>
                    <w:top w:w="100" w:type="dxa"/>
                    <w:left w:w="100" w:type="dxa"/>
                    <w:bottom w:w="100" w:type="dxa"/>
                    <w:right w:w="100" w:type="dxa"/>
                  </w:tcMar>
                </w:tcPr>
                <w:p w14:paraId="1EBABDED" w14:textId="77777777" w:rsidR="00B115F2" w:rsidRPr="00DD7CCF" w:rsidRDefault="00B115F2" w:rsidP="00E011A0">
                  <w:pPr>
                    <w:pStyle w:val="Tabletext"/>
                    <w:keepNext/>
                    <w:framePr w:hSpace="180" w:wrap="around" w:vAnchor="text" w:hAnchor="text" w:xAlign="right" w:y="1"/>
                    <w:jc w:val="right"/>
                  </w:pPr>
                  <w:r w:rsidRPr="00DD7CCF">
                    <w:t>top-left</w:t>
                  </w:r>
                </w:p>
              </w:tc>
              <w:tc>
                <w:tcPr>
                  <w:tcW w:w="0" w:type="auto"/>
                  <w:tcBorders>
                    <w:top w:val="single" w:sz="8" w:space="0" w:color="auto"/>
                  </w:tcBorders>
                  <w:shd w:val="clear" w:color="auto" w:fill="auto"/>
                  <w:tcMar>
                    <w:top w:w="100" w:type="dxa"/>
                    <w:left w:w="100" w:type="dxa"/>
                    <w:bottom w:w="100" w:type="dxa"/>
                    <w:right w:w="100" w:type="dxa"/>
                  </w:tcMar>
                </w:tcPr>
                <w:p w14:paraId="7D14E6DD" w14:textId="77777777" w:rsidR="00B115F2" w:rsidRPr="00DD7CCF" w:rsidRDefault="00B115F2" w:rsidP="00E011A0">
                  <w:pPr>
                    <w:pStyle w:val="Tabletext"/>
                    <w:keepNext/>
                    <w:framePr w:hSpace="180" w:wrap="around" w:vAnchor="text" w:hAnchor="text" w:xAlign="right" w:y="1"/>
                    <w:jc w:val="center"/>
                  </w:pPr>
                  <w:r w:rsidRPr="00DD7CCF">
                    <w:t>top</w:t>
                  </w:r>
                </w:p>
              </w:tc>
              <w:tc>
                <w:tcPr>
                  <w:tcW w:w="0" w:type="auto"/>
                  <w:tcBorders>
                    <w:top w:val="single" w:sz="8" w:space="0" w:color="auto"/>
                  </w:tcBorders>
                  <w:shd w:val="clear" w:color="auto" w:fill="auto"/>
                  <w:tcMar>
                    <w:top w:w="100" w:type="dxa"/>
                    <w:left w:w="100" w:type="dxa"/>
                    <w:bottom w:w="100" w:type="dxa"/>
                    <w:right w:w="100" w:type="dxa"/>
                  </w:tcMar>
                </w:tcPr>
                <w:p w14:paraId="25E9AE36" w14:textId="77777777" w:rsidR="00B115F2" w:rsidRPr="00DD7CCF" w:rsidRDefault="00B115F2" w:rsidP="00E011A0">
                  <w:pPr>
                    <w:pStyle w:val="Tabletext"/>
                    <w:keepNext/>
                    <w:framePr w:hSpace="180" w:wrap="around" w:vAnchor="text" w:hAnchor="text" w:xAlign="right" w:y="1"/>
                  </w:pPr>
                  <w:r w:rsidRPr="00DD7CCF">
                    <w:t>top-right</w:t>
                  </w:r>
                </w:p>
              </w:tc>
            </w:tr>
            <w:tr w:rsidR="00B115F2" w:rsidRPr="00DD7CCF" w14:paraId="73AAAEFC" w14:textId="77777777" w:rsidTr="00AD0920">
              <w:trPr>
                <w:jc w:val="center"/>
              </w:trPr>
              <w:tc>
                <w:tcPr>
                  <w:tcW w:w="0" w:type="auto"/>
                  <w:shd w:val="clear" w:color="auto" w:fill="auto"/>
                  <w:tcMar>
                    <w:top w:w="100" w:type="dxa"/>
                    <w:left w:w="100" w:type="dxa"/>
                    <w:bottom w:w="100" w:type="dxa"/>
                    <w:right w:w="100" w:type="dxa"/>
                  </w:tcMar>
                  <w:vAlign w:val="center"/>
                </w:tcPr>
                <w:p w14:paraId="2941873F" w14:textId="77777777" w:rsidR="00B115F2" w:rsidRPr="00DD7CCF" w:rsidRDefault="00B115F2" w:rsidP="00E011A0">
                  <w:pPr>
                    <w:pStyle w:val="Tabletext"/>
                    <w:keepNext/>
                    <w:framePr w:hSpace="180" w:wrap="around" w:vAnchor="text" w:hAnchor="text" w:xAlign="right" w:y="1"/>
                    <w:jc w:val="center"/>
                  </w:pPr>
                </w:p>
                <w:p w14:paraId="51EE4A7C" w14:textId="77777777" w:rsidR="00B115F2" w:rsidRPr="00DD7CCF" w:rsidRDefault="00B115F2" w:rsidP="00E011A0">
                  <w:pPr>
                    <w:pStyle w:val="Tabletext"/>
                    <w:keepNext/>
                    <w:framePr w:hSpace="180" w:wrap="around" w:vAnchor="text" w:hAnchor="text" w:xAlign="right" w:y="1"/>
                    <w:jc w:val="center"/>
                  </w:pPr>
                  <w:r w:rsidRPr="00DD7CCF">
                    <w:t>left</w:t>
                  </w:r>
                </w:p>
              </w:tc>
              <w:tc>
                <w:tcPr>
                  <w:tcW w:w="0" w:type="auto"/>
                  <w:shd w:val="clear" w:color="auto" w:fill="D0E0E3"/>
                  <w:tcMar>
                    <w:top w:w="100" w:type="dxa"/>
                    <w:left w:w="100" w:type="dxa"/>
                    <w:bottom w:w="100" w:type="dxa"/>
                    <w:right w:w="100" w:type="dxa"/>
                  </w:tcMar>
                  <w:vAlign w:val="center"/>
                </w:tcPr>
                <w:p w14:paraId="3DAC65A4" w14:textId="77777777" w:rsidR="00B115F2" w:rsidRPr="00DD7CCF" w:rsidRDefault="00B115F2" w:rsidP="00E011A0">
                  <w:pPr>
                    <w:pStyle w:val="Tabletext"/>
                    <w:keepNext/>
                    <w:framePr w:hSpace="180" w:wrap="around" w:vAnchor="text" w:hAnchor="text" w:xAlign="right" w:y="1"/>
                    <w:jc w:val="center"/>
                  </w:pPr>
                </w:p>
                <w:p w14:paraId="19C42251" w14:textId="77777777" w:rsidR="00B115F2" w:rsidRPr="00DD7CCF" w:rsidRDefault="00B115F2" w:rsidP="00E011A0">
                  <w:pPr>
                    <w:pStyle w:val="Tabletext"/>
                    <w:keepNext/>
                    <w:framePr w:hSpace="180" w:wrap="around" w:vAnchor="text" w:hAnchor="text" w:xAlign="right" w:y="1"/>
                    <w:jc w:val="center"/>
                  </w:pPr>
                  <w:r>
                    <w:t>principal</w:t>
                  </w:r>
                </w:p>
                <w:p w14:paraId="146539D2" w14:textId="77777777" w:rsidR="00B115F2" w:rsidRPr="00DD7CCF" w:rsidRDefault="00B115F2" w:rsidP="00E011A0">
                  <w:pPr>
                    <w:pStyle w:val="Tabletext"/>
                    <w:keepNext/>
                    <w:framePr w:hSpace="180" w:wrap="around" w:vAnchor="text" w:hAnchor="text" w:xAlign="right" w:y="1"/>
                    <w:jc w:val="center"/>
                  </w:pPr>
                </w:p>
                <w:p w14:paraId="0A67F034" w14:textId="77777777" w:rsidR="00B115F2" w:rsidRPr="00DD7CCF" w:rsidRDefault="00B115F2" w:rsidP="00E011A0">
                  <w:pPr>
                    <w:pStyle w:val="Tabletext"/>
                    <w:keepNext/>
                    <w:framePr w:hSpace="180" w:wrap="around" w:vAnchor="text" w:hAnchor="text" w:xAlign="right" w:y="1"/>
                    <w:jc w:val="center"/>
                  </w:pPr>
                  <w:r w:rsidRPr="00DD7CCF">
                    <w:t>inscribed</w:t>
                  </w:r>
                </w:p>
                <w:p w14:paraId="5076B63C" w14:textId="77777777" w:rsidR="00B115F2" w:rsidRPr="00DD7CCF" w:rsidRDefault="00B115F2" w:rsidP="00E011A0">
                  <w:pPr>
                    <w:pStyle w:val="Tabletext"/>
                    <w:keepNext/>
                    <w:framePr w:hSpace="180" w:wrap="around" w:vAnchor="text" w:hAnchor="text" w:xAlign="right" w:y="1"/>
                    <w:jc w:val="center"/>
                  </w:pPr>
                </w:p>
                <w:p w14:paraId="7539F03D" w14:textId="77777777" w:rsidR="00B115F2" w:rsidRPr="00DD7CCF" w:rsidRDefault="00B115F2" w:rsidP="00E011A0">
                  <w:pPr>
                    <w:pStyle w:val="Tabletext"/>
                    <w:keepNext/>
                    <w:framePr w:hSpace="180" w:wrap="around" w:vAnchor="text" w:hAnchor="text" w:xAlign="right" w:y="1"/>
                    <w:jc w:val="center"/>
                  </w:pPr>
                  <w:r>
                    <w:t>field</w:t>
                  </w:r>
                </w:p>
                <w:p w14:paraId="4AC24933" w14:textId="77777777" w:rsidR="00B115F2" w:rsidRPr="00DD7CCF" w:rsidRDefault="00B115F2" w:rsidP="00E011A0">
                  <w:pPr>
                    <w:pStyle w:val="Tabletext"/>
                    <w:keepNext/>
                    <w:framePr w:hSpace="180" w:wrap="around" w:vAnchor="text" w:hAnchor="text" w:xAlign="right" w:y="1"/>
                    <w:jc w:val="center"/>
                  </w:pPr>
                </w:p>
              </w:tc>
              <w:tc>
                <w:tcPr>
                  <w:tcW w:w="0" w:type="auto"/>
                  <w:shd w:val="clear" w:color="auto" w:fill="auto"/>
                  <w:tcMar>
                    <w:top w:w="100" w:type="dxa"/>
                    <w:left w:w="100" w:type="dxa"/>
                    <w:bottom w:w="100" w:type="dxa"/>
                    <w:right w:w="100" w:type="dxa"/>
                  </w:tcMar>
                  <w:vAlign w:val="center"/>
                </w:tcPr>
                <w:p w14:paraId="1A7EF8E1" w14:textId="77777777" w:rsidR="00B115F2" w:rsidRPr="00DD7CCF" w:rsidRDefault="00B115F2" w:rsidP="00E011A0">
                  <w:pPr>
                    <w:pStyle w:val="Tabletext"/>
                    <w:keepNext/>
                    <w:framePr w:hSpace="180" w:wrap="around" w:vAnchor="text" w:hAnchor="text" w:xAlign="right" w:y="1"/>
                    <w:jc w:val="center"/>
                  </w:pPr>
                </w:p>
                <w:p w14:paraId="141E90EE" w14:textId="77777777" w:rsidR="00B115F2" w:rsidRPr="00DD7CCF" w:rsidRDefault="00B115F2" w:rsidP="00E011A0">
                  <w:pPr>
                    <w:pStyle w:val="Tabletext"/>
                    <w:keepNext/>
                    <w:framePr w:hSpace="180" w:wrap="around" w:vAnchor="text" w:hAnchor="text" w:xAlign="right" w:y="1"/>
                    <w:jc w:val="center"/>
                  </w:pPr>
                  <w:r w:rsidRPr="00DD7CCF">
                    <w:t>right</w:t>
                  </w:r>
                </w:p>
              </w:tc>
            </w:tr>
            <w:tr w:rsidR="00B115F2" w:rsidRPr="00DD7CCF" w14:paraId="4D7686AC" w14:textId="77777777" w:rsidTr="00AD0920">
              <w:trPr>
                <w:jc w:val="center"/>
              </w:trPr>
              <w:tc>
                <w:tcPr>
                  <w:tcW w:w="0" w:type="auto"/>
                  <w:shd w:val="clear" w:color="auto" w:fill="auto"/>
                  <w:tcMar>
                    <w:top w:w="100" w:type="dxa"/>
                    <w:left w:w="100" w:type="dxa"/>
                    <w:bottom w:w="100" w:type="dxa"/>
                    <w:right w:w="100" w:type="dxa"/>
                  </w:tcMar>
                </w:tcPr>
                <w:p w14:paraId="7607E00C" w14:textId="77777777" w:rsidR="00B115F2" w:rsidRPr="00DD7CCF" w:rsidRDefault="00B115F2" w:rsidP="00E011A0">
                  <w:pPr>
                    <w:pStyle w:val="Tabletext"/>
                    <w:keepNext/>
                    <w:framePr w:hSpace="180" w:wrap="around" w:vAnchor="text" w:hAnchor="text" w:xAlign="right" w:y="1"/>
                    <w:jc w:val="right"/>
                  </w:pPr>
                  <w:r w:rsidRPr="00DD7CCF">
                    <w:t>bot-left</w:t>
                  </w:r>
                </w:p>
              </w:tc>
              <w:tc>
                <w:tcPr>
                  <w:tcW w:w="0" w:type="auto"/>
                  <w:shd w:val="clear" w:color="auto" w:fill="auto"/>
                  <w:tcMar>
                    <w:top w:w="100" w:type="dxa"/>
                    <w:left w:w="100" w:type="dxa"/>
                    <w:bottom w:w="100" w:type="dxa"/>
                    <w:right w:w="100" w:type="dxa"/>
                  </w:tcMar>
                </w:tcPr>
                <w:p w14:paraId="272B18C8" w14:textId="77777777" w:rsidR="00B115F2" w:rsidRPr="00DD7CCF" w:rsidRDefault="00B115F2" w:rsidP="00E011A0">
                  <w:pPr>
                    <w:pStyle w:val="Tabletext"/>
                    <w:keepNext/>
                    <w:framePr w:hSpace="180" w:wrap="around" w:vAnchor="text" w:hAnchor="text" w:xAlign="right" w:y="1"/>
                    <w:jc w:val="center"/>
                  </w:pPr>
                  <w:r w:rsidRPr="00DD7CCF">
                    <w:t>bottom</w:t>
                  </w:r>
                </w:p>
              </w:tc>
              <w:tc>
                <w:tcPr>
                  <w:tcW w:w="0" w:type="auto"/>
                  <w:shd w:val="clear" w:color="auto" w:fill="auto"/>
                  <w:tcMar>
                    <w:top w:w="100" w:type="dxa"/>
                    <w:left w:w="100" w:type="dxa"/>
                    <w:bottom w:w="100" w:type="dxa"/>
                    <w:right w:w="100" w:type="dxa"/>
                  </w:tcMar>
                </w:tcPr>
                <w:p w14:paraId="3B628434" w14:textId="77777777" w:rsidR="00B115F2" w:rsidRPr="00DD7CCF" w:rsidRDefault="00B115F2" w:rsidP="00E011A0">
                  <w:pPr>
                    <w:pStyle w:val="Tabletext"/>
                    <w:keepNext/>
                    <w:framePr w:hSpace="180" w:wrap="around" w:vAnchor="text" w:hAnchor="text" w:xAlign="right" w:y="1"/>
                  </w:pPr>
                  <w:r w:rsidRPr="00DD7CCF">
                    <w:t>bot-right</w:t>
                  </w:r>
                </w:p>
              </w:tc>
            </w:tr>
          </w:tbl>
          <w:p w14:paraId="57194EC6" w14:textId="77777777" w:rsidR="00B115F2" w:rsidRDefault="00B115F2" w:rsidP="00E011A0"/>
        </w:tc>
      </w:tr>
    </w:tbl>
    <w:p w14:paraId="0C19CE64" w14:textId="4BE5922C" w:rsidR="00B115F2" w:rsidRPr="00DD7CCF" w:rsidRDefault="00B115F2" w:rsidP="00B115F2">
      <w:pPr>
        <w:pStyle w:val="Lista2"/>
      </w:pPr>
      <w:r w:rsidRPr="00DD7CCF">
        <w:t xml:space="preserve">if applicable, encode the orientation </w:t>
      </w:r>
      <w:r w:rsidRPr="00E24F87">
        <w:rPr>
          <w:noProof/>
        </w:rPr>
        <w:t>(</w:t>
      </w:r>
      <w:r w:rsidRPr="00DD7CCF">
        <w:t>§</w:t>
      </w:r>
      <w:r w:rsidRPr="00DD7CCF">
        <w:fldChar w:fldCharType="begin"/>
      </w:r>
      <w:r w:rsidRPr="00DD7CCF">
        <w:instrText xml:space="preserve"> REF _Ref43984782 \w \h </w:instrText>
      </w:r>
      <w:r>
        <w:instrText xml:space="preserve"> \* MERGEFORMAT </w:instrText>
      </w:r>
      <w:r w:rsidRPr="00DD7CCF">
        <w:fldChar w:fldCharType="separate"/>
      </w:r>
      <w:r w:rsidR="00110B53">
        <w:t>7.5.4</w:t>
      </w:r>
      <w:r w:rsidRPr="00DD7CCF">
        <w:fldChar w:fldCharType="end"/>
      </w:r>
      <w:r w:rsidRPr="00DD7CCF">
        <w:t>) of the forme work</w:t>
      </w:r>
    </w:p>
    <w:p w14:paraId="550F7C70" w14:textId="77777777" w:rsidR="00B115F2" w:rsidRDefault="00B115F2" w:rsidP="00B115F2">
      <w:pPr>
        <w:pStyle w:val="Lista2"/>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4E25BD2D" w14:textId="77777777" w:rsidR="00B115F2" w:rsidRDefault="00B115F2" w:rsidP="00B115F2">
      <w:pPr>
        <w:pStyle w:val="Lista"/>
      </w:pPr>
      <w:r>
        <w:t xml:space="preserve">the content of the </w:t>
      </w:r>
      <w:r w:rsidRPr="00DD7CCF">
        <w:rPr>
          <w:rStyle w:val="Code"/>
        </w:rPr>
        <w:t>&lt;fw&gt;</w:t>
      </w:r>
      <w:r w:rsidRPr="00DD7CCF">
        <w:t xml:space="preserve"> element</w:t>
      </w:r>
      <w:r>
        <w:t xml:space="preserve"> shall be the text of the forme work</w:t>
      </w:r>
    </w:p>
    <w:p w14:paraId="18D73979" w14:textId="77777777" w:rsidR="00B115F2" w:rsidRPr="00DD7CCF" w:rsidRDefault="00B115F2" w:rsidP="00B115F2">
      <w:pPr>
        <w:pStyle w:val="Lista2"/>
      </w:pPr>
      <w:r w:rsidRPr="00DD7CCF">
        <w:t xml:space="preserve">do not wrap the content of this element in </w:t>
      </w:r>
      <w:r w:rsidRPr="00DD7CCF">
        <w:rPr>
          <w:rStyle w:val="Code"/>
        </w:rPr>
        <w:t>&lt;ab&gt;</w:t>
      </w:r>
      <w:r w:rsidRPr="00DD7CCF">
        <w:t xml:space="preserve"> </w:t>
      </w:r>
      <w:r w:rsidRPr="00E24F87">
        <w:rPr>
          <w:noProof/>
        </w:rPr>
        <w:t>(</w:t>
      </w:r>
      <w:r w:rsidRPr="00DD7CCF">
        <w:t>or any other container</w:t>
      </w:r>
      <w:r>
        <w:t xml:space="preserve"> for intrinsic structure</w:t>
      </w:r>
      <w:r w:rsidRPr="00DD7CCF">
        <w:t>)</w:t>
      </w:r>
    </w:p>
    <w:p w14:paraId="13C48D6F" w14:textId="77777777" w:rsidR="00B115F2" w:rsidRDefault="00B115F2" w:rsidP="00B115F2">
      <w:pPr>
        <w:pStyle w:val="Lista2"/>
      </w:pPr>
      <w:r w:rsidRPr="00DD7CCF">
        <w:t>since foliation marks are not an integral part of the text</w:t>
      </w:r>
      <w:r w:rsidRPr="001D4EBC">
        <w:t>, do not mark up line beginnings within</w:t>
      </w:r>
      <w:r w:rsidRPr="00DD7CCF">
        <w:t xml:space="preserve"> forme work</w:t>
      </w:r>
      <w:r w:rsidRPr="006B5499">
        <w:rPr>
          <w:rStyle w:val="Lbjegyzet-hivatkozs"/>
        </w:rPr>
        <w:footnoteReference w:id="20"/>
      </w:r>
    </w:p>
    <w:p w14:paraId="767290D2" w14:textId="7150C86F" w:rsidR="00B115F2" w:rsidRPr="00DD7CCF" w:rsidRDefault="00B115F2" w:rsidP="00B115F2">
      <w:pPr>
        <w:pStyle w:val="Lista2"/>
      </w:pPr>
      <w:r w:rsidRPr="00DD7CCF">
        <w:t>num</w:t>
      </w:r>
      <w:r>
        <w:t>eral characters</w:t>
      </w:r>
      <w:r w:rsidRPr="00DD7CCF">
        <w:t xml:space="preserve"> used in foliation/pagination must be marked up as usual </w:t>
      </w:r>
      <w:r w:rsidRPr="00E24F87">
        <w:rPr>
          <w:noProof/>
        </w:rPr>
        <w:t>(</w:t>
      </w:r>
      <w:r w:rsidRPr="00DD7CCF">
        <w:t>§</w:t>
      </w:r>
      <w:r>
        <w:fldChar w:fldCharType="begin"/>
      </w:r>
      <w:r>
        <w:instrText xml:space="preserve"> REF _Ref182551676 \r \h </w:instrText>
      </w:r>
      <w:r>
        <w:fldChar w:fldCharType="separate"/>
      </w:r>
      <w:r w:rsidR="00110B53">
        <w:t>4.2.2</w:t>
      </w:r>
      <w:r>
        <w:fldChar w:fldCharType="end"/>
      </w:r>
      <w:r w:rsidRPr="00DD7CCF">
        <w:t>, §</w:t>
      </w:r>
      <w:r w:rsidRPr="00DD7CCF">
        <w:fldChar w:fldCharType="begin"/>
      </w:r>
      <w:r w:rsidRPr="00DD7CCF">
        <w:instrText xml:space="preserve"> REF _Ref43980607 \r \h </w:instrText>
      </w:r>
      <w:r>
        <w:instrText xml:space="preserve"> \* MERGEFORMAT </w:instrText>
      </w:r>
      <w:r w:rsidRPr="00DD7CCF">
        <w:fldChar w:fldCharType="separate"/>
      </w:r>
      <w:r w:rsidR="00110B53">
        <w:t>7.1</w:t>
      </w:r>
      <w:r w:rsidRPr="00DD7CCF">
        <w:fldChar w:fldCharType="end"/>
      </w:r>
      <w:r w:rsidRPr="00DD7CCF">
        <w:t>)</w:t>
      </w:r>
    </w:p>
    <w:p w14:paraId="242ABCA8" w14:textId="2C06713F" w:rsidR="00B115F2" w:rsidRPr="00DD7CCF" w:rsidRDefault="00B115F2" w:rsidP="00B115F2">
      <w:pPr>
        <w:pStyle w:val="Lista"/>
      </w:pPr>
      <w:r w:rsidRPr="00DD7CCF">
        <w:lastRenderedPageBreak/>
        <w:t xml:space="preserve">as in the case of boxlike partitions </w:t>
      </w:r>
      <w:r w:rsidRPr="00E24F87">
        <w:rPr>
          <w:noProof/>
        </w:rPr>
        <w:t>(</w:t>
      </w:r>
      <w:r w:rsidRPr="00DD7CCF">
        <w:t>§</w:t>
      </w:r>
      <w:r w:rsidRPr="00DD7CCF">
        <w:fldChar w:fldCharType="begin"/>
      </w:r>
      <w:r w:rsidRPr="00DD7CCF">
        <w:instrText xml:space="preserve"> REF _Ref43978987 \r \h </w:instrText>
      </w:r>
      <w:r>
        <w:instrText xml:space="preserve"> \* MERGEFORMAT </w:instrText>
      </w:r>
      <w:r w:rsidRPr="00DD7CCF">
        <w:fldChar w:fldCharType="separate"/>
      </w:r>
      <w:r w:rsidR="00110B53">
        <w:t>3.2</w:t>
      </w:r>
      <w:r w:rsidRPr="00DD7CCF">
        <w:fldChar w:fldCharType="end"/>
      </w:r>
      <w:r w:rsidRPr="00DD7CCF">
        <w:t xml:space="preserve">), the content of forme work is a complete and meaningful unit in itself, but unlike </w:t>
      </w:r>
      <w:r>
        <w:t>a textpart division</w:t>
      </w:r>
      <w:r w:rsidRPr="00DD7CCF">
        <w:t xml:space="preserve">, </w:t>
      </w:r>
      <w:r>
        <w:t xml:space="preserve">forme work </w:t>
      </w:r>
      <w:r w:rsidRPr="00DD7CCF">
        <w:t xml:space="preserve">is a supplement to </w:t>
      </w:r>
      <w:r w:rsidRPr="00E24F87">
        <w:rPr>
          <w:noProof/>
        </w:rPr>
        <w:t>(</w:t>
      </w:r>
      <w:r w:rsidRPr="00DD7CCF">
        <w:t>rather than a subunit of)</w:t>
      </w:r>
      <w:r>
        <w:t xml:space="preserve"> </w:t>
      </w:r>
      <w:r w:rsidRPr="00DD7CCF">
        <w:t>the principal text of an inscription</w:t>
      </w:r>
      <w:r>
        <w:t xml:space="preserve"> and is associated with a specific page</w:t>
      </w:r>
    </w:p>
    <w:p w14:paraId="16942FF5" w14:textId="77777777" w:rsidR="00B115F2" w:rsidRPr="00DD7CCF" w:rsidRDefault="00B115F2" w:rsidP="00B115F2">
      <w:pPr>
        <w:pStyle w:val="Lista2"/>
      </w:pPr>
      <w:r w:rsidRPr="00DD7CCF">
        <w:t xml:space="preserve">the </w:t>
      </w:r>
      <w:r w:rsidRPr="00DD7CCF">
        <w:rPr>
          <w:rStyle w:val="Code"/>
        </w:rPr>
        <w:t>&lt;fw&gt;</w:t>
      </w:r>
      <w:r w:rsidRPr="00DD7CCF">
        <w:t xml:space="preserve"> element shall </w:t>
      </w:r>
      <w:r>
        <w:t xml:space="preserve">be placed </w:t>
      </w:r>
      <w:r w:rsidRPr="00DD7CCF">
        <w:t xml:space="preserve">immediately after the </w:t>
      </w:r>
      <w:r w:rsidRPr="00DD7CCF">
        <w:rPr>
          <w:rStyle w:val="Code"/>
        </w:rPr>
        <w:t>&lt;pb/&gt;</w:t>
      </w:r>
      <w:r w:rsidRPr="00DD7CCF">
        <w:t xml:space="preserve">  </w:t>
      </w:r>
      <w:r>
        <w:t xml:space="preserve">(or </w:t>
      </w:r>
      <w:r w:rsidRPr="00DD7CCF">
        <w:rPr>
          <w:rStyle w:val="Code"/>
        </w:rPr>
        <w:t>&lt;</w:t>
      </w:r>
      <w:r>
        <w:rPr>
          <w:rStyle w:val="Code"/>
        </w:rPr>
        <w:t>milestone/</w:t>
      </w:r>
      <w:r w:rsidRPr="00DD7CCF">
        <w:rPr>
          <w:rStyle w:val="Code"/>
        </w:rPr>
        <w:t>&gt;</w:t>
      </w:r>
      <w:r>
        <w:t xml:space="preserve">) </w:t>
      </w:r>
      <w:r w:rsidRPr="00DD7CCF">
        <w:t>element marking the start of the page on which the forme work item is found, therefore</w:t>
      </w:r>
    </w:p>
    <w:p w14:paraId="4E0082F3" w14:textId="77777777" w:rsidR="00B115F2" w:rsidRPr="00DD7CCF" w:rsidRDefault="00B115F2" w:rsidP="00B115F2">
      <w:pPr>
        <w:pStyle w:val="Lista3"/>
      </w:pPr>
      <w:r w:rsidRPr="00DD7CCF">
        <w:t xml:space="preserve">it must come before the first </w:t>
      </w:r>
      <w:r w:rsidRPr="00DD7CCF">
        <w:rPr>
          <w:rStyle w:val="Code"/>
        </w:rPr>
        <w:t>&lt;lb/&gt;</w:t>
      </w:r>
      <w:r w:rsidRPr="00DD7CCF">
        <w:t xml:space="preserve">  element on that page</w:t>
      </w:r>
    </w:p>
    <w:p w14:paraId="04AC7FEB" w14:textId="60D38219" w:rsidR="00B115F2" w:rsidRPr="00DD7CCF" w:rsidRDefault="00B115F2" w:rsidP="00B115F2">
      <w:pPr>
        <w:pStyle w:val="Lista3"/>
      </w:pPr>
      <w:r w:rsidRPr="00DD7CCF">
        <w:t xml:space="preserve">it will normally appear inside block-level containers for intrinsic structure </w:t>
      </w:r>
      <w:r w:rsidRPr="00E24F87">
        <w:rPr>
          <w:noProof/>
        </w:rPr>
        <w:t>(</w:t>
      </w:r>
      <w:r w:rsidRPr="00DD7CCF">
        <w:t>§</w:t>
      </w:r>
      <w:r w:rsidRPr="00DD7CCF">
        <w:fldChar w:fldCharType="begin"/>
      </w:r>
      <w:r w:rsidRPr="00DD7CCF">
        <w:instrText xml:space="preserve"> REF _Ref43978632 \w \h </w:instrText>
      </w:r>
      <w:r>
        <w:instrText xml:space="preserve"> \* MERGEFORMAT </w:instrText>
      </w:r>
      <w:r w:rsidRPr="00DD7CCF">
        <w:fldChar w:fldCharType="separate"/>
      </w:r>
      <w:r w:rsidR="00110B53">
        <w:t>2</w:t>
      </w:r>
      <w:r w:rsidRPr="00DD7CCF">
        <w:fldChar w:fldCharType="end"/>
      </w:r>
      <w:r w:rsidRPr="00DD7CCF">
        <w:t>), often interrupting the course of the text within such containers</w:t>
      </w:r>
    </w:p>
    <w:p w14:paraId="68B41377" w14:textId="77777777" w:rsidR="00B115F2" w:rsidRPr="00DD7CCF" w:rsidRDefault="00B115F2" w:rsidP="00B115F2">
      <w:pPr>
        <w:pStyle w:val="Lista4"/>
      </w:pPr>
      <w:r w:rsidRPr="00DD7CCF">
        <w:t>the occurrence of such an interruption is encoded in the page and line beginnings and does not affect the markup for forme work</w:t>
      </w:r>
    </w:p>
    <w:p w14:paraId="5F5BA5CE" w14:textId="463A9903" w:rsidR="00B115F2" w:rsidRPr="00DD7CCF" w:rsidRDefault="00B115F2" w:rsidP="00B115F2">
      <w:pPr>
        <w:pStyle w:val="Lista3"/>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Pr="00DD7CCF">
        <w:t>§</w:t>
      </w:r>
      <w:r>
        <w:fldChar w:fldCharType="begin"/>
      </w:r>
      <w:r>
        <w:instrText xml:space="preserve"> REF _Ref182318940 \r \h </w:instrText>
      </w:r>
      <w:r>
        <w:fldChar w:fldCharType="separate"/>
      </w:r>
      <w:r w:rsidR="00110B53">
        <w:t>3.4.2.1</w:t>
      </w:r>
      <w:r>
        <w:fldChar w:fldCharType="end"/>
      </w:r>
      <w:r w:rsidRPr="00DD7CCF">
        <w:t xml:space="preserve">) or lacunose </w:t>
      </w:r>
      <w:r w:rsidRPr="00E24F87">
        <w:rPr>
          <w:noProof/>
        </w:rPr>
        <w:t>(</w:t>
      </w:r>
      <w:r w:rsidRPr="00DD7CCF">
        <w:t>§</w:t>
      </w:r>
      <w:r w:rsidRPr="00DD7CCF">
        <w:fldChar w:fldCharType="begin"/>
      </w:r>
      <w:r w:rsidRPr="00DD7CCF">
        <w:instrText xml:space="preserve"> REF _Ref43981711 \w \h </w:instrText>
      </w:r>
      <w:r>
        <w:instrText xml:space="preserve"> \* MERGEFORMAT </w:instrText>
      </w:r>
      <w:r w:rsidRPr="00DD7CCF">
        <w:fldChar w:fldCharType="separate"/>
      </w:r>
      <w:r w:rsidR="00110B53">
        <w:t>5.4.7</w:t>
      </w:r>
      <w:r w:rsidRPr="00DD7CCF">
        <w:fldChar w:fldCharType="end"/>
      </w:r>
      <w:r w:rsidRPr="00DD7CCF">
        <w:t>)</w:t>
      </w:r>
    </w:p>
    <w:p w14:paraId="59F4A70D" w14:textId="77777777" w:rsidR="00B115F2" w:rsidRDefault="00B115F2" w:rsidP="00B115F2">
      <w:pPr>
        <w:pStyle w:val="Lista"/>
      </w:pPr>
      <w:r w:rsidRPr="00DD7CCF">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19B9880C" w14:textId="77777777" w:rsidR="00B115F2" w:rsidRPr="001D4EBC" w:rsidRDefault="00B115F2" w:rsidP="00B115F2">
      <w:pPr>
        <w:pStyle w:val="Lista2"/>
      </w:pPr>
      <w:r>
        <w:t xml:space="preserve">in this case, add trailing numbers to the number generated from the page number, e.g. </w:t>
      </w:r>
      <w:r w:rsidRPr="00DD7CCF">
        <w:rPr>
          <w:rStyle w:val="Code"/>
        </w:rPr>
        <w:t>&lt;fw</w:t>
      </w:r>
      <w:r w:rsidRPr="00DD7CCF">
        <w:rPr>
          <w:rStyle w:val="Codeattribute"/>
        </w:rPr>
        <w:t xml:space="preserve"> n</w:t>
      </w:r>
      <w:r w:rsidRPr="00DD7CCF">
        <w:rPr>
          <w:rStyle w:val="Code"/>
        </w:rPr>
        <w:t>=</w:t>
      </w:r>
      <w:r w:rsidRPr="0046000E">
        <w:rPr>
          <w:rStyle w:val="Codevalue"/>
        </w:rPr>
        <w:t>"</w:t>
      </w:r>
      <w:r>
        <w:rPr>
          <w:rStyle w:val="Codevalue"/>
        </w:rPr>
        <w:t>2v1</w:t>
      </w:r>
      <w:r w:rsidRPr="0046000E">
        <w:rPr>
          <w:rStyle w:val="Codevalue"/>
        </w:rPr>
        <w:t>"</w:t>
      </w:r>
      <w:r w:rsidRPr="00DD7CCF">
        <w:rPr>
          <w:rStyle w:val="Code"/>
        </w:rPr>
        <w:t>&gt;</w:t>
      </w:r>
      <w:r>
        <w:t xml:space="preserve">, </w:t>
      </w:r>
      <w:r w:rsidRPr="00DD7CCF">
        <w:rPr>
          <w:rStyle w:val="Code"/>
        </w:rPr>
        <w:t>&lt;fw</w:t>
      </w:r>
      <w:r w:rsidRPr="00DD7CCF">
        <w:rPr>
          <w:rStyle w:val="Codeattribute"/>
        </w:rPr>
        <w:t xml:space="preserve"> n</w:t>
      </w:r>
      <w:r w:rsidRPr="00DD7CCF">
        <w:rPr>
          <w:rStyle w:val="Code"/>
        </w:rPr>
        <w:t>=</w:t>
      </w:r>
      <w:r w:rsidRPr="0046000E">
        <w:rPr>
          <w:rStyle w:val="Codevalue"/>
        </w:rPr>
        <w:t>"</w:t>
      </w:r>
      <w:r>
        <w:rPr>
          <w:rStyle w:val="Codevalue"/>
        </w:rPr>
        <w:t>2v2</w:t>
      </w:r>
      <w:r w:rsidRPr="0046000E">
        <w:rPr>
          <w:rStyle w:val="Codevalue"/>
        </w:rPr>
        <w:t>"</w:t>
      </w:r>
      <w:r w:rsidRPr="00DD7CCF">
        <w:rPr>
          <w:rStyle w:val="Code"/>
        </w:rPr>
        <w:t>&gt;</w:t>
      </w:r>
      <w:r>
        <w:t>, etc.</w:t>
      </w:r>
    </w:p>
    <w:tbl>
      <w:tblPr>
        <w:tblStyle w:val="CodeSampleTable"/>
        <w:tblW w:w="5000" w:type="pct"/>
        <w:tblLook w:val="04A0" w:firstRow="1" w:lastRow="0" w:firstColumn="1" w:lastColumn="0" w:noHBand="0" w:noVBand="1"/>
      </w:tblPr>
      <w:tblGrid>
        <w:gridCol w:w="2763"/>
        <w:gridCol w:w="6865"/>
      </w:tblGrid>
      <w:tr w:rsidR="00B115F2" w:rsidRPr="00DD7CCF" w14:paraId="3EABBCE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DA50487" w14:textId="3C84EAD6" w:rsidR="00B115F2" w:rsidRPr="00DD7CCF" w:rsidRDefault="00B115F2" w:rsidP="00934AD5">
            <w:pPr>
              <w:pStyle w:val="Kpalrs"/>
            </w:pPr>
            <w:bookmarkStart w:id="380" w:name="_Ref182234393"/>
            <w:bookmarkStart w:id="381" w:name="_Ref182234390"/>
            <w:r w:rsidRPr="00DD7CCF">
              <w:t xml:space="preserve">Example </w:t>
            </w:r>
            <w:r w:rsidR="00542B66">
              <w:fldChar w:fldCharType="begin"/>
            </w:r>
            <w:r w:rsidR="00542B66">
              <w:instrText xml:space="preserve"> STYLEREF 3 \s </w:instrText>
            </w:r>
            <w:r w:rsidR="00542B66">
              <w:fldChar w:fldCharType="separate"/>
            </w:r>
            <w:r w:rsidR="00110B53">
              <w:rPr>
                <w:noProof/>
              </w:rPr>
              <w:t>3.8.4</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A</w:t>
            </w:r>
            <w:r w:rsidR="00542B66">
              <w:rPr>
                <w:noProof/>
              </w:rPr>
              <w:fldChar w:fldCharType="end"/>
            </w:r>
            <w:bookmarkEnd w:id="380"/>
            <w:r w:rsidRPr="00DD7CCF">
              <w:t>: foliation in the right margin</w:t>
            </w:r>
            <w:bookmarkEnd w:id="381"/>
          </w:p>
        </w:tc>
      </w:tr>
      <w:tr w:rsidR="00B115F2" w:rsidRPr="00DD7CCF" w14:paraId="51DC346A" w14:textId="77777777" w:rsidTr="001D4EBC">
        <w:tc>
          <w:tcPr>
            <w:tcW w:w="1435" w:type="pct"/>
          </w:tcPr>
          <w:p w14:paraId="5D79FE18" w14:textId="77777777" w:rsidR="00B115F2" w:rsidRPr="00DD7CCF" w:rsidRDefault="00B115F2"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2C15D050" w14:textId="77777777" w:rsidR="00B115F2" w:rsidRPr="00DD7CCF" w:rsidRDefault="00B115F2"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5BE54EA0" w14:textId="77777777" w:rsidR="00B115F2" w:rsidRPr="00DD7CCF" w:rsidRDefault="00B115F2"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565" w:type="pct"/>
            <w:vAlign w:val="bottom"/>
          </w:tcPr>
          <w:p w14:paraId="0706277F" w14:textId="77777777" w:rsidR="00B115F2" w:rsidRDefault="00B115F2" w:rsidP="007A4E63">
            <w:pPr>
              <w:pStyle w:val="Image"/>
            </w:pPr>
            <w:r w:rsidRPr="00DD7CCF">
              <w:drawing>
                <wp:inline distT="114300" distB="114300" distL="114300" distR="114300" wp14:anchorId="350B0D95" wp14:editId="0414D36A">
                  <wp:extent cx="4351822" cy="1231900"/>
                  <wp:effectExtent l="0" t="0" r="0" b="635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39"/>
                          <a:srcRect/>
                          <a:stretch>
                            <a:fillRect/>
                          </a:stretch>
                        </pic:blipFill>
                        <pic:spPr>
                          <a:xfrm>
                            <a:off x="0" y="0"/>
                            <a:ext cx="4546124" cy="1286903"/>
                          </a:xfrm>
                          <a:prstGeom prst="rect">
                            <a:avLst/>
                          </a:prstGeom>
                          <a:ln/>
                        </pic:spPr>
                      </pic:pic>
                    </a:graphicData>
                  </a:graphic>
                </wp:inline>
              </w:drawing>
            </w:r>
          </w:p>
          <w:p w14:paraId="1225DEAC" w14:textId="77777777" w:rsidR="00B115F2" w:rsidRPr="00DD7CCF" w:rsidRDefault="00B115F2" w:rsidP="00934AD5">
            <w:pPr>
              <w:keepNext/>
              <w:jc w:val="center"/>
            </w:pPr>
          </w:p>
        </w:tc>
      </w:tr>
    </w:tbl>
    <w:p w14:paraId="448A59D0" w14:textId="1C58880C" w:rsidR="00C02B8C" w:rsidRPr="00DD7CCF" w:rsidRDefault="004D2E67" w:rsidP="00EB2024">
      <w:pPr>
        <w:pStyle w:val="Cmsor1"/>
      </w:pPr>
      <w:bookmarkStart w:id="382" w:name="_Toc182997011"/>
      <w:r w:rsidRPr="00DD7CCF">
        <w:lastRenderedPageBreak/>
        <w:t xml:space="preserve">Encoding the </w:t>
      </w:r>
      <w:r w:rsidR="00AD0920">
        <w:t xml:space="preserve">received </w:t>
      </w:r>
      <w:r w:rsidR="006733B4" w:rsidRPr="00DD7CCF">
        <w:t>text</w:t>
      </w:r>
      <w:bookmarkEnd w:id="343"/>
      <w:bookmarkEnd w:id="382"/>
    </w:p>
    <w:p w14:paraId="0AA45B87" w14:textId="182F1420" w:rsidR="00C02B8C" w:rsidRDefault="004D2E67" w:rsidP="00EB2024">
      <w:pPr>
        <w:pStyle w:val="Cmsor2"/>
      </w:pPr>
      <w:bookmarkStart w:id="383" w:name="_2wkl86mjw6p2" w:colFirst="0" w:colLast="0"/>
      <w:bookmarkStart w:id="384" w:name="_Toc182997012"/>
      <w:bookmarkEnd w:id="383"/>
      <w:r w:rsidRPr="00DD7CCF">
        <w:t xml:space="preserve">Alphabetic </w:t>
      </w:r>
      <w:r w:rsidR="006733B4" w:rsidRPr="00DD7CCF">
        <w:t>characters</w:t>
      </w:r>
      <w:bookmarkEnd w:id="384"/>
    </w:p>
    <w:p w14:paraId="64550A9C" w14:textId="10CE1A42" w:rsidR="00761AA0" w:rsidRPr="00761AA0" w:rsidRDefault="00761AA0" w:rsidP="00761AA0">
      <w:pPr>
        <w:pStyle w:val="Cmsor3"/>
      </w:pPr>
      <w:bookmarkStart w:id="385" w:name="_Toc182997013"/>
      <w:r>
        <w:t>Overview</w:t>
      </w:r>
      <w:bookmarkEnd w:id="385"/>
    </w:p>
    <w:p w14:paraId="7396C71A" w14:textId="75DF9DA8" w:rsidR="00C02B8C" w:rsidRPr="00DD7CCF" w:rsidRDefault="00CB56FA" w:rsidP="00CB56FA">
      <w:r>
        <w:t>A</w:t>
      </w:r>
      <w:r w:rsidR="004D2E67" w:rsidRPr="00DD7CCF">
        <w:t>lphabetic characters do not, as a rule, need markup on their own</w:t>
      </w:r>
      <w:r>
        <w:t>: t</w:t>
      </w:r>
      <w:r w:rsidR="004D2E67" w:rsidRPr="00DD7CCF">
        <w:t xml:space="preserve">hey, including several special character forms, are handled through transliteration alone </w:t>
      </w:r>
      <w:r>
        <w:t xml:space="preserve">as per </w:t>
      </w:r>
      <w:r w:rsidR="004D2E67" w:rsidRPr="00DD7CCF">
        <w:t xml:space="preserve">TG </w:t>
      </w:r>
      <w:r w:rsidR="003C3D87" w:rsidRPr="00DD7CCF">
        <w:t>§</w:t>
      </w:r>
      <w:r w:rsidR="004D2E67" w:rsidRPr="00DD7CCF">
        <w:t>3</w:t>
      </w:r>
      <w:r>
        <w:t>. Occasionally, a glyph that normally represents an alphabetic character is employed in a different function, which is to be handled according to §</w:t>
      </w:r>
      <w:r>
        <w:fldChar w:fldCharType="begin"/>
      </w:r>
      <w:r>
        <w:instrText xml:space="preserve"> REF _Ref182579753 \r \h </w:instrText>
      </w:r>
      <w:r>
        <w:fldChar w:fldCharType="separate"/>
      </w:r>
      <w:r w:rsidR="00110B53">
        <w:t>4.2.4</w:t>
      </w:r>
      <w:r>
        <w:fldChar w:fldCharType="end"/>
      </w:r>
      <w:r>
        <w:t xml:space="preserve">. This section concerns additional </w:t>
      </w:r>
      <w:r w:rsidR="00761AA0">
        <w:t>encoding methods</w:t>
      </w:r>
      <w:r>
        <w:t xml:space="preserve"> that may in some circumstances be applicable to alphabetic characters or their parts.</w:t>
      </w:r>
    </w:p>
    <w:p w14:paraId="7A612AA6" w14:textId="77777777" w:rsidR="00C02B8C" w:rsidRPr="00DD7CCF" w:rsidRDefault="004D2E67" w:rsidP="00EB2024">
      <w:pPr>
        <w:pStyle w:val="Cmsor3"/>
      </w:pPr>
      <w:bookmarkStart w:id="386" w:name="_83o605fngw18" w:colFirst="0" w:colLast="0"/>
      <w:bookmarkStart w:id="387" w:name="_Ref43987221"/>
      <w:bookmarkStart w:id="388" w:name="_Toc182997014"/>
      <w:bookmarkEnd w:id="386"/>
      <w:r w:rsidRPr="00DD7CCF">
        <w:t xml:space="preserve">Tagging transliterated characters as one </w:t>
      </w:r>
      <w:r w:rsidRPr="00E24F87">
        <w:rPr>
          <w:rStyle w:val="Foreign"/>
        </w:rPr>
        <w:t>akṣara</w:t>
      </w:r>
      <w:bookmarkEnd w:id="387"/>
      <w:bookmarkEnd w:id="388"/>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w:t>
      </w:r>
      <w:commentRangeStart w:id="389"/>
      <w:r w:rsidRPr="00DD7CCF">
        <w:t xml:space="preserve">shorthand </w:t>
      </w:r>
      <w:commentRangeEnd w:id="389"/>
      <w:r w:rsidR="00324B69">
        <w:rPr>
          <w:rStyle w:val="Jegyzethivatkozs"/>
          <w:rFonts w:cs="Mangal"/>
        </w:rPr>
        <w:commentReference w:id="389"/>
      </w:r>
      <w:r w:rsidRPr="00DD7CCF">
        <w:t xml:space="preserve">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6B5499">
        <w:rPr>
          <w:rStyle w:val="Lbjegyzet-hivatkozs"/>
        </w:rPr>
        <w:footnoteReference w:id="21"/>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645651F9" w14:textId="77777777" w:rsidR="00392FBF" w:rsidRPr="00DD7CCF" w:rsidRDefault="00392FBF" w:rsidP="00392FBF">
      <w:pPr>
        <w:pStyle w:val="Lista3"/>
      </w:pPr>
      <w:r w:rsidRPr="00DD7CCF">
        <w:t>editorial spaces and hyphens may freely appear between the characters thus enclosed, wherever necessary</w:t>
      </w:r>
    </w:p>
    <w:p w14:paraId="5E93B617" w14:textId="77777777" w:rsidR="00392FBF" w:rsidRPr="00DD7CCF" w:rsidRDefault="00392FBF" w:rsidP="00392FBF">
      <w:pPr>
        <w:pStyle w:val="Lista4"/>
      </w:pPr>
      <w:r w:rsidRPr="00DD7CCF">
        <w:t xml:space="preserve">thus, if a word or compound boundary occurs within such an </w:t>
      </w:r>
      <w:r w:rsidRPr="00DD7CCF">
        <w:rPr>
          <w:rStyle w:val="Foreign"/>
        </w:rPr>
        <w:t>akṣara</w:t>
      </w:r>
      <w:r w:rsidRPr="00DD7CCF">
        <w:t>, encode respectively:</w:t>
      </w:r>
    </w:p>
    <w:p w14:paraId="63BD7B20" w14:textId="77777777" w:rsidR="00392FBF" w:rsidRPr="00DD7CCF" w:rsidRDefault="00392FBF" w:rsidP="00392FBF">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7729749B" w14:textId="77777777" w:rsidR="00392FBF" w:rsidRPr="00DD7CCF" w:rsidRDefault="00392FBF" w:rsidP="00392FBF">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tbl>
      <w:tblPr>
        <w:tblStyle w:val="CodeSampleTable"/>
        <w:tblW w:w="5000" w:type="pct"/>
        <w:tblLook w:val="04A0" w:firstRow="1" w:lastRow="0" w:firstColumn="1" w:lastColumn="0" w:noHBand="0" w:noVBand="1"/>
      </w:tblPr>
      <w:tblGrid>
        <w:gridCol w:w="7227"/>
        <w:gridCol w:w="2401"/>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58D4325C" w:rsidR="00EA17FA" w:rsidRPr="00EA17FA" w:rsidRDefault="00EA17FA" w:rsidP="00EA17FA">
            <w:pPr>
              <w:pStyle w:val="Kpalrs"/>
            </w:pPr>
            <w:r w:rsidRPr="00DD7CCF">
              <w:t xml:space="preserve">Example </w:t>
            </w:r>
            <w:r w:rsidR="00542B66">
              <w:fldChar w:fldCharType="begin"/>
            </w:r>
            <w:r w:rsidR="00542B66">
              <w:instrText xml:space="preserve"> STYLEREF 3 \s </w:instrText>
            </w:r>
            <w:r w:rsidR="00542B66">
              <w:fldChar w:fldCharType="separate"/>
            </w:r>
            <w:r w:rsidR="00110B53">
              <w:rPr>
                <w:noProof/>
              </w:rPr>
              <w:t>4.1.2</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A</w:t>
            </w:r>
            <w:r w:rsidR="00542B66">
              <w:rPr>
                <w:noProof/>
              </w:rPr>
              <w:fldChar w:fldCharType="end"/>
            </w:r>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2BE54F83" w14:textId="77777777" w:rsidR="00EA17FA" w:rsidRPr="00DD7CCF" w:rsidRDefault="00EA17FA" w:rsidP="007B52A3">
            <w:pPr>
              <w:pStyle w:val="Image"/>
            </w:pPr>
            <w:r w:rsidRPr="00DD7CCF">
              <w:drawing>
                <wp:inline distT="0" distB="0" distL="0" distR="0" wp14:anchorId="2E1736B5" wp14:editId="4BE20033">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0"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054CCA63" w14:textId="77777777" w:rsidR="00C02B8C" w:rsidRPr="00DD7CCF" w:rsidRDefault="004D2E67" w:rsidP="00EB2024">
      <w:pPr>
        <w:pStyle w:val="Cmsor3"/>
      </w:pPr>
      <w:bookmarkStart w:id="390" w:name="_qasht2vjwj9m" w:colFirst="0" w:colLast="0"/>
      <w:bookmarkStart w:id="391" w:name="_Ref43987131"/>
      <w:bookmarkStart w:id="392" w:name="_Toc182997015"/>
      <w:bookmarkEnd w:id="390"/>
      <w:commentRangeStart w:id="393"/>
      <w:r w:rsidRPr="00DD7CCF">
        <w:t>Tagging parts of alphabetic characters</w:t>
      </w:r>
      <w:bookmarkEnd w:id="391"/>
      <w:commentRangeEnd w:id="393"/>
      <w:r w:rsidR="004A2E0A">
        <w:rPr>
          <w:rStyle w:val="Jegyzethivatkozs"/>
          <w:rFonts w:ascii="Gentium Plus" w:hAnsi="Gentium Plus" w:cs="Mangal"/>
          <w:kern w:val="0"/>
        </w:rPr>
        <w:commentReference w:id="393"/>
      </w:r>
      <w:bookmarkEnd w:id="392"/>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46E8323E"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110B53">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110B53">
        <w:t>4.1.4</w:t>
      </w:r>
      <w:r w:rsidR="001B68E2" w:rsidRPr="00DD7CCF">
        <w:fldChar w:fldCharType="end"/>
      </w:r>
      <w:r w:rsidRPr="00DD7CCF">
        <w:t>), but we suggest that you avoid it in all other situations</w:t>
      </w:r>
    </w:p>
    <w:p w14:paraId="65435487" w14:textId="200DD61C"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110B53">
        <w:t>4.1.5</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00B42B5D"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110B53">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proofErr w:type="spellStart"/>
      <w:r w:rsidRPr="00DD7CCF">
        <w:rPr>
          <w:rStyle w:val="Foreign"/>
        </w:rPr>
        <w:t>akṣara</w:t>
      </w:r>
      <w:proofErr w:type="spellEnd"/>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602E3766" w14:textId="77777777" w:rsidR="00E5306D" w:rsidRPr="00DD7CCF" w:rsidRDefault="00E5306D" w:rsidP="00E5306D">
      <w:pPr>
        <w:pStyle w:val="Lista2"/>
      </w:pPr>
      <w:r w:rsidRPr="00303844">
        <w:rPr>
          <w:rStyle w:val="Codevalue"/>
        </w:rPr>
        <w:lastRenderedPageBreak/>
        <w:t>"consonant"</w:t>
      </w:r>
      <w:r w:rsidRPr="00DD7CCF">
        <w:t xml:space="preserve"> for exactly one consonant component whose graphic location cannot be determined or is irrelevant</w:t>
      </w:r>
    </w:p>
    <w:p w14:paraId="68101F51" w14:textId="14C627CB" w:rsidR="00E5306D" w:rsidRPr="00DD7CCF" w:rsidRDefault="00E5306D" w:rsidP="00E5306D">
      <w:pPr>
        <w:pStyle w:val="Lista2"/>
      </w:pPr>
      <w:r w:rsidRPr="00303844">
        <w:rPr>
          <w:rStyle w:val="Codevalue"/>
        </w:rPr>
        <w:t>"conjunct"</w:t>
      </w:r>
      <w:r w:rsidRPr="00DD7CCF">
        <w:t xml:space="preserve"> for two or more consonant components belonging to a single </w:t>
      </w:r>
      <w:r w:rsidRPr="00DD7CCF">
        <w:rPr>
          <w:rStyle w:val="Foreign"/>
        </w:rPr>
        <w:t>akṣara</w:t>
      </w:r>
      <w:r>
        <w:t xml:space="preserve"> </w:t>
      </w:r>
      <w:r w:rsidRPr="00E5306D">
        <w:t>(when you know the consonant was not single because prosody eliminates that possibility, or because vestiges definitely indicate a conjunct even though it is illegible)</w:t>
      </w:r>
    </w:p>
    <w:p w14:paraId="4D8E4968" w14:textId="77777777" w:rsidR="00E5306D" w:rsidRPr="00DD7CCF" w:rsidRDefault="00E5306D" w:rsidP="00E5306D">
      <w:pPr>
        <w:pStyle w:val="Lista2"/>
      </w:pPr>
      <w:r w:rsidRPr="00303844">
        <w:rPr>
          <w:rStyle w:val="Codevalue"/>
        </w:rPr>
        <w:t>"vowel"</w:t>
      </w:r>
      <w:r w:rsidRPr="00DD7CCF">
        <w:t xml:space="preserve"> for the vocalisation of an </w:t>
      </w:r>
      <w:r w:rsidRPr="00DD7CCF">
        <w:rPr>
          <w:rStyle w:val="Foreign"/>
        </w:rPr>
        <w:t>akṣara</w:t>
      </w:r>
      <w:r w:rsidRPr="00DD7CCF">
        <w:t>, when the location of the vowel marker cannot be determined or is irrelevant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14:paraId="5C875D44" w14:textId="10F14CEC" w:rsidR="00C02B8C"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405317D9" w14:textId="77777777" w:rsidR="00E5306D" w:rsidRDefault="00E5306D" w:rsidP="006E1074">
      <w:pPr>
        <w:pStyle w:val="Lista"/>
      </w:pPr>
      <w:r>
        <w:t>when dealing with sub-</w:t>
      </w:r>
      <w:proofErr w:type="spellStart"/>
      <w:r>
        <w:t>akṣara</w:t>
      </w:r>
      <w:proofErr w:type="spellEnd"/>
      <w:r>
        <w:t xml:space="preserve"> lacunae in relatively simple cases, your primary concern is to encode what kind of grapheme was lost, without regard to exactly what kind of glyph component represented it; in this case,</w:t>
      </w:r>
    </w:p>
    <w:p w14:paraId="4EC6C236" w14:textId="77777777" w:rsidR="00E5306D" w:rsidRDefault="00E5306D" w:rsidP="00E5306D">
      <w:pPr>
        <w:pStyle w:val="Lista2"/>
      </w:pPr>
      <w:r>
        <w:t xml:space="preserve">use </w:t>
      </w:r>
      <w:r w:rsidRPr="00E5306D">
        <w:rPr>
          <w:rStyle w:val="Codevalue"/>
        </w:rPr>
        <w:t>"vowel"</w:t>
      </w:r>
      <w:r>
        <w:t xml:space="preserve"> for a lost vowel component, and </w:t>
      </w:r>
      <w:r w:rsidRPr="00E5306D">
        <w:rPr>
          <w:rStyle w:val="Codevalue"/>
        </w:rPr>
        <w:t>"consonant"</w:t>
      </w:r>
      <w:r>
        <w:t xml:space="preserve">, </w:t>
      </w:r>
      <w:r w:rsidRPr="00E5306D">
        <w:rPr>
          <w:rStyle w:val="Codevalue"/>
        </w:rPr>
        <w:t>"conjunct"</w:t>
      </w:r>
      <w:r>
        <w:t xml:space="preserve"> or </w:t>
      </w:r>
      <w:r w:rsidRPr="00E5306D">
        <w:rPr>
          <w:rStyle w:val="Codevalue"/>
        </w:rPr>
        <w:t>"body"</w:t>
      </w:r>
      <w:r>
        <w:t xml:space="preserve"> respectively for a lost consonant component that is known to be single, known to be a conjunct, or may be either of these</w:t>
      </w:r>
    </w:p>
    <w:p w14:paraId="3A157E6A" w14:textId="77777777" w:rsidR="00E5306D" w:rsidRDefault="00E5306D" w:rsidP="006E1074">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1420B9BA" w14:textId="4A567E93" w:rsidR="00E5306D" w:rsidRPr="00DD7CCF" w:rsidRDefault="00E5306D" w:rsidP="00E5306D">
      <w:pPr>
        <w:pStyle w:val="Lista2"/>
      </w:pPr>
      <w:r>
        <w:t xml:space="preserve">give preference to the values </w:t>
      </w:r>
      <w:r w:rsidRPr="00E5306D">
        <w:rPr>
          <w:rStyle w:val="Codevalue"/>
        </w:rPr>
        <w:t>"body"</w:t>
      </w:r>
      <w:r>
        <w:t xml:space="preserve">, </w:t>
      </w:r>
      <w:r w:rsidRPr="00E5306D">
        <w:rPr>
          <w:rStyle w:val="Codevalue"/>
        </w:rPr>
        <w:t>"superscript"</w:t>
      </w:r>
      <w:r>
        <w:t xml:space="preserve">, </w:t>
      </w:r>
      <w:r w:rsidRPr="00E5306D">
        <w:rPr>
          <w:rStyle w:val="Codevalue"/>
        </w:rPr>
        <w:t>"subscript"</w:t>
      </w:r>
      <w:r>
        <w:t xml:space="preserve">, </w:t>
      </w:r>
      <w:r w:rsidRPr="00E5306D">
        <w:rPr>
          <w:rStyle w:val="Codevalue"/>
        </w:rPr>
        <w:t>"prescript"</w:t>
      </w:r>
      <w:r>
        <w:t xml:space="preserve"> and </w:t>
      </w:r>
      <w:r w:rsidRPr="00E5306D">
        <w:rPr>
          <w:rStyle w:val="Codevalue"/>
        </w:rPr>
        <w:t>"postscript"</w:t>
      </w:r>
      <w:r>
        <w:t xml:space="preserve"> to encode the graphic location of the lacuna within the complex character, and use </w:t>
      </w:r>
      <w:r w:rsidRPr="00E5306D">
        <w:rPr>
          <w:rStyle w:val="Codevalue"/>
        </w:rPr>
        <w:t>"vowel"</w:t>
      </w:r>
      <w:r>
        <w:t xml:space="preserve">, </w:t>
      </w:r>
      <w:r w:rsidRPr="00E5306D">
        <w:rPr>
          <w:rStyle w:val="Codevalue"/>
        </w:rPr>
        <w:t>"consonant"</w:t>
      </w:r>
      <w:r>
        <w:t xml:space="preserve"> and </w:t>
      </w:r>
      <w:r w:rsidRPr="00E5306D">
        <w:rPr>
          <w:rStyle w:val="Codevalue"/>
        </w:rPr>
        <w:t>"conjunct"</w:t>
      </w:r>
      <w:r>
        <w:t xml:space="preserve"> only when it is impossible to determine the graphic location of a component that must have been present</w:t>
      </w:r>
    </w:p>
    <w:p w14:paraId="10F52AD0" w14:textId="77777777" w:rsidR="00C02B8C" w:rsidRPr="00DD7CCF" w:rsidRDefault="004D2E67" w:rsidP="00EB2024">
      <w:pPr>
        <w:pStyle w:val="Cmsor3"/>
      </w:pPr>
      <w:bookmarkStart w:id="394" w:name="_dv2inorm1p09" w:colFirst="0" w:colLast="0"/>
      <w:bookmarkStart w:id="395" w:name="_Ref43987090"/>
      <w:bookmarkStart w:id="396" w:name="_Toc182997016"/>
      <w:bookmarkEnd w:id="394"/>
      <w:commentRangeStart w:id="397"/>
      <w:r w:rsidRPr="00DD7CCF">
        <w:t xml:space="preserve">Unusual spatial arrangement </w:t>
      </w:r>
      <w:commentRangeEnd w:id="397"/>
      <w:r w:rsidR="004A2E0A">
        <w:rPr>
          <w:rStyle w:val="Jegyzethivatkozs"/>
          <w:rFonts w:ascii="Gentium Plus" w:hAnsi="Gentium Plus" w:cs="Mangal"/>
          <w:kern w:val="0"/>
        </w:rPr>
        <w:commentReference w:id="397"/>
      </w:r>
      <w:r w:rsidRPr="00DD7CCF">
        <w:t>in conjuncts</w:t>
      </w:r>
      <w:bookmarkEnd w:id="395"/>
      <w:bookmarkEnd w:id="396"/>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1066DC48"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110B53">
        <w:t>4.1.2</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93"/>
        <w:gridCol w:w="1335"/>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14BEFBD8" w:rsidR="009119AC" w:rsidRPr="00DD7CCF" w:rsidRDefault="009119AC" w:rsidP="00B3351B">
            <w:pPr>
              <w:pStyle w:val="Kpalrs"/>
            </w:pPr>
            <w:r w:rsidRPr="00DD7CCF">
              <w:t xml:space="preserve">Example </w:t>
            </w:r>
            <w:r w:rsidR="00542B66">
              <w:fldChar w:fldCharType="begin"/>
            </w:r>
            <w:r w:rsidR="00542B66">
              <w:instrText xml:space="preserve"> STYLEREF 3 \s </w:instrText>
            </w:r>
            <w:r w:rsidR="00542B66">
              <w:fldChar w:fldCharType="separate"/>
            </w:r>
            <w:r w:rsidR="00110B53">
              <w:rPr>
                <w:noProof/>
              </w:rPr>
              <w:t>4.1.4</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A</w:t>
            </w:r>
            <w:r w:rsidR="00542B66">
              <w:rPr>
                <w:noProof/>
              </w:rPr>
              <w:fldChar w:fldCharType="end"/>
            </w:r>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9A26BC">
            <w:pPr>
              <w:pStyle w:val="CodeParagraph"/>
              <w:keepNext/>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12E855F0" w14:textId="77777777" w:rsidR="00ED3579" w:rsidRPr="00DD7CCF" w:rsidRDefault="009119AC" w:rsidP="009A26BC">
            <w:pPr>
              <w:pStyle w:val="Image"/>
            </w:pPr>
            <w:r w:rsidRPr="00DD7CCF">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9"/>
        <w:gridCol w:w="1449"/>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3774E045" w:rsidR="00ED3579" w:rsidRPr="00DD7CCF" w:rsidRDefault="00ED3579" w:rsidP="00B3351B">
            <w:pPr>
              <w:pStyle w:val="Kpalrs"/>
            </w:pPr>
            <w:r w:rsidRPr="00DD7CCF">
              <w:lastRenderedPageBreak/>
              <w:t xml:space="preserve">Example </w:t>
            </w:r>
            <w:r w:rsidR="00542B66">
              <w:fldChar w:fldCharType="begin"/>
            </w:r>
            <w:r w:rsidR="00542B66">
              <w:instrText xml:space="preserve"> STYLEREF 3 \s </w:instrText>
            </w:r>
            <w:r w:rsidR="00542B66">
              <w:fldChar w:fldCharType="separate"/>
            </w:r>
            <w:r w:rsidR="00110B53">
              <w:rPr>
                <w:noProof/>
              </w:rPr>
              <w:t>4.1.4</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B</w:t>
            </w:r>
            <w:r w:rsidR="00542B66">
              <w:rPr>
                <w:noProof/>
              </w:rPr>
              <w:fldChar w:fldCharType="end"/>
            </w:r>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9A26BC">
            <w:pPr>
              <w:pStyle w:val="CodeParagraph"/>
              <w:keepNext/>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664E1FF1" w14:textId="77777777" w:rsidR="00ED3579" w:rsidRPr="00DD7CCF" w:rsidRDefault="00ED3579" w:rsidP="009A26BC">
            <w:pPr>
              <w:pStyle w:val="Image"/>
            </w:pPr>
            <w:r w:rsidRPr="00DD7CCF">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EB2024">
      <w:pPr>
        <w:pStyle w:val="Cmsor3"/>
      </w:pPr>
      <w:bookmarkStart w:id="398" w:name="_qy84vdm4cqcm" w:colFirst="0" w:colLast="0"/>
      <w:bookmarkStart w:id="399" w:name="_Ref43987165"/>
      <w:bookmarkStart w:id="400" w:name="_Toc182997017"/>
      <w:bookmarkEnd w:id="398"/>
      <w:commentRangeStart w:id="401"/>
      <w:r w:rsidRPr="00DD7CCF">
        <w:t xml:space="preserve">Complex characters split </w:t>
      </w:r>
      <w:commentRangeEnd w:id="401"/>
      <w:r w:rsidR="004A2E0A">
        <w:rPr>
          <w:rStyle w:val="Jegyzethivatkozs"/>
          <w:rFonts w:ascii="Gentium Plus" w:hAnsi="Gentium Plus" w:cs="Mangal"/>
          <w:kern w:val="0"/>
        </w:rPr>
        <w:commentReference w:id="401"/>
      </w:r>
      <w:r w:rsidRPr="00DD7CCF">
        <w:t>by an intervening feature</w:t>
      </w:r>
      <w:bookmarkEnd w:id="399"/>
      <w:bookmarkEnd w:id="400"/>
    </w:p>
    <w:p w14:paraId="53DD3C42" w14:textId="77777777" w:rsidR="00926092" w:rsidRPr="00926092" w:rsidRDefault="00926092" w:rsidP="00926092">
      <w:pPr>
        <w:pStyle w:val="Lista"/>
      </w:pPr>
      <w:r w:rsidRPr="00926092">
        <w:t xml:space="preserve">parts of </w:t>
      </w:r>
      <w:r w:rsidRPr="00926092">
        <w:rPr>
          <w:rStyle w:val="Foreign"/>
        </w:rPr>
        <w:t>akṣaras</w:t>
      </w:r>
      <w:r w:rsidRPr="00926092">
        <w:t xml:space="preserve"> may be split off from the rest of the character by a physical feature, most commonly a line break, sometimes a physical defect in the support or a binding hole in a copper plate</w:t>
      </w:r>
    </w:p>
    <w:p w14:paraId="1DF7D818" w14:textId="77777777" w:rsidR="00926092" w:rsidRPr="00926092" w:rsidRDefault="00926092" w:rsidP="00926092">
      <w:pPr>
        <w:pStyle w:val="Lista"/>
      </w:pPr>
      <w:r w:rsidRPr="00926092">
        <w:t xml:space="preserve">an </w:t>
      </w:r>
      <w:r w:rsidRPr="00926092">
        <w:rPr>
          <w:rStyle w:val="Foreign"/>
          <w:b/>
          <w:bCs/>
        </w:rPr>
        <w:t>anusvāra</w:t>
      </w:r>
      <w:r w:rsidRPr="00926092">
        <w:rPr>
          <w:b/>
          <w:bCs/>
        </w:rPr>
        <w:t xml:space="preserve"> split off from the character</w:t>
      </w:r>
      <w:r w:rsidRPr="00926092">
        <w:t xml:space="preserve"> to which it belongs needs no special markup or special transliteration: simply encode the intervening feature between the transliterated characters corresponding to the rest of the </w:t>
      </w:r>
      <w:r w:rsidRPr="00926092">
        <w:rPr>
          <w:rStyle w:val="Foreign"/>
        </w:rPr>
        <w:t>akṣara</w:t>
      </w:r>
      <w:r w:rsidRPr="00926092">
        <w:t xml:space="preserve"> and that corresponding to the </w:t>
      </w:r>
      <w:r w:rsidRPr="00926092">
        <w:rPr>
          <w:rStyle w:val="Foreign"/>
        </w:rPr>
        <w:t>anusvāra</w:t>
      </w:r>
    </w:p>
    <w:p w14:paraId="13DD80EA" w14:textId="7E8A62A9" w:rsidR="00C02B8C" w:rsidRPr="00DD7CCF" w:rsidRDefault="004D2E67" w:rsidP="00926092">
      <w:pPr>
        <w:pStyle w:val="Lista"/>
      </w:pPr>
      <w:commentRangeStart w:id="402"/>
      <w:r w:rsidRPr="00644A27">
        <w:rPr>
          <w:b/>
          <w:bCs/>
        </w:rPr>
        <w:t xml:space="preserve">prescript and postscript vowel markers </w:t>
      </w:r>
      <w:commentRangeEnd w:id="402"/>
      <w:r w:rsidR="00112C6F">
        <w:rPr>
          <w:rStyle w:val="Jegyzethivatkozs"/>
          <w:rFonts w:cs="Mangal"/>
        </w:rPr>
        <w:commentReference w:id="402"/>
      </w:r>
      <w:r w:rsidRPr="00644A27">
        <w:rPr>
          <w:b/>
          <w:bCs/>
        </w:rPr>
        <w:t>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324A6FBF"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CB56FA">
        <w:fldChar w:fldCharType="begin"/>
      </w:r>
      <w:r w:rsidR="00CB56FA">
        <w:instrText xml:space="preserve"> REF _Ref43980100 \r \h </w:instrText>
      </w:r>
      <w:r w:rsidR="00CB56FA">
        <w:fldChar w:fldCharType="separate"/>
      </w:r>
      <w:r w:rsidR="00110B53">
        <w:t>3.5.2</w:t>
      </w:r>
      <w:r w:rsidR="00CB56FA">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004102">
        <w:t>4.3.2.3</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2DDBDCFD" w:rsidR="00C02B8C"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66B9912D" w14:textId="7A9CE0B1" w:rsidR="00817FFE" w:rsidRPr="00DD7CCF" w:rsidRDefault="00817FFE" w:rsidP="00E2714A">
      <w:pPr>
        <w:pStyle w:val="Lista2"/>
      </w:pPr>
      <w:r>
        <w:t xml:space="preserve">see </w:t>
      </w:r>
      <w:r w:rsidR="00B72C12">
        <w:fldChar w:fldCharType="begin"/>
      </w:r>
      <w:r w:rsidR="00B72C12">
        <w:instrText xml:space="preserve"> REF _Ref148523637 \h </w:instrText>
      </w:r>
      <w:r w:rsidR="00B72C12">
        <w:fldChar w:fldCharType="separate"/>
      </w:r>
      <w:r w:rsidR="00110B53" w:rsidRPr="00DD7CCF">
        <w:t xml:space="preserve">Example </w:t>
      </w:r>
      <w:r w:rsidR="00110B53">
        <w:rPr>
          <w:noProof/>
        </w:rPr>
        <w:t>4.1.5</w:t>
      </w:r>
      <w:r w:rsidR="00110B53" w:rsidRPr="00DD7CCF">
        <w:t>.</w:t>
      </w:r>
      <w:r w:rsidR="00110B53">
        <w:rPr>
          <w:noProof/>
        </w:rPr>
        <w:t>A</w:t>
      </w:r>
      <w:r w:rsidR="00B72C12">
        <w:fldChar w:fldCharType="end"/>
      </w:r>
      <w:r w:rsidR="00B72C12">
        <w:t xml:space="preserve"> </w:t>
      </w:r>
      <w:r>
        <w:t>for an illustration</w:t>
      </w:r>
    </w:p>
    <w:p w14:paraId="47863A1D" w14:textId="77777777" w:rsidR="00C02B8C" w:rsidRPr="00DD7CCF" w:rsidRDefault="004D2E67" w:rsidP="00E2714A">
      <w:pPr>
        <w:pStyle w:val="Lista"/>
      </w:pPr>
      <w:r w:rsidRPr="00DD7CCF">
        <w:t xml:space="preserve">split </w:t>
      </w:r>
      <w:proofErr w:type="spellStart"/>
      <w:r w:rsidRPr="00DD7CCF">
        <w:rPr>
          <w:rStyle w:val="Foreign"/>
        </w:rPr>
        <w:t>akṣara</w:t>
      </w:r>
      <w:r w:rsidRPr="00DD7CCF">
        <w:t>s</w:t>
      </w:r>
      <w:proofErr w:type="spellEnd"/>
      <w:r w:rsidRPr="00DD7CCF">
        <w:t xml:space="preserve">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0ACC6D22"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10B53">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28FA744C" w14:textId="20D8AE8D" w:rsidR="00C02B8C" w:rsidRPr="00DD7CCF" w:rsidRDefault="00583211" w:rsidP="008E1B4C">
      <w:pPr>
        <w:pStyle w:val="Lista3"/>
      </w:pPr>
      <w:r>
        <w:t xml:space="preserve">if and </w:t>
      </w:r>
      <w:r w:rsidR="004D2E67" w:rsidRPr="00DD7CCF">
        <w:t>only if the split-off component is itself affected</w:t>
      </w:r>
      <w:r>
        <w:t xml:space="preserve">, </w:t>
      </w:r>
      <w:r w:rsidRPr="00DD7CCF">
        <w:t>apply the tag to the placeholder</w:t>
      </w:r>
      <w:r>
        <w:t xml:space="preserve"> as well as to the vowel, without </w:t>
      </w:r>
      <w:r w:rsidR="004D2E67" w:rsidRPr="00DD7CCF">
        <w:t>includ</w:t>
      </w:r>
      <w:r>
        <w:t>ing</w:t>
      </w:r>
      <w:r w:rsidR="004D2E67" w:rsidRPr="00DD7CCF">
        <w:t xml:space="preserve"> the interruption itself in the markup</w:t>
      </w:r>
    </w:p>
    <w:p w14:paraId="2B4C3EAF" w14:textId="77777777" w:rsidR="00C02B8C" w:rsidRPr="00DD7CCF" w:rsidRDefault="004D2E67" w:rsidP="00E2714A">
      <w:pPr>
        <w:pStyle w:val="Lista3"/>
      </w:pPr>
      <w:r w:rsidRPr="00DD7CCF">
        <w:t>for example:</w:t>
      </w:r>
    </w:p>
    <w:p w14:paraId="270D8675" w14:textId="51830F8B"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1663CE">
        <w:rPr>
          <w:cs/>
        </w:rPr>
        <w:t xml:space="preserve"> </w:t>
      </w:r>
      <w:r w:rsidR="001663CE">
        <w:rPr>
          <w:rStyle w:val="ForeignTamilScript"/>
        </w:rPr>
        <w:t>(</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4CC60173"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10B53">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w:t>
      </w:r>
      <w:r w:rsidRPr="007402C8">
        <w:rPr>
          <w:cs/>
        </w:rPr>
        <w:t xml:space="preserve"> </w:t>
      </w:r>
      <w:r w:rsidR="00547689" w:rsidRPr="007402C8">
        <w:t>(</w:t>
      </w:r>
      <w:r w:rsidR="001E133B" w:rsidRPr="007402C8">
        <w:t xml:space="preserve">called </w:t>
      </w:r>
      <w:r w:rsidR="00547689" w:rsidRPr="009A4485">
        <w:rPr>
          <w:rStyle w:val="Foreign"/>
        </w:rPr>
        <w:t>kāl</w:t>
      </w:r>
      <w:r w:rsidR="00547689" w:rsidRPr="007402C8">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lastRenderedPageBreak/>
        <w:t xml:space="preserve">note that in this case the second option of the </w:t>
      </w:r>
      <w:r w:rsidRPr="00DD7CCF">
        <w:rPr>
          <w:rStyle w:val="Code"/>
        </w:rPr>
        <w:t>&lt;choice&gt;</w:t>
      </w:r>
      <w:r w:rsidRPr="00DD7CCF">
        <w:t xml:space="preserve"> element produces the text “</w:t>
      </w:r>
      <w:proofErr w:type="spellStart"/>
      <w:r w:rsidRPr="00ED5C86">
        <w:rPr>
          <w:rStyle w:val="Foreign"/>
        </w:rPr>
        <w:t>kera</w:t>
      </w:r>
      <w:proofErr w:type="spellEnd"/>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6B5499">
        <w:rPr>
          <w:rStyle w:val="Lbjegyzet-hivatkozs"/>
        </w:rPr>
        <w:footnoteReference w:id="22"/>
      </w:r>
    </w:p>
    <w:p w14:paraId="6DF9A066" w14:textId="20C8B00E"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10B53">
        <w:t>5.5</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t>as supplied if it consists only of the supplied split-off component</w:t>
      </w:r>
    </w:p>
    <w:p w14:paraId="4730050B" w14:textId="77777777"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1F18A6E0" w14:textId="04BC6954" w:rsidR="00CF217C" w:rsidRDefault="00CF217C" w:rsidP="00CF217C"/>
    <w:tbl>
      <w:tblPr>
        <w:tblStyle w:val="CodeSampleTable"/>
        <w:tblW w:w="5000" w:type="pct"/>
        <w:tblLook w:val="04A0" w:firstRow="1" w:lastRow="0" w:firstColumn="1" w:lastColumn="0" w:noHBand="0" w:noVBand="1"/>
      </w:tblPr>
      <w:tblGrid>
        <w:gridCol w:w="5208"/>
        <w:gridCol w:w="4420"/>
      </w:tblGrid>
      <w:tr w:rsidR="00817FFE" w:rsidRPr="00DD7CCF" w14:paraId="704AEDC0" w14:textId="77777777" w:rsidTr="00A25D88">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DE1F398" w14:textId="3D93A40E" w:rsidR="00817FFE" w:rsidRPr="00DD7CCF" w:rsidRDefault="00817FFE" w:rsidP="00A25D88">
            <w:pPr>
              <w:pStyle w:val="Kpalrs"/>
            </w:pPr>
            <w:bookmarkStart w:id="403" w:name="_Ref148523637"/>
            <w:r w:rsidRPr="00DD7CCF">
              <w:t xml:space="preserve">Example </w:t>
            </w:r>
            <w:r w:rsidR="00542B66">
              <w:fldChar w:fldCharType="begin"/>
            </w:r>
            <w:r w:rsidR="00542B66">
              <w:instrText xml:space="preserve"> STYLEREF 3 \s </w:instrText>
            </w:r>
            <w:r w:rsidR="00542B66">
              <w:fldChar w:fldCharType="separate"/>
            </w:r>
            <w:r w:rsidR="00110B53">
              <w:rPr>
                <w:noProof/>
              </w:rPr>
              <w:t>4.1.5</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A</w:t>
            </w:r>
            <w:r w:rsidR="00542B66">
              <w:rPr>
                <w:noProof/>
              </w:rPr>
              <w:fldChar w:fldCharType="end"/>
            </w:r>
            <w:bookmarkEnd w:id="403"/>
            <w:r w:rsidRPr="00DD7CCF">
              <w:t xml:space="preserve">: </w:t>
            </w:r>
            <w:r>
              <w:t>vowel marker separated from its consonant by physical feature</w:t>
            </w:r>
          </w:p>
        </w:tc>
      </w:tr>
      <w:tr w:rsidR="00817FFE" w:rsidRPr="00DD7CCF" w14:paraId="77754FD6" w14:textId="77777777" w:rsidTr="00A25D88">
        <w:tc>
          <w:tcPr>
            <w:tcW w:w="0" w:type="auto"/>
          </w:tcPr>
          <w:p w14:paraId="058FCF4C" w14:textId="6CB8C452" w:rsidR="00817FFE" w:rsidRPr="00DD7CCF" w:rsidRDefault="00817FFE" w:rsidP="009A26BC">
            <w:pPr>
              <w:pStyle w:val="CodeParagraph"/>
              <w:keepNext/>
            </w:pPr>
            <w:r w:rsidRPr="00817FFE">
              <w:rPr>
                <w:rStyle w:val="Codetext"/>
              </w:rPr>
              <w:t>A</w:t>
            </w:r>
            <w:r w:rsidRPr="00817FFE">
              <w:rPr>
                <w:rStyle w:val="Codetext"/>
                <w:rFonts w:ascii="Cambria Math" w:hAnsi="Cambria Math" w:cs="Cambria Math"/>
              </w:rPr>
              <w:t>⌈</w:t>
            </w:r>
            <w:r w:rsidRPr="00817FFE">
              <w:rPr>
                <w:rStyle w:val="Code"/>
              </w:rPr>
              <w:t xml:space="preserve">&lt;space </w:t>
            </w:r>
            <w:r w:rsidRPr="00817FFE">
              <w:rPr>
                <w:rStyle w:val="Codeattribute"/>
              </w:rPr>
              <w:t>type</w:t>
            </w:r>
            <w:r w:rsidRPr="0062102A">
              <w:rPr>
                <w:rStyle w:val="Codetext"/>
              </w:rPr>
              <w:t>=</w:t>
            </w:r>
            <w:r w:rsidRPr="00817FFE">
              <w:rPr>
                <w:rStyle w:val="Codevalue"/>
              </w:rPr>
              <w:t>"descender"</w:t>
            </w:r>
            <w:r w:rsidRPr="00817FFE">
              <w:rPr>
                <w:rStyle w:val="Code"/>
              </w:rPr>
              <w:t>/&gt;</w:t>
            </w:r>
            <w:r w:rsidRPr="00817FFE">
              <w:rPr>
                <w:rStyle w:val="Codetext"/>
              </w:rPr>
              <w:t>horātri</w:t>
            </w:r>
          </w:p>
        </w:tc>
        <w:tc>
          <w:tcPr>
            <w:tcW w:w="0" w:type="auto"/>
            <w:vMerge w:val="restart"/>
            <w:vAlign w:val="bottom"/>
          </w:tcPr>
          <w:p w14:paraId="634C0C00" w14:textId="10FC8964" w:rsidR="00817FFE" w:rsidRPr="00DD7CCF" w:rsidRDefault="00817FFE" w:rsidP="007B52A3">
            <w:pPr>
              <w:pStyle w:val="Image"/>
            </w:pPr>
            <w:r>
              <w:drawing>
                <wp:inline distT="0" distB="0" distL="0" distR="0" wp14:anchorId="432F6EA9" wp14:editId="0DB51F1E">
                  <wp:extent cx="2804036" cy="110941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27224" cy="1118587"/>
                          </a:xfrm>
                          <a:prstGeom prst="rect">
                            <a:avLst/>
                          </a:prstGeom>
                          <a:noFill/>
                          <a:ln>
                            <a:noFill/>
                          </a:ln>
                        </pic:spPr>
                      </pic:pic>
                    </a:graphicData>
                  </a:graphic>
                </wp:inline>
              </w:drawing>
            </w:r>
          </w:p>
        </w:tc>
      </w:tr>
      <w:tr w:rsidR="00817FFE" w:rsidRPr="00DD7CCF" w14:paraId="08591B2A" w14:textId="77777777" w:rsidTr="00A25D88">
        <w:tc>
          <w:tcPr>
            <w:tcW w:w="0" w:type="auto"/>
          </w:tcPr>
          <w:p w14:paraId="6FB16346" w14:textId="77777777" w:rsidR="00817FFE" w:rsidRDefault="00817FFE" w:rsidP="00817FFE">
            <w:pPr>
              <w:pStyle w:val="TableNote"/>
            </w:pPr>
            <w:r w:rsidRPr="00817FFE">
              <w:t xml:space="preserve">the </w:t>
            </w:r>
            <w:r>
              <w:t xml:space="preserve">vowel marker for </w:t>
            </w:r>
            <w:r>
              <w:rPr>
                <w:rStyle w:val="Foreign"/>
              </w:rPr>
              <w:t>o</w:t>
            </w:r>
            <w:r>
              <w:t xml:space="preserve"> here consists of a stroke on the left of the consonant and another stroke on the right</w:t>
            </w:r>
          </w:p>
          <w:p w14:paraId="5CF78E4A" w14:textId="77777777" w:rsidR="00817FFE" w:rsidRPr="00817FFE" w:rsidRDefault="00817FFE" w:rsidP="00817FFE">
            <w:pPr>
              <w:pStyle w:val="TableNote"/>
              <w:rPr>
                <w:rFonts w:ascii="Consolas" w:hAnsi="Consolas" w:cs="Consolas"/>
                <w:noProof/>
                <w:color w:val="002060"/>
                <w:shd w:val="clear" w:color="auto" w:fill="F2F2F2" w:themeFill="background1" w:themeFillShade="F2"/>
              </w:rPr>
            </w:pPr>
            <w:r>
              <w:t>the stroke on the left has been split off from the consonant by a descender from the line above</w:t>
            </w:r>
          </w:p>
          <w:p w14:paraId="33F74128" w14:textId="77777777" w:rsidR="00817FFE" w:rsidRDefault="00817FFE" w:rsidP="00817FFE">
            <w:pPr>
              <w:rPr>
                <w:noProof/>
                <w:shd w:val="clear" w:color="auto" w:fill="F2F2F2" w:themeFill="background1" w:themeFillShade="F2"/>
              </w:rPr>
            </w:pPr>
          </w:p>
          <w:p w14:paraId="017615D2" w14:textId="201A81EE" w:rsidR="00817FFE" w:rsidRPr="00DD7CCF" w:rsidRDefault="00817FFE" w:rsidP="00817FFE">
            <w:pPr>
              <w:rPr>
                <w:noProof/>
                <w:shd w:val="clear" w:color="auto" w:fill="F2F2F2" w:themeFill="background1" w:themeFillShade="F2"/>
              </w:rPr>
            </w:pPr>
          </w:p>
        </w:tc>
        <w:tc>
          <w:tcPr>
            <w:tcW w:w="0" w:type="auto"/>
            <w:vMerge/>
          </w:tcPr>
          <w:p w14:paraId="2A2FD708" w14:textId="77777777" w:rsidR="00817FFE" w:rsidRPr="00DD7CCF" w:rsidRDefault="00817FFE" w:rsidP="00A25D88">
            <w:pPr>
              <w:rPr>
                <w:rStyle w:val="Code"/>
              </w:rPr>
            </w:pPr>
          </w:p>
        </w:tc>
      </w:tr>
    </w:tbl>
    <w:p w14:paraId="4E043CA8" w14:textId="07AC42B4" w:rsidR="00C02B8C" w:rsidRPr="00DD7CCF" w:rsidRDefault="004D2E67" w:rsidP="00EB2024">
      <w:pPr>
        <w:pStyle w:val="Cmsor2"/>
      </w:pPr>
      <w:bookmarkStart w:id="404" w:name="_f8rlfquf7u2o" w:colFirst="0" w:colLast="0"/>
      <w:bookmarkStart w:id="405" w:name="_Ref43978591"/>
      <w:bookmarkStart w:id="406" w:name="_Toc182997018"/>
      <w:bookmarkEnd w:id="404"/>
      <w:r w:rsidRPr="00DD7CCF">
        <w:t xml:space="preserve">Non-alphabetic </w:t>
      </w:r>
      <w:r w:rsidR="006733B4" w:rsidRPr="00DD7CCF">
        <w:t>characters</w:t>
      </w:r>
      <w:bookmarkEnd w:id="405"/>
      <w:bookmarkEnd w:id="406"/>
    </w:p>
    <w:p w14:paraId="1397C66F" w14:textId="3727369D" w:rsidR="00C02B8C" w:rsidRPr="00DD7CCF" w:rsidRDefault="004D2E67" w:rsidP="00EB2024">
      <w:pPr>
        <w:pStyle w:val="Cmsor3"/>
      </w:pPr>
      <w:bookmarkStart w:id="407" w:name="_4mw6s39lu6fq" w:colFirst="0" w:colLast="0"/>
      <w:bookmarkStart w:id="408" w:name="_Ref43987431"/>
      <w:bookmarkStart w:id="409" w:name="_Toc182997019"/>
      <w:bookmarkEnd w:id="407"/>
      <w:r w:rsidRPr="00DD7CCF">
        <w:t>Overview</w:t>
      </w:r>
      <w:bookmarkEnd w:id="408"/>
      <w:bookmarkEnd w:id="409"/>
    </w:p>
    <w:p w14:paraId="7A4239AB" w14:textId="77777777" w:rsidR="00102AA5" w:rsidRDefault="00543984" w:rsidP="00543984">
      <w:r>
        <w:t>W</w:t>
      </w:r>
      <w:r w:rsidR="004D2E67" w:rsidRPr="00DD7CCF">
        <w:t xml:space="preserve">e use the </w:t>
      </w:r>
      <w:r>
        <w:t xml:space="preserve">TEI </w:t>
      </w:r>
      <w:r w:rsidR="004D2E67" w:rsidRPr="00DD7CCF">
        <w:t xml:space="preserve">element </w:t>
      </w:r>
      <w:r w:rsidR="004D2E67" w:rsidRPr="00DD7CCF">
        <w:rPr>
          <w:rStyle w:val="Code"/>
        </w:rPr>
        <w:t>&lt;g&gt;</w:t>
      </w:r>
      <w:r w:rsidR="004D2E67" w:rsidRPr="00DD7CCF">
        <w:t xml:space="preserve"> </w:t>
      </w:r>
      <w:r w:rsidR="004D2E67" w:rsidRPr="00E24F87">
        <w:rPr>
          <w:noProof/>
        </w:rPr>
        <w:t>(</w:t>
      </w:r>
      <w:r w:rsidR="004D2E67" w:rsidRPr="00DD7CCF">
        <w:t>for “glyph” or “gaiji”</w:t>
      </w:r>
      <w:r w:rsidR="004D2E67" w:rsidRPr="006B5499">
        <w:rPr>
          <w:rStyle w:val="Lbjegyzet-hivatkozs"/>
        </w:rPr>
        <w:footnoteReference w:id="23"/>
      </w:r>
      <w:r w:rsidR="004D2E67" w:rsidRPr="00DD7CCF">
        <w:t>) in the encoding of all characters other than alphabetic ones and decimal digits</w:t>
      </w:r>
      <w:r>
        <w:t>. T</w:t>
      </w:r>
      <w:r w:rsidR="004D2E67" w:rsidRPr="00DD7CCF">
        <w:t xml:space="preserve">he use of this element indicates that no </w:t>
      </w:r>
      <w:r>
        <w:t xml:space="preserve">accurate </w:t>
      </w:r>
      <w:r w:rsidR="004D2E67" w:rsidRPr="00DD7CCF">
        <w:t xml:space="preserve">equivalent to the original </w:t>
      </w:r>
      <w:r>
        <w:t xml:space="preserve">glyph </w:t>
      </w:r>
      <w:r w:rsidR="004D2E67" w:rsidRPr="00DD7CCF">
        <w:t>is available in our transliterat</w:t>
      </w:r>
      <w:r>
        <w:t>ed character set. T</w:t>
      </w:r>
      <w:r w:rsidR="004D2E67" w:rsidRPr="00DD7CCF">
        <w:t xml:space="preserve">he characters prescribed in our Transliteration Guide are deemed to be </w:t>
      </w:r>
      <w:r>
        <w:t xml:space="preserve">accurate </w:t>
      </w:r>
      <w:r w:rsidR="004D2E67" w:rsidRPr="00DD7CCF">
        <w:t>equivalents to original alphabetic characters and decimal digits and therefore require no encoding as glyphs</w:t>
      </w:r>
      <w:r>
        <w:t>.</w:t>
      </w:r>
    </w:p>
    <w:p w14:paraId="2DD5E3C4" w14:textId="139114A6" w:rsidR="0054433F" w:rsidRPr="00102AA5" w:rsidRDefault="00102AA5" w:rsidP="00543984">
      <w:r>
        <w:t>Since a glyph</w:t>
      </w:r>
      <w:r w:rsidRPr="007D0E86">
        <w:t xml:space="preserve"> </w:t>
      </w:r>
      <w:r w:rsidRPr="00DD7CCF">
        <w:t>of a particular shape may be used in more than one function across the corpus, a subcorpus, or even within a single inscription</w:t>
      </w:r>
      <w:r>
        <w:t xml:space="preserve">, our encoding conveys information separately about the physical appearance of the glyph where applicable, and about the editor’s interpretation of its function, where applicable. </w:t>
      </w:r>
      <w:r w:rsidR="0054433F">
        <w:t>For numerals other than decimal digits (§</w:t>
      </w:r>
      <w:r w:rsidR="0054433F">
        <w:fldChar w:fldCharType="begin"/>
      </w:r>
      <w:r w:rsidR="0054433F">
        <w:instrText xml:space="preserve"> REF _Ref182551676 \r \h </w:instrText>
      </w:r>
      <w:r w:rsidR="0054433F">
        <w:fldChar w:fldCharType="separate"/>
      </w:r>
      <w:r w:rsidR="00110B53">
        <w:t>4.2.2</w:t>
      </w:r>
      <w:r w:rsidR="0054433F">
        <w:fldChar w:fldCharType="end"/>
      </w:r>
      <w:r w:rsidR="0054433F">
        <w:t xml:space="preserve">), encoding with </w:t>
      </w:r>
      <w:r w:rsidR="0054433F" w:rsidRPr="00DD7CCF">
        <w:rPr>
          <w:rStyle w:val="Code"/>
        </w:rPr>
        <w:t xml:space="preserve">&lt;g </w:t>
      </w:r>
      <w:r w:rsidR="0054433F" w:rsidRPr="00DD7CCF">
        <w:rPr>
          <w:rStyle w:val="Codeattribute"/>
        </w:rPr>
        <w:t>type</w:t>
      </w:r>
      <w:r w:rsidR="0054433F" w:rsidRPr="00DD7CCF">
        <w:rPr>
          <w:rStyle w:val="Code"/>
        </w:rPr>
        <w:t>=</w:t>
      </w:r>
      <w:r w:rsidR="0054433F" w:rsidRPr="0046000E">
        <w:rPr>
          <w:rStyle w:val="Codevalue"/>
        </w:rPr>
        <w:t>"numeral"</w:t>
      </w:r>
      <w:r w:rsidR="0054433F" w:rsidRPr="00DD7CCF">
        <w:rPr>
          <w:rStyle w:val="Code"/>
        </w:rPr>
        <w:t>&gt;</w:t>
      </w:r>
      <w:r w:rsidR="0054433F">
        <w:t xml:space="preserve"> in</w:t>
      </w:r>
      <w:r>
        <w:t>dicates that these are confidently interpreted as representing numbers, and physical appearance is not encoded. For non-alphanumeric characters (§</w:t>
      </w:r>
      <w:r w:rsidR="00CB56FA">
        <w:fldChar w:fldCharType="begin"/>
      </w:r>
      <w:r w:rsidR="00CB56FA">
        <w:instrText xml:space="preserve"> REF _Ref182580154 \r \h </w:instrText>
      </w:r>
      <w:r w:rsidR="00CB56FA">
        <w:fldChar w:fldCharType="separate"/>
      </w:r>
      <w:r w:rsidR="00110B53">
        <w:t>4.2.3</w:t>
      </w:r>
      <w:r w:rsidR="00CB56FA">
        <w:fldChar w:fldCharType="end"/>
      </w:r>
      <w:r>
        <w:t xml:space="preserve">), </w:t>
      </w:r>
      <w:r w:rsidR="00CB56FA">
        <w:t xml:space="preserve">to </w:t>
      </w:r>
      <w:r>
        <w:t xml:space="preserve">which we shall refer as </w:t>
      </w:r>
      <w:r w:rsidR="00CB56FA">
        <w:t>“</w:t>
      </w:r>
      <w:r>
        <w:t>symbols</w:t>
      </w:r>
      <w:r w:rsidR="00CB56FA">
        <w:t>”</w:t>
      </w:r>
      <w:r>
        <w:t xml:space="preserve"> for the sake of brevity, the </w:t>
      </w:r>
      <w:commentRangeStart w:id="410"/>
      <w:r>
        <w:t xml:space="preserve">attribute </w:t>
      </w:r>
      <w:r w:rsidRPr="008525C6">
        <w:rPr>
          <w:rStyle w:val="Codeattribute"/>
        </w:rPr>
        <w:t>@type</w:t>
      </w:r>
      <w:commentRangeEnd w:id="410"/>
      <w:r>
        <w:rPr>
          <w:rStyle w:val="Jegyzethivatkozs"/>
          <w:rFonts w:cs="Mangal"/>
        </w:rPr>
        <w:commentReference w:id="410"/>
      </w:r>
      <w:r>
        <w:t xml:space="preserve"> indicates a classification of the glyph’s physical appearance. In addition, when a symbol is interpreted as punctuation in the strict sense (§</w:t>
      </w:r>
      <w:r w:rsidR="00CB56FA">
        <w:fldChar w:fldCharType="begin"/>
      </w:r>
      <w:r w:rsidR="00CB56FA">
        <w:instrText xml:space="preserve"> REF _Ref182580448 \r \h </w:instrText>
      </w:r>
      <w:r w:rsidR="00CB56FA">
        <w:fldChar w:fldCharType="separate"/>
      </w:r>
      <w:r w:rsidR="00110B53">
        <w:t>4.2.3.3</w:t>
      </w:r>
      <w:r w:rsidR="00CB56FA">
        <w:fldChar w:fldCharType="end"/>
      </w:r>
      <w:r>
        <w:t>) or as a space filler (§</w:t>
      </w:r>
      <w:r w:rsidR="00CB56FA">
        <w:fldChar w:fldCharType="begin"/>
      </w:r>
      <w:r w:rsidR="00CB56FA">
        <w:instrText xml:space="preserve"> REF _Ref182580159 \r \h </w:instrText>
      </w:r>
      <w:r w:rsidR="00CB56FA">
        <w:fldChar w:fldCharType="separate"/>
      </w:r>
      <w:r w:rsidR="00110B53">
        <w:t>4.2.3.4</w:t>
      </w:r>
      <w:r w:rsidR="00CB56FA">
        <w:fldChar w:fldCharType="end"/>
      </w:r>
      <w:r>
        <w:t xml:space="preserve">), then the content of the </w:t>
      </w:r>
      <w:r w:rsidRPr="00DD7CCF">
        <w:rPr>
          <w:rStyle w:val="Code"/>
        </w:rPr>
        <w:lastRenderedPageBreak/>
        <w:t>&lt;g&gt;</w:t>
      </w:r>
      <w:r>
        <w:t xml:space="preserve"> element identifies it as such.</w:t>
      </w:r>
      <w:r w:rsidR="00DA0006" w:rsidRPr="006B5499">
        <w:rPr>
          <w:rStyle w:val="Lbjegyzet-hivatkozs"/>
        </w:rPr>
        <w:footnoteReference w:id="24"/>
      </w:r>
      <w:r w:rsidR="00800562">
        <w:t xml:space="preserve"> When the encoder prefers to make no assertion as to the symbol’s function, then only the physical appearance is encoded on an empty </w:t>
      </w:r>
      <w:r w:rsidR="00800562" w:rsidRPr="00DD7CCF">
        <w:rPr>
          <w:rStyle w:val="Code"/>
        </w:rPr>
        <w:t>&lt;g&gt;</w:t>
      </w:r>
      <w:r w:rsidR="00800562">
        <w:t xml:space="preserve"> element (§</w:t>
      </w:r>
      <w:r w:rsidR="00800562">
        <w:fldChar w:fldCharType="begin"/>
      </w:r>
      <w:r w:rsidR="00800562">
        <w:instrText xml:space="preserve"> REF _Ref43987396 \r \h </w:instrText>
      </w:r>
      <w:r w:rsidR="00800562">
        <w:fldChar w:fldCharType="separate"/>
      </w:r>
      <w:r w:rsidR="00110B53">
        <w:t>4.2.3.5</w:t>
      </w:r>
      <w:r w:rsidR="00800562">
        <w:fldChar w:fldCharType="end"/>
      </w:r>
      <w:r w:rsidR="00800562">
        <w:t>).</w:t>
      </w:r>
      <w:r>
        <w:t xml:space="preserve"> This section also includes guidance for encoding alphanumeric glyphs used as non-alphanumeric symbols (§</w:t>
      </w:r>
      <w:r w:rsidR="00CB56FA">
        <w:fldChar w:fldCharType="begin"/>
      </w:r>
      <w:r w:rsidR="00CB56FA">
        <w:instrText xml:space="preserve"> REF _Ref182579753 \r \h </w:instrText>
      </w:r>
      <w:r w:rsidR="00CB56FA">
        <w:fldChar w:fldCharType="separate"/>
      </w:r>
      <w:r w:rsidR="00110B53">
        <w:t>4.2.4</w:t>
      </w:r>
      <w:r w:rsidR="00CB56FA">
        <w:fldChar w:fldCharType="end"/>
      </w:r>
      <w:r>
        <w:t>).</w:t>
      </w:r>
    </w:p>
    <w:p w14:paraId="73227101" w14:textId="7B7EC5F8" w:rsidR="0054433F" w:rsidRPr="00DD7CCF" w:rsidRDefault="0054433F" w:rsidP="0054433F">
      <w:pPr>
        <w:pStyle w:val="Cmsor3"/>
      </w:pPr>
      <w:bookmarkStart w:id="411" w:name="_Ref182551676"/>
      <w:bookmarkStart w:id="412" w:name="_Toc182997020"/>
      <w:r w:rsidRPr="00DD7CCF">
        <w:t>Numer</w:t>
      </w:r>
      <w:bookmarkEnd w:id="411"/>
      <w:r>
        <w:t>ic characters</w:t>
      </w:r>
      <w:bookmarkEnd w:id="412"/>
    </w:p>
    <w:p w14:paraId="0B561719" w14:textId="70D25377" w:rsidR="0054433F" w:rsidRDefault="00E315D3" w:rsidP="0054433F">
      <w:pPr>
        <w:pStyle w:val="Lista"/>
      </w:pPr>
      <w:r>
        <w:t xml:space="preserve">in addition to encoding the characters </w:t>
      </w:r>
      <w:r w:rsidR="001649DA">
        <w:t xml:space="preserve">as </w:t>
      </w:r>
      <w:r>
        <w:t xml:space="preserve">discussed here, </w:t>
      </w:r>
      <w:r w:rsidR="0054433F" w:rsidRPr="00DD7CCF">
        <w:t xml:space="preserve">all numbers </w:t>
      </w:r>
      <w:r>
        <w:t xml:space="preserve">in the text </w:t>
      </w:r>
      <w:r w:rsidR="0054433F" w:rsidRPr="00DD7CCF">
        <w:t xml:space="preserve">must be encoded for their </w:t>
      </w:r>
      <w:r>
        <w:t xml:space="preserve">semantic </w:t>
      </w:r>
      <w:r w:rsidR="0054433F" w:rsidRPr="00DD7CCF">
        <w:t>value as described under §</w:t>
      </w:r>
      <w:r w:rsidR="0054433F" w:rsidRPr="00DD7CCF">
        <w:fldChar w:fldCharType="begin"/>
      </w:r>
      <w:r w:rsidR="0054433F" w:rsidRPr="00DD7CCF">
        <w:instrText xml:space="preserve"> REF _Ref43980607 \r \h </w:instrText>
      </w:r>
      <w:r w:rsidR="0054433F">
        <w:instrText xml:space="preserve"> \* MERGEFORMAT </w:instrText>
      </w:r>
      <w:r w:rsidR="0054433F" w:rsidRPr="00DD7CCF">
        <w:fldChar w:fldCharType="separate"/>
      </w:r>
      <w:r w:rsidR="00110B53">
        <w:t>7.1</w:t>
      </w:r>
      <w:r w:rsidR="0054433F" w:rsidRPr="00DD7CCF">
        <w:fldChar w:fldCharType="end"/>
      </w:r>
    </w:p>
    <w:p w14:paraId="00C0C492" w14:textId="53991D77" w:rsidR="0054433F" w:rsidRPr="00DD7CCF" w:rsidRDefault="0054433F" w:rsidP="0054433F">
      <w:pPr>
        <w:pStyle w:val="Lista2"/>
      </w:pPr>
      <w:r>
        <w:t xml:space="preserve">decimal digits (whether standalone, part of an additively written number, or part of a number written in place value notation) need no </w:t>
      </w:r>
      <w:r w:rsidR="00E315D3">
        <w:t xml:space="preserve">character </w:t>
      </w:r>
      <w:r>
        <w:t>markup, only the encoding of value</w:t>
      </w:r>
    </w:p>
    <w:p w14:paraId="06CF3F4D" w14:textId="53223704" w:rsidR="00CB56FA" w:rsidRDefault="00CB56FA" w:rsidP="0054433F">
      <w:pPr>
        <w:pStyle w:val="Lista"/>
      </w:pPr>
      <w:r>
        <w:t>occasionally, a glyph that normally represents a numeral is employed in a different function, which is to be handled according to §</w:t>
      </w:r>
      <w:r>
        <w:fldChar w:fldCharType="begin"/>
      </w:r>
      <w:r>
        <w:instrText xml:space="preserve"> REF _Ref182579753 \r \h </w:instrText>
      </w:r>
      <w:r>
        <w:fldChar w:fldCharType="separate"/>
      </w:r>
      <w:r w:rsidR="00110B53">
        <w:t>4.2.4</w:t>
      </w:r>
      <w:r>
        <w:fldChar w:fldCharType="end"/>
      </w:r>
    </w:p>
    <w:p w14:paraId="7E41C823" w14:textId="5228EB14" w:rsidR="0054433F" w:rsidRPr="00DD7CCF" w:rsidRDefault="0054433F" w:rsidP="0054433F">
      <w:pPr>
        <w:pStyle w:val="Lista"/>
      </w:pPr>
      <w:r w:rsidRPr="00DD7CCF">
        <w:t xml:space="preserve">TG §4.1 and its subsections provide a </w:t>
      </w:r>
      <w:commentRangeStart w:id="413"/>
      <w:r w:rsidRPr="00DD7CCF">
        <w:t xml:space="preserve">shorthand notation </w:t>
      </w:r>
      <w:commentRangeEnd w:id="413"/>
      <w:r w:rsidR="00E315D3">
        <w:rPr>
          <w:rStyle w:val="Jegyzethivatkozs"/>
          <w:rFonts w:cs="Mangal"/>
        </w:rPr>
        <w:commentReference w:id="413"/>
      </w:r>
      <w:r w:rsidRPr="00DD7CCF">
        <w:t>to distinguish numeral signs transliterated in any way other than by a single Western numeral or vulgar fraction sign</w:t>
      </w:r>
    </w:p>
    <w:p w14:paraId="3CA7E246" w14:textId="77777777" w:rsidR="0054433F" w:rsidRPr="00DD7CCF" w:rsidRDefault="0054433F" w:rsidP="0054433F">
      <w:pPr>
        <w:pStyle w:val="Lista2"/>
      </w:pPr>
      <w:r w:rsidRPr="00DD7CCF">
        <w:t>namely</w:t>
      </w:r>
    </w:p>
    <w:p w14:paraId="0FA06AAE" w14:textId="744DFB7D" w:rsidR="0054433F" w:rsidRPr="00DD7CCF" w:rsidRDefault="0054433F" w:rsidP="0054433F">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1829411F" w14:textId="77777777" w:rsidR="0054433F" w:rsidRPr="00DD7CCF" w:rsidRDefault="0054433F" w:rsidP="0054433F">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01B406AD" w14:textId="77777777" w:rsidR="0054433F" w:rsidRPr="00DD7CCF" w:rsidRDefault="0054433F" w:rsidP="0054433F">
      <w:pPr>
        <w:pStyle w:val="Lista3"/>
      </w:pPr>
      <w:r w:rsidRPr="00DD7CCF">
        <w:t xml:space="preserve">fractions other than halves, thirds and fourths </w:t>
      </w:r>
      <w:r w:rsidRPr="00E24F87">
        <w:rPr>
          <w:noProof/>
        </w:rPr>
        <w:t>(</w:t>
      </w:r>
      <w:r w:rsidRPr="00DD7CCF">
        <w:t>e.g. “1/8+” for an original character denoting “one eighth”)</w:t>
      </w:r>
    </w:p>
    <w:p w14:paraId="7270C81A" w14:textId="77777777" w:rsidR="0054433F" w:rsidRPr="00DD7CCF" w:rsidRDefault="0054433F" w:rsidP="0054433F">
      <w:pPr>
        <w:pStyle w:val="Lista2"/>
      </w:pPr>
      <w:r w:rsidRPr="00DD7CCF">
        <w:t>this shorthand notation will be automatically converted to the XML markup presented below</w:t>
      </w:r>
    </w:p>
    <w:p w14:paraId="6BB9828F" w14:textId="77777777" w:rsidR="0054433F" w:rsidRPr="00DD7CCF" w:rsidRDefault="0054433F" w:rsidP="0054433F">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46D2951F" w14:textId="77777777" w:rsidR="0054433F" w:rsidRPr="00DD7CCF" w:rsidRDefault="0054433F" w:rsidP="0054433F">
      <w:pPr>
        <w:pStyle w:val="Lista3"/>
      </w:pPr>
      <w:r w:rsidRPr="00DD7CCF">
        <w:t>never combine the shorthand markup involving a + sign with XML markup for the same purpose</w:t>
      </w:r>
    </w:p>
    <w:p w14:paraId="459E2E23" w14:textId="2CBB80B5" w:rsidR="0054433F" w:rsidRPr="00DD7CCF" w:rsidRDefault="00D84E38" w:rsidP="004B12DA">
      <w:pPr>
        <w:pStyle w:val="Lista"/>
      </w:pPr>
      <w:r>
        <w:t xml:space="preserve">for numeric characters other than decimal digits, the transliterated numbers corresponding to each indivisible glyph of the original </w:t>
      </w:r>
      <w:r w:rsidR="0054433F" w:rsidRPr="00DD7CCF">
        <w:t>must be</w:t>
      </w:r>
      <w:r>
        <w:t xml:space="preserve"> </w:t>
      </w:r>
      <w:r w:rsidR="0054433F" w:rsidRPr="00DD7CCF">
        <w:t xml:space="preserve">wrapped in the element </w:t>
      </w:r>
      <w:r w:rsidR="0054433F" w:rsidRPr="00DD7CCF">
        <w:rPr>
          <w:rStyle w:val="Code"/>
        </w:rPr>
        <w:t xml:space="preserve">&lt;g </w:t>
      </w:r>
      <w:r w:rsidR="0054433F" w:rsidRPr="00DD7CCF">
        <w:rPr>
          <w:rStyle w:val="Codeattribute"/>
        </w:rPr>
        <w:t>type</w:t>
      </w:r>
      <w:r w:rsidR="0054433F" w:rsidRPr="00DD7CCF">
        <w:rPr>
          <w:rStyle w:val="Code"/>
        </w:rPr>
        <w:t>=</w:t>
      </w:r>
      <w:r w:rsidR="0054433F" w:rsidRPr="0046000E">
        <w:rPr>
          <w:rStyle w:val="Codevalue"/>
        </w:rPr>
        <w:t>"numeral"</w:t>
      </w:r>
      <w:r w:rsidR="0054433F" w:rsidRPr="00DD7CCF">
        <w:rPr>
          <w:rStyle w:val="Code"/>
        </w:rPr>
        <w:t>&gt;</w:t>
      </w:r>
      <w:r>
        <w:t>, thus:</w:t>
      </w:r>
    </w:p>
    <w:p w14:paraId="605CD2C0" w14:textId="6C829F20" w:rsidR="0054433F" w:rsidRPr="00DD7CCF" w:rsidRDefault="00D84E38" w:rsidP="0054433F">
      <w:pPr>
        <w:pStyle w:val="Lista2"/>
      </w:pPr>
      <w:r w:rsidRPr="00D84E38">
        <w:rPr>
          <w:rStyle w:val="ForeignBrahmiScript"/>
        </w:rPr>
        <w:t>𑁤𑁿𑁓</w:t>
      </w:r>
      <w:r>
        <w:t xml:space="preserve"> a glyph meaning “200”:</w:t>
      </w:r>
      <w:r w:rsidRPr="00D84E38">
        <w:t xml:space="preserve"> </w:t>
      </w:r>
      <w:r w:rsidR="0054433F" w:rsidRPr="00DD7CCF">
        <w:rPr>
          <w:rStyle w:val="Code"/>
        </w:rPr>
        <w:t xml:space="preserve">&lt;g </w:t>
      </w:r>
      <w:r w:rsidR="0054433F" w:rsidRPr="00DD7CCF">
        <w:rPr>
          <w:rStyle w:val="Codeattribute"/>
        </w:rPr>
        <w:t>type</w:t>
      </w:r>
      <w:r w:rsidR="0054433F" w:rsidRPr="00DD7CCF">
        <w:rPr>
          <w:rStyle w:val="Code"/>
        </w:rPr>
        <w:t>=</w:t>
      </w:r>
      <w:r w:rsidR="0054433F" w:rsidRPr="0046000E">
        <w:rPr>
          <w:rStyle w:val="Codevalue"/>
        </w:rPr>
        <w:t>"numeral"</w:t>
      </w:r>
      <w:r w:rsidR="0054433F" w:rsidRPr="00DD7CCF">
        <w:rPr>
          <w:rStyle w:val="Code"/>
        </w:rPr>
        <w:t>&gt;</w:t>
      </w:r>
      <w:r w:rsidR="0054433F" w:rsidRPr="00DD7CCF">
        <w:rPr>
          <w:rStyle w:val="Codetext"/>
        </w:rPr>
        <w:t>200</w:t>
      </w:r>
      <w:r w:rsidR="0054433F" w:rsidRPr="00DD7CCF">
        <w:rPr>
          <w:rStyle w:val="Code"/>
        </w:rPr>
        <w:t>&lt;/g&gt;</w:t>
      </w:r>
      <w:r w:rsidR="0054433F" w:rsidRPr="00DD7CCF">
        <w:t xml:space="preserve"> corresponds to the shorthand 200+</w:t>
      </w:r>
    </w:p>
    <w:p w14:paraId="640DE803" w14:textId="07C7FED4" w:rsidR="0054433F" w:rsidRPr="00DD7CCF" w:rsidRDefault="00D84E38" w:rsidP="0054433F">
      <w:pPr>
        <w:pStyle w:val="Lista2"/>
      </w:pPr>
      <w:r w:rsidRPr="00D84E38">
        <w:rPr>
          <w:rFonts w:ascii="Segoe UI Historic" w:hAnsi="Segoe UI Historic" w:cs="Segoe UI Historic"/>
        </w:rPr>
        <w:t>𑁤𑁜𑁔</w:t>
      </w:r>
      <w:r>
        <w:t xml:space="preserve"> glyphs meaning “100</w:t>
      </w:r>
      <w:r w:rsidR="008E6CB2">
        <w:t xml:space="preserve"> + </w:t>
      </w:r>
      <w:r>
        <w:t xml:space="preserve">20” and “3” </w:t>
      </w:r>
      <w:r w:rsidR="0054433F" w:rsidRPr="00DD7CCF">
        <w:rPr>
          <w:rStyle w:val="Code"/>
        </w:rPr>
        <w:t xml:space="preserve">&lt;g </w:t>
      </w:r>
      <w:r w:rsidR="0054433F" w:rsidRPr="00DD7CCF">
        <w:rPr>
          <w:rStyle w:val="Codeattribute"/>
        </w:rPr>
        <w:t>type</w:t>
      </w:r>
      <w:r w:rsidR="0054433F" w:rsidRPr="00DD7CCF">
        <w:rPr>
          <w:rStyle w:val="Code"/>
        </w:rPr>
        <w:t>=</w:t>
      </w:r>
      <w:r w:rsidR="0054433F" w:rsidRPr="0046000E">
        <w:rPr>
          <w:rStyle w:val="Codevalue"/>
        </w:rPr>
        <w:t>"numeral"</w:t>
      </w:r>
      <w:r w:rsidR="0054433F" w:rsidRPr="00DD7CCF">
        <w:rPr>
          <w:rStyle w:val="Code"/>
        </w:rPr>
        <w:t>&gt;</w:t>
      </w:r>
      <w:r w:rsidR="0054433F" w:rsidRPr="00DD7CCF">
        <w:rPr>
          <w:rStyle w:val="Codetext"/>
        </w:rPr>
        <w:t>100</w:t>
      </w:r>
      <w:r w:rsidR="0054433F" w:rsidRPr="00DD7CCF">
        <w:rPr>
          <w:rStyle w:val="Code"/>
        </w:rPr>
        <w:t>&lt;/g&gt;</w:t>
      </w:r>
      <w:r w:rsidR="0054433F" w:rsidRPr="00DD7CCF">
        <w:rPr>
          <w:rStyle w:val="Codetext"/>
        </w:rPr>
        <w:t xml:space="preserve"> </w:t>
      </w:r>
      <w:r w:rsidR="0054433F" w:rsidRPr="00DD7CCF">
        <w:rPr>
          <w:rStyle w:val="Code"/>
        </w:rPr>
        <w:t xml:space="preserve">&lt;g </w:t>
      </w:r>
      <w:r w:rsidR="0054433F" w:rsidRPr="00DD7CCF">
        <w:rPr>
          <w:rStyle w:val="Codeattribute"/>
        </w:rPr>
        <w:t>type</w:t>
      </w:r>
      <w:r w:rsidR="0054433F" w:rsidRPr="00DD7CCF">
        <w:rPr>
          <w:rStyle w:val="Code"/>
        </w:rPr>
        <w:t>=</w:t>
      </w:r>
      <w:r w:rsidR="0054433F" w:rsidRPr="0046000E">
        <w:rPr>
          <w:rStyle w:val="Codevalue"/>
        </w:rPr>
        <w:t>"numeral"</w:t>
      </w:r>
      <w:r w:rsidR="0054433F" w:rsidRPr="00DD7CCF">
        <w:rPr>
          <w:rStyle w:val="Code"/>
        </w:rPr>
        <w:t>&gt;</w:t>
      </w:r>
      <w:r w:rsidR="0054433F" w:rsidRPr="00DD7CCF">
        <w:rPr>
          <w:rStyle w:val="Codetext"/>
        </w:rPr>
        <w:t>20</w:t>
      </w:r>
      <w:r w:rsidR="0054433F" w:rsidRPr="00DD7CCF">
        <w:rPr>
          <w:rStyle w:val="Code"/>
        </w:rPr>
        <w:t>&lt;/g&gt;</w:t>
      </w:r>
      <w:r w:rsidR="0054433F" w:rsidRPr="00DD7CCF">
        <w:rPr>
          <w:rStyle w:val="Codetext"/>
        </w:rPr>
        <w:t xml:space="preserve"> 3</w:t>
      </w:r>
      <w:r w:rsidR="0054433F" w:rsidRPr="00DD7CCF">
        <w:t xml:space="preserve"> corresponds to the shorthand 100+20+3</w:t>
      </w:r>
    </w:p>
    <w:p w14:paraId="048ABA3F" w14:textId="77777777" w:rsidR="0054433F" w:rsidRDefault="0054433F" w:rsidP="0054433F">
      <w:pPr>
        <w:pStyle w:val="Lista3"/>
      </w:pPr>
      <w:r w:rsidRPr="00DD7CCF">
        <w:t xml:space="preserve">note that the transliterated 3 is not wrapped in </w:t>
      </w:r>
      <w:r w:rsidRPr="00DD7CCF">
        <w:rPr>
          <w:rStyle w:val="Code"/>
        </w:rPr>
        <w:t>&lt;g</w:t>
      </w:r>
      <w:r>
        <w:rPr>
          <w:rStyle w:val="Code"/>
        </w:rPr>
        <w:t>&gt;</w:t>
      </w:r>
      <w:r w:rsidRPr="00DD7CCF">
        <w:t>, because it is a single Arabic digit</w:t>
      </w:r>
    </w:p>
    <w:p w14:paraId="4E01C1E6" w14:textId="3690D67B" w:rsidR="008E6CB2" w:rsidRDefault="008E6CB2" w:rsidP="008E6CB2">
      <w:pPr>
        <w:pStyle w:val="Lista2"/>
      </w:pPr>
      <w:r w:rsidRPr="008E6CB2">
        <w:t>glyphs</w:t>
      </w:r>
      <w:r>
        <w:t xml:space="preserve"> meaning “1000 × 8 + 100 × 3 + 10”</w:t>
      </w:r>
      <w:r w:rsidRPr="008E6CB2">
        <w:t xml:space="preserve"> </w:t>
      </w:r>
      <w:r w:rsidRPr="008E6CB2">
        <w:rPr>
          <w:rStyle w:val="Code"/>
        </w:rPr>
        <w:t xml:space="preserve">&lt;g </w:t>
      </w:r>
      <w:r w:rsidRPr="008E6CB2">
        <w:rPr>
          <w:rStyle w:val="Codeattribute"/>
        </w:rPr>
        <w:t>type=</w:t>
      </w:r>
      <w:r w:rsidRPr="008E6CB2">
        <w:rPr>
          <w:rStyle w:val="Codevalue"/>
        </w:rPr>
        <w:t>"numeral"</w:t>
      </w:r>
      <w:r w:rsidRPr="008E6CB2">
        <w:rPr>
          <w:rStyle w:val="Code"/>
        </w:rPr>
        <w:t>&gt;</w:t>
      </w:r>
      <w:r w:rsidRPr="008E6CB2">
        <w:rPr>
          <w:rStyle w:val="Codetext"/>
        </w:rPr>
        <w:t>1000</w:t>
      </w:r>
      <w:r w:rsidRPr="008E6CB2">
        <w:rPr>
          <w:rStyle w:val="Code"/>
        </w:rPr>
        <w:t>&lt;/g&gt;</w:t>
      </w:r>
      <w:r w:rsidRPr="008E6CB2">
        <w:rPr>
          <w:rStyle w:val="Codetext"/>
        </w:rPr>
        <w:t xml:space="preserve"> 8 </w:t>
      </w:r>
      <w:r w:rsidRPr="008E6CB2">
        <w:rPr>
          <w:rStyle w:val="Code"/>
        </w:rPr>
        <w:t xml:space="preserve">&lt;g </w:t>
      </w:r>
      <w:r w:rsidRPr="008E6CB2">
        <w:rPr>
          <w:rStyle w:val="Codeattribute"/>
        </w:rPr>
        <w:t>type=</w:t>
      </w:r>
      <w:r w:rsidRPr="008E6CB2">
        <w:rPr>
          <w:rStyle w:val="Codevalue"/>
        </w:rPr>
        <w:t>"numeral"</w:t>
      </w:r>
      <w:r w:rsidRPr="008E6CB2">
        <w:rPr>
          <w:rStyle w:val="Code"/>
        </w:rPr>
        <w:t>&gt;</w:t>
      </w:r>
      <w:r w:rsidRPr="008E6CB2">
        <w:rPr>
          <w:rStyle w:val="Codetext"/>
        </w:rPr>
        <w:t>100</w:t>
      </w:r>
      <w:r w:rsidRPr="008E6CB2">
        <w:rPr>
          <w:rStyle w:val="Code"/>
        </w:rPr>
        <w:t>&lt;/g&gt;</w:t>
      </w:r>
      <w:r w:rsidRPr="008E6CB2">
        <w:rPr>
          <w:rStyle w:val="Codetext"/>
        </w:rPr>
        <w:t xml:space="preserve"> 3 </w:t>
      </w:r>
      <w:r w:rsidRPr="008E6CB2">
        <w:rPr>
          <w:rStyle w:val="Code"/>
        </w:rPr>
        <w:t xml:space="preserve">&lt;g </w:t>
      </w:r>
      <w:r w:rsidRPr="008E6CB2">
        <w:rPr>
          <w:rStyle w:val="Codeattribute"/>
        </w:rPr>
        <w:t>type=</w:t>
      </w:r>
      <w:r w:rsidRPr="008E6CB2">
        <w:rPr>
          <w:rStyle w:val="Codevalue"/>
        </w:rPr>
        <w:t>"numeral"</w:t>
      </w:r>
      <w:r w:rsidRPr="008E6CB2">
        <w:rPr>
          <w:rStyle w:val="Code"/>
        </w:rPr>
        <w:t>&gt;</w:t>
      </w:r>
      <w:r w:rsidRPr="008E6CB2">
        <w:rPr>
          <w:rStyle w:val="Codetext"/>
        </w:rPr>
        <w:t>10</w:t>
      </w:r>
      <w:r w:rsidRPr="008E6CB2">
        <w:rPr>
          <w:rStyle w:val="Code"/>
        </w:rPr>
        <w:t>&lt;/g&gt;</w:t>
      </w:r>
      <w:r>
        <w:t xml:space="preserve"> corresponds to the shorthand 1000+ 8 100+ 3 10+</w:t>
      </w:r>
    </w:p>
    <w:p w14:paraId="347870CB" w14:textId="77777777" w:rsidR="008E6CB2" w:rsidRDefault="008E6CB2" w:rsidP="008E6CB2">
      <w:pPr>
        <w:pStyle w:val="Lista3"/>
      </w:pPr>
      <w:r>
        <w:t>8 and 3 are not wrapped in &lt;g&gt;, because they are single Arabic digits</w:t>
      </w:r>
    </w:p>
    <w:p w14:paraId="03DA193B" w14:textId="146CCE8F" w:rsidR="0054433F" w:rsidRPr="00DD7CCF" w:rsidRDefault="006B1C3C" w:rsidP="0054433F">
      <w:pPr>
        <w:pStyle w:val="Lista2"/>
      </w:pPr>
      <w:r w:rsidRPr="00DD7CCF">
        <w:t>a vertical bar denoting “1” in a Cambodian inscription</w:t>
      </w:r>
      <w:r>
        <w:t xml:space="preserve">: </w:t>
      </w:r>
      <w:r w:rsidR="0054433F" w:rsidRPr="00DD7CCF">
        <w:rPr>
          <w:rStyle w:val="Code"/>
        </w:rPr>
        <w:t xml:space="preserve">&lt;g </w:t>
      </w:r>
      <w:r w:rsidR="0054433F" w:rsidRPr="00DD7CCF">
        <w:rPr>
          <w:rStyle w:val="Codeattribute"/>
        </w:rPr>
        <w:t>type</w:t>
      </w:r>
      <w:r w:rsidR="0054433F" w:rsidRPr="00DD7CCF">
        <w:rPr>
          <w:rStyle w:val="Code"/>
        </w:rPr>
        <w:t>=</w:t>
      </w:r>
      <w:r w:rsidR="0054433F" w:rsidRPr="0046000E">
        <w:rPr>
          <w:rStyle w:val="Codevalue"/>
        </w:rPr>
        <w:t>"numeral"</w:t>
      </w:r>
      <w:r w:rsidR="0054433F" w:rsidRPr="00DD7CCF">
        <w:rPr>
          <w:rStyle w:val="Code"/>
        </w:rPr>
        <w:t>&gt;</w:t>
      </w:r>
      <w:r w:rsidR="0054433F" w:rsidRPr="00DD7CCF">
        <w:rPr>
          <w:rStyle w:val="Codetext"/>
        </w:rPr>
        <w:t>I</w:t>
      </w:r>
      <w:r w:rsidR="0054433F" w:rsidRPr="00DD7CCF">
        <w:rPr>
          <w:rStyle w:val="Code"/>
        </w:rPr>
        <w:t>&lt;/g&gt;</w:t>
      </w:r>
      <w:r w:rsidR="0054433F" w:rsidRPr="00DD7CCF">
        <w:t xml:space="preserve"> corresponds to the shorthand I+</w:t>
      </w:r>
    </w:p>
    <w:p w14:paraId="560DE5A5" w14:textId="6B7C2DC8" w:rsidR="006B1C3C" w:rsidRDefault="006B1C3C" w:rsidP="0054433F">
      <w:pPr>
        <w:pStyle w:val="Lista3"/>
      </w:pPr>
      <w:r>
        <w:t>the character is transliterated as “I” as per TG #§4.1.1</w:t>
      </w:r>
    </w:p>
    <w:p w14:paraId="61069CE9" w14:textId="554454D0" w:rsidR="0054433F" w:rsidRPr="00DD7CCF" w:rsidRDefault="0054433F" w:rsidP="0054433F">
      <w:pPr>
        <w:pStyle w:val="Lista3"/>
      </w:pPr>
      <w:r w:rsidRPr="00DD7CCF">
        <w:t xml:space="preserve">even though </w:t>
      </w:r>
      <w:r w:rsidR="006B1C3C">
        <w:t xml:space="preserve">this </w:t>
      </w:r>
      <w:r w:rsidRPr="00DD7CCF">
        <w:t xml:space="preserve">is a single character, the </w:t>
      </w:r>
      <w:r w:rsidRPr="006B1C3C">
        <w:rPr>
          <w:rStyle w:val="Code"/>
        </w:rPr>
        <w:t>&lt;g&gt;</w:t>
      </w:r>
      <w:r w:rsidRPr="00DD7CCF">
        <w:t xml:space="preserve"> tag is necessary in this case to mark up this character as non-alphabetic</w:t>
      </w:r>
      <w:r w:rsidRPr="006B5499">
        <w:rPr>
          <w:rStyle w:val="Lbjegyzet-hivatkozs"/>
        </w:rPr>
        <w:footnoteReference w:id="25"/>
      </w:r>
    </w:p>
    <w:p w14:paraId="55BE847D" w14:textId="74B54C6D" w:rsidR="0054433F" w:rsidRDefault="006B1C3C" w:rsidP="0054433F">
      <w:pPr>
        <w:pStyle w:val="Lista2"/>
      </w:pPr>
      <w:r>
        <w:t xml:space="preserve">a glyph meaning </w:t>
      </w:r>
      <w:r w:rsidRPr="00DD7CCF">
        <w:t>“one eighth”</w:t>
      </w:r>
      <w:r>
        <w:t xml:space="preserve">: </w:t>
      </w:r>
      <w:r w:rsidR="0054433F" w:rsidRPr="00DD7CCF">
        <w:rPr>
          <w:rStyle w:val="Code"/>
        </w:rPr>
        <w:t xml:space="preserve">&lt;g </w:t>
      </w:r>
      <w:r w:rsidR="0054433F" w:rsidRPr="00DD7CCF">
        <w:rPr>
          <w:rStyle w:val="Codeattribute"/>
        </w:rPr>
        <w:t>type</w:t>
      </w:r>
      <w:r w:rsidR="0054433F" w:rsidRPr="00DD7CCF">
        <w:rPr>
          <w:rStyle w:val="Code"/>
        </w:rPr>
        <w:t>=</w:t>
      </w:r>
      <w:r w:rsidR="0054433F" w:rsidRPr="0046000E">
        <w:rPr>
          <w:rStyle w:val="Codevalue"/>
        </w:rPr>
        <w:t>"numeral"</w:t>
      </w:r>
      <w:r w:rsidR="0054433F" w:rsidRPr="00DD7CCF">
        <w:rPr>
          <w:rStyle w:val="Code"/>
        </w:rPr>
        <w:t>&gt;</w:t>
      </w:r>
      <w:r w:rsidR="0054433F" w:rsidRPr="00DD7CCF">
        <w:rPr>
          <w:rStyle w:val="Codetext"/>
        </w:rPr>
        <w:t>1/8</w:t>
      </w:r>
      <w:r w:rsidR="0054433F" w:rsidRPr="00DD7CCF">
        <w:rPr>
          <w:rStyle w:val="Code"/>
        </w:rPr>
        <w:t>&lt;/g&gt;</w:t>
      </w:r>
      <w:r w:rsidR="0054433F" w:rsidRPr="00DD7CCF">
        <w:t xml:space="preserve"> corresponds to the shorthand 1/8+</w:t>
      </w:r>
    </w:p>
    <w:p w14:paraId="469557D2" w14:textId="3AD589D2" w:rsidR="008E6CB2" w:rsidRPr="00DD7CCF" w:rsidRDefault="008E6CB2" w:rsidP="008E6CB2">
      <w:pPr>
        <w:pStyle w:val="Lista2"/>
      </w:pPr>
      <w:r>
        <w:t xml:space="preserve">see also </w:t>
      </w:r>
      <w:r>
        <w:fldChar w:fldCharType="begin"/>
      </w:r>
      <w:r>
        <w:instrText xml:space="preserve"> REF _Ref182560821 \h </w:instrText>
      </w:r>
      <w:r>
        <w:fldChar w:fldCharType="separate"/>
      </w:r>
      <w:r w:rsidR="00110B53" w:rsidRPr="00DD7CCF">
        <w:t xml:space="preserve">Example </w:t>
      </w:r>
      <w:r w:rsidR="00110B53">
        <w:rPr>
          <w:noProof/>
        </w:rPr>
        <w:t>4.2.2</w:t>
      </w:r>
      <w:r w:rsidR="00110B53" w:rsidRPr="00DD7CCF">
        <w:t>.</w:t>
      </w:r>
      <w:r w:rsidR="00110B53">
        <w:rPr>
          <w:noProof/>
        </w:rPr>
        <w:t>A</w:t>
      </w:r>
      <w:r>
        <w:fldChar w:fldCharType="end"/>
      </w:r>
    </w:p>
    <w:p w14:paraId="0579872A" w14:textId="363ACA66" w:rsidR="00150FD8" w:rsidRDefault="00150FD8" w:rsidP="00150FD8">
      <w:pPr>
        <w:pStyle w:val="Cmsor4"/>
      </w:pPr>
      <w:bookmarkStart w:id="414" w:name="_Ref182578532"/>
      <w:bookmarkStart w:id="415" w:name="_Toc182997021"/>
      <w:r>
        <w:lastRenderedPageBreak/>
        <w:t>Spacing numeric characters</w:t>
      </w:r>
      <w:bookmarkEnd w:id="414"/>
      <w:bookmarkEnd w:id="415"/>
    </w:p>
    <w:p w14:paraId="7B93DC44" w14:textId="519FBDAF" w:rsidR="00150FD8" w:rsidRDefault="00150FD8" w:rsidP="00150FD8">
      <w:pPr>
        <w:pStyle w:val="Lista"/>
      </w:pPr>
      <w:r>
        <w:t>numeric characters should be separated by an editorial space from both preceding and following text, including other numeric characters</w:t>
      </w:r>
    </w:p>
    <w:p w14:paraId="45DF4FF0" w14:textId="71DB0AB9" w:rsidR="008E6CB2" w:rsidRDefault="00150FD8" w:rsidP="004B12DA">
      <w:pPr>
        <w:pStyle w:val="Lista2"/>
      </w:pPr>
      <w:r>
        <w:t>except that multiple decimal digits representing a single number in place-value notation, where only the number as a whole should be separated from the surrounding text by spaces</w:t>
      </w:r>
      <w:r w:rsidR="000745A0">
        <w:t xml:space="preserve">, as in </w:t>
      </w:r>
      <w:r w:rsidR="008E6CB2">
        <w:t xml:space="preserve">see </w:t>
      </w:r>
      <w:r w:rsidR="008E6CB2">
        <w:fldChar w:fldCharType="begin"/>
      </w:r>
      <w:r w:rsidR="008E6CB2">
        <w:instrText xml:space="preserve"> REF _Ref182560821 \h </w:instrText>
      </w:r>
      <w:r w:rsidR="008E6CB2">
        <w:fldChar w:fldCharType="separate"/>
      </w:r>
      <w:r w:rsidR="00110B53" w:rsidRPr="00DD7CCF">
        <w:t xml:space="preserve">Example </w:t>
      </w:r>
      <w:r w:rsidR="00110B53">
        <w:rPr>
          <w:noProof/>
        </w:rPr>
        <w:t>4.2.2</w:t>
      </w:r>
      <w:r w:rsidR="00110B53" w:rsidRPr="00DD7CCF">
        <w:t>.</w:t>
      </w:r>
      <w:r w:rsidR="00110B53">
        <w:rPr>
          <w:noProof/>
        </w:rPr>
        <w:t>A</w:t>
      </w:r>
      <w:r w:rsidR="008E6CB2">
        <w:fldChar w:fldCharType="end"/>
      </w:r>
    </w:p>
    <w:p w14:paraId="4CEF5EDB" w14:textId="12D4FE43" w:rsidR="000745A0" w:rsidRDefault="000745A0" w:rsidP="000745A0">
      <w:pPr>
        <w:pStyle w:val="Lista"/>
      </w:pPr>
      <w:r>
        <w:t>see also §</w:t>
      </w:r>
      <w:r>
        <w:fldChar w:fldCharType="begin"/>
      </w:r>
      <w:r>
        <w:instrText xml:space="preserve"> REF _Ref43984944 \r \h </w:instrText>
      </w:r>
      <w:r>
        <w:fldChar w:fldCharType="separate"/>
      </w:r>
      <w:r w:rsidR="00110B53">
        <w:t>8.1.2</w:t>
      </w:r>
      <w:r>
        <w:fldChar w:fldCharType="end"/>
      </w:r>
      <w:r>
        <w:t xml:space="preserve"> about the use of editorial spaces</w:t>
      </w:r>
    </w:p>
    <w:tbl>
      <w:tblPr>
        <w:tblStyle w:val="CodeSampleTable"/>
        <w:tblW w:w="5000" w:type="pct"/>
        <w:tblLook w:val="04A0" w:firstRow="1" w:lastRow="0" w:firstColumn="1" w:lastColumn="0" w:noHBand="0" w:noVBand="1"/>
      </w:tblPr>
      <w:tblGrid>
        <w:gridCol w:w="9628"/>
      </w:tblGrid>
      <w:tr w:rsidR="008E6CB2" w:rsidRPr="00DD7CCF" w14:paraId="63E5887C" w14:textId="77777777" w:rsidTr="004B12DA">
        <w:trPr>
          <w:cnfStyle w:val="100000000000" w:firstRow="1" w:lastRow="0" w:firstColumn="0" w:lastColumn="0" w:oddVBand="0" w:evenVBand="0" w:oddHBand="0" w:evenHBand="0" w:firstRowFirstColumn="0" w:firstRowLastColumn="0" w:lastRowFirstColumn="0" w:lastRowLastColumn="0"/>
        </w:trPr>
        <w:tc>
          <w:tcPr>
            <w:tcW w:w="5000" w:type="pct"/>
          </w:tcPr>
          <w:p w14:paraId="3FA2CED5" w14:textId="5FF3A494" w:rsidR="008E6CB2" w:rsidRPr="00DD7CCF" w:rsidRDefault="008E6CB2" w:rsidP="004B12DA">
            <w:pPr>
              <w:pStyle w:val="Kpalrs"/>
            </w:pPr>
            <w:bookmarkStart w:id="416" w:name="_Ref182560821"/>
            <w:r w:rsidRPr="00DD7CCF">
              <w:t xml:space="preserve">Example </w:t>
            </w:r>
            <w:r w:rsidR="00542B66">
              <w:fldChar w:fldCharType="begin"/>
            </w:r>
            <w:r w:rsidR="00542B66">
              <w:instrText xml:space="preserve"> STYLEREF 3 \s </w:instrText>
            </w:r>
            <w:r w:rsidR="00542B66">
              <w:fldChar w:fldCharType="separate"/>
            </w:r>
            <w:r w:rsidR="00110B53">
              <w:rPr>
                <w:noProof/>
              </w:rPr>
              <w:t>4.2.2</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A</w:t>
            </w:r>
            <w:r w:rsidR="00542B66">
              <w:rPr>
                <w:noProof/>
              </w:rPr>
              <w:fldChar w:fldCharType="end"/>
            </w:r>
            <w:bookmarkEnd w:id="416"/>
            <w:r w:rsidRPr="00DD7CCF">
              <w:t xml:space="preserve">: </w:t>
            </w:r>
            <w:r>
              <w:t>numerals in a date with full encoding</w:t>
            </w:r>
          </w:p>
        </w:tc>
      </w:tr>
      <w:tr w:rsidR="008E6CB2" w:rsidRPr="00DD7CCF" w14:paraId="7EB85B2C" w14:textId="77777777" w:rsidTr="004B12DA">
        <w:tc>
          <w:tcPr>
            <w:tcW w:w="5000" w:type="pct"/>
            <w:vAlign w:val="center"/>
          </w:tcPr>
          <w:p w14:paraId="77B1E558" w14:textId="5B4B58F6" w:rsidR="008E6CB2" w:rsidRPr="00DD7CCF" w:rsidRDefault="008E6CB2" w:rsidP="009A26BC">
            <w:pPr>
              <w:pStyle w:val="Image"/>
              <w:rPr>
                <w:rStyle w:val="Code"/>
              </w:rPr>
            </w:pPr>
            <w:r>
              <w:drawing>
                <wp:inline distT="0" distB="0" distL="0" distR="0" wp14:anchorId="6731A9CB" wp14:editId="7F84BA60">
                  <wp:extent cx="6114415" cy="1194435"/>
                  <wp:effectExtent l="0" t="0" r="635" b="5715"/>
                  <wp:docPr id="114349004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14415" cy="1194435"/>
                          </a:xfrm>
                          <a:prstGeom prst="rect">
                            <a:avLst/>
                          </a:prstGeom>
                          <a:noFill/>
                          <a:ln>
                            <a:noFill/>
                          </a:ln>
                        </pic:spPr>
                      </pic:pic>
                    </a:graphicData>
                  </a:graphic>
                </wp:inline>
              </w:drawing>
            </w:r>
          </w:p>
        </w:tc>
      </w:tr>
      <w:tr w:rsidR="008E6CB2" w:rsidRPr="00DD7CCF" w14:paraId="5A2C1D1D" w14:textId="77777777" w:rsidTr="004B12DA">
        <w:tc>
          <w:tcPr>
            <w:tcW w:w="5000" w:type="pct"/>
          </w:tcPr>
          <w:p w14:paraId="018EB115" w14:textId="4BD35715" w:rsidR="008E6CB2" w:rsidRPr="008E6CB2" w:rsidRDefault="008E6CB2" w:rsidP="009A26BC">
            <w:pPr>
              <w:pStyle w:val="CodeParagraph"/>
              <w:keepNext/>
              <w:rPr>
                <w:rStyle w:val="Code"/>
              </w:rPr>
            </w:pPr>
            <w:r w:rsidRPr="008E6CB2">
              <w:rPr>
                <w:rStyle w:val="Code"/>
              </w:rPr>
              <w:t>&lt;abbr&gt;</w:t>
            </w:r>
            <w:r w:rsidRPr="008E6CB2">
              <w:rPr>
                <w:rStyle w:val="Codetext"/>
              </w:rPr>
              <w:t>saṁ</w:t>
            </w:r>
            <w:r w:rsidRPr="008E6CB2">
              <w:rPr>
                <w:rStyle w:val="Code"/>
              </w:rPr>
              <w:t xml:space="preserve">&lt;/abbr&gt; &lt;num </w:t>
            </w:r>
            <w:r w:rsidRPr="008E6CB2">
              <w:rPr>
                <w:rStyle w:val="Codeattribute"/>
              </w:rPr>
              <w:t>value=</w:t>
            </w:r>
            <w:r w:rsidRPr="008E6CB2">
              <w:rPr>
                <w:rStyle w:val="Codevalue"/>
              </w:rPr>
              <w:t>"18"</w:t>
            </w:r>
            <w:r w:rsidRPr="008E6CB2">
              <w:rPr>
                <w:rStyle w:val="Code"/>
              </w:rPr>
              <w:t xml:space="preserve">&gt;&lt;g </w:t>
            </w:r>
            <w:r w:rsidRPr="008E6CB2">
              <w:rPr>
                <w:rStyle w:val="Codeattribute"/>
              </w:rPr>
              <w:t>type=</w:t>
            </w:r>
            <w:r w:rsidRPr="008E6CB2">
              <w:rPr>
                <w:rStyle w:val="Codevalue"/>
              </w:rPr>
              <w:t>"numeral"</w:t>
            </w:r>
            <w:r w:rsidRPr="008E6CB2">
              <w:rPr>
                <w:rStyle w:val="Code"/>
              </w:rPr>
              <w:t>&gt;</w:t>
            </w:r>
            <w:r w:rsidRPr="008E6CB2">
              <w:rPr>
                <w:rStyle w:val="Codetext"/>
              </w:rPr>
              <w:t>10</w:t>
            </w:r>
            <w:r w:rsidRPr="008E6CB2">
              <w:rPr>
                <w:rStyle w:val="Code"/>
              </w:rPr>
              <w:t>&lt;/g&gt;</w:t>
            </w:r>
            <w:r w:rsidRPr="008E6CB2">
              <w:rPr>
                <w:rStyle w:val="Codetext"/>
              </w:rPr>
              <w:t xml:space="preserve"> 8</w:t>
            </w:r>
            <w:r w:rsidRPr="008E6CB2">
              <w:rPr>
                <w:rStyle w:val="Code"/>
              </w:rPr>
              <w:t>&lt;/num&gt; &lt;abbr&gt;</w:t>
            </w:r>
            <w:r w:rsidRPr="008E6CB2">
              <w:rPr>
                <w:rStyle w:val="Codetext"/>
              </w:rPr>
              <w:t>he</w:t>
            </w:r>
            <w:r w:rsidRPr="008E6CB2">
              <w:rPr>
                <w:rStyle w:val="Code"/>
              </w:rPr>
              <w:t xml:space="preserve">&lt;/abbr&gt; &lt;num </w:t>
            </w:r>
            <w:r w:rsidRPr="008E6CB2">
              <w:rPr>
                <w:rStyle w:val="Codeattribute"/>
              </w:rPr>
              <w:t>value=</w:t>
            </w:r>
            <w:r w:rsidRPr="008E6CB2">
              <w:rPr>
                <w:rStyle w:val="Codevalue"/>
              </w:rPr>
              <w:t>"8"</w:t>
            </w:r>
            <w:r w:rsidRPr="008E6CB2">
              <w:rPr>
                <w:rStyle w:val="Code"/>
              </w:rPr>
              <w:t>&gt;</w:t>
            </w:r>
            <w:r w:rsidRPr="008E6CB2">
              <w:rPr>
                <w:rStyle w:val="Codetext"/>
              </w:rPr>
              <w:t>8</w:t>
            </w:r>
            <w:r w:rsidRPr="008E6CB2">
              <w:rPr>
                <w:rStyle w:val="Code"/>
              </w:rPr>
              <w:t>&lt;/num&gt; &lt;abbr&gt;</w:t>
            </w:r>
            <w:r w:rsidRPr="008E6CB2">
              <w:rPr>
                <w:rStyle w:val="Codetext"/>
              </w:rPr>
              <w:t>di</w:t>
            </w:r>
            <w:r w:rsidRPr="008E6CB2">
              <w:rPr>
                <w:rStyle w:val="Code"/>
              </w:rPr>
              <w:t xml:space="preserve">&lt;/abbr&gt; &lt;num </w:t>
            </w:r>
            <w:r w:rsidRPr="008E6CB2">
              <w:rPr>
                <w:rStyle w:val="Codeattribute"/>
              </w:rPr>
              <w:t>value=</w:t>
            </w:r>
            <w:r w:rsidRPr="008E6CB2">
              <w:rPr>
                <w:rStyle w:val="Codevalue"/>
              </w:rPr>
              <w:t>"15"</w:t>
            </w:r>
            <w:r w:rsidRPr="008E6CB2">
              <w:rPr>
                <w:rStyle w:val="Code"/>
              </w:rPr>
              <w:t xml:space="preserve">&gt;&lt;g </w:t>
            </w:r>
            <w:r w:rsidRPr="008E6CB2">
              <w:rPr>
                <w:rStyle w:val="Codeattribute"/>
              </w:rPr>
              <w:t>type=</w:t>
            </w:r>
            <w:r w:rsidRPr="008E6CB2">
              <w:rPr>
                <w:rStyle w:val="Codevalue"/>
              </w:rPr>
              <w:t>"numeral"</w:t>
            </w:r>
            <w:r w:rsidRPr="008E6CB2">
              <w:rPr>
                <w:rStyle w:val="Code"/>
              </w:rPr>
              <w:t>&gt;</w:t>
            </w:r>
            <w:r w:rsidRPr="008E6CB2">
              <w:rPr>
                <w:rStyle w:val="Codetext"/>
              </w:rPr>
              <w:t>10</w:t>
            </w:r>
            <w:r w:rsidRPr="008E6CB2">
              <w:rPr>
                <w:rStyle w:val="Code"/>
              </w:rPr>
              <w:t xml:space="preserve">&lt;/g&gt; </w:t>
            </w:r>
            <w:r w:rsidRPr="008E6CB2">
              <w:rPr>
                <w:rStyle w:val="Codetext"/>
              </w:rPr>
              <w:t>5</w:t>
            </w:r>
            <w:r w:rsidRPr="008E6CB2">
              <w:rPr>
                <w:rStyle w:val="Code"/>
              </w:rPr>
              <w:t>&lt;/num&gt;</w:t>
            </w:r>
          </w:p>
        </w:tc>
      </w:tr>
      <w:tr w:rsidR="008E6CB2" w:rsidRPr="00DD7CCF" w14:paraId="499DD66F" w14:textId="77777777" w:rsidTr="004B12DA">
        <w:tc>
          <w:tcPr>
            <w:tcW w:w="5000" w:type="pct"/>
          </w:tcPr>
          <w:p w14:paraId="0A992C35" w14:textId="5CAA3590" w:rsidR="008E6CB2" w:rsidRDefault="008E6CB2" w:rsidP="004B12DA">
            <w:pPr>
              <w:pStyle w:val="TableNote"/>
            </w:pPr>
            <w:bookmarkStart w:id="417" w:name="_Ref182554203"/>
            <w:r>
              <w:t xml:space="preserve">the date is </w:t>
            </w:r>
            <w:r w:rsidRPr="008E6CB2">
              <w:rPr>
                <w:rStyle w:val="Foreign"/>
              </w:rPr>
              <w:t>saṁ 18 he 8 di 15</w:t>
            </w:r>
            <w:r>
              <w:t>, meaning the 15</w:t>
            </w:r>
            <w:r w:rsidRPr="008E6CB2">
              <w:rPr>
                <w:vertAlign w:val="superscript"/>
              </w:rPr>
              <w:t>th</w:t>
            </w:r>
            <w:r>
              <w:t xml:space="preserve"> day </w:t>
            </w:r>
            <w:r>
              <w:rPr>
                <w:noProof/>
              </w:rPr>
              <w:t>(</w:t>
            </w:r>
            <w:r w:rsidRPr="008E6CB2">
              <w:rPr>
                <w:rStyle w:val="Foreign"/>
              </w:rPr>
              <w:t>divasa</w:t>
            </w:r>
            <w:r>
              <w:t>) of the 8</w:t>
            </w:r>
            <w:r w:rsidRPr="008E6CB2">
              <w:rPr>
                <w:vertAlign w:val="superscript"/>
              </w:rPr>
              <w:t>th</w:t>
            </w:r>
            <w:r>
              <w:t xml:space="preserve"> fortnight of the cold season </w:t>
            </w:r>
            <w:r>
              <w:rPr>
                <w:noProof/>
              </w:rPr>
              <w:t>(</w:t>
            </w:r>
            <w:r w:rsidRPr="008E6CB2">
              <w:rPr>
                <w:rStyle w:val="Foreign"/>
              </w:rPr>
              <w:t>hemanta</w:t>
            </w:r>
            <w:r>
              <w:t xml:space="preserve">) in the year </w:t>
            </w:r>
            <w:r>
              <w:rPr>
                <w:noProof/>
              </w:rPr>
              <w:t>(</w:t>
            </w:r>
            <w:r w:rsidRPr="008E6CB2">
              <w:rPr>
                <w:rStyle w:val="Foreign"/>
              </w:rPr>
              <w:t>saṁvat</w:t>
            </w:r>
            <w:r>
              <w:t>) 18</w:t>
            </w:r>
          </w:p>
          <w:p w14:paraId="26136878" w14:textId="6D810B3E" w:rsidR="008E6CB2" w:rsidRDefault="008E6CB2" w:rsidP="004B12DA">
            <w:pPr>
              <w:pStyle w:val="TableNote"/>
            </w:pPr>
            <w:r>
              <w:t xml:space="preserve">the glyphs representing the numeral 10 are wrapped in </w:t>
            </w:r>
            <w:r w:rsidRPr="008E6CB2">
              <w:rPr>
                <w:rStyle w:val="Code"/>
              </w:rPr>
              <w:t>&lt;g&gt;</w:t>
            </w:r>
            <w:r>
              <w:t xml:space="preserve"> and are separated by a space from the adjacent text as well as from the adjacent numeric characters representing decimal digits</w:t>
            </w:r>
          </w:p>
          <w:p w14:paraId="57A0142F" w14:textId="5C978219" w:rsidR="008E6CB2" w:rsidRDefault="008E6CB2" w:rsidP="004B12DA">
            <w:pPr>
              <w:pStyle w:val="TableNote"/>
            </w:pPr>
            <w:r>
              <w:t xml:space="preserve">for encoding the value of a number with </w:t>
            </w:r>
            <w:r w:rsidRPr="008E6CB2">
              <w:rPr>
                <w:rStyle w:val="Code"/>
              </w:rPr>
              <w:t>&lt;num&gt;</w:t>
            </w:r>
            <w:r>
              <w:t>, see §</w:t>
            </w:r>
            <w:r>
              <w:fldChar w:fldCharType="begin"/>
            </w:r>
            <w:r>
              <w:instrText xml:space="preserve"> REF _Ref43980607 \r \h </w:instrText>
            </w:r>
            <w:r>
              <w:fldChar w:fldCharType="separate"/>
            </w:r>
            <w:r w:rsidR="00110B53">
              <w:t>7.1</w:t>
            </w:r>
            <w:r>
              <w:fldChar w:fldCharType="end"/>
            </w:r>
          </w:p>
          <w:p w14:paraId="574D4005" w14:textId="73F86AEB" w:rsidR="008E6CB2" w:rsidRPr="00DD7CCF" w:rsidRDefault="008E6CB2" w:rsidP="004B12DA">
            <w:pPr>
              <w:pStyle w:val="TableNote"/>
            </w:pPr>
            <w:r>
              <w:t>for the encoding of abbreviations, see §</w:t>
            </w:r>
            <w:r>
              <w:fldChar w:fldCharType="begin"/>
            </w:r>
            <w:r>
              <w:instrText xml:space="preserve"> REF _Ref43989327 \r \h </w:instrText>
            </w:r>
            <w:r>
              <w:fldChar w:fldCharType="separate"/>
            </w:r>
            <w:r w:rsidR="00110B53">
              <w:t>7.3</w:t>
            </w:r>
            <w:r>
              <w:fldChar w:fldCharType="end"/>
            </w:r>
          </w:p>
        </w:tc>
      </w:tr>
    </w:tbl>
    <w:p w14:paraId="703B3F7C" w14:textId="6B2F9AB0" w:rsidR="00543984" w:rsidRDefault="0054433F" w:rsidP="00543984">
      <w:pPr>
        <w:pStyle w:val="Cmsor3"/>
      </w:pPr>
      <w:bookmarkStart w:id="418" w:name="_Ref182580154"/>
      <w:bookmarkStart w:id="419" w:name="_Toc182997022"/>
      <w:r>
        <w:t>Non-alphanumeric characters</w:t>
      </w:r>
      <w:r w:rsidR="00543984">
        <w:t xml:space="preserve"> </w:t>
      </w:r>
      <w:r>
        <w:t>(</w:t>
      </w:r>
      <w:r w:rsidR="00543984">
        <w:t>symbols</w:t>
      </w:r>
      <w:r>
        <w:t>)</w:t>
      </w:r>
      <w:bookmarkEnd w:id="417"/>
      <w:bookmarkEnd w:id="418"/>
      <w:bookmarkEnd w:id="419"/>
    </w:p>
    <w:p w14:paraId="45F4CF39" w14:textId="77777777" w:rsidR="00543984" w:rsidRPr="00DD7CCF" w:rsidRDefault="00543984" w:rsidP="00543984">
      <w:pPr>
        <w:pStyle w:val="Cmsor4"/>
      </w:pPr>
      <w:bookmarkStart w:id="420" w:name="_Ref43987525"/>
      <w:bookmarkStart w:id="421" w:name="_Ref43980440"/>
      <w:bookmarkStart w:id="422" w:name="_Ref44577917"/>
      <w:bookmarkStart w:id="423" w:name="_Ref44577928"/>
      <w:bookmarkStart w:id="424" w:name="_Ref44577934"/>
      <w:bookmarkStart w:id="425" w:name="_Ref44577939"/>
      <w:bookmarkStart w:id="426" w:name="_Toc182997023"/>
      <w:commentRangeStart w:id="427"/>
      <w:r w:rsidRPr="00DD7CCF">
        <w:t>Symbol tokens</w:t>
      </w:r>
      <w:bookmarkEnd w:id="420"/>
      <w:commentRangeEnd w:id="427"/>
      <w:r w:rsidR="000C55B3">
        <w:rPr>
          <w:rStyle w:val="Jegyzethivatkozs"/>
          <w:rFonts w:ascii="Gentium Plus" w:hAnsi="Gentium Plus" w:cs="Mangal"/>
          <w:kern w:val="0"/>
        </w:rPr>
        <w:commentReference w:id="427"/>
      </w:r>
      <w:bookmarkEnd w:id="426"/>
    </w:p>
    <w:p w14:paraId="5BBE9B4B" w14:textId="2DDED0FF" w:rsidR="00543984" w:rsidRPr="008525C6" w:rsidRDefault="00543984" w:rsidP="00543984">
      <w:pPr>
        <w:pStyle w:val="Lista"/>
      </w:pPr>
      <w:r w:rsidRPr="00DD7CCF">
        <w:t>as indicated in §</w:t>
      </w:r>
      <w:r w:rsidRPr="00DD7CCF">
        <w:fldChar w:fldCharType="begin"/>
      </w:r>
      <w:r w:rsidRPr="00DD7CCF">
        <w:instrText xml:space="preserve"> REF _Ref43987431 \w \h </w:instrText>
      </w:r>
      <w:r>
        <w:instrText xml:space="preserve"> \* MERGEFORMAT </w:instrText>
      </w:r>
      <w:r w:rsidRPr="00DD7CCF">
        <w:fldChar w:fldCharType="separate"/>
      </w:r>
      <w:r w:rsidR="00110B53">
        <w:t>4.2.1</w:t>
      </w:r>
      <w:r w:rsidRPr="00DD7CCF">
        <w:fldChar w:fldCharType="end"/>
      </w:r>
      <w:r w:rsidRPr="00DD7CCF">
        <w:t xml:space="preserve"> above, non-numeric </w:t>
      </w:r>
      <w:r w:rsidR="000C55B3">
        <w:t>characters</w:t>
      </w:r>
      <w:r w:rsidRPr="00DD7CCF">
        <w:t xml:space="preserve">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Pr="008525C6">
        <w:rPr>
          <w:rStyle w:val="Codeattribute"/>
        </w:rPr>
        <w:t>@type</w:t>
      </w:r>
    </w:p>
    <w:p w14:paraId="3A586111" w14:textId="03625880" w:rsidR="00543984" w:rsidRPr="00DD7CCF" w:rsidRDefault="000C55B3" w:rsidP="00543984">
      <w:pPr>
        <w:pStyle w:val="Lista2"/>
      </w:pPr>
      <w:r>
        <w:t xml:space="preserve">in each case, </w:t>
      </w:r>
      <w:r w:rsidR="00543984" w:rsidRPr="00DD7CCF">
        <w:t xml:space="preserve">the value of </w:t>
      </w:r>
      <w:r w:rsidRPr="008525C6">
        <w:rPr>
          <w:rStyle w:val="Codeattribute"/>
        </w:rPr>
        <w:t>@type</w:t>
      </w:r>
      <w:r>
        <w:t xml:space="preserve"> </w:t>
      </w:r>
      <w:r w:rsidR="00543984" w:rsidRPr="00DD7CCF">
        <w:t xml:space="preserve">used shall be a simple description of the symbol’s visual appearance </w:t>
      </w:r>
      <w:r w:rsidR="00543984" w:rsidRPr="00E24F87">
        <w:rPr>
          <w:noProof/>
        </w:rPr>
        <w:t>(</w:t>
      </w:r>
      <w:r w:rsidR="00543984" w:rsidRPr="00DD7CCF">
        <w:t xml:space="preserve">or in a limited number of cases its traditional name), hereafter referred to as a </w:t>
      </w:r>
      <w:r w:rsidR="00543984" w:rsidRPr="00DD7CCF">
        <w:rPr>
          <w:rStyle w:val="Foreign"/>
        </w:rPr>
        <w:t>token</w:t>
      </w:r>
    </w:p>
    <w:p w14:paraId="6B909454" w14:textId="77777777" w:rsidR="00543984" w:rsidRPr="00DD7CCF" w:rsidRDefault="00543984" w:rsidP="00543984">
      <w:pPr>
        <w:pStyle w:val="Lista2"/>
      </w:pPr>
      <w:r w:rsidRPr="00DD7CCF">
        <w:t>the token must contain no spaces, but it may contain any combination of letters and numbers</w:t>
      </w:r>
    </w:p>
    <w:p w14:paraId="24973B7A" w14:textId="77777777" w:rsidR="00543984" w:rsidRPr="00DD7CCF" w:rsidRDefault="00543984" w:rsidP="00543984">
      <w:pPr>
        <w:pStyle w:val="Lista"/>
      </w:pPr>
      <w:r w:rsidRPr="00DD7CCF">
        <w:t>at this stage of our project there is no constraint on the permitted symbol tokens</w:t>
      </w:r>
    </w:p>
    <w:p w14:paraId="58D16C98" w14:textId="77777777" w:rsidR="00543984" w:rsidRPr="008525C6" w:rsidRDefault="00543984" w:rsidP="00543984">
      <w:pPr>
        <w:pStyle w:val="Lista2"/>
      </w:pPr>
      <w:r w:rsidRPr="00DD7CCF">
        <w:t xml:space="preserve">at a later stage, we intend to harvest tokens that have been used and utilise them as a starting point for a controlled vocabulary for symbol description, involving a limited number of </w:t>
      </w:r>
      <w:r w:rsidRPr="008525C6">
        <w:rPr>
          <w:rStyle w:val="Codeattribute"/>
        </w:rPr>
        <w:t>@type</w:t>
      </w:r>
      <w:r w:rsidRPr="008525C6">
        <w:t xml:space="preserve"> </w:t>
      </w:r>
      <w:r w:rsidRPr="00DD7CCF">
        <w:t xml:space="preserve">values and a larger number of permitted </w:t>
      </w:r>
      <w:r w:rsidRPr="008525C6">
        <w:rPr>
          <w:rStyle w:val="Codeattribute"/>
        </w:rPr>
        <w:t>@subtype</w:t>
      </w:r>
      <w:r w:rsidRPr="008525C6">
        <w:t xml:space="preserve"> </w:t>
      </w:r>
      <w:r w:rsidRPr="00DD7CCF">
        <w:t xml:space="preserve">values for each </w:t>
      </w:r>
      <w:r w:rsidRPr="008525C6">
        <w:rPr>
          <w:rStyle w:val="Codeattribute"/>
        </w:rPr>
        <w:t>@type</w:t>
      </w:r>
    </w:p>
    <w:p w14:paraId="753FE2AD" w14:textId="77777777" w:rsidR="00543984" w:rsidRPr="00DD7CCF" w:rsidRDefault="00543984" w:rsidP="00543984">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2EE7F06C" w14:textId="77777777" w:rsidR="00543984" w:rsidRPr="00DD7CCF" w:rsidRDefault="00543984" w:rsidP="00543984">
      <w:pPr>
        <w:pStyle w:val="Lista2"/>
      </w:pPr>
      <w:r w:rsidRPr="00DD7CCF">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12FF3687" w14:textId="77777777" w:rsidR="00543984" w:rsidRPr="00DD7CCF" w:rsidRDefault="00543984" w:rsidP="00543984">
      <w:pPr>
        <w:pStyle w:val="Lista2"/>
      </w:pPr>
      <w:r w:rsidRPr="00DD7CCF">
        <w:t xml:space="preserve">use a </w:t>
      </w:r>
      <w:r w:rsidRPr="00CD25A4">
        <w:rPr>
          <w:b/>
          <w:bCs/>
        </w:rPr>
        <w:t>hierarchical approach</w:t>
      </w:r>
      <w:r w:rsidRPr="00DD7CCF">
        <w:t>, in which tokens may be</w:t>
      </w:r>
    </w:p>
    <w:p w14:paraId="63DBA3F8" w14:textId="77777777" w:rsidR="00543984" w:rsidRPr="00DD7CCF" w:rsidRDefault="00543984" w:rsidP="00543984">
      <w:pPr>
        <w:pStyle w:val="Lista3"/>
      </w:pPr>
      <w:r w:rsidRPr="00DD7CCF">
        <w:t xml:space="preserve">simple, consisting of a single term that identifies a broad category of shapes </w:t>
      </w:r>
      <w:r w:rsidRPr="00E24F87">
        <w:rPr>
          <w:noProof/>
        </w:rPr>
        <w:t>(</w:t>
      </w:r>
      <w:r w:rsidRPr="00DD7CCF">
        <w:t>“genus”), e.g.</w:t>
      </w:r>
    </w:p>
    <w:p w14:paraId="7C2E5382" w14:textId="77777777" w:rsidR="00543984" w:rsidRPr="00DD7CCF" w:rsidRDefault="00543984" w:rsidP="00543984">
      <w:pPr>
        <w:pStyle w:val="Lista4"/>
      </w:pPr>
      <w:r w:rsidRPr="00303844">
        <w:rPr>
          <w:rStyle w:val="Codevalue"/>
        </w:rPr>
        <w:t>"circle"</w:t>
      </w:r>
      <w:r w:rsidRPr="00DD7CCF">
        <w:t xml:space="preserve">, </w:t>
      </w:r>
      <w:r w:rsidRPr="00303844">
        <w:rPr>
          <w:rStyle w:val="Codevalue"/>
        </w:rPr>
        <w:t>"dash"</w:t>
      </w:r>
      <w:r w:rsidRPr="00DD7CCF">
        <w:t xml:space="preserve">, </w:t>
      </w:r>
      <w:r w:rsidRPr="00303844">
        <w:rPr>
          <w:rStyle w:val="Codevalue"/>
        </w:rPr>
        <w:t>"flower"</w:t>
      </w:r>
      <w:r w:rsidRPr="00DD7CCF">
        <w:t>, etc.</w:t>
      </w:r>
    </w:p>
    <w:p w14:paraId="18468A14" w14:textId="77777777" w:rsidR="00543984" w:rsidRPr="00DD7CCF" w:rsidRDefault="00543984" w:rsidP="00543984">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652BF1D0" w14:textId="77777777" w:rsidR="00543984" w:rsidRPr="00DD7CCF" w:rsidRDefault="00543984" w:rsidP="00543984">
      <w:pPr>
        <w:pStyle w:val="Lista4"/>
      </w:pPr>
      <w:r w:rsidRPr="00303844">
        <w:rPr>
          <w:rStyle w:val="Codevalue"/>
        </w:rPr>
        <w:t>"circleSmall"</w:t>
      </w:r>
      <w:r w:rsidRPr="00DD7CCF">
        <w:t xml:space="preserve">, </w:t>
      </w:r>
      <w:r w:rsidRPr="00303844">
        <w:rPr>
          <w:rStyle w:val="Codevalue"/>
        </w:rPr>
        <w:t>"circleCross"</w:t>
      </w:r>
      <w:r w:rsidRPr="00DD7CCF">
        <w:t xml:space="preserve">, </w:t>
      </w:r>
      <w:r w:rsidRPr="00303844">
        <w:rPr>
          <w:rStyle w:val="Codevalue"/>
        </w:rPr>
        <w:t>"circleSmallHigh"</w:t>
      </w:r>
      <w:r w:rsidRPr="00DD7CCF">
        <w:t>, etc.</w:t>
      </w:r>
    </w:p>
    <w:p w14:paraId="61E89C84" w14:textId="77777777" w:rsidR="00543984" w:rsidRPr="00DD7CCF" w:rsidRDefault="00543984" w:rsidP="00543984">
      <w:pPr>
        <w:pStyle w:val="Lista4"/>
      </w:pPr>
      <w:r w:rsidRPr="00303844">
        <w:rPr>
          <w:rStyle w:val="Codevalue"/>
        </w:rPr>
        <w:t>"dashHook"</w:t>
      </w:r>
      <w:r w:rsidRPr="00DD7CCF">
        <w:t xml:space="preserve">, </w:t>
      </w:r>
      <w:r w:rsidRPr="00303844">
        <w:rPr>
          <w:rStyle w:val="Codevalue"/>
        </w:rPr>
        <w:t>"dashConcave"</w:t>
      </w:r>
      <w:r w:rsidRPr="00DD7CCF">
        <w:t xml:space="preserve">, </w:t>
      </w:r>
      <w:r w:rsidRPr="00303844">
        <w:rPr>
          <w:rStyle w:val="Codevalue"/>
        </w:rPr>
        <w:t>"dashHookHigh"</w:t>
      </w:r>
      <w:r w:rsidRPr="00DD7CCF">
        <w:t>, etc.</w:t>
      </w:r>
    </w:p>
    <w:p w14:paraId="33C959A2" w14:textId="77777777" w:rsidR="00543984" w:rsidRPr="00DD7CCF" w:rsidRDefault="00543984" w:rsidP="00543984">
      <w:pPr>
        <w:pStyle w:val="Lista3"/>
      </w:pPr>
      <w:r w:rsidRPr="00DD7CCF">
        <w:t>it is, however, recommended that you resist the temptation of creating highly elaborate complex tokens, since our ultimate aim is to devise a versatile but limited vocabulary for symbol classification</w:t>
      </w:r>
    </w:p>
    <w:p w14:paraId="4E8061FC" w14:textId="41DE38E7" w:rsidR="00543984" w:rsidRPr="00DD7CCF" w:rsidRDefault="00543984" w:rsidP="00543984">
      <w:pPr>
        <w:pStyle w:val="Lista4"/>
      </w:pPr>
      <w:r w:rsidRPr="00DD7CCF">
        <w:lastRenderedPageBreak/>
        <w:t xml:space="preserve">keep in mind that symbols can be described in detail in the Hand Description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110B53">
        <w:t>11.2.1</w:t>
      </w:r>
      <w:r w:rsidRPr="00DD7CCF">
        <w:fldChar w:fldCharType="end"/>
      </w:r>
      <w:r w:rsidRPr="00DD7CCF">
        <w:t>), and doing so is strongly recommended for all symbols whose shape will not be self-evident to a reader familiar with the subcorpus</w:t>
      </w:r>
    </w:p>
    <w:p w14:paraId="2E3BDAFD" w14:textId="77777777" w:rsidR="00543984" w:rsidRPr="00DD7CCF" w:rsidRDefault="00543984" w:rsidP="00543984">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494CD89A" w14:textId="77777777" w:rsidR="00543984" w:rsidRPr="00DD7CCF" w:rsidRDefault="00543984" w:rsidP="00543984">
      <w:pPr>
        <w:pStyle w:val="Lista3"/>
      </w:pPr>
      <w:r w:rsidRPr="00DD7CCF">
        <w:t>for this purpose, we have created an online Supplement to the EGD on Symbol Taxonomy</w:t>
      </w:r>
      <w:r w:rsidRPr="006B5499">
        <w:rPr>
          <w:rStyle w:val="Lbjegyzet-hivatkozs"/>
        </w:rPr>
        <w:footnoteReference w:id="26"/>
      </w:r>
      <w:r w:rsidRPr="00DD7CCF">
        <w:t xml:space="preserve"> in which we have entered some of the symbols we have encountered in our work so far, with the recommended tokens for each</w:t>
      </w:r>
    </w:p>
    <w:p w14:paraId="241E6ABB" w14:textId="77777777" w:rsidR="00543984" w:rsidRPr="00DD7CCF" w:rsidRDefault="00543984" w:rsidP="00543984">
      <w:pPr>
        <w:pStyle w:val="Lista3"/>
      </w:pPr>
      <w:r w:rsidRPr="00DD7CCF">
        <w:t>all encoders are requested to refer to that list before creating a token for a symbol</w:t>
      </w:r>
    </w:p>
    <w:p w14:paraId="3DF15928" w14:textId="77777777" w:rsidR="00543984" w:rsidRPr="00DD7CCF" w:rsidRDefault="00543984" w:rsidP="00543984">
      <w:pPr>
        <w:pStyle w:val="Lista3"/>
      </w:pPr>
      <w:r w:rsidRPr="00DD7CCF">
        <w:t>all encoders are encouraged to contribute to that document by</w:t>
      </w:r>
    </w:p>
    <w:p w14:paraId="6EF62979" w14:textId="77777777" w:rsidR="00543984" w:rsidRPr="00DD7CCF" w:rsidRDefault="00543984" w:rsidP="00543984">
      <w:pPr>
        <w:pStyle w:val="Lista4"/>
      </w:pPr>
      <w:r w:rsidRPr="00DD7CCF">
        <w:t>inserting clippings of symbols they have encoded with a token already featured in the list</w:t>
      </w:r>
    </w:p>
    <w:p w14:paraId="74A1EDE8" w14:textId="77777777" w:rsidR="00543984" w:rsidRDefault="00543984" w:rsidP="00543984">
      <w:pPr>
        <w:pStyle w:val="Lista4"/>
      </w:pPr>
      <w:r w:rsidRPr="00DD7CCF">
        <w:t>inserting new rows in the list with clippings of new symbols and the tokens they have come up with for those symbols</w:t>
      </w:r>
    </w:p>
    <w:p w14:paraId="0881F9A7" w14:textId="5D56C2D3" w:rsidR="000745A0" w:rsidRDefault="000745A0" w:rsidP="000745A0">
      <w:pPr>
        <w:pStyle w:val="Cmsor4"/>
      </w:pPr>
      <w:bookmarkStart w:id="428" w:name="_Toc182997024"/>
      <w:r>
        <w:t>Spacing symbol characters</w:t>
      </w:r>
      <w:bookmarkEnd w:id="428"/>
    </w:p>
    <w:p w14:paraId="3AD6184A" w14:textId="77777777" w:rsidR="00CB56FA" w:rsidRDefault="00CB56FA" w:rsidP="00CB56FA">
      <w:pPr>
        <w:pStyle w:val="Lista"/>
      </w:pPr>
      <w:bookmarkStart w:id="429" w:name="_ocw59j4fd9ai" w:colFirst="0" w:colLast="0"/>
      <w:bookmarkStart w:id="430" w:name="_n0tb9t590fso" w:colFirst="0" w:colLast="0"/>
      <w:bookmarkStart w:id="431" w:name="_Ref43980384"/>
      <w:bookmarkEnd w:id="421"/>
      <w:bookmarkEnd w:id="422"/>
      <w:bookmarkEnd w:id="423"/>
      <w:bookmarkEnd w:id="424"/>
      <w:bookmarkEnd w:id="425"/>
      <w:bookmarkEnd w:id="429"/>
      <w:bookmarkEnd w:id="430"/>
      <w:r>
        <w:t xml:space="preserve">when </w:t>
      </w:r>
      <w:r w:rsidRPr="000745A0">
        <w:rPr>
          <w:b/>
          <w:bCs/>
        </w:rPr>
        <w:t>several symbols appear together</w:t>
      </w:r>
      <w:r>
        <w:t>, add or omit editorial spaces between them as you see fit</w:t>
      </w:r>
    </w:p>
    <w:p w14:paraId="1C508004" w14:textId="77777777" w:rsidR="00CB56FA" w:rsidRDefault="00CB56FA" w:rsidP="00CB56FA">
      <w:pPr>
        <w:pStyle w:val="Lista"/>
      </w:pPr>
      <w:r w:rsidRPr="000745A0">
        <w:rPr>
          <w:b/>
          <w:bCs/>
        </w:rPr>
        <w:t>punctuation symbols</w:t>
      </w:r>
      <w:r>
        <w:t xml:space="preserve"> should </w:t>
      </w:r>
      <w:r>
        <w:rPr>
          <w:i/>
          <w:iCs/>
        </w:rPr>
        <w:t>not</w:t>
      </w:r>
      <w:r>
        <w:t xml:space="preserve"> be separated by a space from preceding text, as in modern international typography and unlike many editions of Indic texts</w:t>
      </w:r>
    </w:p>
    <w:p w14:paraId="574BCC8E" w14:textId="77777777" w:rsidR="00CB56FA" w:rsidRDefault="00CB56FA" w:rsidP="00CB56FA">
      <w:pPr>
        <w:pStyle w:val="Lista2"/>
      </w:pPr>
      <w:r>
        <w:t>do insert editorial space between punctuation symbols and following text</w:t>
      </w:r>
    </w:p>
    <w:p w14:paraId="4D5CBF4A" w14:textId="76FD09C9" w:rsidR="000745A0" w:rsidRDefault="000745A0" w:rsidP="000745A0">
      <w:pPr>
        <w:pStyle w:val="Lista"/>
      </w:pPr>
      <w:r>
        <w:t xml:space="preserve">symbol characters </w:t>
      </w:r>
      <w:r w:rsidRPr="000745A0">
        <w:rPr>
          <w:b/>
          <w:bCs/>
        </w:rPr>
        <w:t>other than punctuation</w:t>
      </w:r>
      <w:r>
        <w:t xml:space="preserve"> should </w:t>
      </w:r>
      <w:r w:rsidR="00CB56FA">
        <w:t xml:space="preserve">normally </w:t>
      </w:r>
      <w:r>
        <w:t>be separated by an editorial space from both preceding and following text</w:t>
      </w:r>
      <w:r w:rsidR="00CB56FA">
        <w:t>, unless they are within a word, as in the following circumstances</w:t>
      </w:r>
    </w:p>
    <w:p w14:paraId="1B2F2160" w14:textId="0A9DC4A7" w:rsidR="000745A0" w:rsidRDefault="000745A0" w:rsidP="00CB56FA">
      <w:pPr>
        <w:pStyle w:val="Lista2"/>
      </w:pPr>
      <w:r>
        <w:t xml:space="preserve">when a symbol, such as a punctuation mark, appears at an </w:t>
      </w:r>
      <w:r w:rsidRPr="000745A0">
        <w:rPr>
          <w:rStyle w:val="Foreign"/>
        </w:rPr>
        <w:t>akṣara</w:t>
      </w:r>
      <w:r>
        <w:t xml:space="preserve"> boundary next to, but not coincident with, a word boundary (which would fall within the </w:t>
      </w:r>
      <w:r w:rsidRPr="000745A0">
        <w:rPr>
          <w:rStyle w:val="Foreign"/>
        </w:rPr>
        <w:t>akṣara</w:t>
      </w:r>
      <w:r>
        <w:t>), then simply encode the symbol at the point where it appears in the original, even if this is within a word</w:t>
      </w:r>
    </w:p>
    <w:p w14:paraId="7A202807" w14:textId="618DEAFF" w:rsidR="000745A0" w:rsidRDefault="000745A0" w:rsidP="00CB56FA">
      <w:pPr>
        <w:pStyle w:val="Lista3"/>
      </w:pPr>
      <w:r>
        <w:t>in this case do not add editorial space on either side of the symbol</w:t>
      </w:r>
    </w:p>
    <w:p w14:paraId="2A844B0C" w14:textId="7086068F" w:rsidR="000C55B3" w:rsidRDefault="000C55B3" w:rsidP="00CB56FA">
      <w:pPr>
        <w:pStyle w:val="Lista3"/>
      </w:pPr>
      <w:r>
        <w:t xml:space="preserve">it is recommended that you flag this as non-standard usage and optionally also </w:t>
      </w:r>
      <w:r w:rsidR="000745A0">
        <w:t xml:space="preserve">normalise the text </w:t>
      </w:r>
      <w:r>
        <w:t>(§</w:t>
      </w:r>
      <w:r>
        <w:fldChar w:fldCharType="begin"/>
      </w:r>
      <w:r>
        <w:instrText xml:space="preserve"> REF _Ref43979756 \r \h </w:instrText>
      </w:r>
      <w:r>
        <w:fldChar w:fldCharType="separate"/>
      </w:r>
      <w:r w:rsidR="00110B53">
        <w:t>6.3</w:t>
      </w:r>
      <w:r>
        <w:fldChar w:fldCharType="end"/>
      </w:r>
      <w:r>
        <w:t xml:space="preserve">) </w:t>
      </w:r>
      <w:r w:rsidR="000745A0">
        <w:t>by placing the punctuation mark at the word boundary and changing the sandhi</w:t>
      </w:r>
      <w:r>
        <w:t xml:space="preserve"> and spacing</w:t>
      </w:r>
      <w:r w:rsidR="000745A0">
        <w:t xml:space="preserve"> as applicable</w:t>
      </w:r>
      <w:r>
        <w:t xml:space="preserve">, as in </w:t>
      </w:r>
      <w:r>
        <w:fldChar w:fldCharType="begin"/>
      </w:r>
      <w:r>
        <w:instrText xml:space="preserve"> REF _Ref182562508 \h </w:instrText>
      </w:r>
      <w:r>
        <w:fldChar w:fldCharType="separate"/>
      </w:r>
      <w:r w:rsidR="00110B53" w:rsidRPr="00DD7CCF">
        <w:t xml:space="preserve">Example </w:t>
      </w:r>
      <w:r w:rsidR="00110B53">
        <w:rPr>
          <w:noProof/>
        </w:rPr>
        <w:t>4.2.3</w:t>
      </w:r>
      <w:r w:rsidR="00110B53" w:rsidRPr="00DD7CCF">
        <w:t>.</w:t>
      </w:r>
      <w:r w:rsidR="00110B53">
        <w:rPr>
          <w:noProof/>
        </w:rPr>
        <w:t>A</w:t>
      </w:r>
      <w:r>
        <w:fldChar w:fldCharType="end"/>
      </w:r>
    </w:p>
    <w:p w14:paraId="4A42046A" w14:textId="2428A5E4" w:rsidR="00CB56FA" w:rsidRDefault="00CB56FA" w:rsidP="00CB56FA">
      <w:pPr>
        <w:pStyle w:val="Lista2"/>
      </w:pPr>
      <w:r>
        <w:t xml:space="preserve">when a symbol, such as a space filler, appears within a word, do not add spaces around it, as in </w:t>
      </w:r>
      <w:r>
        <w:fldChar w:fldCharType="begin"/>
      </w:r>
      <w:r>
        <w:instrText xml:space="preserve"> REF _Ref182576762 \h </w:instrText>
      </w:r>
      <w:r>
        <w:fldChar w:fldCharType="separate"/>
      </w:r>
      <w:r w:rsidR="00110B53" w:rsidRPr="00DD7CCF">
        <w:t xml:space="preserve">Example </w:t>
      </w:r>
      <w:r w:rsidR="00110B53">
        <w:rPr>
          <w:noProof/>
        </w:rPr>
        <w:t>4.2.3</w:t>
      </w:r>
      <w:r w:rsidR="00110B53" w:rsidRPr="00DD7CCF">
        <w:t>.</w:t>
      </w:r>
      <w:r w:rsidR="00110B53">
        <w:rPr>
          <w:noProof/>
        </w:rPr>
        <w:t>C</w:t>
      </w:r>
      <w:r>
        <w:fldChar w:fldCharType="end"/>
      </w:r>
    </w:p>
    <w:p w14:paraId="500BF771" w14:textId="7877B923" w:rsidR="00CB56FA" w:rsidRDefault="00CB56FA" w:rsidP="000745A0">
      <w:pPr>
        <w:pStyle w:val="Lista"/>
      </w:pPr>
      <w:r>
        <w:t>never add a space before a symbol that is the first character in a line (§</w:t>
      </w:r>
      <w:r>
        <w:fldChar w:fldCharType="begin"/>
      </w:r>
      <w:r>
        <w:instrText xml:space="preserve"> REF _Ref182316248 \r \h </w:instrText>
      </w:r>
      <w:r>
        <w:fldChar w:fldCharType="separate"/>
      </w:r>
      <w:r w:rsidR="00110B53">
        <w:t>3.3.2</w:t>
      </w:r>
      <w:r>
        <w:fldChar w:fldCharType="end"/>
      </w:r>
      <w:r>
        <w:t>) or in a block-level container for intrinsic structure (§</w:t>
      </w:r>
      <w:r>
        <w:fldChar w:fldCharType="begin"/>
      </w:r>
      <w:r>
        <w:instrText xml:space="preserve"> REF _Ref43978632 \r \h </w:instrText>
      </w:r>
      <w:r>
        <w:fldChar w:fldCharType="separate"/>
      </w:r>
      <w:r w:rsidR="00110B53">
        <w:t>2</w:t>
      </w:r>
      <w:r>
        <w:fldChar w:fldCharType="end"/>
      </w:r>
      <w:r>
        <w:t>)</w:t>
      </w:r>
    </w:p>
    <w:p w14:paraId="02946189" w14:textId="763CD366" w:rsidR="00CB56FA" w:rsidRDefault="00CB56FA" w:rsidP="000745A0">
      <w:pPr>
        <w:pStyle w:val="Lista"/>
      </w:pPr>
      <w:r>
        <w:t>a space is not necessary after a symbol that is the last character in a line or in a block-level container for intrinsic structure; adding a space in such cases does no harm (unless the symbol is within a word)</w:t>
      </w:r>
    </w:p>
    <w:p w14:paraId="0C8F6C05" w14:textId="25E1D866" w:rsidR="000745A0" w:rsidRDefault="000745A0" w:rsidP="000745A0">
      <w:pPr>
        <w:pStyle w:val="Lista"/>
      </w:pPr>
      <w:r>
        <w:t>see also §</w:t>
      </w:r>
      <w:r>
        <w:fldChar w:fldCharType="begin"/>
      </w:r>
      <w:r>
        <w:instrText xml:space="preserve"> REF _Ref43984944 \r \h </w:instrText>
      </w:r>
      <w:r>
        <w:fldChar w:fldCharType="separate"/>
      </w:r>
      <w:r w:rsidR="00110B53">
        <w:t>8.1.2</w:t>
      </w:r>
      <w:r>
        <w:fldChar w:fldCharType="end"/>
      </w:r>
      <w:r>
        <w:t xml:space="preserve"> about the use of editorial spaces</w:t>
      </w:r>
    </w:p>
    <w:tbl>
      <w:tblPr>
        <w:tblStyle w:val="CodeSampleTable"/>
        <w:tblW w:w="5000" w:type="pct"/>
        <w:tblLook w:val="04A0" w:firstRow="1" w:lastRow="0" w:firstColumn="1" w:lastColumn="0" w:noHBand="0" w:noVBand="1"/>
      </w:tblPr>
      <w:tblGrid>
        <w:gridCol w:w="9628"/>
      </w:tblGrid>
      <w:tr w:rsidR="000C55B3" w:rsidRPr="00DD7CCF" w14:paraId="7C4C16B0" w14:textId="77777777" w:rsidTr="004B12DA">
        <w:trPr>
          <w:cnfStyle w:val="100000000000" w:firstRow="1" w:lastRow="0" w:firstColumn="0" w:lastColumn="0" w:oddVBand="0" w:evenVBand="0" w:oddHBand="0" w:evenHBand="0" w:firstRowFirstColumn="0" w:firstRowLastColumn="0" w:lastRowFirstColumn="0" w:lastRowLastColumn="0"/>
        </w:trPr>
        <w:tc>
          <w:tcPr>
            <w:tcW w:w="5000" w:type="pct"/>
          </w:tcPr>
          <w:p w14:paraId="011E23B2" w14:textId="58333A9F" w:rsidR="000C55B3" w:rsidRPr="00DD7CCF" w:rsidRDefault="000C55B3" w:rsidP="004B12DA">
            <w:pPr>
              <w:pStyle w:val="Kpalrs"/>
            </w:pPr>
            <w:bookmarkStart w:id="432" w:name="_Ref182562508"/>
            <w:r w:rsidRPr="00DD7CCF">
              <w:t xml:space="preserve">Example </w:t>
            </w:r>
            <w:r w:rsidR="00542B66">
              <w:fldChar w:fldCharType="begin"/>
            </w:r>
            <w:r w:rsidR="00542B66">
              <w:instrText xml:space="preserve"> STYLEREF 3 \s </w:instrText>
            </w:r>
            <w:r w:rsidR="00542B66">
              <w:fldChar w:fldCharType="separate"/>
            </w:r>
            <w:r w:rsidR="00110B53">
              <w:rPr>
                <w:noProof/>
              </w:rPr>
              <w:t>4.2.3</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A</w:t>
            </w:r>
            <w:r w:rsidR="00542B66">
              <w:rPr>
                <w:noProof/>
              </w:rPr>
              <w:fldChar w:fldCharType="end"/>
            </w:r>
            <w:bookmarkEnd w:id="432"/>
            <w:r w:rsidRPr="00DD7CCF">
              <w:t xml:space="preserve">: </w:t>
            </w:r>
            <w:r>
              <w:t>punctuation not placed at word boundary in the original</w:t>
            </w:r>
          </w:p>
        </w:tc>
      </w:tr>
      <w:tr w:rsidR="000C55B3" w:rsidRPr="00DD7CCF" w14:paraId="7CDDDC55" w14:textId="77777777" w:rsidTr="004B12DA">
        <w:tc>
          <w:tcPr>
            <w:tcW w:w="5000" w:type="pct"/>
            <w:vAlign w:val="center"/>
          </w:tcPr>
          <w:p w14:paraId="0E0F5288" w14:textId="03A40E08" w:rsidR="000C55B3" w:rsidRPr="00DD7CCF" w:rsidRDefault="000C55B3" w:rsidP="009A26BC">
            <w:pPr>
              <w:pStyle w:val="Image"/>
              <w:rPr>
                <w:rStyle w:val="Code"/>
              </w:rPr>
            </w:pPr>
            <w:r>
              <w:drawing>
                <wp:inline distT="0" distB="0" distL="0" distR="0" wp14:anchorId="30692FBD" wp14:editId="03B6310F">
                  <wp:extent cx="6120765" cy="1009650"/>
                  <wp:effectExtent l="0" t="0" r="0" b="0"/>
                  <wp:docPr id="586158288"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20765" cy="1009650"/>
                          </a:xfrm>
                          <a:prstGeom prst="rect">
                            <a:avLst/>
                          </a:prstGeom>
                          <a:noFill/>
                          <a:ln>
                            <a:noFill/>
                          </a:ln>
                        </pic:spPr>
                      </pic:pic>
                    </a:graphicData>
                  </a:graphic>
                </wp:inline>
              </w:drawing>
            </w:r>
          </w:p>
        </w:tc>
      </w:tr>
      <w:tr w:rsidR="000C55B3" w:rsidRPr="00DD7CCF" w14:paraId="3CD9560A" w14:textId="77777777" w:rsidTr="004B12DA">
        <w:tc>
          <w:tcPr>
            <w:tcW w:w="5000" w:type="pct"/>
          </w:tcPr>
          <w:p w14:paraId="3B5BACDF" w14:textId="153D57A5" w:rsidR="000C55B3" w:rsidRDefault="000C55B3" w:rsidP="009A26BC">
            <w:pPr>
              <w:pStyle w:val="CodeParagraph"/>
              <w:keepNext/>
              <w:rPr>
                <w:rStyle w:val="Codetext"/>
              </w:rPr>
            </w:pPr>
            <w:r>
              <w:rPr>
                <w:rStyle w:val="Codetext"/>
              </w:rPr>
              <w:t>flagged:</w:t>
            </w:r>
          </w:p>
          <w:p w14:paraId="2D7E424A" w14:textId="1E9E5626" w:rsidR="000C55B3" w:rsidRDefault="000C55B3" w:rsidP="009A26BC">
            <w:pPr>
              <w:pStyle w:val="CodeParagraph"/>
              <w:keepNext/>
              <w:rPr>
                <w:rStyle w:val="Codetext"/>
              </w:rPr>
            </w:pPr>
            <w:r>
              <w:rPr>
                <w:rStyle w:val="Codetext"/>
              </w:rPr>
              <w:t>...yuvarāja</w:t>
            </w:r>
            <w:r w:rsidRPr="000C55B3">
              <w:rPr>
                <w:rStyle w:val="Codetext"/>
              </w:rPr>
              <w:t xml:space="preserve">ḫ </w:t>
            </w:r>
            <w:r w:rsidRPr="00581CF1">
              <w:rPr>
                <w:rStyle w:val="Codetext"/>
              </w:rPr>
              <w:t>paṁcaviṁśati</w:t>
            </w:r>
            <w:r w:rsidRPr="00581CF1">
              <w:rPr>
                <w:rStyle w:val="Code"/>
              </w:rPr>
              <w:t>&lt;orig&gt;</w:t>
            </w:r>
            <w:commentRangeStart w:id="433"/>
            <w:r w:rsidRPr="00581CF1">
              <w:rPr>
                <w:rStyle w:val="Codetext"/>
              </w:rPr>
              <w:t>|</w:t>
            </w:r>
            <w:commentRangeEnd w:id="433"/>
            <w:r>
              <w:rPr>
                <w:rStyle w:val="Jegyzethivatkozs"/>
                <w:rFonts w:cs="Mangal"/>
              </w:rPr>
              <w:commentReference w:id="433"/>
            </w:r>
            <w:r w:rsidRPr="00581CF1">
              <w:rPr>
                <w:rStyle w:val="Codetext"/>
              </w:rPr>
              <w:t>n</w:t>
            </w:r>
            <w:r w:rsidRPr="00581CF1">
              <w:rPr>
                <w:rStyle w:val="Code"/>
              </w:rPr>
              <w:t>&lt;/orig&gt;</w:t>
            </w:r>
            <w:r w:rsidRPr="00581CF1">
              <w:rPr>
                <w:rStyle w:val="Codetext"/>
              </w:rPr>
              <w:t>tat-putro</w:t>
            </w:r>
            <w:r>
              <w:rPr>
                <w:rStyle w:val="Codetext"/>
              </w:rPr>
              <w:t>...</w:t>
            </w:r>
          </w:p>
          <w:p w14:paraId="6433CEF5" w14:textId="67EC71BF" w:rsidR="000C55B3" w:rsidRDefault="000C55B3" w:rsidP="009A26BC">
            <w:pPr>
              <w:pStyle w:val="CodeParagraph"/>
              <w:keepNext/>
              <w:rPr>
                <w:rStyle w:val="Codetext"/>
              </w:rPr>
            </w:pPr>
            <w:r>
              <w:rPr>
                <w:rStyle w:val="Codetext"/>
              </w:rPr>
              <w:t>normalised:</w:t>
            </w:r>
          </w:p>
          <w:p w14:paraId="665A9A2B" w14:textId="782697AB" w:rsidR="000C55B3" w:rsidRPr="008E6CB2" w:rsidRDefault="000C55B3" w:rsidP="009A26BC">
            <w:pPr>
              <w:pStyle w:val="CodeParagraph"/>
              <w:keepNext/>
              <w:rPr>
                <w:rStyle w:val="Code"/>
              </w:rPr>
            </w:pPr>
            <w:r>
              <w:rPr>
                <w:rStyle w:val="Codetext"/>
              </w:rPr>
              <w:t>...yuvarāja</w:t>
            </w:r>
            <w:r w:rsidRPr="000C55B3">
              <w:rPr>
                <w:rStyle w:val="Codetext"/>
              </w:rPr>
              <w:t xml:space="preserve">ḫ </w:t>
            </w:r>
            <w:r w:rsidRPr="00581CF1">
              <w:rPr>
                <w:rStyle w:val="Codetext"/>
              </w:rPr>
              <w:t>paṁcaviṁśati</w:t>
            </w:r>
            <w:r w:rsidRPr="00581CF1">
              <w:rPr>
                <w:rStyle w:val="Code"/>
              </w:rPr>
              <w:t>&lt;choice&gt;&lt;orig&gt;</w:t>
            </w:r>
            <w:r w:rsidRPr="00581CF1">
              <w:rPr>
                <w:rStyle w:val="Codetext"/>
              </w:rPr>
              <w:t>|n</w:t>
            </w:r>
            <w:r w:rsidRPr="00581CF1">
              <w:rPr>
                <w:rStyle w:val="Code"/>
              </w:rPr>
              <w:t>&lt;/orig&gt;&lt;reg&gt;</w:t>
            </w:r>
            <w:r w:rsidRPr="00581CF1">
              <w:rPr>
                <w:rStyle w:val="Codetext"/>
              </w:rPr>
              <w:t>M|</w:t>
            </w:r>
            <w:r>
              <w:rPr>
                <w:rStyle w:val="Codetext"/>
              </w:rPr>
              <w:t xml:space="preserve"> </w:t>
            </w:r>
            <w:r w:rsidRPr="00581CF1">
              <w:rPr>
                <w:rStyle w:val="Code"/>
              </w:rPr>
              <w:t>&lt;/reg&gt;&lt;/choice&gt;</w:t>
            </w:r>
            <w:r w:rsidRPr="00581CF1">
              <w:rPr>
                <w:rStyle w:val="Codetext"/>
              </w:rPr>
              <w:t>tat-putro</w:t>
            </w:r>
            <w:r>
              <w:rPr>
                <w:rStyle w:val="Codetext"/>
              </w:rPr>
              <w:t>...</w:t>
            </w:r>
          </w:p>
        </w:tc>
      </w:tr>
      <w:tr w:rsidR="000C55B3" w:rsidRPr="00DD7CCF" w14:paraId="291F8653" w14:textId="77777777" w:rsidTr="004B12DA">
        <w:tc>
          <w:tcPr>
            <w:tcW w:w="5000" w:type="pct"/>
          </w:tcPr>
          <w:p w14:paraId="6B2CFA5C" w14:textId="39D0D14D" w:rsidR="000C55B3" w:rsidRDefault="000C55B3" w:rsidP="000C55B3">
            <w:pPr>
              <w:pStyle w:val="TableNote"/>
            </w:pPr>
            <w:r>
              <w:t xml:space="preserve">the punctuation mark belonging at the end of the word </w:t>
            </w:r>
            <w:r>
              <w:rPr>
                <w:rStyle w:val="Foreign"/>
              </w:rPr>
              <w:t>paṁcaviṁśatim</w:t>
            </w:r>
            <w:r>
              <w:t xml:space="preserve"> is written after </w:t>
            </w:r>
            <w:r w:rsidRPr="000C55B3">
              <w:rPr>
                <w:rStyle w:val="Foreign"/>
              </w:rPr>
              <w:t>ti</w:t>
            </w:r>
            <w:r>
              <w:t>, because the end of this word has been inscribed as a homorganic nasal forming a conjunct with the beginning of the next word</w:t>
            </w:r>
          </w:p>
          <w:p w14:paraId="2D40C703" w14:textId="3EC0741B" w:rsidR="000C55B3" w:rsidRPr="00DD7CCF" w:rsidRDefault="000C55B3" w:rsidP="000C55B3">
            <w:pPr>
              <w:pStyle w:val="TableNote"/>
            </w:pPr>
            <w:r>
              <w:t>instructions for flagging and normalising non-standard usage are found in §</w:t>
            </w:r>
            <w:r>
              <w:fldChar w:fldCharType="begin"/>
            </w:r>
            <w:r>
              <w:instrText xml:space="preserve"> REF _Ref43979756 \r \h </w:instrText>
            </w:r>
            <w:r>
              <w:fldChar w:fldCharType="separate"/>
            </w:r>
            <w:r w:rsidR="00110B53">
              <w:t>6.3</w:t>
            </w:r>
            <w:r>
              <w:fldChar w:fldCharType="end"/>
            </w:r>
          </w:p>
        </w:tc>
      </w:tr>
    </w:tbl>
    <w:p w14:paraId="362006E8" w14:textId="77777777" w:rsidR="00C02B8C" w:rsidRPr="00DD7CCF" w:rsidRDefault="004D2E67" w:rsidP="0054433F">
      <w:pPr>
        <w:pStyle w:val="Cmsor4"/>
      </w:pPr>
      <w:bookmarkStart w:id="434" w:name="_Ref182580320"/>
      <w:bookmarkStart w:id="435" w:name="_Ref182580335"/>
      <w:bookmarkStart w:id="436" w:name="_Ref182580448"/>
      <w:bookmarkStart w:id="437" w:name="_Toc182997025"/>
      <w:r w:rsidRPr="00DD7CCF">
        <w:lastRenderedPageBreak/>
        <w:t>Punctuation marks</w:t>
      </w:r>
      <w:bookmarkEnd w:id="431"/>
      <w:bookmarkEnd w:id="434"/>
      <w:bookmarkEnd w:id="435"/>
      <w:bookmarkEnd w:id="436"/>
      <w:bookmarkEnd w:id="437"/>
    </w:p>
    <w:p w14:paraId="461D37BD" w14:textId="2C581613" w:rsidR="00C02B8C" w:rsidRPr="00DD7CCF" w:rsidRDefault="001649DA" w:rsidP="001649DA">
      <w:r>
        <w:t>A</w:t>
      </w:r>
      <w:r w:rsidR="004D2E67" w:rsidRPr="00DD7CCF">
        <w:t xml:space="preserve">s in TG </w:t>
      </w:r>
      <w:r w:rsidR="003C3D87" w:rsidRPr="00DD7CCF">
        <w:t>§</w:t>
      </w:r>
      <w:r w:rsidR="004D2E67" w:rsidRPr="00DD7CCF">
        <w:t>4.2.1, the term “punctuation mark” is used within this Guide in a sense restricted to symbols</w:t>
      </w:r>
      <w:r>
        <w:t xml:space="preserve"> </w:t>
      </w:r>
      <w:r w:rsidR="004D2E67" w:rsidRPr="00DD7CCF">
        <w:t xml:space="preserve">which are </w:t>
      </w:r>
      <w:r w:rsidR="004D2E67" w:rsidRPr="00E24F87">
        <w:rPr>
          <w:noProof/>
        </w:rPr>
        <w:t>(</w:t>
      </w:r>
      <w:r w:rsidR="004D2E67" w:rsidRPr="00DD7CCF">
        <w:t>or are derivations of) simple non-figural shapes</w:t>
      </w:r>
      <w:r>
        <w:t xml:space="preserve">, </w:t>
      </w:r>
      <w:r w:rsidR="004D2E67" w:rsidRPr="00DD7CCF">
        <w:t>and which are employed in the original for syntactic or metrical segmentation into relatively small units, similar in function to a modern comma, full stop, question mark, exclamation mark, colon or semicolon</w:t>
      </w:r>
      <w:r>
        <w:t xml:space="preserve">. This </w:t>
      </w:r>
      <w:r w:rsidR="004D2E67" w:rsidRPr="00DD7CCF">
        <w:t xml:space="preserve">generally </w:t>
      </w:r>
      <w:r>
        <w:t xml:space="preserve">excludes </w:t>
      </w:r>
      <w:r w:rsidR="004D2E67" w:rsidRPr="00DD7CCF">
        <w:t>figural and ornamental signs as well as</w:t>
      </w:r>
      <w:r>
        <w:t xml:space="preserve"> “typographic”</w:t>
      </w:r>
      <w:r w:rsidR="004D2E67" w:rsidRPr="00DD7CCF">
        <w:t xml:space="preserve"> signs used to mark the end or beginning of an entire text or a major section of text</w:t>
      </w:r>
      <w:r>
        <w:t>. W</w:t>
      </w:r>
      <w:r w:rsidR="004D2E67" w:rsidRPr="00DD7CCF">
        <w:t>e feel that this distinction in encoding is useful in many cases for distinguishing symbols definitely used for the purpose of punctuation from symbols used for a different or a less straightforward purpose</w:t>
      </w:r>
      <w:r>
        <w:t>. H</w:t>
      </w:r>
      <w:r w:rsidR="004D2E67" w:rsidRPr="00DD7CCF">
        <w:t>owever, the above definition is not and cannot be entirely objective, and in some cases it will not be possible to decide whether a symbol is a “punctuation mark” in this sense, or a “miscellaneous symbol</w:t>
      </w:r>
      <w:r>
        <w:t>.</w:t>
      </w:r>
      <w:r w:rsidR="004D2E67" w:rsidRPr="00DD7CCF">
        <w:t>”</w:t>
      </w:r>
      <w:r>
        <w:t xml:space="preserve"> W</w:t>
      </w:r>
      <w:r w:rsidR="004D2E67" w:rsidRPr="00DD7CCF">
        <w:t xml:space="preserve">e recommend that you choose the encoding for </w:t>
      </w:r>
      <w:r w:rsidR="00CB56FA">
        <w:t xml:space="preserve">miscellaneous </w:t>
      </w:r>
      <w:r w:rsidR="004D2E67" w:rsidRPr="00DD7CCF">
        <w:t>symbols whenever in doubt</w:t>
      </w:r>
      <w:r>
        <w:t>. A</w:t>
      </w:r>
      <w:r w:rsidR="004D2E67" w:rsidRPr="00DD7CCF">
        <w:t>lso keep in mind that encoding a miscellaneous symbol instead of a punctuation mark or vice versa is not an error and will have little ultimate impact on the quality of our corpus</w:t>
      </w:r>
      <w:r>
        <w:t>.</w:t>
      </w:r>
    </w:p>
    <w:p w14:paraId="239261CA" w14:textId="77777777" w:rsidR="001649DA" w:rsidRDefault="004D2E67" w:rsidP="0054433F">
      <w:pPr>
        <w:pStyle w:val="Lista"/>
      </w:pPr>
      <w:r w:rsidRPr="00DD7CCF">
        <w:t xml:space="preserve">as </w:t>
      </w:r>
      <w:r w:rsidR="001649DA">
        <w:t xml:space="preserve">per </w:t>
      </w:r>
      <w:r w:rsidRPr="00DD7CCF">
        <w:t xml:space="preserve">TG </w:t>
      </w:r>
      <w:r w:rsidR="003C3D87" w:rsidRPr="00DD7CCF">
        <w:t>§</w:t>
      </w:r>
      <w:r w:rsidRPr="00DD7CCF">
        <w:t xml:space="preserve">4.2.1, punctuation marks are to be transliterated as the abstract punctuation character . </w:t>
      </w:r>
      <w:r w:rsidRPr="00E24F87">
        <w:rPr>
          <w:noProof/>
        </w:rPr>
        <w:t>(</w:t>
      </w:r>
      <w:r w:rsidRPr="00DD7CCF">
        <w:t>full stop, period)</w:t>
      </w:r>
    </w:p>
    <w:p w14:paraId="3F8F4F7F" w14:textId="3332402B" w:rsidR="00C02B8C" w:rsidRPr="00DD7CCF" w:rsidRDefault="001649DA" w:rsidP="001649DA">
      <w:pPr>
        <w:pStyle w:val="Lista"/>
      </w:pPr>
      <w:r>
        <w:t xml:space="preserve">when the transliterated text is encoded, this </w:t>
      </w:r>
      <w:r w:rsidR="008F5CA4">
        <w:t xml:space="preserve">. </w:t>
      </w:r>
      <w:r>
        <w:t xml:space="preserve">character is wrapped in </w:t>
      </w:r>
      <w:r w:rsidR="004D2E67" w:rsidRPr="00DD7CCF">
        <w:rPr>
          <w:rStyle w:val="Code"/>
        </w:rPr>
        <w:t>&lt;g&gt;</w:t>
      </w:r>
      <w:r>
        <w:t xml:space="preserve">, allowing the shape of the original glyph to be encoded in the </w:t>
      </w:r>
      <w:r w:rsidR="008525C6" w:rsidRPr="008525C6">
        <w:rPr>
          <w:rStyle w:val="Codeattribute"/>
        </w:rPr>
        <w:t>@type</w:t>
      </w:r>
      <w:r w:rsidRPr="001649DA">
        <w:t xml:space="preserve"> </w:t>
      </w:r>
      <w:r w:rsidRPr="00DD7CCF">
        <w:t>attribute</w:t>
      </w:r>
      <w:r w:rsidR="008525C6" w:rsidRPr="008525C6">
        <w:t>,</w:t>
      </w:r>
      <w:r w:rsidR="004D2E67" w:rsidRPr="00DD7CCF">
        <w:t xml:space="preserve"> </w:t>
      </w:r>
      <w:r>
        <w:t xml:space="preserve">using </w:t>
      </w:r>
      <w:r w:rsidR="004D2E67" w:rsidRPr="00DD7CCF">
        <w:t xml:space="preserve">a value as described under </w:t>
      </w:r>
      <w:r w:rsidR="003C3D87" w:rsidRPr="00DD7CCF">
        <w:t>§</w:t>
      </w:r>
      <w:r w:rsidR="00543984">
        <w:fldChar w:fldCharType="begin"/>
      </w:r>
      <w:r w:rsidR="00543984">
        <w:instrText xml:space="preserve"> REF _Ref182551676 \r \h </w:instrText>
      </w:r>
      <w:r w:rsidR="00543984">
        <w:fldChar w:fldCharType="separate"/>
      </w:r>
      <w:r w:rsidR="00110B53">
        <w:t>4.2.2</w:t>
      </w:r>
      <w:r w:rsidR="00543984">
        <w:fldChar w:fldCharType="end"/>
      </w:r>
      <w:r w:rsidR="004D2E67" w:rsidRPr="00DD7CCF">
        <w:t xml:space="preserve"> above</w:t>
      </w:r>
      <w:r w:rsidR="00083099">
        <w:t xml:space="preserve">, as in </w:t>
      </w:r>
      <w:r w:rsidR="00083099">
        <w:fldChar w:fldCharType="begin"/>
      </w:r>
      <w:r w:rsidR="00083099">
        <w:instrText xml:space="preserve"> REF _Ref182577267 \h </w:instrText>
      </w:r>
      <w:r w:rsidR="00083099">
        <w:fldChar w:fldCharType="separate"/>
      </w:r>
      <w:r w:rsidR="00110B53" w:rsidRPr="00DD7CCF">
        <w:t xml:space="preserve">Example </w:t>
      </w:r>
      <w:r w:rsidR="00110B53">
        <w:rPr>
          <w:noProof/>
        </w:rPr>
        <w:t>4.2.3</w:t>
      </w:r>
      <w:r w:rsidR="00110B53" w:rsidRPr="00DD7CCF">
        <w:t>.</w:t>
      </w:r>
      <w:r w:rsidR="00110B53">
        <w:rPr>
          <w:noProof/>
        </w:rPr>
        <w:t>B</w:t>
      </w:r>
      <w:r w:rsidR="00083099">
        <w:fldChar w:fldCharType="end"/>
      </w:r>
    </w:p>
    <w:p w14:paraId="4459DE2D" w14:textId="566D8847" w:rsidR="00EE1925" w:rsidRDefault="00EE1925" w:rsidP="00EE1925">
      <w:pPr>
        <w:pStyle w:val="Lista2"/>
      </w:pPr>
      <w:r>
        <w:t>as explained in §</w:t>
      </w:r>
      <w:r>
        <w:fldChar w:fldCharType="begin"/>
      </w:r>
      <w:r>
        <w:instrText xml:space="preserve"> REF _Ref43987431 \r \h </w:instrText>
      </w:r>
      <w:r>
        <w:fldChar w:fldCharType="separate"/>
      </w:r>
      <w:r w:rsidR="00110B53">
        <w:t>4.2.1</w:t>
      </w:r>
      <w:r>
        <w:fldChar w:fldCharType="end"/>
      </w:r>
      <w:r>
        <w:t xml:space="preserve">, the </w:t>
      </w:r>
      <w:r w:rsidRPr="00DD7CCF">
        <w:t xml:space="preserve">presence of the </w:t>
      </w:r>
      <w:r>
        <w:t>.</w:t>
      </w:r>
      <w:r w:rsidRPr="00DD7CCF">
        <w:t xml:space="preserve"> character </w:t>
      </w:r>
      <w:r>
        <w:t xml:space="preserve">in the </w:t>
      </w:r>
      <w:r w:rsidRPr="00DD7CCF">
        <w:rPr>
          <w:rStyle w:val="Code"/>
        </w:rPr>
        <w:t>&lt;g&gt;</w:t>
      </w:r>
      <w:r>
        <w:t xml:space="preserve"> element means that we interpret the symbol as a punctuation mark, as distinguished from a different interpretation or the lack of interpretation</w:t>
      </w:r>
    </w:p>
    <w:p w14:paraId="77BD174F" w14:textId="0B452984" w:rsidR="00C02B8C" w:rsidRPr="00DD7CCF" w:rsidRDefault="004D2E67" w:rsidP="0054433F">
      <w:pPr>
        <w:pStyle w:val="Lista"/>
      </w:pPr>
      <w:r w:rsidRPr="00DD7CCF">
        <w:t xml:space="preserve">the primary purpose of </w:t>
      </w:r>
      <w:r w:rsidR="00DA0006">
        <w:t>retaining the</w:t>
      </w:r>
      <w:r w:rsidRPr="00DD7CCF">
        <w:t xml:space="preserve"> . </w:t>
      </w:r>
      <w:r w:rsidR="00DA0006">
        <w:t xml:space="preserve">character </w:t>
      </w:r>
      <w:r w:rsidRPr="00DD7CCF">
        <w:t xml:space="preserve">within </w:t>
      </w:r>
      <w:r w:rsidRPr="00DD7CCF">
        <w:rPr>
          <w:rStyle w:val="Code"/>
        </w:rPr>
        <w:t>&lt;g&gt;</w:t>
      </w:r>
      <w:r w:rsidR="00DA0006">
        <w:t xml:space="preserve">, rather than replacing them with an empty element, </w:t>
      </w:r>
      <w:r w:rsidRPr="00DD7CCF">
        <w:t xml:space="preserve">is to make it explicit on the lowest level </w:t>
      </w:r>
      <w:r w:rsidRPr="00E24F87">
        <w:rPr>
          <w:noProof/>
        </w:rPr>
        <w:t>(</w:t>
      </w:r>
      <w:r w:rsidRPr="00DD7CCF">
        <w:t>that of the text itself) that we consider certain characters to be punctuation marks</w:t>
      </w:r>
    </w:p>
    <w:p w14:paraId="2C34343A" w14:textId="77777777" w:rsidR="00C02B8C" w:rsidRPr="00DD7CCF" w:rsidRDefault="004D2E67" w:rsidP="00DA0006">
      <w:pPr>
        <w:pStyle w:val="Lista2"/>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325E372E" w14:textId="1FA37509" w:rsidR="00C02B8C" w:rsidRPr="00DD7CCF" w:rsidRDefault="004D2E67" w:rsidP="00DA0006">
      <w:pPr>
        <w:pStyle w:val="Lista3"/>
      </w:pPr>
      <w:r w:rsidRPr="00DD7CCF">
        <w:t>when supplying punctuation for the purpose of semantic segmentation</w:t>
      </w:r>
      <w:r w:rsidR="00DA0006">
        <w:t xml:space="preserve">, as per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110B53">
        <w:t>6.3.6</w:t>
      </w:r>
      <w:r w:rsidR="001B68E2" w:rsidRPr="00DD7CCF">
        <w:fldChar w:fldCharType="end"/>
      </w:r>
    </w:p>
    <w:p w14:paraId="6377B221" w14:textId="222C1E11" w:rsidR="00C02B8C" w:rsidRPr="00DD7CCF" w:rsidRDefault="004D2E67" w:rsidP="00DA0006">
      <w:pPr>
        <w:pStyle w:val="Lista3"/>
      </w:pPr>
      <w:r w:rsidRPr="00DD7CCF">
        <w:t>when encoding a text from a previous edition, without access to the original or a surrogate, if that edition does not describe the appearance of original punctuation marks</w:t>
      </w:r>
      <w:r w:rsidR="00DA0006">
        <w:t>, as follows:</w:t>
      </w:r>
    </w:p>
    <w:p w14:paraId="01F994B4" w14:textId="00BB70D4" w:rsidR="00C02B8C" w:rsidRPr="00DD7CCF" w:rsidRDefault="004D2E67" w:rsidP="00DA0006">
      <w:pPr>
        <w:pStyle w:val="Lista4"/>
      </w:pPr>
      <w:r w:rsidRPr="00DD7CCF">
        <w:t xml:space="preserve">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E4FE744" w:rsidR="00C02B8C" w:rsidRDefault="00DA0006" w:rsidP="00DA0006">
      <w:pPr>
        <w:pStyle w:val="Lista4"/>
      </w:pPr>
      <w:r>
        <w:t xml:space="preserve">use </w:t>
      </w:r>
      <w:r w:rsidR="004D2E67" w:rsidRPr="00DD7CCF">
        <w:t xml:space="preserve">a double .. to represent a higher-level punctuation mark </w:t>
      </w:r>
      <w:r w:rsidR="004D2E67" w:rsidRPr="00E24F87">
        <w:rPr>
          <w:noProof/>
        </w:rPr>
        <w:t>(</w:t>
      </w:r>
      <w:r w:rsidR="004D2E67" w:rsidRPr="00DD7CCF">
        <w:t xml:space="preserve">e.g. a double </w:t>
      </w:r>
      <w:r w:rsidR="004D2E67" w:rsidRPr="00DD7CCF">
        <w:rPr>
          <w:rStyle w:val="Foreign"/>
        </w:rPr>
        <w:t>daṇḍa</w:t>
      </w:r>
      <w:r w:rsidR="004D2E67" w:rsidRPr="00DD7CCF">
        <w:t>) used in the previous edition, if that edition employs two levels of punctuation</w:t>
      </w:r>
    </w:p>
    <w:p w14:paraId="31DB341D" w14:textId="093ED47C" w:rsidR="00CB56FA" w:rsidRDefault="00CB56FA" w:rsidP="00CB56FA">
      <w:pPr>
        <w:pStyle w:val="Lista"/>
      </w:pPr>
      <w:r>
        <w:t xml:space="preserve">multiple instances of identical or different punctuation marks shall be encoded separately </w:t>
      </w:r>
      <w:r w:rsidRPr="00CB56FA">
        <w:rPr>
          <w:rStyle w:val="Code"/>
        </w:rPr>
        <w:t>&lt;g&gt;</w:t>
      </w:r>
      <w:r w:rsidRPr="00CB56FA">
        <w:rPr>
          <w:rStyle w:val="Codetext"/>
        </w:rPr>
        <w:t>.</w:t>
      </w:r>
      <w:r w:rsidRPr="00CB56FA">
        <w:rPr>
          <w:rStyle w:val="Code"/>
        </w:rPr>
        <w:t>&lt;/g&gt;</w:t>
      </w:r>
      <w:r>
        <w:t xml:space="preserve"> with the appropriate </w:t>
      </w:r>
      <w:r w:rsidRPr="00CB56FA">
        <w:rPr>
          <w:rStyle w:val="Codeattribute"/>
        </w:rPr>
        <w:t>@type</w:t>
      </w:r>
      <w:r>
        <w:t xml:space="preserve">, unless the iterations together constitute a single punctuation mark for which an appropriate token exists (e.g. a double </w:t>
      </w:r>
      <w:r>
        <w:rPr>
          <w:rStyle w:val="Foreign"/>
        </w:rPr>
        <w:t>daṇḍa</w:t>
      </w:r>
      <w:r>
        <w:t>)</w:t>
      </w:r>
    </w:p>
    <w:p w14:paraId="67C382ED" w14:textId="04AFEFF6" w:rsidR="00CB56FA" w:rsidRDefault="00CB56FA" w:rsidP="00CB56FA">
      <w:pPr>
        <w:pStyle w:val="Lista2"/>
      </w:pPr>
      <w:r>
        <w:t>for groups of three or more marks for which both single and double tokens are available, preferably iterate the encoding with the single token as many times as applicable</w:t>
      </w:r>
    </w:p>
    <w:p w14:paraId="7292E1CC" w14:textId="57EB65B8" w:rsidR="00CB56FA" w:rsidRPr="00DD7CCF" w:rsidRDefault="00CB56FA" w:rsidP="004B12DA">
      <w:pPr>
        <w:pStyle w:val="Lista"/>
      </w:pPr>
      <w:r>
        <w:t>the guidelines for adding editorial spaces around symbols apply as per §</w:t>
      </w:r>
      <w:r>
        <w:fldChar w:fldCharType="begin"/>
      </w:r>
      <w:r>
        <w:instrText xml:space="preserve"> REF _Ref182578532 \r \h </w:instrText>
      </w:r>
      <w:r>
        <w:fldChar w:fldCharType="separate"/>
      </w:r>
      <w:r w:rsidR="00110B53">
        <w:t>4.2.2.1</w:t>
      </w:r>
      <w:r>
        <w:fldChar w:fldCharType="end"/>
      </w:r>
    </w:p>
    <w:tbl>
      <w:tblPr>
        <w:tblStyle w:val="CodeSampleTable"/>
        <w:tblW w:w="5000" w:type="pct"/>
        <w:tblLook w:val="04A0" w:firstRow="1" w:lastRow="0" w:firstColumn="1" w:lastColumn="0" w:noHBand="0" w:noVBand="1"/>
      </w:tblPr>
      <w:tblGrid>
        <w:gridCol w:w="9628"/>
      </w:tblGrid>
      <w:tr w:rsidR="00083099" w:rsidRPr="00DD7CCF" w14:paraId="582CDC3D" w14:textId="77777777" w:rsidTr="004B12DA">
        <w:trPr>
          <w:cnfStyle w:val="100000000000" w:firstRow="1" w:lastRow="0" w:firstColumn="0" w:lastColumn="0" w:oddVBand="0" w:evenVBand="0" w:oddHBand="0" w:evenHBand="0" w:firstRowFirstColumn="0" w:firstRowLastColumn="0" w:lastRowFirstColumn="0" w:lastRowLastColumn="0"/>
        </w:trPr>
        <w:tc>
          <w:tcPr>
            <w:tcW w:w="5000" w:type="pct"/>
          </w:tcPr>
          <w:p w14:paraId="72559472" w14:textId="41FEFD25" w:rsidR="00083099" w:rsidRPr="00DD7CCF" w:rsidRDefault="00083099" w:rsidP="004B12DA">
            <w:pPr>
              <w:pStyle w:val="Kpalrs"/>
            </w:pPr>
            <w:bookmarkStart w:id="438" w:name="_zhzv8lagn4n3" w:colFirst="0" w:colLast="0"/>
            <w:bookmarkStart w:id="439" w:name="_Ref182577267"/>
            <w:bookmarkStart w:id="440" w:name="_Ref43985052"/>
            <w:bookmarkEnd w:id="438"/>
            <w:r w:rsidRPr="00DD7CCF">
              <w:t xml:space="preserve">Example </w:t>
            </w:r>
            <w:r w:rsidR="00542B66">
              <w:fldChar w:fldCharType="begin"/>
            </w:r>
            <w:r w:rsidR="00542B66">
              <w:instrText xml:space="preserve"> STYLEREF 3 \s </w:instrText>
            </w:r>
            <w:r w:rsidR="00542B66">
              <w:fldChar w:fldCharType="separate"/>
            </w:r>
            <w:r w:rsidR="00110B53">
              <w:rPr>
                <w:noProof/>
              </w:rPr>
              <w:t>4.2.3</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B</w:t>
            </w:r>
            <w:r w:rsidR="00542B66">
              <w:rPr>
                <w:noProof/>
              </w:rPr>
              <w:fldChar w:fldCharType="end"/>
            </w:r>
            <w:bookmarkEnd w:id="439"/>
            <w:r w:rsidRPr="00DD7CCF">
              <w:t xml:space="preserve">: </w:t>
            </w:r>
            <w:r>
              <w:t>encoding punctuation marks</w:t>
            </w:r>
          </w:p>
        </w:tc>
      </w:tr>
      <w:tr w:rsidR="00083099" w:rsidRPr="00DD7CCF" w14:paraId="343D49D8" w14:textId="77777777" w:rsidTr="004B12DA">
        <w:tc>
          <w:tcPr>
            <w:tcW w:w="5000" w:type="pct"/>
            <w:vAlign w:val="center"/>
          </w:tcPr>
          <w:p w14:paraId="4C09EFB1" w14:textId="156BC032" w:rsidR="00083099" w:rsidRPr="00DD7CCF" w:rsidRDefault="00083099" w:rsidP="004B12DA">
            <w:pPr>
              <w:pStyle w:val="Image"/>
              <w:rPr>
                <w:rStyle w:val="Code"/>
              </w:rPr>
            </w:pPr>
            <w:r>
              <w:drawing>
                <wp:inline distT="0" distB="0" distL="0" distR="0" wp14:anchorId="6688923A" wp14:editId="6C5DA7AB">
                  <wp:extent cx="6114415" cy="621030"/>
                  <wp:effectExtent l="0" t="0" r="635" b="7620"/>
                  <wp:docPr id="42249825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14415" cy="621030"/>
                          </a:xfrm>
                          <a:prstGeom prst="rect">
                            <a:avLst/>
                          </a:prstGeom>
                          <a:noFill/>
                          <a:ln>
                            <a:noFill/>
                          </a:ln>
                        </pic:spPr>
                      </pic:pic>
                    </a:graphicData>
                  </a:graphic>
                </wp:inline>
              </w:drawing>
            </w:r>
          </w:p>
        </w:tc>
      </w:tr>
      <w:tr w:rsidR="00083099" w:rsidRPr="00DD7CCF" w14:paraId="69D69D02" w14:textId="77777777" w:rsidTr="004B12DA">
        <w:tc>
          <w:tcPr>
            <w:tcW w:w="5000" w:type="pct"/>
          </w:tcPr>
          <w:p w14:paraId="2E46B691" w14:textId="2708DB1C" w:rsidR="00083099" w:rsidRPr="00DD7CCF" w:rsidRDefault="00083099" w:rsidP="004B12DA">
            <w:pPr>
              <w:pStyle w:val="CodeParagraph"/>
            </w:pPr>
            <w:r>
              <w:rPr>
                <w:rStyle w:val="Codetext"/>
              </w:rPr>
              <w:t xml:space="preserve">... </w:t>
            </w:r>
            <w:r w:rsidRPr="00083099">
              <w:rPr>
                <w:rStyle w:val="Codetext"/>
              </w:rPr>
              <w:t>deśam apālayaT</w:t>
            </w:r>
            <w:r w:rsidRPr="00083099">
              <w:rPr>
                <w:rStyle w:val="Code"/>
              </w:rPr>
              <w:t xml:space="preserve">&lt;g </w:t>
            </w:r>
            <w:r w:rsidRPr="00083099">
              <w:rPr>
                <w:rStyle w:val="Codeattribute"/>
              </w:rPr>
              <w:t>type=</w:t>
            </w:r>
            <w:r w:rsidRPr="00083099">
              <w:rPr>
                <w:rStyle w:val="Codevalue"/>
              </w:rPr>
              <w:t>"ddandaSerif"</w:t>
            </w:r>
            <w:r w:rsidRPr="00083099">
              <w:rPr>
                <w:rStyle w:val="Code"/>
              </w:rPr>
              <w:t>&gt;</w:t>
            </w:r>
            <w:r w:rsidRPr="00083099">
              <w:rPr>
                <w:rStyle w:val="Codetext"/>
              </w:rPr>
              <w:t>.</w:t>
            </w:r>
            <w:r w:rsidRPr="00083099">
              <w:rPr>
                <w:rStyle w:val="Code"/>
              </w:rPr>
              <w:t>&lt;/g&gt;</w:t>
            </w:r>
            <w:r w:rsidRPr="00083099">
              <w:rPr>
                <w:rStyle w:val="Codetext"/>
              </w:rPr>
              <w:t xml:space="preserve"> tat-putro jayasiṁhas trayastriṁśataṁ</w:t>
            </w:r>
            <w:r w:rsidRPr="00083099">
              <w:rPr>
                <w:rStyle w:val="Code"/>
              </w:rPr>
              <w:t xml:space="preserve">&lt;g </w:t>
            </w:r>
            <w:r w:rsidRPr="00083099">
              <w:rPr>
                <w:rStyle w:val="Codeattribute"/>
              </w:rPr>
              <w:t>type=</w:t>
            </w:r>
            <w:r w:rsidRPr="00083099">
              <w:rPr>
                <w:rStyle w:val="Codevalue"/>
              </w:rPr>
              <w:t>"dandaSerif"</w:t>
            </w:r>
            <w:r w:rsidRPr="00083099">
              <w:rPr>
                <w:rStyle w:val="Code"/>
              </w:rPr>
              <w:t>&gt;</w:t>
            </w:r>
            <w:r w:rsidRPr="00083099">
              <w:rPr>
                <w:rStyle w:val="Codetext"/>
              </w:rPr>
              <w:t>.</w:t>
            </w:r>
            <w:r w:rsidRPr="00083099">
              <w:rPr>
                <w:rStyle w:val="Code"/>
              </w:rPr>
              <w:t>&lt;/g&gt;</w:t>
            </w:r>
            <w:r>
              <w:rPr>
                <w:rStyle w:val="Codetext"/>
              </w:rPr>
              <w:t xml:space="preserve"> ...</w:t>
            </w:r>
          </w:p>
        </w:tc>
      </w:tr>
    </w:tbl>
    <w:p w14:paraId="152DFF49" w14:textId="59522BF4" w:rsidR="00C02B8C" w:rsidRPr="00DD7CCF" w:rsidRDefault="004D2E67" w:rsidP="0054433F">
      <w:pPr>
        <w:pStyle w:val="Cmsor4"/>
      </w:pPr>
      <w:bookmarkStart w:id="441" w:name="_Ref182580156"/>
      <w:bookmarkStart w:id="442" w:name="_Ref182580159"/>
      <w:bookmarkStart w:id="443" w:name="_Ref182580186"/>
      <w:bookmarkStart w:id="444" w:name="_Toc182997026"/>
      <w:r w:rsidRPr="00DD7CCF">
        <w:t xml:space="preserve">Space filler </w:t>
      </w:r>
      <w:r w:rsidR="00CB56FA">
        <w:t>symbol</w:t>
      </w:r>
      <w:r w:rsidRPr="00DD7CCF">
        <w:t>s</w:t>
      </w:r>
      <w:bookmarkEnd w:id="440"/>
      <w:bookmarkEnd w:id="441"/>
      <w:bookmarkEnd w:id="442"/>
      <w:bookmarkEnd w:id="443"/>
      <w:bookmarkEnd w:id="444"/>
    </w:p>
    <w:p w14:paraId="20A75349" w14:textId="5C806CD1" w:rsidR="004F4C63" w:rsidRDefault="008F5CA4" w:rsidP="0054433F">
      <w:pPr>
        <w:pStyle w:val="Lista"/>
      </w:pPr>
      <w:r w:rsidRPr="00DD7CCF">
        <w:t xml:space="preserve">as per TG §4.2.2, </w:t>
      </w:r>
      <w:r w:rsidR="004D2E67" w:rsidRPr="00DD7CCF">
        <w:t xml:space="preserve">symbols whose function is clearly and unambiguously to fill up space in a line to the margin </w:t>
      </w:r>
      <w:r>
        <w:t xml:space="preserve">(or occasionally to another feature, such as a </w:t>
      </w:r>
      <w:r w:rsidRPr="00DD7CCF">
        <w:t>binding-hole</w:t>
      </w:r>
      <w:r>
        <w:t xml:space="preserve">) </w:t>
      </w:r>
      <w:r w:rsidR="004D2E67" w:rsidRPr="00DD7CCF">
        <w:t>are</w:t>
      </w:r>
      <w:r>
        <w:t xml:space="preserve"> </w:t>
      </w:r>
      <w:r w:rsidR="004D2E67" w:rsidRPr="00DD7CCF">
        <w:t xml:space="preserve">transliterated using the </w:t>
      </w:r>
      <w:r w:rsidR="003C3D87" w:rsidRPr="00DD7CCF">
        <w:t>§</w:t>
      </w:r>
      <w:r w:rsidR="004D2E67" w:rsidRPr="00DD7CCF">
        <w:t xml:space="preserve"> sign</w:t>
      </w:r>
    </w:p>
    <w:p w14:paraId="6550371C" w14:textId="619AA916" w:rsidR="00FF7702" w:rsidRPr="00DD7CCF" w:rsidRDefault="00FF7702" w:rsidP="0054433F">
      <w:pPr>
        <w:pStyle w:val="Lista2"/>
      </w:pPr>
      <w:r>
        <w:lastRenderedPageBreak/>
        <w:t>if a portion of text that the scribe was unable to provide is represented by a scribal mark such as dotting or lines, use the encoding described in §</w:t>
      </w:r>
      <w:r>
        <w:fldChar w:fldCharType="begin"/>
      </w:r>
      <w:r>
        <w:instrText xml:space="preserve"> REF _Ref156807687 \r \h </w:instrText>
      </w:r>
      <w:r>
        <w:fldChar w:fldCharType="separate"/>
      </w:r>
      <w:r w:rsidR="00004102">
        <w:t>4.3.2.2</w:t>
      </w:r>
      <w:r>
        <w:fldChar w:fldCharType="end"/>
      </w:r>
      <w:r>
        <w:t xml:space="preserve">, and do not encode </w:t>
      </w:r>
      <w:r w:rsidR="0008720B">
        <w:t xml:space="preserve">the mark </w:t>
      </w:r>
      <w:r>
        <w:t>as a symbol</w:t>
      </w:r>
    </w:p>
    <w:p w14:paraId="4E32E119" w14:textId="6089A213" w:rsidR="00C02B8C" w:rsidRPr="00DD7CCF" w:rsidRDefault="008F5CA4" w:rsidP="0054433F">
      <w:pPr>
        <w:pStyle w:val="Lista"/>
      </w:pPr>
      <w:r>
        <w:t xml:space="preserve">when the transliterated text is encoded, these </w:t>
      </w:r>
      <w:r w:rsidR="003C3D87" w:rsidRPr="00DD7CCF">
        <w:t>§</w:t>
      </w:r>
      <w:r w:rsidR="004D2E67" w:rsidRPr="00DD7CCF">
        <w:t xml:space="preserve"> characters </w:t>
      </w:r>
      <w:r>
        <w:t xml:space="preserve">are </w:t>
      </w:r>
      <w:r w:rsidR="004D2E67" w:rsidRPr="00DD7CCF">
        <w:t xml:space="preserve">wrapped in </w:t>
      </w:r>
      <w:r w:rsidR="004D2E67" w:rsidRPr="00DD7CCF">
        <w:rPr>
          <w:rStyle w:val="Code"/>
        </w:rPr>
        <w:t>&lt;g&gt;</w:t>
      </w:r>
      <w:r>
        <w:t xml:space="preserve">, allowing the shape of the original glyph to be encoded in the </w:t>
      </w:r>
      <w:r w:rsidRPr="008525C6">
        <w:rPr>
          <w:rStyle w:val="Codeattribute"/>
        </w:rPr>
        <w:t>@type</w:t>
      </w:r>
      <w:r w:rsidRPr="001649DA">
        <w:t xml:space="preserve"> </w:t>
      </w:r>
      <w:r w:rsidRPr="00DD7CCF">
        <w:t>attribute</w:t>
      </w:r>
      <w:r w:rsidRPr="008525C6">
        <w:t>,</w:t>
      </w:r>
      <w:r w:rsidRPr="00DD7CCF">
        <w:t xml:space="preserve"> </w:t>
      </w:r>
      <w:r>
        <w:t xml:space="preserve">using </w:t>
      </w:r>
      <w:r w:rsidRPr="00DD7CCF">
        <w:t>a value as described under §</w:t>
      </w:r>
      <w:r>
        <w:fldChar w:fldCharType="begin"/>
      </w:r>
      <w:r>
        <w:instrText xml:space="preserve"> REF _Ref182551676 \r \h </w:instrText>
      </w:r>
      <w:r>
        <w:fldChar w:fldCharType="separate"/>
      </w:r>
      <w:r w:rsidR="00110B53">
        <w:t>4.2.2</w:t>
      </w:r>
      <w:r>
        <w:fldChar w:fldCharType="end"/>
      </w:r>
      <w:r w:rsidRPr="00DD7CCF">
        <w:t xml:space="preserve"> above</w:t>
      </w:r>
      <w:r>
        <w:t xml:space="preserve">, as in </w:t>
      </w:r>
      <w:r>
        <w:fldChar w:fldCharType="begin"/>
      </w:r>
      <w:r>
        <w:instrText xml:space="preserve"> REF _Ref182576762 \h </w:instrText>
      </w:r>
      <w:r>
        <w:fldChar w:fldCharType="separate"/>
      </w:r>
      <w:r w:rsidR="00110B53" w:rsidRPr="00DD7CCF">
        <w:t xml:space="preserve">Example </w:t>
      </w:r>
      <w:r w:rsidR="00110B53">
        <w:rPr>
          <w:noProof/>
        </w:rPr>
        <w:t>4.2.3</w:t>
      </w:r>
      <w:r w:rsidR="00110B53" w:rsidRPr="00DD7CCF">
        <w:t>.</w:t>
      </w:r>
      <w:r w:rsidR="00110B53">
        <w:rPr>
          <w:noProof/>
        </w:rPr>
        <w:t>C</w:t>
      </w:r>
      <w:r>
        <w:fldChar w:fldCharType="end"/>
      </w:r>
    </w:p>
    <w:p w14:paraId="2EA4CFF7" w14:textId="0C071A49" w:rsidR="00EE1925" w:rsidRDefault="00EE1925" w:rsidP="00EE1925">
      <w:pPr>
        <w:pStyle w:val="Lista2"/>
      </w:pPr>
      <w:r>
        <w:t>as explained in §</w:t>
      </w:r>
      <w:r>
        <w:fldChar w:fldCharType="begin"/>
      </w:r>
      <w:r>
        <w:instrText xml:space="preserve"> REF _Ref43987431 \r \h </w:instrText>
      </w:r>
      <w:r>
        <w:fldChar w:fldCharType="separate"/>
      </w:r>
      <w:r w:rsidR="00110B53">
        <w:t>4.2.1</w:t>
      </w:r>
      <w:r>
        <w:fldChar w:fldCharType="end"/>
      </w:r>
      <w:r>
        <w:t xml:space="preserve">, the </w:t>
      </w:r>
      <w:r w:rsidRPr="00DD7CCF">
        <w:t xml:space="preserve">presence of the § character </w:t>
      </w:r>
      <w:r>
        <w:t xml:space="preserve">in the </w:t>
      </w:r>
      <w:r w:rsidRPr="00DD7CCF">
        <w:rPr>
          <w:rStyle w:val="Code"/>
        </w:rPr>
        <w:t>&lt;g&gt;</w:t>
      </w:r>
      <w:r>
        <w:t xml:space="preserve"> element means that we interpret the symbol as a space filler, as distinguished from a different interpretation or the lack of interpretation</w:t>
      </w:r>
    </w:p>
    <w:p w14:paraId="3DF937D6" w14:textId="66D47F13" w:rsidR="00C02B8C" w:rsidRDefault="004D2E67" w:rsidP="0054433F">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r w:rsidR="008F5CA4">
        <w:t xml:space="preserve">, as in </w:t>
      </w:r>
      <w:r w:rsidR="008F5CA4">
        <w:fldChar w:fldCharType="begin"/>
      </w:r>
      <w:r w:rsidR="008F5CA4">
        <w:instrText xml:space="preserve"> REF _Ref182576763 \h </w:instrText>
      </w:r>
      <w:r w:rsidR="008F5CA4">
        <w:fldChar w:fldCharType="separate"/>
      </w:r>
      <w:r w:rsidR="00110B53" w:rsidRPr="00DD7CCF">
        <w:t xml:space="preserve">Example </w:t>
      </w:r>
      <w:r w:rsidR="00110B53">
        <w:rPr>
          <w:noProof/>
        </w:rPr>
        <w:t>4.2.3</w:t>
      </w:r>
      <w:r w:rsidR="00110B53" w:rsidRPr="00DD7CCF">
        <w:t>.</w:t>
      </w:r>
      <w:r w:rsidR="00110B53">
        <w:rPr>
          <w:noProof/>
        </w:rPr>
        <w:t>D</w:t>
      </w:r>
      <w:r w:rsidR="008F5CA4">
        <w:fldChar w:fldCharType="end"/>
      </w:r>
    </w:p>
    <w:p w14:paraId="065140BE" w14:textId="26958CA9" w:rsidR="00CB56FA" w:rsidRPr="00DD7CCF" w:rsidRDefault="00CB56FA" w:rsidP="004B12DA">
      <w:pPr>
        <w:pStyle w:val="Lista"/>
      </w:pPr>
      <w:r>
        <w:t>the guidelines for adding editorial spaces around symbols apply as per §</w:t>
      </w:r>
      <w:r>
        <w:fldChar w:fldCharType="begin"/>
      </w:r>
      <w:r>
        <w:instrText xml:space="preserve"> REF _Ref182578532 \r \h </w:instrText>
      </w:r>
      <w:r>
        <w:fldChar w:fldCharType="separate"/>
      </w:r>
      <w:r w:rsidR="00110B53">
        <w:t>4.2.2.1</w:t>
      </w:r>
      <w:r>
        <w:fldChar w:fldCharType="end"/>
      </w:r>
    </w:p>
    <w:tbl>
      <w:tblPr>
        <w:tblStyle w:val="CodeSampleTable"/>
        <w:tblW w:w="5000" w:type="pct"/>
        <w:tblLook w:val="04A0" w:firstRow="1" w:lastRow="0" w:firstColumn="1" w:lastColumn="0" w:noHBand="0" w:noVBand="1"/>
      </w:tblPr>
      <w:tblGrid>
        <w:gridCol w:w="9628"/>
      </w:tblGrid>
      <w:tr w:rsidR="008F5CA4" w:rsidRPr="00DD7CCF" w14:paraId="110BDC41" w14:textId="77777777" w:rsidTr="004B12DA">
        <w:trPr>
          <w:cnfStyle w:val="100000000000" w:firstRow="1" w:lastRow="0" w:firstColumn="0" w:lastColumn="0" w:oddVBand="0" w:evenVBand="0" w:oddHBand="0" w:evenHBand="0" w:firstRowFirstColumn="0" w:firstRowLastColumn="0" w:lastRowFirstColumn="0" w:lastRowLastColumn="0"/>
        </w:trPr>
        <w:tc>
          <w:tcPr>
            <w:tcW w:w="5000" w:type="pct"/>
          </w:tcPr>
          <w:p w14:paraId="0E669918" w14:textId="794D6993" w:rsidR="008F5CA4" w:rsidRPr="00DD7CCF" w:rsidRDefault="008F5CA4" w:rsidP="004B12DA">
            <w:pPr>
              <w:pStyle w:val="Kpalrs"/>
            </w:pPr>
            <w:bookmarkStart w:id="445" w:name="_Ref182576762"/>
            <w:bookmarkStart w:id="446" w:name="_Ref182579118"/>
            <w:r w:rsidRPr="00DD7CCF">
              <w:t xml:space="preserve">Example </w:t>
            </w:r>
            <w:r w:rsidR="00542B66">
              <w:fldChar w:fldCharType="begin"/>
            </w:r>
            <w:r w:rsidR="00542B66">
              <w:instrText xml:space="preserve"> STYLEREF 3 \s </w:instrText>
            </w:r>
            <w:r w:rsidR="00542B66">
              <w:fldChar w:fldCharType="separate"/>
            </w:r>
            <w:r w:rsidR="00110B53">
              <w:rPr>
                <w:noProof/>
              </w:rPr>
              <w:t>4.2.3</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C</w:t>
            </w:r>
            <w:r w:rsidR="00542B66">
              <w:rPr>
                <w:noProof/>
              </w:rPr>
              <w:fldChar w:fldCharType="end"/>
            </w:r>
            <w:bookmarkEnd w:id="445"/>
            <w:r w:rsidRPr="00DD7CCF">
              <w:t xml:space="preserve">: </w:t>
            </w:r>
            <w:r w:rsidR="00083099">
              <w:t xml:space="preserve">encoding </w:t>
            </w:r>
            <w:r w:rsidR="00CB56FA">
              <w:t xml:space="preserve">a </w:t>
            </w:r>
            <w:r w:rsidR="00083099">
              <w:t>space filler character</w:t>
            </w:r>
            <w:bookmarkEnd w:id="446"/>
          </w:p>
        </w:tc>
      </w:tr>
      <w:tr w:rsidR="008F5CA4" w:rsidRPr="00DD7CCF" w14:paraId="0D90FA5A" w14:textId="77777777" w:rsidTr="004B12DA">
        <w:tc>
          <w:tcPr>
            <w:tcW w:w="5000" w:type="pct"/>
            <w:vAlign w:val="center"/>
          </w:tcPr>
          <w:p w14:paraId="0F0D5560" w14:textId="77777777" w:rsidR="008F5CA4" w:rsidRPr="00DD7CCF" w:rsidRDefault="008F5CA4" w:rsidP="004B12DA">
            <w:pPr>
              <w:pStyle w:val="Image"/>
              <w:rPr>
                <w:rStyle w:val="Code"/>
              </w:rPr>
            </w:pPr>
            <w:r w:rsidRPr="00DD7CCF">
              <w:drawing>
                <wp:inline distT="114300" distB="114300" distL="114300" distR="114300" wp14:anchorId="765AE877" wp14:editId="18951BF0">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2000567" cy="489935"/>
                          </a:xfrm>
                          <a:prstGeom prst="rect">
                            <a:avLst/>
                          </a:prstGeom>
                          <a:ln/>
                        </pic:spPr>
                      </pic:pic>
                    </a:graphicData>
                  </a:graphic>
                </wp:inline>
              </w:drawing>
            </w:r>
          </w:p>
        </w:tc>
      </w:tr>
      <w:tr w:rsidR="008F5CA4" w:rsidRPr="00DD7CCF" w14:paraId="0C6AC02B" w14:textId="77777777" w:rsidTr="004B12DA">
        <w:tc>
          <w:tcPr>
            <w:tcW w:w="5000" w:type="pct"/>
          </w:tcPr>
          <w:p w14:paraId="0DE10433" w14:textId="40EB14D3" w:rsidR="008F5CA4" w:rsidRPr="00DD7CCF" w:rsidRDefault="008F5CA4" w:rsidP="004B12DA">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"squiggleVertical"</w:t>
            </w:r>
            <w:r w:rsidRPr="00DD7CCF">
              <w:rPr>
                <w:rStyle w:val="Code"/>
              </w:rPr>
              <w:t>&gt;</w:t>
            </w:r>
            <w:r w:rsidRPr="00DD7CCF">
              <w:rPr>
                <w:rStyle w:val="Codetext"/>
              </w:rPr>
              <w:t>§</w:t>
            </w:r>
            <w:r w:rsidRPr="00DD7CCF">
              <w:rPr>
                <w:rStyle w:val="Code"/>
              </w:rPr>
              <w:t>&lt;/g&gt;</w:t>
            </w:r>
          </w:p>
        </w:tc>
      </w:tr>
    </w:tbl>
    <w:p w14:paraId="1CDFD666" w14:textId="77777777" w:rsidR="00074E9C" w:rsidRPr="00DD7CCF" w:rsidRDefault="00074E9C" w:rsidP="0054433F"/>
    <w:tbl>
      <w:tblPr>
        <w:tblStyle w:val="CodeSampleTable"/>
        <w:tblW w:w="5000" w:type="pct"/>
        <w:tblLook w:val="04A0" w:firstRow="1" w:lastRow="0" w:firstColumn="1" w:lastColumn="0" w:noHBand="0" w:noVBand="1"/>
      </w:tblPr>
      <w:tblGrid>
        <w:gridCol w:w="9628"/>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0682339D" w:rsidR="00074E9C" w:rsidRPr="00DD7CCF" w:rsidRDefault="00074E9C" w:rsidP="0054433F">
            <w:pPr>
              <w:pStyle w:val="Kpalrs"/>
            </w:pPr>
            <w:bookmarkStart w:id="447" w:name="_Ref182576763"/>
            <w:r w:rsidRPr="00DD7CCF">
              <w:t xml:space="preserve">Example </w:t>
            </w:r>
            <w:r w:rsidR="00542B66">
              <w:fldChar w:fldCharType="begin"/>
            </w:r>
            <w:r w:rsidR="00542B66">
              <w:instrText xml:space="preserve"> STYLEREF 3 \s </w:instrText>
            </w:r>
            <w:r w:rsidR="00542B66">
              <w:fldChar w:fldCharType="separate"/>
            </w:r>
            <w:r w:rsidR="00110B53">
              <w:rPr>
                <w:noProof/>
              </w:rPr>
              <w:t>4.2.3</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D</w:t>
            </w:r>
            <w:r w:rsidR="00542B66">
              <w:rPr>
                <w:noProof/>
              </w:rPr>
              <w:fldChar w:fldCharType="end"/>
            </w:r>
            <w:bookmarkEnd w:id="447"/>
            <w:r w:rsidRPr="00DD7CCF">
              <w:t xml:space="preserve">: </w:t>
            </w:r>
            <w:r w:rsidR="00083099">
              <w:t>encoding multiple space fillers</w:t>
            </w:r>
          </w:p>
        </w:tc>
      </w:tr>
      <w:tr w:rsidR="00074E9C" w:rsidRPr="00DD7CCF" w14:paraId="16F07B70" w14:textId="77777777" w:rsidTr="00837BA5">
        <w:tc>
          <w:tcPr>
            <w:tcW w:w="5000" w:type="pct"/>
            <w:vAlign w:val="center"/>
          </w:tcPr>
          <w:p w14:paraId="7DF76527" w14:textId="77777777" w:rsidR="00074E9C" w:rsidRPr="00DD7CCF" w:rsidRDefault="00074E9C" w:rsidP="0054433F">
            <w:pPr>
              <w:pStyle w:val="Image"/>
              <w:rPr>
                <w:rStyle w:val="Code"/>
              </w:rPr>
            </w:pPr>
            <w:r w:rsidRPr="00DD7CCF">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8"/>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54433F">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54433F">
      <w:pPr>
        <w:pStyle w:val="Cmsor4"/>
      </w:pPr>
      <w:bookmarkStart w:id="448" w:name="_ds0gogy82fug" w:colFirst="0" w:colLast="0"/>
      <w:bookmarkStart w:id="449" w:name="_Ref43987396"/>
      <w:bookmarkStart w:id="450" w:name="_Toc182997027"/>
      <w:bookmarkEnd w:id="448"/>
      <w:r w:rsidRPr="00DD7CCF">
        <w:t>Miscellaneous symbols</w:t>
      </w:r>
      <w:bookmarkEnd w:id="449"/>
      <w:bookmarkEnd w:id="450"/>
    </w:p>
    <w:p w14:paraId="381E482B" w14:textId="408D89C9" w:rsidR="00C02B8C" w:rsidRPr="00DD7CCF" w:rsidRDefault="004D2E67" w:rsidP="0054433F">
      <w:pPr>
        <w:pStyle w:val="Lista"/>
      </w:pPr>
      <w:r w:rsidRPr="00DD7CCF">
        <w:t xml:space="preserve">this subsection applies </w:t>
      </w:r>
      <w:r w:rsidR="00083099">
        <w:t xml:space="preserve">symbols which are neither </w:t>
      </w:r>
      <w:r w:rsidRPr="00DD7CCF">
        <w:t>alphanumeric</w:t>
      </w:r>
      <w:r w:rsidR="00083099">
        <w:t>,</w:t>
      </w:r>
      <w:r w:rsidRPr="00DD7CCF">
        <w:t xml:space="preserve"> </w:t>
      </w:r>
      <w:r w:rsidR="00083099">
        <w:t xml:space="preserve">nor </w:t>
      </w:r>
      <w:r w:rsidRPr="00DD7CCF">
        <w:t xml:space="preserve">clearly </w:t>
      </w:r>
      <w:r w:rsidR="00083099">
        <w:t xml:space="preserve">assignable to </w:t>
      </w:r>
      <w:r w:rsidRPr="00DD7CCF">
        <w:t>any of the following categories:</w:t>
      </w:r>
    </w:p>
    <w:p w14:paraId="7CC36A8A" w14:textId="394E19D9" w:rsidR="00C02B8C" w:rsidRPr="00DD7CCF" w:rsidRDefault="004D2E67" w:rsidP="0054433F">
      <w:pPr>
        <w:pStyle w:val="Lista2"/>
      </w:pPr>
      <w:r w:rsidRPr="00DD7CCF">
        <w:t xml:space="preserve">premodern </w:t>
      </w:r>
      <w:r w:rsidR="00817FFE">
        <w:t xml:space="preserve">scribal </w:t>
      </w:r>
      <w:r w:rsidRPr="00DD7CCF">
        <w:t>marks, which are not encoded as textual content</w:t>
      </w:r>
      <w:r w:rsidR="00004102">
        <w:t xml:space="preserve"> (§</w:t>
      </w:r>
      <w:r w:rsidR="00004102">
        <w:fldChar w:fldCharType="begin"/>
      </w:r>
      <w:r w:rsidR="00004102">
        <w:instrText xml:space="preserve"> REF _Ref156807687 \r \h </w:instrText>
      </w:r>
      <w:r w:rsidR="00004102">
        <w:fldChar w:fldCharType="separate"/>
      </w:r>
      <w:r w:rsidR="00004102">
        <w:t>4.3.2.2</w:t>
      </w:r>
      <w:r w:rsidR="00004102">
        <w:fldChar w:fldCharType="end"/>
      </w:r>
      <w:r w:rsidR="00004102">
        <w:t xml:space="preserve"> about marks representing text not inscribed; §</w:t>
      </w:r>
      <w:r w:rsidR="00004102">
        <w:fldChar w:fldCharType="begin"/>
      </w:r>
      <w:r w:rsidR="00004102">
        <w:instrText xml:space="preserve"> REF _Ref183012048 \r \h </w:instrText>
      </w:r>
      <w:r w:rsidR="00004102">
        <w:fldChar w:fldCharType="separate"/>
      </w:r>
      <w:r w:rsidR="00004102">
        <w:t>4.4</w:t>
      </w:r>
      <w:r w:rsidR="00004102">
        <w:fldChar w:fldCharType="end"/>
      </w:r>
      <w:r w:rsidR="00004102">
        <w:t xml:space="preserve"> about marks for scribal correction)</w:t>
      </w:r>
    </w:p>
    <w:p w14:paraId="6FDB36ED" w14:textId="708EF53D" w:rsidR="00C02B8C" w:rsidRPr="00DD7CCF" w:rsidRDefault="004D2E67" w:rsidP="0054433F">
      <w:pPr>
        <w:pStyle w:val="Lista2"/>
      </w:pPr>
      <w:r w:rsidRPr="00DD7CCF">
        <w:t xml:space="preserve">punctuation marks as defined in </w:t>
      </w:r>
      <w:r w:rsidR="003C3D87" w:rsidRPr="00DD7CCF">
        <w:t>§</w:t>
      </w:r>
      <w:r w:rsidR="00CB56FA">
        <w:fldChar w:fldCharType="begin"/>
      </w:r>
      <w:r w:rsidR="00CB56FA">
        <w:instrText xml:space="preserve"> REF _Ref182580335 \r \h </w:instrText>
      </w:r>
      <w:r w:rsidR="00CB56FA">
        <w:fldChar w:fldCharType="separate"/>
      </w:r>
      <w:r w:rsidR="00110B53">
        <w:t>4.2.3.3</w:t>
      </w:r>
      <w:r w:rsidR="00CB56FA">
        <w:fldChar w:fldCharType="end"/>
      </w:r>
    </w:p>
    <w:p w14:paraId="47D7199C" w14:textId="72130D27" w:rsidR="00C02B8C" w:rsidRPr="00DD7CCF" w:rsidRDefault="004D2E67" w:rsidP="0054433F">
      <w:pPr>
        <w:pStyle w:val="Lista2"/>
      </w:pPr>
      <w:r w:rsidRPr="00DD7CCF">
        <w:t xml:space="preserve">space fillers as defined in </w:t>
      </w:r>
      <w:r w:rsidR="003C3D87" w:rsidRPr="00DD7CCF">
        <w:t>§</w:t>
      </w:r>
      <w:r w:rsidR="00CB56FA">
        <w:fldChar w:fldCharType="begin"/>
      </w:r>
      <w:r w:rsidR="00CB56FA">
        <w:instrText xml:space="preserve"> REF _Ref182580186 \r \h </w:instrText>
      </w:r>
      <w:r w:rsidR="00CB56FA">
        <w:fldChar w:fldCharType="separate"/>
      </w:r>
      <w:r w:rsidR="00110B53">
        <w:t>4.2.3.4</w:t>
      </w:r>
      <w:r w:rsidR="00CB56FA">
        <w:fldChar w:fldCharType="end"/>
      </w:r>
    </w:p>
    <w:p w14:paraId="21FE44B9" w14:textId="1F5F9EFC" w:rsidR="00C02B8C" w:rsidRDefault="004D2E67" w:rsidP="0054433F">
      <w:pPr>
        <w:pStyle w:val="Lista"/>
      </w:pPr>
      <w:r w:rsidRPr="00DD7CCF">
        <w:t xml:space="preserve">in our XML files, miscellaneous symbols must be represented by the empty element </w:t>
      </w:r>
      <w:r w:rsidRPr="00DD7CCF">
        <w:rPr>
          <w:rStyle w:val="Code"/>
        </w:rPr>
        <w:t>&lt;g/&gt;</w:t>
      </w:r>
      <w:r w:rsidR="00083099">
        <w:t xml:space="preserve">, allowing the shape of the original glyph to be encoded in the </w:t>
      </w:r>
      <w:r w:rsidR="00083099" w:rsidRPr="008525C6">
        <w:rPr>
          <w:rStyle w:val="Codeattribute"/>
        </w:rPr>
        <w:t>@type</w:t>
      </w:r>
      <w:r w:rsidR="00083099" w:rsidRPr="001649DA">
        <w:t xml:space="preserve"> </w:t>
      </w:r>
      <w:r w:rsidR="00083099" w:rsidRPr="00DD7CCF">
        <w:t>attribute</w:t>
      </w:r>
      <w:r w:rsidR="00083099" w:rsidRPr="008525C6">
        <w:t>,</w:t>
      </w:r>
      <w:r w:rsidR="00083099" w:rsidRPr="00DD7CCF">
        <w:t xml:space="preserve"> </w:t>
      </w:r>
      <w:r w:rsidR="00083099">
        <w:t xml:space="preserve">using </w:t>
      </w:r>
      <w:r w:rsidR="00083099" w:rsidRPr="00DD7CCF">
        <w:t>a value as described under §</w:t>
      </w:r>
      <w:r w:rsidR="00083099">
        <w:fldChar w:fldCharType="begin"/>
      </w:r>
      <w:r w:rsidR="00083099">
        <w:instrText xml:space="preserve"> REF _Ref182551676 \r \h </w:instrText>
      </w:r>
      <w:r w:rsidR="00083099">
        <w:fldChar w:fldCharType="separate"/>
      </w:r>
      <w:r w:rsidR="00110B53">
        <w:t>4.2.2</w:t>
      </w:r>
      <w:r w:rsidR="00083099">
        <w:fldChar w:fldCharType="end"/>
      </w:r>
      <w:r w:rsidR="00083099" w:rsidRPr="00DD7CCF">
        <w:t xml:space="preserve"> above</w:t>
      </w:r>
      <w:r w:rsidR="00083099">
        <w:t xml:space="preserve">, as in </w:t>
      </w:r>
      <w:r w:rsidR="00EE1925">
        <w:fldChar w:fldCharType="begin"/>
      </w:r>
      <w:r w:rsidR="00EE1925">
        <w:instrText xml:space="preserve"> REF _Ref182577960 \h </w:instrText>
      </w:r>
      <w:r w:rsidR="00EE1925">
        <w:fldChar w:fldCharType="separate"/>
      </w:r>
      <w:r w:rsidR="00110B53" w:rsidRPr="00DD7CCF">
        <w:t xml:space="preserve">Example </w:t>
      </w:r>
      <w:r w:rsidR="00110B53">
        <w:rPr>
          <w:noProof/>
        </w:rPr>
        <w:t>4.2.3</w:t>
      </w:r>
      <w:r w:rsidR="00110B53" w:rsidRPr="00DD7CCF">
        <w:t>.</w:t>
      </w:r>
      <w:r w:rsidR="00110B53">
        <w:rPr>
          <w:noProof/>
        </w:rPr>
        <w:t>E</w:t>
      </w:r>
      <w:r w:rsidR="00EE1925">
        <w:fldChar w:fldCharType="end"/>
      </w:r>
    </w:p>
    <w:p w14:paraId="2C2C27AA" w14:textId="15E59F6F" w:rsidR="00EE1925" w:rsidRDefault="00EE1925" w:rsidP="00EE1925">
      <w:pPr>
        <w:pStyle w:val="Lista2"/>
      </w:pPr>
      <w:r>
        <w:t>as explained in §</w:t>
      </w:r>
      <w:r>
        <w:fldChar w:fldCharType="begin"/>
      </w:r>
      <w:r>
        <w:instrText xml:space="preserve"> REF _Ref43987431 \r \h </w:instrText>
      </w:r>
      <w:r>
        <w:fldChar w:fldCharType="separate"/>
      </w:r>
      <w:r w:rsidR="00110B53">
        <w:t>4.2.1</w:t>
      </w:r>
      <w:r>
        <w:fldChar w:fldCharType="end"/>
      </w:r>
      <w:r>
        <w:t xml:space="preserve">, the absence of content in the </w:t>
      </w:r>
      <w:r w:rsidRPr="00DD7CCF">
        <w:rPr>
          <w:rStyle w:val="Code"/>
        </w:rPr>
        <w:t>&lt;g/&gt;</w:t>
      </w:r>
      <w:r>
        <w:t xml:space="preserve"> element means that we make no interpretive assertions as to the function of the symbol</w:t>
      </w:r>
    </w:p>
    <w:p w14:paraId="2AF762DD" w14:textId="3772C2AD" w:rsidR="00EE1925" w:rsidRDefault="00EE1925" w:rsidP="00EE1925">
      <w:pPr>
        <w:pStyle w:val="Lista"/>
      </w:pPr>
      <w:r>
        <w:t xml:space="preserve">multiple iterations of </w:t>
      </w:r>
      <w:r w:rsidR="00CB56FA">
        <w:t xml:space="preserve">miscellaneous </w:t>
      </w:r>
      <w:r>
        <w:t xml:space="preserve">symbols must be represented by separate </w:t>
      </w:r>
      <w:r w:rsidRPr="00DD7CCF">
        <w:rPr>
          <w:rStyle w:val="Code"/>
        </w:rPr>
        <w:t>&lt;g/&gt;</w:t>
      </w:r>
      <w:r>
        <w:t xml:space="preserve"> elements</w:t>
      </w:r>
    </w:p>
    <w:p w14:paraId="52239668" w14:textId="2701AEF3" w:rsidR="00CB56FA" w:rsidRDefault="00CB56FA" w:rsidP="00EE1925">
      <w:pPr>
        <w:pStyle w:val="Lista"/>
      </w:pPr>
      <w:r>
        <w:t>the guidelines for adding editorial spaces around symbols apply as per §</w:t>
      </w:r>
      <w:r>
        <w:fldChar w:fldCharType="begin"/>
      </w:r>
      <w:r>
        <w:instrText xml:space="preserve"> REF _Ref182578532 \r \h </w:instrText>
      </w:r>
      <w:r>
        <w:fldChar w:fldCharType="separate"/>
      </w:r>
      <w:r w:rsidR="00110B53">
        <w:t>4.2.2.1</w:t>
      </w:r>
      <w:r>
        <w:fldChar w:fldCharType="end"/>
      </w:r>
    </w:p>
    <w:tbl>
      <w:tblPr>
        <w:tblStyle w:val="CodeSampleTable"/>
        <w:tblW w:w="5000" w:type="pct"/>
        <w:tblLook w:val="04A0" w:firstRow="1" w:lastRow="0" w:firstColumn="1" w:lastColumn="0" w:noHBand="0" w:noVBand="1"/>
      </w:tblPr>
      <w:tblGrid>
        <w:gridCol w:w="9628"/>
      </w:tblGrid>
      <w:tr w:rsidR="00083099" w:rsidRPr="00DD7CCF" w14:paraId="5D906163" w14:textId="77777777" w:rsidTr="004B12DA">
        <w:trPr>
          <w:cnfStyle w:val="100000000000" w:firstRow="1" w:lastRow="0" w:firstColumn="0" w:lastColumn="0" w:oddVBand="0" w:evenVBand="0" w:oddHBand="0" w:evenHBand="0" w:firstRowFirstColumn="0" w:firstRowLastColumn="0" w:lastRowFirstColumn="0" w:lastRowLastColumn="0"/>
        </w:trPr>
        <w:tc>
          <w:tcPr>
            <w:tcW w:w="5000" w:type="pct"/>
          </w:tcPr>
          <w:p w14:paraId="3113BEED" w14:textId="21D30AE4" w:rsidR="00083099" w:rsidRPr="00DD7CCF" w:rsidRDefault="00083099" w:rsidP="004B12DA">
            <w:pPr>
              <w:pStyle w:val="Kpalrs"/>
            </w:pPr>
            <w:bookmarkStart w:id="451" w:name="_szxkvje7z9d2" w:colFirst="0" w:colLast="0"/>
            <w:bookmarkStart w:id="452" w:name="_Ref182577960"/>
            <w:bookmarkStart w:id="453" w:name="_Ref44577965"/>
            <w:bookmarkEnd w:id="451"/>
            <w:r w:rsidRPr="00DD7CCF">
              <w:t xml:space="preserve">Example </w:t>
            </w:r>
            <w:r w:rsidR="00542B66">
              <w:fldChar w:fldCharType="begin"/>
            </w:r>
            <w:r w:rsidR="00542B66">
              <w:instrText xml:space="preserve"> STYLEREF 3 \s </w:instrText>
            </w:r>
            <w:r w:rsidR="00542B66">
              <w:fldChar w:fldCharType="separate"/>
            </w:r>
            <w:r w:rsidR="00110B53">
              <w:rPr>
                <w:noProof/>
              </w:rPr>
              <w:t>4.2.3</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E</w:t>
            </w:r>
            <w:r w:rsidR="00542B66">
              <w:rPr>
                <w:noProof/>
              </w:rPr>
              <w:fldChar w:fldCharType="end"/>
            </w:r>
            <w:bookmarkEnd w:id="452"/>
            <w:r w:rsidRPr="00DD7CCF">
              <w:t xml:space="preserve">: </w:t>
            </w:r>
            <w:r>
              <w:t xml:space="preserve">encoding </w:t>
            </w:r>
            <w:r w:rsidR="00CB56FA">
              <w:t>a miscellaneous symbol</w:t>
            </w:r>
          </w:p>
        </w:tc>
      </w:tr>
      <w:tr w:rsidR="00083099" w:rsidRPr="00DD7CCF" w14:paraId="00B12408" w14:textId="77777777" w:rsidTr="004B12DA">
        <w:tc>
          <w:tcPr>
            <w:tcW w:w="5000" w:type="pct"/>
            <w:vAlign w:val="center"/>
          </w:tcPr>
          <w:p w14:paraId="06F50443" w14:textId="32EB4029" w:rsidR="00083099" w:rsidRPr="00DD7CCF" w:rsidRDefault="00EE1925" w:rsidP="004B12DA">
            <w:pPr>
              <w:pStyle w:val="Image"/>
              <w:rPr>
                <w:rStyle w:val="Code"/>
              </w:rPr>
            </w:pPr>
            <w:r>
              <w:rPr>
                <w:rStyle w:val="Code"/>
              </w:rPr>
              <w:drawing>
                <wp:inline distT="0" distB="0" distL="0" distR="0" wp14:anchorId="75CB3497" wp14:editId="2BB3AA26">
                  <wp:extent cx="982639" cy="556513"/>
                  <wp:effectExtent l="0" t="0" r="8255" b="0"/>
                  <wp:docPr id="403080985"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19815" cy="577568"/>
                          </a:xfrm>
                          <a:prstGeom prst="rect">
                            <a:avLst/>
                          </a:prstGeom>
                          <a:noFill/>
                          <a:ln>
                            <a:noFill/>
                          </a:ln>
                        </pic:spPr>
                      </pic:pic>
                    </a:graphicData>
                  </a:graphic>
                </wp:inline>
              </w:drawing>
            </w:r>
          </w:p>
        </w:tc>
      </w:tr>
      <w:tr w:rsidR="00083099" w:rsidRPr="00DD7CCF" w14:paraId="300EDB18" w14:textId="77777777" w:rsidTr="004B12DA">
        <w:tc>
          <w:tcPr>
            <w:tcW w:w="5000" w:type="pct"/>
          </w:tcPr>
          <w:p w14:paraId="26C00865" w14:textId="5306CBBB" w:rsidR="00083099" w:rsidRPr="00EE1925" w:rsidRDefault="00083099" w:rsidP="004B12DA">
            <w:pPr>
              <w:pStyle w:val="CodeParagraph"/>
              <w:rPr>
                <w:rStyle w:val="Codetext"/>
              </w:rPr>
            </w:pPr>
            <w:r w:rsidRPr="00DD7CCF">
              <w:rPr>
                <w:rStyle w:val="Code"/>
              </w:rPr>
              <w:t xml:space="preserve">&lt;g </w:t>
            </w:r>
            <w:r w:rsidRPr="00DD7CCF">
              <w:rPr>
                <w:rStyle w:val="Codeattribute"/>
              </w:rPr>
              <w:t>type</w:t>
            </w:r>
            <w:r w:rsidRPr="00DD7CCF">
              <w:rPr>
                <w:rStyle w:val="Code"/>
              </w:rPr>
              <w:t>=</w:t>
            </w:r>
            <w:r w:rsidRPr="0046000E">
              <w:rPr>
                <w:rStyle w:val="Codevalue"/>
              </w:rPr>
              <w:t>"</w:t>
            </w:r>
            <w:r w:rsidR="00EE1925">
              <w:rPr>
                <w:rStyle w:val="Codevalue"/>
              </w:rPr>
              <w:t>floretQuatrefoil</w:t>
            </w:r>
            <w:r w:rsidRPr="0046000E">
              <w:rPr>
                <w:rStyle w:val="Codevalue"/>
              </w:rPr>
              <w:t>"</w:t>
            </w:r>
            <w:r w:rsidR="00EE1925" w:rsidRPr="00EE1925">
              <w:rPr>
                <w:rStyle w:val="Code"/>
              </w:rPr>
              <w:t>/</w:t>
            </w:r>
            <w:r w:rsidRPr="00DD7CCF">
              <w:rPr>
                <w:rStyle w:val="Code"/>
              </w:rPr>
              <w:t>&gt;</w:t>
            </w:r>
            <w:r w:rsidR="00EE1925">
              <w:rPr>
                <w:rStyle w:val="Code"/>
              </w:rPr>
              <w:t xml:space="preserve"> </w:t>
            </w:r>
            <w:r w:rsidR="00EE1925">
              <w:rPr>
                <w:rStyle w:val="Codetext"/>
              </w:rPr>
              <w:t>svasti</w:t>
            </w:r>
          </w:p>
        </w:tc>
      </w:tr>
    </w:tbl>
    <w:p w14:paraId="329F38E3" w14:textId="77777777" w:rsidR="00C02B8C" w:rsidRPr="00DD7CCF" w:rsidRDefault="004D2E67" w:rsidP="00EB2024">
      <w:pPr>
        <w:pStyle w:val="Cmsor3"/>
      </w:pPr>
      <w:bookmarkStart w:id="454" w:name="_Ref182579753"/>
      <w:bookmarkStart w:id="455" w:name="_Toc182997028"/>
      <w:r w:rsidRPr="00DD7CCF">
        <w:t xml:space="preserve">Alphanumeric characters used </w:t>
      </w:r>
      <w:r w:rsidR="00547689">
        <w:t>for a different function</w:t>
      </w:r>
      <w:bookmarkEnd w:id="453"/>
      <w:bookmarkEnd w:id="454"/>
      <w:bookmarkEnd w:id="455"/>
    </w:p>
    <w:p w14:paraId="2156217A" w14:textId="681AD803" w:rsidR="00C02B8C" w:rsidRPr="00DD7CCF" w:rsidRDefault="00CB56FA" w:rsidP="00CB56FA">
      <w:pPr>
        <w:pStyle w:val="Lista"/>
      </w:pPr>
      <w:r>
        <w:t xml:space="preserve">glyphs that normally represent alphanumeric characters are occasionally </w:t>
      </w:r>
      <w:r w:rsidR="004D2E67" w:rsidRPr="00DD7CCF">
        <w:t>used in a function other than their regular value</w:t>
      </w:r>
    </w:p>
    <w:p w14:paraId="004F03F7" w14:textId="7FFF22FE" w:rsidR="00C02B8C" w:rsidRPr="00DD7CCF" w:rsidRDefault="004D2E67" w:rsidP="00E2714A">
      <w:pPr>
        <w:pStyle w:val="Lista"/>
      </w:pPr>
      <w:r w:rsidRPr="00DD7CCF">
        <w:t xml:space="preserve">when an </w:t>
      </w:r>
      <w:r w:rsidRPr="005D2B22">
        <w:rPr>
          <w:b/>
          <w:bCs/>
        </w:rPr>
        <w:t>alphabetic character</w:t>
      </w:r>
      <w:r w:rsidRPr="007C02DF">
        <w:rPr>
          <w:b/>
          <w:bCs/>
        </w:rPr>
        <w:t xml:space="preserve"> functions as a symbol</w:t>
      </w:r>
      <w:r w:rsidRPr="00DD7CCF">
        <w:t xml:space="preserve"> </w:t>
      </w:r>
      <w:r w:rsidRPr="00E24F87">
        <w:rPr>
          <w:noProof/>
        </w:rPr>
        <w:t>(</w:t>
      </w:r>
      <w:r w:rsidRPr="00DD7CCF">
        <w:t>such as the character</w:t>
      </w:r>
      <w:r w:rsidR="006E1074">
        <w:t xml:space="preserve"> </w:t>
      </w:r>
      <w:r w:rsidR="006E1074">
        <w:rPr>
          <w:rStyle w:val="Foreign"/>
        </w:rPr>
        <w:t>tha</w:t>
      </w:r>
      <w:r w:rsidR="006E1074">
        <w:t>,</w:t>
      </w:r>
      <w:r w:rsidRPr="00DD7CCF">
        <w:t xml:space="preserve">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r w:rsidR="006E1074">
        <w:t xml:space="preserve">, </w:t>
      </w:r>
      <w:r w:rsidR="006E1074" w:rsidRPr="006E1074">
        <w:t>Salomon 1998: 67</w:t>
      </w:r>
      <w:r w:rsidRPr="00DD7CCF">
        <w:t>)</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lastRenderedPageBreak/>
        <w:t xml:space="preserve">when a </w:t>
      </w:r>
      <w:r w:rsidRPr="005D2B22">
        <w:rPr>
          <w:b/>
          <w:bCs/>
        </w:rPr>
        <w:t>numeral sign</w:t>
      </w:r>
      <w:r w:rsidRPr="007C02DF">
        <w:rPr>
          <w:b/>
          <w:bCs/>
        </w:rPr>
        <w:t xml:space="preserve"> functions as a symbol</w:t>
      </w:r>
      <w:r w:rsidRPr="00DD7CCF">
        <w:t xml:space="preserve"> </w:t>
      </w:r>
      <w:r w:rsidRPr="00E24F87">
        <w:rPr>
          <w:noProof/>
        </w:rPr>
        <w:t>(</w:t>
      </w:r>
      <w:r w:rsidRPr="00DD7CCF">
        <w:t>such as the glyph normally meaning 1, occasionally used as an auspicious opening mark)</w:t>
      </w:r>
    </w:p>
    <w:p w14:paraId="15A63430" w14:textId="79ABDB87"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10B53">
        <w:t>7.1</w:t>
      </w:r>
      <w:r w:rsidR="0082423C" w:rsidRPr="00DD7CCF">
        <w:fldChar w:fldCharType="end"/>
      </w:r>
    </w:p>
    <w:p w14:paraId="242CC266" w14:textId="77777777" w:rsidR="00547689" w:rsidRDefault="00547689" w:rsidP="00547689">
      <w:pPr>
        <w:pStyle w:val="Lista"/>
      </w:pPr>
      <w:r>
        <w:t xml:space="preserve">when a </w:t>
      </w:r>
      <w:r>
        <w:rPr>
          <w:b/>
          <w:bCs/>
        </w:rPr>
        <w:t>numeral sign</w:t>
      </w:r>
      <w:r w:rsidRPr="007C02DF">
        <w:rPr>
          <w:b/>
          <w:bCs/>
        </w:rPr>
        <w:t xml:space="preserve"> functions as an alphabetic character</w:t>
      </w:r>
      <w:r>
        <w:t xml:space="preserve"> (such as</w:t>
      </w:r>
      <w:r w:rsidRPr="00547689">
        <w:t xml:space="preserve"> </w:t>
      </w:r>
      <w:r>
        <w:t xml:space="preserve">the numeral 2 used in Old Sundanese to represent the phonemes </w:t>
      </w:r>
      <w:r w:rsidRPr="00CB56FA">
        <w:rPr>
          <w:rStyle w:val="Foreign"/>
        </w:rPr>
        <w:t>/ro/</w:t>
      </w:r>
      <w:r>
        <w:t>)</w:t>
      </w:r>
    </w:p>
    <w:p w14:paraId="642A75EE" w14:textId="30ED970E" w:rsidR="00547689" w:rsidRPr="00DD7CCF" w:rsidRDefault="00547689" w:rsidP="00547689">
      <w:pPr>
        <w:pStyle w:val="Lista2"/>
      </w:pPr>
      <w:r>
        <w:t xml:space="preserve">do transliterate the character as the </w:t>
      </w:r>
      <w:r w:rsidR="00CB56FA">
        <w:t xml:space="preserve">applicable </w:t>
      </w:r>
      <w:r>
        <w:t xml:space="preserve">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110B53">
        <w:t>7.1</w:t>
      </w:r>
      <w:r w:rsidRPr="00DD7CCF">
        <w:fldChar w:fldCharType="end"/>
      </w:r>
    </w:p>
    <w:p w14:paraId="4BFB121D" w14:textId="05BD4D87" w:rsidR="00C02B8C" w:rsidRPr="00DD7CCF" w:rsidRDefault="004D2E67" w:rsidP="00EB2024">
      <w:pPr>
        <w:pStyle w:val="Cmsor2"/>
      </w:pPr>
      <w:bookmarkStart w:id="456" w:name="_1jfnyljo6f10" w:colFirst="0" w:colLast="0"/>
      <w:bookmarkStart w:id="457" w:name="_Ref43989284"/>
      <w:bookmarkStart w:id="458" w:name="_Toc182997029"/>
      <w:bookmarkEnd w:id="456"/>
      <w:r w:rsidRPr="00DD7CCF">
        <w:t>Space</w:t>
      </w:r>
      <w:bookmarkEnd w:id="457"/>
      <w:r w:rsidR="007C02DF">
        <w:t xml:space="preserve"> left blank in the original</w:t>
      </w:r>
      <w:bookmarkEnd w:id="458"/>
    </w:p>
    <w:p w14:paraId="79F2B687" w14:textId="08B911E6" w:rsidR="00C02B8C" w:rsidRPr="00DD7CCF" w:rsidRDefault="00CF2E89" w:rsidP="00EB2024">
      <w:pPr>
        <w:pStyle w:val="Cmsor3"/>
      </w:pPr>
      <w:bookmarkStart w:id="459" w:name="_mczil3ausgeg" w:colFirst="0" w:colLast="0"/>
      <w:bookmarkEnd w:id="459"/>
      <w:r>
        <w:t>Encoding space</w:t>
      </w:r>
    </w:p>
    <w:p w14:paraId="4DC8E111" w14:textId="781C990C" w:rsidR="00C02B8C" w:rsidRDefault="007C02DF" w:rsidP="007C02DF">
      <w:r>
        <w:t>I</w:t>
      </w:r>
      <w:r w:rsidR="004D2E67" w:rsidRPr="00DD7CCF">
        <w:t xml:space="preserve">f an inscription contains blank </w:t>
      </w:r>
      <w:r w:rsidR="004D2E67" w:rsidRPr="007C02DF">
        <w:t>space</w:t>
      </w:r>
      <w:r w:rsidR="004D2E67" w:rsidRPr="00DD7CCF">
        <w:t xml:space="preserve">, this </w:t>
      </w:r>
      <w:r>
        <w:t xml:space="preserve">must </w:t>
      </w:r>
      <w:r w:rsidR="004D2E67" w:rsidRPr="00DD7CCF">
        <w:t xml:space="preserve">generally be encoded using the empty element </w:t>
      </w:r>
      <w:r w:rsidR="004D2E67" w:rsidRPr="00DD7CCF">
        <w:rPr>
          <w:rStyle w:val="Code"/>
        </w:rPr>
        <w:t>&lt;space/&gt;</w:t>
      </w:r>
      <w:r w:rsidR="004D2E67" w:rsidRPr="00DD7CCF">
        <w:t xml:space="preserve">, which </w:t>
      </w:r>
      <w:r w:rsidR="00CF2E89">
        <w:t xml:space="preserve">may be used as such without any attributes, but which </w:t>
      </w:r>
      <w:r w:rsidR="004D2E67" w:rsidRPr="00DD7CCF">
        <w:t xml:space="preserve">can take the attributes </w:t>
      </w:r>
      <w:r w:rsidRPr="008525C6">
        <w:rPr>
          <w:rStyle w:val="Codeattribute"/>
        </w:rPr>
        <w:t>@type</w:t>
      </w:r>
      <w:r w:rsidRPr="008525C6">
        <w:t xml:space="preserve"> </w:t>
      </w:r>
      <w:r w:rsidRPr="00DD7CCF">
        <w:t>for classification</w:t>
      </w:r>
      <w:r>
        <w:t>, as well as</w:t>
      </w:r>
      <w:r w:rsidRPr="007C02DF">
        <w:t xml:space="preserve"> </w:t>
      </w:r>
      <w:r w:rsidR="008525C6" w:rsidRPr="008525C6">
        <w:rPr>
          <w:rStyle w:val="Codeattribute"/>
        </w:rPr>
        <w:t>@unit</w:t>
      </w:r>
      <w:r w:rsidR="008525C6" w:rsidRPr="008525C6">
        <w:t xml:space="preserve"> </w:t>
      </w:r>
      <w:r w:rsidR="004D2E67" w:rsidRPr="00DD7CCF">
        <w:t xml:space="preserve">and </w:t>
      </w:r>
      <w:r w:rsidR="008525C6" w:rsidRPr="008525C6">
        <w:rPr>
          <w:rStyle w:val="Codeattribute"/>
        </w:rPr>
        <w:t>@quantity</w:t>
      </w:r>
      <w:r w:rsidR="008525C6" w:rsidRPr="008525C6">
        <w:t xml:space="preserve"> </w:t>
      </w:r>
      <w:r w:rsidR="00110B53">
        <w:t>(§</w:t>
      </w:r>
      <w:r w:rsidR="00004102">
        <w:fldChar w:fldCharType="begin"/>
      </w:r>
      <w:r w:rsidR="00004102">
        <w:instrText xml:space="preserve"> REF _Ref183008428 \r \h </w:instrText>
      </w:r>
      <w:r w:rsidR="00004102">
        <w:fldChar w:fldCharType="separate"/>
      </w:r>
      <w:r w:rsidR="00004102">
        <w:t>4.3.1.2</w:t>
      </w:r>
      <w:r w:rsidR="00004102">
        <w:fldChar w:fldCharType="end"/>
      </w:r>
      <w:r w:rsidR="00110B53">
        <w:t xml:space="preserve">) </w:t>
      </w:r>
      <w:r w:rsidR="004D2E67" w:rsidRPr="00DD7CCF">
        <w:t xml:space="preserve">to describe the </w:t>
      </w:r>
      <w:r w:rsidR="001D4DCB">
        <w:t>extent</w:t>
      </w:r>
      <w:r w:rsidR="004D2E67" w:rsidRPr="00DD7CCF">
        <w:t xml:space="preserve"> of the space</w:t>
      </w:r>
      <w:r>
        <w:t>. T</w:t>
      </w:r>
      <w:r w:rsidR="004D2E67" w:rsidRPr="00DD7CCF">
        <w:t xml:space="preserve">he subsections </w:t>
      </w:r>
      <w:r w:rsidR="00CF2E89">
        <w:t>of §</w:t>
      </w:r>
      <w:r w:rsidR="00CF2E89">
        <w:fldChar w:fldCharType="begin"/>
      </w:r>
      <w:r w:rsidR="00CF2E89">
        <w:instrText xml:space="preserve"> REF _Ref183008079 \r \h </w:instrText>
      </w:r>
      <w:r w:rsidR="00CF2E89">
        <w:fldChar w:fldCharType="separate"/>
      </w:r>
      <w:r w:rsidR="00004102">
        <w:t>4.3.2</w:t>
      </w:r>
      <w:r w:rsidR="00CF2E89">
        <w:fldChar w:fldCharType="end"/>
      </w:r>
      <w:r w:rsidR="00CF2E89">
        <w:t xml:space="preserve"> </w:t>
      </w:r>
      <w:r w:rsidR="004D2E67" w:rsidRPr="00DD7CCF">
        <w:t>describe when to use which attribute, and with what values</w:t>
      </w:r>
      <w:r>
        <w:t>.</w:t>
      </w:r>
      <w:r w:rsidR="004D2E67" w:rsidRPr="00DD7CCF">
        <w:t xml:space="preserve"> </w:t>
      </w:r>
      <w:commentRangeStart w:id="460"/>
      <w:r w:rsidR="007B4033">
        <w:t>A</w:t>
      </w:r>
      <w:r w:rsidR="007B4033" w:rsidRPr="00DD7CCF">
        <w:t xml:space="preserve">s per TG </w:t>
      </w:r>
      <w:r w:rsidR="007B4033">
        <w:t>§</w:t>
      </w:r>
      <w:r w:rsidR="007B4033" w:rsidRPr="00DD7CCF">
        <w:t xml:space="preserve">4.3, you can use the _ character as shorthand for </w:t>
      </w:r>
      <w:r w:rsidR="007B4033" w:rsidRPr="00DD7CCF">
        <w:rPr>
          <w:rStyle w:val="Code"/>
        </w:rPr>
        <w:t>&lt;space/&gt;</w:t>
      </w:r>
      <w:r w:rsidR="007B4033" w:rsidRPr="00DD7CCF">
        <w:t xml:space="preserve"> without any attributes; this will be automatically converted to markup</w:t>
      </w:r>
      <w:r w:rsidR="007B4033">
        <w:t>.</w:t>
      </w:r>
      <w:commentRangeEnd w:id="460"/>
      <w:r w:rsidR="007B4033">
        <w:rPr>
          <w:rStyle w:val="Jegyzethivatkozs"/>
          <w:rFonts w:cs="Murty Sanskrit"/>
        </w:rPr>
        <w:commentReference w:id="460"/>
      </w:r>
    </w:p>
    <w:p w14:paraId="6C4B5B7C" w14:textId="3EE2E599" w:rsidR="007B4033" w:rsidRDefault="007B4033" w:rsidP="007B4033">
      <w:pPr>
        <w:pStyle w:val="Cmsor4"/>
      </w:pPr>
      <w:bookmarkStart w:id="461" w:name="_g16v5ug6dm4p" w:colFirst="0" w:colLast="0"/>
      <w:bookmarkStart w:id="462" w:name="_Ref43987645"/>
      <w:bookmarkStart w:id="463" w:name="_Ref134026679"/>
      <w:bookmarkStart w:id="464" w:name="_Ref183011230"/>
      <w:bookmarkEnd w:id="461"/>
      <w:r>
        <w:t>Spaces interacting with text and markup</w:t>
      </w:r>
      <w:bookmarkEnd w:id="464"/>
    </w:p>
    <w:p w14:paraId="668CE833" w14:textId="54D05AD8" w:rsidR="007B4033" w:rsidRPr="00DD7CCF" w:rsidRDefault="007B4033" w:rsidP="007B4033">
      <w:pPr>
        <w:pStyle w:val="Lista"/>
      </w:pPr>
      <w:r w:rsidRPr="00DD7CCF">
        <w:t xml:space="preserve">if an encoded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46B4CC10" w14:textId="77777777" w:rsidR="007B4033" w:rsidRDefault="007B4033" w:rsidP="007B4033">
      <w:pPr>
        <w:pStyle w:val="Lista2"/>
      </w:pPr>
      <w:r w:rsidRPr="00DD7CCF">
        <w:t>space used in</w:t>
      </w:r>
      <w:r>
        <w:t xml:space="preserve"> lieu</w:t>
      </w:r>
      <w:r w:rsidRPr="00DD7CCF">
        <w:t xml:space="preserve"> of punctuation should generally be encoded at the end of the container which it separates from the next</w:t>
      </w:r>
    </w:p>
    <w:p w14:paraId="21054BFE" w14:textId="634CBDEF" w:rsidR="007B4033" w:rsidRDefault="007B4033" w:rsidP="007B4033">
      <w:pPr>
        <w:pStyle w:val="Lista2"/>
      </w:pPr>
      <w:r>
        <w:t xml:space="preserve">when a space employed for the separation of semantic or metrical units appears at an </w:t>
      </w:r>
      <w:r w:rsidRPr="00F422F8">
        <w:rPr>
          <w:rStyle w:val="Foreign"/>
        </w:rPr>
        <w:t>akṣara</w:t>
      </w:r>
      <w:r>
        <w:t xml:space="preserve"> boundary next to, but not coincident with, a word boundary (</w:t>
      </w:r>
      <w:r w:rsidR="008B242F">
        <w:t>because the actual word boundary</w:t>
      </w:r>
      <w:r>
        <w:t xml:space="preserve"> fall</w:t>
      </w:r>
      <w:r w:rsidR="008B242F">
        <w:t>s</w:t>
      </w:r>
      <w:r>
        <w:t xml:space="preserve"> within an </w:t>
      </w:r>
      <w:r w:rsidRPr="00F422F8">
        <w:rPr>
          <w:rStyle w:val="Foreign"/>
        </w:rPr>
        <w:t>akṣara</w:t>
      </w:r>
      <w:r>
        <w:t>), then simply encode the space at the point where it appears in the original, even if this is within a word and not at the end of the relevant container</w:t>
      </w:r>
    </w:p>
    <w:p w14:paraId="6341225E" w14:textId="77777777" w:rsidR="007B4033" w:rsidRPr="00DD7CCF" w:rsidRDefault="007B4033" w:rsidP="007B4033">
      <w:pPr>
        <w:pStyle w:val="Lista3"/>
      </w:pPr>
      <w:r>
        <w:t xml:space="preserve">e.g. </w:t>
      </w:r>
      <w:r w:rsidRPr="00F422F8">
        <w:rPr>
          <w:rStyle w:val="Code"/>
        </w:rPr>
        <w:t xml:space="preserve">&lt;l </w:t>
      </w:r>
      <w:r w:rsidRPr="00F422F8">
        <w:rPr>
          <w:rStyle w:val="Codeattribute"/>
        </w:rPr>
        <w:t>n</w:t>
      </w:r>
      <w:r w:rsidRPr="0062102A">
        <w:rPr>
          <w:rStyle w:val="Codetext"/>
        </w:rPr>
        <w:t>=</w:t>
      </w:r>
      <w:r w:rsidRPr="00F422F8">
        <w:rPr>
          <w:rStyle w:val="Codevalue"/>
        </w:rPr>
        <w:t>"a"</w:t>
      </w:r>
      <w:r w:rsidRPr="00F422F8">
        <w:rPr>
          <w:rStyle w:val="Code"/>
        </w:rPr>
        <w:t>&gt;</w:t>
      </w:r>
      <w:r w:rsidRPr="00F422F8">
        <w:rPr>
          <w:rStyle w:val="Codetext"/>
        </w:rPr>
        <w:t>jayatīndrādidevāsya</w:t>
      </w:r>
      <w:r w:rsidRPr="00F422F8">
        <w:rPr>
          <w:rStyle w:val="Code"/>
        </w:rPr>
        <w:t xml:space="preserve">&lt;space/&gt;ś&lt;/l&gt;&lt;l </w:t>
      </w:r>
      <w:r w:rsidRPr="00F422F8">
        <w:rPr>
          <w:rStyle w:val="Codeattribute"/>
        </w:rPr>
        <w:t>n</w:t>
      </w:r>
      <w:r w:rsidRPr="0062102A">
        <w:rPr>
          <w:rStyle w:val="Codetext"/>
        </w:rPr>
        <w:t>=</w:t>
      </w:r>
      <w:r w:rsidRPr="00F422F8">
        <w:rPr>
          <w:rStyle w:val="Codevalue"/>
        </w:rPr>
        <w:t>"b"</w:t>
      </w:r>
      <w:r w:rsidRPr="00F422F8">
        <w:rPr>
          <w:rStyle w:val="Code"/>
        </w:rPr>
        <w:t>&gt;</w:t>
      </w:r>
      <w:r w:rsidRPr="00F422F8">
        <w:rPr>
          <w:rStyle w:val="Codetext"/>
        </w:rPr>
        <w:t>śrīmān yajñapatīśvaraḥ</w:t>
      </w:r>
      <w:r w:rsidRPr="00F422F8">
        <w:rPr>
          <w:rStyle w:val="Code"/>
        </w:rPr>
        <w:t>&lt;/l&gt;</w:t>
      </w:r>
    </w:p>
    <w:p w14:paraId="0056D73C" w14:textId="09339C91" w:rsidR="008B242F" w:rsidRDefault="008B242F" w:rsidP="008B242F">
      <w:pPr>
        <w:pStyle w:val="Lista"/>
        <w:rPr>
          <w:lang w:eastAsia="en-US" w:bidi="ar-SA"/>
        </w:rPr>
      </w:pPr>
      <w:r>
        <w:t>t</w:t>
      </w:r>
      <w:r w:rsidRPr="00DD7CCF">
        <w:t xml:space="preserve">he element </w:t>
      </w:r>
      <w:r w:rsidRPr="00DD7CCF">
        <w:rPr>
          <w:rStyle w:val="Code"/>
        </w:rPr>
        <w:t>&lt;space/&gt;</w:t>
      </w:r>
      <w:r w:rsidRPr="00DD7CCF">
        <w:t xml:space="preserve"> should normally be separated from surrounding text by editorial spaces in your file</w:t>
      </w:r>
      <w:r>
        <w:t>, except:</w:t>
      </w:r>
    </w:p>
    <w:p w14:paraId="1E8BB7AB" w14:textId="35EF02E6" w:rsidR="008B242F" w:rsidRDefault="008B242F" w:rsidP="008B242F">
      <w:pPr>
        <w:pStyle w:val="Lista2"/>
        <w:rPr>
          <w:lang w:eastAsia="en-US" w:bidi="ar-SA"/>
        </w:rPr>
      </w:pPr>
      <w:r w:rsidRPr="00DD7CCF">
        <w:t xml:space="preserve">if a </w:t>
      </w:r>
      <w:r w:rsidRPr="00DD7CCF">
        <w:rPr>
          <w:rStyle w:val="Code"/>
        </w:rPr>
        <w:t>&lt;space/&gt;</w:t>
      </w:r>
      <w:r w:rsidRPr="00DD7CCF">
        <w:t xml:space="preserve"> occurs within a word of the text, no spaces </w:t>
      </w:r>
      <w:r>
        <w:t xml:space="preserve">must </w:t>
      </w:r>
      <w:r w:rsidRPr="00DD7CCF">
        <w:t xml:space="preserve">be added around </w:t>
      </w:r>
      <w:r>
        <w:t xml:space="preserve">the element; </w:t>
      </w:r>
      <w:r w:rsidRPr="00DD7CCF">
        <w:t>see §</w:t>
      </w:r>
      <w:r w:rsidRPr="00DD7CCF">
        <w:fldChar w:fldCharType="begin"/>
      </w:r>
      <w:r w:rsidRPr="00DD7CCF">
        <w:instrText xml:space="preserve"> REF _Ref43984944 \w \h </w:instrText>
      </w:r>
      <w:r>
        <w:instrText xml:space="preserve"> \* MERGEFORMAT </w:instrText>
      </w:r>
      <w:r w:rsidRPr="00DD7CCF">
        <w:fldChar w:fldCharType="separate"/>
      </w:r>
      <w:r>
        <w:t>8.1.2</w:t>
      </w:r>
      <w:r w:rsidRPr="00DD7CCF">
        <w:fldChar w:fldCharType="end"/>
      </w:r>
      <w:r w:rsidRPr="00DD7CCF">
        <w:t xml:space="preserve"> for more details</w:t>
      </w:r>
      <w:r>
        <w:t>.</w:t>
      </w:r>
    </w:p>
    <w:p w14:paraId="11E611C3" w14:textId="0586E938" w:rsidR="008B242F" w:rsidRDefault="008B242F" w:rsidP="008B242F">
      <w:pPr>
        <w:pStyle w:val="Lista3"/>
        <w:rPr>
          <w:lang w:eastAsia="en-US" w:bidi="ar-SA"/>
        </w:rPr>
      </w:pPr>
      <w:r>
        <w:rPr>
          <w:lang w:eastAsia="en-US" w:bidi="ar-SA"/>
        </w:rPr>
        <w:t>there is no explicit encoding for the fact that a space interrupts a word</w:t>
      </w:r>
    </w:p>
    <w:p w14:paraId="499DB415" w14:textId="7C59431F" w:rsidR="008B242F" w:rsidRDefault="008B242F" w:rsidP="008B242F">
      <w:pPr>
        <w:pStyle w:val="Lista2"/>
        <w:rPr>
          <w:lang w:eastAsia="en-US" w:bidi="ar-SA"/>
        </w:rPr>
      </w:pPr>
      <w:r w:rsidRPr="00DD7CCF">
        <w:t xml:space="preserve">if a </w:t>
      </w:r>
      <w:r w:rsidRPr="00DD7CCF">
        <w:rPr>
          <w:rStyle w:val="Code"/>
        </w:rPr>
        <w:t>&lt;space/&gt;</w:t>
      </w:r>
      <w:r w:rsidRPr="00DD7CCF">
        <w:t xml:space="preserve"> occurs</w:t>
      </w:r>
      <w:r>
        <w:t xml:space="preserve"> at the boundary (beginning or end) of a structural container, do not add a space between the containing element’s tag and the </w:t>
      </w:r>
      <w:r w:rsidRPr="00DD7CCF">
        <w:rPr>
          <w:rStyle w:val="Code"/>
        </w:rPr>
        <w:t>&lt;space/&gt;</w:t>
      </w:r>
      <w:r w:rsidRPr="00DD7CCF">
        <w:t xml:space="preserve"> </w:t>
      </w:r>
      <w:r>
        <w:t>element</w:t>
      </w:r>
    </w:p>
    <w:p w14:paraId="3F0FA729" w14:textId="1BC72E32" w:rsidR="00110B53" w:rsidRDefault="007B4033" w:rsidP="007B4033">
      <w:pPr>
        <w:pStyle w:val="Cmsor4"/>
      </w:pPr>
      <w:bookmarkStart w:id="465" w:name="_Ref183008428"/>
      <w:r>
        <w:t xml:space="preserve">The size of </w:t>
      </w:r>
      <w:r w:rsidR="001D4DCB">
        <w:t>space</w:t>
      </w:r>
      <w:r>
        <w:t>s</w:t>
      </w:r>
      <w:bookmarkEnd w:id="465"/>
    </w:p>
    <w:p w14:paraId="11EBBEDF" w14:textId="340E44D1" w:rsidR="00110B53" w:rsidRPr="00110B53" w:rsidRDefault="001D4DCB" w:rsidP="00110B53">
      <w:pPr>
        <w:rPr>
          <w:lang w:eastAsia="en-US" w:bidi="ar-SA"/>
        </w:rPr>
      </w:pPr>
      <w:r>
        <w:rPr>
          <w:lang w:eastAsia="en-US" w:bidi="ar-SA"/>
        </w:rPr>
        <w:t xml:space="preserve">The size of </w:t>
      </w:r>
      <w:r w:rsidR="007B4033">
        <w:rPr>
          <w:lang w:eastAsia="en-US" w:bidi="ar-SA"/>
        </w:rPr>
        <w:t xml:space="preserve">a </w:t>
      </w:r>
      <w:r>
        <w:rPr>
          <w:lang w:eastAsia="en-US" w:bidi="ar-SA"/>
        </w:rPr>
        <w:t xml:space="preserve">space, </w:t>
      </w:r>
      <w:r>
        <w:t xml:space="preserve">measured by the </w:t>
      </w:r>
      <w:r w:rsidR="007B4033">
        <w:t xml:space="preserve">approximate </w:t>
      </w:r>
      <w:r>
        <w:t xml:space="preserve">number of characters that could have been written in </w:t>
      </w:r>
      <w:r w:rsidR="007B4033">
        <w:t>that</w:t>
      </w:r>
      <w:r>
        <w:t xml:space="preserve"> space, is not to be encoded for spaces which are small, or to which measurement in number of characters does not apply. </w:t>
      </w:r>
      <w:r w:rsidR="007B4033">
        <w:t xml:space="preserve">See the </w:t>
      </w:r>
      <w:r w:rsidR="00CF2E89" w:rsidRPr="00DD7CCF">
        <w:t xml:space="preserve">subsections </w:t>
      </w:r>
      <w:r w:rsidR="00CF2E89">
        <w:t>of §</w:t>
      </w:r>
      <w:r w:rsidR="00CF2E89">
        <w:fldChar w:fldCharType="begin"/>
      </w:r>
      <w:r w:rsidR="00CF2E89">
        <w:instrText xml:space="preserve"> REF _Ref183008079 \r \h </w:instrText>
      </w:r>
      <w:r w:rsidR="00CF2E89">
        <w:fldChar w:fldCharType="separate"/>
      </w:r>
      <w:r w:rsidR="00004102">
        <w:t>4.3.2</w:t>
      </w:r>
      <w:r w:rsidR="00CF2E89">
        <w:fldChar w:fldCharType="end"/>
      </w:r>
      <w:r w:rsidR="00CF2E89">
        <w:t xml:space="preserve"> </w:t>
      </w:r>
      <w:r w:rsidR="007B4033">
        <w:t xml:space="preserve">about whether and when the size of </w:t>
      </w:r>
      <w:r w:rsidR="00CF2E89">
        <w:t xml:space="preserve">a particular space </w:t>
      </w:r>
      <w:r w:rsidR="007B4033">
        <w:t xml:space="preserve">should be encoded. </w:t>
      </w:r>
    </w:p>
    <w:p w14:paraId="5E2B4EAC" w14:textId="72F61D76" w:rsidR="001D4DCB" w:rsidRPr="001D4DCB" w:rsidRDefault="00CF2E89" w:rsidP="00110B53">
      <w:pPr>
        <w:pStyle w:val="Lista"/>
      </w:pPr>
      <w:r>
        <w:t>to encode the size of a space, add both of the following attributes</w:t>
      </w:r>
    </w:p>
    <w:p w14:paraId="41250227" w14:textId="77777777" w:rsidR="00110B53" w:rsidRDefault="00110B53" w:rsidP="00110B53">
      <w:pPr>
        <w:pStyle w:val="Lista2"/>
      </w:pPr>
      <w:r w:rsidRPr="008525C6">
        <w:rPr>
          <w:rStyle w:val="Codeattribute"/>
        </w:rPr>
        <w:t>@quantity</w:t>
      </w:r>
      <w:r w:rsidRPr="008525C6">
        <w:t>,</w:t>
      </w:r>
      <w:r w:rsidRPr="00DD7CCF">
        <w:t xml:space="preserve"> whose value shall be the width of the space given as the number of characters that could fit into it </w:t>
      </w:r>
      <w:r w:rsidRPr="00E24F87">
        <w:rPr>
          <w:noProof/>
        </w:rPr>
        <w:t>(</w:t>
      </w:r>
      <w:r w:rsidRPr="00DD7CCF">
        <w:t xml:space="preserve">i.e., the number of widths of an average </w:t>
      </w:r>
      <w:r w:rsidRPr="00DD7CCF">
        <w:rPr>
          <w:rStyle w:val="Foreign"/>
        </w:rPr>
        <w:t>akṣara</w:t>
      </w:r>
      <w:r w:rsidRPr="00DD7CCF">
        <w:t>)</w:t>
      </w:r>
    </w:p>
    <w:p w14:paraId="1B06112F" w14:textId="4E326206" w:rsidR="00CF2E89" w:rsidRPr="00DD7CCF" w:rsidRDefault="00CF2E89" w:rsidP="00CF2E89">
      <w:pPr>
        <w:pStyle w:val="Lista3"/>
      </w:pPr>
      <w:r>
        <w:t>this quantity is always understood to be approximate</w:t>
      </w:r>
    </w:p>
    <w:p w14:paraId="43D06E2E" w14:textId="77777777" w:rsidR="00110B53" w:rsidRDefault="00110B53" w:rsidP="00110B53">
      <w:pPr>
        <w:pStyle w:val="Lista2"/>
      </w:pPr>
      <w:r w:rsidRPr="008525C6">
        <w:rPr>
          <w:rStyle w:val="Codeattribute"/>
        </w:rPr>
        <w:t>@unit</w:t>
      </w:r>
      <w:r w:rsidRPr="008525C6">
        <w:t>,</w:t>
      </w:r>
      <w:r w:rsidRPr="00DD7CCF">
        <w:t xml:space="preserve"> with the value </w:t>
      </w:r>
      <w:r w:rsidRPr="00303844">
        <w:rPr>
          <w:rStyle w:val="Codevalue"/>
        </w:rPr>
        <w:t>"character"</w:t>
      </w:r>
    </w:p>
    <w:p w14:paraId="31A8AA24" w14:textId="19CA2075" w:rsidR="00CF2E89" w:rsidRPr="00DD7CCF" w:rsidRDefault="00CF2E89" w:rsidP="00CF2E89">
      <w:pPr>
        <w:pStyle w:val="Lista3"/>
      </w:pPr>
      <w:r>
        <w:t>our encoding does not use any other units for encoding the size of spaces</w:t>
      </w:r>
    </w:p>
    <w:p w14:paraId="1B593329" w14:textId="77777777" w:rsidR="00CF2E89" w:rsidRDefault="00CF2E89" w:rsidP="00CF2E89">
      <w:pPr>
        <w:pStyle w:val="Cmsor3"/>
      </w:pPr>
      <w:bookmarkStart w:id="466" w:name="_Toc182997035"/>
      <w:bookmarkStart w:id="467" w:name="_Ref183006525"/>
      <w:bookmarkStart w:id="468" w:name="_Ref183008079"/>
      <w:r>
        <w:lastRenderedPageBreak/>
        <w:t>Types of space</w:t>
      </w:r>
      <w:bookmarkEnd w:id="468"/>
    </w:p>
    <w:p w14:paraId="2E6F31C7" w14:textId="317B7BA6" w:rsidR="00C02B8C" w:rsidRPr="00DD7CCF" w:rsidRDefault="004D2E67" w:rsidP="00CF2E89">
      <w:pPr>
        <w:pStyle w:val="Cmsor4"/>
      </w:pPr>
      <w:bookmarkStart w:id="469" w:name="_Ref183011891"/>
      <w:r w:rsidRPr="00DD7CCF">
        <w:t>Space for semantic segmentation</w:t>
      </w:r>
      <w:bookmarkEnd w:id="462"/>
      <w:bookmarkEnd w:id="463"/>
      <w:bookmarkEnd w:id="466"/>
      <w:bookmarkEnd w:id="467"/>
      <w:bookmarkEnd w:id="469"/>
    </w:p>
    <w:p w14:paraId="7AD568A5" w14:textId="7A4BED23" w:rsidR="00C02B8C" w:rsidRPr="00DD7CCF" w:rsidRDefault="00110B53" w:rsidP="00CF2E89">
      <w:r>
        <w:t>T</w:t>
      </w:r>
      <w:r w:rsidR="004D2E67" w:rsidRPr="00DD7CCF">
        <w: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CF2E89">
      <w:pPr>
        <w:pStyle w:val="Lista"/>
      </w:pPr>
      <w:r w:rsidRPr="00DD7CCF">
        <w:t>between words</w:t>
      </w:r>
    </w:p>
    <w:p w14:paraId="27B9C2C6" w14:textId="48AFFB36" w:rsidR="00C02B8C" w:rsidRPr="00DD7CCF" w:rsidRDefault="004D2E67" w:rsidP="00CF2E89">
      <w:pPr>
        <w:pStyle w:val="Lista"/>
      </w:pPr>
      <w:r w:rsidRPr="00DD7CCF">
        <w:t>after stanzas or</w:t>
      </w:r>
      <w:r w:rsidR="00F422F8">
        <w:t xml:space="preserve"> verse</w:t>
      </w:r>
      <w:r w:rsidRPr="00DD7CCF">
        <w:t xml:space="preserve"> lines</w:t>
      </w:r>
      <w:r w:rsidR="00AF54D4">
        <w:t xml:space="preserve"> </w:t>
      </w:r>
      <w:r w:rsidR="00AF54D4" w:rsidRPr="00AF54D4">
        <w:t xml:space="preserve"> (excluding spaces at the same </w:t>
      </w:r>
      <w:r w:rsidR="0044366B">
        <w:t>horizontal position</w:t>
      </w:r>
      <w:r w:rsidR="00AF54D4" w:rsidRPr="00AF54D4">
        <w:t xml:space="preserve"> in multiple lines, dividing the text into separate columns, which may be encoded as gridlike partitions as per §</w:t>
      </w:r>
      <w:r w:rsidR="0044366B">
        <w:fldChar w:fldCharType="begin"/>
      </w:r>
      <w:r w:rsidR="0044366B">
        <w:instrText xml:space="preserve"> REF _Ref43984651 \r \h </w:instrText>
      </w:r>
      <w:r w:rsidR="0044366B">
        <w:fldChar w:fldCharType="separate"/>
      </w:r>
      <w:r w:rsidR="00110B53">
        <w:t>3.6</w:t>
      </w:r>
      <w:r w:rsidR="0044366B">
        <w:fldChar w:fldCharType="end"/>
      </w:r>
      <w:r w:rsidR="00AF54D4" w:rsidRPr="00AF54D4">
        <w:t>)</w:t>
      </w:r>
    </w:p>
    <w:p w14:paraId="1C71FC66" w14:textId="77777777" w:rsidR="00C02B8C" w:rsidRPr="00DD7CCF" w:rsidRDefault="004D2E67" w:rsidP="00CF2E89">
      <w:pPr>
        <w:pStyle w:val="Lista"/>
      </w:pPr>
      <w:r w:rsidRPr="00DD7CCF">
        <w:t>at a transition from verse to prose or vice versa</w:t>
      </w:r>
    </w:p>
    <w:p w14:paraId="5BECA00E" w14:textId="77777777" w:rsidR="00C02B8C" w:rsidRPr="00DD7CCF" w:rsidRDefault="004D2E67" w:rsidP="00CF2E89">
      <w:pPr>
        <w:pStyle w:val="Lista"/>
      </w:pPr>
      <w:r w:rsidRPr="00DD7CCF">
        <w:t>at points where the topic changes markedly, for instance</w:t>
      </w:r>
    </w:p>
    <w:p w14:paraId="1FC53279" w14:textId="77777777" w:rsidR="00C02B8C" w:rsidRPr="00DD7CCF" w:rsidRDefault="004D2E67" w:rsidP="00CF2E89">
      <w:pPr>
        <w:pStyle w:val="Lista2"/>
      </w:pPr>
      <w:r w:rsidRPr="00DD7CCF">
        <w:t>after an initial salutation or auspicious phrase</w:t>
      </w:r>
    </w:p>
    <w:p w14:paraId="6B2E0952" w14:textId="77777777" w:rsidR="00C02B8C" w:rsidRPr="00DD7CCF" w:rsidRDefault="004D2E67" w:rsidP="00CF2E89">
      <w:pPr>
        <w:pStyle w:val="Lista2"/>
      </w:pPr>
      <w:r w:rsidRPr="00DD7CCF">
        <w:t>before a colophon</w:t>
      </w:r>
    </w:p>
    <w:p w14:paraId="04AC3DD0" w14:textId="132A6687" w:rsidR="00CF2E89" w:rsidRDefault="00110B53" w:rsidP="00CF2E89">
      <w:r>
        <w:t>R</w:t>
      </w:r>
      <w:r w:rsidR="004D2E67" w:rsidRPr="00DD7CCF">
        <w:t>egular TEI practice</w:t>
      </w:r>
      <w:r w:rsidR="004D2E67" w:rsidRPr="006B5499">
        <w:rPr>
          <w:rStyle w:val="Lbjegyzet-hivatkozs"/>
        </w:rPr>
        <w:footnoteReference w:id="27"/>
      </w:r>
      <w:r w:rsidR="004D2E67" w:rsidRPr="00DD7CCF">
        <w:t xml:space="preserve"> is not to use </w:t>
      </w:r>
      <w:r w:rsidR="004D2E67" w:rsidRPr="00DD7CCF">
        <w:rPr>
          <w:rStyle w:val="Code"/>
        </w:rPr>
        <w:t>&lt;space/&gt;</w:t>
      </w:r>
      <w:r w:rsidR="004D2E67" w:rsidRPr="00DD7CCF">
        <w:t xml:space="preserve"> for </w:t>
      </w:r>
      <w:r w:rsidR="0008720B">
        <w:t>interword</w:t>
      </w:r>
      <w:r w:rsidR="004D2E67" w:rsidRPr="00DD7CCF">
        <w:t xml:space="preserve"> spaces, but since our texts normally</w:t>
      </w:r>
      <w:r>
        <w:t xml:space="preserve"> use </w:t>
      </w:r>
      <w:r w:rsidRPr="00110B53">
        <w:rPr>
          <w:rStyle w:val="Foreign"/>
        </w:rPr>
        <w:t>scripto continua</w:t>
      </w:r>
      <w:r>
        <w:t xml:space="preserve"> (i.e. they do not</w:t>
      </w:r>
      <w:r w:rsidR="004D2E67" w:rsidRPr="00DD7CCF">
        <w:t xml:space="preserve"> space words</w:t>
      </w:r>
      <w:r>
        <w:t>)</w:t>
      </w:r>
      <w:r w:rsidR="004D2E67" w:rsidRPr="00DD7CCF">
        <w:t xml:space="preserve">, we </w:t>
      </w:r>
      <w:r w:rsidR="00650EB2">
        <w:t xml:space="preserve">generally </w:t>
      </w:r>
      <w:r w:rsidR="004D2E67" w:rsidRPr="00DD7CCF">
        <w:t>consider these to be “significant spaces” when they do occur</w:t>
      </w:r>
      <w:r w:rsidR="00650EB2">
        <w:t xml:space="preserve"> and encode them accordingly</w:t>
      </w:r>
      <w:r>
        <w:t>.</w:t>
      </w:r>
    </w:p>
    <w:p w14:paraId="4B4E36B6" w14:textId="25DD465A" w:rsidR="002A148F" w:rsidRDefault="002A148F" w:rsidP="00CF2E89">
      <w:pPr>
        <w:pStyle w:val="Lista"/>
      </w:pPr>
      <w:r>
        <w:t xml:space="preserve">space employed for semantic segmentation shall be encoded using the </w:t>
      </w:r>
      <w:r w:rsidRPr="00DD7CCF">
        <w:rPr>
          <w:rStyle w:val="Code"/>
        </w:rPr>
        <w:t>&lt;space/&gt;</w:t>
      </w:r>
      <w:r>
        <w:t xml:space="preserve"> element without </w:t>
      </w:r>
      <w:r w:rsidRPr="002A148F">
        <w:rPr>
          <w:rStyle w:val="Codeattribute"/>
        </w:rPr>
        <w:t>@type</w:t>
      </w:r>
      <w:r>
        <w:t xml:space="preserve"> (i.e. semantic spacing is understood in our convention to be the default type of space)</w:t>
      </w:r>
    </w:p>
    <w:p w14:paraId="2D8F2E80" w14:textId="2A8F446E" w:rsidR="00CF2E89" w:rsidRPr="00DD7CCF" w:rsidRDefault="00CF2E89" w:rsidP="00CF2E89">
      <w:pPr>
        <w:pStyle w:val="Lista"/>
      </w:pPr>
      <w:r>
        <w:t>for</w:t>
      </w:r>
      <w:r w:rsidR="00110B53">
        <w:t xml:space="preserve"> </w:t>
      </w:r>
      <w:r w:rsidRPr="005D2B22">
        <w:rPr>
          <w:b/>
          <w:bCs/>
        </w:rPr>
        <w:t xml:space="preserve">large </w:t>
      </w:r>
      <w:r>
        <w:rPr>
          <w:b/>
          <w:bCs/>
        </w:rPr>
        <w:t xml:space="preserve">semantic </w:t>
      </w:r>
      <w:r w:rsidRPr="005D2B22">
        <w:rPr>
          <w:b/>
          <w:bCs/>
        </w:rPr>
        <w:t>spaces</w:t>
      </w:r>
      <w:r>
        <w:rPr>
          <w:noProof/>
        </w:rPr>
        <w:t xml:space="preserve">, defined as having the breadth of </w:t>
      </w:r>
      <w:r w:rsidRPr="00DD7CCF">
        <w:t xml:space="preserve">two or more </w:t>
      </w:r>
      <w:r>
        <w:t xml:space="preserve">typical </w:t>
      </w:r>
      <w:r w:rsidRPr="00DD7CCF">
        <w:t>characters</w:t>
      </w:r>
      <w:r>
        <w:t>,</w:t>
      </w:r>
      <w:r w:rsidRPr="00DD7CCF">
        <w:t xml:space="preserve"> </w:t>
      </w:r>
      <w:r>
        <w:t xml:space="preserve">size </w:t>
      </w:r>
      <w:r w:rsidRPr="00DD7CCF">
        <w:t>must always be encoded</w:t>
      </w:r>
      <w:r>
        <w:t xml:space="preserve"> as per §</w:t>
      </w:r>
      <w:r>
        <w:fldChar w:fldCharType="begin"/>
      </w:r>
      <w:r>
        <w:instrText xml:space="preserve"> REF _Ref183008428 \r \h </w:instrText>
      </w:r>
      <w:r>
        <w:fldChar w:fldCharType="separate"/>
      </w:r>
      <w:r w:rsidR="00004102">
        <w:t>4.3.1.2</w:t>
      </w:r>
      <w:r>
        <w:fldChar w:fldCharType="end"/>
      </w:r>
    </w:p>
    <w:p w14:paraId="0FE89C3B" w14:textId="0F73974A" w:rsidR="000D72E4" w:rsidRDefault="00CF2E89" w:rsidP="00272DB3">
      <w:pPr>
        <w:pStyle w:val="Lista"/>
      </w:pPr>
      <w:r>
        <w:t xml:space="preserve">for </w:t>
      </w:r>
      <w:r w:rsidRPr="000D72E4">
        <w:rPr>
          <w:b/>
          <w:bCs/>
        </w:rPr>
        <w:t>small semantic spaces</w:t>
      </w:r>
      <w:r>
        <w:t>, defined as having a breadth less than two typical characters,</w:t>
      </w:r>
      <w:r w:rsidR="000D72E4">
        <w:t xml:space="preserve"> size shall not be encoded, so such spaces are represented in our encoding by </w:t>
      </w:r>
      <w:r w:rsidR="000D72E4" w:rsidRPr="00DD7CCF">
        <w:rPr>
          <w:rStyle w:val="Code"/>
        </w:rPr>
        <w:t>&lt;space/&gt;</w:t>
      </w:r>
      <w:r w:rsidR="000D72E4">
        <w:t xml:space="preserve"> without any attributes</w:t>
      </w:r>
    </w:p>
    <w:p w14:paraId="00EB5333" w14:textId="1785768B" w:rsidR="007B4033" w:rsidRPr="00DD7CCF" w:rsidRDefault="000D72E4" w:rsidP="000D72E4">
      <w:pPr>
        <w:pStyle w:val="Lista"/>
      </w:pPr>
      <w:r>
        <w:t xml:space="preserve">the </w:t>
      </w:r>
      <w:r w:rsidR="007B4033" w:rsidRPr="00DD7CCF">
        <w:t>encoding of small spaces is optional and should be decided on a case by case basis, with considerations such as the following:</w:t>
      </w:r>
    </w:p>
    <w:p w14:paraId="438BC917" w14:textId="42767350" w:rsidR="000D72E4" w:rsidRDefault="000D72E4" w:rsidP="000D72E4">
      <w:pPr>
        <w:pStyle w:val="Lista2"/>
      </w:pPr>
      <w:r>
        <w:t xml:space="preserve">it is generally </w:t>
      </w:r>
      <w:r w:rsidRPr="000D72E4">
        <w:rPr>
          <w:b/>
          <w:bCs/>
        </w:rPr>
        <w:t xml:space="preserve">preferable not to encode </w:t>
      </w:r>
      <w:r>
        <w:rPr>
          <w:b/>
          <w:bCs/>
        </w:rPr>
        <w:t xml:space="preserve">semantic </w:t>
      </w:r>
      <w:r w:rsidRPr="000D72E4">
        <w:rPr>
          <w:b/>
          <w:bCs/>
        </w:rPr>
        <w:t>spaces</w:t>
      </w:r>
      <w:r>
        <w:t xml:space="preserve"> in the following cases:</w:t>
      </w:r>
    </w:p>
    <w:p w14:paraId="7C123EF3" w14:textId="4F4D2481" w:rsidR="000D72E4" w:rsidRDefault="000D72E4" w:rsidP="000D72E4">
      <w:pPr>
        <w:pStyle w:val="Lista3"/>
      </w:pPr>
      <w:r>
        <w:t>when small spaces appear without an obvious semantic function, such as</w:t>
      </w:r>
    </w:p>
    <w:p w14:paraId="363F4EE9" w14:textId="3C02AAA9" w:rsidR="000D72E4" w:rsidRDefault="000D72E4" w:rsidP="000D72E4">
      <w:pPr>
        <w:pStyle w:val="Lista4"/>
      </w:pPr>
      <w:r>
        <w:t>space between adjacent characters within a word</w:t>
      </w:r>
    </w:p>
    <w:p w14:paraId="1E237005" w14:textId="64F35543" w:rsidR="000D72E4" w:rsidRDefault="000D72E4" w:rsidP="000D72E4">
      <w:pPr>
        <w:pStyle w:val="Lista4"/>
      </w:pPr>
      <w:r>
        <w:t>interword spaces that are no larger than spaces occurring between characters within a word</w:t>
      </w:r>
    </w:p>
    <w:p w14:paraId="56A37105" w14:textId="02649127" w:rsidR="007B4033" w:rsidRPr="00DD7CCF" w:rsidRDefault="000D72E4" w:rsidP="000D72E4">
      <w:pPr>
        <w:pStyle w:val="Lista4"/>
      </w:pPr>
      <w:r>
        <w:t>note that</w:t>
      </w:r>
      <w:r w:rsidR="007B4033" w:rsidRPr="00DD7CCF">
        <w:t xml:space="preserve"> segments of text written in conspicuously widely spaced characters may be marked up as per §</w:t>
      </w:r>
      <w:r w:rsidR="007B4033" w:rsidRPr="00DD7CCF">
        <w:fldChar w:fldCharType="begin"/>
      </w:r>
      <w:r w:rsidR="007B4033" w:rsidRPr="00DD7CCF">
        <w:instrText xml:space="preserve"> REF _Ref43987586 \w \h </w:instrText>
      </w:r>
      <w:r w:rsidR="007B4033">
        <w:instrText xml:space="preserve"> \* MERGEFORMAT </w:instrText>
      </w:r>
      <w:r w:rsidR="007B4033" w:rsidRPr="00DD7CCF">
        <w:fldChar w:fldCharType="separate"/>
      </w:r>
      <w:r w:rsidR="007B4033">
        <w:t>7.5.6</w:t>
      </w:r>
      <w:r w:rsidR="007B4033" w:rsidRPr="00DD7CCF">
        <w:fldChar w:fldCharType="end"/>
      </w:r>
    </w:p>
    <w:p w14:paraId="7DA6B2B2" w14:textId="02AF918C" w:rsidR="000D72E4" w:rsidRDefault="000D72E4" w:rsidP="000D72E4">
      <w:pPr>
        <w:pStyle w:val="Lista3"/>
      </w:pPr>
      <w:r>
        <w:t>when small spaces appear between alphabetic and non-alphabetic characters, such as</w:t>
      </w:r>
    </w:p>
    <w:p w14:paraId="6072F7C0" w14:textId="77777777" w:rsidR="000D72E4" w:rsidRDefault="000D72E4" w:rsidP="000D72E4">
      <w:pPr>
        <w:pStyle w:val="Lista4"/>
      </w:pPr>
      <w:r>
        <w:t>before and/or after numeral signs</w:t>
      </w:r>
    </w:p>
    <w:p w14:paraId="5D1E7A4A" w14:textId="3939BBC7" w:rsidR="000D72E4" w:rsidRDefault="000D72E4" w:rsidP="000D72E4">
      <w:pPr>
        <w:pStyle w:val="Lista4"/>
      </w:pPr>
      <w:r>
        <w:t>before and/or after punctuation marks and other symbols</w:t>
      </w:r>
    </w:p>
    <w:p w14:paraId="0F075B9E" w14:textId="3D470E9F" w:rsidR="000D72E4" w:rsidRDefault="000D72E4" w:rsidP="000D72E4">
      <w:pPr>
        <w:pStyle w:val="Lista3"/>
      </w:pPr>
      <w:r>
        <w:t>when interword spaces appear with fair consistency throughout an inscription</w:t>
      </w:r>
    </w:p>
    <w:p w14:paraId="0E862E7F" w14:textId="4F285EE8" w:rsidR="000D72E4" w:rsidRPr="00DD7CCF" w:rsidRDefault="000D72E4" w:rsidP="000D72E4">
      <w:pPr>
        <w:pStyle w:val="Lista4"/>
      </w:pPr>
      <w:r>
        <w:t xml:space="preserve">this feature of </w:t>
      </w:r>
      <w:r w:rsidRPr="00DD7CCF">
        <w:t xml:space="preserve">an inscription </w:t>
      </w:r>
      <w:r>
        <w:t xml:space="preserve">(i.e. the fact that it does not use </w:t>
      </w:r>
      <w:r>
        <w:rPr>
          <w:rStyle w:val="Foreign"/>
        </w:rPr>
        <w:t>scripto continua</w:t>
      </w:r>
      <w:r>
        <w:t xml:space="preserve">) </w:t>
      </w:r>
      <w:r w:rsidRPr="00DD7CCF">
        <w:t>may be mentioned in the metadata or commentary rather than being encoded at every instance</w:t>
      </w:r>
    </w:p>
    <w:p w14:paraId="240EDDBF" w14:textId="22F8EBB0" w:rsidR="000D72E4" w:rsidRDefault="000D72E4" w:rsidP="000D72E4">
      <w:pPr>
        <w:pStyle w:val="Lista3"/>
      </w:pPr>
      <w:r>
        <w:t xml:space="preserve">it is generally </w:t>
      </w:r>
      <w:r w:rsidRPr="000D72E4">
        <w:rPr>
          <w:b/>
          <w:bCs/>
        </w:rPr>
        <w:t>preferable to encode semantic spaces</w:t>
      </w:r>
      <w:r>
        <w:t xml:space="preserve"> in the following cases, even if they are smaller than one typical character width:</w:t>
      </w:r>
    </w:p>
    <w:p w14:paraId="442F8EFD" w14:textId="4DE7AD54" w:rsidR="000D72E4" w:rsidRDefault="000D72E4" w:rsidP="000D72E4">
      <w:pPr>
        <w:pStyle w:val="Lista4"/>
      </w:pPr>
      <w:r>
        <w:t>when interword spaces</w:t>
      </w:r>
      <w:r w:rsidR="00650EB2">
        <w:t xml:space="preserve"> are used inconsistently in an inscription</w:t>
      </w:r>
    </w:p>
    <w:p w14:paraId="7E1B275C" w14:textId="4B35DAD3" w:rsidR="00650EB2" w:rsidRDefault="00650EB2" w:rsidP="00650EB2">
      <w:pPr>
        <w:pStyle w:val="Lista4"/>
      </w:pPr>
      <w:r>
        <w:t xml:space="preserve">when a particular space appears </w:t>
      </w:r>
      <w:r w:rsidRPr="00DD7CCF">
        <w:t xml:space="preserve">in lieu of punctuation </w:t>
      </w:r>
      <w:r>
        <w:t>at the end of a semantic unit (e.g. stanza, verse line or a topic in prose)</w:t>
      </w:r>
    </w:p>
    <w:p w14:paraId="26BC852F" w14:textId="30F16DDC" w:rsidR="00C02B8C" w:rsidRPr="00DD7CCF" w:rsidRDefault="004D2E67" w:rsidP="00CF2E89">
      <w:pPr>
        <w:pStyle w:val="Cmsor4"/>
      </w:pPr>
      <w:bookmarkStart w:id="470" w:name="_ezodp8p1jvoq" w:colFirst="0" w:colLast="0"/>
      <w:bookmarkStart w:id="471" w:name="_Ref43987728"/>
      <w:bookmarkStart w:id="472" w:name="_Ref156807687"/>
      <w:bookmarkStart w:id="473" w:name="_Ref156807827"/>
      <w:bookmarkStart w:id="474" w:name="_Toc182997036"/>
      <w:bookmarkEnd w:id="470"/>
      <w:r w:rsidRPr="00DD7CCF">
        <w:t xml:space="preserve">Space left blank </w:t>
      </w:r>
      <w:bookmarkEnd w:id="471"/>
      <w:r w:rsidR="0044366B" w:rsidRPr="0044366B">
        <w:t>for information not available to the engraver</w:t>
      </w:r>
      <w:bookmarkEnd w:id="472"/>
      <w:bookmarkEnd w:id="473"/>
      <w:bookmarkEnd w:id="474"/>
    </w:p>
    <w:p w14:paraId="47115567" w14:textId="7D88E2AB" w:rsidR="0044366B" w:rsidRDefault="00650EB2" w:rsidP="00650EB2">
      <w:r>
        <w:t>T</w:t>
      </w:r>
      <w:r w:rsidR="004D2E67" w:rsidRPr="00DD7CCF">
        <w:t xml:space="preserve">his </w:t>
      </w:r>
      <w:r w:rsidR="0008720B">
        <w:t>sub</w:t>
      </w:r>
      <w:r w:rsidR="004D2E67" w:rsidRPr="00DD7CCF">
        <w:t xml:space="preserve">section is about areas that were left blank when the rest of the inscription was engraved, </w:t>
      </w:r>
      <w:r w:rsidR="0044366B">
        <w:t xml:space="preserve">possibly </w:t>
      </w:r>
      <w:r w:rsidR="004D2E67" w:rsidRPr="00DD7CCF">
        <w:t xml:space="preserve">with the intent to be filled later on, </w:t>
      </w:r>
      <w:r w:rsidR="0044366B">
        <w:t>typically in one of the following circumstances</w:t>
      </w:r>
      <w:r>
        <w:t>:</w:t>
      </w:r>
    </w:p>
    <w:p w14:paraId="7F062921" w14:textId="77777777" w:rsidR="0044366B" w:rsidRDefault="0044366B" w:rsidP="00650EB2">
      <w:pPr>
        <w:pStyle w:val="Lista"/>
      </w:pPr>
      <w:r>
        <w:t>certain particulars, such as a name or a date, were to be added later</w:t>
      </w:r>
    </w:p>
    <w:p w14:paraId="2A64D997" w14:textId="77777777" w:rsidR="0044366B" w:rsidRDefault="0044366B" w:rsidP="00650EB2">
      <w:pPr>
        <w:pStyle w:val="Lista"/>
      </w:pPr>
      <w:r>
        <w:t>the engraver was unable to interpret a character in the prototype he was working from</w:t>
      </w:r>
    </w:p>
    <w:p w14:paraId="526D901B" w14:textId="77777777" w:rsidR="002A148F" w:rsidRDefault="002A148F" w:rsidP="00650EB2">
      <w:r>
        <w:t>S</w:t>
      </w:r>
      <w:r w:rsidR="004D2E67" w:rsidRPr="00DD7CCF">
        <w:t>uch spaces</w:t>
      </w:r>
      <w:r>
        <w:t xml:space="preserve"> are</w:t>
      </w:r>
      <w:r w:rsidR="004D2E67" w:rsidRPr="00DD7CCF">
        <w:t xml:space="preserve"> called </w:t>
      </w:r>
      <w:r w:rsidR="004D2E67" w:rsidRPr="00DD7CCF">
        <w:rPr>
          <w:rStyle w:val="Foreign"/>
        </w:rPr>
        <w:t>vacat</w:t>
      </w:r>
      <w:r w:rsidR="004D2E67" w:rsidRPr="00DD7CCF">
        <w:t xml:space="preserve"> in the western scholarly tradition</w:t>
      </w:r>
      <w:r>
        <w:t>.</w:t>
      </w:r>
    </w:p>
    <w:p w14:paraId="37187375" w14:textId="39A0A07A" w:rsidR="00C02B8C" w:rsidRPr="00DD7CCF" w:rsidRDefault="002A148F" w:rsidP="004F5340">
      <w:pPr>
        <w:pStyle w:val="Lista"/>
      </w:pPr>
      <w:r>
        <w:lastRenderedPageBreak/>
        <w:t>spaces left blank for missing content must be encoded by adding</w:t>
      </w:r>
      <w:r w:rsidR="004D2E67" w:rsidRPr="00DD7CCF">
        <w:t xml:space="preserve"> the attribute </w:t>
      </w:r>
      <w:r w:rsidR="008525C6" w:rsidRPr="008525C6">
        <w:rPr>
          <w:rStyle w:val="Codeattribute"/>
        </w:rPr>
        <w:t>@type</w:t>
      </w:r>
      <w:r w:rsidR="008525C6" w:rsidRPr="008525C6">
        <w:t xml:space="preserve"> </w:t>
      </w:r>
      <w:r w:rsidR="004D2E67" w:rsidRPr="00DD7CCF">
        <w:t xml:space="preserve">with the value </w:t>
      </w:r>
      <w:r w:rsidR="00303844" w:rsidRPr="00303844">
        <w:rPr>
          <w:rStyle w:val="Codevalue"/>
        </w:rPr>
        <w:t>"vacat"</w:t>
      </w:r>
      <w:r w:rsidR="004D2E67" w:rsidRPr="00DD7CCF">
        <w:t xml:space="preserve"> to the</w:t>
      </w:r>
      <w:r w:rsidR="00650EB2">
        <w:t xml:space="preserve"> </w:t>
      </w:r>
      <w:r w:rsidR="00650EB2" w:rsidRPr="00DD7CCF">
        <w:rPr>
          <w:rStyle w:val="Code"/>
        </w:rPr>
        <w:t>&lt;space/&gt;</w:t>
      </w:r>
      <w:r w:rsidR="004D2E67" w:rsidRPr="00DD7CCF">
        <w:t xml:space="preserve"> element</w:t>
      </w:r>
      <w:r>
        <w:t xml:space="preserve"> and mandatorily encoding size </w:t>
      </w:r>
      <w:r>
        <w:t>as per §</w:t>
      </w:r>
      <w:r>
        <w:fldChar w:fldCharType="begin"/>
      </w:r>
      <w:r>
        <w:instrText xml:space="preserve"> REF _Ref183008428 \r \h </w:instrText>
      </w:r>
      <w:r>
        <w:fldChar w:fldCharType="separate"/>
      </w:r>
      <w:r w:rsidR="00004102">
        <w:t>4.3.1.2</w:t>
      </w:r>
      <w:r>
        <w:fldChar w:fldCharType="end"/>
      </w:r>
      <w:r>
        <w:t>, regardless of the space’s breadth</w:t>
      </w:r>
    </w:p>
    <w:p w14:paraId="1452E070" w14:textId="565D2E15" w:rsidR="00C02B8C" w:rsidRPr="00DD7CCF" w:rsidRDefault="004D2E67" w:rsidP="00CF2E89">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tbl>
      <w:tblPr>
        <w:tblStyle w:val="FigureTable"/>
        <w:tblpPr w:leftFromText="180" w:rightFromText="180" w:vertAnchor="text" w:tblpXSpec="right" w:tblpY="1"/>
        <w:tblW w:w="0" w:type="auto"/>
        <w:tblLook w:val="04A0" w:firstRow="1" w:lastRow="0" w:firstColumn="1" w:lastColumn="0" w:noHBand="0" w:noVBand="1"/>
      </w:tblPr>
      <w:tblGrid>
        <w:gridCol w:w="4246"/>
      </w:tblGrid>
      <w:tr w:rsidR="00650EB2" w14:paraId="6705E98E" w14:textId="77777777" w:rsidTr="008D18C3">
        <w:trPr>
          <w:cnfStyle w:val="100000000000" w:firstRow="1" w:lastRow="0" w:firstColumn="0" w:lastColumn="0" w:oddVBand="0" w:evenVBand="0" w:oddHBand="0" w:evenHBand="0" w:firstRowFirstColumn="0" w:firstRowLastColumn="0" w:lastRowFirstColumn="0" w:lastRowLastColumn="0"/>
        </w:trPr>
        <w:tc>
          <w:tcPr>
            <w:tcW w:w="4246" w:type="dxa"/>
          </w:tcPr>
          <w:p w14:paraId="5685D33F" w14:textId="284132D8" w:rsidR="00650EB2" w:rsidRPr="00DD7CCF" w:rsidRDefault="00650EB2" w:rsidP="00650EB2">
            <w:pPr>
              <w:pStyle w:val="Kpalrs"/>
            </w:pPr>
            <w:bookmarkStart w:id="475" w:name="_Ref183009530"/>
            <w:r>
              <w:t xml:space="preserve">Figure </w:t>
            </w:r>
            <w:r>
              <w:fldChar w:fldCharType="begin"/>
            </w:r>
            <w:r>
              <w:instrText xml:space="preserve"> SEQ Figure \* ARABIC </w:instrText>
            </w:r>
            <w:r>
              <w:fldChar w:fldCharType="separate"/>
            </w:r>
            <w:r>
              <w:rPr>
                <w:noProof/>
              </w:rPr>
              <w:t>6</w:t>
            </w:r>
            <w:r>
              <w:rPr>
                <w:noProof/>
              </w:rPr>
              <w:fldChar w:fldCharType="end"/>
            </w:r>
            <w:bookmarkEnd w:id="475"/>
            <w:r>
              <w:t xml:space="preserve">. </w:t>
            </w:r>
            <w:r>
              <w:t xml:space="preserve">Scribal mark for space where text was </w:t>
            </w:r>
            <w:r>
              <w:br/>
              <w:t>not inscribed</w:t>
            </w:r>
          </w:p>
        </w:tc>
      </w:tr>
      <w:tr w:rsidR="00650EB2" w14:paraId="11CDBE4B" w14:textId="77777777" w:rsidTr="008D18C3">
        <w:tc>
          <w:tcPr>
            <w:tcW w:w="4246" w:type="dxa"/>
          </w:tcPr>
          <w:p w14:paraId="60F77EF1" w14:textId="72ACDD75" w:rsidR="00650EB2" w:rsidRPr="00650EB2" w:rsidRDefault="00650EB2" w:rsidP="00650EB2">
            <w:pPr>
              <w:pStyle w:val="Image"/>
            </w:pPr>
            <w:r w:rsidRPr="00650EB2">
              <w:drawing>
                <wp:inline distT="0" distB="0" distL="0" distR="0" wp14:anchorId="6CB8C903" wp14:editId="044709C3">
                  <wp:extent cx="2322000" cy="968400"/>
                  <wp:effectExtent l="0" t="0" r="2540" b="3175"/>
                  <wp:docPr id="3933449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22000" cy="968400"/>
                          </a:xfrm>
                          <a:prstGeom prst="rect">
                            <a:avLst/>
                          </a:prstGeom>
                          <a:noFill/>
                          <a:ln>
                            <a:noFill/>
                          </a:ln>
                        </pic:spPr>
                      </pic:pic>
                    </a:graphicData>
                  </a:graphic>
                </wp:inline>
              </w:drawing>
            </w:r>
          </w:p>
        </w:tc>
      </w:tr>
    </w:tbl>
    <w:p w14:paraId="21BBDBC2" w14:textId="4890CE15" w:rsidR="00650EB2" w:rsidRDefault="00FF7702" w:rsidP="00CF2E89">
      <w:pPr>
        <w:pStyle w:val="Lista"/>
      </w:pPr>
      <w:r>
        <w:t xml:space="preserve">if unwritten space is </w:t>
      </w:r>
      <w:r w:rsidRPr="0008720B">
        <w:rPr>
          <w:b/>
          <w:bCs/>
        </w:rPr>
        <w:t>filled with some kind of scribal mark</w:t>
      </w:r>
      <w:r>
        <w:t xml:space="preserve"> such as dotting, horizontal lines, etc., as in </w:t>
      </w:r>
      <w:r w:rsidR="00650EB2">
        <w:fldChar w:fldCharType="begin"/>
      </w:r>
      <w:r w:rsidR="00650EB2">
        <w:instrText xml:space="preserve"> REF _Ref183009530 \h </w:instrText>
      </w:r>
      <w:r w:rsidR="00650EB2">
        <w:fldChar w:fldCharType="separate"/>
      </w:r>
      <w:r w:rsidR="00650EB2">
        <w:t xml:space="preserve">Figure </w:t>
      </w:r>
      <w:r w:rsidR="00650EB2">
        <w:rPr>
          <w:noProof/>
        </w:rPr>
        <w:t>6</w:t>
      </w:r>
      <w:r w:rsidR="00650EB2">
        <w:fldChar w:fldCharType="end"/>
      </w:r>
    </w:p>
    <w:p w14:paraId="6191C292" w14:textId="746D630A" w:rsidR="00FF7702" w:rsidRDefault="00FF7702" w:rsidP="00650EB2">
      <w:pPr>
        <w:pStyle w:val="Lista2"/>
      </w:pPr>
      <w:r>
        <w:t xml:space="preserve">use the same encoding </w:t>
      </w:r>
      <w:r w:rsidR="00650EB2">
        <w:t xml:space="preserve">as above </w:t>
      </w:r>
      <w:r>
        <w:t>and describe the marking in an apparatus note attached to this locus</w:t>
      </w:r>
    </w:p>
    <w:p w14:paraId="1C0EBD68" w14:textId="02F052B9" w:rsidR="00650EB2" w:rsidRDefault="00650EB2" w:rsidP="00650EB2">
      <w:pPr>
        <w:pStyle w:val="Lista2"/>
      </w:pPr>
      <w:r>
        <w:t>note that such scribal marks are different from the symbols we call space fillers (§</w:t>
      </w:r>
      <w:r>
        <w:fldChar w:fldCharType="begin"/>
      </w:r>
      <w:r>
        <w:instrText xml:space="preserve"> REF _Ref182580156 \r \h </w:instrText>
      </w:r>
      <w:r>
        <w:fldChar w:fldCharType="separate"/>
      </w:r>
      <w:r>
        <w:t>4.2.3.4</w:t>
      </w:r>
      <w:r>
        <w:fldChar w:fldCharType="end"/>
      </w:r>
      <w:r>
        <w:t>), used to fill up a line to the margin</w:t>
      </w:r>
    </w:p>
    <w:p w14:paraId="4A78D5B8" w14:textId="28FFFDF5" w:rsidR="00C02B8C" w:rsidRPr="00DD7CCF" w:rsidRDefault="0008720B" w:rsidP="0008720B">
      <w:pPr>
        <w:pStyle w:val="Lista"/>
      </w:pPr>
      <w:r>
        <w:t xml:space="preserve">if space was </w:t>
      </w:r>
      <w:r w:rsidRPr="0008720B">
        <w:rPr>
          <w:b/>
          <w:bCs/>
        </w:rPr>
        <w:t xml:space="preserve">at first left blank, then partially </w:t>
      </w:r>
      <w:r w:rsidR="004D2E67" w:rsidRPr="0008720B">
        <w:rPr>
          <w:b/>
          <w:bCs/>
        </w:rPr>
        <w:t>filled</w:t>
      </w:r>
      <w:r w:rsidR="004D2E67" w:rsidRPr="00DD7CCF">
        <w:t xml:space="preserve"> </w:t>
      </w:r>
      <w:r w:rsidR="004D2E67" w:rsidRPr="00E24F87">
        <w:rPr>
          <w:noProof/>
        </w:rPr>
        <w:t>(</w:t>
      </w:r>
      <w:r w:rsidR="004D2E67" w:rsidRPr="00DD7CCF">
        <w:t>with some blank space remaining),</w:t>
      </w:r>
      <w:r>
        <w:t xml:space="preserve"> proceed as follows</w:t>
      </w:r>
    </w:p>
    <w:p w14:paraId="00711A5A" w14:textId="3C261834" w:rsidR="0008720B" w:rsidRDefault="004D2E67" w:rsidP="00CF2E89">
      <w:pPr>
        <w:pStyle w:val="Lista2"/>
      </w:pPr>
      <w:r w:rsidRPr="00DD7CCF">
        <w:t>if there is any uncertainty about the presence of an addition or its exact extent</w:t>
      </w:r>
      <w:r w:rsidR="0008720B">
        <w:t>,</w:t>
      </w:r>
    </w:p>
    <w:p w14:paraId="18ABD40E" w14:textId="27BC5E0F" w:rsidR="004F4C63" w:rsidRDefault="004D2E67" w:rsidP="0008720B">
      <w:pPr>
        <w:pStyle w:val="Lista3"/>
      </w:pPr>
      <w:r w:rsidRPr="00DD7CCF">
        <w:t>mark up only the remaining blank space in this way</w:t>
      </w:r>
    </w:p>
    <w:p w14:paraId="6EF1CAB7" w14:textId="2775CC58" w:rsidR="0008720B" w:rsidRDefault="0008720B" w:rsidP="0008720B">
      <w:pPr>
        <w:pStyle w:val="Lista3"/>
      </w:pPr>
      <w:r>
        <w:t>do not apply any extra markup to the text that may be an addition</w:t>
      </w:r>
    </w:p>
    <w:p w14:paraId="7607FF47" w14:textId="379722FD" w:rsidR="0008720B" w:rsidRPr="00DD7CCF" w:rsidRDefault="0008720B" w:rsidP="0008720B">
      <w:pPr>
        <w:pStyle w:val="Lista3"/>
      </w:pPr>
      <w:r>
        <w:t>if you wish, describe the phenomenon in an apparatus note or the commentary</w:t>
      </w:r>
    </w:p>
    <w:p w14:paraId="5B5AA158" w14:textId="77777777" w:rsidR="0008720B" w:rsidRDefault="004D2E67" w:rsidP="00CF2E89">
      <w:pPr>
        <w:pStyle w:val="Lista2"/>
      </w:pPr>
      <w:r w:rsidRPr="00DD7CCF">
        <w:t>if you are certain about both the existence and the size of the text filled in later,</w:t>
      </w:r>
    </w:p>
    <w:p w14:paraId="190EBBC5" w14:textId="77777777" w:rsidR="0008720B" w:rsidRDefault="0008720B" w:rsidP="0008720B">
      <w:pPr>
        <w:pStyle w:val="Lista3"/>
      </w:pPr>
      <w:r>
        <w:t xml:space="preserve">encode </w:t>
      </w:r>
      <w:r w:rsidR="004D2E67" w:rsidRPr="00DD7CCF">
        <w:t>a vacat for the entire length of the original space</w:t>
      </w:r>
    </w:p>
    <w:p w14:paraId="02AA09FA" w14:textId="77777777" w:rsidR="0008720B" w:rsidRDefault="004D2E67" w:rsidP="0008720B">
      <w:pPr>
        <w:pStyle w:val="Lista3"/>
      </w:pPr>
      <w:r w:rsidRPr="00DD7CCF">
        <w:t xml:space="preserve">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110B53">
        <w:t>4.4.2</w:t>
      </w:r>
      <w:r w:rsidR="00EE57DB" w:rsidRPr="00DD7CCF">
        <w:fldChar w:fldCharType="end"/>
      </w:r>
      <w:r w:rsidRPr="00DD7CCF">
        <w:t>)</w:t>
      </w:r>
    </w:p>
    <w:p w14:paraId="12F2D942" w14:textId="5CB4F05F" w:rsidR="00C02B8C" w:rsidRDefault="0008720B" w:rsidP="0008720B">
      <w:pPr>
        <w:pStyle w:val="Lista4"/>
      </w:pPr>
      <w:r>
        <w:t xml:space="preserve">before the </w:t>
      </w:r>
      <w:r w:rsidRPr="00DD7CCF">
        <w:rPr>
          <w:rStyle w:val="Code"/>
        </w:rPr>
        <w:t>&lt;space/&gt;</w:t>
      </w:r>
      <w:r w:rsidRPr="00DD7CCF">
        <w:t xml:space="preserve"> element</w:t>
      </w:r>
      <w:r>
        <w:t xml:space="preserve"> if all of the remaining space is after the addition</w:t>
      </w:r>
    </w:p>
    <w:p w14:paraId="68C07901" w14:textId="619CA463" w:rsidR="0008720B" w:rsidRDefault="0008720B" w:rsidP="0008720B">
      <w:pPr>
        <w:pStyle w:val="Lista4"/>
      </w:pPr>
      <w:r>
        <w:t xml:space="preserve">after </w:t>
      </w:r>
      <w:r>
        <w:t xml:space="preserve">the </w:t>
      </w:r>
      <w:r w:rsidRPr="00DD7CCF">
        <w:rPr>
          <w:rStyle w:val="Code"/>
        </w:rPr>
        <w:t>&lt;space/&gt;</w:t>
      </w:r>
      <w:r w:rsidRPr="00DD7CCF">
        <w:t xml:space="preserve"> element</w:t>
      </w:r>
      <w:r>
        <w:t xml:space="preserve"> if </w:t>
      </w:r>
      <w:r>
        <w:t xml:space="preserve">some or </w:t>
      </w:r>
      <w:r>
        <w:t xml:space="preserve">all of the remaining space is </w:t>
      </w:r>
      <w:r>
        <w:t xml:space="preserve">before </w:t>
      </w:r>
      <w:r>
        <w:t>the addition</w:t>
      </w:r>
    </w:p>
    <w:p w14:paraId="6D46E120" w14:textId="29FC7792" w:rsidR="008C6B62" w:rsidRDefault="008C6B62" w:rsidP="008C6B62">
      <w:pPr>
        <w:pStyle w:val="Lista2"/>
      </w:pPr>
      <w:r>
        <w:t>if you suspect that some space was at first left blank, then completely filled with text later on, do not encode a space and describe the situation in an apparatus note or the commentary</w:t>
      </w:r>
    </w:p>
    <w:p w14:paraId="569A7CAF" w14:textId="6BEFE591" w:rsidR="008C6B62" w:rsidRPr="00DD7CCF" w:rsidRDefault="008C6B62" w:rsidP="008C6B62">
      <w:pPr>
        <w:pStyle w:val="Lista2"/>
      </w:pPr>
      <w:r>
        <w:t>keep in mind that this encoding applies only for the filling of space initially left blank, and not for deleted and rewritten segments, which are to be treated as per §</w:t>
      </w:r>
      <w:r>
        <w:fldChar w:fldCharType="begin"/>
      </w:r>
      <w:r>
        <w:instrText xml:space="preserve"> REF _Ref74727538 \r \h </w:instrText>
      </w:r>
      <w:r>
        <w:fldChar w:fldCharType="separate"/>
      </w:r>
      <w:r>
        <w:t>4.4</w:t>
      </w:r>
      <w:r>
        <w:t>.</w:t>
      </w:r>
      <w:r>
        <w:t>3</w:t>
      </w:r>
      <w:r>
        <w:fldChar w:fldCharType="end"/>
      </w:r>
    </w:p>
    <w:p w14:paraId="4749F7BD" w14:textId="515B4F6B" w:rsidR="00C02B8C" w:rsidRPr="00DD7CCF" w:rsidRDefault="004D2E67" w:rsidP="00CF2E89">
      <w:pPr>
        <w:pStyle w:val="Cmsor4"/>
      </w:pPr>
      <w:bookmarkStart w:id="476" w:name="_8rva2rlyx9df" w:colFirst="0" w:colLast="0"/>
      <w:bookmarkStart w:id="477" w:name="_3hdkntv18hp0" w:colFirst="0" w:colLast="0"/>
      <w:bookmarkStart w:id="478" w:name="_Ref43985107"/>
      <w:bookmarkStart w:id="479" w:name="_Toc182997037"/>
      <w:bookmarkEnd w:id="476"/>
      <w:bookmarkEnd w:id="477"/>
      <w:r w:rsidRPr="00DD7CCF">
        <w:t>Space imposed by physical necessity</w:t>
      </w:r>
      <w:bookmarkEnd w:id="478"/>
      <w:bookmarkEnd w:id="479"/>
    </w:p>
    <w:p w14:paraId="0BC6456B" w14:textId="77777777" w:rsidR="002A148F" w:rsidRDefault="0008720B" w:rsidP="002A148F">
      <w:r>
        <w:t>T</w:t>
      </w:r>
      <w:r w:rsidR="004D2E67" w:rsidRPr="00DD7CCF">
        <w:t xml:space="preserve">his subsection is about </w:t>
      </w:r>
      <w:r>
        <w:t xml:space="preserve">spaces left blank because a physical feature of the support prevented the engraver </w:t>
      </w:r>
      <w:r w:rsidR="004D2E67" w:rsidRPr="00DD7CCF">
        <w:t>from writing on a certain area</w:t>
      </w:r>
      <w:r>
        <w:t>. E</w:t>
      </w:r>
      <w:r w:rsidR="004D2E67" w:rsidRPr="00DD7CCF">
        <w:t>ncoding such interruptions as “significant space” is helpful because their presence may be the cause of non-standard sandhi and scribal errors</w:t>
      </w:r>
      <w:r w:rsidR="002A148F">
        <w:t>.</w:t>
      </w:r>
    </w:p>
    <w:p w14:paraId="05F63609" w14:textId="77777777" w:rsidR="002A148F" w:rsidRDefault="002A148F" w:rsidP="002A148F">
      <w:pPr>
        <w:pStyle w:val="Lista"/>
      </w:pPr>
      <w:r>
        <w:t>t</w:t>
      </w:r>
      <w:r w:rsidR="004D2E67" w:rsidRPr="00DD7CCF">
        <w:t xml:space="preserve">he encoding of spaces </w:t>
      </w:r>
      <w:r>
        <w:t xml:space="preserve">imposed by physical necessity </w:t>
      </w:r>
      <w:r w:rsidR="004D2E67" w:rsidRPr="00DD7CCF">
        <w:t>is optional, especially when encoding a printed edition without access to the original or a surrogate</w:t>
      </w:r>
    </w:p>
    <w:p w14:paraId="1E3D5A02" w14:textId="40715322" w:rsidR="00C02B8C" w:rsidRPr="00DD7CCF" w:rsidRDefault="002A148F" w:rsidP="002A148F">
      <w:pPr>
        <w:pStyle w:val="Lista"/>
      </w:pPr>
      <w:r>
        <w:t>h</w:t>
      </w:r>
      <w:r w:rsidR="004D2E67" w:rsidRPr="00DD7CCF">
        <w:t xml:space="preserve">owever, if you do choose to encode any such space in an edition, then do so consistently throughout </w:t>
      </w:r>
      <w:r w:rsidR="0044366B" w:rsidRPr="0044366B">
        <w:t>that particular edition</w:t>
      </w:r>
    </w:p>
    <w:p w14:paraId="095D7892" w14:textId="23A26277" w:rsidR="0044366B" w:rsidRDefault="0044366B" w:rsidP="002A148F">
      <w:pPr>
        <w:pStyle w:val="Lista2"/>
      </w:pPr>
      <w:r w:rsidRPr="0044366B">
        <w:t>consistency does not necessarily mean encoding each and every imposed space; instead, you may opt for one of the following strategies:</w:t>
      </w:r>
    </w:p>
    <w:p w14:paraId="3456788E" w14:textId="45AF2809" w:rsidR="0044366B" w:rsidRDefault="0044366B" w:rsidP="002A148F">
      <w:pPr>
        <w:pStyle w:val="Lista3"/>
      </w:pPr>
      <w:r w:rsidRPr="0044366B">
        <w:t xml:space="preserve">encoding all imposed spaces of a particular </w:t>
      </w:r>
      <w:r w:rsidR="006A02E2">
        <w:t>class</w:t>
      </w:r>
      <w:r w:rsidRPr="0044366B">
        <w:t xml:space="preserve"> (as discussed below), but not encoding other </w:t>
      </w:r>
      <w:r w:rsidR="006A02E2">
        <w:t>classes</w:t>
      </w:r>
    </w:p>
    <w:p w14:paraId="0E0933F1" w14:textId="7409F08E" w:rsidR="00C02B8C" w:rsidRDefault="0044366B" w:rsidP="002A148F">
      <w:pPr>
        <w:pStyle w:val="Lista3"/>
      </w:pPr>
      <w:r w:rsidRPr="0044366B">
        <w:t>encoding imposed spaces when they disrupt the text by falling inside a word, but not encoding them when they fall between words</w:t>
      </w:r>
    </w:p>
    <w:p w14:paraId="7ED17358" w14:textId="0D4481E7" w:rsidR="0044366B" w:rsidRDefault="0044366B" w:rsidP="002A148F">
      <w:pPr>
        <w:pStyle w:val="Lista2"/>
      </w:pPr>
      <w:r>
        <w:t>consistency should be complete within an edition, but cannot be realistically expected across our entire corpus or even across the body of texts encoded by a single person</w:t>
      </w:r>
    </w:p>
    <w:p w14:paraId="4442FB11" w14:textId="65C368D3" w:rsidR="0044366B" w:rsidRDefault="0044366B" w:rsidP="002A148F">
      <w:pPr>
        <w:pStyle w:val="Lista3"/>
      </w:pPr>
      <w:r>
        <w:t>aiming for consistency across your subcorpus is a good idea, but feel free to adopt a different strategy for any text where this seems desirable</w:t>
      </w:r>
    </w:p>
    <w:p w14:paraId="121A6BF6" w14:textId="25946330" w:rsidR="00C02B8C" w:rsidRPr="00DD7CCF" w:rsidRDefault="004D2E67" w:rsidP="00CF2E89">
      <w:pPr>
        <w:pStyle w:val="Lista"/>
      </w:pPr>
      <w:r w:rsidRPr="00DD7CCF">
        <w:t xml:space="preserve">when encoding spaces imposed by physical necessity, distinguish these from </w:t>
      </w:r>
      <w:r w:rsidR="006A02E2">
        <w:t xml:space="preserve">other </w:t>
      </w:r>
      <w:r w:rsidRPr="00DD7CCF">
        <w:t xml:space="preserve">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xml:space="preserve">, </w:t>
      </w:r>
      <w:r w:rsidR="0044366B" w:rsidRPr="0044366B">
        <w:t>with a value corresponding to one of the following classes of imposed space</w:t>
      </w:r>
    </w:p>
    <w:p w14:paraId="2AEE19EB" w14:textId="77777777" w:rsidR="00575BEF" w:rsidRDefault="00575BEF" w:rsidP="00CF2E89">
      <w:pPr>
        <w:pStyle w:val="Lista2"/>
      </w:pPr>
      <w:r w:rsidRPr="00575BEF">
        <w:rPr>
          <w:rStyle w:val="Codevalue"/>
        </w:rPr>
        <w:t>"binding-hole"</w:t>
      </w:r>
      <w:r>
        <w:t xml:space="preserve"> if the </w:t>
      </w:r>
      <w:r w:rsidRPr="006A02E2">
        <w:rPr>
          <w:b/>
          <w:bCs/>
        </w:rPr>
        <w:t>binding hole in a copper plate</w:t>
      </w:r>
      <w:r>
        <w:t xml:space="preserve"> affects the text of a line</w:t>
      </w:r>
    </w:p>
    <w:p w14:paraId="0B651701" w14:textId="77777777" w:rsidR="00575BEF" w:rsidRDefault="00575BEF" w:rsidP="00CF2E89">
      <w:pPr>
        <w:pStyle w:val="Lista3"/>
      </w:pPr>
      <w:r>
        <w:t>see also below for special instructions concerning the encoding of such holes</w:t>
      </w:r>
    </w:p>
    <w:p w14:paraId="4030318B" w14:textId="3A43BA5B" w:rsidR="00575BEF" w:rsidRDefault="00575BEF" w:rsidP="00CF2E89">
      <w:pPr>
        <w:pStyle w:val="Lista2"/>
      </w:pPr>
      <w:r w:rsidRPr="00575BEF">
        <w:rPr>
          <w:rStyle w:val="Codevalue"/>
        </w:rPr>
        <w:lastRenderedPageBreak/>
        <w:t>"descender"</w:t>
      </w:r>
      <w:r>
        <w:t xml:space="preserve"> if a space was left blank in a line because (part of) </w:t>
      </w:r>
      <w:r w:rsidRPr="00575BEF">
        <w:rPr>
          <w:b/>
          <w:bCs/>
        </w:rPr>
        <w:t>another character hanging down</w:t>
      </w:r>
      <w:r>
        <w:t xml:space="preserve"> from the previous line encroaches on the current line</w:t>
      </w:r>
    </w:p>
    <w:p w14:paraId="13E97378" w14:textId="6B9FC4CF" w:rsidR="00575BEF" w:rsidRDefault="00575BEF" w:rsidP="00CF2E89">
      <w:pPr>
        <w:pStyle w:val="Lista2"/>
      </w:pPr>
      <w:r w:rsidRPr="00575BEF">
        <w:rPr>
          <w:rStyle w:val="Codevalue"/>
        </w:rPr>
        <w:t>"ascender"</w:t>
      </w:r>
      <w:r>
        <w:t xml:space="preserve"> if a space was left blank in a line because (part of) </w:t>
      </w:r>
      <w:r w:rsidRPr="00575BEF">
        <w:rPr>
          <w:b/>
          <w:bCs/>
        </w:rPr>
        <w:t>another</w:t>
      </w:r>
      <w:r w:rsidRPr="006A02E2">
        <w:rPr>
          <w:b/>
          <w:bCs/>
        </w:rPr>
        <w:t xml:space="preserve"> </w:t>
      </w:r>
      <w:r w:rsidRPr="00575BEF">
        <w:rPr>
          <w:b/>
          <w:bCs/>
        </w:rPr>
        <w:t>character popping up</w:t>
      </w:r>
      <w:r>
        <w:t xml:space="preserve"> from the following line encroaches on the current line</w:t>
      </w:r>
    </w:p>
    <w:p w14:paraId="7DFF917D" w14:textId="3CBBF969" w:rsidR="00575BEF" w:rsidRDefault="00575BEF" w:rsidP="00CF2E89">
      <w:pPr>
        <w:pStyle w:val="Lista2"/>
      </w:pPr>
      <w:r w:rsidRPr="00575BEF">
        <w:rPr>
          <w:rStyle w:val="Codevalue"/>
        </w:rPr>
        <w:t>"defect"</w:t>
      </w:r>
      <w:r>
        <w:t xml:space="preserve"> if the writing skips </w:t>
      </w:r>
      <w:r w:rsidRPr="006A02E2">
        <w:rPr>
          <w:b/>
          <w:bCs/>
        </w:rPr>
        <w:t>a blemish of the surface</w:t>
      </w:r>
      <w:r>
        <w:t xml:space="preserve"> that was not deliberately created (such as a natural crack or pit, or a fault in the creation of the writing surface)</w:t>
      </w:r>
    </w:p>
    <w:p w14:paraId="507D72E1" w14:textId="28156F0D" w:rsidR="00575BEF" w:rsidRDefault="00575BEF" w:rsidP="00CF2E89">
      <w:pPr>
        <w:pStyle w:val="Lista2"/>
      </w:pPr>
      <w:r w:rsidRPr="00575BEF">
        <w:rPr>
          <w:rStyle w:val="Codevalue"/>
        </w:rPr>
        <w:t>"feature"</w:t>
      </w:r>
      <w:r>
        <w:t xml:space="preserve"> if the writing skips </w:t>
      </w:r>
      <w:r w:rsidRPr="006A02E2">
        <w:rPr>
          <w:b/>
          <w:bCs/>
        </w:rPr>
        <w:t>a deliberately created feature</w:t>
      </w:r>
      <w:r>
        <w:t xml:space="preserve"> (other than binding holes, ascenders and descenders covered above) on the surface (such as engraved artwork, high relief, or a seal attached directly to a copper plate)</w:t>
      </w:r>
    </w:p>
    <w:p w14:paraId="1AAC73D1" w14:textId="32D88ECE" w:rsidR="00C02B8C" w:rsidRPr="00DD7CCF" w:rsidRDefault="004D2E67" w:rsidP="00CF2E89">
      <w:pPr>
        <w:pStyle w:val="Lista2"/>
      </w:pPr>
      <w:r w:rsidRPr="00DD7CCF">
        <w:t xml:space="preserve">should you encounter a space that you feel was imposed on the engraver by a physical feature, yet none of the types listed below classify it correctly, contact the authors to discuss adding </w:t>
      </w:r>
      <w:r w:rsidR="00575BEF">
        <w:t>a new type</w:t>
      </w:r>
    </w:p>
    <w:p w14:paraId="1711186E" w14:textId="6528125A" w:rsidR="00575BEF" w:rsidRDefault="00575BEF" w:rsidP="00CF2E89">
      <w:pPr>
        <w:pStyle w:val="Lista"/>
      </w:pPr>
      <w:r>
        <w:t xml:space="preserve">imposed spaces must always be encoded without further attributes, i.e. never use </w:t>
      </w:r>
      <w:r w:rsidRPr="00575BEF">
        <w:rPr>
          <w:rStyle w:val="Codeattribute"/>
        </w:rPr>
        <w:t>@quantity</w:t>
      </w:r>
      <w:r>
        <w:t xml:space="preserve"> and </w:t>
      </w:r>
      <w:r w:rsidRPr="000D1ACC">
        <w:rPr>
          <w:rStyle w:val="Codeattribute"/>
        </w:rPr>
        <w:t>@unit</w:t>
      </w:r>
      <w:r>
        <w:t xml:space="preserve"> to encode their size</w:t>
      </w:r>
    </w:p>
    <w:p w14:paraId="05E2FF32" w14:textId="77777777" w:rsidR="00575BEF" w:rsidRDefault="00575BEF" w:rsidP="00CF2E89">
      <w:pPr>
        <w:pStyle w:val="Lista2"/>
      </w:pPr>
      <w:r>
        <w:t>the location and size of large surface irregularities, whether or not you have encoded them as space elements, may be described in your layout description (briefly), your commentary (when you wish to discuss them at some length), or an apparatus note (to discuss a specific imposed space)</w:t>
      </w:r>
    </w:p>
    <w:p w14:paraId="64E3DC49" w14:textId="461F996F" w:rsidR="00C02B8C" w:rsidRPr="00DD7CCF" w:rsidRDefault="004D2E67" w:rsidP="00CF2E89">
      <w:pPr>
        <w:pStyle w:val="Lista"/>
      </w:pPr>
      <w:r w:rsidRPr="00DD7CCF">
        <w:t xml:space="preserve">unlike other encoded spaces, </w:t>
      </w:r>
      <w:r w:rsidR="000D1ACC">
        <w:t>imposed</w:t>
      </w:r>
      <w:r w:rsidRPr="00DD7CCF">
        <w:t xml:space="preserve"> space will frequently occur within a word</w:t>
      </w:r>
      <w:r w:rsidR="006A02E2">
        <w:t>, in which case you should not surround the element with editorial spaces (§</w:t>
      </w:r>
      <w:r w:rsidR="006A02E2">
        <w:fldChar w:fldCharType="begin"/>
      </w:r>
      <w:r w:rsidR="006A02E2">
        <w:instrText xml:space="preserve"> REF _Ref183011230 \r \h </w:instrText>
      </w:r>
      <w:r w:rsidR="006A02E2">
        <w:fldChar w:fldCharType="separate"/>
      </w:r>
      <w:r w:rsidR="00004102">
        <w:t>4.3.1.1</w:t>
      </w:r>
      <w:r w:rsidR="006A02E2">
        <w:fldChar w:fldCharType="end"/>
      </w:r>
      <w:r w:rsidR="006A02E2">
        <w:t>)</w:t>
      </w:r>
    </w:p>
    <w:p w14:paraId="21725746" w14:textId="359267B3" w:rsidR="000D1ACC" w:rsidRPr="000D1ACC" w:rsidRDefault="000D1ACC" w:rsidP="00CF2E89">
      <w:pPr>
        <w:pStyle w:val="Lista"/>
        <w:rPr>
          <w:rFonts w:ascii="Arial" w:hAnsi="Arial" w:cs="Arial"/>
        </w:rPr>
      </w:pPr>
      <w:r w:rsidRPr="000D1ACC">
        <w:t>when a</w:t>
      </w:r>
      <w:r w:rsidR="006A02E2">
        <w:t xml:space="preserve"> single</w:t>
      </w:r>
      <w:r w:rsidRPr="000D1ACC">
        <w:t xml:space="preserve"> surface irregularity affects more than one line in this way, </w:t>
      </w:r>
      <w:r w:rsidR="006A02E2">
        <w:t xml:space="preserve">separately </w:t>
      </w:r>
      <w:r w:rsidRPr="000D1ACC">
        <w:t>encode an imposed space for every affected line</w:t>
      </w:r>
    </w:p>
    <w:p w14:paraId="3A8ACBAE" w14:textId="4D1968F9" w:rsidR="000D1ACC" w:rsidRPr="000D1ACC" w:rsidRDefault="000D1ACC" w:rsidP="00CF2E89">
      <w:pPr>
        <w:pStyle w:val="Lista2"/>
        <w:rPr>
          <w:rFonts w:ascii="Arial" w:hAnsi="Arial" w:cs="Arial"/>
        </w:rPr>
      </w:pPr>
      <w:r w:rsidRPr="000D1ACC">
        <w:t xml:space="preserve">we </w:t>
      </w:r>
      <w:r>
        <w:t xml:space="preserve">shall not </w:t>
      </w:r>
      <w:r w:rsidRPr="000D1ACC">
        <w:t>use explicit encoding for the fact that these interruptions are due to a single irregularity (but this may be mentioned in the layout description)</w:t>
      </w:r>
    </w:p>
    <w:p w14:paraId="482EEE8E" w14:textId="130FDFB4" w:rsidR="00C02B8C" w:rsidRPr="00DD7CCF" w:rsidRDefault="004D2E67" w:rsidP="00CF2E89">
      <w:pPr>
        <w:pStyle w:val="Lista"/>
      </w:pPr>
      <w:bookmarkStart w:id="480" w:name="_mo8ye4cvqr4s" w:colFirst="0" w:colLast="0"/>
      <w:bookmarkEnd w:id="480"/>
      <w:r w:rsidRPr="00DD7CCF">
        <w:t xml:space="preserve">when </w:t>
      </w:r>
      <w:r w:rsidR="000D1ACC" w:rsidRPr="000D1ACC">
        <w:rPr>
          <w:b/>
          <w:bCs/>
        </w:rPr>
        <w:t xml:space="preserve">encoding </w:t>
      </w:r>
      <w:r w:rsidRPr="000D1ACC">
        <w:rPr>
          <w:b/>
          <w:bCs/>
        </w:rPr>
        <w:t>binding hole</w:t>
      </w:r>
      <w:r w:rsidR="000D1ACC" w:rsidRPr="000D1ACC">
        <w:rPr>
          <w:b/>
          <w:bCs/>
        </w:rPr>
        <w:t>s</w:t>
      </w:r>
      <w:r w:rsidRPr="000D1ACC">
        <w:rPr>
          <w:b/>
          <w:bCs/>
        </w:rPr>
        <w:t xml:space="preserve"> in copper plate</w:t>
      </w:r>
      <w:r w:rsidR="000D1ACC" w:rsidRPr="000D1ACC">
        <w:rPr>
          <w:b/>
          <w:bCs/>
        </w:rPr>
        <w:t>s</w:t>
      </w:r>
      <w:r w:rsidR="00894E6E">
        <w:rPr>
          <w:b/>
          <w:bCs/>
        </w:rPr>
        <w:t xml:space="preserve"> or manuscripts</w:t>
      </w:r>
      <w:r w:rsidR="000D1ACC">
        <w:t>,</w:t>
      </w:r>
      <w:r w:rsidRPr="00DD7CCF">
        <w:t xml:space="preserve"> keep in mind that </w:t>
      </w:r>
      <w:r w:rsidR="006A02E2">
        <w:t xml:space="preserve">the occasion for encoding </w:t>
      </w:r>
      <w:r w:rsidRPr="00DD7CCF">
        <w:t>is not the presence of a binding hole, but the fact that such a hole has obliged the engraver to skip horizontally, therefore</w:t>
      </w:r>
    </w:p>
    <w:p w14:paraId="4B828657" w14:textId="18D5ED42" w:rsidR="00C02B8C" w:rsidRPr="00DD7CCF" w:rsidRDefault="004D2E67" w:rsidP="00CF2E89">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10B53" w:rsidRPr="00DD7CCF">
        <w:t xml:space="preserve">Example </w:t>
      </w:r>
      <w:r w:rsidR="00110B53">
        <w:rPr>
          <w:noProof/>
        </w:rPr>
        <w:t>4.3.6</w:t>
      </w:r>
      <w:r w:rsidR="00110B53" w:rsidRPr="00DD7CCF">
        <w:rPr>
          <w:noProof/>
        </w:rPr>
        <w:t>.</w:t>
      </w:r>
      <w:r w:rsidR="00110B53">
        <w:rPr>
          <w:noProof/>
        </w:rPr>
        <w:t>A</w:t>
      </w:r>
      <w:r w:rsidR="001C1063" w:rsidRPr="00DD7CCF">
        <w:fldChar w:fldCharType="end"/>
      </w:r>
      <w:r w:rsidR="001C1063" w:rsidRPr="00DD7CCF">
        <w:t>/1</w:t>
      </w:r>
    </w:p>
    <w:p w14:paraId="69689FC1" w14:textId="1966A53C" w:rsidR="00C02B8C" w:rsidRDefault="004D2E67" w:rsidP="00CF2E89">
      <w:pPr>
        <w:pStyle w:val="Lista2"/>
      </w:pPr>
      <w:r w:rsidRPr="00CD25A4">
        <w:rPr>
          <w:b/>
          <w:bCs/>
        </w:rPr>
        <w:t>do not</w:t>
      </w:r>
      <w:r w:rsidRPr="00DD7CCF">
        <w:t xml:space="preserve"> encode a space for a hole that lies within the text field, but between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10B53" w:rsidRPr="00DD7CCF">
        <w:t xml:space="preserve">Example </w:t>
      </w:r>
      <w:r w:rsidR="00110B53">
        <w:rPr>
          <w:noProof/>
        </w:rPr>
        <w:t>4.3.6</w:t>
      </w:r>
      <w:r w:rsidR="00110B53" w:rsidRPr="00DD7CCF">
        <w:rPr>
          <w:noProof/>
        </w:rPr>
        <w:t>.</w:t>
      </w:r>
      <w:r w:rsidR="00110B53">
        <w:rPr>
          <w:noProof/>
        </w:rPr>
        <w:t>A</w:t>
      </w:r>
      <w:r w:rsidR="001C1063" w:rsidRPr="00DD7CCF">
        <w:fldChar w:fldCharType="end"/>
      </w:r>
      <w:r w:rsidR="001C1063" w:rsidRPr="00DD7CCF">
        <w:t>/2</w:t>
      </w:r>
    </w:p>
    <w:p w14:paraId="7FDD9B21" w14:textId="15E18E45" w:rsidR="006A02E2" w:rsidRPr="00DD7CCF" w:rsidRDefault="006A02E2" w:rsidP="006A02E2">
      <w:pPr>
        <w:pStyle w:val="Lista3"/>
      </w:pPr>
      <w:r>
        <w:t xml:space="preserve">this applies </w:t>
      </w:r>
      <w:r w:rsidRPr="00DD7CCF">
        <w:t>even if lines above/below the hole bend, or if characters in those lines are distorted in order to accommodate the hole</w:t>
      </w:r>
    </w:p>
    <w:p w14:paraId="6DC59B62" w14:textId="091BA172" w:rsidR="00C02B8C" w:rsidRPr="00DD7CCF" w:rsidRDefault="004D2E67" w:rsidP="00CF2E89">
      <w:pPr>
        <w:pStyle w:val="Lista2"/>
      </w:pPr>
      <w:r w:rsidRPr="00CD25A4">
        <w:rPr>
          <w:b/>
          <w:bCs/>
        </w:rPr>
        <w:t>optionally</w:t>
      </w:r>
      <w:r w:rsidRPr="00DD7CCF">
        <w:t xml:space="preserve"> encode a space for a hole that is on or within the margin line, causing one or more text line</w:t>
      </w:r>
      <w:r w:rsidR="006A02E2">
        <w:t>s</w:t>
      </w:r>
      <w:r w:rsidRPr="00DD7CCF">
        <w:t xml:space="preserv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10B53" w:rsidRPr="00DD7CCF">
        <w:t xml:space="preserve">Example </w:t>
      </w:r>
      <w:r w:rsidR="00110B53">
        <w:rPr>
          <w:noProof/>
        </w:rPr>
        <w:t>4.3.6</w:t>
      </w:r>
      <w:r w:rsidR="00110B53" w:rsidRPr="00DD7CCF">
        <w:rPr>
          <w:noProof/>
        </w:rPr>
        <w:t>.</w:t>
      </w:r>
      <w:r w:rsidR="00110B53">
        <w:rPr>
          <w:noProof/>
        </w:rPr>
        <w:t>A</w:t>
      </w:r>
      <w:r w:rsidR="001C1063" w:rsidRPr="00DD7CCF">
        <w:fldChar w:fldCharType="end"/>
      </w:r>
      <w:r w:rsidR="001C1063" w:rsidRPr="00DD7CCF">
        <w:t>/3</w:t>
      </w:r>
    </w:p>
    <w:p w14:paraId="50E6EA7F" w14:textId="49DDA702" w:rsidR="00C02B8C" w:rsidRDefault="004D2E67" w:rsidP="00CF2E89">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110B53" w:rsidRPr="00DD7CCF">
        <w:t xml:space="preserve">Example </w:t>
      </w:r>
      <w:r w:rsidR="00110B53">
        <w:rPr>
          <w:noProof/>
        </w:rPr>
        <w:t>4.3.6</w:t>
      </w:r>
      <w:r w:rsidR="00110B53" w:rsidRPr="00DD7CCF">
        <w:rPr>
          <w:noProof/>
        </w:rPr>
        <w:t>.</w:t>
      </w:r>
      <w:r w:rsidR="00110B53">
        <w:rPr>
          <w:noProof/>
        </w:rPr>
        <w:t>A</w:t>
      </w:r>
      <w:r w:rsidR="001C1063" w:rsidRPr="00DD7CCF">
        <w:fldChar w:fldCharType="end"/>
      </w:r>
      <w:r w:rsidR="001C1063" w:rsidRPr="00DD7CCF">
        <w:t>/4</w:t>
      </w:r>
    </w:p>
    <w:p w14:paraId="418DC96B" w14:textId="470C9A55" w:rsidR="006A02E2" w:rsidRDefault="006A02E2" w:rsidP="006A02E2">
      <w:pPr>
        <w:pStyle w:val="Lista3"/>
      </w:pPr>
      <w:r>
        <w:t>this applies to all lines that skip some space around the hole, even if the hole itself does not penetrate into the area where a line’s text could have been inscribed</w:t>
      </w:r>
    </w:p>
    <w:p w14:paraId="45BEF98E" w14:textId="77777777" w:rsidR="00C02B8C" w:rsidRPr="00DD7CCF" w:rsidRDefault="004D2E67" w:rsidP="00CF2E89">
      <w:pPr>
        <w:pStyle w:val="Lista2"/>
      </w:pPr>
      <w:r w:rsidRPr="00DD7CCF">
        <w:t>keep in mind that binding holes, whether encoded individually or not, must be described in your layout description</w:t>
      </w:r>
    </w:p>
    <w:p w14:paraId="4A789A3F" w14:textId="77777777" w:rsidR="001C1063" w:rsidRPr="00DD7CCF" w:rsidRDefault="001C1063" w:rsidP="00CF2E89"/>
    <w:tbl>
      <w:tblPr>
        <w:tblStyle w:val="CodeSampleTable"/>
        <w:tblW w:w="5000" w:type="pct"/>
        <w:tblLook w:val="04A0" w:firstRow="1" w:lastRow="0" w:firstColumn="1" w:lastColumn="0" w:noHBand="0" w:noVBand="1"/>
      </w:tblPr>
      <w:tblGrid>
        <w:gridCol w:w="1925"/>
        <w:gridCol w:w="1925"/>
        <w:gridCol w:w="1926"/>
        <w:gridCol w:w="1926"/>
        <w:gridCol w:w="1926"/>
      </w:tblGrid>
      <w:tr w:rsidR="00894E6E" w:rsidRPr="00DD7CCF" w14:paraId="29EB39E2" w14:textId="5B57D9A9" w:rsidTr="00894E6E">
        <w:trPr>
          <w:cnfStyle w:val="100000000000" w:firstRow="1" w:lastRow="0" w:firstColumn="0" w:lastColumn="0" w:oddVBand="0" w:evenVBand="0" w:oddHBand="0" w:evenHBand="0" w:firstRowFirstColumn="0" w:firstRowLastColumn="0" w:lastRowFirstColumn="0" w:lastRowLastColumn="0"/>
        </w:trPr>
        <w:tc>
          <w:tcPr>
            <w:tcW w:w="5000" w:type="pct"/>
            <w:gridSpan w:val="5"/>
          </w:tcPr>
          <w:p w14:paraId="5446047B" w14:textId="705AC4A3" w:rsidR="00894E6E" w:rsidRPr="00DD7CCF" w:rsidRDefault="00894E6E" w:rsidP="00CF2E89">
            <w:pPr>
              <w:pStyle w:val="Kpalrs"/>
            </w:pPr>
            <w:bookmarkStart w:id="481" w:name="_Ref44063881"/>
            <w:bookmarkStart w:id="482" w:name="_Ref44063878"/>
            <w:r w:rsidRPr="00DD7CCF">
              <w:lastRenderedPageBreak/>
              <w:t xml:space="preserve">Example </w:t>
            </w:r>
            <w:r w:rsidR="00542B66">
              <w:fldChar w:fldCharType="begin"/>
            </w:r>
            <w:r w:rsidR="00542B66">
              <w:instrText xml:space="preserve"> STYLEREF 3 \s </w:instrText>
            </w:r>
            <w:r w:rsidR="00542B66">
              <w:fldChar w:fldCharType="separate"/>
            </w:r>
            <w:r w:rsidR="00110B53">
              <w:rPr>
                <w:noProof/>
              </w:rPr>
              <w:t>4.3.6</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A</w:t>
            </w:r>
            <w:r w:rsidR="00542B66">
              <w:rPr>
                <w:noProof/>
              </w:rPr>
              <w:fldChar w:fldCharType="end"/>
            </w:r>
            <w:bookmarkEnd w:id="481"/>
            <w:r w:rsidRPr="00DD7CCF">
              <w:t>: positions of a binding hole relative to text</w:t>
            </w:r>
            <w:bookmarkEnd w:id="482"/>
          </w:p>
        </w:tc>
      </w:tr>
      <w:tr w:rsidR="00894E6E" w:rsidRPr="00DD7CCF" w14:paraId="4BE27A4C" w14:textId="1D26C597" w:rsidTr="00894E6E">
        <w:tc>
          <w:tcPr>
            <w:tcW w:w="1000" w:type="pct"/>
            <w:vAlign w:val="center"/>
          </w:tcPr>
          <w:p w14:paraId="40184E12" w14:textId="77777777" w:rsidR="00894E6E" w:rsidRPr="00DD7CCF" w:rsidRDefault="00894E6E" w:rsidP="00CF2E89">
            <w:pPr>
              <w:pStyle w:val="Tabletext"/>
              <w:keepNext/>
              <w:jc w:val="center"/>
            </w:pPr>
            <w:r w:rsidRPr="00DD7CCF">
              <w:t>1</w:t>
            </w:r>
          </w:p>
        </w:tc>
        <w:tc>
          <w:tcPr>
            <w:tcW w:w="1000" w:type="pct"/>
            <w:vAlign w:val="center"/>
          </w:tcPr>
          <w:p w14:paraId="7F77E080" w14:textId="77777777" w:rsidR="00894E6E" w:rsidRPr="00DD7CCF" w:rsidRDefault="00894E6E" w:rsidP="00CF2E89">
            <w:pPr>
              <w:pStyle w:val="Tabletext"/>
              <w:keepNext/>
              <w:jc w:val="center"/>
            </w:pPr>
            <w:r w:rsidRPr="00DD7CCF">
              <w:t>2</w:t>
            </w:r>
          </w:p>
        </w:tc>
        <w:tc>
          <w:tcPr>
            <w:tcW w:w="1000" w:type="pct"/>
            <w:vAlign w:val="center"/>
          </w:tcPr>
          <w:p w14:paraId="34EC9825" w14:textId="77777777" w:rsidR="00894E6E" w:rsidRPr="00DD7CCF" w:rsidRDefault="00894E6E" w:rsidP="00CF2E89">
            <w:pPr>
              <w:pStyle w:val="Tabletext"/>
              <w:keepNext/>
              <w:jc w:val="center"/>
            </w:pPr>
            <w:r w:rsidRPr="00DD7CCF">
              <w:t>3</w:t>
            </w:r>
          </w:p>
        </w:tc>
        <w:tc>
          <w:tcPr>
            <w:tcW w:w="1000" w:type="pct"/>
            <w:vAlign w:val="center"/>
          </w:tcPr>
          <w:p w14:paraId="739590D7" w14:textId="77777777" w:rsidR="00894E6E" w:rsidRPr="00DD7CCF" w:rsidRDefault="00894E6E" w:rsidP="00CF2E89">
            <w:pPr>
              <w:pStyle w:val="Tabletext"/>
              <w:keepNext/>
              <w:jc w:val="center"/>
            </w:pPr>
            <w:r w:rsidRPr="00DD7CCF">
              <w:t>4</w:t>
            </w:r>
          </w:p>
        </w:tc>
        <w:tc>
          <w:tcPr>
            <w:tcW w:w="1000" w:type="pct"/>
          </w:tcPr>
          <w:p w14:paraId="737702B3" w14:textId="0235D688" w:rsidR="00894E6E" w:rsidRPr="00DD7CCF" w:rsidRDefault="00894E6E" w:rsidP="00CF2E89">
            <w:pPr>
              <w:pStyle w:val="Tabletext"/>
              <w:keepNext/>
              <w:jc w:val="center"/>
            </w:pPr>
            <w:r>
              <w:t>5</w:t>
            </w:r>
          </w:p>
        </w:tc>
      </w:tr>
      <w:tr w:rsidR="00894E6E" w:rsidRPr="00DD7CCF" w14:paraId="4C2D4AA3" w14:textId="37AF8CDB" w:rsidTr="00894E6E">
        <w:tc>
          <w:tcPr>
            <w:tcW w:w="1000" w:type="pct"/>
            <w:vAlign w:val="center"/>
          </w:tcPr>
          <w:p w14:paraId="4A7A888E" w14:textId="77777777" w:rsidR="00894E6E" w:rsidRPr="007B52A3" w:rsidRDefault="00894E6E" w:rsidP="00CF2E89">
            <w:pPr>
              <w:pStyle w:val="Image"/>
            </w:pPr>
            <w:r w:rsidRPr="007B52A3">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59D58C59" w14:textId="77777777" w:rsidR="00894E6E" w:rsidRPr="003E62E2" w:rsidRDefault="00894E6E" w:rsidP="00CF2E89">
            <w:pPr>
              <w:pStyle w:val="Image"/>
            </w:pPr>
            <w: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0760739" w14:textId="77777777" w:rsidR="00894E6E" w:rsidRPr="003E62E2" w:rsidRDefault="00894E6E" w:rsidP="00CF2E89">
            <w:pPr>
              <w:pStyle w:val="Image"/>
            </w:pPr>
            <w: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vAlign w:val="center"/>
          </w:tcPr>
          <w:p w14:paraId="7B000E30" w14:textId="77777777" w:rsidR="00894E6E" w:rsidRPr="003E62E2" w:rsidRDefault="00894E6E" w:rsidP="00CF2E89">
            <w:pPr>
              <w:pStyle w:val="Image"/>
            </w:pPr>
            <w: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000" w:type="pct"/>
          </w:tcPr>
          <w:p w14:paraId="64BB82E6" w14:textId="0F2B10F2" w:rsidR="00894E6E" w:rsidRDefault="00894E6E" w:rsidP="00CF2E89">
            <w:pPr>
              <w:pStyle w:val="Image"/>
            </w:pPr>
            <w:r>
              <w:rPr>
                <w:bdr w:val="none" w:sz="0" w:space="0" w:color="auto" w:frame="1"/>
              </w:rPr>
              <w:drawing>
                <wp:inline distT="0" distB="0" distL="0" distR="0" wp14:anchorId="344EE135" wp14:editId="4A49E034">
                  <wp:extent cx="1023620" cy="1091565"/>
                  <wp:effectExtent l="0" t="0" r="5080" b="0"/>
                  <wp:docPr id="31" name="Kép 31" descr="https://lh6.googleusercontent.com/h0-lQQxgvyaDTEd3qOfSDHsHJoKJte13lBPtryHamsNvh1_sV8yQaT336kWSfqL97lS0ZK8C4ul-VszsSISSIDVfcnQ89DPmi9uw3QzeNJv13EKWtOI0INfaIuWVADbu5mDaJeROVv51RxYRQIMpKsO0HHyAzzVdtoGmMuvy84FQAo0yxTRJhs4MI9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0-lQQxgvyaDTEd3qOfSDHsHJoKJte13lBPtryHamsNvh1_sV8yQaT336kWSfqL97lS0ZK8C4ul-VszsSISSIDVfcnQ89DPmi9uw3QzeNJv13EKWtOI0INfaIuWVADbu5mDaJeROVv51RxYRQIMpKsO0HHyAzzVdtoGmMuvy84FQAo0yxTRJhs4MI9Ey"/>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023620" cy="1091565"/>
                          </a:xfrm>
                          <a:prstGeom prst="rect">
                            <a:avLst/>
                          </a:prstGeom>
                          <a:noFill/>
                          <a:ln>
                            <a:noFill/>
                          </a:ln>
                        </pic:spPr>
                      </pic:pic>
                    </a:graphicData>
                  </a:graphic>
                </wp:inline>
              </w:drawing>
            </w:r>
          </w:p>
        </w:tc>
      </w:tr>
    </w:tbl>
    <w:p w14:paraId="2F8FF249" w14:textId="7992D8D9" w:rsidR="00940A9B" w:rsidRPr="00DD7CCF" w:rsidRDefault="00373E55" w:rsidP="00CF2E89">
      <w:pPr>
        <w:pStyle w:val="Cmsor4"/>
      </w:pPr>
      <w:bookmarkStart w:id="483" w:name="_4ie6uwnthfaw" w:colFirst="0" w:colLast="0"/>
      <w:bookmarkStart w:id="484" w:name="_9qk9995s9cyz" w:colFirst="0" w:colLast="0"/>
      <w:bookmarkStart w:id="485" w:name="_Ref63674539"/>
      <w:bookmarkStart w:id="486" w:name="_Ref43985257"/>
      <w:bookmarkStart w:id="487" w:name="_Toc182997038"/>
      <w:bookmarkEnd w:id="483"/>
      <w:bookmarkEnd w:id="484"/>
      <w:r>
        <w:t>Unclassified</w:t>
      </w:r>
      <w:r w:rsidR="00940A9B">
        <w:t xml:space="preserve"> space</w:t>
      </w:r>
      <w:bookmarkEnd w:id="485"/>
      <w:bookmarkEnd w:id="487"/>
    </w:p>
    <w:p w14:paraId="2DD1CA8A" w14:textId="77777777" w:rsidR="00373E55" w:rsidRDefault="006A02E2" w:rsidP="006A02E2">
      <w:r>
        <w:t xml:space="preserve">This subsection concerns </w:t>
      </w:r>
      <w:r w:rsidR="0044366B" w:rsidRPr="0044366B">
        <w:t xml:space="preserve">spaces </w:t>
      </w:r>
      <w:r>
        <w:t xml:space="preserve">which </w:t>
      </w:r>
      <w:r w:rsidR="0044366B" w:rsidRPr="0044366B">
        <w:t xml:space="preserve">may be deemed significant even though they cannot be assigned to any of the </w:t>
      </w:r>
      <w:r>
        <w:t xml:space="preserve">types </w:t>
      </w:r>
      <w:r w:rsidR="0044366B" w:rsidRPr="0044366B">
        <w:t xml:space="preserve">dealt with </w:t>
      </w:r>
      <w:r>
        <w:t>above</w:t>
      </w:r>
      <w:r w:rsidR="00373E55">
        <w:t>.</w:t>
      </w:r>
    </w:p>
    <w:p w14:paraId="073BF291" w14:textId="45405474" w:rsidR="0044366B" w:rsidRDefault="00373E55" w:rsidP="00373E55">
      <w:pPr>
        <w:pStyle w:val="Lista"/>
      </w:pPr>
      <w:r>
        <w:t>spaces may, for instance, be unclassified because</w:t>
      </w:r>
    </w:p>
    <w:p w14:paraId="2534C243" w14:textId="77777777" w:rsidR="0044366B" w:rsidRDefault="0044366B" w:rsidP="00373E55">
      <w:pPr>
        <w:pStyle w:val="Lista2"/>
      </w:pPr>
      <w:r>
        <w:t>working without access to a good surrogate, you cannot decide if any of the classes apply, or</w:t>
      </w:r>
    </w:p>
    <w:p w14:paraId="740D5808" w14:textId="6E6F4DFC" w:rsidR="0044366B" w:rsidRDefault="0044366B" w:rsidP="00373E55">
      <w:pPr>
        <w:pStyle w:val="Lista2"/>
      </w:pPr>
      <w:r>
        <w:t xml:space="preserve">none of these </w:t>
      </w:r>
      <w:r w:rsidR="00373E55">
        <w:t>types</w:t>
      </w:r>
      <w:r>
        <w:t xml:space="preserve"> correspond closely enough to your hypothesis of why the space is present</w:t>
      </w:r>
    </w:p>
    <w:p w14:paraId="1547C5CC" w14:textId="43F9018B" w:rsidR="00940A9B" w:rsidRDefault="00373E55" w:rsidP="00CF2E89">
      <w:pPr>
        <w:pStyle w:val="Lista"/>
      </w:pPr>
      <w:r>
        <w:t xml:space="preserve">unclassified spaces shall be encoded using </w:t>
      </w:r>
      <w:r w:rsidR="00940A9B" w:rsidRPr="00940A9B">
        <w:rPr>
          <w:rStyle w:val="Code"/>
        </w:rPr>
        <w:t>&lt;space/&gt;</w:t>
      </w:r>
      <w:r w:rsidR="00940A9B">
        <w:t xml:space="preserve"> with </w:t>
      </w:r>
      <w:r w:rsidR="00940A9B" w:rsidRPr="00940A9B">
        <w:rPr>
          <w:rStyle w:val="Codeattribute"/>
        </w:rPr>
        <w:t>@type</w:t>
      </w:r>
      <w:r w:rsidR="00940A9B" w:rsidRPr="00940A9B">
        <w:rPr>
          <w:rStyle w:val="Code"/>
        </w:rPr>
        <w:t>=</w:t>
      </w:r>
      <w:r w:rsidR="00940A9B" w:rsidRPr="00940A9B">
        <w:rPr>
          <w:rStyle w:val="Codevalue"/>
        </w:rPr>
        <w:t>"</w:t>
      </w:r>
      <w:r w:rsidR="0044366B">
        <w:rPr>
          <w:rStyle w:val="Codevalue"/>
        </w:rPr>
        <w:t>unclassified</w:t>
      </w:r>
      <w:r w:rsidR="00940A9B" w:rsidRPr="00940A9B">
        <w:rPr>
          <w:rStyle w:val="Codevalue"/>
        </w:rPr>
        <w:t>"</w:t>
      </w:r>
    </w:p>
    <w:p w14:paraId="7D7BE45E" w14:textId="661440B9" w:rsidR="00940A9B" w:rsidRDefault="00940A9B" w:rsidP="00CF2E89">
      <w:pPr>
        <w:pStyle w:val="Lista"/>
      </w:pPr>
      <w:r>
        <w:t>as in the case of semantic spacing (</w:t>
      </w:r>
      <w:r w:rsidR="00BB504D">
        <w:t>§</w:t>
      </w:r>
      <w:r w:rsidR="00004102">
        <w:fldChar w:fldCharType="begin"/>
      </w:r>
      <w:r w:rsidR="00004102">
        <w:instrText xml:space="preserve"> REF _Ref183011891 \r \h </w:instrText>
      </w:r>
      <w:r w:rsidR="00004102">
        <w:fldChar w:fldCharType="separate"/>
      </w:r>
      <w:r w:rsidR="00004102">
        <w:t>4.3.2.1</w:t>
      </w:r>
      <w:r w:rsidR="00004102">
        <w:fldChar w:fldCharType="end"/>
      </w:r>
      <w:r>
        <w:t>),</w:t>
      </w:r>
    </w:p>
    <w:p w14:paraId="14F4F25F" w14:textId="2B2E30A2" w:rsidR="00940A9B" w:rsidRDefault="00940A9B" w:rsidP="00CF2E89">
      <w:pPr>
        <w:pStyle w:val="Lista2"/>
      </w:pPr>
      <w:r>
        <w:t>add no further attributes for small spaces</w:t>
      </w:r>
      <w:r w:rsidR="00373E55">
        <w:t xml:space="preserve"> (less than two character widths)</w:t>
      </w:r>
    </w:p>
    <w:p w14:paraId="404EB9E7" w14:textId="124D22B2" w:rsidR="00940A9B" w:rsidRPr="00DD7CCF" w:rsidRDefault="00940A9B" w:rsidP="00CF2E89">
      <w:pPr>
        <w:pStyle w:val="Lista2"/>
      </w:pPr>
      <w:r>
        <w:t>for larger spaces (two or more character widths), encode size</w:t>
      </w:r>
      <w:r w:rsidR="00373E55">
        <w:t xml:space="preserve"> as per §</w:t>
      </w:r>
      <w:r w:rsidR="00373E55">
        <w:fldChar w:fldCharType="begin"/>
      </w:r>
      <w:r w:rsidR="00373E55">
        <w:instrText xml:space="preserve"> REF _Ref183008428 \r \h </w:instrText>
      </w:r>
      <w:r w:rsidR="00373E55">
        <w:fldChar w:fldCharType="separate"/>
      </w:r>
      <w:r w:rsidR="00373E55">
        <w:t>4.3.1.2</w:t>
      </w:r>
      <w:r w:rsidR="00373E55">
        <w:fldChar w:fldCharType="end"/>
      </w:r>
    </w:p>
    <w:p w14:paraId="21564817" w14:textId="77777777" w:rsidR="00CF2E89" w:rsidRDefault="00CF2E89" w:rsidP="00CF2E89">
      <w:pPr>
        <w:pStyle w:val="Cmsor3"/>
      </w:pPr>
      <w:bookmarkStart w:id="488" w:name="_Ref182216826"/>
      <w:bookmarkStart w:id="489" w:name="_Toc182997039"/>
      <w:bookmarkStart w:id="490" w:name="_Ref134027392"/>
      <w:bookmarkStart w:id="491" w:name="_Toc182997031"/>
      <w:r>
        <w:t>Not all blanks are space</w:t>
      </w:r>
      <w:bookmarkEnd w:id="490"/>
      <w:bookmarkEnd w:id="491"/>
    </w:p>
    <w:p w14:paraId="061858ED" w14:textId="77777777" w:rsidR="00CF2E89" w:rsidRDefault="00CF2E89" w:rsidP="00CF2E89">
      <w:r>
        <w:t>Space left blank in a text for the sake of visual layout should not, as a rule, be marked up as space. Such features should be mentioned in the layout description for human readers, and may be encoded as follows:</w:t>
      </w:r>
    </w:p>
    <w:p w14:paraId="6F1822E8" w14:textId="77777777" w:rsidR="00CF2E89" w:rsidRDefault="00CF2E89" w:rsidP="00CF2E89">
      <w:pPr>
        <w:pStyle w:val="Lista"/>
      </w:pPr>
      <w:r>
        <w:t xml:space="preserve">for </w:t>
      </w:r>
      <w:r w:rsidRPr="007C02DF">
        <w:rPr>
          <w:b/>
          <w:bCs/>
        </w:rPr>
        <w:t>inline layout blanks</w:t>
      </w:r>
      <w:r>
        <w:t>: optionally encode specially aligned lines as per §</w:t>
      </w:r>
      <w:r>
        <w:fldChar w:fldCharType="begin"/>
      </w:r>
      <w:r>
        <w:instrText xml:space="preserve"> REF _Ref43987598 \r \h </w:instrText>
      </w:r>
      <w:r>
        <w:fldChar w:fldCharType="separate"/>
      </w:r>
      <w:r>
        <w:t>7.5.3</w:t>
      </w:r>
      <w:r>
        <w:fldChar w:fldCharType="end"/>
      </w:r>
      <w:r>
        <w:t xml:space="preserve"> when spaces appear</w:t>
      </w:r>
    </w:p>
    <w:p w14:paraId="0C0021EF" w14:textId="77777777" w:rsidR="00CF2E89" w:rsidRDefault="00CF2E89" w:rsidP="00CF2E89">
      <w:pPr>
        <w:pStyle w:val="Lista2"/>
      </w:pPr>
      <w:r>
        <w:t>at the end of a line that begins flush with the left margin</w:t>
      </w:r>
    </w:p>
    <w:p w14:paraId="7C2286D7" w14:textId="77777777" w:rsidR="00CF2E89" w:rsidRDefault="00CF2E89" w:rsidP="00CF2E89">
      <w:pPr>
        <w:pStyle w:val="Lista2"/>
      </w:pPr>
      <w:r>
        <w:t>at the beginning of a line that ends flush with the right margin</w:t>
      </w:r>
    </w:p>
    <w:p w14:paraId="539BEF13" w14:textId="77777777" w:rsidR="00CF2E89" w:rsidRDefault="00CF2E89" w:rsidP="00CF2E89">
      <w:pPr>
        <w:pStyle w:val="Lista2"/>
      </w:pPr>
      <w:r>
        <w:t>at the beginning and end of a line that is centred between the two margins</w:t>
      </w:r>
    </w:p>
    <w:p w14:paraId="202F873E" w14:textId="77777777" w:rsidR="00CF2E89" w:rsidRDefault="00CF2E89" w:rsidP="00CF2E89">
      <w:pPr>
        <w:pStyle w:val="Lista2"/>
      </w:pPr>
      <w:r>
        <w:t>between all or some words or characters, as applicable, in a line that is justified to both margins</w:t>
      </w:r>
    </w:p>
    <w:p w14:paraId="5A64191C" w14:textId="77777777" w:rsidR="00CF2E89" w:rsidRDefault="00CF2E89" w:rsidP="00CF2E89">
      <w:pPr>
        <w:pStyle w:val="Lista"/>
      </w:pPr>
      <w:r>
        <w:t xml:space="preserve">for </w:t>
      </w:r>
      <w:r w:rsidRPr="007C02DF">
        <w:rPr>
          <w:b/>
          <w:bCs/>
        </w:rPr>
        <w:t>blanks</w:t>
      </w:r>
      <w:r>
        <w:t xml:space="preserve"> appearing </w:t>
      </w:r>
      <w:r w:rsidRPr="007C02DF">
        <w:rPr>
          <w:b/>
          <w:bCs/>
        </w:rPr>
        <w:t>consistently one below the other</w:t>
      </w:r>
      <w:r>
        <w:t xml:space="preserve"> between segments of each line (such as stanza quarters), in effect dividing the text into two or more quasi-columns as in </w:t>
      </w:r>
      <w:r>
        <w:fldChar w:fldCharType="begin"/>
      </w:r>
      <w:r>
        <w:instrText xml:space="preserve"> REF _Ref44078509 \h </w:instrText>
      </w:r>
      <w:r>
        <w:fldChar w:fldCharType="separate"/>
      </w:r>
      <w:r w:rsidRPr="00DD7CCF">
        <w:t xml:space="preserve">Example </w:t>
      </w:r>
      <w:r>
        <w:rPr>
          <w:noProof/>
        </w:rPr>
        <w:t>3.6.1</w:t>
      </w:r>
      <w:r w:rsidRPr="00DD7CCF">
        <w:t>.</w:t>
      </w:r>
      <w:r>
        <w:rPr>
          <w:noProof/>
        </w:rPr>
        <w:t>A</w:t>
      </w:r>
      <w:r>
        <w:fldChar w:fldCharType="end"/>
      </w:r>
      <w:r>
        <w:t>: optionally encode gridlike partitions as per §</w:t>
      </w:r>
      <w:r>
        <w:fldChar w:fldCharType="begin"/>
      </w:r>
      <w:r>
        <w:instrText xml:space="preserve"> REF _Ref43984651 \r \h </w:instrText>
      </w:r>
      <w:r>
        <w:fldChar w:fldCharType="separate"/>
      </w:r>
      <w:r>
        <w:t>3.6</w:t>
      </w:r>
      <w:r>
        <w:fldChar w:fldCharType="end"/>
      </w:r>
    </w:p>
    <w:p w14:paraId="022A2241" w14:textId="61B5271C" w:rsidR="008C6B62" w:rsidRDefault="008C6B62" w:rsidP="00CF2E89">
      <w:pPr>
        <w:pStyle w:val="Lista2"/>
      </w:pPr>
      <w:r>
        <w:t xml:space="preserve">if you opt not to use gridlike milestones, you may choose at your discretion to encode semantic spaces instead, </w:t>
      </w:r>
      <w:r>
        <w:t>as per §</w:t>
      </w:r>
      <w:r>
        <w:fldChar w:fldCharType="begin"/>
      </w:r>
      <w:r>
        <w:instrText xml:space="preserve"> REF _Ref134026679 \r \h </w:instrText>
      </w:r>
      <w:r>
        <w:fldChar w:fldCharType="separate"/>
      </w:r>
      <w:r>
        <w:t>4.3.1.1</w:t>
      </w:r>
      <w:r>
        <w:fldChar w:fldCharType="end"/>
      </w:r>
    </w:p>
    <w:p w14:paraId="4D241ADE" w14:textId="7332E28D" w:rsidR="00CF2E89" w:rsidRDefault="008C6B62" w:rsidP="00CF2E89">
      <w:pPr>
        <w:pStyle w:val="Lista2"/>
      </w:pPr>
      <w:r>
        <w:t>conversely</w:t>
      </w:r>
      <w:r w:rsidR="00CF2E89">
        <w:t xml:space="preserve">, if spaces left blank after some or all metrical units in a text or part of a text are staggered line after line </w:t>
      </w:r>
      <w:r w:rsidR="00CF2E89">
        <w:t xml:space="preserve">as in </w:t>
      </w:r>
      <w:r w:rsidR="00CF2E89">
        <w:fldChar w:fldCharType="begin"/>
      </w:r>
      <w:r w:rsidR="00CF2E89">
        <w:instrText xml:space="preserve"> REF _Ref182995673 \h </w:instrText>
      </w:r>
      <w:r w:rsidR="00CF2E89">
        <w:fldChar w:fldCharType="separate"/>
      </w:r>
      <w:r w:rsidR="00CF2E89" w:rsidRPr="00DD7CCF">
        <w:t xml:space="preserve">Example </w:t>
      </w:r>
      <w:r w:rsidR="00CF2E89">
        <w:rPr>
          <w:noProof/>
        </w:rPr>
        <w:t>4.3.2</w:t>
      </w:r>
      <w:r w:rsidR="00CF2E89" w:rsidRPr="00DD7CCF">
        <w:t>.</w:t>
      </w:r>
      <w:r w:rsidR="00CF2E89">
        <w:rPr>
          <w:noProof/>
        </w:rPr>
        <w:t>A</w:t>
      </w:r>
      <w:r w:rsidR="00CF2E89">
        <w:fldChar w:fldCharType="end"/>
      </w:r>
      <w:r w:rsidR="00CF2E89">
        <w:t xml:space="preserve">, rather than lining up vertically to divide the text into columns, then they are </w:t>
      </w:r>
      <w:r>
        <w:t xml:space="preserve">likewise </w:t>
      </w:r>
      <w:r w:rsidR="00CF2E89">
        <w:t>to be marked up as semantic spaces as per §</w:t>
      </w:r>
      <w:r w:rsidR="00CF2E89">
        <w:fldChar w:fldCharType="begin"/>
      </w:r>
      <w:r w:rsidR="00CF2E89">
        <w:instrText xml:space="preserve"> REF _Ref134026679 \r \h </w:instrText>
      </w:r>
      <w:r w:rsidR="00CF2E89">
        <w:fldChar w:fldCharType="separate"/>
      </w:r>
      <w:r w:rsidR="00004102">
        <w:t>4.3.1.1</w:t>
      </w:r>
      <w:r w:rsidR="00CF2E89">
        <w:fldChar w:fldCharType="end"/>
      </w:r>
    </w:p>
    <w:p w14:paraId="7D278C5D" w14:textId="77777777" w:rsidR="00CF2E89" w:rsidRDefault="00CF2E89" w:rsidP="00CF2E89">
      <w:pPr>
        <w:pStyle w:val="Lista3"/>
      </w:pPr>
      <w:r>
        <w:t>the reason for this is that in this case the spaces separately function to split semantic units, but do not together comprise a layout feature of the inscription as a whole</w:t>
      </w:r>
    </w:p>
    <w:p w14:paraId="7140C431" w14:textId="77777777" w:rsidR="00CF2E89" w:rsidRDefault="00CF2E89" w:rsidP="00CF2E89">
      <w:pPr>
        <w:pStyle w:val="Lista"/>
      </w:pPr>
      <w:r>
        <w:t xml:space="preserve">for </w:t>
      </w:r>
      <w:r w:rsidRPr="007C02DF">
        <w:rPr>
          <w:b/>
          <w:bCs/>
        </w:rPr>
        <w:t>blank areas between lines</w:t>
      </w:r>
      <w:r>
        <w:t>: by default encode nothing</w:t>
      </w:r>
    </w:p>
    <w:p w14:paraId="5CB3881B" w14:textId="77777777" w:rsidR="00CF2E89" w:rsidRDefault="00CF2E89" w:rsidP="00CF2E89">
      <w:pPr>
        <w:pStyle w:val="Lista2"/>
      </w:pPr>
      <w:r>
        <w:t xml:space="preserve">create no </w:t>
      </w:r>
      <w:r w:rsidRPr="00DD7CCF">
        <w:rPr>
          <w:rStyle w:val="Code"/>
        </w:rPr>
        <w:t>&lt;</w:t>
      </w:r>
      <w:r>
        <w:rPr>
          <w:rStyle w:val="Code"/>
        </w:rPr>
        <w:t>lb</w:t>
      </w:r>
      <w:r w:rsidRPr="00DD7CCF">
        <w:rPr>
          <w:rStyle w:val="Code"/>
        </w:rPr>
        <w:t>/&gt;</w:t>
      </w:r>
      <w:r>
        <w:t xml:space="preserve"> elements for empty lines and insert no </w:t>
      </w:r>
      <w:r w:rsidRPr="00DD7CCF">
        <w:rPr>
          <w:rStyle w:val="Code"/>
        </w:rPr>
        <w:t>&lt;space/&gt;</w:t>
      </w:r>
      <w:r>
        <w:t xml:space="preserve"> elements to represent them</w:t>
      </w:r>
    </w:p>
    <w:p w14:paraId="6E795AD5" w14:textId="77777777" w:rsidR="00CF2E89" w:rsidRDefault="00CF2E89" w:rsidP="00CF2E89">
      <w:pPr>
        <w:pStyle w:val="Lista2"/>
      </w:pPr>
      <w:r>
        <w:t>the regular line spacing and any deviations from it should be described for human readers in the layout description</w:t>
      </w:r>
    </w:p>
    <w:p w14:paraId="409E9437" w14:textId="77777777" w:rsidR="00CF2E89" w:rsidRDefault="00CF2E89" w:rsidP="00CF2E89">
      <w:pPr>
        <w:pStyle w:val="Lista2"/>
      </w:pPr>
      <w:r>
        <w:t>except that opening passages (incipits) separated by space from the body of an inscription may be encoded as per §</w:t>
      </w:r>
      <w:r>
        <w:fldChar w:fldCharType="begin"/>
      </w:r>
      <w:r>
        <w:instrText xml:space="preserve"> REF _Ref43978135 \r \h </w:instrText>
      </w:r>
      <w:r>
        <w:fldChar w:fldCharType="separate"/>
      </w:r>
      <w:r>
        <w:t>3.8.2</w:t>
      </w:r>
      <w:r>
        <w:fldChar w:fldCharType="end"/>
      </w:r>
    </w:p>
    <w:p w14:paraId="1EA8DF1E" w14:textId="77777777" w:rsidR="00CF2E89" w:rsidRDefault="00CF2E89" w:rsidP="00CF2E89">
      <w:pPr>
        <w:pStyle w:val="Lista"/>
      </w:pPr>
      <w:r>
        <w:t xml:space="preserve">for </w:t>
      </w:r>
      <w:r w:rsidRPr="007C02DF">
        <w:rPr>
          <w:b/>
          <w:bCs/>
        </w:rPr>
        <w:t>blank pages in copper plates</w:t>
      </w:r>
      <w:r>
        <w:t xml:space="preserve">: encode </w:t>
      </w:r>
      <w:r w:rsidRPr="00DD7CCF">
        <w:rPr>
          <w:rStyle w:val="Code"/>
        </w:rPr>
        <w:t>&lt;</w:t>
      </w:r>
      <w:r>
        <w:rPr>
          <w:rStyle w:val="Code"/>
        </w:rPr>
        <w:t>pb</w:t>
      </w:r>
      <w:r w:rsidRPr="00DD7CCF">
        <w:rPr>
          <w:rStyle w:val="Code"/>
        </w:rPr>
        <w:t>/&gt;</w:t>
      </w:r>
      <w:r>
        <w:t xml:space="preserve"> elements for the blank pages as per §</w:t>
      </w:r>
      <w:r>
        <w:fldChar w:fldCharType="begin"/>
      </w:r>
      <w:r>
        <w:instrText xml:space="preserve"> REF _Ref182318940 \r \h </w:instrText>
      </w:r>
      <w:r>
        <w:fldChar w:fldCharType="separate"/>
      </w:r>
      <w:r>
        <w:t>3.4.2.1</w:t>
      </w:r>
      <w:r>
        <w:fldChar w:fldCharType="end"/>
      </w:r>
      <w:r>
        <w:t xml:space="preserve">, but insert no </w:t>
      </w:r>
      <w:r w:rsidRPr="00DD7CCF">
        <w:rPr>
          <w:rStyle w:val="Code"/>
        </w:rPr>
        <w:t>&lt;space/&gt;</w:t>
      </w:r>
      <w:r>
        <w:t xml:space="preserve"> elements to represent their content</w:t>
      </w:r>
    </w:p>
    <w:tbl>
      <w:tblPr>
        <w:tblStyle w:val="CodeSampleTable"/>
        <w:tblW w:w="5000" w:type="pct"/>
        <w:tblLook w:val="04A0" w:firstRow="1" w:lastRow="0" w:firstColumn="1" w:lastColumn="0" w:noHBand="0" w:noVBand="1"/>
      </w:tblPr>
      <w:tblGrid>
        <w:gridCol w:w="9628"/>
      </w:tblGrid>
      <w:tr w:rsidR="00CF2E89" w:rsidRPr="00DD7CCF" w14:paraId="227B61F3" w14:textId="77777777" w:rsidTr="008D18C3">
        <w:trPr>
          <w:cnfStyle w:val="100000000000" w:firstRow="1" w:lastRow="0" w:firstColumn="0" w:lastColumn="0" w:oddVBand="0" w:evenVBand="0" w:oddHBand="0" w:evenHBand="0" w:firstRowFirstColumn="0" w:firstRowLastColumn="0" w:lastRowFirstColumn="0" w:lastRowLastColumn="0"/>
        </w:trPr>
        <w:tc>
          <w:tcPr>
            <w:tcW w:w="5000" w:type="pct"/>
          </w:tcPr>
          <w:p w14:paraId="4F845345" w14:textId="77777777" w:rsidR="00CF2E89" w:rsidRPr="00DD7CCF" w:rsidRDefault="00CF2E89" w:rsidP="008D18C3">
            <w:pPr>
              <w:pStyle w:val="Kpalrs"/>
            </w:pPr>
            <w:bookmarkStart w:id="492" w:name="_Ref182995673"/>
            <w:r w:rsidRPr="00DD7CCF">
              <w:lastRenderedPageBreak/>
              <w:t xml:space="preserve">Example </w:t>
            </w:r>
            <w:r>
              <w:fldChar w:fldCharType="begin"/>
            </w:r>
            <w:r>
              <w:instrText xml:space="preserve"> STYLEREF 3 \s </w:instrText>
            </w:r>
            <w:r>
              <w:fldChar w:fldCharType="separate"/>
            </w:r>
            <w:r>
              <w:rPr>
                <w:noProof/>
              </w:rPr>
              <w:t>4.3.2</w:t>
            </w:r>
            <w:r>
              <w:rPr>
                <w:noProof/>
              </w:rPr>
              <w:fldChar w:fldCharType="end"/>
            </w:r>
            <w:r w:rsidRPr="00DD7CCF">
              <w:t>.</w:t>
            </w:r>
            <w:r>
              <w:fldChar w:fldCharType="begin"/>
            </w:r>
            <w:r>
              <w:instrText xml:space="preserve"> SEQ Example \* ALPHABETIC \s 3 </w:instrText>
            </w:r>
            <w:r>
              <w:fldChar w:fldCharType="separate"/>
            </w:r>
            <w:r>
              <w:rPr>
                <w:noProof/>
              </w:rPr>
              <w:t>A</w:t>
            </w:r>
            <w:r>
              <w:rPr>
                <w:noProof/>
              </w:rPr>
              <w:fldChar w:fldCharType="end"/>
            </w:r>
            <w:bookmarkEnd w:id="492"/>
            <w:r w:rsidRPr="00DD7CCF">
              <w:t xml:space="preserve">: </w:t>
            </w:r>
            <w:r>
              <w:t>spacing between prosodic units</w:t>
            </w:r>
          </w:p>
        </w:tc>
      </w:tr>
      <w:tr w:rsidR="00CF2E89" w:rsidRPr="00DD7CCF" w14:paraId="4F864761" w14:textId="77777777" w:rsidTr="008D18C3">
        <w:tc>
          <w:tcPr>
            <w:tcW w:w="5000" w:type="pct"/>
          </w:tcPr>
          <w:p w14:paraId="72695F9F" w14:textId="77777777" w:rsidR="00CF2E89" w:rsidRPr="00DD7CCF" w:rsidRDefault="00CF2E89" w:rsidP="00984D69">
            <w:pPr>
              <w:pStyle w:val="Image"/>
            </w:pPr>
            <w:r>
              <w:t>&amp;&amp;&amp;</w:t>
            </w:r>
          </w:p>
        </w:tc>
      </w:tr>
      <w:tr w:rsidR="00CF2E89" w:rsidRPr="00DD7CCF" w14:paraId="3D01C28B" w14:textId="77777777" w:rsidTr="008D18C3">
        <w:tc>
          <w:tcPr>
            <w:tcW w:w="5000" w:type="pct"/>
          </w:tcPr>
          <w:p w14:paraId="6D6D2E60" w14:textId="77777777" w:rsidR="00CF2E89" w:rsidRDefault="00CF2E89" w:rsidP="00A20F4D">
            <w:pPr>
              <w:pStyle w:val="TableNote"/>
            </w:pPr>
            <w:r>
              <w:t>in this inscription, spaces have been left blank in the text at caesuras and line ends</w:t>
            </w:r>
          </w:p>
          <w:p w14:paraId="1099066C" w14:textId="77777777" w:rsidR="00CF2E89" w:rsidRDefault="00CF2E89" w:rsidP="00A20F4D">
            <w:pPr>
              <w:pStyle w:val="TableNote"/>
            </w:pPr>
            <w:r>
              <w:t xml:space="preserve">however, the spaces do not line up one below the other (as they do in </w:t>
            </w:r>
            <w:r w:rsidRPr="004D1F94">
              <w:fldChar w:fldCharType="begin"/>
            </w:r>
            <w:r w:rsidRPr="004D1F94">
              <w:instrText xml:space="preserve"> REF _Ref44078509 \h  \* MERGEFORMAT </w:instrText>
            </w:r>
            <w:r w:rsidRPr="004D1F94">
              <w:fldChar w:fldCharType="separate"/>
            </w:r>
            <w:r w:rsidRPr="00DD7CCF">
              <w:t xml:space="preserve">Example </w:t>
            </w:r>
            <w:r>
              <w:t>3.6.1</w:t>
            </w:r>
            <w:r w:rsidRPr="00DD7CCF">
              <w:t>.</w:t>
            </w:r>
            <w:r>
              <w:t>A</w:t>
            </w:r>
            <w:r w:rsidRPr="004D1F94">
              <w:fldChar w:fldCharType="end"/>
            </w:r>
            <w:r>
              <w:t>)</w:t>
            </w:r>
          </w:p>
          <w:p w14:paraId="5998264A" w14:textId="77777777" w:rsidR="00CF2E89" w:rsidRPr="00DD7CCF" w:rsidRDefault="00CF2E89" w:rsidP="00A20F4D">
            <w:pPr>
              <w:pStyle w:val="TableNote"/>
            </w:pPr>
            <w:r>
              <w:t>therefore, they are to be encoded as semantic spaces, not as gridlike milestones</w:t>
            </w:r>
          </w:p>
        </w:tc>
      </w:tr>
      <w:tr w:rsidR="00CF2E89" w:rsidRPr="00DD7CCF" w14:paraId="2726B6A8" w14:textId="77777777" w:rsidTr="008D18C3">
        <w:tc>
          <w:tcPr>
            <w:tcW w:w="5000" w:type="pct"/>
          </w:tcPr>
          <w:p w14:paraId="07912A49" w14:textId="77777777" w:rsidR="00CF2E89" w:rsidRDefault="00CF2E89" w:rsidP="00A20F4D">
            <w:pPr>
              <w:pStyle w:val="CodeParagraph"/>
              <w:rPr>
                <w:rStyle w:val="Code"/>
              </w:rPr>
            </w:pPr>
            <w:r w:rsidRPr="00DD7CCF">
              <w:rPr>
                <w:rStyle w:val="Code"/>
              </w:rPr>
              <w:t>&lt;</w:t>
            </w:r>
            <w:r>
              <w:rPr>
                <w:rStyle w:val="Code"/>
              </w:rPr>
              <w:t>p</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A20F4D">
              <w:rPr>
                <w:rStyle w:val="Codetext"/>
              </w:rPr>
              <w:t xml:space="preserve">Chip the glasses and </w:t>
            </w:r>
            <w:r w:rsidRPr="00DD7CCF">
              <w:rPr>
                <w:rStyle w:val="Code"/>
              </w:rPr>
              <w:t>&lt;space/&gt;</w:t>
            </w:r>
            <w:r w:rsidRPr="00A20F4D">
              <w:rPr>
                <w:rStyle w:val="Codetext"/>
              </w:rPr>
              <w:t xml:space="preserve"> </w:t>
            </w:r>
            <w:r w:rsidRPr="00A20F4D">
              <w:rPr>
                <w:rStyle w:val="Codetext"/>
              </w:rPr>
              <w:t>crack the plates!</w:t>
            </w:r>
            <w:r>
              <w:rPr>
                <w:rStyle w:val="Codetext"/>
              </w:rPr>
              <w:t xml:space="preserve"> </w:t>
            </w:r>
            <w:r w:rsidRPr="00DD7CCF">
              <w:rPr>
                <w:rStyle w:val="Code"/>
              </w:rPr>
              <w:t xml:space="preserve">&lt;lb </w:t>
            </w:r>
          </w:p>
          <w:p w14:paraId="670FF98D" w14:textId="77777777" w:rsidR="00CF2E89" w:rsidRDefault="00CF2E89" w:rsidP="00A20F4D">
            <w:pPr>
              <w:pStyle w:val="CodeParagraph"/>
              <w:rPr>
                <w:rStyle w:val="Code"/>
              </w:rPr>
            </w:pPr>
            <w:r w:rsidRPr="00DD7CCF">
              <w:rPr>
                <w:rStyle w:val="Codeattribute"/>
              </w:rPr>
              <w:t>n</w:t>
            </w:r>
            <w:r w:rsidRPr="00DD7CCF">
              <w:rPr>
                <w:rStyle w:val="Code"/>
              </w:rPr>
              <w:t>=</w:t>
            </w:r>
            <w:r w:rsidRPr="0046000E">
              <w:rPr>
                <w:rStyle w:val="Codevalue"/>
              </w:rPr>
              <w:t>"</w:t>
            </w:r>
            <w:r>
              <w:rPr>
                <w:rStyle w:val="Codevalue"/>
              </w:rPr>
              <w:t>2</w:t>
            </w:r>
            <w:r w:rsidRPr="0046000E">
              <w:rPr>
                <w:rStyle w:val="Codevalue"/>
              </w:rPr>
              <w:t>"</w:t>
            </w:r>
            <w:r w:rsidRPr="00DD7CCF">
              <w:rPr>
                <w:rStyle w:val="Code"/>
              </w:rPr>
              <w:t>/&gt;</w:t>
            </w:r>
            <w:r w:rsidRPr="00A20F4D">
              <w:rPr>
                <w:rStyle w:val="Codetext"/>
              </w:rPr>
              <w:t xml:space="preserve">Blunt the knives and </w:t>
            </w:r>
            <w:r w:rsidRPr="00DD7CCF">
              <w:rPr>
                <w:rStyle w:val="Code"/>
              </w:rPr>
              <w:t>&lt;space/&gt;</w:t>
            </w:r>
            <w:r w:rsidRPr="00A20F4D">
              <w:rPr>
                <w:rStyle w:val="Codetext"/>
              </w:rPr>
              <w:t xml:space="preserve"> </w:t>
            </w:r>
            <w:r w:rsidRPr="00A20F4D">
              <w:rPr>
                <w:rStyle w:val="Codetext"/>
              </w:rPr>
              <w:t>bend the forks!</w:t>
            </w:r>
            <w:r w:rsidRPr="00DD7CCF">
              <w:rPr>
                <w:rStyle w:val="Code"/>
              </w:rPr>
              <w:t xml:space="preserve"> </w:t>
            </w:r>
            <w:r w:rsidRPr="00DD7CCF">
              <w:rPr>
                <w:rStyle w:val="Code"/>
              </w:rPr>
              <w:t xml:space="preserve">&lt;lb </w:t>
            </w:r>
          </w:p>
          <w:p w14:paraId="6AE5778D" w14:textId="77777777" w:rsidR="00CF2E89" w:rsidRDefault="00CF2E89" w:rsidP="00A20F4D">
            <w:pPr>
              <w:pStyle w:val="CodeParagraph"/>
              <w:rPr>
                <w:rStyle w:val="Code"/>
              </w:rPr>
            </w:pPr>
            <w:r w:rsidRPr="00DD7CCF">
              <w:rPr>
                <w:rStyle w:val="Codeattribute"/>
              </w:rPr>
              <w:t>n</w:t>
            </w:r>
            <w:r w:rsidRPr="00DD7CCF">
              <w:rPr>
                <w:rStyle w:val="Code"/>
              </w:rPr>
              <w:t>=</w:t>
            </w:r>
            <w:r w:rsidRPr="0046000E">
              <w:rPr>
                <w:rStyle w:val="Codevalue"/>
              </w:rPr>
              <w:t>"</w:t>
            </w:r>
            <w:r>
              <w:rPr>
                <w:rStyle w:val="Codevalue"/>
              </w:rPr>
              <w:t>3</w:t>
            </w:r>
            <w:r w:rsidRPr="0046000E">
              <w:rPr>
                <w:rStyle w:val="Codevalue"/>
              </w:rPr>
              <w:t>"</w:t>
            </w:r>
            <w:r w:rsidRPr="00DD7CCF">
              <w:rPr>
                <w:rStyle w:val="Code"/>
              </w:rPr>
              <w:t>/&gt;</w:t>
            </w:r>
            <w:r w:rsidRPr="00A20F4D">
              <w:rPr>
                <w:rStyle w:val="Codetext"/>
              </w:rPr>
              <w:t>That</w:t>
            </w:r>
            <w:r>
              <w:rPr>
                <w:rStyle w:val="Codetext"/>
              </w:rPr>
              <w:t>’</w:t>
            </w:r>
            <w:r w:rsidRPr="00A20F4D">
              <w:rPr>
                <w:rStyle w:val="Codetext"/>
              </w:rPr>
              <w:t xml:space="preserve">s what Bilbo </w:t>
            </w:r>
            <w:r w:rsidRPr="00DD7CCF">
              <w:rPr>
                <w:rStyle w:val="Code"/>
              </w:rPr>
              <w:t>&lt;space/&gt;</w:t>
            </w:r>
            <w:r w:rsidRPr="00A20F4D">
              <w:rPr>
                <w:rStyle w:val="Codetext"/>
              </w:rPr>
              <w:t xml:space="preserve"> </w:t>
            </w:r>
            <w:r w:rsidRPr="00A20F4D">
              <w:rPr>
                <w:rStyle w:val="Codetext"/>
              </w:rPr>
              <w:t>Baggins hates—</w:t>
            </w:r>
            <w:r>
              <w:rPr>
                <w:rStyle w:val="Codetext"/>
              </w:rPr>
              <w:t xml:space="preserve"> </w:t>
            </w:r>
            <w:r w:rsidRPr="00DD7CCF">
              <w:rPr>
                <w:rStyle w:val="Code"/>
              </w:rPr>
              <w:t xml:space="preserve">&lt;lb </w:t>
            </w:r>
          </w:p>
          <w:p w14:paraId="00285A8E" w14:textId="77777777" w:rsidR="00CF2E89" w:rsidRPr="00A20F4D" w:rsidRDefault="00CF2E89" w:rsidP="00A20F4D">
            <w:pPr>
              <w:pStyle w:val="CodeParagraph"/>
              <w:rPr>
                <w:rStyle w:val="Code"/>
                <w:color w:val="000000" w:themeColor="text1"/>
              </w:rPr>
            </w:pPr>
            <w:r w:rsidRPr="00DD7CCF">
              <w:rPr>
                <w:rStyle w:val="Codeattribute"/>
              </w:rPr>
              <w:t>n</w:t>
            </w:r>
            <w:r w:rsidRPr="00DD7CCF">
              <w:rPr>
                <w:rStyle w:val="Code"/>
              </w:rPr>
              <w:t>=</w:t>
            </w:r>
            <w:r w:rsidRPr="0046000E">
              <w:rPr>
                <w:rStyle w:val="Codevalue"/>
              </w:rPr>
              <w:t>"</w:t>
            </w:r>
            <w:r>
              <w:rPr>
                <w:rStyle w:val="Codevalue"/>
              </w:rPr>
              <w:t>4</w:t>
            </w:r>
            <w:r w:rsidRPr="0046000E">
              <w:rPr>
                <w:rStyle w:val="Codevalue"/>
              </w:rPr>
              <w:t>"</w:t>
            </w:r>
            <w:r w:rsidRPr="00DD7CCF">
              <w:rPr>
                <w:rStyle w:val="Code"/>
              </w:rPr>
              <w:t>/&gt;</w:t>
            </w:r>
            <w:r w:rsidRPr="00A20F4D">
              <w:rPr>
                <w:rStyle w:val="Codetext"/>
              </w:rPr>
              <w:t xml:space="preserve">Smash the bottles and </w:t>
            </w:r>
            <w:r w:rsidRPr="00DD7CCF">
              <w:rPr>
                <w:rStyle w:val="Code"/>
              </w:rPr>
              <w:t>&lt;space/&gt;</w:t>
            </w:r>
            <w:r w:rsidRPr="00A20F4D">
              <w:rPr>
                <w:rStyle w:val="Codetext"/>
              </w:rPr>
              <w:t xml:space="preserve"> </w:t>
            </w:r>
            <w:r w:rsidRPr="00A20F4D">
              <w:rPr>
                <w:rStyle w:val="Codetext"/>
              </w:rPr>
              <w:t>burn the corks!</w:t>
            </w:r>
            <w:r w:rsidRPr="00DD7CCF">
              <w:rPr>
                <w:rStyle w:val="Code"/>
              </w:rPr>
              <w:t>&lt;/</w:t>
            </w:r>
            <w:r>
              <w:rPr>
                <w:rStyle w:val="Code"/>
              </w:rPr>
              <w:t>p</w:t>
            </w:r>
            <w:r w:rsidRPr="00DD7CCF">
              <w:rPr>
                <w:rStyle w:val="Code"/>
              </w:rPr>
              <w:t>&gt;</w:t>
            </w:r>
          </w:p>
        </w:tc>
      </w:tr>
    </w:tbl>
    <w:p w14:paraId="47941458" w14:textId="461ED3FE" w:rsidR="00C02B8C" w:rsidRPr="00DD7CCF" w:rsidRDefault="004D2E67" w:rsidP="00EB2024">
      <w:pPr>
        <w:pStyle w:val="Cmsor2"/>
      </w:pPr>
      <w:bookmarkStart w:id="493" w:name="_Ref183012048"/>
      <w:r w:rsidRPr="00DD7CCF">
        <w:t xml:space="preserve">Premodern </w:t>
      </w:r>
      <w:r w:rsidR="006733B4">
        <w:t xml:space="preserve">scribal </w:t>
      </w:r>
      <w:r w:rsidR="006733B4" w:rsidRPr="00DD7CCF">
        <w:t>intervention</w:t>
      </w:r>
      <w:bookmarkEnd w:id="486"/>
      <w:bookmarkEnd w:id="488"/>
      <w:bookmarkEnd w:id="489"/>
      <w:bookmarkEnd w:id="493"/>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66B23212" w:rsidR="00C02B8C" w:rsidRPr="00DD7CCF" w:rsidRDefault="004D2E67" w:rsidP="00E2714A">
      <w:pPr>
        <w:pStyle w:val="Lista"/>
      </w:pPr>
      <w:r w:rsidRPr="00DD7CCF">
        <w:t>most premodern corrections presumably took place shortly after the full text was first engraved</w:t>
      </w:r>
      <w:r w:rsidR="00AA2B07" w:rsidRPr="00AA2B07">
        <w:t xml:space="preserve"> and were carried out by the original scribe/engraver</w:t>
      </w:r>
      <w:r w:rsidRPr="00DD7CCF">
        <w:t>, though some may have happened at a later time</w:t>
      </w:r>
      <w:r w:rsidR="00AA2B07" w:rsidRPr="00AA2B07">
        <w:t xml:space="preserve"> and/or may have been </w:t>
      </w:r>
      <w:commentRangeStart w:id="494"/>
      <w:r w:rsidR="00AA2B07" w:rsidRPr="00AA2B07">
        <w:t>executed by a different person</w:t>
      </w:r>
      <w:commentRangeEnd w:id="494"/>
      <w:r w:rsidR="00C1646E">
        <w:rPr>
          <w:rStyle w:val="Jegyzethivatkozs"/>
          <w:rFonts w:cs="Mangal"/>
        </w:rPr>
        <w:commentReference w:id="494"/>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EB2024">
      <w:pPr>
        <w:pStyle w:val="Cmsor3"/>
      </w:pPr>
      <w:bookmarkStart w:id="495" w:name="_an1iq23tb1j" w:colFirst="0" w:colLast="0"/>
      <w:bookmarkStart w:id="496" w:name="_Ref43985171"/>
      <w:bookmarkStart w:id="497" w:name="_Toc182997040"/>
      <w:bookmarkEnd w:id="495"/>
      <w:r w:rsidRPr="00DD7CCF">
        <w:t>Premodern deletion</w:t>
      </w:r>
      <w:bookmarkEnd w:id="496"/>
      <w:bookmarkEnd w:id="497"/>
    </w:p>
    <w:p w14:paraId="1BB0013F" w14:textId="2B71FE3A" w:rsidR="00C02B8C" w:rsidRPr="00DD7CCF" w:rsidRDefault="007346F4" w:rsidP="00E2714A">
      <w:pPr>
        <w:pStyle w:val="Lista"/>
      </w:pPr>
      <w:r w:rsidRPr="007346F4">
        <w:t xml:space="preserve">text that was deleted in premodern time (without adding a corresponding correction) should be wrapped in the element </w:t>
      </w:r>
      <w:r w:rsidR="004D2E67" w:rsidRPr="00DD7CCF">
        <w:rPr>
          <w:rStyle w:val="Code"/>
        </w:rPr>
        <w:t>&lt;del&gt;</w:t>
      </w:r>
    </w:p>
    <w:p w14:paraId="4A2C8376" w14:textId="0A1FEBD0" w:rsidR="00C02B8C"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110B53">
        <w:t>5.3</w:t>
      </w:r>
      <w:r w:rsidR="0082156E" w:rsidRPr="00DD7CCF">
        <w:fldChar w:fldCharType="end"/>
      </w:r>
      <w:r w:rsidRPr="00DD7CCF">
        <w:t>)</w:t>
      </w:r>
    </w:p>
    <w:p w14:paraId="027EFB4A" w14:textId="2FDC1D3F" w:rsidR="00F94D39" w:rsidRPr="00DD7CCF" w:rsidRDefault="00F94D39" w:rsidP="00F94D39">
      <w:pPr>
        <w:pStyle w:val="Lista3"/>
      </w:pPr>
      <w:r w:rsidRPr="00F94D39">
        <w:t xml:space="preserve">in particular, deleted characters that cannot be read must be marked up as such, e.g. </w:t>
      </w:r>
      <w:r w:rsidRPr="00F94D39">
        <w:rPr>
          <w:rStyle w:val="Code"/>
        </w:rPr>
        <w:t xml:space="preserve">&lt;del&gt;&lt;gap </w:t>
      </w:r>
      <w:r w:rsidRPr="00F94D39">
        <w:rPr>
          <w:rStyle w:val="Codeattribute"/>
        </w:rPr>
        <w:t>reason</w:t>
      </w:r>
      <w:r w:rsidRPr="00F94D39">
        <w:rPr>
          <w:rStyle w:val="Code"/>
        </w:rPr>
        <w:t>=</w:t>
      </w:r>
      <w:r w:rsidRPr="00F94D39">
        <w:rPr>
          <w:rStyle w:val="Codevalue"/>
        </w:rPr>
        <w:t>"illegible"</w:t>
      </w:r>
      <w:r w:rsidRPr="00F94D39">
        <w:rPr>
          <w:rStyle w:val="Code"/>
        </w:rPr>
        <w:t xml:space="preserve"> </w:t>
      </w:r>
      <w:r w:rsidRPr="00F94D39">
        <w:rPr>
          <w:rStyle w:val="Codeattribute"/>
        </w:rPr>
        <w:t>quantity</w:t>
      </w:r>
      <w:r w:rsidRPr="00F94D39">
        <w:rPr>
          <w:rStyle w:val="Code"/>
        </w:rPr>
        <w:t>=</w:t>
      </w:r>
      <w:r w:rsidRPr="00F94D39">
        <w:rPr>
          <w:rStyle w:val="Codevalue"/>
        </w:rPr>
        <w:t>"1"</w:t>
      </w:r>
      <w:r w:rsidRPr="00F94D39">
        <w:rPr>
          <w:rStyle w:val="Code"/>
        </w:rPr>
        <w:t xml:space="preserve"> </w:t>
      </w:r>
      <w:r w:rsidRPr="00F94D39">
        <w:rPr>
          <w:rStyle w:val="Codeattribute"/>
        </w:rPr>
        <w:t>unit</w:t>
      </w:r>
      <w:r w:rsidRPr="00F94D39">
        <w:rPr>
          <w:rStyle w:val="Code"/>
        </w:rPr>
        <w:t>=</w:t>
      </w:r>
      <w:r w:rsidRPr="00F94D39">
        <w:rPr>
          <w:rStyle w:val="Codevalue"/>
        </w:rPr>
        <w:t>"character"</w:t>
      </w:r>
      <w:r w:rsidRPr="00F94D39">
        <w:rPr>
          <w:rStyle w:val="Code"/>
        </w:rPr>
        <w:t>/&gt;&lt;/del&gt;</w:t>
      </w:r>
    </w:p>
    <w:p w14:paraId="28BC1AD6" w14:textId="4F32CA04" w:rsidR="00C02B8C"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6A7CD836" w14:textId="540762FF" w:rsidR="007346F4" w:rsidRPr="00DD7CCF" w:rsidRDefault="007346F4" w:rsidP="00E2714A">
      <w:pPr>
        <w:pStyle w:val="Lista2"/>
      </w:pPr>
      <w:r w:rsidRPr="007346F4">
        <w:t>see §</w:t>
      </w:r>
      <w:r>
        <w:fldChar w:fldCharType="begin"/>
      </w:r>
      <w:r>
        <w:instrText xml:space="preserve"> REF _Ref74727538 \r \h </w:instrText>
      </w:r>
      <w:r>
        <w:fldChar w:fldCharType="separate"/>
      </w:r>
      <w:r w:rsidR="00110B53">
        <w:t>4.4.3</w:t>
      </w:r>
      <w:r>
        <w:fldChar w:fldCharType="end"/>
      </w:r>
      <w:r w:rsidRPr="007346F4">
        <w:t xml:space="preserve"> about encoding deletion accompanied by a correction</w:t>
      </w:r>
    </w:p>
    <w:p w14:paraId="535E5CD5" w14:textId="62E5663C"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w:t>
      </w:r>
      <w:r w:rsidR="007346F4" w:rsidRPr="007346F4">
        <w:t>by means of chiselling a stone surface, hammering copper flat, or rubbing the surface smooth</w:t>
      </w:r>
    </w:p>
    <w:p w14:paraId="661C3018" w14:textId="3124EDED" w:rsidR="00C02B8C" w:rsidRPr="00DD7CCF" w:rsidRDefault="004D2E67" w:rsidP="00E2714A">
      <w:pPr>
        <w:pStyle w:val="Lista"/>
      </w:pPr>
      <w:r w:rsidRPr="00DD7CCF">
        <w:t xml:space="preserve">for </w:t>
      </w:r>
      <w:r w:rsidRPr="005D2B22">
        <w:rPr>
          <w:b/>
          <w:bCs/>
        </w:rPr>
        <w:t>cancellation indicated by marks</w:t>
      </w:r>
      <w:r w:rsidRPr="00DD7CCF">
        <w:t xml:space="preserve"> </w:t>
      </w:r>
      <w:r w:rsidR="007346F4" w:rsidRPr="007346F4">
        <w:rPr>
          <w:noProof/>
        </w:rPr>
        <w:t>(dotting or other conventional cancellation signs), even if such marks are accompanied by partial erasure</w:t>
      </w:r>
      <w:r w:rsidR="007346F4">
        <w:rPr>
          <w:noProof/>
        </w:rPr>
        <w:t>, add the attribute</w:t>
      </w:r>
      <w:r w:rsidRPr="00DD7CCF">
        <w:t xml:space="preserv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1FE6CD54" w:rsidR="00C02B8C"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24051C">
        <w:fldChar w:fldCharType="begin"/>
      </w:r>
      <w:r w:rsidR="0024051C">
        <w:instrText xml:space="preserve"> REF _Ref74727538 \r \h </w:instrText>
      </w:r>
      <w:r w:rsidR="0024051C">
        <w:fldChar w:fldCharType="separate"/>
      </w:r>
      <w:r w:rsidR="00110B53">
        <w:t>4.4.3</w:t>
      </w:r>
      <w:r w:rsidR="0024051C">
        <w:fldChar w:fldCharType="end"/>
      </w:r>
      <w:r w:rsidRPr="00DD7CCF">
        <w:t xml:space="preserve">) of the explicit vowel into </w:t>
      </w:r>
      <w:r w:rsidRPr="00DD7CCF">
        <w:rPr>
          <w:rStyle w:val="Foreign"/>
        </w:rPr>
        <w:t>a</w:t>
      </w:r>
    </w:p>
    <w:tbl>
      <w:tblPr>
        <w:tblStyle w:val="CodeSampleTable"/>
        <w:tblW w:w="5000" w:type="pct"/>
        <w:tblLook w:val="04A0" w:firstRow="1" w:lastRow="0" w:firstColumn="1" w:lastColumn="0" w:noHBand="0" w:noVBand="1"/>
      </w:tblPr>
      <w:tblGrid>
        <w:gridCol w:w="3819"/>
        <w:gridCol w:w="5809"/>
      </w:tblGrid>
      <w:tr w:rsidR="002E3FB1" w:rsidRPr="00DD7CCF" w14:paraId="0C7C40DC" w14:textId="77777777" w:rsidTr="002E3FB1">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A32087C" w14:textId="73E21630" w:rsidR="002E3FB1" w:rsidRPr="00DD7CCF" w:rsidRDefault="002E3FB1" w:rsidP="002E3FB1">
            <w:pPr>
              <w:pStyle w:val="Kpalrs"/>
            </w:pPr>
            <w:r w:rsidRPr="00DD7CCF">
              <w:t xml:space="preserve">Example </w:t>
            </w:r>
            <w:r w:rsidR="00542B66">
              <w:fldChar w:fldCharType="begin"/>
            </w:r>
            <w:r w:rsidR="00542B66">
              <w:instrText xml:space="preserve"> STYLEREF 3 \s </w:instrText>
            </w:r>
            <w:r w:rsidR="00542B66">
              <w:fldChar w:fldCharType="separate"/>
            </w:r>
            <w:r w:rsidR="00110B53">
              <w:rPr>
                <w:noProof/>
              </w:rPr>
              <w:t>4.4.1</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A</w:t>
            </w:r>
            <w:r w:rsidR="00542B66">
              <w:rPr>
                <w:noProof/>
              </w:rPr>
              <w:fldChar w:fldCharType="end"/>
            </w:r>
            <w:r w:rsidRPr="00DD7CCF">
              <w:t xml:space="preserve">: </w:t>
            </w:r>
            <w:r w:rsidRPr="00517D87">
              <w:t xml:space="preserve">premodern </w:t>
            </w:r>
            <w:r>
              <w:t>deletion with editorial marks</w:t>
            </w:r>
          </w:p>
        </w:tc>
      </w:tr>
      <w:tr w:rsidR="002E3FB1" w:rsidRPr="00DD7CCF" w14:paraId="5CFFB5BE" w14:textId="77777777" w:rsidTr="002E3FB1">
        <w:tc>
          <w:tcPr>
            <w:tcW w:w="3284" w:type="pct"/>
          </w:tcPr>
          <w:p w14:paraId="15D0FA29" w14:textId="78B1253F" w:rsidR="002E3FB1" w:rsidRPr="00DD7CCF" w:rsidRDefault="002E3FB1" w:rsidP="007275F0">
            <w:pPr>
              <w:pStyle w:val="TableNote"/>
            </w:pPr>
            <w:r>
              <w:t xml:space="preserve">the inscribed text </w:t>
            </w:r>
            <w:r w:rsidRPr="002E3FB1">
              <w:rPr>
                <w:rStyle w:val="Foreign"/>
              </w:rPr>
              <w:t>naiḥ mas· su</w:t>
            </w:r>
            <w:r>
              <w:t xml:space="preserve"> has been marked </w:t>
            </w:r>
            <w:r w:rsidRPr="007275F0">
              <w:t>on</w:t>
            </w:r>
            <w:r>
              <w:t xml:space="preserve"> both sides for cancellation</w:t>
            </w:r>
          </w:p>
        </w:tc>
        <w:tc>
          <w:tcPr>
            <w:tcW w:w="1716" w:type="pct"/>
            <w:vMerge w:val="restart"/>
          </w:tcPr>
          <w:p w14:paraId="68C8089F" w14:textId="1C16A404" w:rsidR="002E3FB1" w:rsidRPr="00DD7CCF" w:rsidRDefault="002E3FB1" w:rsidP="007B52A3">
            <w:pPr>
              <w:pStyle w:val="Image"/>
            </w:pPr>
            <w:r>
              <w:drawing>
                <wp:inline distT="0" distB="0" distL="0" distR="0" wp14:anchorId="36A6B828" wp14:editId="709C685A">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rsidR="002E3FB1" w:rsidRPr="00DD7CCF" w14:paraId="60DBDE98" w14:textId="77777777" w:rsidTr="002E3FB1">
        <w:tc>
          <w:tcPr>
            <w:tcW w:w="3284" w:type="pct"/>
          </w:tcPr>
          <w:p w14:paraId="58EC2F23" w14:textId="16D3D5B7" w:rsidR="002E3FB1" w:rsidRPr="00DD7CCF" w:rsidRDefault="002E3FB1" w:rsidP="002E3FB1">
            <w:pPr>
              <w:pStyle w:val="CodeParagraph"/>
              <w:rPr>
                <w:rStyle w:val="Code"/>
              </w:rPr>
            </w:pPr>
            <w:r w:rsidRPr="002E3FB1">
              <w:rPr>
                <w:rStyle w:val="Code"/>
              </w:rPr>
              <w:lastRenderedPageBreak/>
              <w:t xml:space="preserve">&lt;del </w:t>
            </w:r>
            <w:r w:rsidRPr="002E3FB1">
              <w:rPr>
                <w:rStyle w:val="Codeattribute"/>
              </w:rPr>
              <w:t>rend</w:t>
            </w:r>
            <w:r w:rsidRPr="0062102A">
              <w:rPr>
                <w:rStyle w:val="Codetext"/>
              </w:rPr>
              <w:t>=</w:t>
            </w:r>
            <w:r w:rsidRPr="002E3FB1">
              <w:rPr>
                <w:rStyle w:val="Codevalue"/>
              </w:rPr>
              <w:t>"other"</w:t>
            </w:r>
            <w:r w:rsidRPr="002E3FB1">
              <w:rPr>
                <w:rStyle w:val="Code"/>
              </w:rPr>
              <w:t>&gt;</w:t>
            </w:r>
            <w:r w:rsidRPr="002E3FB1">
              <w:rPr>
                <w:rStyle w:val="Codetext"/>
              </w:rPr>
              <w:t>naiḥ mas· su</w:t>
            </w:r>
            <w:r w:rsidRPr="002E3FB1">
              <w:rPr>
                <w:rStyle w:val="Code"/>
              </w:rPr>
              <w:t>&lt;/del&gt;</w:t>
            </w:r>
            <w:r w:rsidRPr="002E3FB1">
              <w:rPr>
                <w:rStyle w:val="Codetext"/>
              </w:rPr>
              <w:t xml:space="preserve"> vḍihan·</w:t>
            </w:r>
          </w:p>
        </w:tc>
        <w:tc>
          <w:tcPr>
            <w:tcW w:w="1716" w:type="pct"/>
            <w:vMerge/>
          </w:tcPr>
          <w:p w14:paraId="77D927E1" w14:textId="77777777" w:rsidR="002E3FB1" w:rsidRPr="00DD7CCF" w:rsidRDefault="002E3FB1" w:rsidP="002E3FB1">
            <w:pPr>
              <w:pStyle w:val="CodeParagraph"/>
              <w:rPr>
                <w:rStyle w:val="Code"/>
              </w:rPr>
            </w:pPr>
          </w:p>
        </w:tc>
      </w:tr>
    </w:tbl>
    <w:p w14:paraId="0872147A" w14:textId="54DC1E2C" w:rsidR="00C02B8C" w:rsidRPr="00DD7CCF" w:rsidRDefault="004D2E67" w:rsidP="00EB2024">
      <w:pPr>
        <w:pStyle w:val="Cmsor3"/>
      </w:pPr>
      <w:bookmarkStart w:id="498" w:name="_dvngk7b8udu7" w:colFirst="0" w:colLast="0"/>
      <w:bookmarkStart w:id="499" w:name="_Ref43978471"/>
      <w:bookmarkStart w:id="500" w:name="_Toc182997041"/>
      <w:bookmarkEnd w:id="498"/>
      <w:r w:rsidRPr="00DD7CCF">
        <w:t>Premodern insertion</w:t>
      </w:r>
      <w:bookmarkEnd w:id="499"/>
      <w:bookmarkEnd w:id="500"/>
    </w:p>
    <w:p w14:paraId="1B883D07" w14:textId="1A7A8651"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w:t>
      </w:r>
      <w:r w:rsidR="007346F4">
        <w:t>physical</w:t>
      </w:r>
      <w:r w:rsidRPr="00DD7CCF">
        <w:t xml:space="preserve">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02C36F7A"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8C6B62">
        <w:t>4.</w:t>
      </w:r>
      <w:r w:rsidR="008C6B62">
        <w:t>3</w:t>
      </w:r>
      <w:r w:rsidR="008C6B62">
        <w:t>.2.2</w:t>
      </w:r>
      <w:r w:rsidR="0082156E" w:rsidRPr="00DD7CCF">
        <w:fldChar w:fldCharType="end"/>
      </w:r>
      <w:r w:rsidR="008C6B62">
        <w:t xml:space="preserve"> about spaces which were at first left blank, but were subsequently filled</w:t>
      </w:r>
      <w:r w:rsidRPr="00DD7CCF">
        <w:t>)</w:t>
      </w:r>
    </w:p>
    <w:p w14:paraId="767C5797" w14:textId="77777777" w:rsidR="00C02B8C" w:rsidRPr="00DD7CCF" w:rsidRDefault="00303844" w:rsidP="00E2714A">
      <w:pPr>
        <w:pStyle w:val="Lista3"/>
      </w:pPr>
      <w:r w:rsidRPr="00303844">
        <w:rPr>
          <w:rStyle w:val="Codevalue"/>
        </w:rPr>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t>"left"</w:t>
      </w:r>
      <w:r w:rsidR="004D2E67" w:rsidRPr="00DD7CCF">
        <w:t xml:space="preserve"> for an addition in the left margin</w:t>
      </w:r>
    </w:p>
    <w:p w14:paraId="6A19CC60" w14:textId="7E3FBF91" w:rsidR="00C02B8C" w:rsidRDefault="00303844" w:rsidP="00E2714A">
      <w:pPr>
        <w:pStyle w:val="Lista3"/>
      </w:pPr>
      <w:r w:rsidRPr="00303844">
        <w:rPr>
          <w:rStyle w:val="Codevalue"/>
        </w:rPr>
        <w:t>"right"</w:t>
      </w:r>
      <w:r w:rsidR="004D2E67" w:rsidRPr="00DD7CCF">
        <w:t xml:space="preserve"> for an addition in the right margin</w:t>
      </w:r>
    </w:p>
    <w:p w14:paraId="6EA50B12" w14:textId="4C4DBB2F" w:rsidR="0025691E" w:rsidRPr="00DD7CCF" w:rsidRDefault="0025691E" w:rsidP="00E2714A">
      <w:pPr>
        <w:pStyle w:val="Lista3"/>
      </w:pPr>
      <w:r w:rsidRPr="0025691E">
        <w:rPr>
          <w:rStyle w:val="Codevalue"/>
        </w:rPr>
        <w:t>"unspecified"</w:t>
      </w:r>
      <w:r w:rsidRPr="0025691E">
        <w:t xml:space="preserve"> for cases where you are encoding (</w:t>
      </w:r>
      <w:r>
        <w:t xml:space="preserve">a </w:t>
      </w:r>
      <w:r w:rsidRPr="0025691E">
        <w:t xml:space="preserve">reading from) </w:t>
      </w:r>
      <w:r>
        <w:t xml:space="preserve">a </w:t>
      </w:r>
      <w:r w:rsidRPr="0025691E">
        <w:t>previous edition that does not specify the location of the inserted text and you cannot verify the location</w:t>
      </w:r>
    </w:p>
    <w:p w14:paraId="7AC26D3E" w14:textId="313A5141"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w:t>
      </w:r>
      <w:r w:rsidR="007346F4">
        <w:t>scribal</w:t>
      </w:r>
      <w:r w:rsidRPr="00DD7CCF">
        <w:t xml:space="preserve">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110B53" w:rsidRPr="00DD7CCF">
        <w:t xml:space="preserve">Example </w:t>
      </w:r>
      <w:r w:rsidR="00110B53">
        <w:rPr>
          <w:noProof/>
        </w:rPr>
        <w:t>4.4.2</w:t>
      </w:r>
      <w:r w:rsidR="00110B53" w:rsidRPr="00DD7CCF">
        <w:rPr>
          <w:noProof/>
        </w:rPr>
        <w:t>.</w:t>
      </w:r>
      <w:r w:rsidR="00110B53">
        <w:rPr>
          <w:noProof/>
        </w:rPr>
        <w:t>B</w:t>
      </w:r>
      <w:r w:rsidR="00AA796A" w:rsidRPr="00DD7CCF">
        <w:fldChar w:fldCharType="end"/>
      </w:r>
    </w:p>
    <w:p w14:paraId="0FE5D2B8" w14:textId="2D3F4CC2" w:rsidR="00C02B8C" w:rsidRPr="00DD7CCF" w:rsidRDefault="004D2E67" w:rsidP="00E2714A">
      <w:pPr>
        <w:pStyle w:val="Lista3"/>
      </w:pPr>
      <w:r w:rsidRPr="00DD7CCF">
        <w:t xml:space="preserve">this encoding method shall apply regardless of where such </w:t>
      </w:r>
      <w:r w:rsidR="007346F4">
        <w:t xml:space="preserve">a scribal </w:t>
      </w:r>
      <w:r w:rsidRPr="00DD7CCF">
        <w:t xml:space="preserve">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2E6D36AB" w:rsidR="00C02B8C" w:rsidRDefault="004D2E67" w:rsidP="00E2714A">
      <w:pPr>
        <w:pStyle w:val="Lista"/>
      </w:pPr>
      <w:r w:rsidRPr="00DD7CCF">
        <w:t>the inserted text may include additional markup</w:t>
      </w:r>
      <w:r w:rsidR="00F94D39">
        <w:t xml:space="preserve"> when necessary</w:t>
      </w:r>
    </w:p>
    <w:p w14:paraId="0937F5A4" w14:textId="6BB35D18" w:rsidR="00F94D39" w:rsidRDefault="00F94D39" w:rsidP="00FC6961">
      <w:pPr>
        <w:pStyle w:val="Lista2"/>
      </w:pPr>
      <w:r w:rsidRPr="00F94D39">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rsidR="00110B53">
        <w:t>8.2</w:t>
      </w:r>
      <w:r>
        <w:fldChar w:fldCharType="end"/>
      </w:r>
      <w:r w:rsidRPr="00F94D39">
        <w:t xml:space="preserve">) </w:t>
      </w:r>
    </w:p>
    <w:p w14:paraId="500824A1" w14:textId="7CE7FAFF" w:rsidR="00FC6961" w:rsidRPr="00F94D39" w:rsidRDefault="00F94D39" w:rsidP="00F67963">
      <w:pPr>
        <w:pStyle w:val="Lista2"/>
      </w:pPr>
      <w:r w:rsidRPr="00F94D39">
        <w:t>empty structural elements (line beginnings, §</w:t>
      </w:r>
      <w:r w:rsidR="00CB56FA">
        <w:fldChar w:fldCharType="begin"/>
      </w:r>
      <w:r w:rsidR="00CB56FA">
        <w:instrText xml:space="preserve"> REF _Ref182580801 \r \h </w:instrText>
      </w:r>
      <w:r w:rsidR="00CB56FA">
        <w:fldChar w:fldCharType="separate"/>
      </w:r>
      <w:r w:rsidR="00110B53">
        <w:t>3.4</w:t>
      </w:r>
      <w:r w:rsidR="00CB56FA">
        <w:fldChar w:fldCharType="end"/>
      </w:r>
      <w:r w:rsidRPr="00F94D39">
        <w:t>; and gridlike milestones, §</w:t>
      </w:r>
      <w:r>
        <w:fldChar w:fldCharType="begin"/>
      </w:r>
      <w:r>
        <w:instrText xml:space="preserve"> REF _Ref43984651 \r \h </w:instrText>
      </w:r>
      <w:r>
        <w:fldChar w:fldCharType="separate"/>
      </w:r>
      <w:r w:rsidR="00110B53">
        <w:t>3.6</w:t>
      </w:r>
      <w:r>
        <w:fldChar w:fldCharType="end"/>
      </w:r>
      <w:r w:rsidRPr="00F94D39">
        <w:t xml:space="preserve">) should normally be placed outside the </w:t>
      </w:r>
      <w:r w:rsidRPr="00F94D39">
        <w:rPr>
          <w:rStyle w:val="Code"/>
        </w:rPr>
        <w:t>&lt;add&gt;</w:t>
      </w:r>
      <w:r w:rsidRPr="00F94D39">
        <w:t xml:space="preserve"> tags, but if an insertion takes up the entirety of a physical line (or stretch of text indicated by a gridlike milestone), then you may encode line beginnings and milestones within an insertion at your discretion and number them as you deem appropriate; </w:t>
      </w:r>
      <w:r w:rsidR="002E7083" w:rsidRPr="00F94D39">
        <w:t xml:space="preserve">see </w:t>
      </w:r>
      <w:r w:rsidR="002E7083" w:rsidRPr="00F94D39">
        <w:fldChar w:fldCharType="begin"/>
      </w:r>
      <w:r w:rsidR="002E7083" w:rsidRPr="00F94D39">
        <w:instrText xml:space="preserve"> REF _Ref54603376 \h </w:instrText>
      </w:r>
      <w:r w:rsidRPr="00F94D39">
        <w:instrText xml:space="preserve"> \* MERGEFORMAT </w:instrText>
      </w:r>
      <w:r w:rsidR="002E7083" w:rsidRPr="00F94D39">
        <w:fldChar w:fldCharType="separate"/>
      </w:r>
      <w:r w:rsidR="00110B53" w:rsidRPr="00DD7CCF">
        <w:t xml:space="preserve">Example </w:t>
      </w:r>
      <w:r w:rsidR="00110B53">
        <w:rPr>
          <w:noProof/>
        </w:rPr>
        <w:t>2.6.6</w:t>
      </w:r>
      <w:r w:rsidR="00110B53" w:rsidRPr="00DD7CCF">
        <w:rPr>
          <w:noProof/>
        </w:rPr>
        <w:t>.</w:t>
      </w:r>
      <w:r w:rsidR="00110B53">
        <w:rPr>
          <w:noProof/>
        </w:rPr>
        <w:t>D</w:t>
      </w:r>
      <w:r w:rsidR="002E7083" w:rsidRPr="00F94D39">
        <w:fldChar w:fldCharType="end"/>
      </w:r>
      <w:r w:rsidR="002E7083" w:rsidRPr="00F94D39">
        <w:t xml:space="preserve"> for an illustration</w:t>
      </w:r>
    </w:p>
    <w:p w14:paraId="3D36E05B" w14:textId="377ABD32" w:rsidR="004F4C63" w:rsidRPr="00DD7CCF" w:rsidRDefault="004D2E67" w:rsidP="00E2714A">
      <w:pPr>
        <w:pStyle w:val="Lista"/>
      </w:pPr>
      <w:r w:rsidRPr="00DD7CCF">
        <w:t>it may sometimes be impossible to determine the intended locus of a piece of interpolated or marginal text; in this case</w:t>
      </w:r>
      <w:r w:rsidR="00BB504D" w:rsidRPr="00BB504D">
        <w:t>, choose one of the following options at your discretion:</w:t>
      </w:r>
    </w:p>
    <w:p w14:paraId="14B7E039" w14:textId="2B8EE63F" w:rsidR="00C02B8C" w:rsidRPr="00DD7CCF" w:rsidRDefault="004D2E67" w:rsidP="00216AC5">
      <w:pPr>
        <w:pStyle w:val="Lista2"/>
      </w:pPr>
      <w:r w:rsidRPr="00DD7CCF">
        <w:t>encode the addition at a likely place or, if one cannot be found, at any locus of your choice such as the beginning or end of a line, page or the entire inscription</w:t>
      </w:r>
      <w:r w:rsidR="00BB504D">
        <w:t xml:space="preserve">, </w:t>
      </w:r>
      <w:r w:rsidRPr="00DD7CCF">
        <w:t>and describe the situation in your commentary</w:t>
      </w:r>
    </w:p>
    <w:p w14:paraId="6D21A2D3" w14:textId="736407B5" w:rsidR="00C02B8C" w:rsidRDefault="004D2E67" w:rsidP="00E2714A">
      <w:pPr>
        <w:pStyle w:val="Lista2"/>
      </w:pPr>
      <w:r w:rsidRPr="00DD7CCF">
        <w:t xml:space="preserve">encode the added text as an additional line of the principal text </w:t>
      </w:r>
      <w:r w:rsidRPr="00E24F87">
        <w:rPr>
          <w:noProof/>
        </w:rPr>
        <w:t>(</w:t>
      </w:r>
      <w:r w:rsidR="003C3D87" w:rsidRPr="00DD7CCF">
        <w:t>§</w:t>
      </w:r>
      <w:r w:rsidR="00E91AE5">
        <w:fldChar w:fldCharType="begin"/>
      </w:r>
      <w:r w:rsidR="00E91AE5">
        <w:instrText xml:space="preserve"> REF _Ref182233273 \r \h </w:instrText>
      </w:r>
      <w:r w:rsidR="00E91AE5">
        <w:fldChar w:fldCharType="separate"/>
      </w:r>
      <w:r w:rsidR="00110B53">
        <w:t>3.8.3</w:t>
      </w:r>
      <w:r w:rsidR="00E91AE5">
        <w:fldChar w:fldCharType="end"/>
      </w:r>
      <w:r w:rsidRPr="00DD7CCF">
        <w:t>)</w:t>
      </w:r>
    </w:p>
    <w:p w14:paraId="68A00AEB" w14:textId="184CF3C0" w:rsidR="00BB504D" w:rsidRDefault="00BB504D" w:rsidP="00BB504D">
      <w:pPr>
        <w:pStyle w:val="Lista2"/>
      </w:pPr>
      <w:r>
        <w:t>especially in the case of multiline additions: encode the addition as a boxlike partition (§</w:t>
      </w:r>
      <w:r>
        <w:fldChar w:fldCharType="begin"/>
      </w:r>
      <w:r>
        <w:instrText xml:space="preserve"> REF _Ref43978987 \r \h </w:instrText>
      </w:r>
      <w:r>
        <w:fldChar w:fldCharType="separate"/>
      </w:r>
      <w:r w:rsidR="00110B53">
        <w:t>3.2</w:t>
      </w:r>
      <w:r>
        <w:fldChar w:fldCharType="end"/>
      </w:r>
      <w:r>
        <w:t>) separate from the main body of the inscription</w:t>
      </w:r>
    </w:p>
    <w:p w14:paraId="1F414EBA" w14:textId="6B2BFF7E" w:rsidR="00BB504D" w:rsidRPr="00DD7CCF" w:rsidRDefault="00BB504D" w:rsidP="00BB504D">
      <w:pPr>
        <w:pStyle w:val="Lista3"/>
      </w:pPr>
      <w:r>
        <w:t>the fact that the place where the addition was meant to go is not certain makes this a warranted case for using boxlike partitions</w:t>
      </w:r>
    </w:p>
    <w:tbl>
      <w:tblPr>
        <w:tblStyle w:val="CodeSampleTable"/>
        <w:tblW w:w="5000" w:type="pct"/>
        <w:tblLook w:val="04A0" w:firstRow="1" w:lastRow="0" w:firstColumn="1" w:lastColumn="0" w:noHBand="0" w:noVBand="1"/>
      </w:tblPr>
      <w:tblGrid>
        <w:gridCol w:w="9628"/>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4F57B31E" w:rsidR="001C1063" w:rsidRPr="00DD7CCF" w:rsidRDefault="001C1063" w:rsidP="00B3351B">
            <w:pPr>
              <w:pStyle w:val="Kpalrs"/>
            </w:pPr>
            <w:r w:rsidRPr="00DD7CCF">
              <w:t xml:space="preserve">Example </w:t>
            </w:r>
            <w:r w:rsidR="00542B66">
              <w:fldChar w:fldCharType="begin"/>
            </w:r>
            <w:r w:rsidR="00542B66">
              <w:instrText xml:space="preserve"> STYLEREF 3 \s </w:instrText>
            </w:r>
            <w:r w:rsidR="00542B66">
              <w:fldChar w:fldCharType="separate"/>
            </w:r>
            <w:r w:rsidR="00110B53">
              <w:rPr>
                <w:noProof/>
              </w:rPr>
              <w:t>4.4.2</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A</w:t>
            </w:r>
            <w:r w:rsidR="00542B66">
              <w:rPr>
                <w:noProof/>
              </w:rPr>
              <w:fldChar w:fldCharType="end"/>
            </w:r>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7275F0" w:rsidRDefault="001C1063" w:rsidP="007275F0">
            <w:pPr>
              <w:pStyle w:val="TableNote"/>
            </w:pPr>
            <w:r w:rsidRPr="007275F0">
              <w:t xml:space="preserve">an originally inscribed word </w:t>
            </w:r>
            <w:proofErr w:type="spellStart"/>
            <w:r w:rsidRPr="007275F0">
              <w:rPr>
                <w:rStyle w:val="Foreign"/>
                <w:i w:val="0"/>
                <w:iCs w:val="0"/>
                <w:noProof w:val="0"/>
              </w:rPr>
              <w:t>dīnāram</w:t>
            </w:r>
            <w:proofErr w:type="spellEnd"/>
            <w:r w:rsidRPr="007275F0">
              <w:t xml:space="preserve"> was corrected to </w:t>
            </w:r>
            <w:proofErr w:type="spellStart"/>
            <w:r w:rsidRPr="007275F0">
              <w:rPr>
                <w:rStyle w:val="Foreign"/>
                <w:i w:val="0"/>
                <w:iCs w:val="0"/>
                <w:noProof w:val="0"/>
              </w:rPr>
              <w:t>dīnāra-dvayam</w:t>
            </w:r>
            <w:proofErr w:type="spellEnd"/>
            <w:r w:rsidRPr="007275F0">
              <w:t xml:space="preserve"> by adding </w:t>
            </w:r>
            <w:proofErr w:type="spellStart"/>
            <w:r w:rsidRPr="007275F0">
              <w:rPr>
                <w:rStyle w:val="Foreign"/>
                <w:i w:val="0"/>
                <w:iCs w:val="0"/>
                <w:noProof w:val="0"/>
              </w:rPr>
              <w:t>dvaya</w:t>
            </w:r>
            <w:proofErr w:type="spellEnd"/>
            <w:r w:rsidRPr="007275F0">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lastRenderedPageBreak/>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33"/>
        <w:gridCol w:w="2795"/>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7D7579DB" w:rsidR="001C1063" w:rsidRPr="00DD7CCF" w:rsidRDefault="001C1063" w:rsidP="00B3351B">
            <w:pPr>
              <w:pStyle w:val="Kpalrs"/>
            </w:pPr>
            <w:bookmarkStart w:id="501" w:name="_Ref44078703"/>
            <w:r w:rsidRPr="00DD7CCF">
              <w:t xml:space="preserve">Example </w:t>
            </w:r>
            <w:r w:rsidR="00542B66">
              <w:fldChar w:fldCharType="begin"/>
            </w:r>
            <w:r w:rsidR="00542B66">
              <w:instrText xml:space="preserve"> STYLEREF 3 \s </w:instrText>
            </w:r>
            <w:r w:rsidR="00542B66">
              <w:fldChar w:fldCharType="separate"/>
            </w:r>
            <w:r w:rsidR="00110B53">
              <w:rPr>
                <w:noProof/>
              </w:rPr>
              <w:t>4.4.2</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B</w:t>
            </w:r>
            <w:r w:rsidR="00542B66">
              <w:rPr>
                <w:noProof/>
              </w:rPr>
              <w:fldChar w:fldCharType="end"/>
            </w:r>
            <w:bookmarkEnd w:id="501"/>
            <w:r w:rsidRPr="00DD7CCF">
              <w:t xml:space="preserve">: premodern </w:t>
            </w:r>
            <w:r w:rsidR="001F11CA" w:rsidRPr="00DD7CCF">
              <w:t>insertion</w:t>
            </w:r>
            <w:r w:rsidRPr="00DD7CCF">
              <w:t xml:space="preserve"> with a</w:t>
            </w:r>
            <w:r w:rsidR="0020644F">
              <w:t xml:space="preserve"> scribal </w:t>
            </w:r>
            <w:r w:rsidRPr="00DD7CCF">
              <w:t>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7275F0">
            <w:pPr>
              <w:pStyle w:val="TableNote"/>
            </w:pPr>
            <w:r w:rsidRPr="00DD7CCF">
              <w:t xml:space="preserve">an originally inscribed </w:t>
            </w:r>
            <w:r w:rsidRPr="007402C8">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7275F0">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1ADEA8EB" w14:textId="77777777" w:rsidR="001C1063" w:rsidRPr="00DD7CCF" w:rsidRDefault="001C1063" w:rsidP="007B52A3">
            <w:pPr>
              <w:pStyle w:val="Image"/>
            </w:pPr>
            <w:r w:rsidRPr="00DD7CCF">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502" w:name="_maecup4bnx3" w:colFirst="0" w:colLast="0"/>
      <w:bookmarkStart w:id="503" w:name="_Ref43987708"/>
      <w:bookmarkEnd w:id="502"/>
    </w:p>
    <w:tbl>
      <w:tblPr>
        <w:tblStyle w:val="CodeSampleTable"/>
        <w:tblW w:w="5000" w:type="pct"/>
        <w:tblLook w:val="04A0" w:firstRow="1" w:lastRow="0" w:firstColumn="1" w:lastColumn="0" w:noHBand="0" w:noVBand="1"/>
      </w:tblPr>
      <w:tblGrid>
        <w:gridCol w:w="4853"/>
        <w:gridCol w:w="4775"/>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1FC57FB2" w:rsidR="00203DC6" w:rsidRPr="00DD7CCF" w:rsidRDefault="00203DC6" w:rsidP="006F3B68">
            <w:pPr>
              <w:pStyle w:val="Kpalrs"/>
            </w:pPr>
            <w:r w:rsidRPr="00DD7CCF">
              <w:t xml:space="preserve">Example </w:t>
            </w:r>
            <w:r w:rsidR="00542B66">
              <w:fldChar w:fldCharType="begin"/>
            </w:r>
            <w:r w:rsidR="00542B66">
              <w:instrText xml:space="preserve"> STYLEREF 3 \s </w:instrText>
            </w:r>
            <w:r w:rsidR="00542B66">
              <w:fldChar w:fldCharType="separate"/>
            </w:r>
            <w:r w:rsidR="00110B53">
              <w:rPr>
                <w:noProof/>
              </w:rPr>
              <w:t>4.4.2</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C</w:t>
            </w:r>
            <w:r w:rsidR="00542B66">
              <w:rPr>
                <w:noProof/>
              </w:rPr>
              <w:fldChar w:fldCharType="end"/>
            </w:r>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7275F0">
            <w:pPr>
              <w:pStyle w:val="TableNote"/>
              <w:keepNext/>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216A49F4" w14:textId="77777777" w:rsidR="00203DC6" w:rsidRPr="00DD7CCF" w:rsidRDefault="00203DC6" w:rsidP="007275F0">
            <w:pPr>
              <w:pStyle w:val="Image"/>
            </w:pPr>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EB2024">
      <w:pPr>
        <w:pStyle w:val="Cmsor3"/>
      </w:pPr>
      <w:bookmarkStart w:id="504" w:name="_Ref74727538"/>
      <w:bookmarkStart w:id="505" w:name="_Toc182997042"/>
      <w:r w:rsidRPr="00DD7CCF">
        <w:t>Premodern correction</w:t>
      </w:r>
      <w:bookmarkEnd w:id="503"/>
      <w:bookmarkEnd w:id="504"/>
      <w:bookmarkEnd w:id="505"/>
    </w:p>
    <w:p w14:paraId="5A4C1546" w14:textId="70CE6B22" w:rsidR="00C02B8C" w:rsidRPr="00DD7CCF" w:rsidRDefault="004D2E67" w:rsidP="00E2714A">
      <w:pPr>
        <w:pStyle w:val="Lista"/>
      </w:pPr>
      <w:r w:rsidRPr="00DD7CCF">
        <w:t xml:space="preserve">when a correction is </w:t>
      </w:r>
      <w:r w:rsidR="0020644F">
        <w:t>inscribed</w:t>
      </w:r>
      <w:r w:rsidRPr="00DD7CCF">
        <w:t xml:space="preserve">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3FCF7C9D" w:rsidR="00C02B8C" w:rsidRPr="00DD7CCF" w:rsidRDefault="004D2E67" w:rsidP="00E2714A">
      <w:pPr>
        <w:pStyle w:val="Lista"/>
      </w:pPr>
      <w:r w:rsidRPr="00DD7CCF">
        <w:t xml:space="preserve">when any of the pre-correction text can be read </w:t>
      </w:r>
      <w:r w:rsidRPr="00E24F87">
        <w:rPr>
          <w:noProof/>
        </w:rPr>
        <w:t>(</w:t>
      </w:r>
      <w:r w:rsidRPr="00DD7CCF">
        <w:t>or restored),</w:t>
      </w:r>
      <w:r w:rsidR="0020644F">
        <w:t xml:space="preserve"> scribal</w:t>
      </w:r>
      <w:r w:rsidRPr="00DD7CCF">
        <w:t xml:space="preserve"> correction must be represented as a combination of </w:t>
      </w:r>
      <w:r w:rsidR="0020644F">
        <w:t xml:space="preserve">scribal </w:t>
      </w:r>
      <w:r w:rsidRPr="00DD7CCF">
        <w:t xml:space="preserve">deletion and </w:t>
      </w:r>
      <w:r w:rsidR="0020644F">
        <w:t xml:space="preserve">scribal </w:t>
      </w:r>
      <w:r w:rsidRPr="00DD7CCF">
        <w:t xml:space="preserve">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532045FD" w:rsidR="00C02B8C" w:rsidRDefault="00464C07" w:rsidP="00E2714A">
      <w:pPr>
        <w:pStyle w:val="Lista3"/>
      </w:pPr>
      <w:r w:rsidRPr="00464C07">
        <w:t xml:space="preserve">otherwise, proceed as instructed </w:t>
      </w:r>
      <w:r w:rsidR="0020644F">
        <w:t>in §</w:t>
      </w:r>
      <w:r w:rsidR="0020644F">
        <w:fldChar w:fldCharType="begin"/>
      </w:r>
      <w:r w:rsidR="0020644F">
        <w:instrText xml:space="preserve"> REF _Ref43985171 \r \h </w:instrText>
      </w:r>
      <w:r w:rsidR="0020644F">
        <w:fldChar w:fldCharType="separate"/>
      </w:r>
      <w:r w:rsidR="00110B53">
        <w:t>4.4.1</w:t>
      </w:r>
      <w:r w:rsidR="0020644F">
        <w:fldChar w:fldCharType="end"/>
      </w:r>
      <w:r w:rsidR="0020644F">
        <w:t xml:space="preserve"> </w:t>
      </w:r>
      <w:r w:rsidRPr="00464C07">
        <w:t>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1C0260F1" w:rsidR="008525C6" w:rsidRPr="008525C6" w:rsidRDefault="004D2E67" w:rsidP="00E2714A">
      <w:pPr>
        <w:pStyle w:val="Lista2"/>
      </w:pPr>
      <w:r w:rsidRPr="00DD7CCF">
        <w:t xml:space="preserve">tag the </w:t>
      </w:r>
      <w:r w:rsidR="0020644F">
        <w:t>inserted</w:t>
      </w:r>
      <w:r w:rsidRPr="00DD7CCF">
        <w:t xml:space="preserve">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7960E8C6"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110B53" w:rsidRPr="00DD7CCF">
        <w:t xml:space="preserve">Example </w:t>
      </w:r>
      <w:r w:rsidR="00110B53">
        <w:rPr>
          <w:noProof/>
        </w:rPr>
        <w:t>4.4.3</w:t>
      </w:r>
      <w:r w:rsidR="00110B53" w:rsidRPr="00DD7CCF">
        <w:rPr>
          <w:noProof/>
        </w:rPr>
        <w:t>.</w:t>
      </w:r>
      <w:r w:rsidR="00110B53">
        <w:rPr>
          <w:noProof/>
        </w:rPr>
        <w:t>D</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80"/>
        <w:gridCol w:w="4348"/>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044D258F" w:rsidR="00203DC6" w:rsidRPr="00DD7CCF" w:rsidRDefault="00203DC6" w:rsidP="006F3B68">
            <w:pPr>
              <w:pStyle w:val="Kpalrs"/>
            </w:pPr>
            <w:r w:rsidRPr="00DD7CCF">
              <w:lastRenderedPageBreak/>
              <w:t xml:space="preserve">Example </w:t>
            </w:r>
            <w:r w:rsidR="00542B66">
              <w:fldChar w:fldCharType="begin"/>
            </w:r>
            <w:r w:rsidR="00542B66">
              <w:instrText xml:space="preserve"> STYLEREF 3 \s </w:instrText>
            </w:r>
            <w:r w:rsidR="00542B66">
              <w:fldChar w:fldCharType="separate"/>
            </w:r>
            <w:r w:rsidR="00110B53">
              <w:rPr>
                <w:noProof/>
              </w:rPr>
              <w:t>4.4.3</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A</w:t>
            </w:r>
            <w:r w:rsidR="00542B66">
              <w:rPr>
                <w:noProof/>
              </w:rPr>
              <w:fldChar w:fldCharType="end"/>
            </w:r>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7275F0">
            <w:pPr>
              <w:pStyle w:val="TableNote"/>
              <w:keepNext/>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6CCF12CB" w14:textId="22365958" w:rsidR="00203DC6" w:rsidRPr="00DD7CCF" w:rsidRDefault="00203DC6" w:rsidP="007B52A3">
            <w:pPr>
              <w:pStyle w:val="Image"/>
            </w:pPr>
            <w: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65D1734E" w:rsidR="001F11CA" w:rsidRDefault="001F11CA"/>
    <w:tbl>
      <w:tblPr>
        <w:tblStyle w:val="CodeSampleTable"/>
        <w:tblW w:w="5000" w:type="pct"/>
        <w:tblLook w:val="04A0" w:firstRow="1" w:lastRow="0" w:firstColumn="1" w:lastColumn="0" w:noHBand="0" w:noVBand="1"/>
      </w:tblPr>
      <w:tblGrid>
        <w:gridCol w:w="5453"/>
        <w:gridCol w:w="4175"/>
      </w:tblGrid>
      <w:tr w:rsidR="00517D87" w:rsidRPr="00DD7CCF" w14:paraId="530B1F1D" w14:textId="77777777" w:rsidTr="009633E9">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5FA6BEC" w14:textId="13F8D677" w:rsidR="00517D87" w:rsidRPr="00DD7CCF" w:rsidRDefault="00517D87" w:rsidP="009633E9">
            <w:pPr>
              <w:pStyle w:val="Kpalrs"/>
            </w:pPr>
            <w:r w:rsidRPr="00DD7CCF">
              <w:t xml:space="preserve">Example </w:t>
            </w:r>
            <w:r w:rsidR="00542B66">
              <w:fldChar w:fldCharType="begin"/>
            </w:r>
            <w:r w:rsidR="00542B66">
              <w:instrText xml:space="preserve"> STYLEREF 3 \s </w:instrText>
            </w:r>
            <w:r w:rsidR="00542B66">
              <w:fldChar w:fldCharType="separate"/>
            </w:r>
            <w:r w:rsidR="00110B53">
              <w:rPr>
                <w:noProof/>
              </w:rPr>
              <w:t>4.4.3</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B</w:t>
            </w:r>
            <w:r w:rsidR="00542B66">
              <w:rPr>
                <w:noProof/>
              </w:rPr>
              <w:fldChar w:fldCharType="end"/>
            </w:r>
            <w:r w:rsidRPr="00DD7CCF">
              <w:t xml:space="preserve">: </w:t>
            </w:r>
            <w:r w:rsidRPr="00517D87">
              <w:t>premodern correction written inline</w:t>
            </w:r>
          </w:p>
        </w:tc>
      </w:tr>
      <w:tr w:rsidR="00517D87" w:rsidRPr="00DD7CCF" w14:paraId="5BE2BBC4" w14:textId="77777777" w:rsidTr="009633E9">
        <w:tc>
          <w:tcPr>
            <w:tcW w:w="3284" w:type="pct"/>
          </w:tcPr>
          <w:p w14:paraId="162C3BAA" w14:textId="0D904B63" w:rsidR="00517D87" w:rsidRPr="00DD7CCF" w:rsidRDefault="00517D87" w:rsidP="007275F0">
            <w:pPr>
              <w:pStyle w:val="TableNote"/>
              <w:keepNext/>
            </w:pPr>
            <w:r w:rsidRPr="00517D87">
              <w:t xml:space="preserve">an originally inscribed </w:t>
            </w:r>
            <w:r w:rsidRPr="00517D87">
              <w:rPr>
                <w:rStyle w:val="Foreign"/>
              </w:rPr>
              <w:t>dvau</w:t>
            </w:r>
            <w:r w:rsidRPr="00517D87">
              <w:t xml:space="preserve"> was corrected to </w:t>
            </w:r>
            <w:r w:rsidRPr="00517D87">
              <w:rPr>
                <w:rStyle w:val="Foreign"/>
              </w:rPr>
              <w:t>dve</w:t>
            </w:r>
            <w:r w:rsidRPr="00517D87">
              <w:t xml:space="preserve"> written inline immediately afterward</w:t>
            </w:r>
            <w:r w:rsidR="0020644F">
              <w:t xml:space="preserve"> </w:t>
            </w:r>
            <w:r w:rsidR="0020644F" w:rsidRPr="0020644F">
              <w:t>(</w:t>
            </w:r>
            <w:r w:rsidR="0020644F" w:rsidRPr="0020644F">
              <w:rPr>
                <w:rStyle w:val="Codeattribute"/>
                <w:sz w:val="18"/>
                <w:szCs w:val="18"/>
              </w:rPr>
              <w:t>@place</w:t>
            </w:r>
            <w:r w:rsidR="0020644F" w:rsidRPr="0062102A">
              <w:rPr>
                <w:rStyle w:val="Codetext"/>
              </w:rPr>
              <w:t>=</w:t>
            </w:r>
            <w:r w:rsidR="0020644F" w:rsidRPr="0020644F">
              <w:rPr>
                <w:rStyle w:val="Codevalue"/>
                <w:sz w:val="18"/>
                <w:szCs w:val="18"/>
              </w:rPr>
              <w:t>"inline"</w:t>
            </w:r>
            <w:r w:rsidR="0020644F" w:rsidRPr="0020644F">
              <w:t xml:space="preserve"> on </w:t>
            </w:r>
            <w:r w:rsidR="0020644F" w:rsidRPr="0020644F">
              <w:rPr>
                <w:rStyle w:val="Code"/>
                <w:sz w:val="18"/>
                <w:szCs w:val="18"/>
              </w:rPr>
              <w:t>&lt;add&gt;</w:t>
            </w:r>
            <w:r w:rsidR="0020644F" w:rsidRPr="0020644F">
              <w:t>)</w:t>
            </w:r>
            <w:r w:rsidRPr="00517D87">
              <w:t xml:space="preserve">, without explicitly cancelling </w:t>
            </w:r>
            <w:r w:rsidRPr="00517D87">
              <w:rPr>
                <w:rStyle w:val="Foreign"/>
              </w:rPr>
              <w:t>dvau</w:t>
            </w:r>
            <w:r w:rsidR="0020644F">
              <w:t xml:space="preserve"> </w:t>
            </w:r>
            <w:r w:rsidR="0020644F" w:rsidRPr="0020644F">
              <w:t>(</w:t>
            </w:r>
            <w:r w:rsidR="0020644F" w:rsidRPr="0020644F">
              <w:rPr>
                <w:rStyle w:val="Codeattribute"/>
                <w:sz w:val="18"/>
                <w:szCs w:val="18"/>
              </w:rPr>
              <w:t>@rend</w:t>
            </w:r>
            <w:r w:rsidR="0020644F" w:rsidRPr="0062102A">
              <w:rPr>
                <w:rStyle w:val="Codetext"/>
              </w:rPr>
              <w:t>=</w:t>
            </w:r>
            <w:r w:rsidR="0020644F" w:rsidRPr="0020644F">
              <w:rPr>
                <w:rStyle w:val="Codevalue"/>
                <w:sz w:val="18"/>
                <w:szCs w:val="18"/>
              </w:rPr>
              <w:t>"corrected"</w:t>
            </w:r>
            <w:r w:rsidR="0020644F" w:rsidRPr="0020644F">
              <w:t xml:space="preserve"> on </w:t>
            </w:r>
            <w:r w:rsidR="0020644F" w:rsidRPr="0020644F">
              <w:rPr>
                <w:rStyle w:val="Code"/>
                <w:sz w:val="18"/>
                <w:szCs w:val="18"/>
              </w:rPr>
              <w:t>&lt;del&gt;</w:t>
            </w:r>
            <w:r w:rsidR="0020644F" w:rsidRPr="0020644F">
              <w:t>)</w:t>
            </w:r>
          </w:p>
        </w:tc>
        <w:tc>
          <w:tcPr>
            <w:tcW w:w="1716" w:type="pct"/>
            <w:vMerge w:val="restart"/>
          </w:tcPr>
          <w:p w14:paraId="1D18CFA5" w14:textId="5BA36833" w:rsidR="00517D87" w:rsidRPr="00DD7CCF" w:rsidRDefault="00517D87" w:rsidP="007B52A3">
            <w:pPr>
              <w:pStyle w:val="Image"/>
            </w:pPr>
            <w:r>
              <w:rPr>
                <w:rStyle w:val="Codevalue"/>
              </w:rPr>
              <w:drawing>
                <wp:inline distT="0" distB="0" distL="0" distR="0" wp14:anchorId="26E14E50" wp14:editId="1471DCF4">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517D87" w:rsidRPr="00DD7CCF" w14:paraId="1EED4FB4" w14:textId="77777777" w:rsidTr="009633E9">
        <w:tc>
          <w:tcPr>
            <w:tcW w:w="3284" w:type="pct"/>
          </w:tcPr>
          <w:p w14:paraId="244A2B57" w14:textId="19E367C7" w:rsidR="00517D87" w:rsidRPr="00DD7CCF" w:rsidRDefault="00517D87" w:rsidP="009633E9">
            <w:pPr>
              <w:pStyle w:val="CodeParagraph"/>
              <w:rPr>
                <w:rStyle w:val="Code"/>
              </w:rPr>
            </w:pPr>
            <w:r w:rsidRPr="00517D87">
              <w:rPr>
                <w:rStyle w:val="Codetext"/>
              </w:rPr>
              <w:t xml:space="preserve">devakule </w:t>
            </w:r>
            <w:r w:rsidRPr="00517D87">
              <w:rPr>
                <w:rStyle w:val="Code"/>
              </w:rPr>
              <w:t xml:space="preserve">&lt;subst&gt;&lt;del </w:t>
            </w:r>
            <w:r w:rsidRPr="00517D87">
              <w:rPr>
                <w:rStyle w:val="Codeattribute"/>
              </w:rPr>
              <w:t>rend</w:t>
            </w:r>
            <w:r w:rsidRPr="0062102A">
              <w:rPr>
                <w:rStyle w:val="Codetext"/>
              </w:rPr>
              <w:t>=</w:t>
            </w:r>
            <w:r w:rsidRPr="00517D87">
              <w:rPr>
                <w:rStyle w:val="Codevalue"/>
              </w:rPr>
              <w:t>"corrected"</w:t>
            </w:r>
            <w:r w:rsidRPr="00517D87">
              <w:rPr>
                <w:rStyle w:val="Code"/>
              </w:rPr>
              <w:t>&gt;</w:t>
            </w:r>
            <w:r w:rsidRPr="00517D87">
              <w:rPr>
                <w:rStyle w:val="Codetext"/>
              </w:rPr>
              <w:t>dvau</w:t>
            </w:r>
            <w:r w:rsidRPr="00517D87">
              <w:rPr>
                <w:rStyle w:val="Code"/>
              </w:rPr>
              <w:t xml:space="preserve">&lt;/del&gt;&lt;add </w:t>
            </w:r>
            <w:r w:rsidRPr="00517D87">
              <w:rPr>
                <w:rStyle w:val="Codeattribute"/>
              </w:rPr>
              <w:t>place</w:t>
            </w:r>
            <w:r w:rsidRPr="0062102A">
              <w:rPr>
                <w:rStyle w:val="Codetext"/>
              </w:rPr>
              <w:t>=</w:t>
            </w:r>
            <w:r w:rsidRPr="00517D87">
              <w:rPr>
                <w:rStyle w:val="Code"/>
              </w:rPr>
              <w:t>&gt;</w:t>
            </w:r>
            <w:r w:rsidRPr="00517D87">
              <w:rPr>
                <w:rStyle w:val="Codetext"/>
              </w:rPr>
              <w:t>dve</w:t>
            </w:r>
            <w:r w:rsidRPr="00517D87">
              <w:rPr>
                <w:rStyle w:val="Code"/>
              </w:rPr>
              <w:t>&lt;/add&gt;&lt;/subst&gt;</w:t>
            </w:r>
          </w:p>
        </w:tc>
        <w:tc>
          <w:tcPr>
            <w:tcW w:w="1716" w:type="pct"/>
            <w:vMerge/>
          </w:tcPr>
          <w:p w14:paraId="4C6D79FA" w14:textId="77777777" w:rsidR="00517D87" w:rsidRPr="00DD7CCF" w:rsidRDefault="00517D87" w:rsidP="009633E9">
            <w:pPr>
              <w:pStyle w:val="CodeParagraph"/>
              <w:rPr>
                <w:rStyle w:val="Code"/>
              </w:rPr>
            </w:pPr>
          </w:p>
        </w:tc>
      </w:tr>
    </w:tbl>
    <w:p w14:paraId="0E1D23DD" w14:textId="77777777" w:rsidR="00517D87" w:rsidRPr="00DD7CCF" w:rsidRDefault="00517D87"/>
    <w:tbl>
      <w:tblPr>
        <w:tblStyle w:val="CodeSampleTable"/>
        <w:tblW w:w="5000" w:type="pct"/>
        <w:tblLook w:val="04A0" w:firstRow="1" w:lastRow="0" w:firstColumn="1" w:lastColumn="0" w:noHBand="0" w:noVBand="1"/>
      </w:tblPr>
      <w:tblGrid>
        <w:gridCol w:w="9628"/>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355D41EF" w:rsidR="001F11CA" w:rsidRPr="00DD7CCF" w:rsidRDefault="001F11CA" w:rsidP="00B3351B">
            <w:pPr>
              <w:pStyle w:val="Kpalrs"/>
            </w:pPr>
            <w:bookmarkStart w:id="506" w:name="_Ref44078690"/>
            <w:r w:rsidRPr="00DD7CCF">
              <w:t xml:space="preserve">Example </w:t>
            </w:r>
            <w:r w:rsidR="00542B66">
              <w:fldChar w:fldCharType="begin"/>
            </w:r>
            <w:r w:rsidR="00542B66">
              <w:instrText xml:space="preserve"> STYLEREF 3 \s </w:instrText>
            </w:r>
            <w:r w:rsidR="00542B66">
              <w:fldChar w:fldCharType="separate"/>
            </w:r>
            <w:r w:rsidR="00110B53">
              <w:rPr>
                <w:noProof/>
              </w:rPr>
              <w:t>4.4.3</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C</w:t>
            </w:r>
            <w:r w:rsidR="00542B66">
              <w:rPr>
                <w:noProof/>
              </w:rPr>
              <w:fldChar w:fldCharType="end"/>
            </w:r>
            <w:bookmarkEnd w:id="506"/>
            <w:r w:rsidRPr="00DD7CCF">
              <w:t xml:space="preserve">: premodern </w:t>
            </w:r>
            <w:r w:rsidR="008E1E02">
              <w:t xml:space="preserve">marginal </w:t>
            </w:r>
            <w:r w:rsidRPr="00DD7CCF">
              <w:t xml:space="preserve">correction with </w:t>
            </w:r>
            <w:r w:rsidR="0020644F">
              <w:t xml:space="preserve">a scribal </w:t>
            </w:r>
            <w:r w:rsidRPr="00DD7CCF">
              <w:t>mark</w:t>
            </w:r>
          </w:p>
        </w:tc>
      </w:tr>
      <w:tr w:rsidR="001F11CA" w:rsidRPr="00DD7CCF" w14:paraId="55908822" w14:textId="77777777" w:rsidTr="00837BA5">
        <w:tc>
          <w:tcPr>
            <w:tcW w:w="5000" w:type="pct"/>
          </w:tcPr>
          <w:p w14:paraId="09CB4130" w14:textId="77777777" w:rsidR="001F11CA" w:rsidRPr="00DD7CCF" w:rsidRDefault="001F11CA" w:rsidP="007275F0">
            <w:pPr>
              <w:pStyle w:val="TableNote"/>
              <w:keepNext/>
            </w:pPr>
            <w:r w:rsidRPr="00DD7CCF">
              <w:t xml:space="preserve">an originally </w:t>
            </w:r>
            <w:r w:rsidRPr="007275F0">
              <w:t>inscribed</w:t>
            </w:r>
            <w:r w:rsidRPr="00DD7CCF">
              <w:t xml:space="preserve">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4"/>
        <w:gridCol w:w="3304"/>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7EAC18A1" w:rsidR="001F11CA" w:rsidRPr="00DD7CCF" w:rsidRDefault="001F11CA" w:rsidP="00B3351B">
            <w:pPr>
              <w:pStyle w:val="Kpalrs"/>
            </w:pPr>
            <w:bookmarkStart w:id="507" w:name="_Ref44078634"/>
            <w:r w:rsidRPr="00DD7CCF">
              <w:t xml:space="preserve">Example </w:t>
            </w:r>
            <w:r w:rsidR="00542B66">
              <w:fldChar w:fldCharType="begin"/>
            </w:r>
            <w:r w:rsidR="00542B66">
              <w:instrText xml:space="preserve"> STYLEREF 3 \s </w:instrText>
            </w:r>
            <w:r w:rsidR="00542B66">
              <w:fldChar w:fldCharType="separate"/>
            </w:r>
            <w:r w:rsidR="00110B53">
              <w:rPr>
                <w:noProof/>
              </w:rPr>
              <w:t>4.4.3</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D</w:t>
            </w:r>
            <w:r w:rsidR="00542B66">
              <w:rPr>
                <w:noProof/>
              </w:rPr>
              <w:fldChar w:fldCharType="end"/>
            </w:r>
            <w:bookmarkEnd w:id="507"/>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7275F0">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7275F0">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16F694F7" w14:textId="77777777" w:rsidR="001F11CA" w:rsidRPr="00DD7CCF" w:rsidRDefault="001F11CA" w:rsidP="007B52A3">
            <w:pPr>
              <w:pStyle w:val="Image"/>
            </w:pPr>
            <w:r w:rsidRPr="00DD7CCF">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80"/>
        <w:gridCol w:w="4348"/>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604D75F8" w:rsidR="001F11CA" w:rsidRPr="00DD7CCF" w:rsidRDefault="001F11CA" w:rsidP="00B3351B">
            <w:pPr>
              <w:pStyle w:val="Kpalrs"/>
            </w:pPr>
            <w:r w:rsidRPr="00DD7CCF">
              <w:t xml:space="preserve">Example </w:t>
            </w:r>
            <w:r w:rsidR="00542B66">
              <w:fldChar w:fldCharType="begin"/>
            </w:r>
            <w:r w:rsidR="00542B66">
              <w:instrText xml:space="preserve"> STYLEREF 3 \s </w:instrText>
            </w:r>
            <w:r w:rsidR="00542B66">
              <w:fldChar w:fldCharType="separate"/>
            </w:r>
            <w:r w:rsidR="00110B53">
              <w:rPr>
                <w:noProof/>
              </w:rPr>
              <w:t>4.4.3</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E</w:t>
            </w:r>
            <w:r w:rsidR="00542B66">
              <w:rPr>
                <w:noProof/>
              </w:rPr>
              <w:fldChar w:fldCharType="end"/>
            </w:r>
            <w:r w:rsidRPr="00DD7CCF">
              <w:t xml:space="preserve">: premodern correction </w:t>
            </w:r>
            <w:r w:rsidR="00DF1634">
              <w:t xml:space="preserve">(transposition) </w:t>
            </w:r>
            <w:r w:rsidRPr="00DD7CCF">
              <w:t xml:space="preserve">with </w:t>
            </w:r>
            <w:r w:rsidR="0020644F">
              <w:t xml:space="preserve">a scribal </w:t>
            </w:r>
            <w:r w:rsidRPr="00DD7CCF">
              <w:t>mark</w:t>
            </w:r>
          </w:p>
        </w:tc>
      </w:tr>
      <w:tr w:rsidR="001F11CA" w:rsidRPr="00DD7CCF" w14:paraId="602A41F0" w14:textId="77777777" w:rsidTr="00837BA5">
        <w:tc>
          <w:tcPr>
            <w:tcW w:w="2742" w:type="pct"/>
          </w:tcPr>
          <w:p w14:paraId="62E71287" w14:textId="581B875F" w:rsidR="001F11CA" w:rsidRPr="00DD7CCF" w:rsidRDefault="001F11CA" w:rsidP="007275F0">
            <w:pPr>
              <w:pStyle w:val="TableNote"/>
              <w:keepNext/>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w:t>
            </w:r>
            <w:r w:rsidR="0020644F">
              <w:t xml:space="preserve">a scribal </w:t>
            </w:r>
            <w:r w:rsidRPr="00DD7CCF">
              <w:t>mark</w:t>
            </w:r>
          </w:p>
        </w:tc>
        <w:tc>
          <w:tcPr>
            <w:tcW w:w="2258" w:type="pct"/>
            <w:vMerge w:val="restart"/>
          </w:tcPr>
          <w:p w14:paraId="0621F7C0" w14:textId="77777777" w:rsidR="001F11CA" w:rsidRPr="00DD7CCF" w:rsidRDefault="001F11CA" w:rsidP="007B52A3">
            <w:pPr>
              <w:pStyle w:val="Image"/>
            </w:pPr>
            <w:r w:rsidRPr="00DD7CCF">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62">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9A26BC">
            <w:pPr>
              <w:pStyle w:val="CodeParagraph"/>
              <w:keepNext/>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9A26BC">
            <w:pPr>
              <w:pStyle w:val="CodeParagraph"/>
              <w:keepNext/>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1E7EEE44" w:rsidR="001F11CA" w:rsidRPr="00DD7CCF" w:rsidRDefault="001F11CA" w:rsidP="001F11CA">
            <w:pPr>
              <w:pStyle w:val="TableNote"/>
              <w:rPr>
                <w:rStyle w:val="Code"/>
              </w:rPr>
            </w:pPr>
            <w:r w:rsidRPr="00DD7CCF">
              <w:t xml:space="preserve">that </w:t>
            </w:r>
            <w:r w:rsidR="0020644F">
              <w:t xml:space="preserve">a scribal </w:t>
            </w:r>
            <w:r w:rsidRPr="00DD7CCF">
              <w:t xml:space="preserve">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4221849" w:rsidR="00C02B8C" w:rsidRPr="00DD7CCF" w:rsidRDefault="004D2E67" w:rsidP="00EB2024">
      <w:pPr>
        <w:pStyle w:val="Cmsor1"/>
      </w:pPr>
      <w:bookmarkStart w:id="508" w:name="_zf8yqisjzwlq" w:colFirst="0" w:colLast="0"/>
      <w:bookmarkStart w:id="509" w:name="_Ref43988752"/>
      <w:bookmarkStart w:id="510" w:name="_Toc182997043"/>
      <w:bookmarkEnd w:id="508"/>
      <w:r w:rsidRPr="00DD7CCF">
        <w:lastRenderedPageBreak/>
        <w:t xml:space="preserve">Physical </w:t>
      </w:r>
      <w:r w:rsidR="006733B4" w:rsidRPr="00DD7CCF">
        <w:t>condition and legibility</w:t>
      </w:r>
      <w:bookmarkEnd w:id="509"/>
      <w:bookmarkEnd w:id="510"/>
    </w:p>
    <w:p w14:paraId="6400D3A4" w14:textId="77777777" w:rsidR="00C02B8C" w:rsidRPr="00DD7CCF" w:rsidRDefault="004D2E67" w:rsidP="00EB2024">
      <w:pPr>
        <w:pStyle w:val="Cmsor2"/>
      </w:pPr>
      <w:bookmarkStart w:id="511" w:name="_z6ifhw1ovfh2" w:colFirst="0" w:colLast="0"/>
      <w:bookmarkStart w:id="512" w:name="_Ref43988606"/>
      <w:bookmarkStart w:id="513" w:name="_Toc182997044"/>
      <w:bookmarkEnd w:id="511"/>
      <w:r w:rsidRPr="00DD7CCF">
        <w:t>Overview</w:t>
      </w:r>
      <w:bookmarkEnd w:id="512"/>
      <w:bookmarkEnd w:id="513"/>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0304D3B6"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10B53">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43B6D2D1"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10B53">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57865065"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110B53">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2F2CB894"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110B53">
        <w:t>5.3.1</w:t>
      </w:r>
      <w:r w:rsidR="0082156E" w:rsidRPr="00DD7CCF">
        <w:fldChar w:fldCharType="end"/>
      </w:r>
    </w:p>
    <w:p w14:paraId="68EB5E74" w14:textId="7BD13D89"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10B53">
        <w:t>5.3.3</w:t>
      </w:r>
      <w:r w:rsidR="001B68E2" w:rsidRPr="00DD7CCF">
        <w:fldChar w:fldCharType="end"/>
      </w:r>
    </w:p>
    <w:p w14:paraId="289374F0" w14:textId="22C7E8B5"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110B53">
        <w:t>5.3.2</w:t>
      </w:r>
      <w:r w:rsidR="0082156E" w:rsidRPr="00DD7CCF">
        <w:fldChar w:fldCharType="end"/>
      </w:r>
    </w:p>
    <w:p w14:paraId="3BF9EB23" w14:textId="420E60E5" w:rsidR="00C02B8C" w:rsidRDefault="004D2E67" w:rsidP="00837BA5">
      <w:pPr>
        <w:keepNext/>
      </w:pPr>
      <w:r w:rsidRPr="00DD7CCF">
        <w:lastRenderedPageBreak/>
        <w:t>Another way to look at the options is summarised by the following table:</w:t>
      </w:r>
      <w:r w:rsidRPr="006B5499">
        <w:rPr>
          <w:rStyle w:val="Lbjegyzet-hivatkozs"/>
        </w:rPr>
        <w:footnoteReference w:id="28"/>
      </w:r>
    </w:p>
    <w:p w14:paraId="3CA7F71A" w14:textId="12BF65FB" w:rsidR="005A0FAD" w:rsidRDefault="005A0FAD" w:rsidP="00837BA5">
      <w:pPr>
        <w:keepNext/>
      </w:pPr>
    </w:p>
    <w:p w14:paraId="51213386" w14:textId="5A9E052C" w:rsidR="005A0FAD" w:rsidRPr="00AF2DF5" w:rsidRDefault="005A0FAD" w:rsidP="005A0FAD">
      <w:pPr>
        <w:pStyle w:val="Kpalrs"/>
      </w:pPr>
      <w:r>
        <w:t xml:space="preserve">Table </w:t>
      </w:r>
      <w:r w:rsidR="00542B66">
        <w:fldChar w:fldCharType="begin"/>
      </w:r>
      <w:r w:rsidR="00542B66">
        <w:instrText xml:space="preserve"> SEQ Table \* ARABIC </w:instrText>
      </w:r>
      <w:r w:rsidR="00542B66">
        <w:fldChar w:fldCharType="separate"/>
      </w:r>
      <w:r w:rsidR="00110B53">
        <w:rPr>
          <w:noProof/>
        </w:rPr>
        <w:t>1</w:t>
      </w:r>
      <w:r w:rsidR="00542B66">
        <w:rPr>
          <w:noProof/>
        </w:rPr>
        <w:fldChar w:fldCharType="end"/>
      </w:r>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1D6B325A" w:rsidR="00C02B8C" w:rsidRPr="00DD7CCF" w:rsidRDefault="004D2E67" w:rsidP="00EB2024">
      <w:pPr>
        <w:pStyle w:val="Cmsor2"/>
      </w:pPr>
      <w:bookmarkStart w:id="514" w:name="_qwn6j8iel73t" w:colFirst="0" w:colLast="0"/>
      <w:bookmarkStart w:id="515" w:name="_Ref43987823"/>
      <w:bookmarkStart w:id="516" w:name="_Toc182997045"/>
      <w:bookmarkEnd w:id="514"/>
      <w:r w:rsidRPr="00DD7CCF">
        <w:t xml:space="preserve">Damage </w:t>
      </w:r>
      <w:r w:rsidR="006733B4" w:rsidRPr="00DD7CCF">
        <w:t>not affecting legibility</w:t>
      </w:r>
      <w:bookmarkEnd w:id="515"/>
      <w:bookmarkEnd w:id="516"/>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3E469AE8"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8C6B62">
        <w:t>4.3.2.3</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lastRenderedPageBreak/>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57E60DB" w:rsidR="00C02B8C" w:rsidRPr="00DD7CCF" w:rsidRDefault="004D2E67" w:rsidP="00EB2024">
      <w:pPr>
        <w:pStyle w:val="Cmsor2"/>
      </w:pPr>
      <w:bookmarkStart w:id="517" w:name="_x58d7yl7rh7w" w:colFirst="0" w:colLast="0"/>
      <w:bookmarkStart w:id="518" w:name="_Ref43981505"/>
      <w:bookmarkStart w:id="519" w:name="_Toc182997046"/>
      <w:bookmarkEnd w:id="517"/>
      <w:r w:rsidRPr="00DD7CCF">
        <w:t xml:space="preserve">Doubtful </w:t>
      </w:r>
      <w:r w:rsidR="006733B4" w:rsidRPr="00DD7CCF">
        <w:t>readings</w:t>
      </w:r>
      <w:bookmarkEnd w:id="518"/>
      <w:bookmarkEnd w:id="519"/>
    </w:p>
    <w:p w14:paraId="1435C20F" w14:textId="656FFF0C" w:rsidR="00C02B8C" w:rsidRPr="00DD7CCF" w:rsidRDefault="004D2E67" w:rsidP="00EB2024">
      <w:pPr>
        <w:pStyle w:val="Cmsor3"/>
      </w:pPr>
      <w:bookmarkStart w:id="520" w:name="_tcav1hmvdct4" w:colFirst="0" w:colLast="0"/>
      <w:bookmarkStart w:id="521" w:name="_Ref43987289"/>
      <w:bookmarkStart w:id="522" w:name="_Toc182997047"/>
      <w:bookmarkEnd w:id="520"/>
      <w:r w:rsidRPr="00DD7CCF">
        <w:t xml:space="preserve">The EpiDoc element </w:t>
      </w:r>
      <w:r w:rsidRPr="008608D1">
        <w:rPr>
          <w:rStyle w:val="Code"/>
        </w:rPr>
        <w:t>&lt;unclear&gt;</w:t>
      </w:r>
      <w:bookmarkEnd w:id="521"/>
      <w:bookmarkEnd w:id="522"/>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6B5499">
        <w:rPr>
          <w:rStyle w:val="Lbjegyzet-hivatkozs"/>
        </w:rPr>
        <w:footnoteReference w:id="29"/>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70606134"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110B53">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EB2024">
      <w:pPr>
        <w:pStyle w:val="Cmsor3"/>
      </w:pPr>
      <w:bookmarkStart w:id="523" w:name="_gpk9nikrok6m" w:colFirst="0" w:colLast="0"/>
      <w:bookmarkStart w:id="524" w:name="_Ref43987867"/>
      <w:bookmarkStart w:id="525" w:name="_Toc182997048"/>
      <w:bookmarkEnd w:id="523"/>
      <w:r w:rsidRPr="00DD7CCF">
        <w:t>Tentative readings</w:t>
      </w:r>
      <w:bookmarkEnd w:id="524"/>
      <w:bookmarkEnd w:id="525"/>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lastRenderedPageBreak/>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EB2024">
      <w:pPr>
        <w:pStyle w:val="Cmsor3"/>
      </w:pPr>
      <w:bookmarkStart w:id="526" w:name="_is1q03k2vcu2" w:colFirst="0" w:colLast="0"/>
      <w:bookmarkStart w:id="527" w:name="_Ref43987339"/>
      <w:bookmarkStart w:id="528" w:name="_Toc182997049"/>
      <w:bookmarkEnd w:id="526"/>
      <w:r w:rsidRPr="00DD7CCF">
        <w:t>Ambiguous characters</w:t>
      </w:r>
      <w:bookmarkEnd w:id="527"/>
      <w:bookmarkEnd w:id="528"/>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46EA4D59"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110B53">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7CE585B1"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110B53">
        <w:t>6.1.4.1</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110B53">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proofErr w:type="spellStart"/>
      <w:r w:rsidRPr="00DD7CCF">
        <w:rPr>
          <w:rStyle w:val="Foreign"/>
        </w:rPr>
        <w:t>akṣara</w:t>
      </w:r>
      <w:r w:rsidRPr="00DD7CCF">
        <w:t>s</w:t>
      </w:r>
      <w:proofErr w:type="spellEnd"/>
      <w:r w:rsidRPr="00DD7CCF">
        <w:t xml:space="preserve">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EB2024">
      <w:pPr>
        <w:pStyle w:val="Cmsor3"/>
      </w:pPr>
      <w:bookmarkStart w:id="529" w:name="_ke7xgc7f3fhh" w:colFirst="0" w:colLast="0"/>
      <w:bookmarkStart w:id="530" w:name="_Ref43987187"/>
      <w:bookmarkStart w:id="531" w:name="_Toc182997050"/>
      <w:bookmarkEnd w:id="529"/>
      <w:r w:rsidRPr="00DD7CCF">
        <w:t xml:space="preserve">Reading difficulties below the </w:t>
      </w:r>
      <w:r w:rsidRPr="00ED5C86">
        <w:rPr>
          <w:rStyle w:val="Foreign"/>
        </w:rPr>
        <w:t>akṣara</w:t>
      </w:r>
      <w:r w:rsidRPr="00DD7CCF">
        <w:t xml:space="preserve"> level</w:t>
      </w:r>
      <w:bookmarkEnd w:id="530"/>
      <w:bookmarkEnd w:id="531"/>
    </w:p>
    <w:p w14:paraId="340F2E3E" w14:textId="11ACE54F" w:rsidR="00C02B8C" w:rsidRPr="00DD7CCF" w:rsidRDefault="004D2E67" w:rsidP="00E2714A">
      <w:pPr>
        <w:pStyle w:val="Lista"/>
      </w:pPr>
      <w:r w:rsidRPr="00DD7CCF">
        <w:t>do not resort to sub-</w:t>
      </w:r>
      <w:proofErr w:type="spellStart"/>
      <w:r w:rsidRPr="00ED5C86">
        <w:rPr>
          <w:rStyle w:val="Foreign"/>
        </w:rPr>
        <w:t>akṣara</w:t>
      </w:r>
      <w:proofErr w:type="spellEnd"/>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110B53">
        <w:t>4.1.3</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lastRenderedPageBreak/>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773F2B0B"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10B53">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7442E89E"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10B53">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2FEEFB84"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10B53">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6B5499">
        <w:rPr>
          <w:rStyle w:val="Lbjegyzet-hivatkozs"/>
        </w:rPr>
        <w:footnoteReference w:id="30"/>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EB2024">
      <w:pPr>
        <w:pStyle w:val="Cmsor2"/>
      </w:pPr>
      <w:bookmarkStart w:id="532" w:name="_advce1m7uke1" w:colFirst="0" w:colLast="0"/>
      <w:bookmarkStart w:id="533" w:name="_Ref43979611"/>
      <w:bookmarkStart w:id="534" w:name="_Toc182997051"/>
      <w:bookmarkEnd w:id="532"/>
      <w:r w:rsidRPr="00DD7CCF">
        <w:lastRenderedPageBreak/>
        <w:t>Lacunae</w:t>
      </w:r>
      <w:bookmarkEnd w:id="533"/>
      <w:bookmarkEnd w:id="534"/>
    </w:p>
    <w:p w14:paraId="7380ABF6" w14:textId="7F6B4707" w:rsidR="00C02B8C" w:rsidRPr="00DD7CCF" w:rsidRDefault="004D2E67" w:rsidP="00EB2024">
      <w:pPr>
        <w:pStyle w:val="Cmsor3"/>
      </w:pPr>
      <w:bookmarkStart w:id="535" w:name="_lo8gk73ax0q" w:colFirst="0" w:colLast="0"/>
      <w:bookmarkStart w:id="536" w:name="_Toc182997052"/>
      <w:bookmarkEnd w:id="535"/>
      <w:r w:rsidRPr="00DD7CCF">
        <w:t xml:space="preserve">The EpiDoc element </w:t>
      </w:r>
      <w:r w:rsidRPr="008608D1">
        <w:rPr>
          <w:rStyle w:val="Code"/>
        </w:rPr>
        <w:t>&lt;gap/&gt;</w:t>
      </w:r>
      <w:bookmarkEnd w:id="536"/>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6B5499">
        <w:rPr>
          <w:rStyle w:val="Lbjegyzet-hivatkozs"/>
        </w:rPr>
        <w:footnoteReference w:id="31"/>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sidRPr="006B5499">
        <w:rPr>
          <w:rStyle w:val="Lbjegyzet-hivatkozs"/>
        </w:rPr>
        <w:footnoteReference w:id="32"/>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24E66D08"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10B53">
        <w:t>5.5</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EB2024">
      <w:pPr>
        <w:pStyle w:val="Cmsor3"/>
      </w:pPr>
      <w:bookmarkStart w:id="537" w:name="_hxyhjj6qtlem" w:colFirst="0" w:colLast="0"/>
      <w:bookmarkStart w:id="538" w:name="_Ref43987758"/>
      <w:bookmarkStart w:id="539" w:name="_Toc182997053"/>
      <w:bookmarkEnd w:id="537"/>
      <w:r w:rsidRPr="00DD7CCF">
        <w:t>The reason for a lacuna: illegible or lost</w:t>
      </w:r>
      <w:bookmarkEnd w:id="538"/>
      <w:bookmarkEnd w:id="539"/>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6B5499">
        <w:rPr>
          <w:rStyle w:val="Lbjegyzet-hivatkozs"/>
        </w:rPr>
        <w:footnoteReference w:id="33"/>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10E4BEA3" w:rsidR="00C02B8C" w:rsidRPr="00DD7CCF" w:rsidRDefault="00926092" w:rsidP="00E2714A">
      <w:pPr>
        <w:pStyle w:val="Lista3"/>
      </w:pPr>
      <w:r w:rsidRPr="00926092">
        <w:t>you are encoding your digital edition (or an apparatus reading)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0863D8" w:rsidR="004F4C63" w:rsidRPr="00DD7CCF" w:rsidRDefault="004D2E67" w:rsidP="00E2714A">
      <w:pPr>
        <w:pStyle w:val="Lista3"/>
      </w:pPr>
      <w:r w:rsidRPr="00DD7CCF">
        <w:rPr>
          <w:rStyle w:val="Foreign"/>
        </w:rPr>
        <w:t>and</w:t>
      </w:r>
      <w:r w:rsidRPr="00DD7CCF">
        <w:t xml:space="preserve"> </w:t>
      </w:r>
      <w:r w:rsidR="00926092" w:rsidRPr="00926092">
        <w:t>you cannot make a reasonable guess as to which of these was the case when the previous editor did their work</w:t>
      </w:r>
    </w:p>
    <w:p w14:paraId="330F087E" w14:textId="77777777" w:rsidR="00C02B8C" w:rsidRPr="00DD7CCF" w:rsidRDefault="004D2E67" w:rsidP="00EB2024">
      <w:pPr>
        <w:pStyle w:val="Cmsor3"/>
      </w:pPr>
      <w:bookmarkStart w:id="540" w:name="_qo376k1007h" w:colFirst="0" w:colLast="0"/>
      <w:bookmarkStart w:id="541" w:name="_Ref43988016"/>
      <w:bookmarkStart w:id="542" w:name="_Toc182997054"/>
      <w:bookmarkEnd w:id="540"/>
      <w:r w:rsidRPr="00DD7CCF">
        <w:t>Inline lacunae</w:t>
      </w:r>
      <w:bookmarkEnd w:id="541"/>
      <w:bookmarkEnd w:id="542"/>
    </w:p>
    <w:p w14:paraId="62C5AB67" w14:textId="6D87B80B"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CB56FA">
        <w:fldChar w:fldCharType="begin"/>
      </w:r>
      <w:r w:rsidR="00CB56FA">
        <w:instrText xml:space="preserve"> REF _Ref43980100 \r \h </w:instrText>
      </w:r>
      <w:r w:rsidR="00CB56FA">
        <w:fldChar w:fldCharType="separate"/>
      </w:r>
      <w:r w:rsidR="00110B53">
        <w:t>3.5.2</w:t>
      </w:r>
      <w:r w:rsidR="00CB56FA">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lastRenderedPageBreak/>
        <w:t>this applies even to lines that are wholly illegible, provided that you are certain about the presence and number of such lines</w:t>
      </w:r>
    </w:p>
    <w:p w14:paraId="3C8AF0C6" w14:textId="31FAA6A0"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10B53">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10B53">
        <w:t>5.4.8</w:t>
      </w:r>
      <w:r w:rsidR="00194541" w:rsidRPr="00DD7CCF">
        <w:fldChar w:fldCharType="end"/>
      </w:r>
      <w:r w:rsidRPr="00DD7CCF">
        <w:t xml:space="preserve"> below</w:t>
      </w:r>
    </w:p>
    <w:p w14:paraId="3943AAC1" w14:textId="3AF9D2E6" w:rsidR="008525C6" w:rsidRPr="008525C6" w:rsidRDefault="004D2E67" w:rsidP="00E2714A">
      <w:pPr>
        <w:pStyle w:val="Lista"/>
      </w:pPr>
      <w:r w:rsidRPr="00DD7CCF">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110B53">
        <w:rPr>
          <w:b/>
          <w:bCs/>
          <w:lang w:val="hu-HU"/>
        </w:rPr>
        <w:t>Hiba! A hivatkozási forrás nem található.</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proofErr w:type="spellStart"/>
      <w:r w:rsidRPr="00DD7CCF">
        <w:rPr>
          <w:rStyle w:val="Foreign"/>
        </w:rPr>
        <w:t>akṣara</w:t>
      </w:r>
      <w:r w:rsidRPr="00DD7CCF">
        <w:t>s</w:t>
      </w:r>
      <w:proofErr w:type="spellEnd"/>
      <w:r w:rsidRPr="00DD7CCF">
        <w:t xml:space="preserve">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6B5499">
        <w:rPr>
          <w:rStyle w:val="Lbjegyzet-hivatkozs"/>
        </w:rPr>
        <w:footnoteReference w:id="34"/>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EB2024">
      <w:pPr>
        <w:pStyle w:val="Cmsor3"/>
      </w:pPr>
      <w:bookmarkStart w:id="543" w:name="_gheocos7adm9" w:colFirst="0" w:colLast="0"/>
      <w:bookmarkStart w:id="544" w:name="_Ref43981586"/>
      <w:bookmarkStart w:id="545" w:name="_Toc182997055"/>
      <w:bookmarkEnd w:id="543"/>
      <w:r w:rsidRPr="00DD7CCF">
        <w:t>Lacunae with known metre</w:t>
      </w:r>
      <w:bookmarkEnd w:id="544"/>
      <w:bookmarkEnd w:id="545"/>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211A749B"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110B53">
        <w:t xml:space="preserve">Table </w:t>
      </w:r>
      <w:r w:rsidR="00110B53">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110B53">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56870E81" w:rsidR="00B3351B"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16445244" w14:textId="18497C3C" w:rsidR="00011B8A" w:rsidRPr="00DD7CCF" w:rsidRDefault="00011B8A" w:rsidP="00B3351B">
      <w:pPr>
        <w:pStyle w:val="Lista2"/>
      </w:pPr>
      <w:r w:rsidRPr="00011B8A">
        <w:lastRenderedPageBreak/>
        <w:t xml:space="preserve">when encoding the prosody of a lacuna in moraic verse, pay attention to both the general instructions pertaining to moraic verse </w:t>
      </w:r>
      <w:r>
        <w:t xml:space="preserve">in </w:t>
      </w:r>
      <w:r>
        <w:fldChar w:fldCharType="begin"/>
      </w:r>
      <w:r>
        <w:instrText xml:space="preserve"> REF _Ref43991811 \r \h </w:instrText>
      </w:r>
      <w:r>
        <w:fldChar w:fldCharType="separate"/>
      </w:r>
      <w:r w:rsidR="00110B53">
        <w:t>Appendix B.3</w:t>
      </w:r>
      <w:r>
        <w:fldChar w:fldCharType="end"/>
      </w:r>
      <w:r w:rsidRPr="00011B8A">
        <w:t xml:space="preserve">, and the specific instructions pertaining to the </w:t>
      </w:r>
      <w:r w:rsidRPr="00011B8A">
        <w:rPr>
          <w:rStyle w:val="Foreign"/>
        </w:rPr>
        <w:t>āryā</w:t>
      </w:r>
      <w:r w:rsidRPr="00011B8A">
        <w:t xml:space="preserve"> family in </w:t>
      </w:r>
      <w:r>
        <w:fldChar w:fldCharType="begin"/>
      </w:r>
      <w:r>
        <w:instrText xml:space="preserve"> REF _Ref56418748 \r \h </w:instrText>
      </w:r>
      <w:r>
        <w:fldChar w:fldCharType="separate"/>
      </w:r>
      <w:r w:rsidR="00110B53">
        <w:t>Appendix B.4.2</w:t>
      </w:r>
      <w:r>
        <w:fldChar w:fldCharType="end"/>
      </w:r>
    </w:p>
    <w:p w14:paraId="3A970CC7" w14:textId="77777777" w:rsidR="00C02B8C" w:rsidRPr="00DD7CCF" w:rsidRDefault="004D2E67" w:rsidP="00E2714A">
      <w:pPr>
        <w:pStyle w:val="Lista"/>
      </w:pPr>
      <w:r w:rsidRPr="00DD7CCF">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EB2024">
      <w:pPr>
        <w:pStyle w:val="Cmsor3"/>
      </w:pPr>
      <w:bookmarkStart w:id="546" w:name="_xrhzsspv9sor" w:colFirst="0" w:colLast="0"/>
      <w:bookmarkStart w:id="547" w:name="_Ref43987049"/>
      <w:bookmarkStart w:id="548" w:name="_Toc182997056"/>
      <w:bookmarkEnd w:id="546"/>
      <w:r w:rsidRPr="00DD7CCF">
        <w:t xml:space="preserve">Lacunae below the </w:t>
      </w:r>
      <w:r w:rsidRPr="00ED5C86">
        <w:rPr>
          <w:rStyle w:val="Foreign"/>
        </w:rPr>
        <w:t>akṣara</w:t>
      </w:r>
      <w:r w:rsidRPr="00DD7CCF">
        <w:t xml:space="preserve"> level</w:t>
      </w:r>
      <w:bookmarkEnd w:id="547"/>
      <w:bookmarkEnd w:id="548"/>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4179A6ED"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r w:rsidR="000C46BE">
        <w:t xml:space="preserve"> kind of component</w:t>
      </w:r>
    </w:p>
    <w:p w14:paraId="13F0B032" w14:textId="28591E73"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w:t>
      </w:r>
      <w:r w:rsidR="000C46BE">
        <w:t xml:space="preserve">normally </w:t>
      </w:r>
      <w:r w:rsidRPr="00D22BA6">
        <w:t>be 1</w:t>
      </w:r>
      <w:r w:rsidR="000C46BE" w:rsidRPr="000C46BE">
        <w:t>, except in rare cases where you are confident that two (or even more) components of the same kind (e.g. subscript) have been lost</w:t>
      </w:r>
    </w:p>
    <w:p w14:paraId="68D4011C" w14:textId="023D63EE"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110B53">
        <w:t>4.1.3</w:t>
      </w:r>
      <w:r w:rsidR="001B68E2" w:rsidRPr="00DD7CCF">
        <w:fldChar w:fldCharType="end"/>
      </w:r>
    </w:p>
    <w:p w14:paraId="283B86AF" w14:textId="1C2D7D9B"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10B53">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6B5499">
        <w:rPr>
          <w:rStyle w:val="Lbjegyzet-hivatkozs"/>
        </w:rPr>
        <w:footnoteReference w:id="35"/>
      </w:r>
    </w:p>
    <w:p w14:paraId="0EAAB68D" w14:textId="43E47889"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110B53">
        <w:t>4.1.2</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63"/>
        <w:gridCol w:w="4365"/>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64B04534" w:rsidR="00B3351B" w:rsidRPr="00DD7CCF" w:rsidRDefault="00B3351B" w:rsidP="00B3351B">
            <w:pPr>
              <w:pStyle w:val="Kpalrs"/>
            </w:pPr>
            <w:r w:rsidRPr="00DD7CCF">
              <w:t xml:space="preserve">Example </w:t>
            </w:r>
            <w:r w:rsidR="00542B66">
              <w:fldChar w:fldCharType="begin"/>
            </w:r>
            <w:r w:rsidR="00542B66">
              <w:instrText xml:space="preserve"> STYLEREF 3 \s </w:instrText>
            </w:r>
            <w:r w:rsidR="00542B66">
              <w:fldChar w:fldCharType="separate"/>
            </w:r>
            <w:r w:rsidR="00110B53">
              <w:rPr>
                <w:noProof/>
              </w:rPr>
              <w:t>5.4.5</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A</w:t>
            </w:r>
            <w:r w:rsidR="00542B66">
              <w:rPr>
                <w:noProof/>
              </w:rPr>
              <w:fldChar w:fldCharType="end"/>
            </w:r>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CA1CDAC" w14:textId="77777777" w:rsidR="00B3351B" w:rsidRPr="00DD7CCF" w:rsidRDefault="00B3351B" w:rsidP="007B52A3">
            <w:pPr>
              <w:pStyle w:val="Image"/>
            </w:pPr>
            <w:r w:rsidRPr="00DD7CCF">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3"/>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17C1453D"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5285B5A5"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8"/>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198BA3D8" w:rsidR="00B3351B" w:rsidRPr="00DD7CCF" w:rsidRDefault="00B3351B" w:rsidP="00B3351B">
            <w:pPr>
              <w:pStyle w:val="Kpalrs"/>
            </w:pPr>
            <w:r w:rsidRPr="00DD7CCF">
              <w:lastRenderedPageBreak/>
              <w:t xml:space="preserve">Example </w:t>
            </w:r>
            <w:r w:rsidR="00542B66">
              <w:fldChar w:fldCharType="begin"/>
            </w:r>
            <w:r w:rsidR="00542B66">
              <w:instrText xml:space="preserve"> STYLEREF 3 \s </w:instrText>
            </w:r>
            <w:r w:rsidR="00542B66">
              <w:fldChar w:fldCharType="separate"/>
            </w:r>
            <w:r w:rsidR="00110B53">
              <w:rPr>
                <w:noProof/>
              </w:rPr>
              <w:t>5.4.5</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B</w:t>
            </w:r>
            <w:r w:rsidR="00542B66">
              <w:rPr>
                <w:noProof/>
              </w:rPr>
              <w:fldChar w:fldCharType="end"/>
            </w:r>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9A26BC">
            <w:pPr>
              <w:pStyle w:val="Image"/>
            </w:pPr>
            <w:r w:rsidRPr="00DD7CCF">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4">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9A26BC">
            <w:pPr>
              <w:pStyle w:val="TableNote"/>
              <w:keepNext/>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9A26BC">
            <w:pPr>
              <w:pStyle w:val="TableNote"/>
              <w:keepNext/>
            </w:pPr>
            <w:r w:rsidRPr="00DD7CCF">
              <w:t>some candidates are shown on the right</w:t>
            </w:r>
          </w:p>
          <w:p w14:paraId="01ED6A35" w14:textId="77777777" w:rsidR="004B08F9" w:rsidRPr="00DD7CCF" w:rsidRDefault="004B08F9" w:rsidP="009A26BC">
            <w:pPr>
              <w:pStyle w:val="TableNote"/>
              <w:keepNext/>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8"/>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4C104D52" w:rsidR="004B08F9" w:rsidRPr="00DD7CCF" w:rsidRDefault="004B08F9" w:rsidP="009F585E">
            <w:pPr>
              <w:pStyle w:val="Kpalrs"/>
            </w:pPr>
            <w:r w:rsidRPr="00DD7CCF">
              <w:t xml:space="preserve">Example </w:t>
            </w:r>
            <w:r w:rsidR="00542B66">
              <w:fldChar w:fldCharType="begin"/>
            </w:r>
            <w:r w:rsidR="00542B66">
              <w:instrText xml:space="preserve"> STYLEREF 3 \s </w:instrText>
            </w:r>
            <w:r w:rsidR="00542B66">
              <w:fldChar w:fldCharType="separate"/>
            </w:r>
            <w:r w:rsidR="00110B53">
              <w:rPr>
                <w:noProof/>
              </w:rPr>
              <w:t>5.4.5</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C</w:t>
            </w:r>
            <w:r w:rsidR="00542B66">
              <w:rPr>
                <w:noProof/>
              </w:rPr>
              <w:fldChar w:fldCharType="end"/>
            </w:r>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9A26BC">
            <w:pPr>
              <w:pStyle w:val="Image"/>
            </w:pPr>
            <w:r w:rsidRPr="00DD7CCF">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5">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A26BC">
            <w:pPr>
              <w:pStyle w:val="TableNote"/>
              <w:keepNext/>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A26BC">
            <w:pPr>
              <w:pStyle w:val="TableNote"/>
              <w:keepNext/>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8"/>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008C292B" w:rsidR="004B08F9" w:rsidRPr="00DD7CCF" w:rsidRDefault="004B08F9" w:rsidP="009F585E">
            <w:pPr>
              <w:pStyle w:val="Kpalrs"/>
            </w:pPr>
            <w:r w:rsidRPr="00DD7CCF">
              <w:t xml:space="preserve">Example </w:t>
            </w:r>
            <w:r w:rsidR="00542B66">
              <w:fldChar w:fldCharType="begin"/>
            </w:r>
            <w:r w:rsidR="00542B66">
              <w:instrText xml:space="preserve"> STYLEREF 3 \s </w:instrText>
            </w:r>
            <w:r w:rsidR="00542B66">
              <w:fldChar w:fldCharType="separate"/>
            </w:r>
            <w:r w:rsidR="00110B53">
              <w:rPr>
                <w:noProof/>
              </w:rPr>
              <w:t>5.4.5</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D</w:t>
            </w:r>
            <w:r w:rsidR="00542B66">
              <w:rPr>
                <w:noProof/>
              </w:rPr>
              <w:fldChar w:fldCharType="end"/>
            </w:r>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9A26BC">
            <w:pPr>
              <w:pStyle w:val="TableNote"/>
              <w:keepNext/>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9A26BC">
            <w:pPr>
              <w:pStyle w:val="TableNote"/>
              <w:keepNext/>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9A26BC">
            <w:pPr>
              <w:pStyle w:val="TableNote"/>
              <w:keepNext/>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9A26BC">
            <w:pPr>
              <w:pStyle w:val="TableNote"/>
              <w:keepNext/>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A26BC">
            <w:pPr>
              <w:pStyle w:val="CodeParagraph"/>
              <w:keepNext/>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EB2024">
      <w:pPr>
        <w:pStyle w:val="Cmsor3"/>
      </w:pPr>
      <w:bookmarkStart w:id="549" w:name="_ks1ouwdqdoh4" w:colFirst="0" w:colLast="0"/>
      <w:bookmarkStart w:id="550" w:name="_Ref43987920"/>
      <w:bookmarkStart w:id="551" w:name="_Toc182997057"/>
      <w:bookmarkEnd w:id="549"/>
      <w:r w:rsidRPr="00DD7CCF">
        <w:t>Entire lines lost</w:t>
      </w:r>
      <w:bookmarkEnd w:id="550"/>
      <w:bookmarkEnd w:id="551"/>
    </w:p>
    <w:p w14:paraId="0A676620" w14:textId="1D52A3AD"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CB56FA">
        <w:fldChar w:fldCharType="begin"/>
      </w:r>
      <w:r w:rsidR="00CB56FA">
        <w:instrText xml:space="preserve"> REF _Ref43980100 \r \h </w:instrText>
      </w:r>
      <w:r w:rsidR="00CB56FA">
        <w:fldChar w:fldCharType="separate"/>
      </w:r>
      <w:r w:rsidR="00110B53">
        <w:t>3.5.2</w:t>
      </w:r>
      <w:r w:rsidR="00CB56FA">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110B53">
        <w:t>5.4.3</w:t>
      </w:r>
      <w:r w:rsidR="0082156E" w:rsidRPr="00DD7CCF">
        <w:fldChar w:fldCharType="end"/>
      </w:r>
      <w:r w:rsidRPr="00DD7CCF">
        <w:t>) with estimated quantity or unknown extent</w:t>
      </w:r>
    </w:p>
    <w:p w14:paraId="3BC597E4" w14:textId="6BED5A3D"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0020644F" w:rsidRPr="00DD7CCF">
        <w:rPr>
          <w:rStyle w:val="Code"/>
        </w:rPr>
        <w:t>/</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5DF424F4"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10B53">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lastRenderedPageBreak/>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6B5499">
        <w:rPr>
          <w:rStyle w:val="Lbjegyzet-hivatkozs"/>
        </w:rPr>
        <w:footnoteReference w:id="36"/>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4645E6E3"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w:t>
      </w:r>
      <w:r w:rsidR="00666EFF">
        <w:rPr>
          <w:rStyle w:val="Lbjegyzet-hivatkozs"/>
        </w:rPr>
        <w:footnoteReference w:id="37"/>
      </w:r>
      <w:r w:rsidRPr="00DD7CCF">
        <w:t xml:space="preserve">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552" w:name="_2xcytpi" w:colFirst="0" w:colLast="0"/>
      <w:bookmarkEnd w:id="552"/>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553" w:name="_dag8mx6ycrl2" w:colFirst="0" w:colLast="0"/>
      <w:bookmarkEnd w:id="553"/>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EB2024">
      <w:pPr>
        <w:pStyle w:val="Cmsor3"/>
      </w:pPr>
      <w:bookmarkStart w:id="554" w:name="_bj792jk8c4tv" w:colFirst="0" w:colLast="0"/>
      <w:bookmarkStart w:id="555" w:name="_Ref43981711"/>
      <w:bookmarkStart w:id="556" w:name="_Toc182997058"/>
      <w:bookmarkEnd w:id="554"/>
      <w:r w:rsidRPr="00DD7CCF">
        <w:t>Massive lacunae</w:t>
      </w:r>
      <w:bookmarkEnd w:id="555"/>
      <w:bookmarkEnd w:id="556"/>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346B9FD1"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10B53">
        <w:t>5.4.8</w:t>
      </w:r>
      <w:r w:rsidR="00194541" w:rsidRPr="00DD7CCF">
        <w:fldChar w:fldCharType="end"/>
      </w:r>
      <w:r w:rsidRPr="00DD7CCF">
        <w:t xml:space="preserve"> below for the special case of lost copper plates</w:t>
      </w:r>
    </w:p>
    <w:p w14:paraId="3EF83D39" w14:textId="4658286D"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10B53">
        <w:t>5.5</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740942FE"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r w:rsidR="009023B1" w:rsidRPr="009023B1">
        <w:t>, with values as per §</w:t>
      </w:r>
      <w:r w:rsidR="009023B1">
        <w:fldChar w:fldCharType="begin"/>
      </w:r>
      <w:r w:rsidR="009023B1">
        <w:instrText xml:space="preserve"> REF _Ref54602074 \r \h </w:instrText>
      </w:r>
      <w:r w:rsidR="009023B1">
        <w:fldChar w:fldCharType="separate"/>
      </w:r>
      <w:r w:rsidR="00110B53">
        <w:t>2.4</w:t>
      </w:r>
      <w:r w:rsidR="009023B1">
        <w:fldChar w:fldCharType="end"/>
      </w:r>
    </w:p>
    <w:p w14:paraId="06AF6502" w14:textId="77777777" w:rsidR="00C02B8C" w:rsidRPr="00DD7CCF" w:rsidRDefault="004D2E67" w:rsidP="009023B1">
      <w:pPr>
        <w:pStyle w:val="Lista4"/>
      </w:pPr>
      <w:r w:rsidRPr="00DD7CCF">
        <w:lastRenderedPageBreak/>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3E83CDA8"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110B53">
        <w:t>5.4.8</w:t>
      </w:r>
      <w:r w:rsidR="00194541" w:rsidRPr="00DD7CCF">
        <w:fldChar w:fldCharType="end"/>
      </w:r>
      <w:r w:rsidRPr="00DD7CCF">
        <w:t xml:space="preserve"> for specific guidance on dealing with incomplete copper plate sets</w:t>
      </w:r>
    </w:p>
    <w:p w14:paraId="6248FD20" w14:textId="72728E4B"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10B53">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6D7C8C0A"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10B53">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6C2D45BA"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8"/>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2B0B4D4F" w:rsidR="004B08F9" w:rsidRPr="00DD7CCF" w:rsidRDefault="004B08F9" w:rsidP="009F585E">
            <w:pPr>
              <w:pStyle w:val="Kpalrs"/>
            </w:pPr>
            <w:r w:rsidRPr="00DD7CCF">
              <w:t xml:space="preserve">Example </w:t>
            </w:r>
            <w:r w:rsidR="00542B66">
              <w:fldChar w:fldCharType="begin"/>
            </w:r>
            <w:r w:rsidR="00542B66">
              <w:instrText xml:space="preserve"> STYLEREF 3 \s </w:instrText>
            </w:r>
            <w:r w:rsidR="00542B66">
              <w:fldChar w:fldCharType="separate"/>
            </w:r>
            <w:r w:rsidR="00110B53">
              <w:rPr>
                <w:noProof/>
              </w:rPr>
              <w:t>5.4.7</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A</w:t>
            </w:r>
            <w:r w:rsidR="00542B66">
              <w:rPr>
                <w:noProof/>
              </w:rPr>
              <w:fldChar w:fldCharType="end"/>
            </w:r>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1FD8D042" w:rsidR="00C02B8C" w:rsidRPr="00DD7CCF" w:rsidRDefault="004D2E67" w:rsidP="00E2714A">
      <w:pPr>
        <w:pStyle w:val="Lista3"/>
      </w:pPr>
      <w:r w:rsidRPr="00DD7CCF">
        <w:lastRenderedPageBreak/>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3034AFDF"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10B53">
        <w:t>3.5.4</w:t>
      </w:r>
      <w:r w:rsidR="00780A5D" w:rsidRPr="00DD7CCF">
        <w:fldChar w:fldCharType="end"/>
      </w:r>
      <w:r w:rsidRPr="00DD7CCF">
        <w:t>)</w:t>
      </w:r>
    </w:p>
    <w:p w14:paraId="48CFC9FD" w14:textId="77777777" w:rsidR="00C02B8C" w:rsidRPr="00DD7CCF" w:rsidRDefault="004D2E67" w:rsidP="00E2714A">
      <w:pPr>
        <w:pStyle w:val="Lista2"/>
      </w:pPr>
      <w:r w:rsidRPr="00DD7CCF">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8"/>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1586FF3E" w:rsidR="004B08F9" w:rsidRPr="00DD7CCF" w:rsidRDefault="004B08F9" w:rsidP="009F585E">
            <w:pPr>
              <w:pStyle w:val="Kpalrs"/>
            </w:pPr>
            <w:r w:rsidRPr="00DD7CCF">
              <w:t xml:space="preserve">Example </w:t>
            </w:r>
            <w:r w:rsidR="00542B66">
              <w:fldChar w:fldCharType="begin"/>
            </w:r>
            <w:r w:rsidR="00542B66">
              <w:instrText xml:space="preserve"> STYLEREF 3 \s </w:instrText>
            </w:r>
            <w:r w:rsidR="00542B66">
              <w:fldChar w:fldCharType="separate"/>
            </w:r>
            <w:r w:rsidR="00110B53">
              <w:rPr>
                <w:noProof/>
              </w:rPr>
              <w:t>5.4.7</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B</w:t>
            </w:r>
            <w:r w:rsidR="00542B66">
              <w:rPr>
                <w:noProof/>
              </w:rPr>
              <w:fldChar w:fldCharType="end"/>
            </w:r>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094CD6AD"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10B53">
        <w:t>3.2</w:t>
      </w:r>
      <w:r w:rsidR="00C927BB" w:rsidRPr="00DD7CCF">
        <w:fldChar w:fldCharType="end"/>
      </w:r>
      <w:r w:rsidRPr="00DD7CCF">
        <w:t>)</w:t>
      </w:r>
      <w:r w:rsidRPr="006B5499">
        <w:rPr>
          <w:rStyle w:val="Lbjegyzet-hivatkozs"/>
        </w:rPr>
        <w:footnoteReference w:id="38"/>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lastRenderedPageBreak/>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5BBA25CD"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to the interrupted container</w:t>
      </w:r>
    </w:p>
    <w:p w14:paraId="0DAE6A60" w14:textId="77777777" w:rsidR="00C02B8C" w:rsidRPr="00DD7CCF" w:rsidRDefault="004D2E67" w:rsidP="00EB2024">
      <w:pPr>
        <w:pStyle w:val="Cmsor3"/>
      </w:pPr>
      <w:bookmarkStart w:id="557" w:name="_ogtcaja4eie" w:colFirst="0" w:colLast="0"/>
      <w:bookmarkStart w:id="558" w:name="_Ref43984811"/>
      <w:bookmarkStart w:id="559" w:name="_Toc182997059"/>
      <w:bookmarkEnd w:id="557"/>
      <w:r w:rsidRPr="00DD7CCF">
        <w:t>Lost copper plates</w:t>
      </w:r>
      <w:bookmarkEnd w:id="558"/>
      <w:bookmarkEnd w:id="559"/>
    </w:p>
    <w:p w14:paraId="77338A30" w14:textId="66E2946C"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10B53">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4423E9A3"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10B53">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Default="004D2E67" w:rsidP="00E2714A">
      <w:pPr>
        <w:pStyle w:val="Lista2"/>
      </w:pPr>
      <w:r w:rsidRPr="00DD7CCF">
        <w:t>in this case, populate each reconstructed page with a multiline lacuna of a known, estimated or unknown number of lines</w:t>
      </w:r>
    </w:p>
    <w:p w14:paraId="06789365" w14:textId="0FA0DD56" w:rsidR="00D00746" w:rsidRPr="00DD7CCF" w:rsidRDefault="00D00746" w:rsidP="00D00746">
      <w:pPr>
        <w:pStyle w:val="Cmsor4"/>
      </w:pPr>
      <w:bookmarkStart w:id="560" w:name="_Toc182997060"/>
      <w:r>
        <w:t>Lost final plates</w:t>
      </w:r>
      <w:bookmarkEnd w:id="560"/>
    </w:p>
    <w:p w14:paraId="1E1F5D4C" w14:textId="48823C65" w:rsidR="00C02B8C" w:rsidRPr="00DD7CCF" w:rsidRDefault="00D00746" w:rsidP="00E2714A">
      <w:pPr>
        <w:pStyle w:val="Lista"/>
      </w:pPr>
      <w:r>
        <w:t>@</w:t>
      </w:r>
      <w:r w:rsidR="004D2E67" w:rsidRPr="00DD7CCF">
        <w:t xml:space="preserve">in a text with </w:t>
      </w:r>
      <w:r w:rsidR="004D2E67" w:rsidRPr="005D2B22">
        <w:rPr>
          <w:b/>
          <w:bCs/>
        </w:rPr>
        <w:t>lost final plate</w:t>
      </w:r>
      <w:r w:rsidR="004D2E67" w:rsidRPr="00E24F87">
        <w:rPr>
          <w:b/>
          <w:bCs/>
          <w:noProof/>
        </w:rPr>
        <w:t>(</w:t>
      </w:r>
      <w:r w:rsidR="004D2E67" w:rsidRPr="005D2B22">
        <w:rPr>
          <w:b/>
          <w:bCs/>
        </w:rPr>
        <w:t>s)</w:t>
      </w:r>
      <w:r w:rsidR="004D2E67" w:rsidRPr="00DD7CCF">
        <w:t xml:space="preserve">, simply end your edition at the end of the </w:t>
      </w:r>
      <w:r w:rsidR="004D2E67" w:rsidRPr="00E24F87">
        <w:rPr>
          <w:noProof/>
        </w:rPr>
        <w:t>(</w:t>
      </w:r>
      <w:r w:rsidR="004D2E67" w:rsidRPr="00DD7CCF">
        <w:t xml:space="preserve">extant or restored) text, closing the currently open block-level container and adding </w:t>
      </w:r>
      <w:r w:rsidR="004D2E67" w:rsidRPr="00876E54">
        <w:rPr>
          <w:rStyle w:val="Codeattribute"/>
        </w:rPr>
        <w:t>@part</w:t>
      </w:r>
      <w:r w:rsidR="00062C66" w:rsidRPr="00876E54">
        <w:rPr>
          <w:rStyle w:val="Code"/>
        </w:rPr>
        <w:t>=</w:t>
      </w:r>
      <w:r w:rsidR="00062C66" w:rsidRPr="00C53BF3">
        <w:rPr>
          <w:rStyle w:val="Codevalue"/>
        </w:rPr>
        <w:t>"I"</w:t>
      </w:r>
      <w:r w:rsidR="004D2E67" w:rsidRPr="00DD7CCF">
        <w:t xml:space="preserve"> to it if it is incomplete</w:t>
      </w:r>
    </w:p>
    <w:p w14:paraId="2ED49D7C" w14:textId="02407A19" w:rsidR="00D00746" w:rsidRDefault="00D00746" w:rsidP="00D00746">
      <w:pPr>
        <w:pStyle w:val="Cmsor4"/>
      </w:pPr>
      <w:bookmarkStart w:id="561" w:name="_Toc182997061"/>
      <w:r>
        <w:t>Lost initial plates</w:t>
      </w:r>
      <w:bookmarkEnd w:id="561"/>
    </w:p>
    <w:p w14:paraId="344ADFA3" w14:textId="6F69CA49" w:rsidR="00C02B8C" w:rsidRPr="00DD7CCF" w:rsidRDefault="00D00746" w:rsidP="00E2714A">
      <w:pPr>
        <w:pStyle w:val="Lista"/>
      </w:pPr>
      <w:r>
        <w:t>@</w:t>
      </w:r>
      <w:r w:rsidR="004D2E67" w:rsidRPr="00DD7CCF">
        <w:t xml:space="preserve">in a text with </w:t>
      </w:r>
      <w:r w:rsidR="004D2E67" w:rsidRPr="005D2B22">
        <w:rPr>
          <w:b/>
          <w:bCs/>
        </w:rPr>
        <w:t>lost initial plate</w:t>
      </w:r>
      <w:r w:rsidR="004D2E67" w:rsidRPr="00E24F87">
        <w:rPr>
          <w:b/>
          <w:bCs/>
          <w:noProof/>
        </w:rPr>
        <w:t>(</w:t>
      </w:r>
      <w:r w:rsidR="004D2E67" w:rsidRPr="005D2B22">
        <w:rPr>
          <w:b/>
          <w:bCs/>
        </w:rPr>
        <w:t>s)</w:t>
      </w:r>
      <w:r w:rsidR="004D2E67"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lastRenderedPageBreak/>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59916FCF"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10B53">
        <w:t>3.5.4</w:t>
      </w:r>
      <w:r w:rsidR="00780A5D" w:rsidRPr="00DD7CCF">
        <w:fldChar w:fldCharType="end"/>
      </w:r>
      <w:r w:rsidRPr="00DD7CCF">
        <w:t>)</w:t>
      </w:r>
    </w:p>
    <w:p w14:paraId="65C228BE" w14:textId="77777777" w:rsidR="00C02B8C" w:rsidRPr="00DD7CCF" w:rsidRDefault="004D2E67" w:rsidP="00E2714A">
      <w:pPr>
        <w:pStyle w:val="Lista2"/>
      </w:pPr>
      <w:r w:rsidRPr="00DD7CCF">
        <w:t>number lines as follows:</w:t>
      </w:r>
    </w:p>
    <w:p w14:paraId="64A1F396" w14:textId="0326D9AF"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F73F0D">
        <w:fldChar w:fldCharType="begin"/>
      </w:r>
      <w:r w:rsidR="00F73F0D">
        <w:instrText xml:space="preserve"> REF _Ref182228432 \r \h </w:instrText>
      </w:r>
      <w:r w:rsidR="00F73F0D">
        <w:fldChar w:fldCharType="separate"/>
      </w:r>
      <w:r w:rsidR="00110B53">
        <w:t>3.5.3</w:t>
      </w:r>
      <w:r w:rsidR="00F73F0D">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4E6C7A84" w:rsidR="00C02B8C" w:rsidRPr="00DD7CCF" w:rsidRDefault="004D2E67" w:rsidP="00E2714A">
      <w:pPr>
        <w:pStyle w:val="Lista3"/>
      </w:pPr>
      <w:r w:rsidRPr="00DD7CCF">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F73F0D">
        <w:fldChar w:fldCharType="begin"/>
      </w:r>
      <w:r w:rsidR="00F73F0D">
        <w:instrText xml:space="preserve"> REF _Ref182228440 \r \h </w:instrText>
      </w:r>
      <w:r w:rsidR="00F73F0D">
        <w:fldChar w:fldCharType="separate"/>
      </w:r>
      <w:r w:rsidR="00110B53">
        <w:t>3.5.3</w:t>
      </w:r>
      <w:r w:rsidR="00F73F0D">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4712641B" w14:textId="73C23BA8" w:rsidR="00D00746" w:rsidRDefault="00D00746" w:rsidP="00D00746">
      <w:pPr>
        <w:pStyle w:val="Cmsor4"/>
      </w:pPr>
      <w:bookmarkStart w:id="562" w:name="_Ref149918878"/>
      <w:bookmarkStart w:id="563" w:name="_Toc182997062"/>
      <w:r>
        <w:t>Lost medial plates</w:t>
      </w:r>
      <w:bookmarkEnd w:id="562"/>
      <w:bookmarkEnd w:id="563"/>
    </w:p>
    <w:p w14:paraId="0A151AD9" w14:textId="7D7793B0" w:rsidR="00C02B8C" w:rsidRPr="00DD7CCF" w:rsidRDefault="00D00746" w:rsidP="00E2714A">
      <w:pPr>
        <w:pStyle w:val="Lista"/>
      </w:pPr>
      <w:r>
        <w:t>@</w:t>
      </w:r>
      <w:r w:rsidR="004D2E67" w:rsidRPr="00DD7CCF">
        <w:t xml:space="preserve">in a text with </w:t>
      </w:r>
      <w:r w:rsidR="004D2E67" w:rsidRPr="005D2B22">
        <w:rPr>
          <w:b/>
          <w:bCs/>
        </w:rPr>
        <w:t>lost medial plate</w:t>
      </w:r>
      <w:r w:rsidR="004D2E67" w:rsidRPr="00E24F87">
        <w:rPr>
          <w:b/>
          <w:bCs/>
          <w:noProof/>
        </w:rPr>
        <w:t>(</w:t>
      </w:r>
      <w:r w:rsidR="004D2E67" w:rsidRPr="005D2B22">
        <w:rPr>
          <w:b/>
          <w:bCs/>
        </w:rPr>
        <w:t>s)</w:t>
      </w:r>
      <w:r w:rsidR="004D2E67"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7F42B038"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10B53">
        <w:t>Appendix C</w:t>
      </w:r>
      <w:r w:rsidR="00780A5D" w:rsidRPr="00DD7CCF">
        <w:fldChar w:fldCharType="end"/>
      </w:r>
      <w:r w:rsidRPr="00DD7CCF">
        <w:t xml:space="preserve"> for an illustration of the encoding of a reconstructed medial plate</w:t>
      </w:r>
    </w:p>
    <w:p w14:paraId="6028EAA9" w14:textId="393E8251" w:rsidR="00C02B8C" w:rsidRPr="00DD7CCF" w:rsidRDefault="004D2E67" w:rsidP="00E2714A">
      <w:pPr>
        <w:pStyle w:val="Lista2"/>
      </w:pPr>
      <w:r w:rsidRPr="00DD7CCF">
        <w:lastRenderedPageBreak/>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10B53">
        <w:t>3.2</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10B53">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3E1D6501"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110B53">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EB2024">
      <w:pPr>
        <w:pStyle w:val="Cmsor3"/>
      </w:pPr>
      <w:bookmarkStart w:id="564" w:name="_m2k3hdqjm9zb" w:colFirst="0" w:colLast="0"/>
      <w:bookmarkStart w:id="565" w:name="_Toc182997063"/>
      <w:bookmarkEnd w:id="564"/>
      <w:r w:rsidRPr="00DD7CCF">
        <w:t>Fractured inscriptions</w:t>
      </w:r>
      <w:bookmarkEnd w:id="565"/>
    </w:p>
    <w:p w14:paraId="705BA739" w14:textId="3252F3F7" w:rsidR="004D1F94" w:rsidRDefault="004D1F94" w:rsidP="004D1F94">
      <w:r>
        <w:t xml:space="preserve">@@@integrate this </w:t>
      </w:r>
      <w:r w:rsidR="00D2293F">
        <w:t>into</w:t>
      </w:r>
      <w:r>
        <w:t xml:space="preserve"> the new §</w:t>
      </w:r>
      <w:r>
        <w:fldChar w:fldCharType="begin"/>
      </w:r>
      <w:r>
        <w:instrText xml:space="preserve"> REF _Ref182815850 \r \h </w:instrText>
      </w:r>
      <w:r>
        <w:fldChar w:fldCharType="separate"/>
      </w:r>
      <w:r w:rsidR="00110B53">
        <w:t>3.7</w:t>
      </w:r>
      <w:r>
        <w:fldChar w:fldCharType="end"/>
      </w:r>
      <w:r w:rsidR="00D2293F">
        <w:t>, perhaps keep a “lost fragments” here?</w:t>
      </w:r>
    </w:p>
    <w:p w14:paraId="2F592D8C" w14:textId="70DDA37A"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10B53">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1ACDA49E"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D2293F">
        <w:t>@add ref depending on where this ends up</w:t>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1083FE8E"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10B53">
        <w:t>3.2</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110B53" w:rsidRPr="00DD7CCF">
        <w:t xml:space="preserve">Example </w:t>
      </w:r>
      <w:r w:rsidR="00110B53">
        <w:rPr>
          <w:noProof/>
        </w:rPr>
        <w:t>3.2.1</w:t>
      </w:r>
      <w:r w:rsidR="00110B53" w:rsidRPr="00DD7CCF">
        <w:rPr>
          <w:noProof/>
        </w:rPr>
        <w:t>.</w:t>
      </w:r>
      <w:r w:rsidR="00110B53">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5CFD58D0" w14:textId="230241A8" w:rsidR="00DA61F4" w:rsidRPr="00DD7CCF" w:rsidRDefault="00DA61F4" w:rsidP="00EB2024">
      <w:pPr>
        <w:pStyle w:val="Cmsor2"/>
      </w:pPr>
      <w:bookmarkStart w:id="566" w:name="_v1clk7602zin" w:colFirst="0" w:colLast="0"/>
      <w:bookmarkStart w:id="567" w:name="_Ref43984912"/>
      <w:bookmarkStart w:id="568" w:name="_Ref43978565"/>
      <w:bookmarkStart w:id="569" w:name="_Toc182997064"/>
      <w:bookmarkEnd w:id="566"/>
      <w:r w:rsidRPr="00DD7CCF">
        <w:lastRenderedPageBreak/>
        <w:t xml:space="preserve">Restoring </w:t>
      </w:r>
      <w:r w:rsidR="006733B4" w:rsidRPr="00DD7CCF">
        <w:t>lacunae</w:t>
      </w:r>
      <w:bookmarkEnd w:id="567"/>
      <w:bookmarkEnd w:id="569"/>
    </w:p>
    <w:p w14:paraId="7E450D22" w14:textId="77777777" w:rsidR="00DA61F4" w:rsidRPr="00DD7CCF" w:rsidRDefault="00DA61F4" w:rsidP="00EB2024">
      <w:pPr>
        <w:pStyle w:val="Cmsor3"/>
      </w:pPr>
      <w:bookmarkStart w:id="570" w:name="_ck6yxgbwhraw" w:colFirst="0" w:colLast="0"/>
      <w:bookmarkStart w:id="571" w:name="_Toc182997065"/>
      <w:bookmarkEnd w:id="570"/>
      <w:r w:rsidRPr="00DD7CCF">
        <w:t>Marking up restored text</w:t>
      </w:r>
      <w:bookmarkEnd w:id="571"/>
    </w:p>
    <w:p w14:paraId="3A15CEEF" w14:textId="77777777" w:rsidR="00DA61F4" w:rsidRPr="008525C6" w:rsidRDefault="00DA61F4" w:rsidP="00DA61F4">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Pr="00303844">
        <w:rPr>
          <w:rStyle w:val="Codevalue"/>
        </w:rPr>
        <w:t>"lost"</w:t>
      </w:r>
      <w:r w:rsidRPr="00DD7CCF">
        <w:t xml:space="preserve"> as the value of </w:t>
      </w:r>
      <w:r w:rsidRPr="008525C6">
        <w:rPr>
          <w:rStyle w:val="Codeattribute"/>
        </w:rPr>
        <w:t>@reason</w:t>
      </w:r>
    </w:p>
    <w:p w14:paraId="71B06AC8" w14:textId="77777777" w:rsidR="00DA61F4" w:rsidRPr="00DD7CCF" w:rsidRDefault="00DA61F4" w:rsidP="00DA61F4">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17FD7132" w14:textId="77777777" w:rsidR="00DA61F4" w:rsidRPr="00DD7CCF" w:rsidRDefault="00DA61F4" w:rsidP="00DA61F4">
      <w:pPr>
        <w:pStyle w:val="Lista"/>
      </w:pPr>
      <w:r w:rsidRPr="00DD7CCF">
        <w:t xml:space="preserve">instead of </w:t>
      </w:r>
      <w:r w:rsidRPr="00303844">
        <w:rPr>
          <w:rStyle w:val="Codevalue"/>
        </w:rPr>
        <w:t>"lost"</w:t>
      </w:r>
      <w:r w:rsidRPr="00DD7CCF">
        <w:t xml:space="preserve">, you may use the value </w:t>
      </w:r>
      <w:r w:rsidRPr="00303844">
        <w:rPr>
          <w:rStyle w:val="Codevalue"/>
        </w:rPr>
        <w:t>"undefined"</w:t>
      </w:r>
      <w:r w:rsidRPr="00DD7CCF">
        <w:t xml:space="preserve"> for </w:t>
      </w:r>
      <w:r w:rsidRPr="008525C6">
        <w:rPr>
          <w:rStyle w:val="Codeattribute"/>
        </w:rPr>
        <w:t>@reason</w:t>
      </w:r>
      <w:r w:rsidRPr="008525C6">
        <w:t xml:space="preserve"> </w:t>
      </w:r>
      <w:r w:rsidRPr="00DD7CCF">
        <w:t>if and only if</w:t>
      </w:r>
    </w:p>
    <w:p w14:paraId="70EC4C6D" w14:textId="77777777" w:rsidR="00DA61F4" w:rsidRPr="00DD7CCF" w:rsidRDefault="00DA61F4" w:rsidP="00DA61F4">
      <w:pPr>
        <w:pStyle w:val="Lista2"/>
      </w:pPr>
      <w:r w:rsidRPr="00926092">
        <w:t>you are encoding your digital edition (or an apparatus reading) from a printed edition without access to the original inscription or a visual representation of it</w:t>
      </w:r>
    </w:p>
    <w:p w14:paraId="343CD374" w14:textId="0087A769" w:rsidR="00DA61F4" w:rsidRPr="00DD7CCF" w:rsidRDefault="00DA61F4" w:rsidP="00DA61F4">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for which see §</w:t>
      </w:r>
      <w:r w:rsidRPr="00DD7CCF">
        <w:fldChar w:fldCharType="begin"/>
      </w:r>
      <w:r w:rsidRPr="00DD7CCF">
        <w:instrText xml:space="preserve"> REF _Ref43988316 \w \h </w:instrText>
      </w:r>
      <w:r>
        <w:instrText xml:space="preserve"> \* MERGEFORMAT </w:instrText>
      </w:r>
      <w:r w:rsidRPr="00DD7CCF">
        <w:fldChar w:fldCharType="separate"/>
      </w:r>
      <w:r w:rsidR="00110B53">
        <w:t>6.2.4</w:t>
      </w:r>
      <w:r w:rsidRPr="00DD7CCF">
        <w:fldChar w:fldCharType="end"/>
      </w:r>
      <w:r w:rsidRPr="00DD7CCF">
        <w:t>) or lost</w:t>
      </w:r>
    </w:p>
    <w:p w14:paraId="1C88EBAC" w14:textId="77777777" w:rsidR="00DA61F4" w:rsidRPr="00DD7CCF" w:rsidRDefault="00DA61F4" w:rsidP="00DA61F4">
      <w:pPr>
        <w:pStyle w:val="Lista2"/>
      </w:pPr>
      <w:r w:rsidRPr="00DD7CCF">
        <w:rPr>
          <w:rStyle w:val="Foreign"/>
        </w:rPr>
        <w:t>and</w:t>
      </w:r>
      <w:r w:rsidRPr="00DD7CCF">
        <w:t xml:space="preserve"> </w:t>
      </w:r>
      <w:r w:rsidRPr="00926092">
        <w:t>you cannot make a reasonable guess as to which of these was the case when the previous editor did their work</w:t>
      </w:r>
    </w:p>
    <w:p w14:paraId="4BC5F9DA" w14:textId="56B497F3" w:rsidR="00DA61F4" w:rsidRPr="00DD7CCF" w:rsidRDefault="00DA61F4" w:rsidP="00DA61F4">
      <w:pPr>
        <w:pStyle w:val="Lista"/>
      </w:pPr>
      <w:r w:rsidRPr="00DD7CCF">
        <w:t>bear in mind that, as discussed in §</w:t>
      </w:r>
      <w:r w:rsidRPr="00DD7CCF">
        <w:fldChar w:fldCharType="begin"/>
      </w:r>
      <w:r w:rsidRPr="00DD7CCF">
        <w:instrText xml:space="preserve"> REF _Ref43988606 \w \h </w:instrText>
      </w:r>
      <w:r>
        <w:instrText xml:space="preserve"> \* MERGEFORMAT </w:instrText>
      </w:r>
      <w:r w:rsidRPr="00DD7CCF">
        <w:fldChar w:fldCharType="separate"/>
      </w:r>
      <w:r w:rsidR="00110B53">
        <w:t>5.1</w:t>
      </w:r>
      <w:r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050F0E45" w14:textId="607663FA" w:rsidR="00DA61F4" w:rsidRPr="00DD7CCF" w:rsidRDefault="00DA61F4" w:rsidP="00DA61F4">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see also §</w:t>
      </w:r>
      <w:r w:rsidRPr="00DD7CCF">
        <w:fldChar w:fldCharType="begin"/>
      </w:r>
      <w:r w:rsidRPr="00DD7CCF">
        <w:instrText xml:space="preserve"> REF _Ref43988606 \w \h </w:instrText>
      </w:r>
      <w:r>
        <w:instrText xml:space="preserve"> \* MERGEFORMAT </w:instrText>
      </w:r>
      <w:r w:rsidRPr="00DD7CCF">
        <w:fldChar w:fldCharType="separate"/>
      </w:r>
      <w:r w:rsidR="00110B53">
        <w:t>5.1</w:t>
      </w:r>
      <w:r w:rsidRPr="00DD7CCF">
        <w:fldChar w:fldCharType="end"/>
      </w:r>
      <w:r w:rsidRPr="00DD7CCF">
        <w:t>)</w:t>
      </w:r>
    </w:p>
    <w:p w14:paraId="2DA31A06" w14:textId="77777777" w:rsidR="00DA61F4" w:rsidRPr="00DD7CCF" w:rsidRDefault="00DA61F4" w:rsidP="00DA61F4">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652A316B" w14:textId="77777777" w:rsidR="00DA61F4" w:rsidRPr="00DD7CCF" w:rsidRDefault="00DA61F4" w:rsidP="00DA61F4">
      <w:pPr>
        <w:pStyle w:val="Lista"/>
      </w:pPr>
      <w:r w:rsidRPr="00DD7CCF">
        <w:t xml:space="preserve">the element </w:t>
      </w:r>
      <w:r w:rsidRPr="00DD7CCF">
        <w:rPr>
          <w:rStyle w:val="Code"/>
        </w:rPr>
        <w:t>&lt;gap/&gt;</w:t>
      </w:r>
      <w:r w:rsidRPr="00DD7CCF">
        <w:t xml:space="preserve"> must not be used for a restored lacuna:</w:t>
      </w:r>
    </w:p>
    <w:p w14:paraId="1EB6BC86" w14:textId="77777777" w:rsidR="00DA61F4" w:rsidRPr="00DD7CCF" w:rsidRDefault="00DA61F4" w:rsidP="00DA61F4">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636B34AC" w14:textId="77777777" w:rsidR="00DA61F4" w:rsidRPr="00DD7CCF" w:rsidRDefault="00DA61F4" w:rsidP="00DA61F4">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22D09C14" w14:textId="77777777" w:rsidR="00DA61F4" w:rsidRPr="00DD7CCF" w:rsidRDefault="00DA61F4" w:rsidP="00DA61F4">
      <w:pPr>
        <w:pStyle w:val="Lista"/>
      </w:pPr>
      <w:r w:rsidRPr="00DD7CCF">
        <w:t>restored text must, like extant text, be marked up for extrinsic and intrinsic structure</w:t>
      </w:r>
    </w:p>
    <w:p w14:paraId="38006CD4" w14:textId="77777777" w:rsidR="00DA61F4" w:rsidRPr="00DD7CCF" w:rsidRDefault="00DA61F4" w:rsidP="00DA61F4">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035BD863" w14:textId="77777777" w:rsidR="00DA61F4" w:rsidRPr="00DD7CCF" w:rsidRDefault="00DA61F4" w:rsidP="00DA61F4">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7588F97F" w14:textId="77777777" w:rsidR="00DA61F4" w:rsidRPr="00DD7CCF" w:rsidRDefault="00DA61F4" w:rsidP="00DA61F4">
      <w:pPr>
        <w:pStyle w:val="Lista"/>
      </w:pPr>
      <w:r w:rsidRPr="00DD7CCF">
        <w:t xml:space="preserve">in addition to the mandatory attribute </w:t>
      </w:r>
      <w:r w:rsidRPr="008525C6">
        <w:rPr>
          <w:rStyle w:val="Codeattribute"/>
        </w:rPr>
        <w:t>@reason</w:t>
      </w:r>
      <w:r w:rsidRPr="008525C6">
        <w:t>,</w:t>
      </w:r>
      <w:r w:rsidRPr="00DD7CCF">
        <w:t xml:space="preserve"> the optional attribute </w:t>
      </w:r>
      <w:r w:rsidRPr="008525C6">
        <w:rPr>
          <w:rStyle w:val="Codeattribute"/>
        </w:rPr>
        <w:t>@cert</w:t>
      </w:r>
      <w:r w:rsidRPr="008525C6">
        <w:t xml:space="preserve"> </w:t>
      </w:r>
      <w:r w:rsidRPr="00DD7CCF">
        <w:t xml:space="preserve">with the value </w:t>
      </w:r>
      <w:r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22D86B6F" w14:textId="77777777" w:rsidR="00DA61F4" w:rsidRPr="00DD7CCF" w:rsidRDefault="00DA61F4" w:rsidP="00DA61F4">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639E432F" w14:textId="77777777" w:rsidR="00DA61F4" w:rsidRPr="00DD7CCF" w:rsidRDefault="00DA61F4" w:rsidP="00EB2024">
      <w:pPr>
        <w:pStyle w:val="Cmsor3"/>
      </w:pPr>
      <w:bookmarkStart w:id="572" w:name="_1tkql41gk7ns" w:colFirst="0" w:colLast="0"/>
      <w:bookmarkStart w:id="573" w:name="_Toc182997066"/>
      <w:bookmarkEnd w:id="572"/>
      <w:r w:rsidRPr="00DD7CCF">
        <w:t>The basis of restoration</w:t>
      </w:r>
      <w:bookmarkEnd w:id="573"/>
    </w:p>
    <w:p w14:paraId="49845550" w14:textId="77777777" w:rsidR="00DA61F4" w:rsidRPr="00DD7CCF" w:rsidRDefault="00DA61F4" w:rsidP="00DA61F4">
      <w:pPr>
        <w:pStyle w:val="Lista"/>
      </w:pPr>
      <w:r w:rsidRPr="00DD7CCF">
        <w:t>by default, restoration will be assumed to be conjectural</w:t>
      </w:r>
    </w:p>
    <w:p w14:paraId="74C9C5D6" w14:textId="77777777" w:rsidR="00DA61F4" w:rsidRPr="00DD7CCF" w:rsidRDefault="00DA61F4" w:rsidP="00DA61F4">
      <w:pPr>
        <w:pStyle w:val="Lista2"/>
      </w:pPr>
      <w:r w:rsidRPr="00DD7CCF">
        <w:t>conjectural restoration thus needs no explicit encoding beyond that outlined above</w:t>
      </w:r>
    </w:p>
    <w:p w14:paraId="7BB79288" w14:textId="77777777" w:rsidR="00DA61F4" w:rsidRPr="00DD7CCF" w:rsidRDefault="00DA61F4" w:rsidP="00DA61F4">
      <w:pPr>
        <w:pStyle w:val="Lista"/>
      </w:pPr>
      <w:r w:rsidRPr="00DD7CCF">
        <w:t xml:space="preserve">the attribute </w:t>
      </w:r>
      <w:r w:rsidRPr="008525C6">
        <w:rPr>
          <w:rStyle w:val="Codeattribute"/>
        </w:rPr>
        <w:t>@evidence</w:t>
      </w:r>
      <w:r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4C7D6BE8" w14:textId="77777777" w:rsidR="00DA61F4" w:rsidRPr="00DD7CCF" w:rsidRDefault="00DA61F4" w:rsidP="00DA61F4">
      <w:pPr>
        <w:pStyle w:val="Lista2"/>
      </w:pPr>
      <w:r w:rsidRPr="00303844">
        <w:rPr>
          <w:rStyle w:val="Codevalue"/>
        </w:rPr>
        <w:t>"parallel"</w:t>
      </w:r>
      <w:r w:rsidRPr="00DD7CCF">
        <w:t xml:space="preserve"> - restoration on the basis of one or more parallel texts</w:t>
      </w:r>
    </w:p>
    <w:p w14:paraId="02A190E8" w14:textId="77777777" w:rsidR="00DA61F4" w:rsidRPr="00DD7CCF" w:rsidRDefault="00DA61F4" w:rsidP="00DA61F4">
      <w:pPr>
        <w:pStyle w:val="Lista3"/>
      </w:pPr>
      <w:r w:rsidRPr="00DD7CCF">
        <w:t>in standard EpiDoc usage, this means a parallel specimen of a text as a whole, but in our usage, it can be expanded to epigraphic parallels of certain segments of a text, such as:</w:t>
      </w:r>
    </w:p>
    <w:p w14:paraId="0B40BDCC" w14:textId="77777777" w:rsidR="00DA61F4" w:rsidRPr="00DD7CCF" w:rsidRDefault="00DA61F4" w:rsidP="00DA61F4">
      <w:pPr>
        <w:pStyle w:val="Lista4"/>
      </w:pPr>
      <w:r w:rsidRPr="00DD7CCF">
        <w:t xml:space="preserve">a genealogy found in </w:t>
      </w:r>
      <w:r w:rsidRPr="00E24F87">
        <w:rPr>
          <w:noProof/>
        </w:rPr>
        <w:t>(</w:t>
      </w:r>
      <w:r w:rsidRPr="00DD7CCF">
        <w:t>nearly) identical form in many copper plates or seals of a dynasty</w:t>
      </w:r>
    </w:p>
    <w:p w14:paraId="4DBDE05A" w14:textId="77777777" w:rsidR="00DA61F4" w:rsidRPr="00DD7CCF" w:rsidRDefault="00DA61F4" w:rsidP="00DA61F4">
      <w:pPr>
        <w:pStyle w:val="Lista4"/>
      </w:pPr>
      <w:r w:rsidRPr="00DD7CCF">
        <w:t>a repeatedly used standard title of a ruler</w:t>
      </w:r>
    </w:p>
    <w:p w14:paraId="0854B1BC" w14:textId="77777777" w:rsidR="00DA61F4" w:rsidRPr="00DD7CCF" w:rsidRDefault="00DA61F4" w:rsidP="00DA61F4">
      <w:pPr>
        <w:pStyle w:val="Lista4"/>
      </w:pPr>
      <w:r w:rsidRPr="00DD7CCF">
        <w:t>a stanza found in more than one instance in your corpus</w:t>
      </w:r>
    </w:p>
    <w:p w14:paraId="343323B5" w14:textId="77777777" w:rsidR="00DA61F4" w:rsidRPr="00DD7CCF" w:rsidRDefault="00DA61F4" w:rsidP="00DA61F4">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28EDA940" w14:textId="77F891CD" w:rsidR="00DA61F4" w:rsidRPr="00DD7CCF" w:rsidRDefault="00DA61F4" w:rsidP="00DA61F4">
      <w:pPr>
        <w:pStyle w:val="Lista4"/>
      </w:pPr>
      <w:r w:rsidRPr="00DD7CCF">
        <w:lastRenderedPageBreak/>
        <w:t xml:space="preserve">such identification shall be in a human-readable form, but if the parallel text already has an ID in the DHARMABase, then this ID should be mentioned </w:t>
      </w:r>
      <w:r w:rsidRPr="00E24F87">
        <w:rPr>
          <w:noProof/>
        </w:rPr>
        <w:t>(</w:t>
      </w:r>
      <w:r w:rsidRPr="00DD7CCF">
        <w:t>and may be encoded as a reference, see §</w:t>
      </w:r>
      <w:r w:rsidR="00267571">
        <w:fldChar w:fldCharType="begin"/>
      </w:r>
      <w:r w:rsidR="00267571">
        <w:instrText xml:space="preserve"> REF _Ref148531705 \r \h </w:instrText>
      </w:r>
      <w:r w:rsidR="00267571">
        <w:fldChar w:fldCharType="separate"/>
      </w:r>
      <w:r w:rsidR="00110B53">
        <w:t>10.4.6</w:t>
      </w:r>
      <w:r w:rsidR="00267571">
        <w:fldChar w:fldCharType="end"/>
      </w:r>
      <w:r w:rsidRPr="00DD7CCF">
        <w:t>)</w:t>
      </w:r>
    </w:p>
    <w:p w14:paraId="4082D591" w14:textId="77777777" w:rsidR="00DA61F4" w:rsidRPr="00DD7CCF" w:rsidRDefault="00DA61F4" w:rsidP="00DA61F4">
      <w:pPr>
        <w:pStyle w:val="Lista2"/>
      </w:pPr>
      <w:r w:rsidRPr="00303844">
        <w:rPr>
          <w:rStyle w:val="Codevalue"/>
        </w:rPr>
        <w:t>"previouseditor"</w:t>
      </w:r>
      <w:r w:rsidRPr="00DD7CCF">
        <w:t xml:space="preserve"> - text that has been read by a previous editor of the inscription, but which is no longer possible to make out at present</w:t>
      </w:r>
    </w:p>
    <w:p w14:paraId="7647E2EE" w14:textId="5AB4F96C" w:rsidR="00DA61F4" w:rsidRPr="00DD7CCF" w:rsidRDefault="00DA61F4" w:rsidP="00DA61F4">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Pr="00DD7CCF">
        <w:t>§</w:t>
      </w:r>
      <w:r w:rsidRPr="00DD7CCF">
        <w:fldChar w:fldCharType="begin"/>
      </w:r>
      <w:r w:rsidRPr="00DD7CCF">
        <w:instrText xml:space="preserve"> REF _Ref43978773 \w \h </w:instrText>
      </w:r>
      <w:r>
        <w:instrText xml:space="preserve"> \* MERGEFORMAT </w:instrText>
      </w:r>
      <w:r w:rsidRPr="00DD7CCF">
        <w:fldChar w:fldCharType="separate"/>
      </w:r>
      <w:r w:rsidR="00110B53">
        <w:t>9.1</w:t>
      </w:r>
      <w:r w:rsidRPr="00DD7CCF">
        <w:fldChar w:fldCharType="end"/>
      </w:r>
      <w:r w:rsidRPr="00DD7CCF">
        <w:t>)</w:t>
      </w:r>
    </w:p>
    <w:p w14:paraId="3ED9BAB3" w14:textId="77777777" w:rsidR="00DA61F4" w:rsidRDefault="00DA61F4" w:rsidP="00DA61F4">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06937D02" w14:textId="22F21464" w:rsidR="00BB504D" w:rsidRPr="00DD7CCF" w:rsidRDefault="00BB504D" w:rsidP="00DA61F4">
      <w:pPr>
        <w:pStyle w:val="Lista3"/>
      </w:pPr>
      <w:r w:rsidRPr="00BB504D">
        <w:t>if you are working from a previous edition and have no visual documentation of an entire inscription or a sizeable part of one, then the text should not be marked up as supplied at all; instead, treat it as a regular part of the edition and clarify the situation in your commentary</w:t>
      </w:r>
    </w:p>
    <w:p w14:paraId="381F48A2" w14:textId="6F24753B" w:rsidR="00C02B8C" w:rsidRPr="008608D1" w:rsidRDefault="004D2E67" w:rsidP="00EB2024">
      <w:pPr>
        <w:pStyle w:val="Cmsor1"/>
      </w:pPr>
      <w:bookmarkStart w:id="574" w:name="_Ref181694670"/>
      <w:bookmarkStart w:id="575" w:name="_Toc182997067"/>
      <w:r w:rsidRPr="008608D1">
        <w:lastRenderedPageBreak/>
        <w:t xml:space="preserve">Editorial </w:t>
      </w:r>
      <w:r w:rsidR="006733B4" w:rsidRPr="008608D1">
        <w:t>intervention</w:t>
      </w:r>
      <w:bookmarkEnd w:id="568"/>
      <w:bookmarkEnd w:id="574"/>
      <w:bookmarkEnd w:id="575"/>
    </w:p>
    <w:p w14:paraId="233253B5" w14:textId="04FE0552" w:rsidR="00C02B8C" w:rsidRPr="00DD7CCF" w:rsidRDefault="004D2E67" w:rsidP="00EB2024">
      <w:pPr>
        <w:pStyle w:val="Cmsor2"/>
      </w:pPr>
      <w:bookmarkStart w:id="576" w:name="_syuqjrbqvtf4" w:colFirst="0" w:colLast="0"/>
      <w:bookmarkStart w:id="577" w:name="_Toc182997068"/>
      <w:bookmarkEnd w:id="576"/>
      <w:r w:rsidRPr="00DD7CCF">
        <w:t xml:space="preserve">Correction and </w:t>
      </w:r>
      <w:r w:rsidR="006733B4" w:rsidRPr="00DD7CCF">
        <w:t>normalisation</w:t>
      </w:r>
      <w:bookmarkEnd w:id="577"/>
    </w:p>
    <w:p w14:paraId="5CC20CF6" w14:textId="4F20B781" w:rsidR="00C02B8C" w:rsidRPr="00DD7CCF" w:rsidRDefault="004D2E67" w:rsidP="00EB2024">
      <w:pPr>
        <w:pStyle w:val="Cmsor3"/>
      </w:pPr>
      <w:bookmarkStart w:id="578" w:name="_jwbb962kns6j" w:colFirst="0" w:colLast="0"/>
      <w:bookmarkStart w:id="579" w:name="_Toc182997069"/>
      <w:bookmarkEnd w:id="578"/>
      <w:r w:rsidRPr="00DD7CCF">
        <w:t>Correction versus normalisation</w:t>
      </w:r>
      <w:bookmarkEnd w:id="579"/>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29B7A3F2" w:rsidR="00C02B8C" w:rsidRDefault="004D2E67" w:rsidP="00E2714A">
      <w:pPr>
        <w:pStyle w:val="Lista2"/>
      </w:pPr>
      <w:r w:rsidRPr="00DD7CCF">
        <w:t>when in doubt, prefer normalisation and use correction only in clear cases of scribal error</w:t>
      </w:r>
    </w:p>
    <w:p w14:paraId="051935D0" w14:textId="70306790" w:rsidR="00FE7AC5" w:rsidRPr="00DD7CCF" w:rsidRDefault="00FE7AC5" w:rsidP="00FE7AC5">
      <w:pPr>
        <w:pStyle w:val="Lista"/>
      </w:pPr>
      <w:r w:rsidRPr="00FE7AC5">
        <w:t>see also §</w:t>
      </w:r>
      <w:r>
        <w:fldChar w:fldCharType="begin"/>
      </w:r>
      <w:r>
        <w:instrText xml:space="preserve"> REF _Ref43981233 \r \h </w:instrText>
      </w:r>
      <w:r>
        <w:fldChar w:fldCharType="separate"/>
      </w:r>
      <w:r w:rsidR="00110B53">
        <w:t>6.1.4</w:t>
      </w:r>
      <w:r>
        <w:fldChar w:fldCharType="end"/>
      </w:r>
      <w:r w:rsidRPr="00FE7AC5">
        <w:t xml:space="preserve"> for some special considerations applicable to correction and normalisation in verse</w:t>
      </w:r>
    </w:p>
    <w:p w14:paraId="1A96075B" w14:textId="77777777" w:rsidR="00C02B8C" w:rsidRPr="00DD7CCF" w:rsidRDefault="004D2E67" w:rsidP="00EB2024">
      <w:pPr>
        <w:pStyle w:val="Cmsor3"/>
      </w:pPr>
      <w:bookmarkStart w:id="580" w:name="_8gcqc0hm9n9l" w:colFirst="0" w:colLast="0"/>
      <w:bookmarkStart w:id="581" w:name="_Ref43988511"/>
      <w:bookmarkStart w:id="582" w:name="_Toc182997070"/>
      <w:bookmarkEnd w:id="580"/>
      <w:r w:rsidRPr="00DD7CCF">
        <w:t>Markup methods for correction and normalisation</w:t>
      </w:r>
      <w:bookmarkEnd w:id="581"/>
      <w:bookmarkEnd w:id="582"/>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68B0E50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110B53">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110B53">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1C4BECEC"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10B53">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10B53">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lastRenderedPageBreak/>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781CF473"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110B53">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29E6F35A"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110B53">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101B8EFD"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110B53">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EB2024">
      <w:pPr>
        <w:pStyle w:val="Cmsor3"/>
      </w:pPr>
      <w:bookmarkStart w:id="583" w:name="_yyyl8vy3rih7" w:colFirst="0" w:colLast="0"/>
      <w:bookmarkStart w:id="584" w:name="_Ref43991017"/>
      <w:bookmarkStart w:id="585" w:name="_Toc182997071"/>
      <w:bookmarkEnd w:id="583"/>
      <w:r w:rsidRPr="00DD7CCF">
        <w:t>Good practice in editorial intervention</w:t>
      </w:r>
      <w:bookmarkEnd w:id="584"/>
      <w:bookmarkEnd w:id="585"/>
    </w:p>
    <w:p w14:paraId="260F477B" w14:textId="30D58DC4" w:rsidR="00C02B8C" w:rsidRPr="00DD7CCF" w:rsidRDefault="004D2E67" w:rsidP="00E2714A">
      <w:pPr>
        <w:pStyle w:val="Lista"/>
      </w:pPr>
      <w:r w:rsidRPr="00DD7CCF">
        <w:t xml:space="preserve">keep in mind that everything in </w:t>
      </w:r>
      <w:r w:rsidR="003C3D87" w:rsidRPr="00DD7CCF">
        <w:t>§</w:t>
      </w:r>
      <w:r w:rsidR="008C6B62">
        <w:fldChar w:fldCharType="begin"/>
      </w:r>
      <w:r w:rsidR="008C6B62">
        <w:instrText xml:space="preserve"> REF _Ref181694670 \r \h </w:instrText>
      </w:r>
      <w:r w:rsidR="008C6B62">
        <w:fldChar w:fldCharType="separate"/>
      </w:r>
      <w:r w:rsidR="008C6B62">
        <w:t>6</w:t>
      </w:r>
      <w:r w:rsidR="008C6B62">
        <w:fldChar w:fldCharType="end"/>
      </w:r>
      <w:r w:rsidRPr="00DD7CCF">
        <w:t xml:space="preserve"> concerns alterations made by a modern editor; premodern </w:t>
      </w:r>
      <w:r w:rsidR="0020644F">
        <w:t xml:space="preserve">scribal </w:t>
      </w:r>
      <w:r w:rsidRPr="00DD7CCF">
        <w:t xml:space="preserve">alterations to the actual inscribed text are covered in </w:t>
      </w:r>
      <w:r w:rsidR="003C3D87" w:rsidRPr="00DD7CCF">
        <w:t>§</w:t>
      </w:r>
      <w:r w:rsidR="008C6B62">
        <w:fldChar w:fldCharType="begin"/>
      </w:r>
      <w:r w:rsidR="008C6B62">
        <w:instrText xml:space="preserve"> REF _Ref183012048 \r \h </w:instrText>
      </w:r>
      <w:r w:rsidR="008C6B62">
        <w:fldChar w:fldCharType="separate"/>
      </w:r>
      <w:r w:rsidR="008C6B62">
        <w:t>4.4</w:t>
      </w:r>
      <w:r w:rsidR="008C6B62">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proofErr w:type="spellStart"/>
      <w:r w:rsidRPr="00DD7CCF">
        <w:rPr>
          <w:rStyle w:val="Foreign"/>
        </w:rPr>
        <w:t>avagraha</w:t>
      </w:r>
      <w:r w:rsidRPr="00DD7CCF">
        <w:t>s</w:t>
      </w:r>
      <w:proofErr w:type="spellEnd"/>
      <w:r w:rsidRPr="00DD7CCF">
        <w:t>,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0730AF0A"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10B53">
        <w:t>5.5</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3C0F625E"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10B53">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10B53">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15453C30"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110B53">
        <w:t>5.5</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7D35631E"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110B53">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110B53">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086DD8">
      <w:pPr>
        <w:pStyle w:val="Cmsor3"/>
      </w:pPr>
      <w:bookmarkStart w:id="586" w:name="_28dwy480zoal" w:colFirst="0" w:colLast="0"/>
      <w:bookmarkStart w:id="587" w:name="_Ref43981233"/>
      <w:bookmarkStart w:id="588" w:name="_Toc182997072"/>
      <w:bookmarkEnd w:id="586"/>
      <w:r w:rsidRPr="008D585D">
        <w:t>Correction</w:t>
      </w:r>
      <w:r w:rsidRPr="00DD7CCF">
        <w:t xml:space="preserve"> and normalisation in verse</w:t>
      </w:r>
      <w:bookmarkEnd w:id="587"/>
      <w:bookmarkEnd w:id="588"/>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lastRenderedPageBreak/>
        <w:t>the leading principles are the following:</w:t>
      </w:r>
    </w:p>
    <w:p w14:paraId="5DA5A600" w14:textId="1F6CF370" w:rsidR="004F4C63" w:rsidRPr="00DD7CCF" w:rsidRDefault="004D2E67" w:rsidP="00E2714A">
      <w:pPr>
        <w:pStyle w:val="Lista2"/>
      </w:pPr>
      <w:r w:rsidRPr="00DD7CCF">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10B53">
        <w:t>2.6.4.4</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6DE1E8D5" w14:textId="4189ECBF" w:rsidR="00267571" w:rsidRPr="00DD7CCF" w:rsidRDefault="00267571" w:rsidP="00267571">
      <w:pPr>
        <w:pStyle w:val="Lista3"/>
      </w:pPr>
      <w:r w:rsidRPr="00302A26">
        <w:t>you should always correct scribal mistakes and standardise non-standard usage where such an intervention can restore faulty prosody to the expected (see §</w:t>
      </w:r>
      <w:r>
        <w:fldChar w:fldCharType="begin"/>
      </w:r>
      <w:r>
        <w:instrText xml:space="preserve"> REF _Ref137824123 \r \h </w:instrText>
      </w:r>
      <w:r>
        <w:fldChar w:fldCharType="separate"/>
      </w:r>
      <w:r w:rsidR="00110B53">
        <w:t>6.1.4.1</w:t>
      </w:r>
      <w:r>
        <w:fldChar w:fldCharType="end"/>
      </w:r>
      <w:r w:rsidRPr="00302A26">
        <w:t xml:space="preserve"> for details)</w:t>
      </w:r>
    </w:p>
    <w:p w14:paraId="0EAE1C35" w14:textId="7A69C8DB" w:rsidR="00267571" w:rsidRDefault="00267571" w:rsidP="00267571">
      <w:pPr>
        <w:pStyle w:val="Lista3"/>
      </w:pPr>
      <w:r>
        <w:t>but preferably abstain from encoding either a correction or a normalisation (and instead, merely flag the spot) if doing so would disrupt otherwise correct metre (§</w:t>
      </w:r>
      <w:r>
        <w:fldChar w:fldCharType="begin"/>
      </w:r>
      <w:r>
        <w:instrText xml:space="preserve"> REF _Ref137824158 \r \h </w:instrText>
      </w:r>
      <w:r>
        <w:fldChar w:fldCharType="separate"/>
      </w:r>
      <w:r w:rsidR="00110B53">
        <w:t>6.1.4.2</w:t>
      </w:r>
      <w:r>
        <w:fldChar w:fldCharType="end"/>
      </w:r>
      <w:r>
        <w:t>)</w:t>
      </w:r>
    </w:p>
    <w:p w14:paraId="487CD53A" w14:textId="347FABB1" w:rsidR="00267571" w:rsidRDefault="00267571" w:rsidP="00267571">
      <w:pPr>
        <w:pStyle w:val="Lista3"/>
      </w:pPr>
      <w:r>
        <w:t>while keeping in mind that prosodic anomalies alone do not necessarily require editorial intervention (§</w:t>
      </w:r>
      <w:r>
        <w:fldChar w:fldCharType="begin"/>
      </w:r>
      <w:r>
        <w:instrText xml:space="preserve"> REF _Ref137825393 \r \h </w:instrText>
      </w:r>
      <w:r>
        <w:fldChar w:fldCharType="separate"/>
      </w:r>
      <w:r w:rsidR="00110B53">
        <w:t>6.1.4.3</w:t>
      </w:r>
      <w:r>
        <w:fldChar w:fldCharType="end"/>
      </w:r>
      <w:r>
        <w:t>)</w:t>
      </w:r>
    </w:p>
    <w:p w14:paraId="568861B6" w14:textId="780CDFD8" w:rsidR="00C02B8C" w:rsidRDefault="00267571" w:rsidP="00267571">
      <w:pPr>
        <w:pStyle w:val="Lista"/>
      </w:pPr>
      <w:r w:rsidRPr="00DD7CCF">
        <w:t xml:space="preserve">thus, in specific cases, proceed as </w:t>
      </w:r>
      <w:r>
        <w:t>outlined in the following subsections</w:t>
      </w:r>
    </w:p>
    <w:p w14:paraId="70FAE7DC" w14:textId="77777777" w:rsidR="00267571" w:rsidRPr="00D67DA5" w:rsidRDefault="00267571" w:rsidP="00086DD8">
      <w:pPr>
        <w:pStyle w:val="Cmsor4"/>
      </w:pPr>
      <w:bookmarkStart w:id="589" w:name="_Ref137824123"/>
      <w:bookmarkStart w:id="590" w:name="_Toc138064444"/>
      <w:bookmarkStart w:id="591" w:name="_Ref43981070"/>
      <w:bookmarkStart w:id="592" w:name="_Toc182997073"/>
      <w:r w:rsidRPr="00D67DA5">
        <w:t>Non-standard prosody with non-standard language</w:t>
      </w:r>
      <w:bookmarkEnd w:id="589"/>
      <w:bookmarkEnd w:id="590"/>
      <w:bookmarkEnd w:id="592"/>
    </w:p>
    <w:p w14:paraId="649DDDCD" w14:textId="77777777" w:rsidR="00267571" w:rsidRPr="00DD7CCF" w:rsidRDefault="00267571" w:rsidP="00267571">
      <w:pPr>
        <w:pStyle w:val="Lista"/>
      </w:pPr>
      <w:r w:rsidRPr="00302A26">
        <w:t xml:space="preserve">if there </w:t>
      </w:r>
      <w:r w:rsidRPr="002049E7">
        <w:t xml:space="preserve">is </w:t>
      </w:r>
      <w:r w:rsidRPr="00302A26">
        <w:t xml:space="preserve">no straightforward way to restore </w:t>
      </w:r>
      <w:r w:rsidRPr="002049E7">
        <w:t>anomalous</w:t>
      </w:r>
      <w:r w:rsidRPr="00302A26">
        <w:t xml:space="preserve"> prosody to the expected pattern by correcting or normalising the language, then the </w:t>
      </w:r>
      <w:r w:rsidRPr="00302A26">
        <w:rPr>
          <w:b/>
          <w:bCs/>
        </w:rPr>
        <w:t>correction</w:t>
      </w:r>
      <w:r w:rsidRPr="00302A26">
        <w:t xml:space="preserve"> of an error </w:t>
      </w:r>
      <w:r w:rsidRPr="00302A26">
        <w:rPr>
          <w:b/>
          <w:bCs/>
        </w:rPr>
        <w:t>or</w:t>
      </w:r>
      <w:r w:rsidRPr="002049E7">
        <w:t xml:space="preserve"> </w:t>
      </w:r>
      <w:r w:rsidRPr="00302A26">
        <w:t xml:space="preserve">the </w:t>
      </w:r>
      <w:r w:rsidRPr="00302A26">
        <w:rPr>
          <w:b/>
          <w:bCs/>
        </w:rPr>
        <w:t>normalisation</w:t>
      </w:r>
      <w:r w:rsidRPr="002049E7">
        <w:t xml:space="preserve"> </w:t>
      </w:r>
      <w:r w:rsidRPr="00302A26">
        <w:t xml:space="preserve">of non-standard orthography or morphology </w:t>
      </w:r>
      <w:r w:rsidRPr="00302A26">
        <w:rPr>
          <w:b/>
          <w:bCs/>
        </w:rPr>
        <w:t>can restore the anomalous prosody</w:t>
      </w:r>
      <w:r w:rsidRPr="002049E7">
        <w:rPr>
          <w:rStyle w:val="Cmsor4Char"/>
        </w:rPr>
        <w:t xml:space="preserve"> </w:t>
      </w:r>
      <w:r w:rsidRPr="00302A26">
        <w:t>to the expected pattern, then</w:t>
      </w:r>
    </w:p>
    <w:p w14:paraId="1752FD7B" w14:textId="77777777" w:rsidR="00267571" w:rsidRPr="00DD7CCF" w:rsidRDefault="00267571" w:rsidP="00267571">
      <w:pPr>
        <w:pStyle w:val="Lista2"/>
      </w:pPr>
      <w:r w:rsidRPr="00DD7CCF">
        <w:t>mandatorily carry out this intervention, even if you would ignore or merely flag the same non-standard feature in other circumstances</w:t>
      </w:r>
    </w:p>
    <w:p w14:paraId="65D322C2" w14:textId="77777777" w:rsidR="00267571" w:rsidRPr="00DD7CCF" w:rsidRDefault="00267571" w:rsidP="00267571">
      <w:pPr>
        <w:pStyle w:val="Lista3"/>
      </w:pPr>
      <w:r w:rsidRPr="00DD7CCF">
        <w:t>moreover, mandatorily encode this as a correction, even if in other circumstances you would encode the same intervention as normalisation</w:t>
      </w:r>
    </w:p>
    <w:p w14:paraId="6FE96CD3" w14:textId="70500821" w:rsidR="00267571" w:rsidRPr="00DD7CCF" w:rsidRDefault="00267571" w:rsidP="00267571">
      <w:pPr>
        <w:pStyle w:val="Lista2"/>
      </w:pPr>
      <w:r w:rsidRPr="00DD7CCF">
        <w:t xml:space="preserve">do not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see also §</w:t>
      </w:r>
      <w:r w:rsidRPr="00DD7CCF">
        <w:fldChar w:fldCharType="begin"/>
      </w:r>
      <w:r w:rsidRPr="00DD7CCF">
        <w:instrText xml:space="preserve"> REF _Ref43980303 \r \h </w:instrText>
      </w:r>
      <w:r>
        <w:instrText xml:space="preserve"> \* MERGEFORMAT </w:instrText>
      </w:r>
      <w:r w:rsidRPr="00DD7CCF">
        <w:fldChar w:fldCharType="separate"/>
      </w:r>
      <w:r w:rsidR="00110B53">
        <w:t>2.6.4.4</w:t>
      </w:r>
      <w:r w:rsidRPr="00DD7CCF">
        <w:fldChar w:fldCharType="end"/>
      </w:r>
      <w:r w:rsidRPr="00DD7CCF">
        <w:t>)</w:t>
      </w:r>
    </w:p>
    <w:p w14:paraId="6900E09F" w14:textId="77777777" w:rsidR="00267571" w:rsidRPr="00DD7CCF" w:rsidRDefault="00267571" w:rsidP="00267571">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61B62B45" w14:textId="77777777" w:rsidR="00267571" w:rsidRDefault="00267571" w:rsidP="00267571">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Pr="008525C6">
        <w:rPr>
          <w:rStyle w:val="Codeattribute"/>
        </w:rPr>
        <w:t>@real</w:t>
      </w:r>
      <w:r w:rsidRPr="008525C6">
        <w:t xml:space="preserve"> </w:t>
      </w:r>
      <w:r w:rsidRPr="00DD7CCF">
        <w:t>is not encoded on the line</w:t>
      </w:r>
    </w:p>
    <w:p w14:paraId="24A6EB68" w14:textId="77777777" w:rsidR="00267571" w:rsidRPr="00DD7CCF" w:rsidRDefault="00267571" w:rsidP="00267571">
      <w:pPr>
        <w:pStyle w:val="Lista"/>
      </w:pPr>
      <w:r w:rsidRPr="00302A26">
        <w:rPr>
          <w:b/>
          <w:bCs/>
        </w:rPr>
        <w:t>if</w:t>
      </w:r>
      <w:r w:rsidRPr="002049E7">
        <w:rPr>
          <w:b/>
        </w:rPr>
        <w:t xml:space="preserve"> there is </w:t>
      </w:r>
      <w:r w:rsidRPr="00302A26">
        <w:rPr>
          <w:b/>
          <w:bCs/>
        </w:rPr>
        <w:t>no straightforward way to restore anomalous prosody</w:t>
      </w:r>
      <w:r w:rsidRPr="00302A26">
        <w:t xml:space="preserve"> to the expected pattern </w:t>
      </w:r>
      <w:r w:rsidRPr="00302A26">
        <w:rPr>
          <w:b/>
          <w:bCs/>
        </w:rPr>
        <w:t>by correcting or normalising</w:t>
      </w:r>
      <w:r w:rsidRPr="00302A26">
        <w:t xml:space="preserve"> the language, then</w:t>
      </w:r>
    </w:p>
    <w:p w14:paraId="32A1B97E" w14:textId="2FA2E62C" w:rsidR="00267571" w:rsidRPr="00DD7CCF" w:rsidRDefault="00267571" w:rsidP="00267571">
      <w:pPr>
        <w:pStyle w:val="Lista2"/>
      </w:pPr>
      <w:r w:rsidRPr="00DD7CCF">
        <w:t xml:space="preserve">it is generally preferable in such cases to merely flag the spot and to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10B53">
        <w:t>2.6.4.4</w:t>
      </w:r>
      <w:r w:rsidRPr="00DD7CCF">
        <w:fldChar w:fldCharType="end"/>
      </w:r>
      <w:r w:rsidRPr="00DD7CCF">
        <w:t xml:space="preserve">), optionally mentioning the possible correction/normalisation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10B53">
        <w:t>9.1.7</w:t>
      </w:r>
      <w:r w:rsidRPr="00DD7CCF">
        <w:fldChar w:fldCharType="end"/>
      </w:r>
      <w:r w:rsidRPr="00DD7CCF">
        <w:t>)</w:t>
      </w:r>
    </w:p>
    <w:p w14:paraId="0155DFE8" w14:textId="77777777" w:rsidR="00267571" w:rsidRPr="00DD7CCF" w:rsidRDefault="00267571" w:rsidP="00267571">
      <w:pPr>
        <w:pStyle w:val="Lista2"/>
      </w:pPr>
      <w:r w:rsidRPr="00DD7CCF">
        <w:t>however, if you judge it essential, you may choose to encode a correction or normalisation in the text itself</w:t>
      </w:r>
    </w:p>
    <w:p w14:paraId="567B858C" w14:textId="77777777" w:rsidR="00267571" w:rsidRPr="00DD7CCF" w:rsidRDefault="00267571" w:rsidP="00267571">
      <w:pPr>
        <w:pStyle w:val="Lista3"/>
      </w:pPr>
      <w:r w:rsidRPr="00DD7CCF">
        <w:t xml:space="preserve">if you do apply correction/normalisation which still leaves the prosody deficient, then the pattern encoded in </w:t>
      </w:r>
      <w:r w:rsidRPr="008525C6">
        <w:rPr>
          <w:rStyle w:val="Codeattribute"/>
        </w:rPr>
        <w:t>@</w:t>
      </w:r>
      <w:r>
        <w:rPr>
          <w:rStyle w:val="Codeattribute"/>
        </w:rPr>
        <w:t>real</w:t>
      </w:r>
      <w:r w:rsidRPr="008525C6">
        <w:t xml:space="preserve"> </w:t>
      </w:r>
      <w:r w:rsidRPr="00DD7CCF">
        <w:t xml:space="preserve">must correspond to the prosody of the text </w:t>
      </w:r>
      <w:r w:rsidRPr="00CD25A4">
        <w:rPr>
          <w:b/>
          <w:bCs/>
        </w:rPr>
        <w:t>after</w:t>
      </w:r>
      <w:r w:rsidRPr="00DD7CCF">
        <w:t xml:space="preserve"> correction/normalisation</w:t>
      </w:r>
    </w:p>
    <w:p w14:paraId="5BBF2386" w14:textId="77777777" w:rsidR="00267571" w:rsidRDefault="00267571" w:rsidP="00EB2024">
      <w:pPr>
        <w:pStyle w:val="Cmsor4"/>
      </w:pPr>
      <w:bookmarkStart w:id="593" w:name="_Ref137824158"/>
      <w:bookmarkStart w:id="594" w:name="_Toc138064445"/>
      <w:bookmarkStart w:id="595" w:name="_Toc182997074"/>
      <w:r w:rsidRPr="00302A26">
        <w:t xml:space="preserve">Standard </w:t>
      </w:r>
      <w:r w:rsidRPr="002049E7">
        <w:t xml:space="preserve">prosody </w:t>
      </w:r>
      <w:r w:rsidRPr="00302A26">
        <w:t>with non-standard language</w:t>
      </w:r>
      <w:bookmarkEnd w:id="593"/>
      <w:bookmarkEnd w:id="594"/>
      <w:bookmarkEnd w:id="595"/>
    </w:p>
    <w:p w14:paraId="4EC2C4EA" w14:textId="77777777" w:rsidR="00267571" w:rsidRPr="00DD7CCF" w:rsidRDefault="00267571" w:rsidP="00267571">
      <w:pPr>
        <w:pStyle w:val="Lista"/>
      </w:pPr>
      <w:r w:rsidRPr="009D5B35">
        <w:rPr>
          <w:b/>
          <w:bCs/>
        </w:rPr>
        <w:t>if correction or normalisation would disrupt the otherwise correct prosody</w:t>
      </w:r>
      <w:r w:rsidRPr="009D5B35">
        <w:t>, then</w:t>
      </w:r>
    </w:p>
    <w:p w14:paraId="21091ACE" w14:textId="1638F00A" w:rsidR="00267571" w:rsidRPr="00DD7CCF" w:rsidRDefault="00267571" w:rsidP="00267571">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10B53">
        <w:t>9.1.7</w:t>
      </w:r>
      <w:r w:rsidRPr="00DD7CCF">
        <w:fldChar w:fldCharType="end"/>
      </w:r>
      <w:r w:rsidRPr="00DD7CCF">
        <w:t>)</w:t>
      </w:r>
    </w:p>
    <w:p w14:paraId="7556037C" w14:textId="77777777" w:rsidR="00267571" w:rsidRPr="00DD7CCF" w:rsidRDefault="00267571" w:rsidP="00267571">
      <w:pPr>
        <w:pStyle w:val="Lista2"/>
      </w:pPr>
      <w:r w:rsidRPr="00DD7CCF">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7FD0A427" w14:textId="77777777" w:rsidR="00267571" w:rsidRPr="00DD7CCF" w:rsidRDefault="00267571" w:rsidP="00267571">
      <w:pPr>
        <w:pStyle w:val="Lista2"/>
      </w:pPr>
      <w:r w:rsidRPr="00DD7CCF">
        <w:t>if you deem that correction or normalisation within the text is essential, then you may encode it</w:t>
      </w:r>
    </w:p>
    <w:p w14:paraId="023672F8" w14:textId="15BE85B6" w:rsidR="00267571" w:rsidRPr="00DD7CCF" w:rsidRDefault="00267571" w:rsidP="00267571">
      <w:pPr>
        <w:pStyle w:val="Lista3"/>
      </w:pPr>
      <w:r w:rsidRPr="00DD7CCF">
        <w:t xml:space="preserve">but in this case, do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10B53">
        <w:t>2.6.4.4</w:t>
      </w:r>
      <w:r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7DE53EE0" w14:textId="77777777" w:rsidR="00267571" w:rsidRPr="00DD7CCF" w:rsidRDefault="00267571" w:rsidP="00267571">
      <w:pPr>
        <w:pStyle w:val="Lista3"/>
      </w:pPr>
      <w:r w:rsidRPr="00DD7CCF">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w:t>
      </w:r>
      <w:r w:rsidRPr="00DD7CCF">
        <w:rPr>
          <w:rStyle w:val="Codetext"/>
        </w:rPr>
        <w:lastRenderedPageBreak/>
        <w:t>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EAA0CB7" w14:textId="77777777" w:rsidR="00267571" w:rsidRDefault="00267571" w:rsidP="00EB2024">
      <w:pPr>
        <w:pStyle w:val="Cmsor4"/>
      </w:pPr>
      <w:bookmarkStart w:id="596" w:name="_Ref137825393"/>
      <w:bookmarkStart w:id="597" w:name="_Toc138064446"/>
      <w:bookmarkStart w:id="598" w:name="_Toc182997075"/>
      <w:r w:rsidRPr="00302A26">
        <w:t>Non-standard prosody with standard language</w:t>
      </w:r>
      <w:bookmarkEnd w:id="596"/>
      <w:bookmarkEnd w:id="597"/>
      <w:bookmarkEnd w:id="598"/>
    </w:p>
    <w:p w14:paraId="3CB6A445" w14:textId="77777777" w:rsidR="00267571" w:rsidRPr="009D5B35" w:rsidRDefault="00267571" w:rsidP="00267571">
      <w:pPr>
        <w:pStyle w:val="Lista"/>
      </w:pPr>
      <w:r w:rsidRPr="009D5B35">
        <w:rPr>
          <w:b/>
          <w:bCs/>
        </w:rPr>
        <w:t>if</w:t>
      </w:r>
      <w:r w:rsidRPr="002049E7">
        <w:rPr>
          <w:b/>
        </w:rPr>
        <w:t xml:space="preserve"> the text is linguistically </w:t>
      </w:r>
      <w:r w:rsidRPr="009D5B35">
        <w:rPr>
          <w:b/>
          <w:bCs/>
        </w:rPr>
        <w:t>standard, correct and meaningful</w:t>
      </w:r>
      <w:r w:rsidRPr="009D5B35">
        <w:t>, then keep in mind that incorrect/non-standard metre does not in itself constitute grounds for correction or normalisation</w:t>
      </w:r>
    </w:p>
    <w:p w14:paraId="45C8B219" w14:textId="5D77BA1D" w:rsidR="00267571" w:rsidRPr="00DD7CCF" w:rsidRDefault="00267571" w:rsidP="00267571">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altering the meaning, then you are free to do so </w:t>
      </w:r>
      <w:r w:rsidRPr="00E24F87">
        <w:rPr>
          <w:noProof/>
        </w:rPr>
        <w:t>(</w:t>
      </w:r>
      <w:r w:rsidRPr="00DD7CCF">
        <w:t xml:space="preserve">i.e. to proceed as in </w:t>
      </w:r>
      <w:r>
        <w:t>§</w:t>
      </w:r>
      <w:r>
        <w:fldChar w:fldCharType="begin"/>
      </w:r>
      <w:r>
        <w:instrText xml:space="preserve"> REF _Ref137824123 \r \h </w:instrText>
      </w:r>
      <w:r>
        <w:fldChar w:fldCharType="separate"/>
      </w:r>
      <w:r w:rsidR="00110B53">
        <w:t>6.1.4.1</w:t>
      </w:r>
      <w:r>
        <w:fldChar w:fldCharType="end"/>
      </w:r>
      <w:r w:rsidRPr="00DD7CCF">
        <w:t xml:space="preserve"> above)</w:t>
      </w:r>
    </w:p>
    <w:p w14:paraId="3F654A6A" w14:textId="77777777" w:rsidR="00267571" w:rsidRPr="00DD7CCF" w:rsidRDefault="00267571" w:rsidP="00267571">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2BE49C7A" w14:textId="0D1351CA" w:rsidR="00267571" w:rsidRPr="00DD7CCF" w:rsidRDefault="00267571" w:rsidP="00267571">
      <w:pPr>
        <w:pStyle w:val="Lista3"/>
      </w:pPr>
      <w:r w:rsidRPr="00DD7CCF">
        <w:t xml:space="preserve">in this case always add </w:t>
      </w:r>
      <w:r w:rsidRPr="008525C6">
        <w:rPr>
          <w:rStyle w:val="Codeattribute"/>
        </w:rPr>
        <w:t>@real</w:t>
      </w:r>
      <w:r w:rsidRPr="008525C6">
        <w:t xml:space="preserve"> </w:t>
      </w:r>
      <w:r w:rsidRPr="00DD7CCF">
        <w:t xml:space="preserve"> 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10B53">
        <w:t>2.6.4.4</w:t>
      </w:r>
      <w:r w:rsidRPr="00DD7CCF">
        <w:fldChar w:fldCharType="end"/>
      </w:r>
      <w:r w:rsidRPr="00DD7CCF">
        <w:t>)</w:t>
      </w:r>
    </w:p>
    <w:p w14:paraId="7C53B13C" w14:textId="77777777" w:rsidR="00267571" w:rsidRPr="00DD7CCF" w:rsidRDefault="00267571" w:rsidP="00267571">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31C33E7D" w14:textId="77777777" w:rsidR="00267571" w:rsidRPr="00DD7CCF" w:rsidRDefault="00267571" w:rsidP="00267571">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2A410645" w14:textId="77777777" w:rsidR="00267571" w:rsidRPr="00DD7CCF" w:rsidRDefault="00267571" w:rsidP="00267571">
      <w:pPr>
        <w:pStyle w:val="Lista"/>
      </w:pPr>
      <w:r w:rsidRPr="002049E7">
        <w:t xml:space="preserve">as </w:t>
      </w:r>
      <w:r w:rsidRPr="009D5B35">
        <w:t xml:space="preserve">a special case, </w:t>
      </w:r>
      <w:r w:rsidRPr="009D5B35">
        <w:rPr>
          <w:b/>
          <w:bCs/>
        </w:rPr>
        <w:t>a prosodic anomaly</w:t>
      </w:r>
      <w:r w:rsidRPr="002049E7">
        <w:rPr>
          <w:b/>
        </w:rPr>
        <w:t xml:space="preserve"> in </w:t>
      </w:r>
      <w:r w:rsidRPr="009D5B35">
        <w:rPr>
          <w:b/>
          <w:bCs/>
        </w:rPr>
        <w:t xml:space="preserve">linguistically standard text can </w:t>
      </w:r>
      <w:r w:rsidRPr="009D5B35">
        <w:t>sometimes</w:t>
      </w:r>
      <w:r w:rsidRPr="009D5B35">
        <w:rPr>
          <w:b/>
          <w:bCs/>
        </w:rPr>
        <w:t xml:space="preserve"> be corrected</w:t>
      </w:r>
      <w:r w:rsidRPr="009D5B35">
        <w:t xml:space="preserve"> by the application of a straightforward “</w:t>
      </w:r>
      <w:r w:rsidRPr="002049E7">
        <w:t>de-normalisation</w:t>
      </w:r>
      <w:r w:rsidRPr="009D5B35">
        <w:t>”</w:t>
      </w:r>
    </w:p>
    <w:p w14:paraId="1B9A5C23" w14:textId="7AA54169" w:rsidR="00267571" w:rsidRPr="00DD7CCF" w:rsidRDefault="00267571" w:rsidP="00267571">
      <w:pPr>
        <w:pStyle w:val="Lista2"/>
      </w:pPr>
      <w:r w:rsidRPr="00DD7CCF">
        <w:t xml:space="preserve">in such cases, </w:t>
      </w:r>
      <w:r>
        <w:t>do not encode the de-normalisation: instead,</w:t>
      </w:r>
      <w:r w:rsidRPr="00DD7CCF">
        <w:t xml:space="preserve"> add </w:t>
      </w:r>
      <w:r w:rsidRPr="008525C6">
        <w:rPr>
          <w:rStyle w:val="Codeattribute"/>
        </w:rPr>
        <w:t>@real</w:t>
      </w:r>
      <w:r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w:t>
      </w:r>
      <w:r w:rsidRPr="00DD7CCF">
        <w:fldChar w:fldCharType="begin"/>
      </w:r>
      <w:r w:rsidRPr="00DD7CCF">
        <w:instrText xml:space="preserve"> REF _Ref43980303 \r \h </w:instrText>
      </w:r>
      <w:r>
        <w:instrText xml:space="preserve"> \* MERGEFORMAT </w:instrText>
      </w:r>
      <w:r w:rsidRPr="00DD7CCF">
        <w:fldChar w:fldCharType="separate"/>
      </w:r>
      <w:r w:rsidR="00110B53">
        <w:t>2.6.4.4</w:t>
      </w:r>
      <w:r w:rsidRPr="00DD7CCF">
        <w:fldChar w:fldCharType="end"/>
      </w:r>
      <w:r w:rsidRPr="00DD7CCF">
        <w:t xml:space="preserve">), and explain the situation in an apparatus note </w:t>
      </w:r>
      <w:r w:rsidRPr="00E24F87">
        <w:rPr>
          <w:noProof/>
        </w:rPr>
        <w:t>(</w:t>
      </w:r>
      <w:r w:rsidRPr="00DD7CCF">
        <w:t>§</w:t>
      </w:r>
      <w:r w:rsidRPr="00DD7CCF">
        <w:fldChar w:fldCharType="begin"/>
      </w:r>
      <w:r w:rsidRPr="00DD7CCF">
        <w:instrText xml:space="preserve"> REF _Ref43988104 \w \h </w:instrText>
      </w:r>
      <w:r>
        <w:instrText xml:space="preserve"> \* MERGEFORMAT </w:instrText>
      </w:r>
      <w:r w:rsidRPr="00DD7CCF">
        <w:fldChar w:fldCharType="separate"/>
      </w:r>
      <w:r w:rsidR="00110B53">
        <w:t>9.1.7</w:t>
      </w:r>
      <w:r w:rsidRPr="00DD7CCF">
        <w:fldChar w:fldCharType="end"/>
      </w:r>
      <w:r w:rsidRPr="00DD7CCF">
        <w:t>)</w:t>
      </w:r>
    </w:p>
    <w:p w14:paraId="0BCD60BE" w14:textId="77777777" w:rsidR="00267571" w:rsidRDefault="00267571" w:rsidP="00267571">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61050B13" w14:textId="77777777" w:rsidR="00267571" w:rsidRDefault="00267571" w:rsidP="00267571">
      <w:pPr>
        <w:pStyle w:val="Lista"/>
      </w:pPr>
      <w:r>
        <w:t xml:space="preserve">as another special case, stanzas occasionally come with extrametrical additions, such as an introductory connective phrase (e.g. </w:t>
      </w:r>
      <w:r w:rsidRPr="009D5B35">
        <w:rPr>
          <w:rStyle w:val="Foreign"/>
        </w:rPr>
        <w:t>api ca</w:t>
      </w:r>
      <w:r>
        <w:t xml:space="preserve">), an opening label denoting a verse passage (e.g. </w:t>
      </w:r>
      <w:r w:rsidRPr="009D5B35">
        <w:rPr>
          <w:rStyle w:val="Foreign"/>
        </w:rPr>
        <w:t>ślokāḥ</w:t>
      </w:r>
      <w:r>
        <w:t xml:space="preserve">), or an honorific (e.g. </w:t>
      </w:r>
      <w:r w:rsidRPr="009D5B35">
        <w:rPr>
          <w:rStyle w:val="Foreign"/>
        </w:rPr>
        <w:t>śrī</w:t>
      </w:r>
      <w:r>
        <w:t>) tagged on to names</w:t>
      </w:r>
    </w:p>
    <w:p w14:paraId="1986BEA2" w14:textId="77777777" w:rsidR="00267571" w:rsidRDefault="00267571" w:rsidP="00267571">
      <w:pPr>
        <w:pStyle w:val="Lista2"/>
      </w:pPr>
      <w:r>
        <w:t>such extrametrical additions must be encoded outside the stanza structure, thus:</w:t>
      </w:r>
    </w:p>
    <w:p w14:paraId="614C0173" w14:textId="77777777" w:rsidR="00267571" w:rsidRDefault="00267571" w:rsidP="00267571">
      <w:pPr>
        <w:pStyle w:val="Lista3"/>
      </w:pPr>
      <w:r>
        <w:t>if the stanza is preceded by prose with which an initial addition is semantically contiguous, then encode the addition as part of the prose passage</w:t>
      </w:r>
    </w:p>
    <w:p w14:paraId="3BE08640" w14:textId="698B394C" w:rsidR="00267571" w:rsidRDefault="00267571" w:rsidP="00267571">
      <w:pPr>
        <w:pStyle w:val="Lista3"/>
      </w:pPr>
      <w:r>
        <w:t xml:space="preserve">if the stanza is preceded by another stanza, or by prose with which an initial addition is deemed not to be semantically contiguous, then create a separate </w:t>
      </w:r>
      <w:r w:rsidRPr="005E67E7">
        <w:rPr>
          <w:rStyle w:val="Code"/>
        </w:rPr>
        <w:t>&lt;ab&gt;</w:t>
      </w:r>
      <w:r>
        <w:t xml:space="preserve"> container (§</w:t>
      </w:r>
      <w:r>
        <w:fldChar w:fldCharType="begin"/>
      </w:r>
      <w:r>
        <w:instrText xml:space="preserve"> REF _Ref43981028 \r \h </w:instrText>
      </w:r>
      <w:r>
        <w:fldChar w:fldCharType="separate"/>
      </w:r>
      <w:r w:rsidR="00110B53">
        <w:t>2.5.2</w:t>
      </w:r>
      <w:r>
        <w:fldChar w:fldCharType="end"/>
      </w:r>
      <w:r>
        <w:t xml:space="preserve">) for the addition as in </w:t>
      </w:r>
      <w:r>
        <w:fldChar w:fldCharType="begin"/>
      </w:r>
      <w:r>
        <w:instrText xml:space="preserve"> REF _Ref137825293 \h </w:instrText>
      </w:r>
      <w:r>
        <w:fldChar w:fldCharType="separate"/>
      </w:r>
      <w:r w:rsidR="00110B53" w:rsidRPr="00DD7CCF">
        <w:t xml:space="preserve">Example </w:t>
      </w:r>
      <w:r w:rsidR="00110B53">
        <w:rPr>
          <w:noProof/>
        </w:rPr>
        <w:t>6.1.4</w:t>
      </w:r>
      <w:r w:rsidR="00110B53" w:rsidRPr="00DD7CCF">
        <w:t>.</w:t>
      </w:r>
      <w:r w:rsidR="00110B53">
        <w:rPr>
          <w:noProof/>
        </w:rPr>
        <w:t>A</w:t>
      </w:r>
      <w:r>
        <w:fldChar w:fldCharType="end"/>
      </w:r>
    </w:p>
    <w:p w14:paraId="2F8B0730" w14:textId="3C811EE1" w:rsidR="00267571" w:rsidRDefault="00267571" w:rsidP="00267571">
      <w:pPr>
        <w:pStyle w:val="Lista3"/>
      </w:pPr>
      <w:r>
        <w:t>if such an addition appears inside a stanza, split up the stanza as per §</w:t>
      </w:r>
      <w:r w:rsidR="00AC54D6">
        <w:fldChar w:fldCharType="begin"/>
      </w:r>
      <w:r w:rsidR="00AC54D6">
        <w:instrText xml:space="preserve"> REF _Ref181706908 \r \h </w:instrText>
      </w:r>
      <w:r w:rsidR="00AC54D6">
        <w:fldChar w:fldCharType="separate"/>
      </w:r>
      <w:r w:rsidR="00110B53">
        <w:t>2.6.6.4</w:t>
      </w:r>
      <w:r w:rsidR="00AC54D6">
        <w:fldChar w:fldCharType="end"/>
      </w:r>
      <w:r>
        <w:t xml:space="preserve"> and create a separate </w:t>
      </w:r>
      <w:r w:rsidRPr="005E67E7">
        <w:rPr>
          <w:rStyle w:val="Code"/>
        </w:rPr>
        <w:t>&lt;ab&gt;</w:t>
      </w:r>
      <w:r>
        <w:t xml:space="preserve"> container for the addition</w:t>
      </w:r>
    </w:p>
    <w:p w14:paraId="039F9049" w14:textId="77777777" w:rsidR="00267571" w:rsidRDefault="00267571" w:rsidP="00267571"/>
    <w:tbl>
      <w:tblPr>
        <w:tblStyle w:val="CodeSampleTable"/>
        <w:tblW w:w="5000" w:type="pct"/>
        <w:tblLook w:val="04A0" w:firstRow="1" w:lastRow="0" w:firstColumn="1" w:lastColumn="0" w:noHBand="0" w:noVBand="1"/>
      </w:tblPr>
      <w:tblGrid>
        <w:gridCol w:w="9628"/>
      </w:tblGrid>
      <w:tr w:rsidR="00267571" w:rsidRPr="00DD7CCF" w14:paraId="0C0BDE5F" w14:textId="77777777" w:rsidTr="00216AC5">
        <w:trPr>
          <w:cnfStyle w:val="100000000000" w:firstRow="1" w:lastRow="0" w:firstColumn="0" w:lastColumn="0" w:oddVBand="0" w:evenVBand="0" w:oddHBand="0" w:evenHBand="0" w:firstRowFirstColumn="0" w:firstRowLastColumn="0" w:lastRowFirstColumn="0" w:lastRowLastColumn="0"/>
        </w:trPr>
        <w:tc>
          <w:tcPr>
            <w:tcW w:w="5000" w:type="pct"/>
          </w:tcPr>
          <w:p w14:paraId="1B6EFDD0" w14:textId="79954FC4" w:rsidR="00267571" w:rsidRPr="00DD7CCF" w:rsidRDefault="00267571" w:rsidP="00216AC5">
            <w:pPr>
              <w:pStyle w:val="Kpalrs"/>
            </w:pPr>
            <w:bookmarkStart w:id="599" w:name="_Ref137825293"/>
            <w:bookmarkStart w:id="600" w:name="_Ref137825286"/>
            <w:r w:rsidRPr="00DD7CCF">
              <w:t xml:space="preserve">Example </w:t>
            </w:r>
            <w:r w:rsidR="00542B66">
              <w:fldChar w:fldCharType="begin"/>
            </w:r>
            <w:r w:rsidR="00542B66">
              <w:instrText xml:space="preserve"> STYLEREF 3 \s </w:instrText>
            </w:r>
            <w:r w:rsidR="00542B66">
              <w:fldChar w:fldCharType="separate"/>
            </w:r>
            <w:r w:rsidR="00110B53">
              <w:rPr>
                <w:noProof/>
              </w:rPr>
              <w:t>6.1.4</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A</w:t>
            </w:r>
            <w:r w:rsidR="00542B66">
              <w:rPr>
                <w:noProof/>
              </w:rPr>
              <w:fldChar w:fldCharType="end"/>
            </w:r>
            <w:bookmarkEnd w:id="599"/>
            <w:r w:rsidRPr="00DD7CCF">
              <w:t xml:space="preserve">: </w:t>
            </w:r>
            <w:r w:rsidRPr="00DE4BF5">
              <w:t>stanza with initial extrametrical addition</w:t>
            </w:r>
            <w:bookmarkEnd w:id="600"/>
          </w:p>
        </w:tc>
      </w:tr>
      <w:tr w:rsidR="00267571" w:rsidRPr="00DD7CCF" w14:paraId="16DE3F20" w14:textId="77777777" w:rsidTr="00216AC5">
        <w:tc>
          <w:tcPr>
            <w:tcW w:w="5000" w:type="pct"/>
          </w:tcPr>
          <w:p w14:paraId="3E5E92C4" w14:textId="77777777" w:rsidR="00267571" w:rsidRDefault="00267571" w:rsidP="00216AC5">
            <w:pPr>
              <w:pStyle w:val="CodeParagraph"/>
              <w:rPr>
                <w:rStyle w:val="Code"/>
              </w:rPr>
            </w:pPr>
            <w:r w:rsidRPr="004F09E4">
              <w:rPr>
                <w:rStyle w:val="Code"/>
              </w:rPr>
              <w:t xml:space="preserve">&lt;ab&gt;&lt;lb </w:t>
            </w:r>
            <w:r w:rsidRPr="004F09E4">
              <w:rPr>
                <w:rStyle w:val="Codeattribute"/>
              </w:rPr>
              <w:t>n</w:t>
            </w:r>
            <w:r w:rsidRPr="00EC3C67">
              <w:rPr>
                <w:rStyle w:val="Code"/>
              </w:rPr>
              <w:t>=</w:t>
            </w:r>
            <w:r w:rsidRPr="004F09E4">
              <w:rPr>
                <w:rStyle w:val="Codevalue"/>
              </w:rPr>
              <w:t>"2"</w:t>
            </w:r>
            <w:r w:rsidRPr="004F09E4">
              <w:rPr>
                <w:rStyle w:val="Code"/>
              </w:rPr>
              <w:t>/&gt;</w:t>
            </w:r>
            <w:r w:rsidRPr="004F09E4">
              <w:rPr>
                <w:rStyle w:val="Codetext"/>
              </w:rPr>
              <w:t>śrī</w:t>
            </w:r>
            <w:r w:rsidRPr="004F09E4">
              <w:rPr>
                <w:rStyle w:val="Code"/>
              </w:rPr>
              <w:t>&lt;/ab&gt;</w:t>
            </w:r>
          </w:p>
          <w:p w14:paraId="4D314224" w14:textId="77777777" w:rsidR="00267571" w:rsidRPr="00B015E6" w:rsidRDefault="00267571" w:rsidP="00216AC5">
            <w:pPr>
              <w:pStyle w:val="CodeParagraph"/>
              <w:rPr>
                <w:rStyle w:val="Code"/>
              </w:rPr>
            </w:pPr>
            <w:r w:rsidRPr="00B015E6">
              <w:rPr>
                <w:rStyle w:val="Code"/>
              </w:rPr>
              <w:t xml:space="preserve">&lt;lg </w:t>
            </w:r>
            <w:r w:rsidRPr="00B015E6">
              <w:rPr>
                <w:rStyle w:val="Codeattribute"/>
              </w:rPr>
              <w:t>n</w:t>
            </w:r>
            <w:r w:rsidRPr="00EC3C67">
              <w:rPr>
                <w:rStyle w:val="Code"/>
              </w:rPr>
              <w:t>=</w:t>
            </w:r>
            <w:r w:rsidRPr="00B015E6">
              <w:rPr>
                <w:rStyle w:val="Codevalue"/>
              </w:rPr>
              <w:t>"</w:t>
            </w:r>
            <w:r>
              <w:rPr>
                <w:rStyle w:val="Codevalue"/>
              </w:rPr>
              <w:t>2</w:t>
            </w:r>
            <w:r w:rsidRPr="00B015E6">
              <w:rPr>
                <w:rStyle w:val="Codevalue"/>
              </w:rPr>
              <w:t>"</w:t>
            </w:r>
            <w:r w:rsidRPr="00B015E6">
              <w:rPr>
                <w:rStyle w:val="Code"/>
              </w:rPr>
              <w:t xml:space="preserve"> </w:t>
            </w:r>
            <w:r w:rsidRPr="00B015E6">
              <w:rPr>
                <w:rStyle w:val="Codeattribute"/>
              </w:rPr>
              <w:t>met</w:t>
            </w:r>
            <w:r w:rsidRPr="00EC3C67">
              <w:rPr>
                <w:rStyle w:val="Code"/>
              </w:rPr>
              <w:t>=</w:t>
            </w:r>
            <w:r w:rsidRPr="00B015E6">
              <w:rPr>
                <w:rStyle w:val="Codevalue"/>
              </w:rPr>
              <w:t>"anuṣṭubh"</w:t>
            </w:r>
            <w:r w:rsidRPr="00B015E6">
              <w:rPr>
                <w:rStyle w:val="Code"/>
              </w:rPr>
              <w:t>&gt;</w:t>
            </w:r>
          </w:p>
          <w:p w14:paraId="75C35038" w14:textId="77777777" w:rsidR="00267571" w:rsidRPr="00DE4BF5" w:rsidRDefault="00267571" w:rsidP="00216AC5">
            <w:pPr>
              <w:pStyle w:val="CodeParagraph"/>
              <w:rPr>
                <w:rStyle w:val="Code"/>
              </w:rPr>
            </w:pPr>
            <w:r w:rsidRPr="00DE4BF5">
              <w:rPr>
                <w:rStyle w:val="Code"/>
              </w:rPr>
              <w:t xml:space="preserve">  &lt;l </w:t>
            </w:r>
            <w:r w:rsidRPr="00DE4BF5">
              <w:rPr>
                <w:rStyle w:val="Codeattribute"/>
              </w:rPr>
              <w:t>n</w:t>
            </w:r>
            <w:r w:rsidRPr="00EC3C67">
              <w:rPr>
                <w:rStyle w:val="Code"/>
              </w:rPr>
              <w:t>=</w:t>
            </w:r>
            <w:r w:rsidRPr="00DE4BF5">
              <w:rPr>
                <w:rStyle w:val="Codevalue"/>
              </w:rPr>
              <w:t>"a"</w:t>
            </w:r>
            <w:r w:rsidRPr="00DE4BF5">
              <w:rPr>
                <w:rStyle w:val="Code"/>
              </w:rPr>
              <w:t>&gt;</w:t>
            </w:r>
            <w:r w:rsidRPr="00DE4BF5">
              <w:rPr>
                <w:rStyle w:val="Codetext"/>
              </w:rPr>
              <w:t>prabhāsomeśvaraḥ śrīmān·</w:t>
            </w:r>
            <w:r w:rsidRPr="00DE4BF5">
              <w:rPr>
                <w:rStyle w:val="Code"/>
              </w:rPr>
              <w:t>&lt;/l&gt;</w:t>
            </w:r>
          </w:p>
          <w:p w14:paraId="60E958D2" w14:textId="77777777" w:rsidR="00267571" w:rsidRPr="00DE4BF5" w:rsidRDefault="00267571" w:rsidP="00216AC5">
            <w:pPr>
              <w:pStyle w:val="CodeParagraph"/>
              <w:rPr>
                <w:rStyle w:val="Codetext"/>
              </w:rPr>
            </w:pPr>
            <w:r w:rsidRPr="00DE4BF5">
              <w:rPr>
                <w:rStyle w:val="Codetext"/>
              </w:rPr>
              <w:t xml:space="preserve">  ...</w:t>
            </w:r>
          </w:p>
          <w:p w14:paraId="73016074" w14:textId="77777777" w:rsidR="00267571" w:rsidRPr="00DD7CCF" w:rsidRDefault="00267571" w:rsidP="00216AC5">
            <w:pPr>
              <w:pStyle w:val="CodeParagraph"/>
            </w:pPr>
            <w:r w:rsidRPr="00DE4BF5">
              <w:rPr>
                <w:rStyle w:val="Code"/>
              </w:rPr>
              <w:t>&lt;/lg&gt;</w:t>
            </w:r>
          </w:p>
        </w:tc>
      </w:tr>
      <w:tr w:rsidR="00267571" w:rsidRPr="002E7083" w14:paraId="2D0FCE9A" w14:textId="77777777" w:rsidTr="00216AC5">
        <w:tc>
          <w:tcPr>
            <w:tcW w:w="5000" w:type="pct"/>
          </w:tcPr>
          <w:p w14:paraId="67286133" w14:textId="77777777" w:rsidR="00267571" w:rsidRDefault="00267571" w:rsidP="00216AC5">
            <w:pPr>
              <w:pStyle w:val="TableNote"/>
            </w:pPr>
            <w:r>
              <w:t xml:space="preserve">the composer or the engraver felt the need to add the honorific </w:t>
            </w:r>
            <w:r w:rsidRPr="004F09E4">
              <w:rPr>
                <w:rStyle w:val="Foreign"/>
              </w:rPr>
              <w:t>śrī</w:t>
            </w:r>
            <w:r>
              <w:t xml:space="preserve"> before the name of the deity, but the stanza’s metre would be disrupted by this addition</w:t>
            </w:r>
          </w:p>
          <w:p w14:paraId="1325D2AC" w14:textId="77777777" w:rsidR="00267571" w:rsidRPr="00B015E6" w:rsidRDefault="00267571" w:rsidP="00216AC5">
            <w:pPr>
              <w:pStyle w:val="TableNote"/>
              <w:rPr>
                <w:rStyle w:val="Code"/>
                <w:rFonts w:ascii="Arial" w:hAnsi="Arial" w:cs="Arial"/>
                <w:noProof w:val="0"/>
                <w:color w:val="auto"/>
                <w:sz w:val="18"/>
                <w:szCs w:val="18"/>
                <w:shd w:val="clear" w:color="auto" w:fill="auto"/>
              </w:rPr>
            </w:pPr>
            <w:r w:rsidRPr="004F09E4">
              <w:rPr>
                <w:rStyle w:val="Foreign"/>
              </w:rPr>
              <w:t>śrī</w:t>
            </w:r>
            <w:r>
              <w:t xml:space="preserve"> is therefore encoded in a separate prose container before the stanza</w:t>
            </w:r>
          </w:p>
        </w:tc>
      </w:tr>
    </w:tbl>
    <w:p w14:paraId="3948A81F" w14:textId="370FBB48" w:rsidR="00C02B8C" w:rsidRPr="00DD7CCF" w:rsidRDefault="004D2E67" w:rsidP="00EB2024">
      <w:pPr>
        <w:pStyle w:val="Cmsor2"/>
      </w:pPr>
      <w:bookmarkStart w:id="601" w:name="_Toc182997076"/>
      <w:r w:rsidRPr="00DD7CCF">
        <w:lastRenderedPageBreak/>
        <w:t xml:space="preserve">Encoding </w:t>
      </w:r>
      <w:r w:rsidR="006733B4" w:rsidRPr="00DD7CCF">
        <w:t>correction</w:t>
      </w:r>
      <w:bookmarkEnd w:id="591"/>
      <w:bookmarkEnd w:id="601"/>
    </w:p>
    <w:p w14:paraId="33667352" w14:textId="0D7129B3" w:rsidR="00C02B8C" w:rsidRPr="00DD7CCF" w:rsidRDefault="004D2E67" w:rsidP="00EB2024">
      <w:pPr>
        <w:pStyle w:val="Cmsor3"/>
      </w:pPr>
      <w:bookmarkStart w:id="602" w:name="_tebtz9jasa9y" w:colFirst="0" w:colLast="0"/>
      <w:bookmarkStart w:id="603" w:name="_Ref43988218"/>
      <w:bookmarkStart w:id="604" w:name="_Toc182997077"/>
      <w:bookmarkEnd w:id="602"/>
      <w:r w:rsidRPr="00DD7CCF">
        <w:t>Flagging erroneous and uninterpretable text</w:t>
      </w:r>
      <w:bookmarkEnd w:id="603"/>
      <w:bookmarkEnd w:id="604"/>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EB2024">
      <w:pPr>
        <w:pStyle w:val="Cmsor3"/>
      </w:pPr>
      <w:bookmarkStart w:id="605" w:name="_wc8w2ovzvy8k" w:colFirst="0" w:colLast="0"/>
      <w:bookmarkStart w:id="606" w:name="_Ref43988258"/>
      <w:bookmarkStart w:id="607" w:name="_Toc182997078"/>
      <w:bookmarkEnd w:id="605"/>
      <w:r w:rsidRPr="00DD7CCF">
        <w:t>Correcting erroneous text</w:t>
      </w:r>
      <w:bookmarkEnd w:id="606"/>
      <w:bookmarkEnd w:id="607"/>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3B958900" w:rsidR="00C02B8C" w:rsidRPr="00DD7CCF" w:rsidRDefault="004D2E67" w:rsidP="00EB2024">
      <w:pPr>
        <w:pStyle w:val="Cmsor3"/>
      </w:pPr>
      <w:bookmarkStart w:id="608" w:name="_26gcps9vrjkt" w:colFirst="0" w:colLast="0"/>
      <w:bookmarkStart w:id="609" w:name="_Ref43988286"/>
      <w:bookmarkStart w:id="610" w:name="_Toc182997079"/>
      <w:bookmarkEnd w:id="608"/>
      <w:r w:rsidRPr="00DD7CCF">
        <w:t>Editorial deletion</w:t>
      </w:r>
      <w:bookmarkEnd w:id="609"/>
      <w:r w:rsidR="00E61AB0">
        <w:t xml:space="preserve"> (suppression)</w:t>
      </w:r>
      <w:bookmarkEnd w:id="610"/>
    </w:p>
    <w:p w14:paraId="3E5C2037" w14:textId="77777777" w:rsidR="00E61AB0" w:rsidRPr="00DD7CCF" w:rsidRDefault="00E61AB0" w:rsidP="00E61AB0">
      <w:pPr>
        <w:pStyle w:val="Lista"/>
      </w:pPr>
      <w:r w:rsidRPr="00DD7CCF">
        <w:t xml:space="preserve">where you find that one or more </w:t>
      </w:r>
      <w:r>
        <w:t xml:space="preserve">unnecessary </w:t>
      </w:r>
      <w:r w:rsidRPr="00DD7CCF">
        <w:t xml:space="preserve">characters were </w:t>
      </w:r>
      <w:r w:rsidRPr="005D2B22">
        <w:rPr>
          <w:b/>
          <w:bCs/>
        </w:rPr>
        <w:t>erroneously added</w:t>
      </w:r>
      <w:r w:rsidRPr="00DD7CCF">
        <w:t xml:space="preserve"> by the scribe, and </w:t>
      </w:r>
      <w:r>
        <w:t>the text can be corrected</w:t>
      </w:r>
      <w:r w:rsidRPr="00DD7CCF">
        <w:t xml:space="preserve">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5B53A555" w:rsidR="00C02B8C" w:rsidRPr="00DD7CCF" w:rsidRDefault="004D2E67" w:rsidP="00E2714A">
      <w:pPr>
        <w:pStyle w:val="Lista"/>
      </w:pPr>
      <w:r w:rsidRPr="00DD7CCF">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110B53">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EB2024">
      <w:pPr>
        <w:pStyle w:val="Cmsor3"/>
      </w:pPr>
      <w:bookmarkStart w:id="611" w:name="_mhw0d0be1rtp" w:colFirst="0" w:colLast="0"/>
      <w:bookmarkStart w:id="612" w:name="_Ref43988316"/>
      <w:bookmarkStart w:id="613" w:name="_Toc182997080"/>
      <w:bookmarkEnd w:id="611"/>
      <w:r w:rsidRPr="00DD7CCF">
        <w:t>Editorial addition</w:t>
      </w:r>
      <w:bookmarkEnd w:id="612"/>
      <w:bookmarkEnd w:id="613"/>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514C42F8"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FE7AC5">
        <w:fldChar w:fldCharType="begin"/>
      </w:r>
      <w:r w:rsidR="00FE7AC5">
        <w:instrText xml:space="preserve"> REF _Ref43979611 \r \h </w:instrText>
      </w:r>
      <w:r w:rsidR="00FE7AC5">
        <w:fldChar w:fldCharType="separate"/>
      </w:r>
      <w:r w:rsidR="00110B53">
        <w:t>5.4</w:t>
      </w:r>
      <w:r w:rsidR="00FE7AC5">
        <w:fldChar w:fldCharType="end"/>
      </w:r>
      <w:r w:rsidRPr="00DD7CCF">
        <w:t>)</w:t>
      </w:r>
    </w:p>
    <w:p w14:paraId="08353EDE" w14:textId="70C8F424" w:rsidR="00FE7AC5" w:rsidRDefault="00FE7AC5" w:rsidP="00E2714A">
      <w:pPr>
        <w:pStyle w:val="Lista"/>
      </w:pPr>
      <w:r w:rsidRPr="00FE7AC5">
        <w:lastRenderedPageBreak/>
        <w:t>scribal omissions that you do not correct are to be encoded as per §</w:t>
      </w:r>
      <w:r w:rsidR="00E61AB0">
        <w:fldChar w:fldCharType="begin"/>
      </w:r>
      <w:r w:rsidR="00E61AB0">
        <w:instrText xml:space="preserve"> REF _Ref63674857 \r \h </w:instrText>
      </w:r>
      <w:r w:rsidR="00E61AB0">
        <w:fldChar w:fldCharType="separate"/>
      </w:r>
      <w:r w:rsidR="00110B53">
        <w:t>6.4</w:t>
      </w:r>
      <w:r w:rsidR="00E61AB0">
        <w:fldChar w:fldCharType="end"/>
      </w:r>
      <w:r w:rsidRPr="00FE7AC5">
        <w:t>, while omissions corrected by a premodern editor on the original support are covered under §</w:t>
      </w:r>
      <w:r>
        <w:fldChar w:fldCharType="begin"/>
      </w:r>
      <w:r>
        <w:instrText xml:space="preserve"> REF _Ref43978471 \r \h </w:instrText>
      </w:r>
      <w:r>
        <w:fldChar w:fldCharType="separate"/>
      </w:r>
      <w:r w:rsidR="00110B53">
        <w:t>4.4.2</w:t>
      </w:r>
      <w:r>
        <w:fldChar w:fldCharType="end"/>
      </w:r>
      <w:r w:rsidRPr="00FE7AC5">
        <w:t xml:space="preserve"> </w:t>
      </w:r>
    </w:p>
    <w:p w14:paraId="1C7299B3" w14:textId="209BED52"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110B53">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36E5006F"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10B53">
        <w:t>5.5</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EB2024">
      <w:pPr>
        <w:pStyle w:val="Cmsor3"/>
      </w:pPr>
      <w:bookmarkStart w:id="614" w:name="_9w2cv2tff5ws" w:colFirst="0" w:colLast="0"/>
      <w:bookmarkStart w:id="615" w:name="_Ref43988467"/>
      <w:bookmarkStart w:id="616" w:name="_Toc182997081"/>
      <w:bookmarkEnd w:id="614"/>
      <w:r w:rsidRPr="00DD7CCF">
        <w:t>Distinguishing correction from deletion and addition</w:t>
      </w:r>
      <w:bookmarkEnd w:id="615"/>
      <w:bookmarkEnd w:id="616"/>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6B076546" w:rsidR="00C02B8C" w:rsidRPr="00DD7CCF" w:rsidRDefault="004D2E67" w:rsidP="00E2714A">
      <w:pPr>
        <w:pStyle w:val="Lista2"/>
      </w:pPr>
      <w:r w:rsidRPr="00DD7CCF">
        <w:t>the nature of intervention must always be considered on the lev</w:t>
      </w:r>
      <w:r w:rsidR="00A21B99" w:rsidRPr="00DD7CCF">
        <w:t xml:space="preserve">el of </w:t>
      </w:r>
      <w:r w:rsidR="00A21B99">
        <w:t>transliterated characters</w:t>
      </w:r>
      <w:r w:rsidR="00A21B99" w:rsidRPr="00DD7CCF">
        <w:t>,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3E873A2E"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00A21B99">
        <w:rPr>
          <w:b/>
          <w:bCs/>
        </w:rPr>
        <w:t xml:space="preserve">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lastRenderedPageBreak/>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7CDC2D02"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vowelless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110B53">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EB2024">
      <w:pPr>
        <w:pStyle w:val="Cmsor3"/>
      </w:pPr>
      <w:bookmarkStart w:id="617" w:name="_xk5v4l7lzr6g" w:colFirst="0" w:colLast="0"/>
      <w:bookmarkStart w:id="618" w:name="_Ref43988445"/>
      <w:bookmarkStart w:id="619" w:name="_Toc182997082"/>
      <w:bookmarkEnd w:id="617"/>
      <w:r w:rsidRPr="00DD7CCF">
        <w:t>Good practice in correction</w:t>
      </w:r>
      <w:bookmarkEnd w:id="618"/>
      <w:bookmarkEnd w:id="619"/>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encode this intervention depending on how vowelless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w:t>
      </w:r>
      <w:proofErr w:type="spellStart"/>
      <w:r w:rsidRPr="00DD7CCF">
        <w:rPr>
          <w:rStyle w:val="Code"/>
        </w:rPr>
        <w:t>corr</w:t>
      </w:r>
      <w:proofErr w:type="spellEnd"/>
      <w:r w:rsidRPr="00DD7CCF">
        <w:rPr>
          <w:rStyle w:val="Code"/>
        </w:rPr>
        <w:t>&gt;&lt;/choice&gt;</w:t>
      </w:r>
    </w:p>
    <w:p w14:paraId="492B42F7" w14:textId="11291000"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rsidR="00110B53">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lastRenderedPageBreak/>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0ED9A8C6"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110B53">
        <w:t>6.3.3</w:t>
      </w:r>
      <w:r w:rsidR="0082156E" w:rsidRPr="00DD7CCF">
        <w:fldChar w:fldCharType="end"/>
      </w:r>
      <w:r w:rsidRPr="00DD7CCF">
        <w:t>)</w:t>
      </w:r>
    </w:p>
    <w:p w14:paraId="6DD9832B" w14:textId="62194AA2" w:rsidR="00C02B8C" w:rsidRPr="00DD7CCF" w:rsidRDefault="004D2E67" w:rsidP="00EB2024">
      <w:pPr>
        <w:pStyle w:val="Cmsor2"/>
      </w:pPr>
      <w:bookmarkStart w:id="620" w:name="_s3fp2wg6e0tr" w:colFirst="0" w:colLast="0"/>
      <w:bookmarkStart w:id="621" w:name="_Ref43979756"/>
      <w:bookmarkStart w:id="622" w:name="_Toc182997083"/>
      <w:bookmarkEnd w:id="620"/>
      <w:r w:rsidRPr="00DD7CCF">
        <w:t xml:space="preserve">Encoding </w:t>
      </w:r>
      <w:r w:rsidR="006733B4" w:rsidRPr="00DD7CCF">
        <w:t>normalisation</w:t>
      </w:r>
      <w:bookmarkEnd w:id="621"/>
      <w:bookmarkEnd w:id="622"/>
    </w:p>
    <w:p w14:paraId="4C8A02C1" w14:textId="5F7A2267" w:rsidR="00C02B8C" w:rsidRPr="00DD7CCF" w:rsidRDefault="004D2E67" w:rsidP="00EB2024">
      <w:pPr>
        <w:pStyle w:val="Cmsor3"/>
      </w:pPr>
      <w:bookmarkStart w:id="623" w:name="_4q8co2w6em7s" w:colFirst="0" w:colLast="0"/>
      <w:bookmarkStart w:id="624" w:name="_Ref43981422"/>
      <w:bookmarkStart w:id="625" w:name="_Toc182997084"/>
      <w:bookmarkEnd w:id="623"/>
      <w:r w:rsidRPr="00DD7CCF">
        <w:t>Flagging non-standard usage</w:t>
      </w:r>
      <w:bookmarkEnd w:id="624"/>
      <w:bookmarkEnd w:id="625"/>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EB2024">
      <w:pPr>
        <w:pStyle w:val="Cmsor3"/>
      </w:pPr>
      <w:bookmarkStart w:id="626" w:name="_gfq2483l08s8" w:colFirst="0" w:colLast="0"/>
      <w:bookmarkStart w:id="627" w:name="_Ref43979886"/>
      <w:bookmarkStart w:id="628" w:name="_Toc182997085"/>
      <w:bookmarkEnd w:id="626"/>
      <w:r w:rsidRPr="00DD7CCF">
        <w:t>Normalising non-standard usage</w:t>
      </w:r>
      <w:bookmarkEnd w:id="627"/>
      <w:bookmarkEnd w:id="628"/>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EB2024">
      <w:pPr>
        <w:pStyle w:val="Cmsor3"/>
      </w:pPr>
      <w:bookmarkStart w:id="629" w:name="_17phg3rwszds" w:colFirst="0" w:colLast="0"/>
      <w:bookmarkStart w:id="630" w:name="_Ref43988493"/>
      <w:bookmarkStart w:id="631" w:name="_Toc182997086"/>
      <w:bookmarkEnd w:id="629"/>
      <w:r w:rsidRPr="00DD7CCF">
        <w:t>Nesting normalisation and correction</w:t>
      </w:r>
      <w:bookmarkEnd w:id="630"/>
      <w:bookmarkEnd w:id="631"/>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547335" w:rsidRDefault="004D2E67" w:rsidP="00547335">
      <w:pPr>
        <w:pStyle w:val="Lista2"/>
        <w:rPr>
          <w:rStyle w:val="Code"/>
          <w:rFonts w:ascii="Gentium Plus" w:hAnsi="Gentium Plus" w:cs="Arial Unicode MS"/>
          <w:noProof w:val="0"/>
          <w:color w:val="auto"/>
          <w:shd w:val="clear" w:color="auto" w:fill="auto"/>
        </w:rPr>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547335" w:rsidRDefault="00547335" w:rsidP="00547335">
      <w:pPr>
        <w:pStyle w:val="Lista2"/>
        <w:rPr>
          <w:rStyle w:val="Code"/>
          <w:rFonts w:ascii="Gentium Plus" w:hAnsi="Gentium Plus" w:cs="Arial Unicode MS"/>
          <w:noProof w:val="0"/>
          <w:color w:val="auto"/>
          <w:shd w:val="clear" w:color="auto" w:fill="auto"/>
        </w:rPr>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lastRenderedPageBreak/>
        <w:t xml:space="preserve">in an inscription that tendentiously omits </w:t>
      </w:r>
      <w:proofErr w:type="spellStart"/>
      <w:r w:rsidRPr="00547335">
        <w:rPr>
          <w:rStyle w:val="Foreign"/>
        </w:rPr>
        <w:t>virāma</w:t>
      </w:r>
      <w:r w:rsidRPr="00547335">
        <w:t>s</w:t>
      </w:r>
      <w:proofErr w:type="spellEnd"/>
      <w:r w:rsidRPr="00547335">
        <w:t xml:space="preserve">, this omission is encoded as a non-standard feature (normalising the final </w:t>
      </w:r>
      <w:r w:rsidRPr="00547335">
        <w:rPr>
          <w:rStyle w:val="Foreign"/>
        </w:rPr>
        <w:t>a</w:t>
      </w:r>
      <w:r w:rsidRPr="00547335">
        <w:t xml:space="preserve"> to a </w:t>
      </w:r>
      <w:r w:rsidRPr="00547335">
        <w:rPr>
          <w:rStyle w:val="Foreign"/>
        </w:rPr>
        <w:t>virāma</w:t>
      </w:r>
      <w:r w:rsidR="00FF5EF5" w:rsidRPr="006B5499">
        <w:rPr>
          <w:rStyle w:val="Lbjegyzet-hivatkozs"/>
        </w:rPr>
        <w:footnoteReference w:id="39"/>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78E06BE9"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10B53">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EB2024">
      <w:pPr>
        <w:pStyle w:val="Cmsor3"/>
      </w:pPr>
      <w:bookmarkStart w:id="632" w:name="_ed4evxx65471" w:colFirst="0" w:colLast="0"/>
      <w:bookmarkStart w:id="633" w:name="_Ref43988385"/>
      <w:bookmarkStart w:id="634" w:name="_Toc182997087"/>
      <w:bookmarkEnd w:id="632"/>
      <w:r w:rsidRPr="00DD7CCF">
        <w:t>Good practice in normalisation</w:t>
      </w:r>
      <w:bookmarkEnd w:id="633"/>
      <w:bookmarkEnd w:id="634"/>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lastRenderedPageBreak/>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0461DD22"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110B53">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t>the last example also shows that a word break rendered invisible by the substandard spelling may be made visible and marked by a space in the normalized reading</w:t>
      </w:r>
    </w:p>
    <w:p w14:paraId="1ED01A7E" w14:textId="77777777" w:rsidR="00C02B8C" w:rsidRPr="00DD7CCF" w:rsidRDefault="004D2E67" w:rsidP="00EB2024">
      <w:pPr>
        <w:pStyle w:val="Cmsor3"/>
      </w:pPr>
      <w:bookmarkStart w:id="635" w:name="_ucm4r081jfln" w:colFirst="0" w:colLast="0"/>
      <w:bookmarkStart w:id="636" w:name="_Toc182997088"/>
      <w:bookmarkEnd w:id="635"/>
      <w:r w:rsidRPr="00DD7CCF">
        <w:t>How non-standard is non-standard?</w:t>
      </w:r>
      <w:bookmarkEnd w:id="636"/>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2B685C4C"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110B53">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lastRenderedPageBreak/>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EB2024">
      <w:pPr>
        <w:pStyle w:val="Cmsor3"/>
      </w:pPr>
      <w:bookmarkStart w:id="637" w:name="_65k0k8n31en0" w:colFirst="0" w:colLast="0"/>
      <w:bookmarkStart w:id="638" w:name="_Ref43987541"/>
      <w:bookmarkStart w:id="639" w:name="_Toc182997089"/>
      <w:bookmarkEnd w:id="637"/>
      <w:r w:rsidRPr="00DD7CCF">
        <w:t>Supplying punctuation</w:t>
      </w:r>
      <w:bookmarkEnd w:id="638"/>
      <w:bookmarkEnd w:id="639"/>
    </w:p>
    <w:p w14:paraId="1A004FDE" w14:textId="4F5DE364"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CB56FA">
        <w:fldChar w:fldCharType="begin"/>
      </w:r>
      <w:r w:rsidR="00CB56FA">
        <w:instrText xml:space="preserve"> REF _Ref182580335 \r \h </w:instrText>
      </w:r>
      <w:r w:rsidR="00CB56FA">
        <w:fldChar w:fldCharType="separate"/>
      </w:r>
      <w:r w:rsidR="00110B53">
        <w:t>4.2.3.3</w:t>
      </w:r>
      <w:r w:rsidR="00CB56FA">
        <w:fldChar w:fldCharType="end"/>
      </w:r>
      <w:r w:rsidRPr="00DD7CCF">
        <w:t>, editorial punctuation marks must never be added silently to a text</w:t>
      </w:r>
    </w:p>
    <w:p w14:paraId="1904C6A0" w14:textId="149B5849"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10B53">
        <w:t>2.6</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7EB40BB9"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110B53">
        <w:t>2.4</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1FA01411"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CB56FA">
        <w:fldChar w:fldCharType="begin"/>
      </w:r>
      <w:r w:rsidR="00CB56FA">
        <w:instrText xml:space="preserve"> REF _Ref182580335 \r \h </w:instrText>
      </w:r>
      <w:r w:rsidR="00CB56FA">
        <w:fldChar w:fldCharType="separate"/>
      </w:r>
      <w:r w:rsidR="00110B53">
        <w:t>4.2.3.3</w:t>
      </w:r>
      <w:r w:rsidR="00CB56FA">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lastRenderedPageBreak/>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6B5499">
        <w:rPr>
          <w:rStyle w:val="Lbjegyzet-hivatkozs"/>
        </w:rPr>
        <w:footnoteReference w:id="40"/>
      </w:r>
    </w:p>
    <w:p w14:paraId="63621616" w14:textId="77777777" w:rsidR="008A501C" w:rsidRDefault="008A501C" w:rsidP="008A501C">
      <w:pPr>
        <w:pStyle w:val="Lista2"/>
      </w:pPr>
      <w:r>
        <w:t>although many earlier editors supply two levels of punctuation (</w:t>
      </w:r>
      <w:proofErr w:type="spellStart"/>
      <w:r>
        <w:t>daṇḍa</w:t>
      </w:r>
      <w:proofErr w:type="spellEnd"/>
      <w:r>
        <w:t xml:space="preserve"> and double </w:t>
      </w:r>
      <w:proofErr w:type="spellStart"/>
      <w:r>
        <w:t>daṇḍa</w:t>
      </w:r>
      <w:proofErr w:type="spellEnd"/>
      <w:r>
        <w:t>),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62102A">
        <w:rPr>
          <w:rStyle w:val="Codetext"/>
        </w:rPr>
        <w:t>=</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62102A">
        <w:rPr>
          <w:rStyle w:val="Codetext"/>
        </w:rPr>
        <w:t>=</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8"/>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16FE94B6" w:rsidR="004B08F9" w:rsidRPr="00DD7CCF" w:rsidRDefault="004B08F9" w:rsidP="009F585E">
            <w:pPr>
              <w:pStyle w:val="Kpalrs"/>
            </w:pPr>
            <w:r w:rsidRPr="00DD7CCF">
              <w:t xml:space="preserve">Example </w:t>
            </w:r>
            <w:r w:rsidR="00542B66">
              <w:fldChar w:fldCharType="begin"/>
            </w:r>
            <w:r w:rsidR="00542B66">
              <w:instrText xml:space="preserve"> STYLEREF 3 \s </w:instrText>
            </w:r>
            <w:r w:rsidR="00542B66">
              <w:fldChar w:fldCharType="separate"/>
            </w:r>
            <w:r w:rsidR="00110B53">
              <w:rPr>
                <w:noProof/>
              </w:rPr>
              <w:t>6.3.6</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A</w:t>
            </w:r>
            <w:r w:rsidR="00542B66">
              <w:rPr>
                <w:noProof/>
              </w:rPr>
              <w:fldChar w:fldCharType="end"/>
            </w:r>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8"/>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0BB44832" w:rsidR="004B08F9" w:rsidRPr="00DD7CCF" w:rsidRDefault="004B08F9" w:rsidP="009F585E">
            <w:pPr>
              <w:pStyle w:val="Kpalrs"/>
            </w:pPr>
            <w:r w:rsidRPr="00DD7CCF">
              <w:t xml:space="preserve">Example </w:t>
            </w:r>
            <w:r w:rsidR="00542B66">
              <w:fldChar w:fldCharType="begin"/>
            </w:r>
            <w:r w:rsidR="00542B66">
              <w:instrText xml:space="preserve"> STYLEREF 3 \s </w:instrText>
            </w:r>
            <w:r w:rsidR="00542B66">
              <w:fldChar w:fldCharType="separate"/>
            </w:r>
            <w:r w:rsidR="00110B53">
              <w:rPr>
                <w:noProof/>
              </w:rPr>
              <w:t>6.3.6</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B</w:t>
            </w:r>
            <w:r w:rsidR="00542B66">
              <w:rPr>
                <w:noProof/>
              </w:rPr>
              <w:fldChar w:fldCharType="end"/>
            </w:r>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A26BC">
            <w:pPr>
              <w:pStyle w:val="CodeParagraph"/>
              <w:keepNext/>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EB2024">
      <w:pPr>
        <w:pStyle w:val="Cmsor3"/>
      </w:pPr>
      <w:bookmarkStart w:id="640" w:name="_1tyn3helxkp0" w:colFirst="0" w:colLast="0"/>
      <w:bookmarkStart w:id="641" w:name="_Ref43991983"/>
      <w:bookmarkStart w:id="642" w:name="_Toc182997090"/>
      <w:bookmarkEnd w:id="640"/>
      <w:r w:rsidRPr="00DD7CCF">
        <w:t>Automated normali</w:t>
      </w:r>
      <w:r w:rsidRPr="008608D1">
        <w:t>sation</w:t>
      </w:r>
      <w:bookmarkEnd w:id="641"/>
      <w:bookmarkEnd w:id="642"/>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proofErr w:type="spellStart"/>
      <w:r w:rsidRPr="00DD7CCF">
        <w:rPr>
          <w:rStyle w:val="Foreign"/>
        </w:rPr>
        <w:t>avagraha</w:t>
      </w:r>
      <w:r w:rsidRPr="005D2B22">
        <w:rPr>
          <w:b/>
          <w:bCs/>
        </w:rPr>
        <w:t>s</w:t>
      </w:r>
      <w:proofErr w:type="spellEnd"/>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6B5499">
        <w:rPr>
          <w:rStyle w:val="Lbjegyzet-hivatkozs"/>
        </w:rPr>
        <w:footnoteReference w:id="41"/>
      </w:r>
    </w:p>
    <w:p w14:paraId="635D1B9D" w14:textId="0C6582AB" w:rsidR="00C02B8C" w:rsidRDefault="004D2E67" w:rsidP="00E2714A">
      <w:pPr>
        <w:pStyle w:val="Lista2"/>
      </w:pPr>
      <w:r w:rsidRPr="00DD7CCF">
        <w:t xml:space="preserve">original </w:t>
      </w:r>
      <w:proofErr w:type="spellStart"/>
      <w:r w:rsidRPr="00DD7CCF">
        <w:rPr>
          <w:rStyle w:val="Foreign"/>
        </w:rPr>
        <w:t>avagraha</w:t>
      </w:r>
      <w:r w:rsidRPr="00DD7CCF">
        <w:t>s</w:t>
      </w:r>
      <w:proofErr w:type="spellEnd"/>
      <w:r w:rsidRPr="00DD7CCF">
        <w:t xml:space="preserve"> transliterated as ’! will not be auto-tagged in this way, but the exclamation mark will be removed automatically</w:t>
      </w:r>
    </w:p>
    <w:p w14:paraId="4406FC61" w14:textId="77777777" w:rsidR="008A501C" w:rsidRDefault="008A501C" w:rsidP="008A501C">
      <w:pPr>
        <w:pStyle w:val="Lista2"/>
      </w:pPr>
      <w:r>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t xml:space="preserve">e.g. </w:t>
      </w:r>
      <w:r w:rsidRPr="00060C45">
        <w:rPr>
          <w:rStyle w:val="Code"/>
        </w:rPr>
        <w:t xml:space="preserve">&lt;supplied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62102A">
        <w:rPr>
          <w:rStyle w:val="Codetext"/>
        </w:rPr>
        <w:t>=</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FCA9853" w14:textId="7E773276" w:rsidR="00DA61F4" w:rsidRDefault="00DA61F4" w:rsidP="00EB2024">
      <w:pPr>
        <w:pStyle w:val="Cmsor2"/>
      </w:pPr>
      <w:bookmarkStart w:id="643" w:name="_Ref63674857"/>
      <w:bookmarkStart w:id="644" w:name="_Ref43978756"/>
      <w:bookmarkStart w:id="645" w:name="_Toc182997091"/>
      <w:r>
        <w:lastRenderedPageBreak/>
        <w:t xml:space="preserve">Scribal </w:t>
      </w:r>
      <w:r w:rsidR="006733B4">
        <w:t>omission without editorial restoration</w:t>
      </w:r>
      <w:bookmarkEnd w:id="643"/>
      <w:bookmarkEnd w:id="645"/>
    </w:p>
    <w:p w14:paraId="497D2577" w14:textId="77777777" w:rsidR="00DA61F4" w:rsidRDefault="00DA61F4" w:rsidP="00DA61F4">
      <w:pPr>
        <w:pStyle w:val="Lista"/>
      </w:pPr>
      <w:r>
        <w:t>this subsection is concerned with cases when the engraver omitted one or more characters from the text, and you cannot restore the omitted text</w:t>
      </w:r>
    </w:p>
    <w:p w14:paraId="61132550" w14:textId="2F2E9099" w:rsidR="00DA61F4" w:rsidRDefault="00DA61F4" w:rsidP="00DA61F4">
      <w:pPr>
        <w:pStyle w:val="Lista2"/>
      </w:pPr>
      <w:r>
        <w:t>scribal omissions corrected by a premodern editor on the original artifact are covered under §</w:t>
      </w:r>
      <w:r>
        <w:fldChar w:fldCharType="begin"/>
      </w:r>
      <w:r>
        <w:instrText xml:space="preserve"> REF _Ref43978471 \r \h </w:instrText>
      </w:r>
      <w:r>
        <w:fldChar w:fldCharType="separate"/>
      </w:r>
      <w:r w:rsidR="00110B53">
        <w:t>4.4.2</w:t>
      </w:r>
      <w:r>
        <w:fldChar w:fldCharType="end"/>
      </w:r>
      <w:r>
        <w:t>, and scribal omissions restored by the modern editor are dealt with under §</w:t>
      </w:r>
      <w:r>
        <w:fldChar w:fldCharType="begin"/>
      </w:r>
      <w:r>
        <w:instrText xml:space="preserve"> REF _Ref43988316 \r \h </w:instrText>
      </w:r>
      <w:r>
        <w:fldChar w:fldCharType="separate"/>
      </w:r>
      <w:r w:rsidR="00110B53">
        <w:t>6.2.4</w:t>
      </w:r>
      <w:r>
        <w:fldChar w:fldCharType="end"/>
      </w:r>
    </w:p>
    <w:p w14:paraId="368B5B29" w14:textId="77777777" w:rsidR="00DA61F4" w:rsidRDefault="00DA61F4" w:rsidP="00DA61F4">
      <w:pPr>
        <w:pStyle w:val="Lista"/>
      </w:pPr>
      <w:r>
        <w:t xml:space="preserve">the encoding of such omissions, like that of lacunae, involves the </w:t>
      </w:r>
      <w:r w:rsidRPr="00DA61F4">
        <w:rPr>
          <w:rStyle w:val="Code"/>
        </w:rPr>
        <w:t>&lt;gap/&gt;</w:t>
      </w:r>
      <w:r>
        <w:t xml:space="preserve"> element, with the following mandatory attributes</w:t>
      </w:r>
    </w:p>
    <w:p w14:paraId="1B34F95B" w14:textId="77777777" w:rsidR="00DA61F4" w:rsidRDefault="00DA61F4" w:rsidP="00DA61F4">
      <w:pPr>
        <w:pStyle w:val="Lista2"/>
      </w:pPr>
      <w:r w:rsidRPr="00DA61F4">
        <w:rPr>
          <w:rStyle w:val="Codeattribute"/>
        </w:rPr>
        <w:t>@reason</w:t>
      </w:r>
      <w:r w:rsidRPr="00DA61F4">
        <w:rPr>
          <w:rStyle w:val="Code"/>
        </w:rPr>
        <w:t>=</w:t>
      </w:r>
      <w:r w:rsidRPr="00DA61F4">
        <w:rPr>
          <w:rStyle w:val="Codevalue"/>
        </w:rPr>
        <w:t>"omitted"</w:t>
      </w:r>
    </w:p>
    <w:p w14:paraId="5A4EDA25" w14:textId="77777777" w:rsidR="00DA61F4" w:rsidRDefault="00DA61F4" w:rsidP="00DA61F4">
      <w:pPr>
        <w:pStyle w:val="Lista2"/>
      </w:pPr>
      <w:r w:rsidRPr="00DA61F4">
        <w:rPr>
          <w:rStyle w:val="Codeattribute"/>
        </w:rPr>
        <w:t>@unit</w:t>
      </w:r>
      <w:r w:rsidRPr="00DA61F4">
        <w:rPr>
          <w:rStyle w:val="Code"/>
        </w:rPr>
        <w:t>=</w:t>
      </w:r>
      <w:r w:rsidRPr="00DA61F4">
        <w:rPr>
          <w:rStyle w:val="Codevalue"/>
        </w:rPr>
        <w:t>"character"</w:t>
      </w:r>
    </w:p>
    <w:p w14:paraId="1E139F3A" w14:textId="2237BF66" w:rsidR="00DA61F4" w:rsidRDefault="00DA61F4" w:rsidP="00DA61F4">
      <w:pPr>
        <w:pStyle w:val="Lista2"/>
      </w:pPr>
      <w:r>
        <w:t xml:space="preserve">either </w:t>
      </w:r>
      <w:r w:rsidRPr="00DA61F4">
        <w:rPr>
          <w:rStyle w:val="Codeattribute"/>
        </w:rPr>
        <w:t>@extent</w:t>
      </w:r>
      <w:r>
        <w:t xml:space="preserve"> or </w:t>
      </w:r>
      <w:r w:rsidRPr="00DA61F4">
        <w:rPr>
          <w:rStyle w:val="Codeattribute"/>
        </w:rPr>
        <w:t>@quantity</w:t>
      </w:r>
      <w:r>
        <w:t>, as explained under §</w:t>
      </w:r>
      <w:r>
        <w:fldChar w:fldCharType="begin"/>
      </w:r>
      <w:r>
        <w:instrText xml:space="preserve"> REF _Ref43988016 \r \h </w:instrText>
      </w:r>
      <w:r>
        <w:fldChar w:fldCharType="separate"/>
      </w:r>
      <w:r w:rsidR="00110B53">
        <w:t>5.4.3</w:t>
      </w:r>
      <w:r>
        <w:fldChar w:fldCharType="end"/>
      </w:r>
    </w:p>
    <w:p w14:paraId="705CAF84" w14:textId="27979B3D" w:rsidR="00DA61F4" w:rsidRPr="00DA61F4" w:rsidRDefault="00DA61F4" w:rsidP="00DA61F4">
      <w:pPr>
        <w:pStyle w:val="Lista"/>
      </w:pPr>
      <w:r>
        <w:t xml:space="preserve">if such an omission occurs in metrical verse, then encode the prosody of the omitted text by wrapping the </w:t>
      </w:r>
      <w:r w:rsidRPr="00DA61F4">
        <w:rPr>
          <w:rStyle w:val="Code"/>
        </w:rPr>
        <w:t>&lt;gap/&gt;</w:t>
      </w:r>
      <w:r>
        <w:t xml:space="preserve"> element in </w:t>
      </w:r>
      <w:r w:rsidRPr="00DA61F4">
        <w:rPr>
          <w:rStyle w:val="Code"/>
        </w:rPr>
        <w:t>&lt;seg&gt;</w:t>
      </w:r>
      <w:r>
        <w:t xml:space="preserve"> and adding </w:t>
      </w:r>
      <w:r w:rsidRPr="00DA61F4">
        <w:rPr>
          <w:rStyle w:val="Codeattribute"/>
        </w:rPr>
        <w:t>@met</w:t>
      </w:r>
      <w:r>
        <w:t xml:space="preserve"> to the latter, with values as per §</w:t>
      </w:r>
      <w:r>
        <w:fldChar w:fldCharType="begin"/>
      </w:r>
      <w:r>
        <w:instrText xml:space="preserve"> REF _Ref43981586 \r \h </w:instrText>
      </w:r>
      <w:r>
        <w:fldChar w:fldCharType="separate"/>
      </w:r>
      <w:r w:rsidR="00110B53">
        <w:t>5.4.4</w:t>
      </w:r>
      <w:r>
        <w:fldChar w:fldCharType="end"/>
      </w:r>
    </w:p>
    <w:p w14:paraId="5FA19843" w14:textId="4C0D2F3D" w:rsidR="00C02B8C" w:rsidRPr="00DD7CCF" w:rsidRDefault="004D2E67" w:rsidP="00EB2024">
      <w:pPr>
        <w:pStyle w:val="Cmsor1"/>
      </w:pPr>
      <w:bookmarkStart w:id="646" w:name="_Ref181352167"/>
      <w:bookmarkStart w:id="647" w:name="_Toc182997092"/>
      <w:r w:rsidRPr="00DD7CCF">
        <w:lastRenderedPageBreak/>
        <w:t xml:space="preserve">Encoding </w:t>
      </w:r>
      <w:r w:rsidR="006733B4" w:rsidRPr="00DD7CCF">
        <w:t>additional information in the edition</w:t>
      </w:r>
      <w:bookmarkEnd w:id="644"/>
      <w:bookmarkEnd w:id="646"/>
      <w:bookmarkEnd w:id="647"/>
    </w:p>
    <w:p w14:paraId="555B319B" w14:textId="7EB4D08F" w:rsidR="00C02B8C" w:rsidRPr="00DD7CCF" w:rsidRDefault="004D2E67" w:rsidP="00EB2024">
      <w:pPr>
        <w:pStyle w:val="Cmsor2"/>
      </w:pPr>
      <w:bookmarkStart w:id="648" w:name="_hrv588cx6rm9" w:colFirst="0" w:colLast="0"/>
      <w:bookmarkStart w:id="649" w:name="_Ref43980607"/>
      <w:bookmarkStart w:id="650" w:name="_Toc182997093"/>
      <w:bookmarkEnd w:id="648"/>
      <w:r w:rsidRPr="00DD7CCF">
        <w:t xml:space="preserve">Numeral </w:t>
      </w:r>
      <w:r w:rsidR="006733B4" w:rsidRPr="00DD7CCF">
        <w:t>values</w:t>
      </w:r>
      <w:bookmarkEnd w:id="649"/>
      <w:bookmarkEnd w:id="650"/>
    </w:p>
    <w:p w14:paraId="268AFD66" w14:textId="1D11D9B4" w:rsidR="00C02B8C" w:rsidRPr="00DD7CCF" w:rsidRDefault="004D2E67" w:rsidP="00EB2024">
      <w:pPr>
        <w:pStyle w:val="Cmsor3"/>
      </w:pPr>
      <w:bookmarkStart w:id="651" w:name="_u6q2l31rs9n0" w:colFirst="0" w:colLast="0"/>
      <w:bookmarkStart w:id="652" w:name="_Toc182997094"/>
      <w:bookmarkEnd w:id="651"/>
      <w:r w:rsidRPr="00DD7CCF">
        <w:t>Generic numeral markup</w:t>
      </w:r>
      <w:bookmarkEnd w:id="652"/>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5919E584"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543984">
        <w:fldChar w:fldCharType="begin"/>
      </w:r>
      <w:r w:rsidR="00543984">
        <w:instrText xml:space="preserve"> REF _Ref182551676 \r \h </w:instrText>
      </w:r>
      <w:r w:rsidR="00543984">
        <w:fldChar w:fldCharType="separate"/>
      </w:r>
      <w:r w:rsidR="00110B53">
        <w:t>4.2.2</w:t>
      </w:r>
      <w:r w:rsidR="00543984">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3B8E1036"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CB56FA">
        <w:fldChar w:fldCharType="begin"/>
      </w:r>
      <w:r w:rsidR="00CB56FA">
        <w:instrText xml:space="preserve"> REF _Ref182579753 \r \h </w:instrText>
      </w:r>
      <w:r w:rsidR="00CB56FA">
        <w:fldChar w:fldCharType="separate"/>
      </w:r>
      <w:r w:rsidR="00110B53">
        <w:t>4.2.4</w:t>
      </w:r>
      <w:r w:rsidR="00CB56FA">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8E6CB2" w:rsidRDefault="004D2E67" w:rsidP="00E2714A">
      <w:pPr>
        <w:pStyle w:val="Lista2"/>
        <w:rPr>
          <w:rStyle w:val="Code"/>
          <w:rFonts w:ascii="Gentium Plus" w:hAnsi="Gentium Plus" w:cs="Arial Unicode MS"/>
          <w:noProof w:val="0"/>
          <w:color w:val="auto"/>
          <w:shd w:val="clear" w:color="auto" w:fill="auto"/>
        </w:rPr>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1C8D1BB" w14:textId="74F60386" w:rsidR="008E6CB2" w:rsidRPr="008E6CB2" w:rsidRDefault="008E6CB2" w:rsidP="00E2714A">
      <w:pPr>
        <w:pStyle w:val="Lista2"/>
      </w:pPr>
      <w:r w:rsidRPr="008E6CB2">
        <w:t>see</w:t>
      </w:r>
      <w:r>
        <w:t xml:space="preserve"> also </w:t>
      </w:r>
      <w:r>
        <w:fldChar w:fldCharType="begin"/>
      </w:r>
      <w:r>
        <w:instrText xml:space="preserve"> REF _Ref182560821 \h </w:instrText>
      </w:r>
      <w:r>
        <w:fldChar w:fldCharType="separate"/>
      </w:r>
      <w:r w:rsidR="00110B53" w:rsidRPr="00DD7CCF">
        <w:t xml:space="preserve">Example </w:t>
      </w:r>
      <w:r w:rsidR="00110B53">
        <w:rPr>
          <w:noProof/>
        </w:rPr>
        <w:t>4.2.2</w:t>
      </w:r>
      <w:r w:rsidR="00110B53" w:rsidRPr="00DD7CCF">
        <w:t>.</w:t>
      </w:r>
      <w:r w:rsidR="00110B53">
        <w:rPr>
          <w:noProof/>
        </w:rPr>
        <w:t>A</w:t>
      </w:r>
      <w:r>
        <w:fldChar w:fldCharType="end"/>
      </w:r>
      <w:r>
        <w:t xml:space="preserve"> and </w:t>
      </w:r>
      <w:r>
        <w:fldChar w:fldCharType="begin"/>
      </w:r>
      <w:r>
        <w:instrText xml:space="preserve"> REF _Ref182560892 \h </w:instrText>
      </w:r>
      <w:r>
        <w:fldChar w:fldCharType="separate"/>
      </w:r>
      <w:r w:rsidR="00110B53" w:rsidRPr="00DD7CCF">
        <w:t xml:space="preserve">Example </w:t>
      </w:r>
      <w:r w:rsidR="00110B53">
        <w:rPr>
          <w:noProof/>
        </w:rPr>
        <w:t>7.1.1</w:t>
      </w:r>
      <w:r w:rsidR="00110B53" w:rsidRPr="00DD7CCF">
        <w:t>.</w:t>
      </w:r>
      <w:r w:rsidR="00110B53">
        <w:rPr>
          <w:noProof/>
        </w:rPr>
        <w:t>A</w:t>
      </w:r>
      <w:r>
        <w:fldChar w:fldCharType="end"/>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8"/>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3FE817A7" w:rsidR="00E83110" w:rsidRPr="00DD7CCF" w:rsidRDefault="00E83110" w:rsidP="009F585E">
            <w:pPr>
              <w:pStyle w:val="Kpalrs"/>
            </w:pPr>
            <w:bookmarkStart w:id="653" w:name="_Ref182560892"/>
            <w:r w:rsidRPr="00DD7CCF">
              <w:t xml:space="preserve">Example </w:t>
            </w:r>
            <w:r w:rsidR="00542B66">
              <w:fldChar w:fldCharType="begin"/>
            </w:r>
            <w:r w:rsidR="00542B66">
              <w:instrText xml:space="preserve"> STYLEREF 3 \s </w:instrText>
            </w:r>
            <w:r w:rsidR="00542B66">
              <w:fldChar w:fldCharType="separate"/>
            </w:r>
            <w:r w:rsidR="00110B53">
              <w:rPr>
                <w:noProof/>
              </w:rPr>
              <w:t>7.1.1</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A</w:t>
            </w:r>
            <w:r w:rsidR="00542B66">
              <w:rPr>
                <w:noProof/>
              </w:rPr>
              <w:fldChar w:fldCharType="end"/>
            </w:r>
            <w:bookmarkEnd w:id="653"/>
            <w:r w:rsidRPr="00DD7CCF">
              <w:t>: complex Tamil numeral</w:t>
            </w:r>
          </w:p>
        </w:tc>
      </w:tr>
      <w:tr w:rsidR="00E83110" w:rsidRPr="00DD7CCF" w14:paraId="6E7A2120" w14:textId="77777777" w:rsidTr="00837BA5">
        <w:tc>
          <w:tcPr>
            <w:tcW w:w="5000" w:type="pct"/>
          </w:tcPr>
          <w:p w14:paraId="6AF25A2B" w14:textId="77777777" w:rsidR="00E83110" w:rsidRPr="00DD7CCF" w:rsidRDefault="00E83110" w:rsidP="009A26BC">
            <w:pPr>
              <w:pStyle w:val="Image"/>
              <w:rPr>
                <w:rStyle w:val="Code"/>
              </w:rPr>
            </w:pPr>
            <w:r w:rsidRPr="00DD7CCF">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9A26BC">
            <w:pPr>
              <w:pStyle w:val="TableNote"/>
              <w:keepNext/>
            </w:pPr>
            <w:r w:rsidRPr="00DD7CCF">
              <w:t xml:space="preserve">the numeral </w:t>
            </w:r>
            <w:bookmarkStart w:id="654"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654"/>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EB2024">
      <w:pPr>
        <w:pStyle w:val="Cmsor3"/>
      </w:pPr>
      <w:bookmarkStart w:id="655" w:name="_du4pk4npc5nc" w:colFirst="0" w:colLast="0"/>
      <w:bookmarkStart w:id="656" w:name="_Toc182997095"/>
      <w:bookmarkEnd w:id="655"/>
      <w:r w:rsidRPr="00DD7CCF">
        <w:t>Difficulties in reading numbers</w:t>
      </w:r>
      <w:bookmarkEnd w:id="656"/>
    </w:p>
    <w:p w14:paraId="73970C90" w14:textId="0F3FE93C"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110B53">
        <w:t>5</w:t>
      </w:r>
      <w:r w:rsidR="0082156E" w:rsidRPr="00DD7CCF">
        <w:fldChar w:fldCharType="end"/>
      </w:r>
      <w:r w:rsidRPr="00DD7CCF">
        <w:t>)</w:t>
      </w:r>
    </w:p>
    <w:p w14:paraId="04C9EC8C" w14:textId="77777777" w:rsidR="00C02B8C" w:rsidRPr="00DD7CCF" w:rsidRDefault="004D2E67" w:rsidP="00E2714A">
      <w:pPr>
        <w:pStyle w:val="Lista"/>
      </w:pPr>
      <w:r w:rsidRPr="00DD7CCF">
        <w:lastRenderedPageBreak/>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6B5499">
        <w:rPr>
          <w:rStyle w:val="Lbjegyzet-hivatkozs"/>
        </w:rPr>
        <w:footnoteReference w:id="42"/>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6B5499">
        <w:rPr>
          <w:rStyle w:val="Lbjegyzet-hivatkozs"/>
        </w:rPr>
        <w:footnoteReference w:id="43"/>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EB2024">
      <w:pPr>
        <w:pStyle w:val="Cmsor3"/>
      </w:pPr>
      <w:bookmarkStart w:id="657" w:name="_h6ric5yl5k83" w:colFirst="0" w:colLast="0"/>
      <w:bookmarkStart w:id="658" w:name="_Toc182997096"/>
      <w:bookmarkEnd w:id="657"/>
      <w:r w:rsidRPr="00DD7CCF">
        <w:t>Editorial intervention and numerals</w:t>
      </w:r>
      <w:bookmarkEnd w:id="658"/>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BB504D" w:rsidRDefault="004D2E67" w:rsidP="00E2714A">
      <w:pPr>
        <w:pStyle w:val="Lista2"/>
        <w:rPr>
          <w:rStyle w:val="Code"/>
          <w:rFonts w:ascii="Gentium Plus" w:hAnsi="Gentium Plus" w:cs="Arial Unicode MS"/>
          <w:noProof w:val="0"/>
          <w:color w:val="auto"/>
          <w:shd w:val="clear" w:color="auto" w:fill="auto"/>
        </w:rPr>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7A21D948" w14:textId="77777777" w:rsidR="00BB504D" w:rsidRDefault="00BB504D" w:rsidP="00BB504D">
      <w:pPr>
        <w:pStyle w:val="Lista2"/>
      </w:pPr>
      <w:r>
        <w:t>as a corollary of this, the entire number must be included in the correction markup even when editorial correction affects only one digit of a multi-digit numeral (regardless of whether the digits are in place value notation or not)</w:t>
      </w:r>
    </w:p>
    <w:p w14:paraId="26154B7B" w14:textId="610F6EA1" w:rsidR="00BB504D" w:rsidRPr="00DD7CCF" w:rsidRDefault="00BB504D" w:rsidP="00BB504D">
      <w:pPr>
        <w:pStyle w:val="Lista3"/>
      </w:pPr>
      <w:r>
        <w:lastRenderedPageBreak/>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w:t>
      </w:r>
      <w:r>
        <w:rPr>
          <w:rStyle w:val="Codevalue"/>
        </w:rPr>
        <w:t>18</w:t>
      </w:r>
      <w:r w:rsidRPr="0046000E">
        <w:rPr>
          <w:rStyle w:val="Codevalue"/>
        </w:rPr>
        <w:t>"</w:t>
      </w:r>
      <w:r w:rsidRPr="00DD7CCF">
        <w:rPr>
          <w:rStyle w:val="Code"/>
        </w:rPr>
        <w:t>&gt;</w:t>
      </w:r>
      <w:r>
        <w:rPr>
          <w:rStyle w:val="Codetext"/>
        </w:rPr>
        <w:t>18</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w:t>
      </w:r>
      <w:r>
        <w:rPr>
          <w:rStyle w:val="Codevalue"/>
        </w:rPr>
        <w:t>28</w:t>
      </w:r>
      <w:r w:rsidRPr="0046000E">
        <w:rPr>
          <w:rStyle w:val="Codevalue"/>
        </w:rPr>
        <w:t>"</w:t>
      </w:r>
      <w:r w:rsidRPr="00DD7CCF">
        <w:rPr>
          <w:rStyle w:val="Code"/>
        </w:rPr>
        <w:t>&gt;</w:t>
      </w:r>
      <w:r>
        <w:rPr>
          <w:rStyle w:val="Codetext"/>
        </w:rPr>
        <w:t>28</w:t>
      </w:r>
      <w:r w:rsidRPr="00DD7CCF">
        <w:rPr>
          <w:rStyle w:val="Code"/>
        </w:rPr>
        <w:t>&lt;/num&gt;&lt;/corr&gt;&lt;/choice&gt;</w:t>
      </w:r>
    </w:p>
    <w:p w14:paraId="247F189E" w14:textId="77777777" w:rsidR="00C02B8C" w:rsidRPr="00DD7CCF" w:rsidRDefault="004D2E67" w:rsidP="00EB2024">
      <w:pPr>
        <w:pStyle w:val="Cmsor3"/>
      </w:pPr>
      <w:bookmarkStart w:id="659" w:name="_givjq86nqgzx" w:colFirst="0" w:colLast="0"/>
      <w:bookmarkStart w:id="660" w:name="_Ref72139759"/>
      <w:bookmarkStart w:id="661" w:name="_Toc182997097"/>
      <w:bookmarkEnd w:id="659"/>
      <w:r w:rsidRPr="00DD7CCF">
        <w:t>Numbers expressed in words</w:t>
      </w:r>
      <w:bookmarkEnd w:id="660"/>
      <w:bookmarkEnd w:id="661"/>
    </w:p>
    <w:p w14:paraId="5005B42A" w14:textId="77777777" w:rsidR="00DD0596" w:rsidRDefault="00DD0596" w:rsidP="00DD0596">
      <w:pPr>
        <w:pStyle w:val="Lista"/>
      </w:pPr>
      <w:r>
        <w:t xml:space="preserve">the TEI element </w:t>
      </w:r>
      <w:r w:rsidRPr="00DD0596">
        <w:rPr>
          <w:rStyle w:val="Code"/>
        </w:rPr>
        <w:t>&lt;num&gt;</w:t>
      </w:r>
      <w:r>
        <w:t xml:space="preserve"> may be used to tag anything that has a numerical meaning, and in our practice this element may be optionally used to wrap words expressing numbers, including both numbers spelled out in words (such as </w:t>
      </w:r>
      <w:r w:rsidRPr="00DD0596">
        <w:rPr>
          <w:rStyle w:val="Foreign"/>
        </w:rPr>
        <w:t>ekaḥ</w:t>
      </w:r>
      <w:r>
        <w:t xml:space="preserve"> and </w:t>
      </w:r>
      <w:r w:rsidRPr="00DD0596">
        <w:rPr>
          <w:rStyle w:val="Foreign"/>
        </w:rPr>
        <w:t>aṣṭottaraśataṁ</w:t>
      </w:r>
      <w:r>
        <w:t>), and “coded” numbers (</w:t>
      </w:r>
      <w:proofErr w:type="spellStart"/>
      <w:r w:rsidRPr="00DD0596">
        <w:rPr>
          <w:rStyle w:val="Foreign"/>
        </w:rPr>
        <w:t>bhūtasaṁkhyā</w:t>
      </w:r>
      <w:proofErr w:type="spellEnd"/>
      <w:r>
        <w:t xml:space="preserve">, </w:t>
      </w:r>
      <w:r w:rsidRPr="00DD0596">
        <w:rPr>
          <w:rStyle w:val="Foreign"/>
        </w:rPr>
        <w:t>candrasengkala</w:t>
      </w:r>
      <w:r>
        <w:t>/</w:t>
      </w:r>
      <w:proofErr w:type="spellStart"/>
      <w:r w:rsidRPr="00DD0596">
        <w:rPr>
          <w:rStyle w:val="Foreign"/>
        </w:rPr>
        <w:t>sengkalan</w:t>
      </w:r>
      <w:proofErr w:type="spellEnd"/>
      <w:r>
        <w:t>) as used for example in chronograms</w:t>
      </w:r>
    </w:p>
    <w:p w14:paraId="05DD9158" w14:textId="77777777" w:rsidR="00DD0596" w:rsidRDefault="00DD0596" w:rsidP="00DD0596">
      <w:pPr>
        <w:pStyle w:val="Lista2"/>
      </w:pPr>
      <w:r>
        <w:t xml:space="preserve">when a number is expressed in multiple words, preferably tag the entire phrase with </w:t>
      </w:r>
      <w:r w:rsidRPr="00DD0596">
        <w:rPr>
          <w:rStyle w:val="Code"/>
        </w:rPr>
        <w:t>&lt;num&gt;</w:t>
      </w:r>
      <w:r>
        <w:t xml:space="preserve"> and encode the total value as its </w:t>
      </w:r>
      <w:r w:rsidRPr="00DD0596">
        <w:rPr>
          <w:rStyle w:val="Codeattribute"/>
        </w:rPr>
        <w:t>@value</w:t>
      </w:r>
    </w:p>
    <w:p w14:paraId="201D8788" w14:textId="77777777" w:rsidR="00DD0596" w:rsidRDefault="00DD0596" w:rsidP="00DD0596">
      <w:pPr>
        <w:pStyle w:val="Lista3"/>
      </w:pPr>
      <w:r>
        <w:t xml:space="preserve">in such cases, words not in themselves expressing a number may be included within the scope of </w:t>
      </w:r>
      <w:r w:rsidRPr="00DD0596">
        <w:rPr>
          <w:rStyle w:val="Code"/>
        </w:rPr>
        <w:t>&lt;num&gt;</w:t>
      </w:r>
      <w:r>
        <w:t xml:space="preserve"> if they are intermingled with numeral words</w:t>
      </w:r>
    </w:p>
    <w:p w14:paraId="27E5267A" w14:textId="709AEBCC" w:rsidR="00DD0596" w:rsidRDefault="00DD0596" w:rsidP="00DD0596">
      <w:pPr>
        <w:pStyle w:val="Lista3"/>
      </w:pPr>
      <w:r>
        <w:t>note that numeral expressions extending across block-level elements (such as verse lines) cannot be tagged in this way without complicated encoding that we prefer to avoid</w:t>
      </w:r>
    </w:p>
    <w:p w14:paraId="114B9D8B" w14:textId="0654D06A" w:rsidR="00DD0596" w:rsidRDefault="00DD0596" w:rsidP="00DD0596">
      <w:pPr>
        <w:pStyle w:val="Lista"/>
      </w:pPr>
      <w:r>
        <w:t xml:space="preserve">adding </w:t>
      </w:r>
      <w:r w:rsidRPr="00DD0596">
        <w:rPr>
          <w:rStyle w:val="Code"/>
        </w:rPr>
        <w:t>&lt;num&gt;</w:t>
      </w:r>
      <w:r>
        <w:t xml:space="preserve"> is recommended for numbers expressed with a combination of words and numeral signs</w:t>
      </w:r>
      <w:r w:rsidR="00621999">
        <w:t>, e.g.</w:t>
      </w:r>
    </w:p>
    <w:p w14:paraId="1D01E765" w14:textId="016E5386" w:rsidR="00DD0596" w:rsidRDefault="00DD0596" w:rsidP="00DD0596">
      <w:pPr>
        <w:pStyle w:val="Lista2"/>
      </w:pPr>
      <w:r w:rsidRPr="00DD0596">
        <w:rPr>
          <w:rStyle w:val="Code"/>
        </w:rPr>
        <w:t xml:space="preserve">&lt;num </w:t>
      </w:r>
      <w:r w:rsidRPr="00DD0596">
        <w:rPr>
          <w:rStyle w:val="Codeattribute"/>
        </w:rPr>
        <w:t>value</w:t>
      </w:r>
      <w:r w:rsidRPr="00DD0596">
        <w:rPr>
          <w:rStyle w:val="Code"/>
        </w:rPr>
        <w:t>="</w:t>
      </w:r>
      <w:r w:rsidRPr="00DD0596">
        <w:rPr>
          <w:rStyle w:val="Codevalue"/>
        </w:rPr>
        <w:t>557</w:t>
      </w:r>
      <w:r w:rsidRPr="00DD0596">
        <w:rPr>
          <w:rStyle w:val="Code"/>
        </w:rPr>
        <w:t>"&gt;</w:t>
      </w:r>
      <w:r w:rsidRPr="00DD0596">
        <w:rPr>
          <w:rStyle w:val="Codetext"/>
        </w:rPr>
        <w:t xml:space="preserve">slik· </w:t>
      </w:r>
      <w:r w:rsidRPr="00DD0596">
        <w:rPr>
          <w:rStyle w:val="Code"/>
        </w:rPr>
        <w:t xml:space="preserve">&lt;g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I</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40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10</w:t>
      </w:r>
      <w:r w:rsidRPr="00DD0596">
        <w:rPr>
          <w:rStyle w:val="Code"/>
        </w:rPr>
        <w:t xml:space="preserve">&lt;/g&gt; &lt;g </w:t>
      </w:r>
      <w:r w:rsidRPr="00DD0596">
        <w:rPr>
          <w:rStyle w:val="Codeattribute"/>
        </w:rPr>
        <w:t>type</w:t>
      </w:r>
      <w:r w:rsidRPr="00DD0596">
        <w:rPr>
          <w:rStyle w:val="Code"/>
        </w:rPr>
        <w:t>="</w:t>
      </w:r>
      <w:r w:rsidRPr="00DD0596">
        <w:rPr>
          <w:rStyle w:val="Codevalue"/>
        </w:rPr>
        <w:t>numeral</w:t>
      </w:r>
      <w:r w:rsidRPr="00DD0596">
        <w:rPr>
          <w:rStyle w:val="Code"/>
        </w:rPr>
        <w:t>"&gt;</w:t>
      </w:r>
      <w:r w:rsidRPr="00DD0596">
        <w:rPr>
          <w:rStyle w:val="Codetext"/>
        </w:rPr>
        <w:t>7</w:t>
      </w:r>
      <w:r w:rsidRPr="00DD0596">
        <w:rPr>
          <w:rStyle w:val="Code"/>
        </w:rPr>
        <w:t>&lt;g&gt;&lt;/num&gt;</w:t>
      </w:r>
    </w:p>
    <w:p w14:paraId="558B8C71" w14:textId="074A3F07" w:rsidR="00907FC8" w:rsidRDefault="00907FC8" w:rsidP="00907FC8">
      <w:pPr>
        <w:pStyle w:val="Lista2"/>
      </w:pPr>
      <w:bookmarkStart w:id="662" w:name="_Ref43989080"/>
      <w:r w:rsidRPr="00DD0596">
        <w:rPr>
          <w:rStyle w:val="Code"/>
        </w:rPr>
        <w:t xml:space="preserve">&lt;num </w:t>
      </w:r>
      <w:r w:rsidRPr="00DD0596">
        <w:rPr>
          <w:rStyle w:val="Codeattribute"/>
        </w:rPr>
        <w:t>value</w:t>
      </w:r>
      <w:r w:rsidRPr="00DD0596">
        <w:rPr>
          <w:rStyle w:val="Code"/>
        </w:rPr>
        <w:t>="</w:t>
      </w:r>
      <w:r>
        <w:rPr>
          <w:rStyle w:val="Codevalue"/>
        </w:rPr>
        <w:t>186</w:t>
      </w:r>
      <w:r w:rsidRPr="00DD0596">
        <w:rPr>
          <w:rStyle w:val="Code"/>
        </w:rPr>
        <w:t>"&gt;</w:t>
      </w:r>
      <w:r w:rsidRPr="00907FC8">
        <w:rPr>
          <w:rStyle w:val="Codetext"/>
        </w:rPr>
        <w:t>sā rutuḥ 86</w:t>
      </w:r>
      <w:r w:rsidRPr="00DD0596">
        <w:rPr>
          <w:rStyle w:val="Code"/>
        </w:rPr>
        <w:t>&lt;/num&gt;</w:t>
      </w:r>
    </w:p>
    <w:p w14:paraId="62BA1BB7" w14:textId="2C085A97" w:rsidR="00C02B8C" w:rsidRPr="00DD7CCF" w:rsidRDefault="004D2E67" w:rsidP="00EB2024">
      <w:pPr>
        <w:pStyle w:val="Cmsor2"/>
      </w:pPr>
      <w:bookmarkStart w:id="663" w:name="_Ref148532549"/>
      <w:bookmarkStart w:id="664" w:name="_Toc182997098"/>
      <w:r w:rsidRPr="00DD7CCF">
        <w:t xml:space="preserve">Tagging </w:t>
      </w:r>
      <w:r w:rsidR="006733B4" w:rsidRPr="00DD7CCF">
        <w:t>language in the edition</w:t>
      </w:r>
      <w:bookmarkEnd w:id="662"/>
      <w:bookmarkEnd w:id="663"/>
      <w:bookmarkEnd w:id="664"/>
    </w:p>
    <w:p w14:paraId="18C630F9" w14:textId="77777777" w:rsidR="00C02B8C" w:rsidRPr="00DD7CCF" w:rsidRDefault="004D2E67" w:rsidP="00E2714A">
      <w:pPr>
        <w:pStyle w:val="Lista"/>
      </w:pPr>
      <w:r w:rsidRPr="00DD7CCF">
        <w:t>this section concerns encoding language within the edition</w:t>
      </w:r>
    </w:p>
    <w:p w14:paraId="06516CBE" w14:textId="29ED278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110B53">
        <w:t>10.3</w:t>
      </w:r>
      <w:r w:rsidR="0082156E" w:rsidRPr="00DD7CCF">
        <w:fldChar w:fldCharType="end"/>
      </w:r>
      <w:r w:rsidRPr="00DD7CCF">
        <w:t xml:space="preserve"> for wider applications of language encoding</w:t>
      </w:r>
    </w:p>
    <w:p w14:paraId="7CC575E8" w14:textId="0C8813B1"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10B53">
        <w:t>10.3.3</w:t>
      </w:r>
      <w:r w:rsidR="0082156E" w:rsidRPr="00DD7CCF">
        <w:fldChar w:fldCharType="end"/>
      </w:r>
      <w:r w:rsidRPr="00DD7CCF">
        <w:t xml:space="preserve"> for specific instructions applicable in other parts of your XML file</w:t>
      </w:r>
    </w:p>
    <w:p w14:paraId="3E495106" w14:textId="56414A4E" w:rsidR="00C02B8C" w:rsidRPr="00DD7CCF" w:rsidRDefault="004D2E67" w:rsidP="00E2714A">
      <w:pPr>
        <w:pStyle w:val="Lista"/>
      </w:pPr>
      <w:r w:rsidRPr="00DD7CCF">
        <w:t>the language</w:t>
      </w:r>
      <w:r w:rsidRPr="00E24F87">
        <w:rPr>
          <w:noProof/>
        </w:rPr>
        <w:t>(</w:t>
      </w:r>
      <w:r w:rsidRPr="00DD7CCF">
        <w:t xml:space="preserve">s) used in an inscription must </w:t>
      </w:r>
      <w:r w:rsidR="0020644F">
        <w:t xml:space="preserve">also </w:t>
      </w:r>
      <w:r w:rsidRPr="00DD7CCF">
        <w:t>be specified in your metadata</w:t>
      </w:r>
    </w:p>
    <w:p w14:paraId="24E602EF" w14:textId="04141428" w:rsidR="0020644F" w:rsidRDefault="0020644F" w:rsidP="00E2714A">
      <w:pPr>
        <w:pStyle w:val="Lista"/>
      </w:pPr>
      <w:r w:rsidRPr="0020644F">
        <w:t>in addition, language must be explicitly encoded in the edition using the attribute</w:t>
      </w:r>
      <w:r>
        <w:t xml:space="preserve"> </w:t>
      </w:r>
      <w:r w:rsidR="008525C6" w:rsidRPr="00B30777">
        <w:rPr>
          <w:rStyle w:val="Codeattribute"/>
        </w:rPr>
        <w:t>@xml:</w:t>
      </w:r>
      <w:r w:rsidR="004D2E67" w:rsidRPr="00B30777">
        <w:rPr>
          <w:rStyle w:val="Codeattribute"/>
        </w:rPr>
        <w:t>lang</w:t>
      </w:r>
    </w:p>
    <w:p w14:paraId="1DB623E1" w14:textId="42EF78C9" w:rsidR="00C02B8C" w:rsidRPr="00DD7CCF" w:rsidRDefault="004D2E67" w:rsidP="0020644F">
      <w:pPr>
        <w:pStyle w:val="Lista2"/>
      </w:pPr>
      <w:r w:rsidRPr="00DD7CCF">
        <w:t xml:space="preserve">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110B53">
        <w:t>10.3.1</w:t>
      </w:r>
      <w:r w:rsidR="0082156E" w:rsidRPr="00DD7CCF">
        <w:fldChar w:fldCharType="end"/>
      </w:r>
      <w:r w:rsidRPr="00DD7CCF">
        <w:t xml:space="preserve"> </w:t>
      </w:r>
      <w:r w:rsidR="0020644F" w:rsidRPr="0020644F">
        <w:t>about this attribute and its possible values</w:t>
      </w:r>
    </w:p>
    <w:p w14:paraId="3C62046A" w14:textId="77777777" w:rsidR="0020644F" w:rsidRDefault="0020644F" w:rsidP="0020644F">
      <w:pPr>
        <w:pStyle w:val="Lista"/>
      </w:pPr>
      <w:r w:rsidRPr="0020644F">
        <w:t>the encoding of language is normally mandatory for the edition division as a whole and, for inscriptions written in a single language, not necessary anywhere else.</w:t>
      </w:r>
    </w:p>
    <w:p w14:paraId="6F8B3A43" w14:textId="4DAA16A5" w:rsidR="00C02B8C" w:rsidRPr="00DD7CCF" w:rsidRDefault="004D2E67" w:rsidP="0020644F">
      <w:pPr>
        <w:pStyle w:val="Lista2"/>
      </w:pPr>
      <w:r w:rsidRPr="00DD7CCF">
        <w:t xml:space="preserve">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r w:rsidR="0020644F">
        <w:t xml:space="preserve"> </w:t>
      </w:r>
      <w:r w:rsidR="0020644F" w:rsidRPr="0020644F">
        <w:t xml:space="preserve"> for an inscription in Sanskrit (edited in transliteration)</w:t>
      </w:r>
    </w:p>
    <w:p w14:paraId="02A8CC0A" w14:textId="2CE593AD" w:rsidR="00C02B8C" w:rsidRPr="00DD7CCF" w:rsidRDefault="0020644F" w:rsidP="0020644F">
      <w:pPr>
        <w:pStyle w:val="Lista"/>
      </w:pPr>
      <w:r w:rsidRPr="0020644F">
        <w:t>the following subsections contain instructions for encoding multilingual inscriptions</w:t>
      </w:r>
    </w:p>
    <w:p w14:paraId="20A84FA3" w14:textId="77777777" w:rsidR="00C02B8C" w:rsidRPr="00DD7CCF" w:rsidRDefault="004D2E67" w:rsidP="00EB2024">
      <w:pPr>
        <w:pStyle w:val="Cmsor3"/>
      </w:pPr>
      <w:bookmarkStart w:id="665" w:name="_klgqi6fi4k5w" w:colFirst="0" w:colLast="0"/>
      <w:bookmarkStart w:id="666" w:name="_Ref43986547"/>
      <w:bookmarkStart w:id="667" w:name="_Toc182997099"/>
      <w:bookmarkEnd w:id="665"/>
      <w:r w:rsidRPr="00DD7CCF">
        <w:t>Inscriptions consisting of sections in different languages</w:t>
      </w:r>
      <w:bookmarkEnd w:id="666"/>
      <w:bookmarkEnd w:id="667"/>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3DD7E6D8"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10B53">
        <w:t>3.2</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2221E55D" w:rsidR="00C02B8C" w:rsidRPr="00DD7CCF" w:rsidRDefault="00842BEA" w:rsidP="004E103D">
      <w:pPr>
        <w:pStyle w:val="Lista4"/>
      </w:pPr>
      <w:r>
        <w:t>while</w:t>
      </w:r>
      <w:r w:rsidR="004D2E67" w:rsidRPr="00DD7CCF">
        <w:t xml:space="preserve"> in an inscription consisting of textparts in the same language, the language must still be encoded for the edition division, not separately for the textparts</w:t>
      </w:r>
    </w:p>
    <w:p w14:paraId="527CD29D" w14:textId="77777777" w:rsidR="00C02B8C" w:rsidRPr="00DD7CCF" w:rsidRDefault="004D2E67" w:rsidP="00EB2024">
      <w:pPr>
        <w:pStyle w:val="Cmsor3"/>
      </w:pPr>
      <w:bookmarkStart w:id="668" w:name="_oeygdv1jszl8" w:colFirst="0" w:colLast="0"/>
      <w:bookmarkStart w:id="669" w:name="_Toc182997100"/>
      <w:bookmarkEnd w:id="668"/>
      <w:r w:rsidRPr="00DD7CCF">
        <w:lastRenderedPageBreak/>
        <w:t>Inscriptions containing foreign words or phrases</w:t>
      </w:r>
      <w:bookmarkEnd w:id="669"/>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0A879ABA" w:rsidR="00C02B8C" w:rsidRPr="00DD7CCF" w:rsidRDefault="004D2E67" w:rsidP="00E2714A">
      <w:pPr>
        <w:pStyle w:val="Lista3"/>
      </w:pPr>
      <w:r w:rsidRPr="00DD7CCF">
        <w:t xml:space="preserve">complete </w:t>
      </w:r>
      <w:r w:rsidR="007611CD">
        <w:t xml:space="preserve">phrases or </w:t>
      </w:r>
      <w:r w:rsidRPr="00DD7CCF">
        <w:t xml:space="preserve">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EB2024">
      <w:pPr>
        <w:pStyle w:val="Cmsor2"/>
      </w:pPr>
      <w:bookmarkStart w:id="670" w:name="_jbf4mvmrfbn2" w:colFirst="0" w:colLast="0"/>
      <w:bookmarkStart w:id="671" w:name="_Ref43989327"/>
      <w:bookmarkStart w:id="672" w:name="_Toc182997101"/>
      <w:bookmarkEnd w:id="670"/>
      <w:r w:rsidRPr="00DD7CCF">
        <w:t>Abbreviations</w:t>
      </w:r>
      <w:bookmarkEnd w:id="671"/>
      <w:bookmarkEnd w:id="672"/>
    </w:p>
    <w:p w14:paraId="5B0F9439" w14:textId="51FF04F7" w:rsidR="00C02B8C"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3F6E5312" w14:textId="573B17FA" w:rsidR="00111256" w:rsidRDefault="00111256" w:rsidP="00111256">
      <w:pPr>
        <w:pStyle w:val="Lista2"/>
      </w:pPr>
      <w:r>
        <w:t xml:space="preserve">abbreviated forms of </w:t>
      </w:r>
      <w:commentRangeStart w:id="673"/>
      <w:r>
        <w:t xml:space="preserve">more than one word </w:t>
      </w:r>
      <w:commentRangeEnd w:id="673"/>
      <w:r w:rsidR="00742BC0">
        <w:rPr>
          <w:rStyle w:val="Jegyzethivatkozs"/>
          <w:rFonts w:cs="Mangal"/>
        </w:rPr>
        <w:commentReference w:id="673"/>
      </w:r>
      <w:r>
        <w:t xml:space="preserve">that habitually occur together are to be interpreted as a single abbreviation and are to be wrapped together, e.g. </w:t>
      </w:r>
      <w:r w:rsidRPr="00796BEE">
        <w:rPr>
          <w:rStyle w:val="Code"/>
        </w:rPr>
        <w:t>&lt;abbr&gt;</w:t>
      </w:r>
      <w:r>
        <w:rPr>
          <w:rStyle w:val="Codetext"/>
        </w:rPr>
        <w:t>badi</w:t>
      </w:r>
      <w:r w:rsidRPr="00796BEE">
        <w:rPr>
          <w:rStyle w:val="Code"/>
        </w:rPr>
        <w:t>&lt;/abbr&gt;</w:t>
      </w:r>
      <w:r>
        <w:t xml:space="preserve"> for </w:t>
      </w:r>
      <w:r w:rsidRPr="00111256">
        <w:rPr>
          <w:rStyle w:val="Foreign"/>
        </w:rPr>
        <w:t>bahula-divase</w:t>
      </w:r>
    </w:p>
    <w:p w14:paraId="78CE4E0E" w14:textId="3E83A12E" w:rsidR="00111256" w:rsidRDefault="00111256" w:rsidP="00111256">
      <w:pPr>
        <w:pStyle w:val="Lista3"/>
      </w:pPr>
      <w:r>
        <w:t xml:space="preserve">Old Javanese </w:t>
      </w:r>
      <w:r w:rsidRPr="00796BEE">
        <w:rPr>
          <w:rStyle w:val="Code"/>
        </w:rPr>
        <w:t>&lt;abbr&gt;</w:t>
      </w:r>
      <w:r>
        <w:rPr>
          <w:rStyle w:val="Codetext"/>
        </w:rPr>
        <w:t>māsu</w:t>
      </w:r>
      <w:r w:rsidRPr="00796BEE">
        <w:rPr>
          <w:rStyle w:val="Code"/>
        </w:rPr>
        <w:t>&lt;/abbr&gt;</w:t>
      </w:r>
      <w:r>
        <w:t xml:space="preserve"> for </w:t>
      </w:r>
      <w:r>
        <w:rPr>
          <w:rStyle w:val="Foreign"/>
        </w:rPr>
        <w:t>mās suvarṇa</w:t>
      </w:r>
      <w:r>
        <w:t xml:space="preserve"> is to be treated in the same way, interpreting </w:t>
      </w:r>
      <w:r>
        <w:rPr>
          <w:rStyle w:val="Foreign"/>
        </w:rPr>
        <w:t>mā</w:t>
      </w:r>
      <w:r>
        <w:t xml:space="preserve"> as the abbreviated form of </w:t>
      </w:r>
      <w:r>
        <w:rPr>
          <w:rStyle w:val="Foreign"/>
        </w:rPr>
        <w:t>mās</w:t>
      </w:r>
      <w:r>
        <w:t xml:space="preserve"> (while if the text is </w:t>
      </w:r>
      <w:r>
        <w:rPr>
          <w:rStyle w:val="Foreign"/>
        </w:rPr>
        <w:t>mās su</w:t>
      </w:r>
      <w:r>
        <w:t xml:space="preserve">, only </w:t>
      </w:r>
      <w:r>
        <w:rPr>
          <w:rStyle w:val="Foreign"/>
        </w:rPr>
        <w:t>su</w:t>
      </w:r>
      <w:r>
        <w:t xml:space="preserve"> is to be tagged as an abbreviation)</w:t>
      </w:r>
    </w:p>
    <w:p w14:paraId="381C3A74" w14:textId="6604EDB2" w:rsidR="008E6CB2" w:rsidRDefault="008E6CB2" w:rsidP="008E6CB2">
      <w:pPr>
        <w:pStyle w:val="Lista"/>
      </w:pPr>
      <w:r>
        <w:t xml:space="preserve">see also </w:t>
      </w:r>
      <w:r>
        <w:fldChar w:fldCharType="begin"/>
      </w:r>
      <w:r>
        <w:instrText xml:space="preserve"> REF _Ref182560821 \h </w:instrText>
      </w:r>
      <w:r>
        <w:fldChar w:fldCharType="separate"/>
      </w:r>
      <w:r w:rsidR="00110B53" w:rsidRPr="00DD7CCF">
        <w:t xml:space="preserve">Example </w:t>
      </w:r>
      <w:r w:rsidR="00110B53">
        <w:rPr>
          <w:noProof/>
        </w:rPr>
        <w:t>4.2.2</w:t>
      </w:r>
      <w:r w:rsidR="00110B53" w:rsidRPr="00DD7CCF">
        <w:t>.</w:t>
      </w:r>
      <w:r w:rsidR="00110B53">
        <w:rPr>
          <w:noProof/>
        </w:rPr>
        <w:t>A</w:t>
      </w:r>
      <w:r>
        <w:fldChar w:fldCharType="end"/>
      </w:r>
    </w:p>
    <w:p w14:paraId="657FB164" w14:textId="70439131" w:rsidR="00796BEE" w:rsidRPr="00DD7CCF" w:rsidRDefault="00796BEE" w:rsidP="00EB2024">
      <w:pPr>
        <w:pStyle w:val="Cmsor3"/>
      </w:pPr>
      <w:bookmarkStart w:id="674" w:name="_Ref122445893"/>
      <w:bookmarkStart w:id="675" w:name="_Toc182997102"/>
      <w:r>
        <w:t>Expanding (resolving) abbreviations</w:t>
      </w:r>
      <w:bookmarkEnd w:id="674"/>
      <w:bookmarkEnd w:id="675"/>
    </w:p>
    <w:p w14:paraId="1E0E81B6" w14:textId="77777777" w:rsidR="00796BEE" w:rsidRDefault="00796BEE" w:rsidP="00796BEE">
      <w:pPr>
        <w:pStyle w:val="Lista"/>
      </w:pPr>
      <w:r>
        <w:t>expansions of abbreviations may optionally also be encoded</w:t>
      </w:r>
    </w:p>
    <w:p w14:paraId="2D92E043" w14:textId="77777777" w:rsidR="00796BEE" w:rsidRDefault="00796BEE" w:rsidP="00796BEE">
      <w:pPr>
        <w:pStyle w:val="Lista"/>
      </w:pPr>
      <w:r>
        <w:t>this is recommended specifically in cases where a certain abbreviation may be resolved in more than one way, and you wish to indicate a particular resolution</w:t>
      </w:r>
    </w:p>
    <w:p w14:paraId="76B22634" w14:textId="77777777" w:rsidR="00796BEE" w:rsidRDefault="00796BEE" w:rsidP="00796BEE">
      <w:pPr>
        <w:pStyle w:val="Lista2"/>
      </w:pPr>
      <w:r>
        <w:t>however, common abbreviations (whose meaning can be found in published reference works) are better left unresolved, especially if multiple resolutions with the same ultimate meaning are possible</w:t>
      </w:r>
    </w:p>
    <w:p w14:paraId="2B709E1D" w14:textId="77777777" w:rsidR="00796BEE" w:rsidRDefault="00796BEE" w:rsidP="00796BEE">
      <w:pPr>
        <w:pStyle w:val="Lista3"/>
      </w:pPr>
      <w:r>
        <w:t xml:space="preserve">e.g. </w:t>
      </w:r>
      <w:r w:rsidRPr="00796BEE">
        <w:rPr>
          <w:rStyle w:val="Foreign"/>
        </w:rPr>
        <w:t>śudi</w:t>
      </w:r>
      <w:r>
        <w:t xml:space="preserve"> is widely understood and featured in dictionaries, but when we get down to it, does it stand for </w:t>
      </w:r>
      <w:r w:rsidRPr="00796BEE">
        <w:rPr>
          <w:rStyle w:val="Foreign"/>
        </w:rPr>
        <w:t>śukla</w:t>
      </w:r>
      <w:r>
        <w:t xml:space="preserve">, </w:t>
      </w:r>
      <w:r w:rsidRPr="00796BEE">
        <w:rPr>
          <w:rStyle w:val="Foreign"/>
        </w:rPr>
        <w:t>śuddha</w:t>
      </w:r>
      <w:r>
        <w:t xml:space="preserve"> or </w:t>
      </w:r>
      <w:r w:rsidRPr="00796BEE">
        <w:rPr>
          <w:rStyle w:val="Foreign"/>
        </w:rPr>
        <w:t>śubha</w:t>
      </w:r>
      <w:r>
        <w:t xml:space="preserve">, in compound or with a case ending? should the resolved form include </w:t>
      </w:r>
      <w:r w:rsidRPr="00796BEE">
        <w:rPr>
          <w:rStyle w:val="Foreign"/>
        </w:rPr>
        <w:t>pakṣa</w:t>
      </w:r>
      <w:r>
        <w:t xml:space="preserve">, in compound or with a case ending? is the last word </w:t>
      </w:r>
      <w:r w:rsidRPr="00796BEE">
        <w:rPr>
          <w:rStyle w:val="Foreign"/>
        </w:rPr>
        <w:t>dina</w:t>
      </w:r>
      <w:r>
        <w:t xml:space="preserve"> or </w:t>
      </w:r>
      <w:r w:rsidRPr="00796BEE">
        <w:rPr>
          <w:rStyle w:val="Foreign"/>
        </w:rPr>
        <w:t>divasa</w:t>
      </w:r>
      <w:r>
        <w:t>, and with what case ending?</w:t>
      </w:r>
    </w:p>
    <w:p w14:paraId="1A6E96E1" w14:textId="77777777" w:rsidR="00796BEE" w:rsidRDefault="00796BEE" w:rsidP="00796BEE">
      <w:pPr>
        <w:pStyle w:val="Lista"/>
      </w:pPr>
      <w:r>
        <w:t xml:space="preserve">abbreviations may, if this seems prudent, be resolved incompletely, for instance to the stem form of a noun rather than with a case ending, e.g. </w:t>
      </w:r>
      <w:r w:rsidRPr="00796BEE">
        <w:rPr>
          <w:rStyle w:val="Foreign"/>
        </w:rPr>
        <w:t>pa</w:t>
      </w:r>
      <w:r>
        <w:t xml:space="preserve"> to </w:t>
      </w:r>
      <w:r w:rsidRPr="00796BEE">
        <w:rPr>
          <w:rStyle w:val="Foreign"/>
        </w:rPr>
        <w:t>pakṣa</w:t>
      </w:r>
      <w:r>
        <w:t xml:space="preserve"> rather than </w:t>
      </w:r>
      <w:r w:rsidRPr="00796BEE">
        <w:rPr>
          <w:rStyle w:val="Foreign"/>
        </w:rPr>
        <w:t>pakṣaḥ</w:t>
      </w:r>
      <w:r>
        <w:t xml:space="preserve"> or </w:t>
      </w:r>
      <w:r w:rsidRPr="00796BEE">
        <w:rPr>
          <w:rStyle w:val="Foreign"/>
        </w:rPr>
        <w:t>pakṣe</w:t>
      </w:r>
    </w:p>
    <w:p w14:paraId="1F9EEF23" w14:textId="77777777" w:rsidR="00796BEE" w:rsidRDefault="00796BEE" w:rsidP="00796BEE">
      <w:pPr>
        <w:pStyle w:val="Lista"/>
      </w:pPr>
      <w:r>
        <w:t xml:space="preserve">resolved abbreviations must be wrapped in the element </w:t>
      </w:r>
      <w:r w:rsidRPr="00796BEE">
        <w:rPr>
          <w:rStyle w:val="Code"/>
        </w:rPr>
        <w:t>&lt;expan&gt;</w:t>
      </w:r>
      <w:r>
        <w:t>, containing one or more instances (as necessary) of the following elements:</w:t>
      </w:r>
    </w:p>
    <w:p w14:paraId="2F48CA70" w14:textId="77777777" w:rsidR="00796BEE" w:rsidRDefault="00796BEE" w:rsidP="00796BEE">
      <w:pPr>
        <w:pStyle w:val="Lista2"/>
      </w:pPr>
      <w:r w:rsidRPr="00796BEE">
        <w:rPr>
          <w:rStyle w:val="Code"/>
        </w:rPr>
        <w:t>&lt;abbr&gt;</w:t>
      </w:r>
      <w:r>
        <w:t xml:space="preserve"> wrapping only the abbreviation (everything that is present in the original, and nothing else)</w:t>
      </w:r>
    </w:p>
    <w:p w14:paraId="168AF16C" w14:textId="77777777" w:rsidR="00796BEE" w:rsidRDefault="00796BEE" w:rsidP="00796BEE">
      <w:pPr>
        <w:pStyle w:val="Lista2"/>
      </w:pPr>
      <w:r w:rsidRPr="00796BEE">
        <w:rPr>
          <w:rStyle w:val="Code"/>
        </w:rPr>
        <w:t>&lt;ex&gt;</w:t>
      </w:r>
      <w:r>
        <w:t xml:space="preserve"> wrapping only the text supplied to resolve the abbreviation (everything that is not present in the original, and nothing else)</w:t>
      </w:r>
    </w:p>
    <w:p w14:paraId="6B5C81B1" w14:textId="77777777" w:rsidR="00796BEE" w:rsidRDefault="00796BEE" w:rsidP="00796BEE">
      <w:pPr>
        <w:pStyle w:val="Lista2"/>
      </w:pPr>
      <w:r>
        <w:t xml:space="preserve">when you are unsure of an expansion, but still wish to show it in the edition, add </w:t>
      </w:r>
      <w:r w:rsidRPr="00796BEE">
        <w:rPr>
          <w:rStyle w:val="Codeattribute"/>
        </w:rPr>
        <w:t>@cert</w:t>
      </w:r>
      <w:r w:rsidRPr="0062102A">
        <w:rPr>
          <w:rStyle w:val="Codetext"/>
        </w:rPr>
        <w:t>=</w:t>
      </w:r>
      <w:r w:rsidRPr="00796BEE">
        <w:rPr>
          <w:rStyle w:val="Codevalue"/>
        </w:rPr>
        <w:t>"low"</w:t>
      </w:r>
      <w:r>
        <w:t xml:space="preserve">  to this element</w:t>
      </w:r>
    </w:p>
    <w:p w14:paraId="56E84BC0" w14:textId="77777777" w:rsidR="00796BEE" w:rsidRDefault="00796BEE" w:rsidP="00796BEE">
      <w:pPr>
        <w:pStyle w:val="Lista2"/>
      </w:pPr>
      <w:r>
        <w:t xml:space="preserve">as and when necessary,  use </w:t>
      </w:r>
      <w:r w:rsidRPr="00796BEE">
        <w:rPr>
          <w:rStyle w:val="Code"/>
        </w:rPr>
        <w:t>&lt;am&gt;</w:t>
      </w:r>
      <w:r>
        <w:t xml:space="preserve"> (for “abbreviation mark”) </w:t>
      </w:r>
      <w:r w:rsidRPr="00796BEE">
        <w:rPr>
          <w:b/>
          <w:bCs/>
        </w:rPr>
        <w:t>within</w:t>
      </w:r>
      <w:r>
        <w:t xml:space="preserve"> </w:t>
      </w:r>
      <w:r w:rsidRPr="00796BEE">
        <w:rPr>
          <w:rStyle w:val="Code"/>
        </w:rPr>
        <w:t>&lt;abbr&gt;</w:t>
      </w:r>
      <w:r>
        <w:t xml:space="preserve"> for any characters present in the original but not required for the resolved abbreviation</w:t>
      </w:r>
    </w:p>
    <w:p w14:paraId="28AEE6AF" w14:textId="77777777" w:rsidR="00796BEE" w:rsidRDefault="00796BEE" w:rsidP="00796BEE">
      <w:pPr>
        <w:pStyle w:val="Lista"/>
      </w:pPr>
      <w:r>
        <w:t>examples:</w:t>
      </w:r>
    </w:p>
    <w:p w14:paraId="58D48A8F" w14:textId="77777777" w:rsidR="00796BEE" w:rsidRDefault="00796BEE" w:rsidP="00796BEE">
      <w:pPr>
        <w:pStyle w:val="Lista2"/>
      </w:pPr>
      <w:r>
        <w:t xml:space="preserve">simple abbreviations, e.g. the string </w:t>
      </w:r>
      <w:r w:rsidRPr="00796BEE">
        <w:rPr>
          <w:rStyle w:val="Foreign"/>
        </w:rPr>
        <w:t>mā</w:t>
      </w:r>
      <w:r>
        <w:t xml:space="preserve"> as an abbreviation of </w:t>
      </w:r>
      <w:r w:rsidRPr="00796BEE">
        <w:rPr>
          <w:rStyle w:val="Foreign"/>
        </w:rPr>
        <w:t>māṣa</w:t>
      </w:r>
      <w:r>
        <w:t>:</w:t>
      </w:r>
    </w:p>
    <w:p w14:paraId="6CD4789F" w14:textId="77777777" w:rsidR="00796BEE" w:rsidRDefault="00796BEE" w:rsidP="00796BEE">
      <w:pPr>
        <w:pStyle w:val="Lista3"/>
      </w:pPr>
      <w:r w:rsidRPr="00796BEE">
        <w:rPr>
          <w:rStyle w:val="Code"/>
        </w:rPr>
        <w:t>&lt;expan&gt;&lt;abbr&gt;</w:t>
      </w:r>
      <w:r w:rsidRPr="00796BEE">
        <w:rPr>
          <w:rStyle w:val="Codetext"/>
        </w:rPr>
        <w:t>mā</w:t>
      </w:r>
      <w:r w:rsidRPr="00796BEE">
        <w:rPr>
          <w:rStyle w:val="Code"/>
        </w:rPr>
        <w:t>&lt;/abbr&gt;&lt;ex&gt;</w:t>
      </w:r>
      <w:r w:rsidRPr="00796BEE">
        <w:rPr>
          <w:rStyle w:val="Codetext"/>
        </w:rPr>
        <w:t>ṣa</w:t>
      </w:r>
      <w:r w:rsidRPr="00796BEE">
        <w:rPr>
          <w:rStyle w:val="Code"/>
        </w:rPr>
        <w:t>&lt;/ex&gt;&lt;/expan&gt;</w:t>
      </w:r>
      <w:r>
        <w:t xml:space="preserve"> </w:t>
      </w:r>
    </w:p>
    <w:p w14:paraId="2E246273" w14:textId="77777777" w:rsidR="00796BEE" w:rsidRDefault="00796BEE" w:rsidP="00796BEE">
      <w:pPr>
        <w:pStyle w:val="Lista2"/>
      </w:pPr>
      <w:r>
        <w:t xml:space="preserve">compound abbreviations, e.g. the string </w:t>
      </w:r>
      <w:proofErr w:type="spellStart"/>
      <w:r>
        <w:t>kuvā</w:t>
      </w:r>
      <w:proofErr w:type="spellEnd"/>
      <w:r>
        <w:t xml:space="preserve"> as an abbreviation of </w:t>
      </w:r>
      <w:proofErr w:type="spellStart"/>
      <w:r>
        <w:t>kulyavāpa</w:t>
      </w:r>
      <w:proofErr w:type="spellEnd"/>
      <w:r>
        <w:t>:</w:t>
      </w:r>
    </w:p>
    <w:p w14:paraId="44E1A4D4" w14:textId="77777777" w:rsidR="00796BEE" w:rsidRDefault="00796BEE" w:rsidP="00796BEE">
      <w:pPr>
        <w:pStyle w:val="Lista3"/>
      </w:pPr>
      <w:r w:rsidRPr="00796BEE">
        <w:rPr>
          <w:rStyle w:val="Code"/>
        </w:rPr>
        <w:lastRenderedPageBreak/>
        <w:t>&lt;expan&gt;&lt;abbr&gt;</w:t>
      </w:r>
      <w:r w:rsidRPr="00796BEE">
        <w:rPr>
          <w:rStyle w:val="Codetext"/>
        </w:rPr>
        <w:t>ku</w:t>
      </w:r>
      <w:r w:rsidRPr="00796BEE">
        <w:rPr>
          <w:rStyle w:val="Code"/>
        </w:rPr>
        <w:t>&lt;/abbr&gt;&lt;ex&gt;</w:t>
      </w:r>
      <w:r w:rsidRPr="00796BEE">
        <w:rPr>
          <w:rStyle w:val="Codetext"/>
        </w:rPr>
        <w:t>lya</w:t>
      </w:r>
      <w:r w:rsidRPr="00796BEE">
        <w:rPr>
          <w:rStyle w:val="Code"/>
        </w:rPr>
        <w:t>&lt;/ex&gt;&lt;abbr&gt;</w:t>
      </w:r>
      <w:r w:rsidRPr="00796BEE">
        <w:rPr>
          <w:rStyle w:val="Codetext"/>
        </w:rPr>
        <w:t>vā</w:t>
      </w:r>
      <w:r w:rsidRPr="00796BEE">
        <w:rPr>
          <w:rStyle w:val="Code"/>
        </w:rPr>
        <w:t>&lt;/abbr&gt;&lt;ex&gt;</w:t>
      </w:r>
      <w:r w:rsidRPr="00796BEE">
        <w:rPr>
          <w:rStyle w:val="Codetext"/>
        </w:rPr>
        <w:t>pa</w:t>
      </w:r>
      <w:r w:rsidRPr="00796BEE">
        <w:rPr>
          <w:rStyle w:val="Code"/>
        </w:rPr>
        <w:t xml:space="preserve">&lt;/ex&gt;&lt;/expan&gt; </w:t>
      </w:r>
    </w:p>
    <w:p w14:paraId="1F7D24B2" w14:textId="7C7CC409" w:rsidR="00796BEE" w:rsidRDefault="00796BEE" w:rsidP="00796BEE">
      <w:pPr>
        <w:pStyle w:val="Lista2"/>
      </w:pPr>
      <w:r>
        <w:t xml:space="preserve">complex abbreviations involving characters suppressed in the expansion, e.g. the string </w:t>
      </w:r>
      <w:r w:rsidRPr="00094A21">
        <w:rPr>
          <w:rStyle w:val="Foreign"/>
        </w:rPr>
        <w:t>augg</w:t>
      </w:r>
      <w:r>
        <w:t xml:space="preserve"> as an abbreviation of </w:t>
      </w:r>
      <w:r w:rsidRPr="00094A21">
        <w:rPr>
          <w:rStyle w:val="Foreign"/>
        </w:rPr>
        <w:t>augusti duo</w:t>
      </w:r>
      <w:r w:rsidR="00094A21" w:rsidRPr="006B5499">
        <w:rPr>
          <w:rStyle w:val="Lbjegyzet-hivatkozs"/>
        </w:rPr>
        <w:footnoteReference w:id="44"/>
      </w:r>
    </w:p>
    <w:p w14:paraId="1EF585AD" w14:textId="5510B1AB" w:rsidR="00796BEE" w:rsidRDefault="00796BEE" w:rsidP="00796BEE">
      <w:pPr>
        <w:pStyle w:val="Lista3"/>
      </w:pPr>
      <w:r w:rsidRPr="00796BEE">
        <w:rPr>
          <w:rStyle w:val="Code"/>
        </w:rPr>
        <w:t>&lt;expan&gt;&lt;abbr&gt;</w:t>
      </w:r>
      <w:r w:rsidRPr="00796BEE">
        <w:rPr>
          <w:rStyle w:val="Codetext"/>
        </w:rPr>
        <w:t>aug</w:t>
      </w:r>
      <w:r w:rsidRPr="00796BEE">
        <w:rPr>
          <w:rStyle w:val="Code"/>
        </w:rPr>
        <w:t>&lt;am&gt;</w:t>
      </w:r>
      <w:r w:rsidRPr="00796BEE">
        <w:rPr>
          <w:rStyle w:val="Codetext"/>
        </w:rPr>
        <w:t>g</w:t>
      </w:r>
      <w:r w:rsidRPr="00796BEE">
        <w:rPr>
          <w:rStyle w:val="Code"/>
        </w:rPr>
        <w:t>&lt;/am&gt;&lt;/abbr&gt;&lt;ex&gt;</w:t>
      </w:r>
      <w:r w:rsidRPr="00796BEE">
        <w:rPr>
          <w:rStyle w:val="Codetext"/>
        </w:rPr>
        <w:t>usti duo</w:t>
      </w:r>
      <w:r w:rsidRPr="00796BEE">
        <w:rPr>
          <w:rStyle w:val="Code"/>
        </w:rPr>
        <w:t>&lt;/ex&gt;&lt;/expan&gt;</w:t>
      </w:r>
    </w:p>
    <w:p w14:paraId="4C15FC7D" w14:textId="6BE8ED99" w:rsidR="00796BEE" w:rsidRDefault="00796BEE" w:rsidP="00094A21">
      <w:pPr>
        <w:pStyle w:val="Lista"/>
      </w:pPr>
      <w:r>
        <w:t xml:space="preserve">abbreviations consisting of or involving non-alphabetic characters (as for instance the Devanagari abbreviation sign </w:t>
      </w:r>
      <w:r w:rsidRPr="00094A21">
        <w:rPr>
          <w:rStyle w:val="Foreign"/>
          <w:rFonts w:hint="cs"/>
          <w:cs/>
        </w:rPr>
        <w:t>॰</w:t>
      </w:r>
      <w:r>
        <w:rPr>
          <w:cs/>
        </w:rPr>
        <w:t xml:space="preserve">) </w:t>
      </w:r>
      <w:r>
        <w:t>may be resolved using the same method</w:t>
      </w:r>
      <w:r w:rsidR="00094A21" w:rsidRPr="006B5499">
        <w:rPr>
          <w:rStyle w:val="Lbjegyzet-hivatkozs"/>
        </w:rPr>
        <w:footnoteReference w:id="45"/>
      </w:r>
    </w:p>
    <w:p w14:paraId="02841B8F" w14:textId="682B1308" w:rsidR="00796BEE" w:rsidRDefault="00796BEE" w:rsidP="00796BEE">
      <w:pPr>
        <w:pStyle w:val="Lista2"/>
      </w:pPr>
      <w:r>
        <w:t>the symbol character should be encoded as per §</w:t>
      </w:r>
      <w:r w:rsidR="00094A21">
        <w:fldChar w:fldCharType="begin"/>
      </w:r>
      <w:r w:rsidR="00094A21">
        <w:instrText xml:space="preserve"> REF _Ref43987396 \r \h </w:instrText>
      </w:r>
      <w:r w:rsidR="00094A21">
        <w:fldChar w:fldCharType="separate"/>
      </w:r>
      <w:r w:rsidR="00110B53">
        <w:t>4.2.3.5</w:t>
      </w:r>
      <w:r w:rsidR="00094A21">
        <w:fldChar w:fldCharType="end"/>
      </w:r>
      <w:r>
        <w:t xml:space="preserve"> and wrapped in </w:t>
      </w:r>
      <w:r w:rsidRPr="00094A21">
        <w:rPr>
          <w:rStyle w:val="Code"/>
        </w:rPr>
        <w:t>&lt;am&gt;</w:t>
      </w:r>
    </w:p>
    <w:p w14:paraId="4EC1D625" w14:textId="37256078" w:rsidR="00C02B8C" w:rsidRPr="00DD7CCF" w:rsidRDefault="004D2E67" w:rsidP="00EB2024">
      <w:pPr>
        <w:pStyle w:val="Cmsor2"/>
      </w:pPr>
      <w:bookmarkStart w:id="676" w:name="_y8d6jllfz1" w:colFirst="0" w:colLast="0"/>
      <w:bookmarkStart w:id="677" w:name="_Ref43978612"/>
      <w:bookmarkStart w:id="678" w:name="_Toc182997103"/>
      <w:bookmarkEnd w:id="676"/>
      <w:r w:rsidRPr="00DD7CCF">
        <w:t xml:space="preserve">Optional </w:t>
      </w:r>
      <w:r w:rsidR="006733B4" w:rsidRPr="00DD7CCF">
        <w:t>encoding of semantic features</w:t>
      </w:r>
      <w:bookmarkEnd w:id="677"/>
      <w:bookmarkEnd w:id="678"/>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EB2024">
      <w:pPr>
        <w:pStyle w:val="Cmsor3"/>
      </w:pPr>
      <w:bookmarkStart w:id="679" w:name="_if22uogatvm3" w:colFirst="0" w:colLast="0"/>
      <w:bookmarkStart w:id="680" w:name="_Toc182997104"/>
      <w:bookmarkEnd w:id="679"/>
      <w:r w:rsidRPr="00DD7CCF">
        <w:t>Personal names</w:t>
      </w:r>
      <w:bookmarkEnd w:id="680"/>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proofErr w:type="spellStart"/>
      <w:r w:rsidR="004D2E67" w:rsidRPr="00DD7CCF">
        <w:t>Rājarāja</w:t>
      </w:r>
      <w:proofErr w:type="spellEnd"/>
      <w:r w:rsidR="004D2E67" w:rsidRPr="00DD7CCF">
        <w:t>, Rājendra,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 xml:space="preserve">pre-coronation name, e.g. </w:t>
      </w:r>
      <w:proofErr w:type="spellStart"/>
      <w:r w:rsidR="004D2E67" w:rsidRPr="00DD7CCF">
        <w:t>Arumoḻi</w:t>
      </w:r>
      <w:proofErr w:type="spellEnd"/>
      <w:r w:rsidR="004D2E67" w:rsidRPr="00DD7CCF">
        <w:t xml:space="preserve">, </w:t>
      </w:r>
      <w:proofErr w:type="spellStart"/>
      <w:r w:rsidR="004D2E67" w:rsidRPr="00DD7CCF">
        <w:t>Arumoḻivarmaṉ</w:t>
      </w:r>
      <w:proofErr w:type="spellEnd"/>
      <w:r w:rsidR="004D2E67" w:rsidRPr="00DD7CCF">
        <w:t>)</w:t>
      </w:r>
    </w:p>
    <w:p w14:paraId="7C8F9D9A" w14:textId="4A99A467"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110B53">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8"/>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1D7FD561" w:rsidR="00FE4C29" w:rsidRPr="00DD7CCF" w:rsidRDefault="00FE4C29" w:rsidP="009F585E">
            <w:pPr>
              <w:pStyle w:val="Kpalrs"/>
            </w:pPr>
            <w:r w:rsidRPr="00DD7CCF">
              <w:lastRenderedPageBreak/>
              <w:t xml:space="preserve">Example </w:t>
            </w:r>
            <w:r w:rsidR="00542B66">
              <w:fldChar w:fldCharType="begin"/>
            </w:r>
            <w:r w:rsidR="00542B66">
              <w:instrText xml:space="preserve"> STYLEREF 3 \s </w:instrText>
            </w:r>
            <w:r w:rsidR="00542B66">
              <w:fldChar w:fldCharType="separate"/>
            </w:r>
            <w:r w:rsidR="00110B53">
              <w:rPr>
                <w:noProof/>
              </w:rPr>
              <w:t>7.4.1</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A</w:t>
            </w:r>
            <w:r w:rsidR="00542B66">
              <w:rPr>
                <w:noProof/>
              </w:rPr>
              <w:fldChar w:fldCharType="end"/>
            </w:r>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EB2024">
      <w:pPr>
        <w:pStyle w:val="Cmsor3"/>
      </w:pPr>
      <w:bookmarkStart w:id="681" w:name="_3pq8h4icqxh2" w:colFirst="0" w:colLast="0"/>
      <w:bookmarkStart w:id="682" w:name="_Toc182997105"/>
      <w:bookmarkEnd w:id="681"/>
      <w:r w:rsidRPr="00DD7CCF">
        <w:t>Adding ranks and roles to names</w:t>
      </w:r>
      <w:bookmarkEnd w:id="682"/>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8"/>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28F6D0F1" w:rsidR="00C011E1" w:rsidRPr="00DD7CCF" w:rsidRDefault="00C011E1" w:rsidP="009F585E">
            <w:pPr>
              <w:pStyle w:val="Kpalrs"/>
            </w:pPr>
            <w:bookmarkStart w:id="683" w:name="_kzswls62u25y" w:colFirst="0" w:colLast="0"/>
            <w:bookmarkEnd w:id="683"/>
            <w:r w:rsidRPr="00DD7CCF">
              <w:lastRenderedPageBreak/>
              <w:t xml:space="preserve">Example </w:t>
            </w:r>
            <w:r w:rsidR="00542B66">
              <w:fldChar w:fldCharType="begin"/>
            </w:r>
            <w:r w:rsidR="00542B66">
              <w:instrText xml:space="preserve"> STYLEREF 3 \s </w:instrText>
            </w:r>
            <w:r w:rsidR="00542B66">
              <w:fldChar w:fldCharType="separate"/>
            </w:r>
            <w:r w:rsidR="00110B53">
              <w:rPr>
                <w:noProof/>
              </w:rPr>
              <w:t>7.4.2</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A</w:t>
            </w:r>
            <w:r w:rsidR="00542B66">
              <w:rPr>
                <w:noProof/>
              </w:rPr>
              <w:fldChar w:fldCharType="end"/>
            </w:r>
            <w:r w:rsidRPr="00DD7CCF">
              <w:t>: encoding ranks and roles</w:t>
            </w:r>
          </w:p>
        </w:tc>
      </w:tr>
      <w:tr w:rsidR="00C011E1" w:rsidRPr="00DD7CCF" w14:paraId="214E976E" w14:textId="77777777" w:rsidTr="00837BA5">
        <w:tc>
          <w:tcPr>
            <w:tcW w:w="5000" w:type="pct"/>
          </w:tcPr>
          <w:p w14:paraId="4D85CE77" w14:textId="0C99432F"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EB2024">
      <w:pPr>
        <w:pStyle w:val="Cmsor3"/>
      </w:pPr>
      <w:bookmarkStart w:id="684" w:name="_l50o1bs9vq7k" w:colFirst="0" w:colLast="0"/>
      <w:bookmarkStart w:id="685" w:name="_Toc182997106"/>
      <w:bookmarkEnd w:id="684"/>
      <w:r w:rsidRPr="00DD7CCF">
        <w:t>Place names</w:t>
      </w:r>
      <w:bookmarkEnd w:id="685"/>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262242AD" w:rsidR="00C02B8C" w:rsidRPr="00DD7CCF" w:rsidRDefault="00B26C65" w:rsidP="00E2714A">
      <w:pPr>
        <w:pStyle w:val="Lista3"/>
      </w:pPr>
      <w:r w:rsidRPr="00B26C65">
        <w:rPr>
          <w:rStyle w:val="Codevalue"/>
        </w:rPr>
        <w:t>"</w:t>
      </w:r>
      <w:r w:rsidR="00A21B99">
        <w:rPr>
          <w:rStyle w:val="Codevalue"/>
        </w:rPr>
        <w:t>settlement</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4E65217A"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110B53">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8"/>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506A6B54" w:rsidR="00C011E1" w:rsidRPr="00DD7CCF" w:rsidRDefault="00C011E1" w:rsidP="009F585E">
            <w:pPr>
              <w:pStyle w:val="Kpalrs"/>
            </w:pPr>
            <w:r w:rsidRPr="00DD7CCF">
              <w:t xml:space="preserve">Example </w:t>
            </w:r>
            <w:r w:rsidR="00542B66">
              <w:fldChar w:fldCharType="begin"/>
            </w:r>
            <w:r w:rsidR="00542B66">
              <w:instrText xml:space="preserve"> STYLEREF 3 \s </w:instrText>
            </w:r>
            <w:r w:rsidR="00542B66">
              <w:fldChar w:fldCharType="separate"/>
            </w:r>
            <w:r w:rsidR="00110B53">
              <w:rPr>
                <w:noProof/>
              </w:rPr>
              <w:t>7.4.3</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A</w:t>
            </w:r>
            <w:r w:rsidR="00542B66">
              <w:rPr>
                <w:noProof/>
              </w:rPr>
              <w:fldChar w:fldCharType="end"/>
            </w:r>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EB2024">
      <w:pPr>
        <w:pStyle w:val="Cmsor3"/>
      </w:pPr>
      <w:bookmarkStart w:id="686" w:name="_s4eo5ge9e49x" w:colFirst="0" w:colLast="0"/>
      <w:bookmarkStart w:id="687" w:name="_Toc182997107"/>
      <w:bookmarkEnd w:id="686"/>
      <w:r w:rsidRPr="00DD7CCF">
        <w:t>Measurements</w:t>
      </w:r>
      <w:bookmarkEnd w:id="687"/>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45B2CEA4"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110B53">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8"/>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1427DA40" w:rsidR="00C011E1" w:rsidRPr="00DD7CCF" w:rsidRDefault="00C011E1" w:rsidP="009F585E">
            <w:pPr>
              <w:pStyle w:val="Kpalrs"/>
            </w:pPr>
            <w:r w:rsidRPr="00DD7CCF">
              <w:t xml:space="preserve">Example </w:t>
            </w:r>
            <w:r w:rsidR="00542B66">
              <w:fldChar w:fldCharType="begin"/>
            </w:r>
            <w:r w:rsidR="00542B66">
              <w:instrText xml:space="preserve"> STYLEREF 3 \s </w:instrText>
            </w:r>
            <w:r w:rsidR="00542B66">
              <w:fldChar w:fldCharType="separate"/>
            </w:r>
            <w:r w:rsidR="00110B53">
              <w:rPr>
                <w:noProof/>
              </w:rPr>
              <w:t>7.4.4</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A</w:t>
            </w:r>
            <w:r w:rsidR="00542B66">
              <w:rPr>
                <w:noProof/>
              </w:rPr>
              <w:fldChar w:fldCharType="end"/>
            </w:r>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lastRenderedPageBreak/>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EB2024">
      <w:pPr>
        <w:pStyle w:val="Cmsor3"/>
      </w:pPr>
      <w:bookmarkStart w:id="688" w:name="_j6ih485s14j7" w:colFirst="0" w:colLast="0"/>
      <w:bookmarkStart w:id="689" w:name="_Toc182997108"/>
      <w:bookmarkEnd w:id="688"/>
      <w:r w:rsidRPr="00DD7CCF">
        <w:t>Tagged semantic features interacting with text or markup</w:t>
      </w:r>
      <w:bookmarkEnd w:id="689"/>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2AA14D65"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110B53">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8"/>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2E7BBC37" w:rsidR="00C011E1" w:rsidRPr="00DD7CCF" w:rsidRDefault="00C011E1" w:rsidP="009F585E">
            <w:pPr>
              <w:pStyle w:val="Kpalrs"/>
            </w:pPr>
            <w:r w:rsidRPr="00DD7CCF">
              <w:t xml:space="preserve">Example </w:t>
            </w:r>
            <w:r w:rsidR="00542B66">
              <w:fldChar w:fldCharType="begin"/>
            </w:r>
            <w:r w:rsidR="00542B66">
              <w:instrText xml:space="preserve"> STYLEREF 3 \s </w:instrText>
            </w:r>
            <w:r w:rsidR="00542B66">
              <w:fldChar w:fldCharType="separate"/>
            </w:r>
            <w:r w:rsidR="00110B53">
              <w:rPr>
                <w:noProof/>
              </w:rPr>
              <w:t>7.4.5</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A</w:t>
            </w:r>
            <w:r w:rsidR="00542B66">
              <w:rPr>
                <w:noProof/>
              </w:rPr>
              <w:fldChar w:fldCharType="end"/>
            </w:r>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0ABE4D86" w:rsidR="00C02B8C" w:rsidRPr="00DD7CCF" w:rsidRDefault="004D2E67" w:rsidP="00EB2024">
      <w:pPr>
        <w:pStyle w:val="Cmsor2"/>
      </w:pPr>
      <w:bookmarkStart w:id="690" w:name="_2s6au4dtqyfr" w:colFirst="0" w:colLast="0"/>
      <w:bookmarkStart w:id="691" w:name="_Ref43990481"/>
      <w:bookmarkStart w:id="692" w:name="_Toc182997109"/>
      <w:bookmarkEnd w:id="690"/>
      <w:r w:rsidRPr="00DD7CCF">
        <w:t xml:space="preserve">Visual </w:t>
      </w:r>
      <w:r w:rsidR="006733B4" w:rsidRPr="00DD7CCF">
        <w:t>features</w:t>
      </w:r>
      <w:bookmarkEnd w:id="691"/>
      <w:bookmarkEnd w:id="692"/>
    </w:p>
    <w:p w14:paraId="7705E048" w14:textId="77777777" w:rsidR="00926092" w:rsidRPr="00DD7CCF" w:rsidRDefault="00926092" w:rsidP="00EB2024">
      <w:pPr>
        <w:pStyle w:val="Cmsor3"/>
      </w:pPr>
      <w:bookmarkStart w:id="693" w:name="_lj3p4hxrzblk" w:colFirst="0" w:colLast="0"/>
      <w:bookmarkStart w:id="694" w:name="_Ref43989139"/>
      <w:bookmarkStart w:id="695" w:name="_Ref43989046"/>
      <w:bookmarkStart w:id="696" w:name="_Toc182997110"/>
      <w:bookmarkEnd w:id="693"/>
      <w:commentRangeStart w:id="697"/>
      <w:r w:rsidRPr="00DD7CCF">
        <w:t>Scribal Hands</w:t>
      </w:r>
      <w:bookmarkEnd w:id="694"/>
      <w:commentRangeEnd w:id="697"/>
      <w:r w:rsidR="00A61239">
        <w:rPr>
          <w:rStyle w:val="Jegyzethivatkozs"/>
          <w:rFonts w:ascii="Gentium Plus" w:hAnsi="Gentium Plus" w:cs="Mangal"/>
          <w:kern w:val="0"/>
        </w:rPr>
        <w:commentReference w:id="697"/>
      </w:r>
      <w:bookmarkEnd w:id="696"/>
    </w:p>
    <w:p w14:paraId="377A2869" w14:textId="77777777" w:rsidR="00926092" w:rsidRPr="00DD7CCF" w:rsidRDefault="00926092" w:rsidP="00926092">
      <w:pPr>
        <w:pStyle w:val="Lista"/>
      </w:pPr>
      <w:r w:rsidRPr="00DD7CCF">
        <w:t>in epigraphic parlance, a “hand” means a particular combination of writing features, often indicative of one scribe taking over the work of another</w:t>
      </w:r>
    </w:p>
    <w:p w14:paraId="646D2087" w14:textId="6328A8E8" w:rsidR="00926092" w:rsidRPr="005D2B22" w:rsidRDefault="00926092" w:rsidP="00926092">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as opposed to different scripts or styles, covered in §</w:t>
      </w:r>
      <w:r w:rsidRPr="00DD7CCF">
        <w:fldChar w:fldCharType="begin"/>
      </w:r>
      <w:r w:rsidRPr="00DD7CCF">
        <w:instrText xml:space="preserve"> REF _Ref43985361 \w \h </w:instrText>
      </w:r>
      <w:r>
        <w:instrText xml:space="preserve"> \* MERGEFORMAT </w:instrText>
      </w:r>
      <w:r w:rsidRPr="00DD7CCF">
        <w:fldChar w:fldCharType="separate"/>
      </w:r>
      <w:r w:rsidR="00110B53">
        <w:t>7.5.5</w:t>
      </w:r>
      <w:r w:rsidRPr="00DD7CCF">
        <w:fldChar w:fldCharType="end"/>
      </w:r>
      <w:r>
        <w:t xml:space="preserve"> and §</w:t>
      </w:r>
      <w:r>
        <w:fldChar w:fldCharType="begin"/>
      </w:r>
      <w:r>
        <w:instrText xml:space="preserve"> REF _Ref43987586 \r \h </w:instrText>
      </w:r>
      <w:r>
        <w:fldChar w:fldCharType="separate"/>
      </w:r>
      <w:r w:rsidR="00110B53">
        <w:t>7.5.6</w:t>
      </w:r>
      <w:r>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110B53">
        <w:t>11.2.1</w:t>
      </w:r>
      <w:r w:rsidRPr="00DD7CCF">
        <w:fldChar w:fldCharType="end"/>
      </w:r>
      <w:r w:rsidRPr="00DD7CCF">
        <w:t>)</w:t>
      </w:r>
    </w:p>
    <w:p w14:paraId="4985D9D2" w14:textId="77777777" w:rsidR="00926092" w:rsidRPr="00DD7CCF" w:rsidRDefault="00926092" w:rsidP="00926092">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F023404" w14:textId="77777777" w:rsidR="00926092" w:rsidRPr="00DD7CCF" w:rsidRDefault="00926092" w:rsidP="00926092">
      <w:pPr>
        <w:pStyle w:val="Lista2"/>
      </w:pPr>
      <w:r w:rsidRPr="00DD7CCF">
        <w:t xml:space="preserve">in this element, include the mandatory attribute </w:t>
      </w:r>
      <w:r w:rsidRPr="008525C6">
        <w:rPr>
          <w:rStyle w:val="Codeattribute"/>
        </w:rPr>
        <w:t>@new</w:t>
      </w:r>
      <w:r w:rsidRPr="008525C6">
        <w:t>,</w:t>
      </w:r>
      <w:r w:rsidRPr="006B5499">
        <w:rPr>
          <w:rStyle w:val="Lbjegyzet-hivatkozs"/>
        </w:rPr>
        <w:footnoteReference w:id="46"/>
      </w:r>
      <w:r w:rsidRPr="00DD7CCF">
        <w:t xml:space="preserve"> whose value shall be the XML identifier associated in the header with the hand in question, prefixed with a # mark</w:t>
      </w:r>
    </w:p>
    <w:p w14:paraId="0292586C" w14:textId="77777777" w:rsidR="00926092" w:rsidRPr="00DD7CCF" w:rsidRDefault="00926092" w:rsidP="00926092">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F0895C5" w14:textId="3C437703" w:rsidR="00C02B8C" w:rsidRPr="00DD7CCF" w:rsidRDefault="004D2E67" w:rsidP="00EB2024">
      <w:pPr>
        <w:pStyle w:val="Cmsor3"/>
      </w:pPr>
      <w:bookmarkStart w:id="698" w:name="_Ref134025629"/>
      <w:bookmarkStart w:id="699" w:name="_Toc182997111"/>
      <w:r w:rsidRPr="00DD7CCF">
        <w:lastRenderedPageBreak/>
        <w:t>The scope of visual features encoded in attributes</w:t>
      </w:r>
      <w:bookmarkEnd w:id="695"/>
      <w:bookmarkEnd w:id="698"/>
      <w:bookmarkEnd w:id="699"/>
    </w:p>
    <w:p w14:paraId="17667B2A" w14:textId="40D3EF81" w:rsidR="00C02B8C" w:rsidRPr="00DD7CCF" w:rsidRDefault="004D2E67" w:rsidP="00E2714A">
      <w:pPr>
        <w:pStyle w:val="Lista"/>
      </w:pPr>
      <w:r w:rsidRPr="00DD7CCF">
        <w:t xml:space="preserve">the attributes described in </w:t>
      </w:r>
      <w:r w:rsidR="00926092">
        <w:t>the following subsections</w:t>
      </w:r>
      <w:r w:rsidRPr="00DD7CCF">
        <w:t xml:space="preserve"> for encoding visual features may be used with the following phrase-level XML elements as the situation demands:</w:t>
      </w:r>
    </w:p>
    <w:p w14:paraId="518FB081" w14:textId="167040CF"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10B53">
        <w:t>3.2</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10B53">
        <w:t>3.8.4</w:t>
      </w:r>
      <w:r w:rsidR="00194541" w:rsidRPr="00DD7CCF">
        <w:fldChar w:fldCharType="end"/>
      </w:r>
      <w:r w:rsidRPr="00DD7CCF">
        <w:t>)</w:t>
      </w:r>
    </w:p>
    <w:p w14:paraId="10733230" w14:textId="7BE3C126"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110B53">
        <w:t>2.4</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110B53">
        <w:t>2.6</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6B5499">
        <w:rPr>
          <w:rStyle w:val="Lbjegyzet-hivatkozs"/>
        </w:rPr>
        <w:footnoteReference w:id="47"/>
      </w:r>
      <w:r w:rsidRPr="00DD7CCF">
        <w:t xml:space="preserve"> when a localised feature applies to an entire physical line</w:t>
      </w:r>
    </w:p>
    <w:p w14:paraId="29B217C7" w14:textId="77777777" w:rsidR="00C02B8C" w:rsidRPr="00DD7CCF" w:rsidRDefault="004D2E67" w:rsidP="00E2714A">
      <w:pPr>
        <w:pStyle w:val="Lista2"/>
      </w:pPr>
      <w:r w:rsidRPr="00DD7CCF">
        <w:t xml:space="preserve">the dedicated phrase-level tag </w:t>
      </w:r>
      <w:r w:rsidRPr="00DD7CCF">
        <w:rPr>
          <w:rStyle w:val="Code"/>
        </w:rPr>
        <w:t>&lt;hi&gt;</w:t>
      </w:r>
      <w:r w:rsidRPr="00DD7CCF">
        <w:t>,</w:t>
      </w:r>
      <w:r w:rsidRPr="006B5499">
        <w:rPr>
          <w:rStyle w:val="Lbjegyzet-hivatkozs"/>
        </w:rPr>
        <w:footnoteReference w:id="48"/>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EB2024">
      <w:pPr>
        <w:pStyle w:val="Cmsor3"/>
      </w:pPr>
      <w:bookmarkStart w:id="700" w:name="_c0467s7j2myi" w:colFirst="0" w:colLast="0"/>
      <w:bookmarkStart w:id="701" w:name="_Ref43987598"/>
      <w:bookmarkStart w:id="702" w:name="_Toc182997112"/>
      <w:bookmarkEnd w:id="700"/>
      <w:r w:rsidRPr="00DD7CCF">
        <w:t>Alignment</w:t>
      </w:r>
      <w:bookmarkEnd w:id="701"/>
      <w:bookmarkEnd w:id="702"/>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2364FC86"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10B53">
        <w:t>3.2</w:t>
      </w:r>
      <w:r w:rsidR="00C927BB" w:rsidRPr="00DD7CCF">
        <w:fldChar w:fldCharType="end"/>
      </w:r>
      <w:r w:rsidRPr="00DD7CCF">
        <w:t>)</w:t>
      </w:r>
    </w:p>
    <w:p w14:paraId="383859D0" w14:textId="346DE140"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10B53">
        <w:t>3.8.4</w:t>
      </w:r>
      <w:r w:rsidR="00194541" w:rsidRPr="00DD7CCF">
        <w:fldChar w:fldCharType="end"/>
      </w:r>
      <w:r w:rsidRPr="00DD7CCF">
        <w:t>)</w:t>
      </w:r>
    </w:p>
    <w:p w14:paraId="64DA657D" w14:textId="6D719045"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110B53">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2BB4C193"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8C6B62">
        <w:fldChar w:fldCharType="begin"/>
      </w:r>
      <w:r w:rsidR="008C6B62">
        <w:instrText xml:space="preserve"> REF _Ref183011891 \r \h </w:instrText>
      </w:r>
      <w:r w:rsidR="008C6B62">
        <w:fldChar w:fldCharType="separate"/>
      </w:r>
      <w:r w:rsidR="008C6B62">
        <w:t>4.3.2.1</w:t>
      </w:r>
      <w:r w:rsidR="008C6B62">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8"/>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66A13622" w:rsidR="00C011E1" w:rsidRPr="00DD7CCF" w:rsidRDefault="00C011E1" w:rsidP="009F585E">
            <w:pPr>
              <w:pStyle w:val="Kpalrs"/>
            </w:pPr>
            <w:r w:rsidRPr="00DD7CCF">
              <w:lastRenderedPageBreak/>
              <w:t xml:space="preserve">Example </w:t>
            </w:r>
            <w:r w:rsidR="00542B66">
              <w:fldChar w:fldCharType="begin"/>
            </w:r>
            <w:r w:rsidR="00542B66">
              <w:instrText xml:space="preserve"> STYLEREF 3 \s </w:instrText>
            </w:r>
            <w:r w:rsidR="00542B66">
              <w:fldChar w:fldCharType="separate"/>
            </w:r>
            <w:r w:rsidR="00110B53">
              <w:rPr>
                <w:noProof/>
              </w:rPr>
              <w:t>7.5.3</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A</w:t>
            </w:r>
            <w:r w:rsidR="00542B66">
              <w:rPr>
                <w:noProof/>
              </w:rPr>
              <w:fldChar w:fldCharType="end"/>
            </w:r>
            <w:r w:rsidRPr="00DD7CCF">
              <w:t>: encoding line alignment</w:t>
            </w:r>
          </w:p>
        </w:tc>
      </w:tr>
      <w:tr w:rsidR="00C011E1" w:rsidRPr="00DD7CCF" w14:paraId="434FBF21" w14:textId="77777777" w:rsidTr="00837BA5">
        <w:tc>
          <w:tcPr>
            <w:tcW w:w="5000" w:type="pct"/>
            <w:vAlign w:val="center"/>
          </w:tcPr>
          <w:p w14:paraId="6ABBD7B9" w14:textId="77777777" w:rsidR="00C011E1" w:rsidRPr="00DD7CCF" w:rsidRDefault="00C011E1" w:rsidP="007B52A3">
            <w:pPr>
              <w:pStyle w:val="Image"/>
              <w:rPr>
                <w:rStyle w:val="Code"/>
              </w:rPr>
            </w:pPr>
            <w:r w:rsidRPr="00DD7CCF">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7"/>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EB2024">
      <w:pPr>
        <w:pStyle w:val="Cmsor3"/>
      </w:pPr>
      <w:bookmarkStart w:id="703" w:name="_gjt7ggwzx2z5" w:colFirst="0" w:colLast="0"/>
      <w:bookmarkStart w:id="704" w:name="_Ref43984782"/>
      <w:bookmarkStart w:id="705" w:name="_Toc182997113"/>
      <w:bookmarkEnd w:id="703"/>
      <w:r w:rsidRPr="00DD7CCF">
        <w:t>Directionality and orientation</w:t>
      </w:r>
      <w:bookmarkEnd w:id="704"/>
      <w:bookmarkEnd w:id="705"/>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t xml:space="preserve">lines oriented differently than the majority of the lines in an inscription may be encoded by adding the attribute </w:t>
      </w:r>
      <w:r w:rsidRPr="008525C6">
        <w:rPr>
          <w:rStyle w:val="Codeattribute"/>
        </w:rPr>
        <w:t>@rend</w:t>
      </w:r>
      <w:r w:rsidRPr="006B5499">
        <w:rPr>
          <w:rStyle w:val="Lbjegyzet-hivatkozs"/>
        </w:rPr>
        <w:footnoteReference w:id="49"/>
      </w:r>
      <w:r w:rsidRPr="00DD7CCF">
        <w:t xml:space="preserve"> to one of the following elements </w:t>
      </w:r>
      <w:r w:rsidRPr="00E24F87">
        <w:rPr>
          <w:noProof/>
        </w:rPr>
        <w:t>(</w:t>
      </w:r>
      <w:r w:rsidRPr="00DD7CCF">
        <w:t>but not to any other element):</w:t>
      </w:r>
    </w:p>
    <w:p w14:paraId="0376D7A9" w14:textId="03239DDC"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10B53">
        <w:t>3.2</w:t>
      </w:r>
      <w:r w:rsidR="00C927BB" w:rsidRPr="00DD7CCF">
        <w:fldChar w:fldCharType="end"/>
      </w:r>
      <w:r w:rsidRPr="00DD7CCF">
        <w:t>)</w:t>
      </w:r>
    </w:p>
    <w:p w14:paraId="013C2D57" w14:textId="23E3C209"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10B53">
        <w:t>3.8.4</w:t>
      </w:r>
      <w:r w:rsidR="00194541" w:rsidRPr="00DD7CCF">
        <w:fldChar w:fldCharType="end"/>
      </w:r>
      <w:r w:rsidRPr="00DD7CCF">
        <w:t>)</w:t>
      </w:r>
    </w:p>
    <w:p w14:paraId="7CA405E5" w14:textId="1C5A0690"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110B53">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38EB50A0" w:rsidR="00C02B8C" w:rsidRPr="00DD7CCF" w:rsidRDefault="004D2E67" w:rsidP="00E2714A">
      <w:pPr>
        <w:pStyle w:val="Lista2"/>
      </w:pPr>
      <w:r w:rsidRPr="00DD7CCF">
        <w:lastRenderedPageBreak/>
        <w:t xml:space="preserve">should you encounter any other combination of directionality and orientation </w:t>
      </w:r>
      <w:r w:rsidRPr="00E24F87">
        <w:rPr>
          <w:noProof/>
        </w:rPr>
        <w:t>(</w:t>
      </w:r>
      <w:r w:rsidRPr="00DD7CCF">
        <w:t xml:space="preserve">e.g. right to left), contact the authors to agree on a new </w:t>
      </w:r>
      <w:r w:rsidR="00B26C65">
        <w:t>authorised</w:t>
      </w:r>
      <w:r w:rsidRPr="00DD7CCF">
        <w:t xml:space="preserve"> value</w:t>
      </w:r>
    </w:p>
    <w:p w14:paraId="77AC347C" w14:textId="77777777" w:rsidR="00C02B8C" w:rsidRPr="00DD7CCF" w:rsidRDefault="004D2E67" w:rsidP="00EB2024">
      <w:pPr>
        <w:pStyle w:val="Cmsor3"/>
      </w:pPr>
      <w:bookmarkStart w:id="706" w:name="_vj2ep179y4tp" w:colFirst="0" w:colLast="0"/>
      <w:bookmarkStart w:id="707" w:name="_Ref43985361"/>
      <w:bookmarkStart w:id="708" w:name="_Toc182997114"/>
      <w:bookmarkEnd w:id="706"/>
      <w:commentRangeStart w:id="709"/>
      <w:r w:rsidRPr="00DD7CCF">
        <w:t>Script</w:t>
      </w:r>
      <w:bookmarkEnd w:id="707"/>
      <w:commentRangeEnd w:id="709"/>
      <w:r w:rsidR="00A61239">
        <w:rPr>
          <w:rStyle w:val="Jegyzethivatkozs"/>
          <w:rFonts w:ascii="Gentium Plus" w:hAnsi="Gentium Plus" w:cs="Mangal"/>
          <w:kern w:val="0"/>
        </w:rPr>
        <w:commentReference w:id="709"/>
      </w:r>
      <w:bookmarkEnd w:id="708"/>
    </w:p>
    <w:p w14:paraId="19B22CCF" w14:textId="41BB473E" w:rsidR="00B63A76" w:rsidRDefault="00B63A76" w:rsidP="00B63A76">
      <w:pPr>
        <w:pStyle w:val="Lista"/>
      </w:pPr>
      <w:r>
        <w:t>in addition to recording your palaeographic observations in the Hand Description (§</w:t>
      </w:r>
      <w:r>
        <w:fldChar w:fldCharType="begin"/>
      </w:r>
      <w:r>
        <w:instrText xml:space="preserve"> REF _Ref43987455 \r \h </w:instrText>
      </w:r>
      <w:r>
        <w:fldChar w:fldCharType="separate"/>
      </w:r>
      <w:r w:rsidR="00110B53">
        <w:t>11.2.1</w:t>
      </w:r>
      <w:r>
        <w:fldChar w:fldCharType="end"/>
      </w:r>
      <w:r>
        <w:t>), the type of script in which your inscription is written must be encoded explicitly in the edition along with language</w:t>
      </w:r>
    </w:p>
    <w:p w14:paraId="636DCD2D" w14:textId="77777777" w:rsidR="00B63A76" w:rsidRDefault="00B63A76" w:rsidP="00B63A76">
      <w:pPr>
        <w:pStyle w:val="Lista"/>
      </w:pPr>
      <w:r>
        <w:t>the instructions in this subsection do not apply the following kinds of script variation:</w:t>
      </w:r>
    </w:p>
    <w:p w14:paraId="0665183C" w14:textId="141612E8" w:rsidR="00B63A76" w:rsidRDefault="00B63A76" w:rsidP="00B63A76">
      <w:pPr>
        <w:pStyle w:val="Lista2"/>
      </w:pPr>
      <w:r>
        <w:t>changes in the scribal hand, which are covered in §</w:t>
      </w:r>
      <w:r>
        <w:fldChar w:fldCharType="begin"/>
      </w:r>
      <w:r>
        <w:instrText xml:space="preserve"> REF _Ref43989139 \r \h </w:instrText>
      </w:r>
      <w:r>
        <w:fldChar w:fldCharType="separate"/>
      </w:r>
      <w:r w:rsidR="00110B53">
        <w:t>7.5.1</w:t>
      </w:r>
      <w:r>
        <w:fldChar w:fldCharType="end"/>
      </w:r>
    </w:p>
    <w:p w14:paraId="6F5F63F3" w14:textId="09B552DA" w:rsidR="00B63A76" w:rsidRDefault="00B63A76" w:rsidP="00B63A76">
      <w:pPr>
        <w:pStyle w:val="Lista2"/>
      </w:pPr>
      <w:r>
        <w:t>changes in the style of lettering, which are covered in §</w:t>
      </w:r>
      <w:r>
        <w:fldChar w:fldCharType="begin"/>
      </w:r>
      <w:r>
        <w:instrText xml:space="preserve"> REF _Ref43987586 \r \h </w:instrText>
      </w:r>
      <w:r>
        <w:fldChar w:fldCharType="separate"/>
      </w:r>
      <w:r w:rsidR="00110B53">
        <w:t>7.5.6</w:t>
      </w:r>
      <w:r>
        <w:fldChar w:fldCharType="end"/>
      </w:r>
    </w:p>
    <w:p w14:paraId="398A5D49" w14:textId="2E80ACFD" w:rsidR="00B63A76" w:rsidRDefault="00B63A76" w:rsidP="00B63A76">
      <w:pPr>
        <w:pStyle w:val="Lista"/>
      </w:pPr>
      <w:r>
        <w:t xml:space="preserve">to tag a chunk of text as being written in a specific script, add the attribute </w:t>
      </w:r>
      <w:r w:rsidRPr="00B63A76">
        <w:rPr>
          <w:rStyle w:val="Codeattribute"/>
        </w:rPr>
        <w:t>@rendition</w:t>
      </w:r>
      <w:r>
        <w:t xml:space="preserve"> to its containing element, with the following pair of values, in this order and separated by a space</w:t>
      </w:r>
    </w:p>
    <w:p w14:paraId="0C2984AD" w14:textId="6E47D7F3" w:rsidR="00B63A76" w:rsidRDefault="00B63A76" w:rsidP="00B63A76">
      <w:pPr>
        <w:pStyle w:val="Lista2"/>
      </w:pPr>
      <w:r>
        <w:t>a code for classification, taken from the project’s vocabulary for Script class</w:t>
      </w:r>
      <w:r w:rsidRPr="006B5499">
        <w:rPr>
          <w:rStyle w:val="Lbjegyzet-hivatkozs"/>
        </w:rPr>
        <w:footnoteReference w:id="50"/>
      </w:r>
      <w:r>
        <w:t xml:space="preserve"> and prefixed with </w:t>
      </w:r>
      <w:r w:rsidRPr="00B63A76">
        <w:rPr>
          <w:rStyle w:val="Codevalue"/>
        </w:rPr>
        <w:t>class:</w:t>
      </w:r>
    </w:p>
    <w:p w14:paraId="2FD39B71" w14:textId="31EA49D9" w:rsidR="00B63A76" w:rsidRDefault="00B63A76" w:rsidP="00B63A76">
      <w:pPr>
        <w:pStyle w:val="Lista2"/>
      </w:pPr>
      <w:r>
        <w:t>a code for maturity, taken from the project’s vocabulary for Script maturity</w:t>
      </w:r>
      <w:r w:rsidRPr="006B5499">
        <w:rPr>
          <w:rStyle w:val="Lbjegyzet-hivatkozs"/>
        </w:rPr>
        <w:footnoteReference w:id="51"/>
      </w:r>
      <w:r>
        <w:t xml:space="preserve"> and prefixed with </w:t>
      </w:r>
      <w:r w:rsidRPr="00B63A76">
        <w:rPr>
          <w:rStyle w:val="Codevalue"/>
        </w:rPr>
        <w:t>maturity:</w:t>
      </w:r>
    </w:p>
    <w:p w14:paraId="63FF1989" w14:textId="3227475B" w:rsidR="00B63A76" w:rsidRDefault="00B63A76" w:rsidP="00B63A76">
      <w:pPr>
        <w:pStyle w:val="Lista2"/>
      </w:pPr>
      <w:r>
        <w:t xml:space="preserve">for example, if the script in question is mediaeval Grantha, you must record the codes for “Grantha” and “regional Brāhmī-derived script”, like this: </w:t>
      </w:r>
      <w:r w:rsidRPr="00B63A76">
        <w:rPr>
          <w:rStyle w:val="Codeattribute"/>
        </w:rPr>
        <w:t>@renditio</w:t>
      </w:r>
      <w:r>
        <w:rPr>
          <w:rStyle w:val="Codeattribute"/>
        </w:rPr>
        <w:t>n</w:t>
      </w:r>
      <w:r w:rsidRPr="0062102A">
        <w:rPr>
          <w:rStyle w:val="Codetext"/>
        </w:rPr>
        <w:t>=</w:t>
      </w:r>
      <w:r w:rsidRPr="00B63A76">
        <w:rPr>
          <w:rStyle w:val="Codevalue"/>
        </w:rPr>
        <w:t>"class:36768 maturity:83213"</w:t>
      </w:r>
    </w:p>
    <w:p w14:paraId="4C8394A8" w14:textId="77777777" w:rsidR="00B63A76" w:rsidRDefault="00B63A76" w:rsidP="00B63A76">
      <w:pPr>
        <w:pStyle w:val="Lista"/>
      </w:pPr>
      <w:r>
        <w:t>the encoding of script is normally mandatory for the edition division as a whole and, for inscriptions written in a single script, not necessary anywhere else</w:t>
      </w:r>
    </w:p>
    <w:p w14:paraId="6EEABC7B" w14:textId="6C5896E4" w:rsidR="00B63A76" w:rsidRDefault="00B63A76" w:rsidP="00B63A76">
      <w:pPr>
        <w:pStyle w:val="Lista2"/>
      </w:pPr>
      <w:r>
        <w:t xml:space="preserve">e.g. </w:t>
      </w:r>
      <w:r w:rsidRPr="00B63A76">
        <w:rPr>
          <w:rStyle w:val="Code"/>
        </w:rPr>
        <w:t xml:space="preserve">&lt;div </w:t>
      </w:r>
      <w:r w:rsidRPr="00B63A76">
        <w:rPr>
          <w:rStyle w:val="Codeattribute"/>
        </w:rPr>
        <w:t>type</w:t>
      </w:r>
      <w:r w:rsidRPr="0062102A">
        <w:rPr>
          <w:rStyle w:val="Codetext"/>
        </w:rPr>
        <w:t>=</w:t>
      </w:r>
      <w:r w:rsidRPr="00B63A76">
        <w:rPr>
          <w:rStyle w:val="Codevalue"/>
        </w:rPr>
        <w:t>"edition"</w:t>
      </w:r>
      <w:r w:rsidRPr="00B63A76">
        <w:rPr>
          <w:rStyle w:val="Code"/>
        </w:rPr>
        <w:t xml:space="preserve"> </w:t>
      </w:r>
      <w:r w:rsidRPr="00B63A76">
        <w:rPr>
          <w:rStyle w:val="Codeattribute"/>
        </w:rPr>
        <w:t>xml:lang</w:t>
      </w:r>
      <w:r w:rsidRPr="0062102A">
        <w:rPr>
          <w:rStyle w:val="Codetext"/>
        </w:rPr>
        <w:t>=</w:t>
      </w:r>
      <w:r w:rsidRPr="00B63A76">
        <w:rPr>
          <w:rStyle w:val="Codevalue"/>
        </w:rPr>
        <w:t>"san-Latn"</w:t>
      </w:r>
      <w:r w:rsidRPr="00B63A76">
        <w:rPr>
          <w:rStyle w:val="Code"/>
        </w:rPr>
        <w:t xml:space="preserve"> </w:t>
      </w:r>
      <w:r>
        <w:rPr>
          <w:rStyle w:val="Codeattribute"/>
        </w:rPr>
        <w:t>rendition</w:t>
      </w:r>
      <w:r w:rsidRPr="0062102A">
        <w:rPr>
          <w:rStyle w:val="Codetext"/>
        </w:rPr>
        <w:t>=</w:t>
      </w:r>
      <w:r w:rsidRPr="00B63A76">
        <w:rPr>
          <w:rStyle w:val="Codevalue"/>
        </w:rPr>
        <w:t>"class:83223 maturity:83211"</w:t>
      </w:r>
      <w:r w:rsidRPr="00B63A76">
        <w:rPr>
          <w:rStyle w:val="Code"/>
        </w:rPr>
        <w:t>&gt;</w:t>
      </w:r>
      <w:r>
        <w:t xml:space="preserve"> for an inscription in late northern Brāhmī</w:t>
      </w:r>
    </w:p>
    <w:p w14:paraId="46860E1B" w14:textId="648AFCFA" w:rsidR="00B63A76" w:rsidRDefault="00B63A76" w:rsidP="00B63A76">
      <w:pPr>
        <w:pStyle w:val="Lista"/>
      </w:pPr>
      <w:r>
        <w:t>when an inscription is encoded as two or more textpart divisions (§</w:t>
      </w:r>
      <w:r>
        <w:fldChar w:fldCharType="begin"/>
      </w:r>
      <w:r>
        <w:instrText xml:space="preserve"> REF _Ref43978987 \r \h </w:instrText>
      </w:r>
      <w:r>
        <w:fldChar w:fldCharType="separate"/>
      </w:r>
      <w:r w:rsidR="00110B53">
        <w:t>3.2</w:t>
      </w:r>
      <w:r>
        <w:fldChar w:fldCharType="end"/>
      </w:r>
      <w:r>
        <w:t xml:space="preserve">), and these divisions are written in different scripts, then add </w:t>
      </w:r>
      <w:r w:rsidRPr="00B63A76">
        <w:rPr>
          <w:rStyle w:val="Codeattribute"/>
        </w:rPr>
        <w:t>@rendition</w:t>
      </w:r>
      <w:r>
        <w:t xml:space="preserve"> to each </w:t>
      </w:r>
      <w:r w:rsidRPr="00B63A76">
        <w:rPr>
          <w:rStyle w:val="Code"/>
        </w:rPr>
        <w:t xml:space="preserve">&lt;div </w:t>
      </w:r>
      <w:r w:rsidRPr="00B63A76">
        <w:rPr>
          <w:rStyle w:val="Codeattribute"/>
        </w:rPr>
        <w:t>type</w:t>
      </w:r>
      <w:r w:rsidRPr="0062102A">
        <w:rPr>
          <w:rStyle w:val="Codetext"/>
        </w:rPr>
        <w:t>=</w:t>
      </w:r>
      <w:r w:rsidRPr="00B63A76">
        <w:rPr>
          <w:rStyle w:val="Codevalue"/>
        </w:rPr>
        <w:t>"textpart"</w:t>
      </w:r>
      <w:r w:rsidRPr="00B63A76">
        <w:rPr>
          <w:rStyle w:val="Code"/>
        </w:rPr>
        <w:t>&gt;</w:t>
      </w:r>
      <w:r>
        <w:t xml:space="preserve"> element</w:t>
      </w:r>
    </w:p>
    <w:p w14:paraId="1FD802C5" w14:textId="77777777" w:rsidR="00B63A76" w:rsidRDefault="00B63A76" w:rsidP="00B63A76">
      <w:pPr>
        <w:pStyle w:val="Lista2"/>
      </w:pPr>
      <w:r>
        <w:t xml:space="preserve">in this case only, the edition division should not carry the attribute </w:t>
      </w:r>
      <w:r w:rsidRPr="00B63A76">
        <w:rPr>
          <w:rStyle w:val="Codeattribute"/>
        </w:rPr>
        <w:t>@xml:lang</w:t>
      </w:r>
    </w:p>
    <w:p w14:paraId="3CEEF4B1" w14:textId="0BA317F8" w:rsidR="00B63A76" w:rsidRDefault="00B63A76" w:rsidP="00B63A76">
      <w:pPr>
        <w:pStyle w:val="Lista2"/>
      </w:pPr>
      <w:r>
        <w:t>while if the textparts are in the same script, then script must still be encoded for the edition division, not separately for the textparts</w:t>
      </w:r>
    </w:p>
    <w:p w14:paraId="362DFBD3" w14:textId="09E59E1E" w:rsidR="00B63A76" w:rsidRDefault="00B63A76" w:rsidP="00B63A76">
      <w:pPr>
        <w:pStyle w:val="Lista2"/>
      </w:pPr>
      <w:r>
        <w:t>note also that you should not normally create textpart divisions on the grounds of a script difference, only when the encoding of such divisions is warranted for other reasons discussed in §</w:t>
      </w:r>
      <w:r>
        <w:fldChar w:fldCharType="begin"/>
      </w:r>
      <w:r>
        <w:instrText xml:space="preserve"> REF _Ref43978278 \r \h </w:instrText>
      </w:r>
      <w:r>
        <w:fldChar w:fldCharType="separate"/>
      </w:r>
      <w:r w:rsidR="00110B53">
        <w:t>3.2.1</w:t>
      </w:r>
      <w:r>
        <w:fldChar w:fldCharType="end"/>
      </w:r>
    </w:p>
    <w:p w14:paraId="1D22991C" w14:textId="77777777" w:rsidR="00B63A76" w:rsidRDefault="00B63A76" w:rsidP="00B63A76">
      <w:pPr>
        <w:pStyle w:val="Lista"/>
      </w:pPr>
      <w:r>
        <w:t>when parts of an otherwise coherent inscription are in two (or more) different scripts,</w:t>
      </w:r>
    </w:p>
    <w:p w14:paraId="53587746" w14:textId="37763AA8" w:rsidR="00B63A76" w:rsidRDefault="00B63A76" w:rsidP="00AE1029">
      <w:pPr>
        <w:pStyle w:val="Lista2"/>
      </w:pPr>
      <w:r>
        <w:t xml:space="preserve">select a default (primary) script to encode in the </w:t>
      </w:r>
      <w:r w:rsidRPr="00B63A76">
        <w:rPr>
          <w:rStyle w:val="Codeattribute"/>
        </w:rPr>
        <w:t>@rendition</w:t>
      </w:r>
      <w:r>
        <w:t xml:space="preserve"> of the edition division</w:t>
      </w:r>
    </w:p>
    <w:p w14:paraId="03E4A9CD" w14:textId="33C7DFE1" w:rsidR="00B63A76" w:rsidRDefault="00B63A76" w:rsidP="00AE1029">
      <w:pPr>
        <w:pStyle w:val="Lista2"/>
      </w:pPr>
      <w:r>
        <w:t xml:space="preserve">apply </w:t>
      </w:r>
      <w:r w:rsidRPr="00B63A76">
        <w:rPr>
          <w:rStyle w:val="Codeattribute"/>
        </w:rPr>
        <w:t>@rendition</w:t>
      </w:r>
      <w:r>
        <w:t xml:space="preserve"> to each of the block-level elements (viz. </w:t>
      </w:r>
      <w:r w:rsidRPr="00B63A76">
        <w:rPr>
          <w:rStyle w:val="Code"/>
        </w:rPr>
        <w:t>&lt;p&gt;</w:t>
      </w:r>
      <w:r>
        <w:t xml:space="preserve">, </w:t>
      </w:r>
      <w:r w:rsidRPr="00B63A76">
        <w:rPr>
          <w:rStyle w:val="Code"/>
        </w:rPr>
        <w:t>&lt;lg&gt;</w:t>
      </w:r>
      <w:r>
        <w:t xml:space="preserve"> or </w:t>
      </w:r>
      <w:r w:rsidRPr="00B63A76">
        <w:rPr>
          <w:rStyle w:val="Code"/>
        </w:rPr>
        <w:t>&lt;ab&gt;</w:t>
      </w:r>
      <w:r>
        <w:t>) corresponding to text in a script other than the default one</w:t>
      </w:r>
    </w:p>
    <w:p w14:paraId="7652CA20" w14:textId="77777777" w:rsidR="00B63A76" w:rsidRDefault="00B63A76" w:rsidP="00AE1029">
      <w:pPr>
        <w:pStyle w:val="Lista2"/>
      </w:pPr>
      <w:r>
        <w:t>when the chunks of text written in a different script are not coterminous with existing block-level containers, use phrase-level containers in the same way</w:t>
      </w:r>
    </w:p>
    <w:p w14:paraId="612137B7" w14:textId="7C614C3A" w:rsidR="00B63A76" w:rsidRDefault="00B63A76" w:rsidP="00AE1029">
      <w:pPr>
        <w:pStyle w:val="Lista3"/>
      </w:pPr>
      <w:r>
        <w:t xml:space="preserve">if changes in script are concomitant with changes in language, then you will have the chunks written in a different language tagged as </w:t>
      </w:r>
      <w:r w:rsidRPr="00B63A76">
        <w:rPr>
          <w:rStyle w:val="Code"/>
        </w:rPr>
        <w:t>&lt;term&gt;</w:t>
      </w:r>
      <w:r>
        <w:t xml:space="preserve"> or </w:t>
      </w:r>
      <w:r w:rsidRPr="00B63A76">
        <w:rPr>
          <w:rStyle w:val="Code"/>
        </w:rPr>
        <w:t>&lt;foreign&gt;</w:t>
      </w:r>
      <w:r>
        <w:t xml:space="preserve"> (§7.2.2), and you must add </w:t>
      </w:r>
      <w:r w:rsidRPr="00B63A76">
        <w:rPr>
          <w:rStyle w:val="Codeattribute"/>
        </w:rPr>
        <w:t>@rendition</w:t>
      </w:r>
      <w:r>
        <w:t xml:space="preserve"> to these elements</w:t>
      </w:r>
    </w:p>
    <w:p w14:paraId="52635EB1" w14:textId="5D6E74C7" w:rsidR="00B63A76" w:rsidRDefault="00B63A76" w:rsidP="00AE1029">
      <w:pPr>
        <w:pStyle w:val="Lista3"/>
      </w:pPr>
      <w:r>
        <w:t xml:space="preserve">if script variation does not co-occur with language variation, then create the phrase-level container </w:t>
      </w:r>
      <w:r w:rsidRPr="00B63A76">
        <w:rPr>
          <w:rStyle w:val="Code"/>
        </w:rPr>
        <w:t>&lt;seg&gt;</w:t>
      </w:r>
      <w:r>
        <w:t xml:space="preserve"> to wrap the chunk of text in a different script, and add </w:t>
      </w:r>
      <w:r w:rsidRPr="00B63A76">
        <w:rPr>
          <w:rStyle w:val="Codeattribute"/>
        </w:rPr>
        <w:t>@rendition</w:t>
      </w:r>
      <w:r>
        <w:t xml:space="preserve"> to this element</w:t>
      </w:r>
    </w:p>
    <w:p w14:paraId="493485C4" w14:textId="77777777" w:rsidR="00B63A76" w:rsidRDefault="00B63A76" w:rsidP="00AE1029">
      <w:pPr>
        <w:pStyle w:val="Lista2"/>
      </w:pPr>
      <w:r>
        <w:t>when encoding Grantha characters interspersed in Tamil or Vaṭṭeḻuttu script, note that only characters graphically distinct from the default script of the inscription should be marked up in this way</w:t>
      </w:r>
    </w:p>
    <w:p w14:paraId="7EFC8565" w14:textId="5D882D88" w:rsidR="00B63A76" w:rsidRDefault="00B63A76" w:rsidP="00AE1029">
      <w:pPr>
        <w:pStyle w:val="Lista2"/>
      </w:pPr>
      <w:r>
        <w:t xml:space="preserve">e.g. </w:t>
      </w:r>
      <w:r w:rsidRPr="00FA0732">
        <w:rPr>
          <w:rStyle w:val="ForeignTamilGrantha"/>
        </w:rPr>
        <w:t>𑌤𑍍𑌰𑌿𑌭𑍁</w:t>
      </w:r>
      <w:r w:rsidRPr="00FA0732">
        <w:rPr>
          <w:rStyle w:val="ForeignTamilGrantha"/>
          <w:rFonts w:hint="cs"/>
          <w:cs/>
        </w:rPr>
        <w:t>வ</w:t>
      </w:r>
      <w:r w:rsidRPr="00FA0732">
        <w:rPr>
          <w:rStyle w:val="ForeignTamilGrantha"/>
          <w:rFonts w:ascii="Nirmala UI" w:hAnsi="Nirmala UI" w:cs="Nirmala UI" w:hint="cs"/>
          <w:cs/>
        </w:rPr>
        <w:t>ன</w:t>
      </w:r>
      <w:r>
        <w:rPr>
          <w:cs/>
          <w:lang w:bidi="ta-IN"/>
        </w:rPr>
        <w:t xml:space="preserve">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w:t>
      </w:r>
      <w:r w:rsidRPr="00B63A76">
        <w:rPr>
          <w:rStyle w:val="Code"/>
        </w:rPr>
        <w:t>&lt;/seg&gt;vaṉa</w:t>
      </w:r>
      <w:r>
        <w:t xml:space="preserve"> if the default script is Tamil (where the </w:t>
      </w:r>
      <w:r w:rsidRPr="00AE1029">
        <w:rPr>
          <w:rStyle w:val="Foreign"/>
        </w:rPr>
        <w:t>va</w:t>
      </w:r>
      <w:r>
        <w:t xml:space="preserve"> is considered Tamil, though it has the same form in Grantha);</w:t>
      </w:r>
    </w:p>
    <w:p w14:paraId="389661B0" w14:textId="7451AC90" w:rsidR="00B63A76" w:rsidRDefault="00B63A76" w:rsidP="00AE1029">
      <w:pPr>
        <w:pStyle w:val="Lista2"/>
      </w:pPr>
      <w:r>
        <w:t xml:space="preserve">but </w:t>
      </w:r>
      <w:r w:rsidRPr="00B63A76">
        <w:rPr>
          <w:rStyle w:val="Code"/>
        </w:rPr>
        <w:t xml:space="preserve">&lt;seg </w:t>
      </w:r>
      <w:r>
        <w:rPr>
          <w:rStyle w:val="Codeattribute"/>
        </w:rPr>
        <w:t>rendition</w:t>
      </w:r>
      <w:r w:rsidRPr="0062102A">
        <w:rPr>
          <w:rStyle w:val="Codetext"/>
        </w:rPr>
        <w:t>=</w:t>
      </w:r>
      <w:r w:rsidRPr="00B63A76">
        <w:rPr>
          <w:rStyle w:val="Codevalue"/>
        </w:rPr>
        <w:t>"class:36768 maturity:83213"</w:t>
      </w:r>
      <w:r w:rsidRPr="00B63A76">
        <w:rPr>
          <w:rStyle w:val="Code"/>
        </w:rPr>
        <w:t>&gt;</w:t>
      </w:r>
      <w:r w:rsidRPr="005E54AD">
        <w:rPr>
          <w:rStyle w:val="Codetext"/>
        </w:rPr>
        <w:t>tribhuva</w:t>
      </w:r>
      <w:r w:rsidRPr="00B63A76">
        <w:rPr>
          <w:rStyle w:val="Code"/>
        </w:rPr>
        <w:t>&lt;/</w:t>
      </w:r>
      <w:r w:rsidR="00123C5C">
        <w:rPr>
          <w:rStyle w:val="Code"/>
        </w:rPr>
        <w:t>seg</w:t>
      </w:r>
      <w:r w:rsidRPr="00B63A76">
        <w:rPr>
          <w:rStyle w:val="Code"/>
        </w:rPr>
        <w:t>&gt;ṉa</w:t>
      </w:r>
      <w:r>
        <w:t xml:space="preserve"> for the same text if the default script is Vaṭṭeḻuttu (wh</w:t>
      </w:r>
      <w:r w:rsidR="005E54AD">
        <w:t>ere</w:t>
      </w:r>
      <w:r>
        <w:t xml:space="preserve"> the </w:t>
      </w:r>
      <w:r w:rsidRPr="005E54AD">
        <w:rPr>
          <w:rStyle w:val="Foreign"/>
        </w:rPr>
        <w:t>va</w:t>
      </w:r>
      <w:r>
        <w:t xml:space="preserve"> is definitely not Vaṭṭeḻuttu and is thus classified as Grantha; though it could also be classified as Tamil)</w:t>
      </w:r>
    </w:p>
    <w:p w14:paraId="49990B9F" w14:textId="77777777" w:rsidR="00C02B8C" w:rsidRPr="00DD7CCF" w:rsidRDefault="004D2E67" w:rsidP="00EB2024">
      <w:pPr>
        <w:pStyle w:val="Cmsor3"/>
      </w:pPr>
      <w:bookmarkStart w:id="710" w:name="_alr4dlls2gjb" w:colFirst="0" w:colLast="0"/>
      <w:bookmarkStart w:id="711" w:name="_Ref43987586"/>
      <w:bookmarkStart w:id="712" w:name="_Toc182997115"/>
      <w:bookmarkEnd w:id="710"/>
      <w:r w:rsidRPr="00DD7CCF">
        <w:lastRenderedPageBreak/>
        <w:t>Lettering</w:t>
      </w:r>
      <w:bookmarkEnd w:id="711"/>
      <w:bookmarkEnd w:id="712"/>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28C702CB"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10B53">
        <w:t>7.5.5</w:t>
      </w:r>
      <w:r w:rsidR="00780A5D" w:rsidRPr="00DD7CCF">
        <w:fldChar w:fldCharType="end"/>
      </w:r>
      <w:r w:rsidRPr="00DD7CCF">
        <w:t xml:space="preserve"> above</w:t>
      </w:r>
    </w:p>
    <w:p w14:paraId="182F8E43" w14:textId="51C05299"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110B53">
        <w:t>7.5.1</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3680D128" w:rsidR="00C02B8C" w:rsidRPr="00DD7CCF" w:rsidRDefault="004D2E67" w:rsidP="00E2714A">
      <w:pPr>
        <w:pStyle w:val="Lista2"/>
      </w:pPr>
      <w:r w:rsidRPr="00DD7CCF">
        <w:t>if you wish to encode a different style of lettering, please contact the authors of this Guide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12D24A4B" w14:textId="6B7EF06B" w:rsidR="00D7565D" w:rsidRDefault="00D7565D" w:rsidP="00EB2024">
      <w:pPr>
        <w:pStyle w:val="Cmsor2"/>
      </w:pPr>
      <w:bookmarkStart w:id="713" w:name="_msv3i980wz4v" w:colFirst="0" w:colLast="0"/>
      <w:bookmarkStart w:id="714" w:name="_Ref122447347"/>
      <w:bookmarkStart w:id="715" w:name="_Ref43978966"/>
      <w:bookmarkStart w:id="716" w:name="_Toc182997116"/>
      <w:bookmarkEnd w:id="713"/>
      <w:r>
        <w:t>Highlighting text for internal review</w:t>
      </w:r>
      <w:bookmarkEnd w:id="714"/>
      <w:bookmarkEnd w:id="716"/>
    </w:p>
    <w:p w14:paraId="1D94FA4A" w14:textId="77777777" w:rsidR="00D7565D" w:rsidRDefault="00D7565D" w:rsidP="00D7565D">
      <w:pPr>
        <w:pStyle w:val="Lista"/>
      </w:pPr>
      <w:r>
        <w:t>you may sometimes want to highlight parts of your texts to which you wish to return later or draw the attention of a colleague reviewing your work</w:t>
      </w:r>
    </w:p>
    <w:p w14:paraId="77529F34" w14:textId="77777777" w:rsidR="00D7565D" w:rsidRDefault="00D7565D" w:rsidP="00D7565D">
      <w:pPr>
        <w:pStyle w:val="Lista"/>
      </w:pPr>
      <w:r>
        <w:t xml:space="preserve">for this purpose, use the attribute </w:t>
      </w:r>
      <w:r w:rsidRPr="00D7565D">
        <w:rPr>
          <w:rStyle w:val="Codeattribute"/>
        </w:rPr>
        <w:t>@rend</w:t>
      </w:r>
      <w:r>
        <w:t xml:space="preserve"> with the value </w:t>
      </w:r>
      <w:r w:rsidRPr="00D7565D">
        <w:rPr>
          <w:rStyle w:val="Codevalue"/>
        </w:rPr>
        <w:t>"check"</w:t>
      </w:r>
      <w:r>
        <w:t>, which will be displayed with a yellow highlight</w:t>
      </w:r>
    </w:p>
    <w:p w14:paraId="37B2822E" w14:textId="77777777" w:rsidR="00D7565D" w:rsidRDefault="00D7565D" w:rsidP="00D7565D">
      <w:pPr>
        <w:pStyle w:val="Lista2"/>
      </w:pPr>
      <w:r>
        <w:t xml:space="preserve">wherever feasible, add this attribute to existing phrase-level containers such as </w:t>
      </w:r>
      <w:r w:rsidRPr="00D7565D">
        <w:rPr>
          <w:rStyle w:val="Code"/>
        </w:rPr>
        <w:t>&lt;unclear&gt;</w:t>
      </w:r>
      <w:r>
        <w:t xml:space="preserve"> or </w:t>
      </w:r>
      <w:r w:rsidRPr="00D7565D">
        <w:rPr>
          <w:rStyle w:val="Code"/>
        </w:rPr>
        <w:t>&lt;corr&gt;</w:t>
      </w:r>
    </w:p>
    <w:p w14:paraId="5638F4F4" w14:textId="77777777" w:rsidR="00D7565D" w:rsidRDefault="00D7565D" w:rsidP="00D7565D">
      <w:pPr>
        <w:pStyle w:val="Lista3"/>
      </w:pPr>
      <w:r>
        <w:t xml:space="preserve">e.g. </w:t>
      </w:r>
      <w:r w:rsidRPr="00D7565D">
        <w:rPr>
          <w:rStyle w:val="Codetext"/>
        </w:rPr>
        <w:t>vidvi</w:t>
      </w:r>
      <w:r w:rsidRPr="00D7565D">
        <w:rPr>
          <w:rStyle w:val="Code"/>
        </w:rPr>
        <w:t xml:space="preserve">&lt;unclear </w:t>
      </w:r>
      <w:r w:rsidRPr="00D7565D">
        <w:rPr>
          <w:rStyle w:val="Codeattribute"/>
        </w:rPr>
        <w:t>cert</w:t>
      </w:r>
      <w:r w:rsidRPr="0062102A">
        <w:rPr>
          <w:rStyle w:val="Codetext"/>
        </w:rPr>
        <w:t>=</w:t>
      </w:r>
      <w:r w:rsidRPr="00D7565D">
        <w:rPr>
          <w:rStyle w:val="Codevalue"/>
        </w:rPr>
        <w:t>"low"</w:t>
      </w:r>
      <w:r w:rsidRPr="00D7565D">
        <w:rPr>
          <w:rStyle w:val="Code"/>
        </w:rPr>
        <w:t xml:space="preserve">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ṭsu</w:t>
      </w:r>
      <w:r w:rsidRPr="00D7565D">
        <w:rPr>
          <w:rStyle w:val="Code"/>
        </w:rPr>
        <w:t>&lt;/unclear&gt;</w:t>
      </w:r>
    </w:p>
    <w:p w14:paraId="621A111A" w14:textId="77777777" w:rsidR="00D7565D" w:rsidRDefault="00D7565D" w:rsidP="00D7565D">
      <w:pPr>
        <w:pStyle w:val="Lista2"/>
      </w:pPr>
      <w:r>
        <w:t xml:space="preserve">if there is no existing container for the text you need to highlight, wrap the text concerned in the element </w:t>
      </w:r>
      <w:r w:rsidRPr="00D7565D">
        <w:rPr>
          <w:rStyle w:val="Code"/>
        </w:rPr>
        <w:t>&lt;hi&gt;</w:t>
      </w:r>
      <w:r>
        <w:t xml:space="preserve"> and add </w:t>
      </w:r>
      <w:r w:rsidRPr="00D7565D">
        <w:rPr>
          <w:rStyle w:val="Codeattribute"/>
        </w:rPr>
        <w:t>@rend</w:t>
      </w:r>
      <w:r>
        <w:t xml:space="preserve">  to that</w:t>
      </w:r>
    </w:p>
    <w:p w14:paraId="1D0EF1D5" w14:textId="77777777" w:rsidR="00D7565D" w:rsidRDefault="00D7565D" w:rsidP="00D7565D">
      <w:pPr>
        <w:pStyle w:val="Lista3"/>
      </w:pPr>
      <w:r>
        <w:t xml:space="preserve">e.g. </w:t>
      </w:r>
      <w:r w:rsidRPr="00D7565D">
        <w:rPr>
          <w:rStyle w:val="Codetext"/>
        </w:rPr>
        <w:t>Uttarataḥ</w:t>
      </w:r>
      <w:r w:rsidRPr="00D7565D">
        <w:rPr>
          <w:rStyle w:val="Codeattribute"/>
        </w:rPr>
        <w:t xml:space="preserve">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rsidRPr="00D7565D">
        <w:rPr>
          <w:rStyle w:val="Codetext"/>
        </w:rPr>
        <w:t>koḍu</w:t>
      </w:r>
      <w:r w:rsidRPr="00D7565D">
        <w:rPr>
          <w:rStyle w:val="Code"/>
        </w:rPr>
        <w:t>&lt;/hi&gt;</w:t>
      </w:r>
    </w:p>
    <w:p w14:paraId="6160349F" w14:textId="77777777" w:rsidR="00D7565D" w:rsidRDefault="00D7565D" w:rsidP="00D7565D">
      <w:pPr>
        <w:pStyle w:val="Lista"/>
      </w:pPr>
      <w:r>
        <w:t xml:space="preserve">this markup does not conform to the TEI guidelines (according to which </w:t>
      </w:r>
      <w:r w:rsidRPr="00D7565D">
        <w:rPr>
          <w:rStyle w:val="Codeattribute"/>
        </w:rPr>
        <w:t>@rend</w:t>
      </w:r>
      <w:r>
        <w:t xml:space="preserve"> serves to indicate how an element was rendered or presented in the source text), and is intended only for project-internal purposes and will be removed from our XML files before final publication, thus</w:t>
      </w:r>
    </w:p>
    <w:p w14:paraId="42CF9319" w14:textId="77777777" w:rsidR="00D7565D" w:rsidRDefault="00D7565D" w:rsidP="00D7565D">
      <w:pPr>
        <w:pStyle w:val="Lista2"/>
      </w:pPr>
      <w:r>
        <w:t xml:space="preserve">the attribute </w:t>
      </w:r>
      <w:r w:rsidRPr="00D7565D">
        <w:rPr>
          <w:rStyle w:val="Codeattribute"/>
        </w:rPr>
        <w:t>@rend</w:t>
      </w:r>
      <w:r>
        <w:t xml:space="preserve">, if its value is nothing but </w:t>
      </w:r>
      <w:r w:rsidRPr="00D7565D">
        <w:rPr>
          <w:rStyle w:val="Codevalue"/>
        </w:rPr>
        <w:t>"check"</w:t>
      </w:r>
      <w:r>
        <w:t>, will be removed from elements</w:t>
      </w:r>
    </w:p>
    <w:p w14:paraId="7FDA3B51" w14:textId="304B1008" w:rsidR="00D7565D" w:rsidRPr="00D7565D" w:rsidRDefault="00D7565D" w:rsidP="00D7565D">
      <w:pPr>
        <w:pStyle w:val="Lista2"/>
      </w:pPr>
      <w:r>
        <w:t xml:space="preserve">elements </w:t>
      </w:r>
      <w:r w:rsidRPr="00D7565D">
        <w:rPr>
          <w:rStyle w:val="Code"/>
        </w:rPr>
        <w:t xml:space="preserve">&lt;hi </w:t>
      </w:r>
      <w:r w:rsidRPr="00D7565D">
        <w:rPr>
          <w:rStyle w:val="Codeattribute"/>
        </w:rPr>
        <w:t>rend</w:t>
      </w:r>
      <w:r w:rsidRPr="0062102A">
        <w:rPr>
          <w:rStyle w:val="Codetext"/>
        </w:rPr>
        <w:t>=</w:t>
      </w:r>
      <w:r w:rsidRPr="00D7565D">
        <w:rPr>
          <w:rStyle w:val="Codevalue"/>
        </w:rPr>
        <w:t>"check"</w:t>
      </w:r>
      <w:r w:rsidRPr="00D7565D">
        <w:rPr>
          <w:rStyle w:val="Code"/>
        </w:rPr>
        <w:t>&gt;</w:t>
      </w:r>
      <w:r>
        <w:t xml:space="preserve"> (with no further attributes) will be deleted altogether</w:t>
      </w:r>
    </w:p>
    <w:p w14:paraId="05A1103D" w14:textId="6BC4D9E4" w:rsidR="00C02B8C" w:rsidRPr="00DD7CCF" w:rsidRDefault="004D2E67" w:rsidP="00EB2024">
      <w:pPr>
        <w:pStyle w:val="Cmsor1"/>
      </w:pPr>
      <w:bookmarkStart w:id="717" w:name="_Toc182997117"/>
      <w:r w:rsidRPr="00DD7CCF">
        <w:lastRenderedPageBreak/>
        <w:t xml:space="preserve">General </w:t>
      </w:r>
      <w:r w:rsidR="006733B4" w:rsidRPr="00DD7CCF">
        <w:t>guidance for tidy XML code</w:t>
      </w:r>
      <w:bookmarkEnd w:id="715"/>
      <w:bookmarkEnd w:id="717"/>
    </w:p>
    <w:p w14:paraId="0EF89728" w14:textId="76CCDA3A" w:rsidR="00C02B8C" w:rsidRPr="00DD7CCF" w:rsidRDefault="004D2E67" w:rsidP="00EB2024">
      <w:pPr>
        <w:pStyle w:val="Cmsor2"/>
      </w:pPr>
      <w:bookmarkStart w:id="718" w:name="_udlxmxv788yo" w:colFirst="0" w:colLast="0"/>
      <w:bookmarkStart w:id="719" w:name="_Ref43985198"/>
      <w:bookmarkStart w:id="720" w:name="_Toc182997118"/>
      <w:bookmarkEnd w:id="718"/>
      <w:r w:rsidRPr="00DD7CCF">
        <w:t xml:space="preserve">Spaces and </w:t>
      </w:r>
      <w:r w:rsidR="006733B4" w:rsidRPr="00DD7CCF">
        <w:t>new lines in the code</w:t>
      </w:r>
      <w:bookmarkEnd w:id="719"/>
      <w:bookmarkEnd w:id="720"/>
    </w:p>
    <w:p w14:paraId="71CB8656" w14:textId="3B807388" w:rsidR="00C02B8C" w:rsidRPr="00DD7CCF" w:rsidRDefault="004D2E67" w:rsidP="00EB2024">
      <w:pPr>
        <w:pStyle w:val="Cmsor3"/>
      </w:pPr>
      <w:bookmarkStart w:id="721" w:name="_i3nexhtm21xy" w:colFirst="0" w:colLast="0"/>
      <w:bookmarkStart w:id="722" w:name="_Ref43989206"/>
      <w:bookmarkStart w:id="723" w:name="_Toc182997119"/>
      <w:bookmarkEnd w:id="721"/>
      <w:r w:rsidRPr="00DD7CCF">
        <w:t>White space</w:t>
      </w:r>
      <w:bookmarkEnd w:id="722"/>
      <w:bookmarkEnd w:id="723"/>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6B5499">
        <w:rPr>
          <w:rStyle w:val="Lbjegyzet-hivatkozs"/>
        </w:rPr>
        <w:footnoteReference w:id="52"/>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EB2024">
      <w:pPr>
        <w:pStyle w:val="Cmsor3"/>
      </w:pPr>
      <w:bookmarkStart w:id="724" w:name="_8hshbbqbehg5" w:colFirst="0" w:colLast="0"/>
      <w:bookmarkStart w:id="725" w:name="_Ref43984944"/>
      <w:bookmarkStart w:id="726" w:name="_Toc182997120"/>
      <w:bookmarkEnd w:id="724"/>
      <w:r w:rsidRPr="00DD7CCF">
        <w:t>Editorial spaces and markup</w:t>
      </w:r>
      <w:bookmarkEnd w:id="725"/>
      <w:bookmarkEnd w:id="726"/>
    </w:p>
    <w:p w14:paraId="5C031BB8" w14:textId="239D91F9"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110B53">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A21B99">
        <w:rPr>
          <w:rStyle w:val="Codeattribute"/>
        </w:rPr>
        <w:t>:</w:t>
      </w:r>
      <w:r w:rsidRPr="00A21B99">
        <w:rPr>
          <w:rStyle w:val="Codeattribute"/>
        </w:rPr>
        <w:t>space</w:t>
      </w:r>
      <w:r w:rsidRPr="00A21B99">
        <w:rPr>
          <w:rStyle w:val="Codetext"/>
        </w:rPr>
        <w:t>=</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lastRenderedPageBreak/>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684ACAF6" w:rsidR="00C02B8C" w:rsidRPr="00DD7CCF" w:rsidRDefault="00DA61F4" w:rsidP="00E2714A">
      <w:pPr>
        <w:pStyle w:val="Lista3"/>
      </w:pPr>
      <w:r w:rsidRPr="00DA61F4">
        <w:t>between numerals and any preceding or following text</w:t>
      </w:r>
    </w:p>
    <w:p w14:paraId="794C2064" w14:textId="67151E81" w:rsidR="00C02B8C" w:rsidRDefault="00132DCD" w:rsidP="00E2714A">
      <w:pPr>
        <w:pStyle w:val="Lista3"/>
      </w:pPr>
      <w:r w:rsidRPr="00132DCD">
        <w:t>between symbols (§</w:t>
      </w:r>
      <w:r>
        <w:fldChar w:fldCharType="begin"/>
      </w:r>
      <w:r>
        <w:instrText xml:space="preserve"> REF _Ref43978591 \r \h </w:instrText>
      </w:r>
      <w:r>
        <w:fldChar w:fldCharType="separate"/>
      </w:r>
      <w:r w:rsidR="00110B53">
        <w:t>4.2</w:t>
      </w:r>
      <w:r>
        <w:fldChar w:fldCharType="end"/>
      </w:r>
      <w:r w:rsidRPr="00132DCD">
        <w:t>) of any kind and following text</w:t>
      </w:r>
    </w:p>
    <w:p w14:paraId="4489D6F0" w14:textId="2A0759C8" w:rsidR="00132DCD" w:rsidRDefault="00132DCD" w:rsidP="00132DCD">
      <w:pPr>
        <w:pStyle w:val="Lista3"/>
      </w:pPr>
      <w:r>
        <w:t>between symbols and preceding text, except for symbols encoded as punctuation marks (§</w:t>
      </w:r>
      <w:r w:rsidR="00CB56FA">
        <w:fldChar w:fldCharType="begin"/>
      </w:r>
      <w:r w:rsidR="00CB56FA">
        <w:instrText xml:space="preserve"> REF _Ref182580335 \r \h </w:instrText>
      </w:r>
      <w:r w:rsidR="00CB56FA">
        <w:fldChar w:fldCharType="separate"/>
      </w:r>
      <w:r w:rsidR="00110B53">
        <w:t>4.2.3.3</w:t>
      </w:r>
      <w:r w:rsidR="00CB56FA">
        <w:fldChar w:fldCharType="end"/>
      </w:r>
      <w:r>
        <w:t>); in other words,</w:t>
      </w:r>
    </w:p>
    <w:p w14:paraId="7707A0C8" w14:textId="77777777" w:rsidR="00132DCD" w:rsidRDefault="00132DCD" w:rsidP="00132DCD">
      <w:pPr>
        <w:pStyle w:val="Lista4"/>
      </w:pPr>
      <w:r>
        <w:t>punctuation marks should not be preceded by an editorial space, but should be followed by one</w:t>
      </w:r>
    </w:p>
    <w:p w14:paraId="42D13570" w14:textId="5D3A2CA0" w:rsidR="00132DCD" w:rsidRPr="00DD7CCF" w:rsidRDefault="00132DCD" w:rsidP="00132DCD">
      <w:pPr>
        <w:pStyle w:val="Lista4"/>
      </w:pPr>
      <w:r>
        <w:t>space fillers and miscellaneous symbols should be preceded and followed by editorial spaces</w:t>
      </w:r>
    </w:p>
    <w:p w14:paraId="7883A658" w14:textId="148ACDA0" w:rsidR="00C02B8C" w:rsidRPr="00DD7CCF" w:rsidRDefault="00132DCD" w:rsidP="00E2714A">
      <w:pPr>
        <w:pStyle w:val="Lista2"/>
      </w:pPr>
      <w:r w:rsidRPr="00132DCD">
        <w:t>as an exception to the above, should a symbol or numeral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lastRenderedPageBreak/>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EB2024">
      <w:pPr>
        <w:pStyle w:val="Cmsor3"/>
      </w:pPr>
      <w:bookmarkStart w:id="727" w:name="_xg74xrj1ejbr" w:colFirst="0" w:colLast="0"/>
      <w:bookmarkStart w:id="728" w:name="_Toc182997121"/>
      <w:bookmarkEnd w:id="727"/>
      <w:r w:rsidRPr="00DD7CCF">
        <w:t>Editorial hyphens and markup</w:t>
      </w:r>
      <w:bookmarkEnd w:id="728"/>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738EEB10" w14:textId="26C756A8" w:rsidR="00BD4ADC"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110B53">
        <w:t>8.1.2</w:t>
      </w:r>
      <w:r w:rsidR="0082156E" w:rsidRPr="00DD7CCF">
        <w:fldChar w:fldCharType="end"/>
      </w:r>
      <w:r w:rsidRPr="00DD7CCF">
        <w:t xml:space="preserve"> above</w:t>
      </w:r>
    </w:p>
    <w:p w14:paraId="0412ADBE" w14:textId="09D27635" w:rsidR="00C02B8C" w:rsidRDefault="004D2E67" w:rsidP="00BD4ADC">
      <w:pPr>
        <w:pStyle w:val="Lista2"/>
      </w:pPr>
      <w:r w:rsidRPr="00DD7CCF">
        <w:t xml:space="preserve">unlike space, hyphens may be used without </w:t>
      </w:r>
      <w:r w:rsidR="00BD4ADC">
        <w:t xml:space="preserve">technical </w:t>
      </w:r>
      <w:r w:rsidRPr="00DD7CCF">
        <w:t>worries at the beginning or end of text-containing elements</w:t>
      </w:r>
      <w:r w:rsidR="00BD4ADC" w:rsidRPr="00BD4ADC">
        <w:t>; however, since our hyphens are editorial additions to the text, they should, where practicable, not be included in markup that concerns the inscribed text, e.g.</w:t>
      </w:r>
    </w:p>
    <w:p w14:paraId="153EB159" w14:textId="77777777" w:rsidR="00BD4ADC" w:rsidRDefault="00BD4ADC" w:rsidP="00BD4ADC">
      <w:pPr>
        <w:pStyle w:val="Lista3"/>
      </w:pP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xml:space="preserve"> is preferable to </w:t>
      </w:r>
      <w:r w:rsidRPr="00BD4ADC">
        <w:rPr>
          <w:rStyle w:val="Codetext"/>
        </w:rPr>
        <w:t>sarva</w:t>
      </w:r>
      <w:r w:rsidRPr="00BD4ADC">
        <w:rPr>
          <w:rStyle w:val="Code"/>
        </w:rPr>
        <w:t>&lt;unclear&gt;</w:t>
      </w:r>
      <w:r w:rsidRPr="00BD4ADC">
        <w:rPr>
          <w:rStyle w:val="Codetext"/>
        </w:rPr>
        <w:t>-lokā</w:t>
      </w:r>
      <w:r w:rsidRPr="00BD4ADC">
        <w:rPr>
          <w:rStyle w:val="Code"/>
        </w:rPr>
        <w:t>&lt;/unclear&gt;</w:t>
      </w:r>
      <w:r w:rsidRPr="00BD4ADC">
        <w:rPr>
          <w:rStyle w:val="Codetext"/>
        </w:rPr>
        <w:t>nām</w:t>
      </w:r>
      <w:r>
        <w:t>, since the hyphen is not present in the text and therefore not unclear</w:t>
      </w:r>
    </w:p>
    <w:p w14:paraId="21265037" w14:textId="77777777" w:rsidR="00BD4ADC" w:rsidRDefault="00BD4ADC" w:rsidP="00BD4ADC">
      <w:pPr>
        <w:pStyle w:val="Lista3"/>
      </w:pP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is likewise preferable to </w:t>
      </w:r>
      <w:r w:rsidRPr="00BD4ADC">
        <w:rPr>
          <w:rStyle w:val="Codetext"/>
        </w:rPr>
        <w:t>viṣaya</w:t>
      </w:r>
      <w:r w:rsidRPr="00BD4ADC">
        <w:rPr>
          <w:rStyle w:val="Code"/>
        </w:rPr>
        <w:t>&lt;abbr&gt;</w:t>
      </w:r>
      <w:r w:rsidRPr="00BD4ADC">
        <w:rPr>
          <w:rStyle w:val="Codetext"/>
        </w:rPr>
        <w:t>-saṁ</w:t>
      </w:r>
      <w:r w:rsidRPr="00BD4ADC">
        <w:rPr>
          <w:rStyle w:val="Code"/>
        </w:rPr>
        <w:t>&lt;/abbr&gt;</w:t>
      </w:r>
      <w:r>
        <w:t xml:space="preserve">, since the hyphen, not being there, is not part of the abbreviation (where </w:t>
      </w:r>
      <w:r w:rsidRPr="00BD4ADC">
        <w:rPr>
          <w:rStyle w:val="Foreign"/>
        </w:rPr>
        <w:t>saṁ</w:t>
      </w:r>
      <w:r>
        <w:t xml:space="preserve"> is understood to stand for </w:t>
      </w:r>
      <w:r w:rsidRPr="00BD4ADC">
        <w:rPr>
          <w:rStyle w:val="Foreign"/>
        </w:rPr>
        <w:t>saṁbaddha</w:t>
      </w:r>
      <w:r>
        <w:t>)</w:t>
      </w:r>
    </w:p>
    <w:p w14:paraId="55E02040" w14:textId="77777777" w:rsidR="00BD4ADC" w:rsidRDefault="00BD4ADC" w:rsidP="00BD4ADC">
      <w:pPr>
        <w:pStyle w:val="Lista2"/>
      </w:pPr>
      <w:r>
        <w:t>however, there is no need to split phrase-level elements around an editorial hyphen even if, strictly speaking, the editorial hyphen is not qualified by the element, e.g.</w:t>
      </w:r>
    </w:p>
    <w:p w14:paraId="6A0D82A7" w14:textId="06F7F3F8" w:rsidR="00BD4ADC" w:rsidRPr="00DD7CCF" w:rsidRDefault="00BD4ADC" w:rsidP="00BD4ADC">
      <w:pPr>
        <w:pStyle w:val="Lista3"/>
      </w:pPr>
      <w:r w:rsidRPr="00BD4ADC">
        <w:rPr>
          <w:rStyle w:val="Codetext"/>
        </w:rPr>
        <w:lastRenderedPageBreak/>
        <w:t>sar</w:t>
      </w:r>
      <w:r w:rsidRPr="00BD4ADC">
        <w:rPr>
          <w:rStyle w:val="Code"/>
        </w:rPr>
        <w:t>&lt;unclear&gt;</w:t>
      </w:r>
      <w:r w:rsidRPr="00BD4ADC">
        <w:rPr>
          <w:rStyle w:val="Codetext"/>
        </w:rPr>
        <w:t>va-lokā</w:t>
      </w:r>
      <w:r w:rsidRPr="00BD4ADC">
        <w:rPr>
          <w:rStyle w:val="Code"/>
        </w:rPr>
        <w:t>&lt;/unclear&gt;</w:t>
      </w:r>
      <w:r w:rsidRPr="00BD4ADC">
        <w:rPr>
          <w:rStyle w:val="Codetext"/>
        </w:rPr>
        <w:t>nām</w:t>
      </w:r>
      <w:r>
        <w:t xml:space="preserve"> is the preferred encoding, though the hyphen, not being present in the text, is not unclear, so a more accurate but less practicable encoding would be </w:t>
      </w:r>
      <w:r w:rsidRPr="00BD4ADC">
        <w:rPr>
          <w:rStyle w:val="Codetext"/>
        </w:rPr>
        <w:t>sar</w:t>
      </w:r>
      <w:r w:rsidRPr="00BD4ADC">
        <w:rPr>
          <w:rStyle w:val="Code"/>
        </w:rPr>
        <w:t>&lt;unclear&gt;</w:t>
      </w:r>
      <w:r w:rsidRPr="00BD4ADC">
        <w:rPr>
          <w:rStyle w:val="Codetext"/>
        </w:rPr>
        <w:t>va</w:t>
      </w:r>
      <w:r w:rsidRPr="00BD4ADC">
        <w:rPr>
          <w:rStyle w:val="Code"/>
        </w:rPr>
        <w:t>&lt;/unclear&gt;-&lt;unclear&gt;</w:t>
      </w:r>
      <w:r w:rsidRPr="00BD4ADC">
        <w:rPr>
          <w:rStyle w:val="Codetext"/>
        </w:rPr>
        <w:t>lokā</w:t>
      </w:r>
      <w:r w:rsidRPr="00BD4ADC">
        <w:rPr>
          <w:rStyle w:val="Code"/>
        </w:rPr>
        <w:t>&lt;/unclear&gt;</w:t>
      </w:r>
      <w:r w:rsidRPr="00BD4ADC">
        <w:rPr>
          <w:rStyle w:val="Codetext"/>
        </w:rPr>
        <w:t>nām</w:t>
      </w:r>
    </w:p>
    <w:p w14:paraId="5BA00D71" w14:textId="2299184B" w:rsidR="00C02B8C" w:rsidRPr="00DD7CCF" w:rsidRDefault="004D2E67" w:rsidP="00EB2024">
      <w:pPr>
        <w:pStyle w:val="Cmsor2"/>
      </w:pPr>
      <w:bookmarkStart w:id="729" w:name="_7ept2hrl5gak" w:colFirst="0" w:colLast="0"/>
      <w:bookmarkStart w:id="730" w:name="_Ref43978660"/>
      <w:bookmarkStart w:id="731" w:name="_Toc182997122"/>
      <w:bookmarkEnd w:id="729"/>
      <w:r w:rsidRPr="00DD7CCF">
        <w:t xml:space="preserve">Top to </w:t>
      </w:r>
      <w:r w:rsidR="006733B4" w:rsidRPr="00DD7CCF">
        <w:t>bottom hierarchy</w:t>
      </w:r>
      <w:bookmarkEnd w:id="730"/>
      <w:bookmarkEnd w:id="731"/>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EB2024">
      <w:pPr>
        <w:pStyle w:val="Cmsor3"/>
      </w:pPr>
      <w:bookmarkStart w:id="732" w:name="_oo0c5sndse6h" w:colFirst="0" w:colLast="0"/>
      <w:bookmarkStart w:id="733" w:name="_Ref43979443"/>
      <w:bookmarkStart w:id="734" w:name="_Toc182997123"/>
      <w:bookmarkEnd w:id="732"/>
      <w:r w:rsidRPr="00644A27">
        <w:t>Tier 1, b</w:t>
      </w:r>
      <w:r w:rsidR="004D2E67" w:rsidRPr="00DD7CCF">
        <w:t>lock-level elements representing XML structure and extrinsic structure</w:t>
      </w:r>
      <w:bookmarkEnd w:id="733"/>
      <w:bookmarkEnd w:id="734"/>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62CEFD19"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10B53">
        <w:t>3.2</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EB2024">
      <w:pPr>
        <w:pStyle w:val="Cmsor3"/>
      </w:pPr>
      <w:bookmarkStart w:id="735" w:name="_avslxtgod3of" w:colFirst="0" w:colLast="0"/>
      <w:bookmarkStart w:id="736" w:name="_Toc182997124"/>
      <w:bookmarkEnd w:id="735"/>
      <w:r w:rsidRPr="00644A27">
        <w:t>Tier 2, b</w:t>
      </w:r>
      <w:r w:rsidR="004D2E67" w:rsidRPr="00DD7CCF">
        <w:t>lock-level elements representing intrinsic structure</w:t>
      </w:r>
      <w:bookmarkEnd w:id="736"/>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10CFB87E" w:rsidR="00C02B8C"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10B53">
        <w:t>3.8.4</w:t>
      </w:r>
      <w:r w:rsidR="00194541" w:rsidRPr="00DD7CCF">
        <w:fldChar w:fldCharType="end"/>
      </w:r>
      <w:r w:rsidRPr="00DD7CCF">
        <w:t>)</w:t>
      </w:r>
    </w:p>
    <w:p w14:paraId="711AABC6" w14:textId="59DC63DF" w:rsidR="00972854" w:rsidRPr="00DD7CCF" w:rsidRDefault="00972854" w:rsidP="00E2714A">
      <w:pPr>
        <w:pStyle w:val="Lista"/>
      </w:pPr>
      <w:r w:rsidRPr="00DD7CCF">
        <w:t xml:space="preserve">as a special block-level container, </w:t>
      </w:r>
      <w:r w:rsidRPr="00DD7CCF">
        <w:rPr>
          <w:rStyle w:val="Code"/>
        </w:rPr>
        <w:t>&lt;</w:t>
      </w:r>
      <w:r>
        <w:rPr>
          <w:rStyle w:val="Code"/>
        </w:rPr>
        <w:t>list</w:t>
      </w:r>
      <w:r w:rsidRPr="00DD7CCF">
        <w:rPr>
          <w:rStyle w:val="Code"/>
        </w:rPr>
        <w:t>&gt;</w:t>
      </w:r>
      <w:r w:rsidRPr="00DD7CCF">
        <w:t xml:space="preserve"> will </w:t>
      </w:r>
      <w:r>
        <w:t xml:space="preserve">always </w:t>
      </w:r>
      <w:r w:rsidRPr="00DD7CCF">
        <w:t>be nested within</w:t>
      </w:r>
      <w:r>
        <w:t xml:space="preserve"> </w:t>
      </w:r>
      <w:r w:rsidRPr="00DD7CCF">
        <w:rPr>
          <w:rStyle w:val="Code"/>
        </w:rPr>
        <w:t>&lt;p&gt;</w:t>
      </w:r>
    </w:p>
    <w:p w14:paraId="2BBF4B3E" w14:textId="2BC2E699" w:rsidR="00C02B8C" w:rsidRPr="00DD7CCF" w:rsidRDefault="00644A27" w:rsidP="00EB2024">
      <w:pPr>
        <w:pStyle w:val="Cmsor3"/>
      </w:pPr>
      <w:bookmarkStart w:id="737" w:name="_b4084bcsknv2" w:colFirst="0" w:colLast="0"/>
      <w:bookmarkStart w:id="738" w:name="_Ref43979552"/>
      <w:bookmarkStart w:id="739" w:name="_Toc182997125"/>
      <w:bookmarkEnd w:id="737"/>
      <w:r w:rsidRPr="00644A27">
        <w:t>Tier 3, e</w:t>
      </w:r>
      <w:r w:rsidR="004D2E67" w:rsidRPr="00DD7CCF">
        <w:t>mpty elements representing extrinsic structure</w:t>
      </w:r>
      <w:bookmarkEnd w:id="738"/>
      <w:bookmarkEnd w:id="739"/>
    </w:p>
    <w:p w14:paraId="64B6605D" w14:textId="47D719D0"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110B53">
        <w:t>3.5.2</w:t>
      </w:r>
      <w:r w:rsidR="00E078CA" w:rsidRPr="00DD7CCF">
        <w:fldChar w:fldCharType="end"/>
      </w:r>
      <w:r w:rsidRPr="00DD7CCF">
        <w:t xml:space="preserve">), page beginnings </w:t>
      </w:r>
      <w:r w:rsidRPr="00E24F87">
        <w:rPr>
          <w:noProof/>
        </w:rPr>
        <w:t>(</w:t>
      </w:r>
      <w:r w:rsidR="003C3D87" w:rsidRPr="00DD7CCF">
        <w:t>§</w:t>
      </w:r>
      <w:r w:rsidR="00CB56FA">
        <w:fldChar w:fldCharType="begin"/>
      </w:r>
      <w:r w:rsidR="00CB56FA">
        <w:instrText xml:space="preserve"> REF _Ref182580228 \r \h </w:instrText>
      </w:r>
      <w:r w:rsidR="00CB56FA">
        <w:fldChar w:fldCharType="separate"/>
      </w:r>
      <w:r w:rsidR="00110B53">
        <w:t>0</w:t>
      </w:r>
      <w:r w:rsidR="00CB56FA">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10B53">
        <w:t>3.4.3</w:t>
      </w:r>
      <w:r w:rsidR="000A421D" w:rsidRPr="00DD7CCF">
        <w:fldChar w:fldCharType="end"/>
      </w:r>
      <w:r w:rsidRPr="00DD7CCF">
        <w:t xml:space="preserve">), must normally be placed within </w:t>
      </w:r>
      <w:r w:rsidR="00644A27">
        <w:t>tier</w:t>
      </w:r>
      <w:r w:rsidRPr="00DD7CCF">
        <w:t>-2 elements</w:t>
      </w:r>
      <w:r w:rsidRPr="006B5499">
        <w:rPr>
          <w:rStyle w:val="Lbjegyzet-hivatkozs"/>
        </w:rPr>
        <w:footnoteReference w:id="53"/>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610FBD7E"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CB56FA">
        <w:fldChar w:fldCharType="begin"/>
      </w:r>
      <w:r w:rsidR="00CB56FA">
        <w:instrText xml:space="preserve"> REF _Ref182318940 \r \h </w:instrText>
      </w:r>
      <w:r w:rsidR="00CB56FA">
        <w:fldChar w:fldCharType="separate"/>
      </w:r>
      <w:r w:rsidR="00110B53">
        <w:t>3.4.2.1</w:t>
      </w:r>
      <w:r w:rsidR="00CB56FA">
        <w:fldChar w:fldCharType="end"/>
      </w:r>
      <w:r w:rsidRPr="00DD7CCF">
        <w:t>), which have no associated text</w:t>
      </w:r>
    </w:p>
    <w:p w14:paraId="09184C4F" w14:textId="0299897A"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10B53">
        <w:t>5.4.7</w:t>
      </w:r>
      <w:r w:rsidR="009A6168" w:rsidRPr="00DD7CCF">
        <w:fldChar w:fldCharType="end"/>
      </w:r>
      <w:r w:rsidRPr="00DD7CCF">
        <w:t>)</w:t>
      </w:r>
    </w:p>
    <w:p w14:paraId="043431DE" w14:textId="3187BA18" w:rsidR="00C02B8C" w:rsidRPr="00DD7CCF" w:rsidRDefault="00644A27" w:rsidP="00EB2024">
      <w:pPr>
        <w:pStyle w:val="Cmsor3"/>
      </w:pPr>
      <w:bookmarkStart w:id="740" w:name="_6kukm0ycu92" w:colFirst="0" w:colLast="0"/>
      <w:bookmarkStart w:id="741" w:name="_Ref43979566"/>
      <w:bookmarkStart w:id="742" w:name="_Toc182997126"/>
      <w:bookmarkEnd w:id="740"/>
      <w:r w:rsidRPr="00644A27">
        <w:t>Tier 4, e</w:t>
      </w:r>
      <w:r w:rsidR="004D2E67" w:rsidRPr="00DD7CCF">
        <w:t>mpty elements representing local features</w:t>
      </w:r>
      <w:bookmarkEnd w:id="741"/>
      <w:bookmarkEnd w:id="742"/>
    </w:p>
    <w:p w14:paraId="6169C9D8" w14:textId="6323A9A3"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8C6B62">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10B53">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10B53">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4975E180"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110B53">
        <w:t>5.4.7</w:t>
      </w:r>
      <w:r w:rsidR="009A6168" w:rsidRPr="00DD7CCF">
        <w:fldChar w:fldCharType="end"/>
      </w:r>
      <w:r w:rsidRPr="00DD7CCF">
        <w:t>)</w:t>
      </w:r>
    </w:p>
    <w:p w14:paraId="2866D200" w14:textId="5448AEE1" w:rsidR="004F4C63" w:rsidRPr="00DD7CCF" w:rsidRDefault="004D2E67" w:rsidP="00E2714A">
      <w:pPr>
        <w:pStyle w:val="Lista"/>
      </w:pPr>
      <w:r w:rsidRPr="00DD7CCF">
        <w:lastRenderedPageBreak/>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8"/>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4DE65C83" w:rsidR="00DA6CDB" w:rsidRPr="00DD7CCF" w:rsidRDefault="00DA6CDB" w:rsidP="009F585E">
            <w:pPr>
              <w:pStyle w:val="Kpalrs"/>
            </w:pPr>
            <w:r w:rsidRPr="00DD7CCF">
              <w:t xml:space="preserve">Example </w:t>
            </w:r>
            <w:r w:rsidR="00542B66">
              <w:fldChar w:fldCharType="begin"/>
            </w:r>
            <w:r w:rsidR="00542B66">
              <w:instrText xml:space="preserve"> STYLEREF 3 \s </w:instrText>
            </w:r>
            <w:r w:rsidR="00542B66">
              <w:fldChar w:fldCharType="separate"/>
            </w:r>
            <w:r w:rsidR="00110B53">
              <w:rPr>
                <w:noProof/>
              </w:rPr>
              <w:t>8.2.4</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A</w:t>
            </w:r>
            <w:r w:rsidR="00542B66">
              <w:rPr>
                <w:noProof/>
              </w:rPr>
              <w:fldChar w:fldCharType="end"/>
            </w:r>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A26BC">
            <w:pPr>
              <w:pStyle w:val="CodeParagraph"/>
              <w:keepNext/>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EB2024">
      <w:pPr>
        <w:pStyle w:val="Cmsor3"/>
      </w:pPr>
      <w:bookmarkStart w:id="743" w:name="_jr9td4xsvig6" w:colFirst="0" w:colLast="0"/>
      <w:bookmarkStart w:id="744" w:name="_Ref43987901"/>
      <w:bookmarkStart w:id="745" w:name="_Toc182997127"/>
      <w:bookmarkEnd w:id="743"/>
      <w:r w:rsidRPr="00644A27">
        <w:t>Tier 5, p</w:t>
      </w:r>
      <w:r w:rsidR="004D2E67" w:rsidRPr="00DD7CCF">
        <w:t>hrase-level elements</w:t>
      </w:r>
      <w:bookmarkEnd w:id="744"/>
      <w:bookmarkEnd w:id="745"/>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26C5FCE1"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110B53">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110B53">
        <w:t>7.5.5</w:t>
      </w:r>
      <w:r w:rsidR="00780A5D" w:rsidRPr="00DD7CCF">
        <w:fldChar w:fldCharType="end"/>
      </w:r>
      <w:r w:rsidRPr="00DD7CCF">
        <w:t>)</w:t>
      </w:r>
    </w:p>
    <w:p w14:paraId="753E0D49" w14:textId="2B685CE8"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110B53">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110B53">
        <w:t>7.3</w:t>
      </w:r>
      <w:r w:rsidR="0082156E" w:rsidRPr="00DD7CCF">
        <w:fldChar w:fldCharType="end"/>
      </w:r>
      <w:r w:rsidRPr="00DD7CCF">
        <w:t xml:space="preserve">) and language </w:t>
      </w:r>
      <w:r w:rsidRPr="00E24F87">
        <w:rPr>
          <w:noProof/>
        </w:rPr>
        <w:t>(</w:t>
      </w:r>
      <w:r w:rsidR="003C3D87" w:rsidRPr="00DD7CCF">
        <w:t>§</w:t>
      </w:r>
      <w:r w:rsidR="00270CD8">
        <w:fldChar w:fldCharType="begin"/>
      </w:r>
      <w:r w:rsidR="00270CD8">
        <w:instrText xml:space="preserve"> REF _Ref148532549 \r \h </w:instrText>
      </w:r>
      <w:r w:rsidR="00270CD8">
        <w:fldChar w:fldCharType="separate"/>
      </w:r>
      <w:r w:rsidR="00110B53">
        <w:t>7.2</w:t>
      </w:r>
      <w:r w:rsidR="00270CD8">
        <w:fldChar w:fldCharType="end"/>
      </w:r>
      <w:r w:rsidRPr="00DD7CCF">
        <w:t>)</w:t>
      </w:r>
    </w:p>
    <w:p w14:paraId="6890A4C6" w14:textId="59C47D7D"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10B53">
        <w:t>5.5</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110B53">
        <w:t>6.1.4.1</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110B53">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8"/>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6A4E07F4" w:rsidR="00DA6CDB" w:rsidRPr="00DD7CCF" w:rsidRDefault="00DA6CDB" w:rsidP="009F585E">
            <w:pPr>
              <w:pStyle w:val="Kpalrs"/>
            </w:pPr>
            <w:r w:rsidRPr="00DD7CCF">
              <w:t xml:space="preserve">Example </w:t>
            </w:r>
            <w:r w:rsidR="00542B66">
              <w:fldChar w:fldCharType="begin"/>
            </w:r>
            <w:r w:rsidR="00542B66">
              <w:instrText xml:space="preserve"> STYLEREF 3 \s </w:instrText>
            </w:r>
            <w:r w:rsidR="00542B66">
              <w:fldChar w:fldCharType="separate"/>
            </w:r>
            <w:r w:rsidR="00110B53">
              <w:rPr>
                <w:noProof/>
              </w:rPr>
              <w:t>8.2.5</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A</w:t>
            </w:r>
            <w:r w:rsidR="00542B66">
              <w:rPr>
                <w:noProof/>
              </w:rPr>
              <w:fldChar w:fldCharType="end"/>
            </w:r>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A26BC">
            <w:pPr>
              <w:pStyle w:val="CodeParagraph"/>
              <w:keepNext/>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proofErr w:type="spellStart"/>
            <w:r w:rsidRPr="00DD7CCF">
              <w:rPr>
                <w:rStyle w:val="Foreign"/>
              </w:rPr>
              <w:t>pāda</w:t>
            </w:r>
            <w:r w:rsidRPr="00DD7CCF">
              <w:t>s</w:t>
            </w:r>
            <w:proofErr w:type="spellEnd"/>
            <w:r w:rsidRPr="00DD7CCF">
              <w:t xml:space="preserve">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8"/>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64A28818" w:rsidR="00DA6CDB" w:rsidRPr="00DD7CCF" w:rsidRDefault="00DA6CDB" w:rsidP="009F585E">
            <w:pPr>
              <w:pStyle w:val="Kpalrs"/>
            </w:pPr>
            <w:bookmarkStart w:id="746" w:name="_Ref44072089"/>
            <w:r w:rsidRPr="00DD7CCF">
              <w:t xml:space="preserve">Example </w:t>
            </w:r>
            <w:r w:rsidR="00542B66">
              <w:fldChar w:fldCharType="begin"/>
            </w:r>
            <w:r w:rsidR="00542B66">
              <w:instrText xml:space="preserve"> STYLEREF 3 \s </w:instrText>
            </w:r>
            <w:r w:rsidR="00542B66">
              <w:fldChar w:fldCharType="separate"/>
            </w:r>
            <w:r w:rsidR="00110B53">
              <w:rPr>
                <w:noProof/>
              </w:rPr>
              <w:t>8.2.5</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B</w:t>
            </w:r>
            <w:r w:rsidR="00542B66">
              <w:rPr>
                <w:noProof/>
              </w:rPr>
              <w:fldChar w:fldCharType="end"/>
            </w:r>
            <w:bookmarkEnd w:id="746"/>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9A26BC">
            <w:pPr>
              <w:pStyle w:val="TableNote"/>
              <w:keepNext/>
            </w:pPr>
            <w:r w:rsidRPr="00DD7CCF">
              <w:t>the stretch struck out in the text above represents unclear text in the original</w:t>
            </w:r>
          </w:p>
          <w:p w14:paraId="6C51219F" w14:textId="77777777" w:rsidR="00DA6CDB" w:rsidRPr="00DD7CCF" w:rsidRDefault="00DA6CDB" w:rsidP="009A26BC">
            <w:pPr>
              <w:pStyle w:val="TableNote"/>
              <w:keepNext/>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A26BC">
            <w:pPr>
              <w:pStyle w:val="CodeParagraph"/>
              <w:keepNext/>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45E2055F"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110B53" w:rsidRPr="00DD7CCF">
        <w:t xml:space="preserve">Example </w:t>
      </w:r>
      <w:r w:rsidR="00110B53">
        <w:rPr>
          <w:noProof/>
        </w:rPr>
        <w:t>8.2.5</w:t>
      </w:r>
      <w:r w:rsidR="00110B53" w:rsidRPr="00DD7CCF">
        <w:rPr>
          <w:noProof/>
        </w:rPr>
        <w:t>.</w:t>
      </w:r>
      <w:r w:rsidR="00110B53">
        <w:rPr>
          <w:noProof/>
        </w:rPr>
        <w:t>B</w:t>
      </w:r>
      <w:r w:rsidRPr="00DD7CCF">
        <w:fldChar w:fldCharType="end"/>
      </w:r>
      <w:r w:rsidRPr="00DD7CCF">
        <w:t xml:space="preserve"> above</w:t>
      </w:r>
    </w:p>
    <w:p w14:paraId="75EF4EE9" w14:textId="44F49D74"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110B53" w:rsidRPr="00DD7CCF">
        <w:t xml:space="preserve">Example </w:t>
      </w:r>
      <w:r w:rsidR="00110B53">
        <w:rPr>
          <w:noProof/>
        </w:rPr>
        <w:t>8.2.5</w:t>
      </w:r>
      <w:r w:rsidR="00110B53" w:rsidRPr="00DD7CCF">
        <w:rPr>
          <w:noProof/>
        </w:rPr>
        <w:t>.</w:t>
      </w:r>
      <w:r w:rsidR="00110B53">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8"/>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499AF8A7" w:rsidR="009F585E" w:rsidRPr="00DD7CCF" w:rsidRDefault="009F585E" w:rsidP="009F585E">
            <w:pPr>
              <w:pStyle w:val="Kpalrs"/>
            </w:pPr>
            <w:bookmarkStart w:id="747" w:name="_Ref44072159"/>
            <w:r w:rsidRPr="00DD7CCF">
              <w:lastRenderedPageBreak/>
              <w:t xml:space="preserve">Example </w:t>
            </w:r>
            <w:r w:rsidR="00542B66">
              <w:fldChar w:fldCharType="begin"/>
            </w:r>
            <w:r w:rsidR="00542B66">
              <w:instrText xml:space="preserve"> STYLEREF 3 \s </w:instrText>
            </w:r>
            <w:r w:rsidR="00542B66">
              <w:fldChar w:fldCharType="separate"/>
            </w:r>
            <w:r w:rsidR="00110B53">
              <w:rPr>
                <w:noProof/>
              </w:rPr>
              <w:t>8.2.5</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C</w:t>
            </w:r>
            <w:r w:rsidR="00542B66">
              <w:rPr>
                <w:noProof/>
              </w:rPr>
              <w:fldChar w:fldCharType="end"/>
            </w:r>
            <w:bookmarkEnd w:id="747"/>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291A70">
            <w:pPr>
              <w:pStyle w:val="TableNote"/>
              <w:keepNext/>
            </w:pPr>
            <w:r w:rsidRPr="00DD7CCF">
              <w:t>the stretch struck out in the text above represents unclear text in the original</w:t>
            </w:r>
          </w:p>
          <w:p w14:paraId="227026A9" w14:textId="77777777" w:rsidR="009F585E" w:rsidRPr="00DD7CCF" w:rsidRDefault="009F585E" w:rsidP="00291A70">
            <w:pPr>
              <w:pStyle w:val="TableNote"/>
              <w:keepNext/>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291A70">
            <w:pPr>
              <w:pStyle w:val="CodeParagraph"/>
              <w:keepNext/>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538BD740" w:rsidR="00C02B8C" w:rsidRPr="00DD7CCF" w:rsidRDefault="004D2E67" w:rsidP="00EB2024">
      <w:pPr>
        <w:pStyle w:val="Cmsor1"/>
      </w:pPr>
      <w:bookmarkStart w:id="748" w:name="_k7hidbku03us" w:colFirst="0" w:colLast="0"/>
      <w:bookmarkStart w:id="749" w:name="_Ref43990429"/>
      <w:bookmarkStart w:id="750" w:name="_Toc182997128"/>
      <w:bookmarkEnd w:id="748"/>
      <w:r w:rsidRPr="00DD7CCF">
        <w:lastRenderedPageBreak/>
        <w:t xml:space="preserve">Additional </w:t>
      </w:r>
      <w:r w:rsidR="006733B4" w:rsidRPr="00DD7CCF">
        <w:t>content div</w:t>
      </w:r>
      <w:r w:rsidRPr="00DD7CCF">
        <w:t>isions</w:t>
      </w:r>
      <w:bookmarkEnd w:id="749"/>
      <w:bookmarkEnd w:id="750"/>
    </w:p>
    <w:p w14:paraId="0BB4B14A" w14:textId="508CF586" w:rsidR="00C02B8C" w:rsidRPr="00DD7CCF" w:rsidRDefault="004D2E67" w:rsidP="00EB2024">
      <w:pPr>
        <w:pStyle w:val="Cmsor2"/>
      </w:pPr>
      <w:bookmarkStart w:id="751" w:name="_c4m58vl65n98" w:colFirst="0" w:colLast="0"/>
      <w:bookmarkStart w:id="752" w:name="_Ref43978773"/>
      <w:bookmarkStart w:id="753" w:name="_Toc182997129"/>
      <w:bookmarkEnd w:id="751"/>
      <w:r w:rsidRPr="00DD7CCF">
        <w:t xml:space="preserve">The </w:t>
      </w:r>
      <w:r w:rsidR="006733B4" w:rsidRPr="00DD7CCF">
        <w:t>critical apparatus</w:t>
      </w:r>
      <w:bookmarkEnd w:id="752"/>
      <w:bookmarkEnd w:id="753"/>
    </w:p>
    <w:p w14:paraId="2E02273F" w14:textId="63498A22" w:rsidR="00C02B8C" w:rsidRPr="00DD7CCF" w:rsidRDefault="004D2E67" w:rsidP="00EB2024">
      <w:pPr>
        <w:pStyle w:val="Cmsor3"/>
      </w:pPr>
      <w:bookmarkStart w:id="754" w:name="_wvqmcsurv552" w:colFirst="0" w:colLast="0"/>
      <w:bookmarkStart w:id="755" w:name="_Ref43989643"/>
      <w:bookmarkStart w:id="756" w:name="_Toc182997130"/>
      <w:bookmarkEnd w:id="754"/>
      <w:r w:rsidRPr="00DD7CCF">
        <w:t>Overview</w:t>
      </w:r>
      <w:bookmarkEnd w:id="755"/>
      <w:bookmarkEnd w:id="756"/>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4FB490B1"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110B53">
        <w:t>9.1.2</w:t>
      </w:r>
      <w:r w:rsidR="0082156E" w:rsidRPr="00DD7CCF">
        <w:fldChar w:fldCharType="end"/>
      </w:r>
      <w:r w:rsidRPr="00DD7CCF">
        <w:t xml:space="preserve"> below</w:t>
      </w:r>
    </w:p>
    <w:p w14:paraId="231719B4" w14:textId="267E06AE"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49640D">
        <w:fldChar w:fldCharType="begin"/>
      </w:r>
      <w:r w:rsidR="0049640D">
        <w:instrText xml:space="preserve"> REF _Ref61250887 \r \h </w:instrText>
      </w:r>
      <w:r w:rsidR="0049640D">
        <w:fldChar w:fldCharType="separate"/>
      </w:r>
      <w:r w:rsidR="00110B53">
        <w:t>9.1.3</w:t>
      </w:r>
      <w:r w:rsidR="0049640D">
        <w:fldChar w:fldCharType="end"/>
      </w:r>
      <w:r w:rsidRPr="00DD7CCF">
        <w:t xml:space="preserve"> below</w:t>
      </w:r>
    </w:p>
    <w:p w14:paraId="4841C5C3" w14:textId="79017E96"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110B53">
        <w:t>9.1.4</w:t>
      </w:r>
      <w:r w:rsidR="0082156E" w:rsidRPr="00DD7CCF">
        <w:fldChar w:fldCharType="end"/>
      </w:r>
      <w:r w:rsidRPr="00DD7CCF">
        <w:t xml:space="preserve"> below</w:t>
      </w:r>
    </w:p>
    <w:p w14:paraId="1E4CAC99" w14:textId="58954734"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10B53">
        <w:t>9.1.7</w:t>
      </w:r>
      <w:r w:rsidR="0082156E" w:rsidRPr="00DD7CCF">
        <w:fldChar w:fldCharType="end"/>
      </w:r>
      <w:r w:rsidRPr="00DD7CCF">
        <w:t xml:space="preserve"> below</w:t>
      </w:r>
    </w:p>
    <w:p w14:paraId="7E862C7D" w14:textId="405AAB2E"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10B53">
        <w:t>3.2</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6B4A8365"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110B53">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8"/>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773D86CC" w:rsidR="0044294E" w:rsidRPr="00DD7CCF" w:rsidRDefault="0044294E" w:rsidP="00837BA5">
            <w:pPr>
              <w:pStyle w:val="Kpalrs"/>
            </w:pPr>
            <w:r w:rsidRPr="00DD7CCF">
              <w:lastRenderedPageBreak/>
              <w:t xml:space="preserve">Example </w:t>
            </w:r>
            <w:r w:rsidR="00542B66">
              <w:fldChar w:fldCharType="begin"/>
            </w:r>
            <w:r w:rsidR="00542B66">
              <w:instrText xml:space="preserve"> STYLEREF 3 \s </w:instrText>
            </w:r>
            <w:r w:rsidR="00542B66">
              <w:fldChar w:fldCharType="separate"/>
            </w:r>
            <w:r w:rsidR="00110B53">
              <w:rPr>
                <w:noProof/>
              </w:rPr>
              <w:t>9.1.1</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A</w:t>
            </w:r>
            <w:r w:rsidR="00542B66">
              <w:rPr>
                <w:noProof/>
              </w:rPr>
              <w:fldChar w:fldCharType="end"/>
            </w:r>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7275F0">
            <w:pPr>
              <w:pStyle w:val="TableNote"/>
              <w:keepNext/>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EB2024">
      <w:pPr>
        <w:pStyle w:val="Cmsor3"/>
      </w:pPr>
      <w:bookmarkStart w:id="757" w:name="_ylrtvcd6yrbu" w:colFirst="0" w:colLast="0"/>
      <w:bookmarkStart w:id="758" w:name="_Ref43978538"/>
      <w:bookmarkStart w:id="759" w:name="_Toc182997131"/>
      <w:bookmarkEnd w:id="757"/>
      <w:r w:rsidRPr="00DD7CCF">
        <w:t>Indicating location</w:t>
      </w:r>
      <w:bookmarkEnd w:id="758"/>
      <w:bookmarkEnd w:id="759"/>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777EA740"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10B53">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398D4D0F"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10B53">
        <w:t>3.8.4</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shall be the number of the forme work item prefixed with the letters “</w:t>
      </w:r>
      <w:proofErr w:type="spellStart"/>
      <w:r w:rsidRPr="00DD7CCF">
        <w:t>fw</w:t>
      </w:r>
      <w:proofErr w:type="spellEnd"/>
      <w:r w:rsidRPr="00DD7CCF">
        <w:t xml:space="preserve">”,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1FC72D12"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10B53">
        <w:t>3.2</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EB2024">
      <w:pPr>
        <w:pStyle w:val="Cmsor3"/>
      </w:pPr>
      <w:bookmarkStart w:id="760" w:name="_h4ndd3ziflyd" w:colFirst="0" w:colLast="0"/>
      <w:bookmarkStart w:id="761" w:name="_Ref61250887"/>
      <w:bookmarkStart w:id="762" w:name="_Toc182997132"/>
      <w:bookmarkEnd w:id="760"/>
      <w:r>
        <w:t>Lemmas</w:t>
      </w:r>
      <w:bookmarkEnd w:id="761"/>
      <w:bookmarkEnd w:id="762"/>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72F9F7E4"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110B53">
        <w:t>3.5.4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110B53">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106FA729" w14:textId="0F4E0241" w:rsidR="00DD0596" w:rsidRPr="00DD0596" w:rsidRDefault="004D2E67" w:rsidP="00E2714A">
      <w:pPr>
        <w:pStyle w:val="Lista"/>
      </w:pPr>
      <w:r w:rsidRPr="00DD7CCF">
        <w:t xml:space="preserve">the </w:t>
      </w:r>
      <w:r w:rsidR="00DD0596">
        <w:t xml:space="preserve">text within your </w:t>
      </w:r>
      <w:r w:rsidRPr="00DD7CCF">
        <w:t xml:space="preserve">lemma should appear </w:t>
      </w:r>
      <w:r w:rsidRPr="005D2B22">
        <w:rPr>
          <w:b/>
          <w:bCs/>
        </w:rPr>
        <w:t>as it appears in your digital edition</w:t>
      </w:r>
      <w:r w:rsidR="003B5E4F">
        <w:t>; thus,</w:t>
      </w:r>
    </w:p>
    <w:p w14:paraId="069F6BFA" w14:textId="44F61120" w:rsidR="00C02B8C" w:rsidRPr="00DD7CCF" w:rsidRDefault="003B5E4F" w:rsidP="003B5E4F">
      <w:pPr>
        <w:pStyle w:val="Lista2"/>
      </w:pPr>
      <w:r>
        <w:t xml:space="preserve">retain in your lemma </w:t>
      </w:r>
      <w:r w:rsidR="004D2E67" w:rsidRPr="00DD7CCF">
        <w:t>any markup that encodes information about reading difficulties and editorial intervention</w:t>
      </w:r>
    </w:p>
    <w:p w14:paraId="2CFE1762" w14:textId="16A94D39" w:rsidR="00C02B8C" w:rsidRDefault="003B5E4F" w:rsidP="003B5E4F">
      <w:pPr>
        <w:pStyle w:val="Lista3"/>
      </w:pPr>
      <w:r>
        <w:t xml:space="preserve">but </w:t>
      </w:r>
      <w:r w:rsidR="004D2E67"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10B53">
        <w:t>9.1.6</w:t>
      </w:r>
      <w:r w:rsidR="0082156E" w:rsidRPr="00DD7CCF">
        <w:fldChar w:fldCharType="end"/>
      </w:r>
      <w:r w:rsidR="004D2E67" w:rsidRPr="00DD7CCF">
        <w:t xml:space="preserve"> for some concerns pertaining to the use of markup in lemmas</w:t>
      </w:r>
    </w:p>
    <w:p w14:paraId="1EA6ADCC" w14:textId="77777777" w:rsidR="003B5E4F" w:rsidRDefault="003B5E4F" w:rsidP="003B5E4F">
      <w:pPr>
        <w:pStyle w:val="Lista2"/>
      </w:pPr>
      <w:r>
        <w:t>do not add any markup to the lemma that is not present in the edition</w:t>
      </w:r>
    </w:p>
    <w:p w14:paraId="0DF10EF7" w14:textId="2FCC75B4" w:rsidR="003B5E4F" w:rsidRPr="00DD7CCF" w:rsidRDefault="003B5E4F" w:rsidP="003B5E4F">
      <w:pPr>
        <w:pStyle w:val="Lista2"/>
      </w:pPr>
      <w:r>
        <w:t>take care to revise the contents of a lemma when you revise a reading in your edition</w:t>
      </w:r>
    </w:p>
    <w:p w14:paraId="2AD3E1F8" w14:textId="58916C08"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10B53">
        <w:t>10.6.2</w:t>
      </w:r>
      <w:r w:rsidR="0082156E" w:rsidRPr="00DD7CCF">
        <w:fldChar w:fldCharType="end"/>
      </w:r>
      <w:r w:rsidRPr="00DD7CCF">
        <w:t xml:space="preserve">) to show that </w:t>
      </w:r>
      <w:r w:rsidRPr="005D2B22">
        <w:rPr>
          <w:b/>
          <w:bCs/>
        </w:rPr>
        <w:t>a previous edition supports the reading adopted in your edition</w:t>
      </w:r>
    </w:p>
    <w:p w14:paraId="1D90B8FE" w14:textId="03DDEC0F"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110B53">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lastRenderedPageBreak/>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19BFE5E5"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110B53">
        <w:t>9.4.3</w:t>
      </w:r>
      <w:r w:rsidR="0082156E" w:rsidRPr="00DD7CCF">
        <w:fldChar w:fldCharType="end"/>
      </w:r>
    </w:p>
    <w:p w14:paraId="654B7F36" w14:textId="77777777" w:rsidR="00C02B8C" w:rsidRPr="00DD7CCF" w:rsidRDefault="004D2E67" w:rsidP="00EB2024">
      <w:pPr>
        <w:pStyle w:val="Cmsor3"/>
      </w:pPr>
      <w:bookmarkStart w:id="763" w:name="_b7x6ivkmyvqo" w:colFirst="0" w:colLast="0"/>
      <w:bookmarkStart w:id="764" w:name="_Ref43989425"/>
      <w:bookmarkStart w:id="765" w:name="_Toc182997133"/>
      <w:bookmarkEnd w:id="763"/>
      <w:r w:rsidRPr="00DD7CCF">
        <w:t>Alternative readings, restorations and emendations</w:t>
      </w:r>
      <w:bookmarkEnd w:id="764"/>
      <w:bookmarkEnd w:id="765"/>
    </w:p>
    <w:p w14:paraId="1C5C282A" w14:textId="5AEDA231" w:rsidR="00C02B8C" w:rsidRPr="00DD7CCF" w:rsidRDefault="004D2E67" w:rsidP="00E2714A">
      <w:pPr>
        <w:pStyle w:val="Lista"/>
      </w:pPr>
      <w:r w:rsidRPr="00DD7CCF">
        <w:t xml:space="preserve">alternatives to your edited text </w:t>
      </w:r>
      <w:r w:rsidR="007611CD" w:rsidRPr="007611CD">
        <w:t xml:space="preserve">offered by other editors </w:t>
      </w:r>
      <w:r w:rsidRPr="00DD7CCF">
        <w:t xml:space="preserve">should be recorded as the contents of an </w:t>
      </w:r>
      <w:r w:rsidRPr="00DD7CCF">
        <w:rPr>
          <w:rStyle w:val="Code"/>
        </w:rPr>
        <w:t>&lt;rdg&gt;</w:t>
      </w:r>
      <w:r w:rsidRPr="00DD7CCF">
        <w:t xml:space="preserve"> element</w:t>
      </w:r>
    </w:p>
    <w:p w14:paraId="6106736A" w14:textId="77777777" w:rsidR="007611CD" w:rsidRDefault="007611CD" w:rsidP="007611CD">
      <w:pPr>
        <w:pStyle w:val="Lista2"/>
      </w:pPr>
      <w:r>
        <w:t>text within this element must be Romanised according to the DHARMA transliteration scheme regardless of what transliteration system or script the cited edition employed</w:t>
      </w:r>
    </w:p>
    <w:p w14:paraId="4F86A570" w14:textId="77777777" w:rsidR="007611CD" w:rsidRDefault="007611CD" w:rsidP="007611CD">
      <w:pPr>
        <w:pStyle w:val="Lista3"/>
      </w:pPr>
      <w:r>
        <w:t xml:space="preserve">if an earlier editor uses </w:t>
      </w:r>
      <w:r w:rsidRPr="007611CD">
        <w:rPr>
          <w:rStyle w:val="Foreign"/>
        </w:rPr>
        <w:t>ś</w:t>
      </w:r>
      <w:r>
        <w:t xml:space="preserve"> to transliterate both Grantha </w:t>
      </w:r>
      <w:r w:rsidRPr="007611CD">
        <w:rPr>
          <w:rStyle w:val="Foreign"/>
        </w:rPr>
        <w:t>ś</w:t>
      </w:r>
      <w:r>
        <w:t xml:space="preserve"> and Tamil </w:t>
      </w:r>
      <w:r w:rsidRPr="007611CD">
        <w:rPr>
          <w:rStyle w:val="Foreign"/>
        </w:rPr>
        <w:t>c</w:t>
      </w:r>
      <w:r>
        <w:t xml:space="preserve">, and you are unable to determine which is meant, choose in </w:t>
      </w:r>
      <w:r w:rsidRPr="007611CD">
        <w:rPr>
          <w:rStyle w:val="Code"/>
        </w:rPr>
        <w:t>&lt;lem&gt;</w:t>
      </w:r>
      <w:r>
        <w:t xml:space="preserve"> the interpretation you favour and add a </w:t>
      </w:r>
      <w:r w:rsidRPr="007611CD">
        <w:rPr>
          <w:rStyle w:val="Code"/>
        </w:rPr>
        <w:t>&lt;note&gt;</w:t>
      </w:r>
      <w:r>
        <w:t xml:space="preserve"> to the </w:t>
      </w:r>
      <w:r w:rsidRPr="007611CD">
        <w:rPr>
          <w:rStyle w:val="Code"/>
        </w:rPr>
        <w:t>&lt;app&gt;</w:t>
      </w:r>
      <w:r>
        <w:t xml:space="preserve">, such as “The original editor’s reading could also be interpreted as …” (specifying the original editor by name if the </w:t>
      </w:r>
      <w:r w:rsidRPr="007611CD">
        <w:rPr>
          <w:rStyle w:val="Code"/>
        </w:rPr>
        <w:t>&lt;app&gt;</w:t>
      </w:r>
      <w:r>
        <w:t xml:space="preserve"> contains several </w:t>
      </w:r>
      <w:r w:rsidRPr="007611CD">
        <w:rPr>
          <w:rStyle w:val="Code"/>
        </w:rPr>
        <w:t>&lt;rdg&gt;</w:t>
      </w:r>
      <w:r>
        <w:t>)</w:t>
      </w:r>
    </w:p>
    <w:p w14:paraId="7B85A428" w14:textId="77777777" w:rsidR="007611CD" w:rsidRDefault="007611CD" w:rsidP="007611CD">
      <w:pPr>
        <w:pStyle w:val="Lista3"/>
      </w:pPr>
      <w:r>
        <w:t>if an earlier editor’s transliteration scheme represents certain details of the script less accurately than ours, feel free to normalise their reading to the more accurate DHARMA system, e.g.</w:t>
      </w:r>
    </w:p>
    <w:p w14:paraId="50F79701" w14:textId="00A7BE64" w:rsidR="007611CD" w:rsidRDefault="007611CD" w:rsidP="007611CD">
      <w:pPr>
        <w:pStyle w:val="Lista4"/>
      </w:pPr>
      <w:r w:rsidRPr="007611CD">
        <w:rPr>
          <w:rStyle w:val="Foreign"/>
        </w:rPr>
        <w:t>ḥ</w:t>
      </w:r>
      <w:r>
        <w:t xml:space="preserve"> to </w:t>
      </w:r>
      <w:r w:rsidRPr="007611CD">
        <w:rPr>
          <w:rStyle w:val="Foreign"/>
        </w:rPr>
        <w:t>ḫ</w:t>
      </w:r>
      <w:r>
        <w:t xml:space="preserve"> or </w:t>
      </w:r>
      <w:r w:rsidRPr="007611CD">
        <w:rPr>
          <w:rStyle w:val="Foreign"/>
        </w:rPr>
        <w:t>ẖ</w:t>
      </w:r>
      <w:r>
        <w:t xml:space="preserve"> as applicable, if an earlier editor does not (consistently) distinguish </w:t>
      </w:r>
      <w:r w:rsidRPr="007611CD">
        <w:rPr>
          <w:rStyle w:val="Foreign"/>
        </w:rPr>
        <w:t>upadhmānīya</w:t>
      </w:r>
      <w:r>
        <w:t xml:space="preserve"> and </w:t>
      </w:r>
      <w:r w:rsidRPr="007611CD">
        <w:rPr>
          <w:rStyle w:val="Foreign"/>
        </w:rPr>
        <w:t>jihvāmūlīya</w:t>
      </w:r>
      <w:r>
        <w:t xml:space="preserve"> from </w:t>
      </w:r>
      <w:r w:rsidRPr="007611CD">
        <w:rPr>
          <w:rStyle w:val="Foreign"/>
        </w:rPr>
        <w:t>visarga</w:t>
      </w:r>
    </w:p>
    <w:p w14:paraId="4568E099" w14:textId="77777777" w:rsidR="007611CD" w:rsidRDefault="007611CD" w:rsidP="007611CD">
      <w:pPr>
        <w:pStyle w:val="Lista4"/>
      </w:pPr>
      <w:r>
        <w:t>initial vowels and final consonants to the uppercase letters used in our transliteration, even if the earlier editor does not indicate these in any way (e.g. by using = adjacent to non-initial vowels and non-final consonants)</w:t>
      </w:r>
    </w:p>
    <w:p w14:paraId="167D9C2A" w14:textId="4A05B3D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7611CD">
      <w:pPr>
        <w:pStyle w:val="Lista3"/>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5B5C2411" w:rsidR="00C02B8C" w:rsidRDefault="004D2E67" w:rsidP="00E2714A">
      <w:pPr>
        <w:pStyle w:val="Lista2"/>
      </w:pPr>
      <w:r w:rsidRPr="00DD7CCF">
        <w:t xml:space="preserve">never retain any traditional editorial markup </w:t>
      </w:r>
      <w:r w:rsidRPr="00E24F87">
        <w:rPr>
          <w:noProof/>
        </w:rPr>
        <w:t>(</w:t>
      </w:r>
      <w:r w:rsidRPr="00DD7CCF">
        <w:t>such as brackets or asterisks)</w:t>
      </w:r>
    </w:p>
    <w:p w14:paraId="78E09596" w14:textId="5B627B0D" w:rsidR="007611CD" w:rsidRPr="00DD7CCF" w:rsidRDefault="007611CD" w:rsidP="007611CD">
      <w:pPr>
        <w:pStyle w:val="Lista3"/>
      </w:pPr>
      <w:r w:rsidRPr="007611CD">
        <w:t>if you are unable to interpret the intent of an earlier editor, discuss it in an apparatus note instead of citing it as a reading</w:t>
      </w:r>
    </w:p>
    <w:p w14:paraId="7ED0EA2E" w14:textId="38828545" w:rsidR="00C02B8C" w:rsidRDefault="004D2E67" w:rsidP="007611CD">
      <w:pPr>
        <w:pStyle w:val="Lista3"/>
      </w:pPr>
      <w:r w:rsidRPr="00DD7CCF">
        <w:t xml:space="preserve">see </w:t>
      </w:r>
      <w:r w:rsidR="007611CD">
        <w:t xml:space="preserve">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110B53">
        <w:t>9.1.6</w:t>
      </w:r>
      <w:r w:rsidR="0082156E" w:rsidRPr="00DD7CCF">
        <w:fldChar w:fldCharType="end"/>
      </w:r>
      <w:r w:rsidRPr="00DD7CCF">
        <w:t xml:space="preserve"> for some concerns pertaining to the use of </w:t>
      </w:r>
      <w:r w:rsidR="007611CD">
        <w:t xml:space="preserve">XML tags </w:t>
      </w:r>
      <w:r w:rsidRPr="00DD7CCF">
        <w:t>in readings, in particular about the encoding of line breaks within a reading</w:t>
      </w:r>
    </w:p>
    <w:p w14:paraId="6A1FB840" w14:textId="461755E2" w:rsidR="007611CD" w:rsidRPr="00DD7CCF" w:rsidRDefault="007611CD" w:rsidP="00E2714A">
      <w:pPr>
        <w:pStyle w:val="Lista2"/>
      </w:pPr>
      <w:r w:rsidRPr="007611CD">
        <w:t>feel free to silently correct obvious typographic errors when citing an earlier editor’s reading, but when there is any doubt as to whether you are dealing with a typo or an erroneous reading, it is better to assume the latter</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5A6FE70E" w:rsidR="00C02B8C" w:rsidRPr="00DD7CCF" w:rsidRDefault="004D2E67" w:rsidP="00E2714A">
      <w:pPr>
        <w:pStyle w:val="Lista3"/>
      </w:pPr>
      <w:r w:rsidRPr="00DD7CCF">
        <w:t xml:space="preserve">see </w:t>
      </w:r>
      <w:r w:rsidR="003C3D87" w:rsidRPr="00DD7CCF">
        <w:t>§</w:t>
      </w:r>
      <w:r w:rsidR="0049640D">
        <w:fldChar w:fldCharType="begin"/>
      </w:r>
      <w:r w:rsidR="0049640D">
        <w:instrText xml:space="preserve"> REF _Ref61250887 \r \h </w:instrText>
      </w:r>
      <w:r w:rsidR="0049640D">
        <w:fldChar w:fldCharType="separate"/>
      </w:r>
      <w:r w:rsidR="00110B53">
        <w:t>9.1.3</w:t>
      </w:r>
      <w:r w:rsidR="0049640D">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5630A5CA" w14:textId="6E00C833" w:rsidR="00BB504D" w:rsidRDefault="00BB504D" w:rsidP="00BB504D">
      <w:pPr>
        <w:pStyle w:val="Lista"/>
      </w:pPr>
      <w:r>
        <w:lastRenderedPageBreak/>
        <w:t xml:space="preserve">keep in mind that all markup within </w:t>
      </w:r>
      <w:r w:rsidRPr="00DD7CCF">
        <w:rPr>
          <w:rStyle w:val="Code"/>
        </w:rPr>
        <w:t>&lt;rdg&gt;</w:t>
      </w:r>
      <w:r>
        <w:t xml:space="preserve"> </w:t>
      </w:r>
      <w:r w:rsidRPr="00BB504D">
        <w:rPr>
          <w:b/>
          <w:bCs/>
        </w:rPr>
        <w:t>represents the cited editor’s markup</w:t>
      </w:r>
      <w:r>
        <w:t>, not your markup pertaining to the cited edition; thus,</w:t>
      </w:r>
    </w:p>
    <w:p w14:paraId="235524E7" w14:textId="77777777" w:rsidR="00BB504D" w:rsidRDefault="00BB504D" w:rsidP="00BB504D">
      <w:pPr>
        <w:pStyle w:val="Lista2"/>
      </w:pPr>
      <w:r>
        <w:t>if your copy of the edition is unclear or illegible, this can be indicated in a note, but not with XML markup for unclear text or a lacuna</w:t>
      </w:r>
    </w:p>
    <w:p w14:paraId="09760D31" w14:textId="5274789E" w:rsidR="00BB504D" w:rsidRDefault="00BB504D" w:rsidP="00216AC5">
      <w:pPr>
        <w:pStyle w:val="Lista2"/>
      </w:pPr>
      <w:r>
        <w:t xml:space="preserve">if the previous editor omits some text, this can be indicated by an empty </w:t>
      </w:r>
      <w:r w:rsidRPr="00DD7CCF">
        <w:rPr>
          <w:rStyle w:val="Code"/>
        </w:rPr>
        <w:t>&lt;rdg&gt;</w:t>
      </w:r>
      <w:r>
        <w:t xml:space="preserve"> as above, or by choosing a broader lemma that includes some text adjacent to the omission</w:t>
      </w:r>
    </w:p>
    <w:p w14:paraId="26D0BF10" w14:textId="208CEECB"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10B53">
        <w:t>10.6.2</w:t>
      </w:r>
      <w:r w:rsidR="0082156E" w:rsidRPr="00DD7CCF">
        <w:fldChar w:fldCharType="end"/>
      </w:r>
      <w:r w:rsidRPr="00DD7CCF">
        <w:t xml:space="preserve"> for details</w:t>
      </w:r>
    </w:p>
    <w:p w14:paraId="313E819C" w14:textId="0C6EA09E"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110B53">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2AC0D8A5"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110B53">
        <w:t>9.1.1</w:t>
      </w:r>
      <w:r w:rsidR="0082156E" w:rsidRPr="00DD7CCF">
        <w:fldChar w:fldCharType="end"/>
      </w:r>
      <w:r w:rsidRPr="00DD7CCF">
        <w:t>)</w:t>
      </w:r>
    </w:p>
    <w:p w14:paraId="70A7B770" w14:textId="241A6E1D"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110B53">
        <w:t>9.4.3</w:t>
      </w:r>
      <w:r w:rsidR="0082156E" w:rsidRPr="00DD7CCF">
        <w:fldChar w:fldCharType="end"/>
      </w:r>
    </w:p>
    <w:p w14:paraId="6D35484F" w14:textId="77777777" w:rsidR="00C02B8C" w:rsidRPr="00DD7CCF" w:rsidRDefault="004D2E67" w:rsidP="00EB2024">
      <w:pPr>
        <w:pStyle w:val="Cmsor3"/>
      </w:pPr>
      <w:bookmarkStart w:id="766" w:name="_wlnr5yx14afg" w:colFirst="0" w:colLast="0"/>
      <w:bookmarkStart w:id="767" w:name="_Ref43989583"/>
      <w:bookmarkStart w:id="768" w:name="_Toc182997134"/>
      <w:bookmarkEnd w:id="766"/>
      <w:r w:rsidRPr="00DD7CCF">
        <w:t>Identical lemmas, identical readings</w:t>
      </w:r>
      <w:bookmarkEnd w:id="767"/>
      <w:bookmarkEnd w:id="768"/>
    </w:p>
    <w:p w14:paraId="3023EC05" w14:textId="2608A52F"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r w:rsidR="007611CD">
        <w:t>; thus,</w:t>
      </w:r>
    </w:p>
    <w:p w14:paraId="20E32D77" w14:textId="6B861F00" w:rsidR="007611CD" w:rsidRDefault="007611CD" w:rsidP="007611CD">
      <w:pPr>
        <w:pStyle w:val="Lista2"/>
      </w:pPr>
      <w:r>
        <w:t>ignore differences limited to the transliteration system (see also §</w:t>
      </w:r>
      <w:r>
        <w:fldChar w:fldCharType="begin"/>
      </w:r>
      <w:r>
        <w:instrText xml:space="preserve"> REF _Ref74728619 \r \h </w:instrText>
      </w:r>
      <w:r>
        <w:fldChar w:fldCharType="separate"/>
      </w:r>
      <w:r w:rsidR="00110B53">
        <w:t>9.4.1</w:t>
      </w:r>
      <w:r>
        <w:fldChar w:fldCharType="end"/>
      </w:r>
      <w:r>
        <w:t xml:space="preserve"> above)</w:t>
      </w:r>
    </w:p>
    <w:p w14:paraId="4653E993" w14:textId="22BC74CE" w:rsidR="007611CD" w:rsidRDefault="007611CD" w:rsidP="007611CD">
      <w:pPr>
        <w:pStyle w:val="Lista3"/>
      </w:pPr>
      <w:r>
        <w:t xml:space="preserve">if an earlier editor does not distinguish initial vowels from dependent, or final consonant from those in conjuncts, you </w:t>
      </w:r>
      <w:r w:rsidR="00BB504D">
        <w:t>should</w:t>
      </w:r>
      <w:r>
        <w:t xml:space="preserve"> still consider the readings identical</w:t>
      </w:r>
    </w:p>
    <w:p w14:paraId="6D225641" w14:textId="34B5C96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08ECED2C" w:rsidR="008840DC" w:rsidRDefault="008840DC" w:rsidP="00E2714A">
      <w:pPr>
        <w:pStyle w:val="Lista2"/>
      </w:pPr>
      <w:r w:rsidRPr="008840DC">
        <w:t>if a previous edition does not indicate a space</w:t>
      </w:r>
      <w:r w:rsidR="00095CCC" w:rsidRPr="00095CCC">
        <w:t xml:space="preserve"> left blank on the support</w:t>
      </w:r>
      <w:r w:rsidRPr="008840DC">
        <w:t xml:space="preserve"> where your XML edition does, ignore this difference</w:t>
      </w:r>
    </w:p>
    <w:p w14:paraId="0192250F" w14:textId="5FB32B62" w:rsidR="00C02B8C" w:rsidRPr="00DD7CCF" w:rsidRDefault="004D2E67" w:rsidP="00E2714A">
      <w:pPr>
        <w:pStyle w:val="Lista2"/>
      </w:pPr>
      <w:r w:rsidRPr="00DD7CCF">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 reading</w:t>
      </w:r>
      <w:r w:rsidR="007611CD">
        <w:t>s</w:t>
      </w:r>
      <w:r w:rsidRPr="00DD7CCF">
        <w:t xml:space="preserve"> </w:t>
      </w:r>
      <w:r w:rsidR="007611CD">
        <w:t xml:space="preserve">are </w:t>
      </w:r>
      <w:r w:rsidRPr="00DD7CCF">
        <w:t>still to be deemed as identical</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102A7E8F" w14:textId="54B028B0" w:rsidR="00095CCC" w:rsidRDefault="00095CCC" w:rsidP="00E2714A">
      <w:pPr>
        <w:pStyle w:val="Lista2"/>
      </w:pPr>
      <w:r w:rsidRPr="00095CCC">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6F2A11C5"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110B53">
        <w:rPr>
          <w:noProof/>
        </w:rPr>
        <w:t>10.6.2</w:t>
      </w:r>
      <w:r w:rsidR="00B26C65">
        <w:rPr>
          <w:noProof/>
        </w:rPr>
        <w:fldChar w:fldCharType="end"/>
      </w:r>
      <w:r w:rsidRPr="00DD7CCF">
        <w:t>)</w:t>
      </w:r>
    </w:p>
    <w:p w14:paraId="738F42A7" w14:textId="07C686BC" w:rsidR="00C02B8C" w:rsidRPr="00DD7CCF" w:rsidRDefault="004D2E67" w:rsidP="00E2714A">
      <w:pPr>
        <w:pStyle w:val="Lista"/>
      </w:pPr>
      <w:r w:rsidRPr="00DD7CCF">
        <w:lastRenderedPageBreak/>
        <w:t xml:space="preserve">when more than one previous editor supports a reading, but the </w:t>
      </w:r>
      <w:r w:rsidRPr="005D2B22">
        <w:rPr>
          <w:b/>
          <w:bCs/>
        </w:rPr>
        <w:t xml:space="preserve">readings of these editors differ </w:t>
      </w:r>
      <w:r w:rsidR="00BB504D">
        <w:rPr>
          <w:b/>
          <w:bCs/>
        </w:rPr>
        <w:t xml:space="preserve">from one another </w:t>
      </w:r>
      <w:r w:rsidRPr="005D2B22">
        <w:rPr>
          <w:b/>
          <w:bCs/>
        </w:rPr>
        <w:t>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EB2024">
      <w:pPr>
        <w:pStyle w:val="Cmsor3"/>
      </w:pPr>
      <w:bookmarkStart w:id="769" w:name="_qb0qotwuz8be" w:colFirst="0" w:colLast="0"/>
      <w:bookmarkStart w:id="770" w:name="_Ref43989517"/>
      <w:bookmarkStart w:id="771" w:name="_Toc182997135"/>
      <w:bookmarkEnd w:id="769"/>
      <w:r w:rsidRPr="00DD7CCF">
        <w:t>XML tags in lemmas and readings</w:t>
      </w:r>
      <w:bookmarkEnd w:id="770"/>
      <w:bookmarkEnd w:id="771"/>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7174CEFA" w:rsidR="00C02B8C" w:rsidRPr="00DD7CCF" w:rsidRDefault="004D2E67" w:rsidP="00E2714A">
      <w:pPr>
        <w:pStyle w:val="Lista2"/>
      </w:pPr>
      <w:r w:rsidRPr="00DD7CCF">
        <w:t xml:space="preserve">if separate lemmas do not seem appropriate, </w:t>
      </w:r>
      <w:r w:rsidR="00DD0596">
        <w:t xml:space="preserve">then </w:t>
      </w:r>
      <w:r w:rsidRPr="00DD7CCF">
        <w:t>simply delete from your lemma</w:t>
      </w:r>
      <w:r w:rsidR="00DD0596" w:rsidRPr="00DD0596">
        <w:t xml:space="preserve"> </w:t>
      </w:r>
      <w:r w:rsidR="00DD0596" w:rsidRPr="00DD7CCF">
        <w:t xml:space="preserve">the </w:t>
      </w:r>
      <w:r w:rsidR="00DD0596" w:rsidRPr="00E24F87">
        <w:rPr>
          <w:noProof/>
        </w:rPr>
        <w:t>(</w:t>
      </w:r>
      <w:r w:rsidR="00DD0596" w:rsidRPr="00DD7CCF">
        <w:t xml:space="preserve">start </w:t>
      </w:r>
      <w:r w:rsidR="00DD0596">
        <w:t>and</w:t>
      </w:r>
      <w:r w:rsidR="00DD0596" w:rsidRPr="00DD7CCF">
        <w:t xml:space="preserve"> end) tag</w:t>
      </w:r>
      <w:r w:rsidR="00DD0596">
        <w:t>s</w:t>
      </w:r>
      <w:r w:rsidR="00DD0596" w:rsidRPr="00DD7CCF">
        <w:t xml:space="preserve"> belonging to such an element</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3E87A05A" w:rsidR="00051701" w:rsidRPr="00DD7CCF" w:rsidRDefault="00051701" w:rsidP="00051701">
      <w:pPr>
        <w:pStyle w:val="Lista3"/>
      </w:pPr>
      <w:r>
        <w:t xml:space="preserve">the / character will be displayed contiguously with the surrounding text if the element in question </w:t>
      </w:r>
      <w:r w:rsidR="00BB504D">
        <w:t>has</w:t>
      </w:r>
      <w:r>
        <w:t xml:space="preser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w:t>
      </w:r>
      <w:r w:rsidR="00BB504D">
        <w:t>does not have</w:t>
      </w:r>
      <w:r>
        <w:t xml:space="preserve">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5E2A9BF0" w14:textId="330143FA" w:rsidR="00BB504D" w:rsidRDefault="00BB504D" w:rsidP="00BB504D">
      <w:pPr>
        <w:pStyle w:val="Lista"/>
      </w:pPr>
      <w:r w:rsidRPr="00BB504D">
        <w:rPr>
          <w:b/>
          <w:bCs/>
        </w:rPr>
        <w:t>forme work must not be included in lemmas</w:t>
      </w:r>
    </w:p>
    <w:p w14:paraId="23AD310A" w14:textId="4D70B297" w:rsidR="00BB504D" w:rsidRDefault="00BB504D" w:rsidP="00BB504D">
      <w:pPr>
        <w:pStyle w:val="Lista2"/>
      </w:pPr>
      <w:r>
        <w:t xml:space="preserve">if an </w:t>
      </w:r>
      <w:r w:rsidRPr="00DD7CCF">
        <w:rPr>
          <w:rStyle w:val="Code"/>
        </w:rPr>
        <w:t>&lt;</w:t>
      </w:r>
      <w:r>
        <w:rPr>
          <w:rStyle w:val="Code"/>
        </w:rPr>
        <w:t>fw</w:t>
      </w:r>
      <w:r w:rsidRPr="00DD7CCF">
        <w:rPr>
          <w:rStyle w:val="Code"/>
        </w:rPr>
        <w:t>&gt;</w:t>
      </w:r>
      <w:r>
        <w:t xml:space="preserve"> element (§</w:t>
      </w:r>
      <w:r>
        <w:fldChar w:fldCharType="begin"/>
      </w:r>
      <w:r>
        <w:instrText xml:space="preserve"> REF _Ref43984607 \r \h </w:instrText>
      </w:r>
      <w:r>
        <w:fldChar w:fldCharType="separate"/>
      </w:r>
      <w:r w:rsidR="00110B53">
        <w:t>3.8.4</w:t>
      </w:r>
      <w:r>
        <w:fldChar w:fldCharType="end"/>
      </w:r>
      <w:r>
        <w:t>) is present after a page break that intervenes in your lemma, then delete it (along with its contents) from the contents of the lemma pasted from your edition</w:t>
      </w:r>
    </w:p>
    <w:p w14:paraId="463F00DC" w14:textId="07F8CA44" w:rsidR="00BB504D" w:rsidRDefault="00BB504D" w:rsidP="00C76203">
      <w:pPr>
        <w:pStyle w:val="Lista2"/>
      </w:pPr>
      <w:r>
        <w:t xml:space="preserve">for lemmas </w:t>
      </w:r>
      <w:r w:rsidRPr="00C76203">
        <w:rPr>
          <w:i/>
          <w:iCs/>
        </w:rPr>
        <w:t>within</w:t>
      </w:r>
      <w:r>
        <w:t xml:space="preserve"> forme work, see §</w:t>
      </w:r>
      <w:r w:rsidR="00C76203">
        <w:fldChar w:fldCharType="begin"/>
      </w:r>
      <w:r w:rsidR="00C76203">
        <w:instrText xml:space="preserve"> REF _Ref43978538 \r \h </w:instrText>
      </w:r>
      <w:r w:rsidR="00C76203">
        <w:fldChar w:fldCharType="separate"/>
      </w:r>
      <w:r w:rsidR="00110B53">
        <w:t>9.1.2</w:t>
      </w:r>
      <w:r w:rsidR="00C76203">
        <w:fldChar w:fldCharType="end"/>
      </w:r>
    </w:p>
    <w:p w14:paraId="6A76DC1A" w14:textId="061EEB1D" w:rsidR="00D22BA6" w:rsidRDefault="00D22BA6" w:rsidP="00D22BA6">
      <w:pPr>
        <w:pStyle w:val="Lista"/>
      </w:pPr>
      <w:r w:rsidRPr="00BB504D">
        <w:rPr>
          <w:b/>
          <w:bCs/>
        </w:rPr>
        <w:t>phrase-level markup that concerns the text</w:t>
      </w:r>
      <w:r>
        <w:t>, its execution, and its editorial alteration (§</w:t>
      </w:r>
      <w:r>
        <w:fldChar w:fldCharType="begin"/>
      </w:r>
      <w:r>
        <w:instrText xml:space="preserve"> REF _Ref43990458 \r \h </w:instrText>
      </w:r>
      <w:r>
        <w:fldChar w:fldCharType="separate"/>
      </w:r>
      <w:r w:rsidR="00110B53">
        <w:t>3.7</w:t>
      </w:r>
      <w:r>
        <w:fldChar w:fldCharType="end"/>
      </w:r>
      <w:r>
        <w:t xml:space="preserve"> to §</w:t>
      </w:r>
      <w:r>
        <w:fldChar w:fldCharType="begin"/>
      </w:r>
      <w:r>
        <w:instrText xml:space="preserve"> REF _Ref43978565 \r \h </w:instrText>
      </w:r>
      <w:r>
        <w:fldChar w:fldCharType="separate"/>
      </w:r>
      <w:r w:rsidR="00110B53">
        <w:t>5.5</w:t>
      </w:r>
      <w:r>
        <w:fldChar w:fldCharType="end"/>
      </w:r>
      <w:r>
        <w:t>, except §</w:t>
      </w:r>
      <w:r>
        <w:fldChar w:fldCharType="begin"/>
      </w:r>
      <w:r>
        <w:instrText xml:space="preserve"> REF _Ref43989139 \r \h </w:instrText>
      </w:r>
      <w:r>
        <w:fldChar w:fldCharType="separate"/>
      </w:r>
      <w:r w:rsidR="00110B53">
        <w:t>7.5.1</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34D42DF1" w:rsidR="00D22BA6" w:rsidRDefault="00D22BA6" w:rsidP="00D22BA6">
      <w:pPr>
        <w:pStyle w:val="Lista"/>
      </w:pPr>
      <w:r w:rsidRPr="00D22BA6">
        <w:rPr>
          <w:b/>
          <w:bCs/>
        </w:rPr>
        <w:t>phrase-level markup that encodes additional information</w:t>
      </w:r>
      <w:r>
        <w:t xml:space="preserve"> (§</w:t>
      </w:r>
      <w:r>
        <w:fldChar w:fldCharType="begin"/>
      </w:r>
      <w:r>
        <w:instrText xml:space="preserve"> REF _Ref43978756 \r \h </w:instrText>
      </w:r>
      <w:r>
        <w:fldChar w:fldCharType="separate"/>
      </w:r>
      <w:r w:rsidR="00110B53">
        <w:t>6.4</w:t>
      </w:r>
      <w:r>
        <w:fldChar w:fldCharType="end"/>
      </w:r>
      <w:r>
        <w:t xml:space="preserve"> and §</w:t>
      </w:r>
      <w:r>
        <w:fldChar w:fldCharType="begin"/>
      </w:r>
      <w:r>
        <w:instrText xml:space="preserve"> REF _Ref43989139 \r \h </w:instrText>
      </w:r>
      <w:r>
        <w:fldChar w:fldCharType="separate"/>
      </w:r>
      <w:r w:rsidR="00110B53">
        <w:t>7.5.1</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EB2024">
      <w:pPr>
        <w:pStyle w:val="Cmsor3"/>
      </w:pPr>
      <w:bookmarkStart w:id="772" w:name="_1khg88862vrq" w:colFirst="0" w:colLast="0"/>
      <w:bookmarkStart w:id="773" w:name="_Ref43988104"/>
      <w:bookmarkStart w:id="774" w:name="_Toc182997136"/>
      <w:bookmarkEnd w:id="772"/>
      <w:r w:rsidRPr="00DD7CCF">
        <w:t>Freeform apparatus notes</w:t>
      </w:r>
      <w:bookmarkEnd w:id="773"/>
      <w:bookmarkEnd w:id="774"/>
    </w:p>
    <w:p w14:paraId="3417DC12" w14:textId="3C359E1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t>
      </w:r>
      <w:r w:rsidR="00F67963" w:rsidRPr="00F67963">
        <w:t>as the last child element of</w:t>
      </w:r>
      <w:r w:rsidRPr="00DD7CCF">
        <w:t xml:space="preserve"> the relevant </w:t>
      </w:r>
      <w:r w:rsidRPr="00DD7CCF">
        <w:rPr>
          <w:rStyle w:val="Code"/>
        </w:rPr>
        <w:t>&lt;app&gt;</w:t>
      </w:r>
      <w:r w:rsidRPr="00DD7CCF">
        <w:t xml:space="preserve"> entry</w:t>
      </w:r>
    </w:p>
    <w:p w14:paraId="12626ECA" w14:textId="728567D3"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110B53">
        <w:t>10.4.1</w:t>
      </w:r>
      <w:r w:rsidR="0082156E" w:rsidRPr="00DD7CCF">
        <w:fldChar w:fldCharType="end"/>
      </w:r>
      <w:r w:rsidRPr="00DD7CCF">
        <w:t xml:space="preserve"> for general guidance on notes</w:t>
      </w:r>
      <w:r w:rsidR="00F67963" w:rsidRPr="00F67963">
        <w:t>, and the examples below for an illustration</w:t>
      </w:r>
    </w:p>
    <w:p w14:paraId="65410376" w14:textId="77777777" w:rsidR="00C02B8C" w:rsidRPr="00DD7CCF" w:rsidRDefault="004D2E67" w:rsidP="00E2714A">
      <w:pPr>
        <w:pStyle w:val="Lista"/>
      </w:pPr>
      <w:r w:rsidRPr="00DD7CCF">
        <w:lastRenderedPageBreak/>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EB2024">
      <w:pPr>
        <w:pStyle w:val="Cmsor3"/>
      </w:pPr>
      <w:bookmarkStart w:id="775" w:name="_1vsssow7ypzu" w:colFirst="0" w:colLast="0"/>
      <w:bookmarkStart w:id="776" w:name="_pn0gltowrfhw" w:colFirst="0" w:colLast="0"/>
      <w:bookmarkStart w:id="777" w:name="_Ref43989464"/>
      <w:bookmarkStart w:id="778" w:name="_Toc182997137"/>
      <w:bookmarkEnd w:id="775"/>
      <w:bookmarkEnd w:id="776"/>
      <w:r w:rsidRPr="00DD7CCF">
        <w:t>Textpart divisions in the apparatus</w:t>
      </w:r>
      <w:bookmarkEnd w:id="777"/>
      <w:bookmarkEnd w:id="778"/>
    </w:p>
    <w:p w14:paraId="3DF0438B" w14:textId="5B801E37"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10B53">
        <w:t>3.2</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8"/>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0AAA47D0" w:rsidR="0044294E" w:rsidRPr="00DD7CCF" w:rsidRDefault="0044294E" w:rsidP="00025303">
            <w:pPr>
              <w:pStyle w:val="Kpalrs"/>
            </w:pPr>
            <w:r w:rsidRPr="00DD7CCF">
              <w:t xml:space="preserve">Example </w:t>
            </w:r>
            <w:r w:rsidR="00542B66">
              <w:fldChar w:fldCharType="begin"/>
            </w:r>
            <w:r w:rsidR="00542B66">
              <w:instrText xml:space="preserve"> STYLEREF 3 \s </w:instrText>
            </w:r>
            <w:r w:rsidR="00542B66">
              <w:fldChar w:fldCharType="separate"/>
            </w:r>
            <w:r w:rsidR="00110B53">
              <w:rPr>
                <w:noProof/>
              </w:rPr>
              <w:t>9.1.8</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A</w:t>
            </w:r>
            <w:r w:rsidR="00542B66">
              <w:rPr>
                <w:noProof/>
              </w:rPr>
              <w:fldChar w:fldCharType="end"/>
            </w:r>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8"/>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554320F8" w:rsidR="0044294E" w:rsidRPr="00DD7CCF" w:rsidRDefault="0044294E" w:rsidP="00025303">
            <w:pPr>
              <w:pStyle w:val="Kpalrs"/>
            </w:pPr>
            <w:r w:rsidRPr="00DD7CCF">
              <w:t xml:space="preserve">Example </w:t>
            </w:r>
            <w:r w:rsidR="00542B66">
              <w:fldChar w:fldCharType="begin"/>
            </w:r>
            <w:r w:rsidR="00542B66">
              <w:instrText xml:space="preserve"> STYLEREF 3 \s </w:instrText>
            </w:r>
            <w:r w:rsidR="00542B66">
              <w:fldChar w:fldCharType="separate"/>
            </w:r>
            <w:r w:rsidR="00110B53">
              <w:rPr>
                <w:noProof/>
              </w:rPr>
              <w:t>9.1.8</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B</w:t>
            </w:r>
            <w:r w:rsidR="00542B66">
              <w:rPr>
                <w:noProof/>
              </w:rPr>
              <w:fldChar w:fldCharType="end"/>
            </w:r>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B551338" w:rsidR="00C02B8C" w:rsidRPr="00DD7CCF" w:rsidRDefault="004D2E67" w:rsidP="00EB2024">
      <w:pPr>
        <w:pStyle w:val="Cmsor2"/>
      </w:pPr>
      <w:bookmarkStart w:id="779" w:name="_95bkq7g4grjl" w:colFirst="0" w:colLast="0"/>
      <w:bookmarkStart w:id="780" w:name="_Ref43978780"/>
      <w:bookmarkStart w:id="781" w:name="_Toc182997138"/>
      <w:bookmarkEnd w:id="779"/>
      <w:r w:rsidRPr="00DD7CCF">
        <w:lastRenderedPageBreak/>
        <w:t xml:space="preserve">The </w:t>
      </w:r>
      <w:r w:rsidR="006733B4" w:rsidRPr="00DD7CCF">
        <w:t>translation</w:t>
      </w:r>
      <w:bookmarkEnd w:id="780"/>
      <w:bookmarkEnd w:id="781"/>
    </w:p>
    <w:p w14:paraId="7AEAB51F" w14:textId="5406E844" w:rsidR="00C02B8C" w:rsidRPr="00DD7CCF" w:rsidRDefault="004D2E67" w:rsidP="00EB2024">
      <w:pPr>
        <w:pStyle w:val="Cmsor3"/>
      </w:pPr>
      <w:bookmarkStart w:id="782" w:name="_pvxrutfvtymm" w:colFirst="0" w:colLast="0"/>
      <w:bookmarkStart w:id="783" w:name="_Ref43990036"/>
      <w:bookmarkStart w:id="784" w:name="_Toc182997139"/>
      <w:bookmarkEnd w:id="782"/>
      <w:r w:rsidRPr="00DD7CCF">
        <w:t>Overview</w:t>
      </w:r>
      <w:bookmarkEnd w:id="783"/>
      <w:bookmarkEnd w:id="784"/>
    </w:p>
    <w:p w14:paraId="1933554F" w14:textId="5D43C0AD" w:rsidR="00C02B8C" w:rsidRDefault="004D2E67" w:rsidP="00E2714A">
      <w:pPr>
        <w:pStyle w:val="Lista"/>
      </w:pPr>
      <w:r w:rsidRPr="00DD7CCF">
        <w:t>whenever possible, a translation should be included in your XML document along with your edition</w:t>
      </w:r>
    </w:p>
    <w:p w14:paraId="1985A5AD" w14:textId="49D6F159" w:rsidR="00582A9C" w:rsidRDefault="00582A9C" w:rsidP="00582A9C">
      <w:pPr>
        <w:pStyle w:val="Lista2"/>
      </w:pPr>
      <w:r>
        <w:t>ideally, texts (re-)edited for DHARMA should be accompanied by a fresh translation; however, previously published translations may be optionally encoded in your file as per §</w:t>
      </w:r>
      <w:r>
        <w:fldChar w:fldCharType="begin"/>
      </w:r>
      <w:r>
        <w:instrText xml:space="preserve"> REF _Ref43990725 \r \h </w:instrText>
      </w:r>
      <w:r>
        <w:fldChar w:fldCharType="separate"/>
      </w:r>
      <w:r w:rsidR="00110B53">
        <w:t>9.2.7</w:t>
      </w:r>
      <w:r>
        <w:fldChar w:fldCharType="end"/>
      </w:r>
      <w:r>
        <w:t>,</w:t>
      </w:r>
    </w:p>
    <w:p w14:paraId="3731A960" w14:textId="77777777" w:rsidR="00582A9C" w:rsidRDefault="00582A9C" w:rsidP="00582A9C">
      <w:pPr>
        <w:pStyle w:val="Lista3"/>
      </w:pPr>
      <w:r>
        <w:t>in addition to a new translation, when a previous translation is of particular interest for some reason, e.g. because of its relevance to the history of the scholarly understanding of the text</w:t>
      </w:r>
    </w:p>
    <w:p w14:paraId="0B43A0B1" w14:textId="61723884" w:rsidR="00582A9C" w:rsidRDefault="00582A9C" w:rsidP="00582A9C">
      <w:pPr>
        <w:pStyle w:val="Lista3"/>
      </w:pPr>
      <w:r>
        <w:t>instead of a new translation, when your edition is not a significant improvement on an earlier edition on which a satisfactory published translation is based</w:t>
      </w:r>
    </w:p>
    <w:p w14:paraId="0CAEC9CC" w14:textId="77777777" w:rsidR="00582A9C" w:rsidRDefault="00582A9C" w:rsidP="00582A9C">
      <w:pPr>
        <w:pStyle w:val="Lista"/>
      </w:pPr>
      <w:r>
        <w:t>a new translation created for DHARMA</w:t>
      </w:r>
    </w:p>
    <w:p w14:paraId="28805334" w14:textId="77777777" w:rsidR="00582A9C" w:rsidRDefault="00582A9C" w:rsidP="00582A9C">
      <w:pPr>
        <w:pStyle w:val="Lista2"/>
      </w:pPr>
      <w:r>
        <w:t>should be a convenient representation of the intent of the original, hence it should be as literal as seems useful, but as free as seems necessary</w:t>
      </w:r>
    </w:p>
    <w:p w14:paraId="5E04BF4A" w14:textId="77777777" w:rsidR="00582A9C" w:rsidRDefault="00582A9C" w:rsidP="00582A9C">
      <w:pPr>
        <w:pStyle w:val="Lista2"/>
      </w:pPr>
      <w:r>
        <w:t>should correspond to the text as you have edited it, including restorations and emendations</w:t>
      </w:r>
    </w:p>
    <w:p w14:paraId="772B6C12" w14:textId="77777777" w:rsidR="00582A9C" w:rsidRDefault="00582A9C" w:rsidP="00582A9C">
      <w:pPr>
        <w:pStyle w:val="Lista2"/>
      </w:pPr>
      <w:r>
        <w:t>by contrast with our epigraphic editions, where the spelling of the original is always retained in xml and viewable in display (notwithstanding any editorial interventions that may be marked up), in translation your are advised to ignore the original’s superficial irregularities/oddities of punctuation and spelling</w:t>
      </w:r>
    </w:p>
    <w:p w14:paraId="75EF18A9" w14:textId="030114FC" w:rsidR="00582A9C" w:rsidRPr="00DD7CCF" w:rsidRDefault="00582A9C" w:rsidP="00582A9C">
      <w:pPr>
        <w:pStyle w:val="Lista3"/>
      </w:pPr>
      <w:r>
        <w:t>in particular, normalise the spelling of original personal names, toponyms and terms retained from the original, as suggested for “loose transliteration” in TG §2.2.2</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3FF437B1" w:rsidR="00C02B8C" w:rsidRDefault="004D2E67" w:rsidP="00E2714A">
      <w:pPr>
        <w:pStyle w:val="Lista2"/>
      </w:pPr>
      <w:r w:rsidRPr="00DD7CCF">
        <w:t>this division follows the edition division and the apparatus division</w:t>
      </w:r>
    </w:p>
    <w:p w14:paraId="17095BE4" w14:textId="50ABE40B" w:rsidR="00D3108A" w:rsidRPr="00DD7CCF" w:rsidRDefault="00D3108A" w:rsidP="00E2714A">
      <w:pPr>
        <w:pStyle w:val="Lista2"/>
      </w:pPr>
      <w:r w:rsidRPr="00D3108A">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rsidR="00110B53">
        <w:t>9.2.6</w:t>
      </w:r>
      <w:r>
        <w:fldChar w:fldCharType="end"/>
      </w:r>
    </w:p>
    <w:p w14:paraId="6D994945" w14:textId="5057ED72"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000C46BE" w:rsidRPr="000C46BE">
        <w:t>, as and when necessary</w:t>
      </w:r>
    </w:p>
    <w:p w14:paraId="2C9CCFC2" w14:textId="6FB7B45F" w:rsidR="00C02B8C" w:rsidRDefault="008525C6" w:rsidP="00E2714A">
      <w:pPr>
        <w:pStyle w:val="Lista2"/>
      </w:pPr>
      <w:r w:rsidRPr="00B30777">
        <w:rPr>
          <w:rStyle w:val="Codeattribute"/>
        </w:rPr>
        <w:t>@xml:</w:t>
      </w:r>
      <w:r w:rsidR="004D2E67" w:rsidRPr="00B30777">
        <w:rPr>
          <w:rStyle w:val="Codeattribute"/>
        </w:rPr>
        <w:t>lang</w:t>
      </w:r>
      <w:r w:rsidR="004D2E67" w:rsidRPr="00DD7CCF">
        <w:t xml:space="preserve"> to encode the target language</w:t>
      </w:r>
      <w:r w:rsidR="00371F9A">
        <w:t xml:space="preserve"> if it is not English</w:t>
      </w:r>
      <w:r w:rsidR="004D2E67" w:rsidRPr="00DD7CCF">
        <w:t xml:space="preserve"> </w:t>
      </w:r>
      <w:r w:rsidR="004D2E67" w:rsidRPr="00E24F87">
        <w:rPr>
          <w:noProof/>
        </w:rPr>
        <w:t>(</w:t>
      </w:r>
      <w:r w:rsidR="004D2E67"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110B53">
        <w:t>0</w:t>
      </w:r>
      <w:r w:rsidR="0082156E" w:rsidRPr="00DD7CCF">
        <w:fldChar w:fldCharType="end"/>
      </w:r>
      <w:r w:rsidR="004D2E67" w:rsidRPr="00DD7CCF">
        <w:t xml:space="preserve"> for a list of language </w:t>
      </w:r>
      <w:r w:rsidR="00A23873">
        <w:t>tags</w:t>
      </w:r>
      <w:r w:rsidR="004D2E67" w:rsidRPr="00DD7CCF">
        <w:t xml:space="preserve"> permitted as values for this attribute)</w:t>
      </w:r>
    </w:p>
    <w:p w14:paraId="35066169" w14:textId="1DD6CF1D" w:rsidR="00371F9A" w:rsidRPr="00DD7CCF" w:rsidRDefault="00371F9A" w:rsidP="00371F9A">
      <w:pPr>
        <w:pStyle w:val="Lista3"/>
      </w:pPr>
      <w:r w:rsidRPr="00371F9A">
        <w:t xml:space="preserve">translations into English do not need and should not have this attribute, since they by default inherit the English language from the </w:t>
      </w:r>
      <w:r w:rsidRPr="00371F9A">
        <w:rPr>
          <w:rStyle w:val="Codevalue"/>
        </w:rPr>
        <w:t>&lt;TEI&gt;</w:t>
      </w:r>
      <w:r w:rsidRPr="00371F9A">
        <w:t xml:space="preserve"> root element (as per §</w:t>
      </w:r>
      <w:r>
        <w:fldChar w:fldCharType="begin"/>
      </w:r>
      <w:r>
        <w:instrText xml:space="preserve"> REF _Ref43990600 \r \h </w:instrText>
      </w:r>
      <w:r>
        <w:fldChar w:fldCharType="separate"/>
      </w:r>
      <w:r w:rsidR="00110B53">
        <w:t>10.3.2</w:t>
      </w:r>
      <w:r>
        <w:fldChar w:fldCharType="end"/>
      </w:r>
      <w:r w:rsidRPr="00371F9A">
        <w:t>)</w:t>
      </w:r>
    </w:p>
    <w:p w14:paraId="6C285C4E" w14:textId="03AA7F70" w:rsidR="00C02B8C" w:rsidRPr="00DD7CCF" w:rsidRDefault="008525C6" w:rsidP="00371F9A">
      <w:pPr>
        <w:pStyle w:val="Lista2"/>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10B53">
        <w:t>10.6.2</w:t>
      </w:r>
      <w:r w:rsidR="0082156E" w:rsidRPr="00DD7CCF">
        <w:fldChar w:fldCharType="end"/>
      </w:r>
      <w:r w:rsidR="004D2E67" w:rsidRPr="00DD7CCF">
        <w:t>), if a published translation is adopted verbatim</w:t>
      </w:r>
      <w:r w:rsidR="00582A9C">
        <w:t xml:space="preserve"> as per §</w:t>
      </w:r>
      <w:r w:rsidR="00582A9C">
        <w:fldChar w:fldCharType="begin"/>
      </w:r>
      <w:r w:rsidR="00582A9C">
        <w:instrText xml:space="preserve"> REF _Ref43990725 \r \h </w:instrText>
      </w:r>
      <w:r w:rsidR="00582A9C">
        <w:fldChar w:fldCharType="separate"/>
      </w:r>
      <w:r w:rsidR="00110B53">
        <w:t>9.2.7</w:t>
      </w:r>
      <w:r w:rsidR="00582A9C">
        <w:fldChar w:fldCharType="end"/>
      </w:r>
    </w:p>
    <w:p w14:paraId="636A1F15" w14:textId="586CED6F" w:rsidR="00C02B8C" w:rsidRPr="00DD7CCF" w:rsidRDefault="008525C6" w:rsidP="00371F9A">
      <w:pPr>
        <w:pStyle w:val="Lista2"/>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110B53">
        <w:t>10.6.1</w:t>
      </w:r>
      <w:r w:rsidR="0082156E" w:rsidRPr="00DD7CCF">
        <w:fldChar w:fldCharType="end"/>
      </w:r>
      <w:r w:rsidR="004D2E67" w:rsidRPr="00DD7CCF">
        <w:t>), if the translation is by you and/or another project member</w:t>
      </w:r>
    </w:p>
    <w:p w14:paraId="04626D30" w14:textId="77777777" w:rsidR="00582A9C" w:rsidRDefault="00582A9C" w:rsidP="00582A9C">
      <w:pPr>
        <w:pStyle w:val="Lista"/>
      </w:pPr>
      <w:r>
        <w:t xml:space="preserve">when you feel that credit for a translation cannot be allocated correctly or fairly by using </w:t>
      </w:r>
      <w:r w:rsidRPr="00582A9C">
        <w:rPr>
          <w:rStyle w:val="Codeattribute"/>
        </w:rPr>
        <w:t>@source</w:t>
      </w:r>
      <w:r>
        <w:t xml:space="preserve"> and </w:t>
      </w:r>
      <w:r w:rsidRPr="00582A9C">
        <w:rPr>
          <w:rStyle w:val="Codeattribute"/>
        </w:rPr>
        <w:t>@resp</w:t>
      </w:r>
      <w:r>
        <w:t xml:space="preserve"> as above, you may add a </w:t>
      </w:r>
      <w:r w:rsidRPr="00582A9C">
        <w:rPr>
          <w:b/>
          <w:bCs/>
        </w:rPr>
        <w:t>credit note</w:t>
      </w:r>
      <w:r>
        <w:t xml:space="preserve"> at the beginning of a translation</w:t>
      </w:r>
    </w:p>
    <w:p w14:paraId="4F037658" w14:textId="77777777" w:rsidR="00582A9C" w:rsidRDefault="00582A9C" w:rsidP="00582A9C">
      <w:pPr>
        <w:pStyle w:val="Lista2"/>
      </w:pPr>
      <w:r>
        <w:t xml:space="preserve">to create a credit note, create the element </w:t>
      </w:r>
      <w:r w:rsidRPr="00582A9C">
        <w:rPr>
          <w:rStyle w:val="Code"/>
        </w:rPr>
        <w:t xml:space="preserve">&lt;note </w:t>
      </w:r>
      <w:r w:rsidRPr="00582A9C">
        <w:rPr>
          <w:rStyle w:val="Codeattribute"/>
        </w:rPr>
        <w:t>type</w:t>
      </w:r>
      <w:r w:rsidRPr="0062102A">
        <w:rPr>
          <w:rStyle w:val="Codetext"/>
        </w:rPr>
        <w:t>=</w:t>
      </w:r>
      <w:r w:rsidRPr="00582A9C">
        <w:rPr>
          <w:rStyle w:val="Codevalue"/>
        </w:rPr>
        <w:t>"credit"</w:t>
      </w:r>
      <w:r w:rsidRPr="00582A9C">
        <w:rPr>
          <w:rStyle w:val="Code"/>
        </w:rPr>
        <w:t>&gt;</w:t>
      </w:r>
      <w:r>
        <w:t xml:space="preserve"> as the first item within </w:t>
      </w:r>
      <w:r w:rsidRPr="00582A9C">
        <w:rPr>
          <w:rStyle w:val="Code"/>
        </w:rPr>
        <w:t xml:space="preserve">&lt;div </w:t>
      </w:r>
      <w:r w:rsidRPr="00582A9C">
        <w:rPr>
          <w:rStyle w:val="Codeattribute"/>
        </w:rPr>
        <w:t>type</w:t>
      </w:r>
      <w:r w:rsidRPr="0062102A">
        <w:rPr>
          <w:rStyle w:val="Codetext"/>
        </w:rPr>
        <w:t>=</w:t>
      </w:r>
      <w:r w:rsidRPr="00582A9C">
        <w:rPr>
          <w:rStyle w:val="Codevalue"/>
        </w:rPr>
        <w:t>"translation"</w:t>
      </w:r>
      <w:r w:rsidRPr="00582A9C">
        <w:rPr>
          <w:rStyle w:val="Code"/>
        </w:rPr>
        <w:t>&gt;</w:t>
      </w:r>
      <w:r>
        <w:t>, before any textpart divisions, if such are present</w:t>
      </w:r>
    </w:p>
    <w:p w14:paraId="52DFF8BE" w14:textId="044AF46C" w:rsidR="00582A9C" w:rsidRDefault="00582A9C" w:rsidP="00582A9C">
      <w:pPr>
        <w:pStyle w:val="Lista3"/>
      </w:pPr>
      <w:r>
        <w:t xml:space="preserve">or as the second item, immediately after the custom </w:t>
      </w:r>
      <w:r w:rsidRPr="00582A9C">
        <w:rPr>
          <w:rStyle w:val="Code"/>
        </w:rPr>
        <w:t>&lt;head&gt;</w:t>
      </w:r>
      <w:r>
        <w:t xml:space="preserve"> if one is used as per §</w:t>
      </w:r>
      <w:r>
        <w:fldChar w:fldCharType="begin"/>
      </w:r>
      <w:r>
        <w:instrText xml:space="preserve"> REF _Ref43989787 \r \h </w:instrText>
      </w:r>
      <w:r>
        <w:fldChar w:fldCharType="separate"/>
      </w:r>
      <w:r w:rsidR="00110B53">
        <w:t>9.2.3</w:t>
      </w:r>
      <w:r>
        <w:fldChar w:fldCharType="end"/>
      </w:r>
      <w:r>
        <w:t xml:space="preserve"> </w:t>
      </w:r>
    </w:p>
    <w:p w14:paraId="755664A4" w14:textId="77777777" w:rsidR="00582A9C" w:rsidRDefault="00582A9C" w:rsidP="00582A9C">
      <w:pPr>
        <w:pStyle w:val="Lista2"/>
      </w:pPr>
      <w:r>
        <w:t xml:space="preserve">this </w:t>
      </w:r>
      <w:r w:rsidRPr="00582A9C">
        <w:rPr>
          <w:rStyle w:val="Codeattribute"/>
        </w:rPr>
        <w:t>@type</w:t>
      </w:r>
      <w:r>
        <w:t xml:space="preserve"> of </w:t>
      </w:r>
      <w:r w:rsidRPr="00582A9C">
        <w:rPr>
          <w:rStyle w:val="Code"/>
        </w:rPr>
        <w:t>&lt;note&gt;</w:t>
      </w:r>
      <w:r>
        <w:t xml:space="preserve"> will only be used in the translation division, for this particular purpose</w:t>
      </w:r>
    </w:p>
    <w:p w14:paraId="0E5FDCB2" w14:textId="77777777" w:rsidR="00582A9C" w:rsidRDefault="00582A9C" w:rsidP="00582A9C">
      <w:pPr>
        <w:pStyle w:val="Lista2"/>
      </w:pPr>
      <w:r>
        <w:t>the contents of a credit note shall be free text consisting of one or more complete sentences (with a capital initial and final punctuation), clarifying the authorship of the translation in situations such as</w:t>
      </w:r>
    </w:p>
    <w:p w14:paraId="0EA2488C" w14:textId="77777777" w:rsidR="00582A9C" w:rsidRDefault="00582A9C" w:rsidP="00582A9C">
      <w:pPr>
        <w:pStyle w:val="Lista3"/>
      </w:pPr>
      <w:r>
        <w:t>collaborative translation involving people outside DHARMA</w:t>
      </w:r>
    </w:p>
    <w:p w14:paraId="02C5D8F6" w14:textId="77777777" w:rsidR="00582A9C" w:rsidRDefault="00582A9C" w:rsidP="00582A9C">
      <w:pPr>
        <w:pStyle w:val="Lista3"/>
      </w:pPr>
      <w:r>
        <w:t>the partial revision of a previously published translation by you or other DHARMA members</w:t>
      </w:r>
    </w:p>
    <w:p w14:paraId="7B210E62" w14:textId="7C588681" w:rsidR="00582A9C" w:rsidRDefault="00582A9C" w:rsidP="00582A9C">
      <w:pPr>
        <w:pStyle w:val="Lista4"/>
      </w:pPr>
      <w:r>
        <w:t>the revised previous translation should in this case be properly cited (§</w:t>
      </w:r>
      <w:r>
        <w:fldChar w:fldCharType="begin"/>
      </w:r>
      <w:r>
        <w:instrText xml:space="preserve"> REF _Ref43989849 \r \h </w:instrText>
      </w:r>
      <w:r>
        <w:fldChar w:fldCharType="separate"/>
      </w:r>
      <w:r w:rsidR="00110B53">
        <w:t>10.4.5</w:t>
      </w:r>
      <w:r>
        <w:fldChar w:fldCharType="end"/>
      </w:r>
      <w:r>
        <w:t>) in the credit note</w:t>
      </w:r>
    </w:p>
    <w:p w14:paraId="3E31CE93" w14:textId="77777777" w:rsidR="00582A9C" w:rsidRDefault="00582A9C" w:rsidP="00582A9C">
      <w:pPr>
        <w:pStyle w:val="Lista4"/>
      </w:pPr>
      <w:r>
        <w:t>note that if you create a new translation that does not differ in any essential contents from an earlier translation, this is still to be considered as your own new translation (and not a revision of the previous one), unless the majority of your translation is in fact verbatim identical to the previous translation</w:t>
      </w:r>
    </w:p>
    <w:p w14:paraId="17CEA975" w14:textId="77777777" w:rsidR="00582A9C" w:rsidRDefault="00582A9C" w:rsidP="00582A9C">
      <w:pPr>
        <w:pStyle w:val="Lista3"/>
      </w:pPr>
      <w:r>
        <w:t>the use of an unpublished translation by a person outside DHARMA</w:t>
      </w:r>
    </w:p>
    <w:p w14:paraId="5C822DA8" w14:textId="77777777" w:rsidR="00C02B8C" w:rsidRPr="00DD7CCF" w:rsidRDefault="004D2E67" w:rsidP="00EB2024">
      <w:pPr>
        <w:pStyle w:val="Cmsor3"/>
      </w:pPr>
      <w:bookmarkStart w:id="785" w:name="_l9hrq46lm8f5" w:colFirst="0" w:colLast="0"/>
      <w:bookmarkStart w:id="786" w:name="_jki9tbn1nzqo" w:colFirst="0" w:colLast="0"/>
      <w:bookmarkStart w:id="787" w:name="_ikyv2ushnpo2" w:colFirst="0" w:colLast="0"/>
      <w:bookmarkStart w:id="788" w:name="_8oa8esure61" w:colFirst="0" w:colLast="0"/>
      <w:bookmarkStart w:id="789" w:name="_Ref63675776"/>
      <w:bookmarkStart w:id="790" w:name="_Toc182997140"/>
      <w:bookmarkEnd w:id="785"/>
      <w:bookmarkEnd w:id="786"/>
      <w:bookmarkEnd w:id="787"/>
      <w:bookmarkEnd w:id="788"/>
      <w:r w:rsidRPr="00DD7CCF">
        <w:lastRenderedPageBreak/>
        <w:t>Structural markup in translation</w:t>
      </w:r>
      <w:bookmarkEnd w:id="789"/>
      <w:bookmarkEnd w:id="790"/>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39CFC9DB" w:rsidR="00C02B8C"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10B53">
        <w:t>3.2</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5F27D43F" w14:textId="634C97D6" w:rsidR="009445B4" w:rsidRPr="00DD7CCF" w:rsidRDefault="009445B4" w:rsidP="009445B4">
      <w:pPr>
        <w:pStyle w:val="Lista2"/>
      </w:pPr>
      <w:r>
        <w:t xml:space="preserve">the </w:t>
      </w:r>
      <w:r>
        <w:rPr>
          <w:rStyle w:val="Codeattribute"/>
        </w:rPr>
        <w:t>@x</w:t>
      </w:r>
      <w:r w:rsidRPr="00DD7CCF">
        <w:rPr>
          <w:rStyle w:val="Codeattribute"/>
        </w:rPr>
        <w:t>ml:lang</w:t>
      </w:r>
      <w:r>
        <w:t xml:space="preserve"> attribute of the </w:t>
      </w:r>
      <w:r w:rsidRPr="00DD7CCF">
        <w:rPr>
          <w:rStyle w:val="Code"/>
        </w:rPr>
        <w:t>&lt;head&gt;</w:t>
      </w:r>
      <w:r w:rsidRPr="00DD7CCF">
        <w:t xml:space="preserve"> element</w:t>
      </w:r>
      <w:r>
        <w:t xml:space="preserve"> does not need to be present if the heading is in the same language as that </w:t>
      </w:r>
      <w:r w:rsidR="001721C1">
        <w:t>of</w:t>
      </w:r>
      <w:r>
        <w:t xml:space="preserve"> the translation as a whole</w:t>
      </w:r>
    </w:p>
    <w:p w14:paraId="41D18C0C" w14:textId="03D0140B"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10B53">
        <w:t>3.4</w:t>
      </w:r>
      <w:r w:rsidR="000725A4" w:rsidRPr="00DD7CCF">
        <w:fldChar w:fldCharType="end"/>
      </w:r>
      <w:r w:rsidRPr="00DD7CCF">
        <w:t>), if present, may be replicated or omitted from the translation as you see fit</w:t>
      </w:r>
    </w:p>
    <w:p w14:paraId="1EF67936" w14:textId="0DD54BF5"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w:t>
      </w:r>
      <w:r w:rsidR="00024BFF">
        <w:rPr>
          <w:rStyle w:val="Code"/>
        </w:rPr>
        <w:t>label</w:t>
      </w:r>
      <w:r w:rsidRPr="00DD7CCF">
        <w:rPr>
          <w:rStyle w:val="Code"/>
        </w:rPr>
        <w:t>&gt;</w:t>
      </w:r>
      <w:r w:rsidRPr="00DD7CCF">
        <w:t xml:space="preserve"> elements if applicable</w:t>
      </w:r>
    </w:p>
    <w:p w14:paraId="4AE17EAF" w14:textId="2921D94C" w:rsidR="001721C1" w:rsidRPr="00DD7CCF" w:rsidRDefault="001721C1" w:rsidP="001721C1">
      <w:pPr>
        <w:pStyle w:val="Lista3"/>
      </w:pPr>
      <w:r>
        <w:t xml:space="preserve">the </w:t>
      </w:r>
      <w:r>
        <w:rPr>
          <w:rStyle w:val="Codeattribute"/>
        </w:rPr>
        <w:t>@x</w:t>
      </w:r>
      <w:r w:rsidRPr="00DD7CCF">
        <w:rPr>
          <w:rStyle w:val="Codeattribute"/>
        </w:rPr>
        <w:t>ml:lang</w:t>
      </w:r>
      <w:r>
        <w:t xml:space="preserve"> attribute of the </w:t>
      </w:r>
      <w:r w:rsidRPr="00DD7CCF">
        <w:rPr>
          <w:rStyle w:val="Code"/>
        </w:rPr>
        <w:t>&lt;</w:t>
      </w:r>
      <w:r>
        <w:rPr>
          <w:rStyle w:val="Code"/>
        </w:rPr>
        <w:t>label</w:t>
      </w:r>
      <w:r w:rsidRPr="00DD7CCF">
        <w:rPr>
          <w:rStyle w:val="Code"/>
        </w:rPr>
        <w:t>&gt;</w:t>
      </w:r>
      <w:r w:rsidRPr="00DD7CCF">
        <w:t xml:space="preserve"> element</w:t>
      </w:r>
      <w:r>
        <w:t xml:space="preserve"> does not need to be present if the label is in the same language as that of the translation as a whole</w:t>
      </w:r>
    </w:p>
    <w:p w14:paraId="7094BFB7" w14:textId="383D0320"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10B53">
        <w:t>3.6</w:t>
      </w:r>
      <w:r w:rsidR="00194541" w:rsidRPr="00DD7CCF">
        <w:fldChar w:fldCharType="end"/>
      </w:r>
      <w:r w:rsidRPr="00DD7CCF">
        <w:t xml:space="preserve">) and quasi-partitions </w:t>
      </w:r>
      <w:r w:rsidRPr="00E24F87">
        <w:rPr>
          <w:noProof/>
        </w:rPr>
        <w:t>(</w:t>
      </w:r>
      <w:r w:rsidR="003C3D87" w:rsidRPr="00DD7CCF">
        <w:t>§</w:t>
      </w:r>
      <w:r w:rsidR="00974842">
        <w:fldChar w:fldCharType="begin"/>
      </w:r>
      <w:r w:rsidR="00974842">
        <w:instrText xml:space="preserve"> REF _Ref182210491 \r \h </w:instrText>
      </w:r>
      <w:r w:rsidR="00974842">
        <w:fldChar w:fldCharType="separate"/>
      </w:r>
      <w:r w:rsidR="00110B53">
        <w:t>3.8</w:t>
      </w:r>
      <w:r w:rsidR="00974842">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10B53">
        <w:t>3.8.4</w:t>
      </w:r>
      <w:r w:rsidR="00194541" w:rsidRPr="00DD7CCF">
        <w:fldChar w:fldCharType="end"/>
      </w:r>
      <w:r w:rsidRPr="00DD7CCF">
        <w:t>) shall not be replicated in the translation</w:t>
      </w:r>
    </w:p>
    <w:p w14:paraId="158BCB0A" w14:textId="7B63DE18"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10B53">
        <w:t>9.2.3</w:t>
      </w:r>
      <w:r w:rsidR="009430EC" w:rsidRPr="00DD7CCF">
        <w:fldChar w:fldCharType="end"/>
      </w:r>
      <w:r w:rsidRPr="00DD7CCF">
        <w:t xml:space="preserve"> below</w:t>
      </w:r>
    </w:p>
    <w:p w14:paraId="712283D2" w14:textId="77777777" w:rsidR="00095CCC" w:rsidRDefault="00095CCC" w:rsidP="00095CCC">
      <w:pPr>
        <w:pStyle w:val="Lista"/>
      </w:pPr>
      <w:r>
        <w:t>the basic block-level container for translated text is the paragraph (</w:t>
      </w:r>
      <w:r w:rsidRPr="00095CCC">
        <w:rPr>
          <w:rStyle w:val="Code"/>
        </w:rPr>
        <w:t>&lt;p&gt;</w:t>
      </w:r>
      <w:r>
        <w:t xml:space="preserve"> element) </w:t>
      </w:r>
    </w:p>
    <w:p w14:paraId="54280646" w14:textId="77777777" w:rsidR="00095CCC" w:rsidRDefault="00095CCC" w:rsidP="00095CCC">
      <w:pPr>
        <w:pStyle w:val="Lista2"/>
      </w:pPr>
      <w:r>
        <w:t xml:space="preserve">each block-level containers in the original edition (i.e. </w:t>
      </w:r>
      <w:r w:rsidRPr="00095CCC">
        <w:rPr>
          <w:rStyle w:val="Code"/>
        </w:rPr>
        <w:t>&lt;p&gt;</w:t>
      </w:r>
      <w:r>
        <w:t xml:space="preserve">, </w:t>
      </w:r>
      <w:r w:rsidRPr="00095CCC">
        <w:rPr>
          <w:rStyle w:val="Code"/>
        </w:rPr>
        <w:t>&lt;ab&gt;</w:t>
      </w:r>
      <w:r>
        <w:t xml:space="preserve"> and </w:t>
      </w:r>
      <w:r w:rsidRPr="00095CCC">
        <w:rPr>
          <w:rStyle w:val="Code"/>
        </w:rPr>
        <w:t>&lt;lg&gt;</w:t>
      </w:r>
      <w:r>
        <w:t>) shall be normally replicated as a corresponding paragraph (</w:t>
      </w:r>
      <w:r w:rsidRPr="00095CCC">
        <w:rPr>
          <w:rStyle w:val="Code"/>
        </w:rPr>
        <w:t>&lt;p&gt;</w:t>
      </w:r>
      <w:r>
        <w:t xml:space="preserve"> element) in the translation, </w:t>
      </w:r>
    </w:p>
    <w:p w14:paraId="1E85965B" w14:textId="77777777" w:rsidR="00095CCC" w:rsidRDefault="00095CCC" w:rsidP="00095CCC">
      <w:pPr>
        <w:pStyle w:val="Lista3"/>
      </w:pPr>
      <w:r>
        <w:t xml:space="preserve">but feel free to use a smaller or larger number of </w:t>
      </w:r>
      <w:r w:rsidRPr="00095CCC">
        <w:rPr>
          <w:rStyle w:val="Code"/>
        </w:rPr>
        <w:t>&lt;p&gt;</w:t>
      </w:r>
      <w:r>
        <w:t xml:space="preserve"> elements at your discretion</w:t>
      </w:r>
    </w:p>
    <w:p w14:paraId="05E5DC41" w14:textId="77777777" w:rsidR="00095CCC" w:rsidRDefault="00095CCC" w:rsidP="00095CCC">
      <w:pPr>
        <w:pStyle w:val="Lista2"/>
      </w:pPr>
      <w:r>
        <w:t xml:space="preserve">for paragraphs translating verse, add the attribute </w:t>
      </w:r>
      <w:r w:rsidRPr="00095CCC">
        <w:rPr>
          <w:rStyle w:val="Codeattribute"/>
        </w:rPr>
        <w:t>@rend</w:t>
      </w:r>
      <w:r>
        <w:t xml:space="preserve"> with the value </w:t>
      </w:r>
      <w:r w:rsidRPr="00095CCC">
        <w:rPr>
          <w:rStyle w:val="Codevalue"/>
        </w:rPr>
        <w:t>"stanza"</w:t>
      </w:r>
      <w:r>
        <w:t xml:space="preserve"> to the </w:t>
      </w:r>
      <w:r w:rsidRPr="00095CCC">
        <w:rPr>
          <w:rStyle w:val="Code"/>
        </w:rPr>
        <w:t>&lt;p&gt;</w:t>
      </w:r>
      <w:r>
        <w:t xml:space="preserve"> element</w:t>
      </w:r>
    </w:p>
    <w:p w14:paraId="5E3F701F" w14:textId="77777777" w:rsidR="00095CCC" w:rsidRDefault="00095CCC" w:rsidP="00095CCC">
      <w:pPr>
        <w:pStyle w:val="Lista3"/>
      </w:pPr>
      <w:r>
        <w:t xml:space="preserve">should your translation of a stanza consist of verselike lines that will need to be displayed as separate typographic lines, you may wrap each of these in an </w:t>
      </w:r>
      <w:r w:rsidRPr="00095CCC">
        <w:rPr>
          <w:rStyle w:val="Code"/>
        </w:rPr>
        <w:t>&lt;l&gt;</w:t>
      </w:r>
      <w:r>
        <w:t xml:space="preserve"> element within the </w:t>
      </w:r>
      <w:r w:rsidRPr="00095CCC">
        <w:rPr>
          <w:rStyle w:val="Code"/>
        </w:rPr>
        <w:t>&lt;p&gt;</w:t>
      </w:r>
      <w:r>
        <w:t xml:space="preserve"> element corresponding to a stanza</w:t>
      </w:r>
    </w:p>
    <w:p w14:paraId="42BD2C2E" w14:textId="24533E47" w:rsidR="00095CCC" w:rsidRDefault="00095CCC" w:rsidP="00095CCC">
      <w:pPr>
        <w:pStyle w:val="Lista2"/>
      </w:pPr>
      <w:r>
        <w:t xml:space="preserve">if a paragraph of the original text is, or contains, a list (such as a list of donees or boundaries), you may at your discretion use a </w:t>
      </w:r>
      <w:r w:rsidRPr="00095CCC">
        <w:rPr>
          <w:rStyle w:val="Code"/>
        </w:rPr>
        <w:t>&lt;list&gt;</w:t>
      </w:r>
      <w:r>
        <w:t xml:space="preserve"> element with </w:t>
      </w:r>
      <w:r w:rsidRPr="00095CCC">
        <w:rPr>
          <w:rStyle w:val="Code"/>
        </w:rPr>
        <w:t>&lt;item&gt;</w:t>
      </w:r>
      <w:r>
        <w:t xml:space="preserve">s within the corresponding </w:t>
      </w:r>
      <w:r w:rsidRPr="00095CCC">
        <w:rPr>
          <w:rStyle w:val="Code"/>
        </w:rPr>
        <w:t>&lt;p&gt;</w:t>
      </w:r>
      <w:r>
        <w:t xml:space="preserve"> element of your translation as described in §</w:t>
      </w:r>
      <w:r>
        <w:fldChar w:fldCharType="begin"/>
      </w:r>
      <w:r>
        <w:instrText xml:space="preserve"> REF _Ref56419954 \r \h </w:instrText>
      </w:r>
      <w:r>
        <w:fldChar w:fldCharType="separate"/>
      </w:r>
      <w:r w:rsidR="00110B53">
        <w:t>10.2.2</w:t>
      </w:r>
      <w:r>
        <w:fldChar w:fldCharType="end"/>
      </w:r>
    </w:p>
    <w:p w14:paraId="7F30FF55" w14:textId="7C828530" w:rsidR="00C02B8C" w:rsidRDefault="00095CCC" w:rsidP="00095CCC">
      <w:pPr>
        <w:pStyle w:val="Lista3"/>
      </w:pPr>
      <w:r>
        <w:t>translating lists as continuous prose is acceptable and in fact preferable for short lists, but segmenting them in this way is recommended for long lists</w:t>
      </w:r>
    </w:p>
    <w:p w14:paraId="41CFB35B" w14:textId="45F4476D" w:rsidR="00024BFF" w:rsidRPr="00DD7CCF" w:rsidRDefault="00024BFF" w:rsidP="00095CCC">
      <w:pPr>
        <w:pStyle w:val="Lista3"/>
      </w:pPr>
      <w:r>
        <w:t>note that this element must not be used in the edition itself</w:t>
      </w:r>
    </w:p>
    <w:p w14:paraId="7A8520B9" w14:textId="77777777" w:rsidR="009445B4" w:rsidRPr="00DD7CCF" w:rsidRDefault="009445B4" w:rsidP="009445B4">
      <w:pPr>
        <w:pStyle w:val="Cmsor3"/>
      </w:pPr>
      <w:bookmarkStart w:id="791" w:name="_tofxidp3cso" w:colFirst="0" w:colLast="0"/>
      <w:bookmarkStart w:id="792" w:name="_Ref43989787"/>
      <w:bookmarkStart w:id="793" w:name="_Ref151372539"/>
      <w:bookmarkStart w:id="794" w:name="_Ref43990179"/>
      <w:bookmarkStart w:id="795" w:name="_Toc182997141"/>
      <w:bookmarkEnd w:id="791"/>
      <w:r>
        <w:t>Headings</w:t>
      </w:r>
      <w:r w:rsidRPr="00DD7CCF">
        <w:t xml:space="preserve"> </w:t>
      </w:r>
      <w:r>
        <w:t>in</w:t>
      </w:r>
      <w:r w:rsidRPr="00DD7CCF">
        <w:t xml:space="preserve"> translation</w:t>
      </w:r>
      <w:bookmarkEnd w:id="792"/>
      <w:r>
        <w:t>s</w:t>
      </w:r>
      <w:bookmarkEnd w:id="793"/>
      <w:bookmarkEnd w:id="795"/>
    </w:p>
    <w:p w14:paraId="60454B8C" w14:textId="77777777" w:rsidR="009445B4" w:rsidRPr="00DD7CCF" w:rsidRDefault="009445B4" w:rsidP="009445B4">
      <w:pPr>
        <w:pStyle w:val="Lista"/>
      </w:pPr>
      <w:r w:rsidRPr="00DD7CCF">
        <w:t xml:space="preserve">we foresee that </w:t>
      </w:r>
      <w:r w:rsidRPr="005D2B22">
        <w:rPr>
          <w:b/>
          <w:bCs/>
        </w:rPr>
        <w:t>headings for translations</w:t>
      </w:r>
      <w:r>
        <w:rPr>
          <w:b/>
          <w:bCs/>
        </w:rPr>
        <w:t xml:space="preserve"> as a whole</w:t>
      </w:r>
      <w:r w:rsidRPr="00DD7CCF">
        <w:t xml:space="preserve"> will be generated automatically on the basis of the </w:t>
      </w:r>
      <w:r w:rsidRPr="00B30777">
        <w:rPr>
          <w:rStyle w:val="Codeattribute"/>
        </w:rPr>
        <w:t>@xml:lang</w:t>
      </w:r>
      <w:r w:rsidRPr="00DD7CCF">
        <w:t xml:space="preserve"> and </w:t>
      </w:r>
      <w:r w:rsidRPr="008525C6">
        <w:rPr>
          <w:rStyle w:val="Codeattribute"/>
        </w:rPr>
        <w:t>@source</w:t>
      </w:r>
      <w:r w:rsidRPr="008525C6">
        <w:t xml:space="preserve"> </w:t>
      </w:r>
      <w:r w:rsidRPr="00DD7CCF">
        <w:t xml:space="preserve">or </w:t>
      </w:r>
      <w:r w:rsidRPr="008525C6">
        <w:rPr>
          <w:rStyle w:val="Codeattribute"/>
        </w:rPr>
        <w:t>@resp</w:t>
      </w:r>
      <w:r w:rsidRPr="008525C6">
        <w:t xml:space="preserve"> </w:t>
      </w:r>
      <w:r w:rsidRPr="00DD7CCF">
        <w:t>attributes of the translation division</w:t>
      </w:r>
      <w:r>
        <w:t>, thus</w:t>
      </w:r>
    </w:p>
    <w:p w14:paraId="5D701AE4"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w:t>
      </w:r>
      <w:r>
        <w:t xml:space="preserve">will be </w:t>
      </w:r>
      <w:r w:rsidRPr="00DD7CCF">
        <w:t>displayed as a heading “Translation into English by Dániel Balogh”</w:t>
      </w:r>
    </w:p>
    <w:p w14:paraId="30C47F49" w14:textId="77777777" w:rsidR="009445B4" w:rsidRPr="00DD7CCF" w:rsidRDefault="009445B4" w:rsidP="009445B4">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fra</w:t>
      </w:r>
      <w:r w:rsidRPr="0046000E">
        <w:rPr>
          <w:rStyle w:val="Codevalue"/>
        </w:rPr>
        <w:t>"</w:t>
      </w:r>
      <w:r w:rsidRPr="00DD7CCF">
        <w:rPr>
          <w:rStyle w:val="Code"/>
        </w:rPr>
        <w:t xml:space="preserve"> </w:t>
      </w:r>
      <w:r w:rsidRPr="00DD7CCF">
        <w:rPr>
          <w:rStyle w:val="Codeattribute"/>
        </w:rPr>
        <w:t>resp</w:t>
      </w:r>
      <w:r w:rsidRPr="00DD7CCF">
        <w:rPr>
          <w:rStyle w:val="Code"/>
        </w:rPr>
        <w:t>=</w:t>
      </w:r>
      <w:r w:rsidRPr="0046000E">
        <w:rPr>
          <w:rStyle w:val="Codevalue"/>
        </w:rPr>
        <w:t>"part:</w:t>
      </w:r>
      <w:r>
        <w:rPr>
          <w:rStyle w:val="Codevalue"/>
        </w:rPr>
        <w:t>emfr</w:t>
      </w:r>
      <w:r w:rsidRPr="0046000E">
        <w:rPr>
          <w:rStyle w:val="Codevalue"/>
        </w:rPr>
        <w:t>"</w:t>
      </w:r>
      <w:r w:rsidRPr="00DD7CCF">
        <w:rPr>
          <w:rStyle w:val="Code"/>
        </w:rPr>
        <w:t>&gt;</w:t>
      </w:r>
      <w:r w:rsidRPr="00DD7CCF">
        <w:t xml:space="preserve"> </w:t>
      </w:r>
      <w:r>
        <w:t xml:space="preserve">will be </w:t>
      </w:r>
      <w:r w:rsidRPr="00DD7CCF">
        <w:t xml:space="preserve">displayed as a heading “Translation into </w:t>
      </w:r>
      <w:r>
        <w:t xml:space="preserve">French </w:t>
      </w:r>
      <w:r w:rsidRPr="00DD7CCF">
        <w:t xml:space="preserve">by </w:t>
      </w:r>
      <w:r>
        <w:t>Emmanuel Francis</w:t>
      </w:r>
      <w:r w:rsidRPr="00DD7CCF">
        <w:t>”</w:t>
      </w:r>
    </w:p>
    <w:p w14:paraId="7D53E0EB" w14:textId="77777777" w:rsidR="009445B4" w:rsidRPr="00DD7CCF" w:rsidRDefault="009445B4" w:rsidP="009445B4">
      <w:pPr>
        <w:pStyle w:val="Lista"/>
      </w:pPr>
      <w:r w:rsidRPr="00DD7CCF">
        <w:t xml:space="preserve">to create a </w:t>
      </w:r>
      <w:r w:rsidRPr="005D2B22">
        <w:rPr>
          <w:b/>
          <w:bCs/>
        </w:rPr>
        <w:t xml:space="preserve">custom header </w:t>
      </w:r>
      <w:r w:rsidRPr="00DD7CCF">
        <w:t>for a translation where the above is insufficient,</w:t>
      </w:r>
    </w:p>
    <w:p w14:paraId="15E88991" w14:textId="77777777" w:rsidR="009445B4" w:rsidRPr="00DD7CCF" w:rsidRDefault="009445B4" w:rsidP="009445B4">
      <w:pPr>
        <w:pStyle w:val="Lista3"/>
      </w:pPr>
      <w:r w:rsidRPr="00DD7CCF">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14F22C43" w14:textId="77777777" w:rsidR="009445B4" w:rsidRPr="00DD7CCF" w:rsidRDefault="009445B4" w:rsidP="009445B4">
      <w:pPr>
        <w:pStyle w:val="Lista4"/>
      </w:pPr>
      <w:r w:rsidRPr="00DD7CCF">
        <w:t>containing free text that is to be displayed as a heading above the translation</w:t>
      </w:r>
    </w:p>
    <w:p w14:paraId="2998BCBD" w14:textId="77777777" w:rsidR="009445B4" w:rsidRDefault="009445B4" w:rsidP="009445B4">
      <w:pPr>
        <w:pStyle w:val="Lista3"/>
      </w:pPr>
      <w:r w:rsidRPr="00DD7CCF">
        <w:t>such headers, if used, will replace the auto-generated header, so it is recommended that you include the word “Translation” and a specification of the target language</w:t>
      </w:r>
    </w:p>
    <w:p w14:paraId="1677E994" w14:textId="20503221" w:rsidR="009445B4" w:rsidRDefault="009445B4" w:rsidP="009445B4">
      <w:pPr>
        <w:pStyle w:val="Lista"/>
      </w:pPr>
      <w:r>
        <w:t>the structural parts of the translation that correspond to those of the edition (§</w:t>
      </w:r>
      <w:r>
        <w:fldChar w:fldCharType="begin"/>
      </w:r>
      <w:r>
        <w:instrText xml:space="preserve"> REF _Ref63675776 \r \h </w:instrText>
      </w:r>
      <w:r>
        <w:fldChar w:fldCharType="separate"/>
      </w:r>
      <w:r w:rsidR="00110B53">
        <w:t>9.2.2</w:t>
      </w:r>
      <w:r>
        <w:fldChar w:fldCharType="end"/>
      </w:r>
      <w:r>
        <w:t xml:space="preserve">) will have headers auto-generated as in the edition, and/or encoded as </w:t>
      </w:r>
      <w:r w:rsidRPr="00DD7CCF">
        <w:rPr>
          <w:rStyle w:val="Code"/>
        </w:rPr>
        <w:t>&lt;</w:t>
      </w:r>
      <w:r>
        <w:rPr>
          <w:rStyle w:val="Code"/>
        </w:rPr>
        <w:t>head</w:t>
      </w:r>
      <w:r w:rsidRPr="00DD7CCF">
        <w:rPr>
          <w:rStyle w:val="Code"/>
        </w:rPr>
        <w:t>&gt;</w:t>
      </w:r>
      <w:r w:rsidRPr="009445B4">
        <w:t xml:space="preserve"> </w:t>
      </w:r>
      <w:r>
        <w:t xml:space="preserve">or </w:t>
      </w:r>
      <w:r w:rsidRPr="00DD7CCF">
        <w:rPr>
          <w:rStyle w:val="Code"/>
        </w:rPr>
        <w:t>&lt;</w:t>
      </w:r>
      <w:r>
        <w:rPr>
          <w:rStyle w:val="Code"/>
        </w:rPr>
        <w:t>label</w:t>
      </w:r>
      <w:r w:rsidRPr="00DD7CCF">
        <w:rPr>
          <w:rStyle w:val="Code"/>
        </w:rPr>
        <w:t>&gt;</w:t>
      </w:r>
      <w:r>
        <w:t xml:space="preserve"> elements</w:t>
      </w:r>
    </w:p>
    <w:p w14:paraId="287B036C" w14:textId="4E9DC321" w:rsidR="009445B4" w:rsidRDefault="009445B4" w:rsidP="009445B4">
      <w:pPr>
        <w:pStyle w:val="Lista"/>
      </w:pPr>
      <w:r>
        <w:t xml:space="preserve">to add secondary headers to parts of a translation that do not correspond to a structural part of the edition, you may use the </w:t>
      </w:r>
      <w:r w:rsidRPr="00DD7CCF">
        <w:rPr>
          <w:rStyle w:val="Code"/>
        </w:rPr>
        <w:t>&lt;</w:t>
      </w:r>
      <w:r>
        <w:rPr>
          <w:rStyle w:val="Code"/>
        </w:rPr>
        <w:t>label</w:t>
      </w:r>
      <w:r w:rsidRPr="00DD7CCF">
        <w:rPr>
          <w:rStyle w:val="Code"/>
        </w:rPr>
        <w:t>&gt;</w:t>
      </w:r>
      <w:r>
        <w:t xml:space="preserve"> element at any arbitrary point between two </w:t>
      </w:r>
      <w:r w:rsidRPr="00DD7CCF">
        <w:rPr>
          <w:rStyle w:val="Code"/>
        </w:rPr>
        <w:t>&lt;</w:t>
      </w:r>
      <w:r>
        <w:rPr>
          <w:rStyle w:val="Code"/>
        </w:rPr>
        <w:t>p</w:t>
      </w:r>
      <w:r w:rsidRPr="00DD7CCF">
        <w:rPr>
          <w:rStyle w:val="Code"/>
        </w:rPr>
        <w:t>&gt;</w:t>
      </w:r>
      <w:r>
        <w:t xml:space="preserve"> elements (or before the first </w:t>
      </w:r>
      <w:r w:rsidRPr="00DD7CCF">
        <w:rPr>
          <w:rStyle w:val="Code"/>
        </w:rPr>
        <w:t>&lt;</w:t>
      </w:r>
      <w:r>
        <w:rPr>
          <w:rStyle w:val="Code"/>
        </w:rPr>
        <w:t>p</w:t>
      </w:r>
      <w:r w:rsidRPr="00DD7CCF">
        <w:rPr>
          <w:rStyle w:val="Code"/>
        </w:rPr>
        <w:t>&gt;</w:t>
      </w:r>
      <w:r>
        <w:t xml:space="preserve"> element) of the translation</w:t>
      </w:r>
    </w:p>
    <w:p w14:paraId="674364A3" w14:textId="5C2F521A" w:rsidR="009445B4" w:rsidRPr="00DD7CCF" w:rsidRDefault="009445B4" w:rsidP="009445B4">
      <w:pPr>
        <w:pStyle w:val="Lista2"/>
      </w:pPr>
      <w:r>
        <w:t>these will be displayed as headers</w:t>
      </w:r>
    </w:p>
    <w:p w14:paraId="66DB29CD" w14:textId="0EFDCFFC" w:rsidR="001721C1" w:rsidRPr="00DD7CCF" w:rsidRDefault="001721C1" w:rsidP="001721C1">
      <w:pPr>
        <w:pStyle w:val="Lista2"/>
      </w:pPr>
      <w:r>
        <w:lastRenderedPageBreak/>
        <w:t xml:space="preserve">the attribute </w:t>
      </w:r>
      <w:r>
        <w:rPr>
          <w:rStyle w:val="Codeattribute"/>
        </w:rPr>
        <w:t>@x</w:t>
      </w:r>
      <w:r w:rsidRPr="00DD7CCF">
        <w:rPr>
          <w:rStyle w:val="Codeattribute"/>
        </w:rPr>
        <w:t>ml:lang</w:t>
      </w:r>
      <w:r>
        <w:t xml:space="preserve"> should only be added to this </w:t>
      </w:r>
      <w:r w:rsidRPr="00DD7CCF">
        <w:rPr>
          <w:rStyle w:val="Code"/>
        </w:rPr>
        <w:t>&lt;</w:t>
      </w:r>
      <w:r>
        <w:rPr>
          <w:rStyle w:val="Code"/>
        </w:rPr>
        <w:t>label</w:t>
      </w:r>
      <w:r w:rsidRPr="00DD7CCF">
        <w:rPr>
          <w:rStyle w:val="Code"/>
        </w:rPr>
        <w:t>&gt;</w:t>
      </w:r>
      <w:r w:rsidRPr="00DD7CCF">
        <w:t xml:space="preserve"> element</w:t>
      </w:r>
      <w:r>
        <w:t xml:space="preserve"> if the label is in a different language than of translation as a whole</w:t>
      </w:r>
    </w:p>
    <w:p w14:paraId="15C06CE6" w14:textId="77777777" w:rsidR="00C02B8C" w:rsidRPr="00DD7CCF" w:rsidRDefault="004D2E67" w:rsidP="00EB2024">
      <w:pPr>
        <w:pStyle w:val="Cmsor3"/>
      </w:pPr>
      <w:bookmarkStart w:id="796" w:name="_Ref182309743"/>
      <w:bookmarkStart w:id="797" w:name="_Toc182997142"/>
      <w:r w:rsidRPr="00DD7CCF">
        <w:t>Indicating correspondence to the original</w:t>
      </w:r>
      <w:bookmarkEnd w:id="794"/>
      <w:bookmarkEnd w:id="796"/>
      <w:bookmarkEnd w:id="797"/>
    </w:p>
    <w:p w14:paraId="121E6157" w14:textId="702EFC95"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to each</w:t>
      </w:r>
      <w:r w:rsidR="002A24E4">
        <w:t xml:space="preserve"> </w:t>
      </w:r>
      <w:r w:rsidR="002A24E4" w:rsidRPr="002A24E4">
        <w:t>block-level container</w:t>
      </w:r>
      <w:r w:rsidRPr="00DD7CCF">
        <w:t xml:space="preserve">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12C5A9A7" w14:textId="77777777" w:rsidR="00EA37AC" w:rsidRDefault="00EA37AC" w:rsidP="00EA37AC">
      <w:pPr>
        <w:pStyle w:val="Lista2"/>
      </w:pPr>
      <w:r>
        <w:t xml:space="preserve">in </w:t>
      </w:r>
      <w:r w:rsidRPr="00EA37AC">
        <w:rPr>
          <w:rStyle w:val="Code"/>
        </w:rPr>
        <w:t>&lt;p&gt;</w:t>
      </w:r>
      <w:r>
        <w:t xml:space="preserve"> elements translating regular prose,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440A2FED" w14:textId="77777777" w:rsidR="00EA37AC" w:rsidRDefault="00EA37AC" w:rsidP="00EA37AC">
      <w:pPr>
        <w:pStyle w:val="Lista3"/>
      </w:pPr>
      <w:r>
        <w:t>this will be shown in display as a line number</w:t>
      </w:r>
    </w:p>
    <w:p w14:paraId="55DD8325" w14:textId="77777777" w:rsidR="00EA37AC" w:rsidRDefault="00EA37AC" w:rsidP="00EA37AC">
      <w:pPr>
        <w:pStyle w:val="Lista2"/>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use the value(s) of </w:t>
      </w:r>
      <w:r w:rsidRPr="00EA37AC">
        <w:rPr>
          <w:rStyle w:val="Codeattribute"/>
        </w:rPr>
        <w:t>@n</w:t>
      </w:r>
      <w:r>
        <w:t xml:space="preserve"> from the </w:t>
      </w:r>
      <w:r w:rsidRPr="00EA37AC">
        <w:rPr>
          <w:rStyle w:val="Code"/>
        </w:rPr>
        <w:t>&lt;lg/&gt;</w:t>
      </w:r>
      <w:r>
        <w:t xml:space="preserve"> element(s) of the corresponding stanza(s) in the original</w:t>
      </w:r>
    </w:p>
    <w:p w14:paraId="2DFCF96F" w14:textId="77777777" w:rsidR="00EA37AC" w:rsidRDefault="00EA37AC" w:rsidP="00EA37AC">
      <w:pPr>
        <w:pStyle w:val="Lista3"/>
      </w:pPr>
      <w:r>
        <w:t>this will be shown in display as a stanza number</w:t>
      </w:r>
    </w:p>
    <w:p w14:paraId="5CF9ECBE" w14:textId="77777777" w:rsidR="00EA37AC" w:rsidRDefault="00EA37AC" w:rsidP="00EA37AC">
      <w:pPr>
        <w:pStyle w:val="Lista2"/>
      </w:pPr>
      <w:r>
        <w:t xml:space="preserve">in </w:t>
      </w:r>
      <w:r w:rsidRPr="00EA37AC">
        <w:rPr>
          <w:rStyle w:val="Code"/>
        </w:rPr>
        <w:t>&lt;item&gt;</w:t>
      </w:r>
      <w:r>
        <w:t xml:space="preserve"> elements translating list items,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7AFC118E" w14:textId="77777777" w:rsidR="00EA37AC" w:rsidRDefault="00EA37AC" w:rsidP="00EA37AC">
      <w:pPr>
        <w:pStyle w:val="Lista3"/>
      </w:pPr>
      <w:r>
        <w:t>this will be shown in display as a line number</w:t>
      </w:r>
    </w:p>
    <w:p w14:paraId="333A814D" w14:textId="77777777" w:rsidR="00EA37AC" w:rsidRDefault="00EA37AC" w:rsidP="00EA37AC">
      <w:pPr>
        <w:pStyle w:val="Lista3"/>
      </w:pPr>
      <w:r>
        <w:t>as stated in §9.2.5 above, marking up lists in the translation is optional; and even if you choose to do so, adding line numbers to each list item is not mandatory</w:t>
      </w:r>
    </w:p>
    <w:p w14:paraId="667F459B" w14:textId="77777777" w:rsidR="00EA37AC" w:rsidRDefault="00EA37AC" w:rsidP="00EA37AC">
      <w:pPr>
        <w:pStyle w:val="Lista3"/>
      </w:pPr>
      <w:r>
        <w:t xml:space="preserve">feel free to omit numbering in short lists (instead, number only the </w:t>
      </w:r>
      <w:r w:rsidRPr="00EA37AC">
        <w:rPr>
          <w:rStyle w:val="Code"/>
        </w:rPr>
        <w:t>&lt;p&gt;</w:t>
      </w:r>
      <w:r>
        <w:t xml:space="preserve"> elements containing the list), and in long lists, feel free to number only some of the items, or to use the milestone method described below</w:t>
      </w:r>
    </w:p>
    <w:p w14:paraId="3B9E34F5" w14:textId="77777777" w:rsidR="00EA37AC" w:rsidRDefault="00EA37AC" w:rsidP="00EA37AC">
      <w:pPr>
        <w:pStyle w:val="Lista3"/>
      </w:pPr>
      <w:r>
        <w:t xml:space="preserve">to indicate a line or stanza in the original, simply use the value of </w:t>
      </w:r>
      <w:r w:rsidRPr="00EA37AC">
        <w:rPr>
          <w:rStyle w:val="Codeattribute"/>
        </w:rPr>
        <w:t>@n</w:t>
      </w:r>
      <w:r>
        <w:t xml:space="preserve"> from the appropriate </w:t>
      </w:r>
      <w:r w:rsidRPr="00EA37AC">
        <w:rPr>
          <w:rStyle w:val="Code"/>
        </w:rPr>
        <w:t>&lt;lb/&gt;</w:t>
      </w:r>
      <w:r>
        <w:t xml:space="preserve"> or </w:t>
      </w:r>
      <w:r w:rsidRPr="00EA37AC">
        <w:rPr>
          <w:rStyle w:val="Code"/>
        </w:rPr>
        <w:t>&lt;lg&gt;</w:t>
      </w:r>
      <w:r>
        <w:t xml:space="preserve"> element of the original</w:t>
      </w:r>
    </w:p>
    <w:p w14:paraId="3F627930" w14:textId="77777777" w:rsidR="00EA37AC" w:rsidRDefault="00EA37AC" w:rsidP="00EA37AC">
      <w:pPr>
        <w:pStyle w:val="Lista3"/>
      </w:pPr>
      <w:r>
        <w:t xml:space="preserve">in </w:t>
      </w:r>
      <w:r w:rsidRPr="00EA37AC">
        <w:rPr>
          <w:rStyle w:val="Code"/>
        </w:rPr>
        <w:t>&lt;p&gt;</w:t>
      </w:r>
      <w:r>
        <w:t xml:space="preserve"> elements translating verse (and thus carrying the attribute </w:t>
      </w:r>
      <w:r w:rsidRPr="00EA37AC">
        <w:rPr>
          <w:rStyle w:val="Codeattribute"/>
        </w:rPr>
        <w:t>@rend</w:t>
      </w:r>
      <w:r w:rsidRPr="0062102A">
        <w:rPr>
          <w:rStyle w:val="Codetext"/>
        </w:rPr>
        <w:t>=</w:t>
      </w:r>
      <w:r w:rsidRPr="00EA37AC">
        <w:rPr>
          <w:rStyle w:val="Codevalue"/>
        </w:rPr>
        <w:t>"stanza"</w:t>
      </w:r>
      <w:r>
        <w:t xml:space="preserve">), this </w:t>
      </w:r>
      <w:r w:rsidRPr="00EA37AC">
        <w:rPr>
          <w:rStyle w:val="Codeattribute"/>
        </w:rPr>
        <w:t>@n</w:t>
      </w:r>
      <w:r>
        <w:t xml:space="preserve"> will be interpreted as a stanza number, while in </w:t>
      </w:r>
      <w:r w:rsidRPr="00EA37AC">
        <w:rPr>
          <w:rStyle w:val="Code"/>
        </w:rPr>
        <w:t>&lt;p&gt;</w:t>
      </w:r>
      <w:r>
        <w:t xml:space="preserve"> elements translating prose (and thus without the </w:t>
      </w:r>
      <w:r w:rsidRPr="00EA37AC">
        <w:rPr>
          <w:rStyle w:val="Codeattribute"/>
        </w:rPr>
        <w:t>@rend</w:t>
      </w:r>
      <w:r>
        <w:t xml:space="preserve"> attribute) it will be interpreted as a line number</w:t>
      </w:r>
    </w:p>
    <w:p w14:paraId="3FD00CA4" w14:textId="0D7673B1" w:rsidR="00EA37AC" w:rsidRDefault="00EA37AC" w:rsidP="00EA37AC">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2B81C021" w14:textId="77777777" w:rsidR="00EA37AC" w:rsidRDefault="00EA37AC" w:rsidP="00EA37AC">
      <w:pPr>
        <w:pStyle w:val="Lista2"/>
      </w:pPr>
      <w:r>
        <w:t xml:space="preserve">in such cases, you may optionally use a </w:t>
      </w:r>
      <w:r w:rsidRPr="00EA37AC">
        <w:rPr>
          <w:rStyle w:val="Code"/>
        </w:rPr>
        <w:t>&lt;milestone/&gt;</w:t>
      </w:r>
      <w:r>
        <w:t xml:space="preserve"> element at any point where you wish to show a reference to a line (or stanza) number</w:t>
      </w:r>
    </w:p>
    <w:p w14:paraId="2BB46F95" w14:textId="77777777" w:rsidR="00EA37AC" w:rsidRDefault="00EA37AC" w:rsidP="00EA37AC">
      <w:pPr>
        <w:pStyle w:val="Lista2"/>
      </w:pPr>
      <w:r>
        <w:t>see §3.5.3 for an introduction to the concept of milestones</w:t>
      </w:r>
    </w:p>
    <w:p w14:paraId="44296672" w14:textId="77777777" w:rsidR="00EA37AC" w:rsidRDefault="00EA37AC" w:rsidP="00EA37AC">
      <w:pPr>
        <w:pStyle w:val="Lista2"/>
      </w:pPr>
      <w:r w:rsidRPr="00EA37AC">
        <w:rPr>
          <w:rStyle w:val="Code"/>
        </w:rPr>
        <w:t>&lt;milestone/&gt;</w:t>
      </w:r>
      <w:r>
        <w:t xml:space="preserve"> elements used for this purpose must always carry the attribute </w:t>
      </w:r>
      <w:r w:rsidRPr="00EA37AC">
        <w:rPr>
          <w:rStyle w:val="Codeattribute"/>
        </w:rPr>
        <w:t>@type</w:t>
      </w:r>
      <w:r w:rsidRPr="0062102A">
        <w:rPr>
          <w:rStyle w:val="Codetext"/>
        </w:rPr>
        <w:t>=</w:t>
      </w:r>
      <w:r w:rsidRPr="00EA37AC">
        <w:rPr>
          <w:rStyle w:val="Codevalue"/>
        </w:rPr>
        <w:t>"ref"</w:t>
      </w:r>
    </w:p>
    <w:p w14:paraId="034BE98D" w14:textId="77777777" w:rsidR="00EA37AC" w:rsidRDefault="00EA37AC" w:rsidP="00EA37AC">
      <w:pPr>
        <w:pStyle w:val="Lista2"/>
      </w:pPr>
      <w:r>
        <w:t xml:space="preserve">in addition, the mandatory attribute </w:t>
      </w:r>
      <w:r w:rsidRPr="00EA37AC">
        <w:rPr>
          <w:rStyle w:val="Codeattribute"/>
        </w:rPr>
        <w:t>@unit</w:t>
      </w:r>
      <w:r>
        <w:t xml:space="preserve"> shall have one of the following values:</w:t>
      </w:r>
    </w:p>
    <w:p w14:paraId="124B7A4D" w14:textId="77777777" w:rsidR="00EA37AC" w:rsidRDefault="00EA37AC" w:rsidP="00EA37AC">
      <w:pPr>
        <w:pStyle w:val="Lista3"/>
      </w:pPr>
      <w:r w:rsidRPr="00EA37AC">
        <w:rPr>
          <w:rStyle w:val="Codevalue"/>
        </w:rPr>
        <w:t>"line"</w:t>
      </w:r>
      <w:r>
        <w:t xml:space="preserve"> when referring to a line number</w:t>
      </w:r>
    </w:p>
    <w:p w14:paraId="749F98AA" w14:textId="77777777" w:rsidR="00EA37AC" w:rsidRDefault="00EA37AC" w:rsidP="00EA37AC">
      <w:pPr>
        <w:pStyle w:val="Lista3"/>
      </w:pPr>
      <w:r w:rsidRPr="00EA37AC">
        <w:rPr>
          <w:rStyle w:val="Codevalue"/>
        </w:rPr>
        <w:t>"stanza"</w:t>
      </w:r>
      <w:r>
        <w:t xml:space="preserve"> when referring to a stanza number</w:t>
      </w:r>
    </w:p>
    <w:p w14:paraId="29B0A78C" w14:textId="77777777" w:rsidR="00EA37AC" w:rsidRDefault="00EA37AC" w:rsidP="00EA37AC">
      <w:pPr>
        <w:pStyle w:val="Lista2"/>
      </w:pPr>
      <w:r>
        <w:t xml:space="preserve">for example, </w:t>
      </w:r>
      <w:r w:rsidRPr="00EA37AC">
        <w:rPr>
          <w:rStyle w:val="Code"/>
        </w:rPr>
        <w:t>&lt;milestone type=</w:t>
      </w:r>
      <w:r w:rsidRPr="00EA37AC">
        <w:rPr>
          <w:rStyle w:val="Codevalue"/>
        </w:rPr>
        <w:t>"ref"</w:t>
      </w:r>
      <w:r w:rsidRPr="00EA37AC">
        <w:rPr>
          <w:rStyle w:val="Code"/>
        </w:rPr>
        <w:t xml:space="preserve"> unit=</w:t>
      </w:r>
      <w:r w:rsidRPr="00EA37AC">
        <w:rPr>
          <w:rStyle w:val="Codevalue"/>
        </w:rPr>
        <w:t>"line"</w:t>
      </w:r>
      <w:r w:rsidRPr="00EA37AC">
        <w:rPr>
          <w:rStyle w:val="Code"/>
        </w:rPr>
        <w:t xml:space="preserve"> n=</w:t>
      </w:r>
      <w:r w:rsidRPr="00EA37AC">
        <w:rPr>
          <w:rStyle w:val="Codevalue"/>
        </w:rPr>
        <w:t>"21"</w:t>
      </w:r>
      <w:r w:rsidRPr="00EA37AC">
        <w:rPr>
          <w:rStyle w:val="Code"/>
        </w:rPr>
        <w:t>/&gt;</w:t>
      </w:r>
      <w:r>
        <w:t xml:space="preserve"> will be shown as a reference to line number 21</w:t>
      </w:r>
    </w:p>
    <w:p w14:paraId="79186E03" w14:textId="77777777" w:rsidR="00EA37AC" w:rsidRDefault="00EA37AC" w:rsidP="00EA37AC">
      <w:pPr>
        <w:pStyle w:val="Lista2"/>
      </w:pPr>
      <w:r>
        <w:t xml:space="preserve">do not forget that </w:t>
      </w:r>
      <w:r w:rsidRPr="00EA37AC">
        <w:rPr>
          <w:rStyle w:val="Code"/>
        </w:rPr>
        <w:t>&lt;milestone/&gt;</w:t>
      </w:r>
      <w:r>
        <w:t xml:space="preserve"> is an empty element, not a container</w:t>
      </w:r>
    </w:p>
    <w:p w14:paraId="4233AF59" w14:textId="62EBDC7C" w:rsidR="00C02B8C" w:rsidRPr="00DD7CCF" w:rsidRDefault="00EA37AC" w:rsidP="00EA37AC">
      <w:pPr>
        <w:pStyle w:val="Lista"/>
      </w:pPr>
      <w:r>
        <w:t>in all of the above methods, ranges and sets of numbers may be used freely whenever necessary</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"8-9"</w:t>
      </w:r>
      <w:r w:rsidRPr="00DD7CCF">
        <w:rPr>
          <w:rStyle w:val="Code"/>
        </w:rPr>
        <w:t>&gt;</w:t>
      </w:r>
      <w:r w:rsidRPr="00DD7CCF">
        <w:t xml:space="preserve"> a single paragraph translating stanzas 8 and 9 together</w:t>
      </w:r>
    </w:p>
    <w:p w14:paraId="3B92C2E8" w14:textId="5F00CCBA" w:rsidR="00C02B8C" w:rsidRPr="00DD7CCF" w:rsidRDefault="004D2E67" w:rsidP="00E2714A">
      <w:pPr>
        <w:pStyle w:val="Lista2"/>
      </w:pPr>
      <w:r w:rsidRPr="00DD7CCF">
        <w:t xml:space="preserve">to refer to </w:t>
      </w:r>
      <w:r w:rsidR="00AE1C19">
        <w:t xml:space="preserve">a set of </w:t>
      </w:r>
      <w:r w:rsidRPr="00DD7CCF">
        <w:t>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62102A">
        <w:rPr>
          <w:rStyle w:val="Codetext"/>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62102A">
        <w:rPr>
          <w:rStyle w:val="Codetext"/>
        </w:rPr>
        <w:t>=</w:t>
      </w:r>
      <w:r w:rsidRPr="0046000E">
        <w:rPr>
          <w:rStyle w:val="Codevalue"/>
        </w:rPr>
        <w:t>"stanza"</w:t>
      </w:r>
      <w:r w:rsidRPr="00DD7CCF">
        <w:rPr>
          <w:rStyle w:val="Code"/>
        </w:rPr>
        <w:t xml:space="preserve"> </w:t>
      </w:r>
      <w:r w:rsidRPr="00DD7CCF">
        <w:rPr>
          <w:rStyle w:val="Codeattribute"/>
        </w:rPr>
        <w:t>n</w:t>
      </w:r>
      <w:r w:rsidRPr="0062102A">
        <w:rPr>
          <w:rStyle w:val="Codetext"/>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lastRenderedPageBreak/>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8"/>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0986FC27" w:rsidR="0044294E" w:rsidRPr="00DD7CCF" w:rsidRDefault="0044294E" w:rsidP="00025303">
            <w:pPr>
              <w:pStyle w:val="Kpalrs"/>
            </w:pPr>
            <w:r w:rsidRPr="00DD7CCF">
              <w:t xml:space="preserve">Example </w:t>
            </w:r>
            <w:r w:rsidR="00542B66">
              <w:fldChar w:fldCharType="begin"/>
            </w:r>
            <w:r w:rsidR="00542B66">
              <w:instrText xml:space="preserve"> STYLEREF 3 \s </w:instrText>
            </w:r>
            <w:r w:rsidR="00542B66">
              <w:fldChar w:fldCharType="separate"/>
            </w:r>
            <w:r w:rsidR="00110B53">
              <w:rPr>
                <w:noProof/>
              </w:rPr>
              <w:t>9.2.4</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A</w:t>
            </w:r>
            <w:r w:rsidR="00542B66">
              <w:rPr>
                <w:noProof/>
              </w:rPr>
              <w:fldChar w:fldCharType="end"/>
            </w:r>
            <w:r w:rsidRPr="00DD7CCF">
              <w:t>: numbering in translation to indicate correspondence to the original</w:t>
            </w:r>
          </w:p>
        </w:tc>
      </w:tr>
      <w:tr w:rsidR="0044294E" w:rsidRPr="00DD7CCF" w14:paraId="4BB66D57" w14:textId="77777777" w:rsidTr="00837BA5">
        <w:tc>
          <w:tcPr>
            <w:tcW w:w="5000" w:type="pct"/>
          </w:tcPr>
          <w:p w14:paraId="7143A8FA" w14:textId="146A7A2C"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EB2024">
      <w:pPr>
        <w:pStyle w:val="Cmsor3"/>
      </w:pPr>
      <w:bookmarkStart w:id="798" w:name="_1959vvmyvc8" w:colFirst="0" w:colLast="0"/>
      <w:bookmarkStart w:id="799" w:name="_Ref151371819"/>
      <w:bookmarkStart w:id="800" w:name="_Toc182997143"/>
      <w:bookmarkEnd w:id="798"/>
      <w:r w:rsidRPr="00DD7CCF">
        <w:t>Phrase-level markup in translations</w:t>
      </w:r>
      <w:bookmarkEnd w:id="799"/>
      <w:bookmarkEnd w:id="800"/>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58D3C361"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10B53">
        <w:t>10</w:t>
      </w:r>
      <w:r w:rsidR="00140B8F" w:rsidRPr="00DD7CCF">
        <w:fldChar w:fldCharType="end"/>
      </w:r>
    </w:p>
    <w:p w14:paraId="383331B8" w14:textId="18AD6EE5" w:rsidR="00C02B8C" w:rsidRPr="00DD7CCF" w:rsidRDefault="004D2E67" w:rsidP="00E2714A">
      <w:pPr>
        <w:pStyle w:val="Lista2"/>
      </w:pPr>
      <w:r w:rsidRPr="00DD7CCF">
        <w:t xml:space="preserve">additional encoding solutions </w:t>
      </w:r>
      <w:r w:rsidR="009445B4">
        <w:t xml:space="preserve">specific </w:t>
      </w:r>
      <w:r w:rsidRPr="00DD7CCF">
        <w:t xml:space="preserve">translations, as outlined in the subsections </w:t>
      </w:r>
      <w:r w:rsidR="009445B4">
        <w:t>of the present §</w:t>
      </w:r>
      <w:r w:rsidR="009445B4">
        <w:fldChar w:fldCharType="begin"/>
      </w:r>
      <w:r w:rsidR="009445B4">
        <w:instrText xml:space="preserve"> REF _Ref151371819 \r \h </w:instrText>
      </w:r>
      <w:r w:rsidR="009445B4">
        <w:fldChar w:fldCharType="separate"/>
      </w:r>
      <w:r w:rsidR="00110B53">
        <w:t>9.2.5</w:t>
      </w:r>
      <w:r w:rsidR="009445B4">
        <w:fldChar w:fldCharType="end"/>
      </w:r>
    </w:p>
    <w:p w14:paraId="1F071F03" w14:textId="77777777" w:rsidR="00C02B8C" w:rsidRPr="00DD7CCF" w:rsidRDefault="004D2E67" w:rsidP="00E2714A">
      <w:pPr>
        <w:pStyle w:val="Lista"/>
      </w:pPr>
      <w:r w:rsidRPr="00DD7CCF">
        <w:t>no other markup should appear in translations,</w:t>
      </w:r>
      <w:r w:rsidRPr="006B5499">
        <w:rPr>
          <w:rStyle w:val="Lbjegyzet-hivatkozs"/>
        </w:rPr>
        <w:footnoteReference w:id="54"/>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8"/>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6882A3E8" w:rsidR="0044294E" w:rsidRPr="00DD7CCF" w:rsidRDefault="0044294E" w:rsidP="00025303">
            <w:pPr>
              <w:pStyle w:val="Kpalrs"/>
            </w:pPr>
            <w:r w:rsidRPr="00DD7CCF">
              <w:t xml:space="preserve">Example </w:t>
            </w:r>
            <w:r w:rsidR="00542B66">
              <w:fldChar w:fldCharType="begin"/>
            </w:r>
            <w:r w:rsidR="00542B66">
              <w:instrText xml:space="preserve"> STYLEREF 3 \s </w:instrText>
            </w:r>
            <w:r w:rsidR="00542B66">
              <w:fldChar w:fldCharType="separate"/>
            </w:r>
            <w:r w:rsidR="00110B53">
              <w:rPr>
                <w:noProof/>
              </w:rPr>
              <w:t>9.2.5</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A</w:t>
            </w:r>
            <w:r w:rsidR="00542B66">
              <w:rPr>
                <w:noProof/>
              </w:rPr>
              <w:fldChar w:fldCharType="end"/>
            </w:r>
            <w:r w:rsidRPr="00DD7CCF">
              <w:t>: phrase-level markup in translation</w:t>
            </w:r>
          </w:p>
        </w:tc>
      </w:tr>
      <w:tr w:rsidR="0044294E" w:rsidRPr="00DD7CCF" w14:paraId="496C3F37" w14:textId="77777777" w:rsidTr="00837BA5">
        <w:tc>
          <w:tcPr>
            <w:tcW w:w="5000" w:type="pct"/>
          </w:tcPr>
          <w:p w14:paraId="1B273014" w14:textId="53DD9D4F"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9445B4">
      <w:pPr>
        <w:pStyle w:val="Cmsor4"/>
      </w:pPr>
      <w:bookmarkStart w:id="801" w:name="_13vab39mftla" w:colFirst="0" w:colLast="0"/>
      <w:bookmarkStart w:id="802" w:name="_Toc182997144"/>
      <w:bookmarkEnd w:id="801"/>
      <w:r w:rsidRPr="00DD7CCF">
        <w:t>Foreign words</w:t>
      </w:r>
      <w:bookmarkEnd w:id="802"/>
    </w:p>
    <w:p w14:paraId="23A94882" w14:textId="2E780CDF" w:rsidR="00C02B8C" w:rsidRPr="00DD7CCF" w:rsidRDefault="004D2E67" w:rsidP="009445B4">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10B53">
        <w:t>10.3.3</w:t>
      </w:r>
      <w:r w:rsidR="0082156E" w:rsidRPr="00DD7CCF">
        <w:fldChar w:fldCharType="end"/>
      </w:r>
    </w:p>
    <w:p w14:paraId="304F665D" w14:textId="77777777" w:rsidR="00C02B8C" w:rsidRPr="00DD7CCF" w:rsidRDefault="004D2E67" w:rsidP="009445B4">
      <w:pPr>
        <w:pStyle w:val="Lista2"/>
      </w:pPr>
      <w:r w:rsidRPr="00DD7CCF">
        <w:t>there are no special rules or methods applicable to translations, and this subsection only exists to make it explicit that this encoding can and must be used in translations</w:t>
      </w:r>
    </w:p>
    <w:p w14:paraId="7116CE08" w14:textId="65B3D098"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10B53">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9445B4">
      <w:pPr>
        <w:pStyle w:val="Lista2"/>
      </w:pPr>
      <w:r w:rsidRPr="00DD7CCF">
        <w:t>such words appearing in the text without any other markup, e.g.</w:t>
      </w:r>
    </w:p>
    <w:p w14:paraId="5B2007A4" w14:textId="77777777" w:rsidR="00C02B8C" w:rsidRPr="00DD7CCF" w:rsidRDefault="004D2E67" w:rsidP="009445B4">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11255EC1" w:rsidR="00C02B8C" w:rsidRPr="00DD7CCF" w:rsidRDefault="004D2E67" w:rsidP="009445B4">
      <w:pPr>
        <w:pStyle w:val="Lista3"/>
      </w:pPr>
      <w:r w:rsidRPr="00DD7CCF">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10B53">
        <w:t>9.2.5.5</w:t>
      </w:r>
      <w:r w:rsidR="009430EC" w:rsidRPr="00DD7CCF">
        <w:fldChar w:fldCharType="end"/>
      </w:r>
    </w:p>
    <w:p w14:paraId="74DCDCDF" w14:textId="579E6C3F" w:rsidR="00C02B8C" w:rsidRPr="00DD7CCF" w:rsidRDefault="004D2E67" w:rsidP="009445B4">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110B53">
        <w:t>9.2.5.2</w:t>
      </w:r>
      <w:r w:rsidR="00140B8F" w:rsidRPr="00DD7CCF">
        <w:fldChar w:fldCharType="end"/>
      </w:r>
    </w:p>
    <w:p w14:paraId="58124096" w14:textId="1A1C740D" w:rsidR="00C02B8C" w:rsidRPr="00DD7CCF" w:rsidRDefault="004D2E67" w:rsidP="009445B4">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10B53">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9445B4">
      <w:pPr>
        <w:pStyle w:val="Cmsor4"/>
      </w:pPr>
      <w:bookmarkStart w:id="803" w:name="_ch9cnmcz0pvb" w:colFirst="0" w:colLast="0"/>
      <w:bookmarkStart w:id="804" w:name="_Ref43990269"/>
      <w:bookmarkStart w:id="805" w:name="_Toc182997145"/>
      <w:bookmarkEnd w:id="803"/>
      <w:r w:rsidRPr="00DD7CCF">
        <w:t>Additions to the translation</w:t>
      </w:r>
      <w:bookmarkEnd w:id="804"/>
      <w:bookmarkEnd w:id="805"/>
    </w:p>
    <w:p w14:paraId="149996F3" w14:textId="77777777" w:rsidR="00C02B8C" w:rsidRPr="00DD7CCF" w:rsidRDefault="004D2E67" w:rsidP="009445B4">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2AA6D0F5" w:rsidR="00C02B8C" w:rsidRPr="00DD7CCF" w:rsidRDefault="004D2E67" w:rsidP="009445B4">
      <w:pPr>
        <w:pStyle w:val="Lista2"/>
      </w:pPr>
      <w:r w:rsidRPr="00DD7CCF">
        <w:lastRenderedPageBreak/>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110B53">
        <w:t>9.2.5.3</w:t>
      </w:r>
      <w:r w:rsidR="00140B8F" w:rsidRPr="00DD7CCF">
        <w:fldChar w:fldCharType="end"/>
      </w:r>
      <w:r w:rsidRPr="00DD7CCF">
        <w:t xml:space="preserve"> below</w:t>
      </w:r>
    </w:p>
    <w:p w14:paraId="4452E25E" w14:textId="77777777" w:rsidR="00C02B8C" w:rsidRPr="00DD7CCF" w:rsidRDefault="004D2E67" w:rsidP="009445B4">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9445B4">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9445B4">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9445B4">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9445B4">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9445B4">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9445B4">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9445B4">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046CFFAC" w:rsidR="00C02B8C" w:rsidRPr="00DD7CCF" w:rsidRDefault="004D2E67" w:rsidP="009445B4">
      <w:pPr>
        <w:pStyle w:val="Lista4"/>
      </w:pPr>
      <w:r w:rsidRPr="00DD7CCF">
        <w:t xml:space="preserve">e.g. </w:t>
      </w:r>
      <w:r w:rsidRPr="00DD7CCF">
        <w:rPr>
          <w:rStyle w:val="Codetext"/>
        </w:rPr>
        <w:t>The village named</w:t>
      </w:r>
      <w:r w:rsidR="002D2C17">
        <w:rPr>
          <w:rStyle w:val="Codetext"/>
        </w:rPr>
        <w:t xml:space="preserve"> X</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w:t>
      </w:r>
      <w:r w:rsidR="002D2C17">
        <w:rPr>
          <w:rStyle w:val="Codetext"/>
        </w:rPr>
        <w:t xml:space="preserve">X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2BEF91F4" w:rsidR="00C02B8C" w:rsidRPr="00DD7CCF" w:rsidRDefault="004D2E67" w:rsidP="009445B4">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110B53">
        <w:t>5.1</w:t>
      </w:r>
      <w:r w:rsidR="0082156E" w:rsidRPr="00DD7CCF">
        <w:fldChar w:fldCharType="end"/>
      </w:r>
      <w:r w:rsidRPr="00DD7CCF">
        <w:t>)</w:t>
      </w:r>
    </w:p>
    <w:p w14:paraId="17129BB5" w14:textId="5B093CFB" w:rsidR="00C02B8C" w:rsidRPr="00DD7CCF" w:rsidRDefault="004D2E67" w:rsidP="009445B4">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10B53">
        <w:t>9.2.5.5</w:t>
      </w:r>
      <w:r w:rsidR="009430EC" w:rsidRPr="00DD7CCF">
        <w:fldChar w:fldCharType="end"/>
      </w:r>
    </w:p>
    <w:p w14:paraId="3FEC1FD5" w14:textId="77777777" w:rsidR="00C02B8C" w:rsidRPr="00DD7CCF" w:rsidRDefault="004D2E67" w:rsidP="009445B4">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9445B4">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9445B4">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9445B4">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9445B4">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9445B4">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9445B4">
      <w:pPr>
        <w:pStyle w:val="Lista2"/>
      </w:pPr>
      <w:r w:rsidRPr="00DD7CCF">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9445B4">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9445B4">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09205449" w:rsidR="00C02B8C" w:rsidRPr="00DD7CCF" w:rsidRDefault="004D2E67" w:rsidP="009445B4">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10B53">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9445B4">
      <w:pPr>
        <w:pStyle w:val="Cmsor4"/>
      </w:pPr>
      <w:bookmarkStart w:id="806" w:name="_lqyt4grwngxw" w:colFirst="0" w:colLast="0"/>
      <w:bookmarkStart w:id="807" w:name="_Ref43990290"/>
      <w:bookmarkStart w:id="808" w:name="_Toc182997146"/>
      <w:bookmarkEnd w:id="806"/>
      <w:r w:rsidRPr="00DD7CCF">
        <w:lastRenderedPageBreak/>
        <w:t>Indicating uncertainty</w:t>
      </w:r>
      <w:bookmarkEnd w:id="807"/>
      <w:bookmarkEnd w:id="808"/>
    </w:p>
    <w:p w14:paraId="34564CBA" w14:textId="77777777" w:rsidR="00C02B8C" w:rsidRPr="00DD7CCF" w:rsidRDefault="004D2E67" w:rsidP="009445B4">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9445B4">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9445B4">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2C411234" w:rsidR="00C02B8C" w:rsidRPr="00DD7CCF" w:rsidRDefault="004D2E67" w:rsidP="009445B4">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110B53">
        <w:t>9.2.5.2</w:t>
      </w:r>
      <w:r w:rsidR="00140B8F" w:rsidRPr="00DD7CCF">
        <w:fldChar w:fldCharType="end"/>
      </w:r>
      <w:r w:rsidRPr="00DD7CCF">
        <w:t xml:space="preserve"> above</w:t>
      </w:r>
    </w:p>
    <w:p w14:paraId="6C1199BD" w14:textId="77777777" w:rsidR="00C02B8C" w:rsidRPr="00DD7CCF" w:rsidRDefault="004D2E67" w:rsidP="009445B4">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9445B4">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proofErr w:type="spellStart"/>
      <w:r w:rsidRPr="00DD7CCF">
        <w:t>Viṣṇuvardhana</w:t>
      </w:r>
      <w:proofErr w:type="spellEnd"/>
      <w:r w:rsidRPr="00DD7CCF">
        <w:t>?) donated ...</w:t>
      </w:r>
    </w:p>
    <w:p w14:paraId="1759FB1C" w14:textId="77777777" w:rsidR="00C02B8C" w:rsidRPr="00DD7CCF" w:rsidRDefault="004D2E67" w:rsidP="009445B4">
      <w:pPr>
        <w:pStyle w:val="Cmsor4"/>
      </w:pPr>
      <w:bookmarkStart w:id="809" w:name="_7koll7kvgjet" w:colFirst="0" w:colLast="0"/>
      <w:bookmarkStart w:id="810" w:name="_Ref43990147"/>
      <w:bookmarkStart w:id="811" w:name="_Toc182997147"/>
      <w:bookmarkEnd w:id="809"/>
      <w:r w:rsidRPr="00DD7CCF">
        <w:t>Indicating incorrect or unexpected text</w:t>
      </w:r>
      <w:bookmarkEnd w:id="810"/>
      <w:bookmarkEnd w:id="811"/>
    </w:p>
    <w:p w14:paraId="72030D74" w14:textId="77777777" w:rsidR="00C02B8C" w:rsidRPr="00DD7CCF" w:rsidRDefault="004D2E67" w:rsidP="009445B4">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9445B4">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9445B4">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9445B4">
      <w:pPr>
        <w:pStyle w:val="Cmsor4"/>
      </w:pPr>
      <w:bookmarkStart w:id="812" w:name="_nmj09iowt53z" w:colFirst="0" w:colLast="0"/>
      <w:bookmarkStart w:id="813" w:name="_Ref43990112"/>
      <w:bookmarkStart w:id="814" w:name="_Toc182997148"/>
      <w:bookmarkEnd w:id="812"/>
      <w:r w:rsidRPr="00DD7CCF">
        <w:t>Gaps in the translation</w:t>
      </w:r>
      <w:bookmarkEnd w:id="813"/>
      <w:bookmarkEnd w:id="814"/>
    </w:p>
    <w:p w14:paraId="4A25E486" w14:textId="36706F7D" w:rsidR="00C02B8C" w:rsidRPr="00DD7CCF" w:rsidRDefault="004D2E67" w:rsidP="009445B4">
      <w:pPr>
        <w:pStyle w:val="Lista"/>
      </w:pPr>
      <w:r w:rsidRPr="005D2B22">
        <w:rPr>
          <w:b/>
          <w:bCs/>
        </w:rPr>
        <w:t>lacunae</w:t>
      </w:r>
      <w:r w:rsidRPr="00DD7CCF">
        <w:t xml:space="preserve"> in the original shall be indicated in the translation using the same element as in the edition, namely, </w:t>
      </w:r>
      <w:r w:rsidRPr="00DD7CCF">
        <w:rPr>
          <w:rStyle w:val="Code"/>
        </w:rPr>
        <w:t>&lt;gap&gt;</w:t>
      </w:r>
      <w:r w:rsidRPr="00DD7CCF">
        <w:t xml:space="preserve"> </w:t>
      </w:r>
      <w:r w:rsidR="0025691E">
        <w:t>with</w:t>
      </w:r>
      <w:r w:rsidRPr="00DD7CCF">
        <w:t xml:space="preserve"> </w:t>
      </w:r>
      <w:r w:rsidR="0025691E">
        <w:rPr>
          <w:rStyle w:val="Codeattribute"/>
        </w:rPr>
        <w:t>@r</w:t>
      </w:r>
      <w:r w:rsidRPr="00DD7CCF">
        <w:rPr>
          <w:rStyle w:val="Codeattribute"/>
        </w:rPr>
        <w:t>eason</w:t>
      </w:r>
      <w:r w:rsidRPr="00DD7CCF">
        <w:t xml:space="preserve">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110B53">
        <w:t>5.4.2</w:t>
      </w:r>
      <w:r w:rsidR="0082156E" w:rsidRPr="00DD7CCF">
        <w:fldChar w:fldCharType="end"/>
      </w:r>
    </w:p>
    <w:p w14:paraId="2ABCCDD6" w14:textId="7E357B6C" w:rsidR="00C02B8C" w:rsidRPr="00DD7CCF" w:rsidRDefault="004D2E67" w:rsidP="009445B4">
      <w:pPr>
        <w:pStyle w:val="Lista2"/>
      </w:pPr>
      <w:r w:rsidRPr="00DD7CCF">
        <w:t>normally, th</w:t>
      </w:r>
      <w:r w:rsidR="0025691E">
        <w:t>is</w:t>
      </w:r>
      <w:r w:rsidRPr="00DD7CCF">
        <w:t xml:space="preserve"> element may be used in a translation without any further attributes</w:t>
      </w:r>
    </w:p>
    <w:p w14:paraId="28314676" w14:textId="77777777" w:rsidR="00C02B8C" w:rsidRPr="00DD7CCF" w:rsidRDefault="004D2E67" w:rsidP="009445B4">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7CDE12A3" w:rsidR="00C02B8C" w:rsidRPr="00DD7CCF" w:rsidRDefault="004D2E67" w:rsidP="009445B4">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110B53">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110B53">
        <w:t>5.4.6</w:t>
      </w:r>
      <w:r w:rsidR="0082156E" w:rsidRPr="00DD7CCF">
        <w:fldChar w:fldCharType="end"/>
      </w:r>
      <w:r w:rsidRPr="00DD7CCF">
        <w:t>, with the following additional options:</w:t>
      </w:r>
    </w:p>
    <w:p w14:paraId="25773ED1" w14:textId="77777777" w:rsidR="00C02B8C" w:rsidRPr="00DD7CCF" w:rsidRDefault="004D2E67" w:rsidP="009445B4">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9445B4">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9445B4">
      <w:pPr>
        <w:pStyle w:val="Lista3"/>
      </w:pPr>
      <w:r w:rsidRPr="00DD7CCF">
        <w:t>such gaps will probably be displayed as text, e.g.</w:t>
      </w:r>
    </w:p>
    <w:p w14:paraId="5AA46E8E" w14:textId="77777777" w:rsidR="00C02B8C" w:rsidRPr="00DD7CCF" w:rsidRDefault="004D2E67" w:rsidP="009445B4">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9445B4">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9445B4">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proofErr w:type="spellStart"/>
      <w:r w:rsidRPr="00ED5C86">
        <w:rPr>
          <w:rStyle w:val="Foreign"/>
        </w:rPr>
        <w:t>akṣara</w:t>
      </w:r>
      <w:proofErr w:type="spellEnd"/>
      <w:r w:rsidRPr="00DD7CCF">
        <w:t xml:space="preserve"> lacunae</w:t>
      </w:r>
    </w:p>
    <w:p w14:paraId="22E4E38E" w14:textId="77777777" w:rsidR="00C02B8C" w:rsidRPr="00DD7CCF" w:rsidRDefault="004D2E67" w:rsidP="009445B4">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9445B4">
      <w:pPr>
        <w:pStyle w:val="Lista3"/>
      </w:pPr>
      <w:r w:rsidRPr="00DD7CCF">
        <w:t>such a gap element in a translation will be displayed as ...</w:t>
      </w:r>
    </w:p>
    <w:p w14:paraId="63108ABF" w14:textId="77777777" w:rsidR="00C02B8C" w:rsidRPr="00DD7CCF" w:rsidRDefault="004D2E67" w:rsidP="009445B4">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6E08BDF7" w:rsidR="00C02B8C" w:rsidRPr="00DD7CCF" w:rsidRDefault="004D2E67" w:rsidP="009445B4">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110B53">
        <w:t>10.1</w:t>
      </w:r>
      <w:r w:rsidR="00140B8F" w:rsidRPr="00DD7CCF">
        <w:fldChar w:fldCharType="end"/>
      </w:r>
    </w:p>
    <w:p w14:paraId="19F71853" w14:textId="77777777" w:rsidR="00C02B8C" w:rsidRPr="00DD7CCF" w:rsidRDefault="004D2E67" w:rsidP="009445B4">
      <w:pPr>
        <w:pStyle w:val="Lista3"/>
      </w:pPr>
      <w:r w:rsidRPr="00DD7CCF">
        <w:lastRenderedPageBreak/>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9445B4">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9445B4">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9445B4">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9445B4">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9445B4">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9445B4">
      <w:pPr>
        <w:pStyle w:val="Cmsor4"/>
      </w:pPr>
      <w:bookmarkStart w:id="815" w:name="_Toc182997149"/>
      <w:r>
        <w:t>Blank space in the translation</w:t>
      </w:r>
      <w:bookmarkEnd w:id="815"/>
    </w:p>
    <w:p w14:paraId="0CB7C216" w14:textId="463B14F8" w:rsidR="001079C3" w:rsidRDefault="001079C3" w:rsidP="009445B4">
      <w:pPr>
        <w:pStyle w:val="Lista"/>
      </w:pPr>
      <w:r>
        <w:t>in general, spaces encoded in the edition (§</w:t>
      </w:r>
      <w:r>
        <w:fldChar w:fldCharType="begin"/>
      </w:r>
      <w:r>
        <w:instrText xml:space="preserve"> REF _Ref43989284 \r \h </w:instrText>
      </w:r>
      <w:r>
        <w:fldChar w:fldCharType="separate"/>
      </w:r>
      <w:r w:rsidR="008C6B62">
        <w:t>4.3</w:t>
      </w:r>
      <w:r>
        <w:fldChar w:fldCharType="end"/>
      </w:r>
      <w:r>
        <w:t>) should not be preserved in the translation</w:t>
      </w:r>
    </w:p>
    <w:p w14:paraId="009D7CD8" w14:textId="14D525F1" w:rsidR="001079C3" w:rsidRDefault="001079C3" w:rsidP="009445B4">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8C6B62">
        <w:t>4.3.2.2</w:t>
      </w:r>
      <w:r>
        <w:fldChar w:fldCharType="end"/>
      </w:r>
      <w:r>
        <w:t>) may be preserved in the translation if you feel that this serves a useful purpose</w:t>
      </w:r>
    </w:p>
    <w:p w14:paraId="34CB1C72" w14:textId="77777777" w:rsidR="001079C3" w:rsidRDefault="001079C3" w:rsidP="009445B4">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9445B4">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9445B4">
      <w:pPr>
        <w:pStyle w:val="Cmsor4"/>
      </w:pPr>
      <w:bookmarkStart w:id="816" w:name="_uuedk8qhkcii" w:colFirst="0" w:colLast="0"/>
      <w:bookmarkStart w:id="817" w:name="_Toc182997150"/>
      <w:bookmarkEnd w:id="816"/>
      <w:r w:rsidRPr="00DD7CCF">
        <w:t>Indicating bitextuality</w:t>
      </w:r>
      <w:bookmarkEnd w:id="817"/>
    </w:p>
    <w:p w14:paraId="53C2D988" w14:textId="77777777" w:rsidR="00C02B8C" w:rsidRPr="00DD7CCF" w:rsidRDefault="004D2E67" w:rsidP="009445B4">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9445B4">
      <w:pPr>
        <w:pStyle w:val="Lista2"/>
      </w:pPr>
      <w:r w:rsidRPr="00DD7CCF">
        <w:t>this will be displayed as {} curly braces around the segment thus tagged</w:t>
      </w:r>
    </w:p>
    <w:p w14:paraId="6B8EE1E0" w14:textId="77777777" w:rsidR="00C02B8C" w:rsidRPr="00DD7CCF" w:rsidRDefault="004D2E67" w:rsidP="009445B4">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9445B4"/>
    <w:tbl>
      <w:tblPr>
        <w:tblStyle w:val="CodeSampleTable"/>
        <w:tblW w:w="5000" w:type="pct"/>
        <w:tblLook w:val="04A0" w:firstRow="1" w:lastRow="0" w:firstColumn="1" w:lastColumn="0" w:noHBand="0" w:noVBand="1"/>
      </w:tblPr>
      <w:tblGrid>
        <w:gridCol w:w="9628"/>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42F18133" w:rsidR="00F80E90" w:rsidRPr="00DD7CCF" w:rsidRDefault="00F80E90" w:rsidP="009445B4">
            <w:pPr>
              <w:pStyle w:val="Kpalrs"/>
            </w:pPr>
            <w:r w:rsidRPr="00DD7CCF">
              <w:t xml:space="preserve">Example </w:t>
            </w:r>
            <w:r w:rsidR="00542B66">
              <w:fldChar w:fldCharType="begin"/>
            </w:r>
            <w:r w:rsidR="00542B66">
              <w:instrText xml:space="preserve"> STYLEREF 3 \s </w:instrText>
            </w:r>
            <w:r w:rsidR="00542B66">
              <w:fldChar w:fldCharType="separate"/>
            </w:r>
            <w:r w:rsidR="00110B53">
              <w:rPr>
                <w:noProof/>
              </w:rPr>
              <w:t>9.2.5</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B</w:t>
            </w:r>
            <w:r w:rsidR="00542B66">
              <w:rPr>
                <w:noProof/>
              </w:rPr>
              <w:fldChar w:fldCharType="end"/>
            </w:r>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9445B4">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9445B4">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9445B4"/>
    <w:tbl>
      <w:tblPr>
        <w:tblStyle w:val="CodeSampleTable"/>
        <w:tblW w:w="5000" w:type="pct"/>
        <w:tblLook w:val="04A0" w:firstRow="1" w:lastRow="0" w:firstColumn="1" w:lastColumn="0" w:noHBand="0" w:noVBand="1"/>
      </w:tblPr>
      <w:tblGrid>
        <w:gridCol w:w="9628"/>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35B8E118" w:rsidR="00F80E90" w:rsidRPr="00DD7CCF" w:rsidRDefault="00F80E90" w:rsidP="009445B4">
            <w:pPr>
              <w:pStyle w:val="Kpalrs"/>
            </w:pPr>
            <w:r w:rsidRPr="00DD7CCF">
              <w:t xml:space="preserve">Example </w:t>
            </w:r>
            <w:r w:rsidR="00542B66">
              <w:fldChar w:fldCharType="begin"/>
            </w:r>
            <w:r w:rsidR="00542B66">
              <w:instrText xml:space="preserve"> STYLEREF 3 \s </w:instrText>
            </w:r>
            <w:r w:rsidR="00542B66">
              <w:fldChar w:fldCharType="separate"/>
            </w:r>
            <w:r w:rsidR="00110B53">
              <w:rPr>
                <w:noProof/>
              </w:rPr>
              <w:t>9.2.5</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C</w:t>
            </w:r>
            <w:r w:rsidR="00542B66">
              <w:rPr>
                <w:noProof/>
              </w:rPr>
              <w:fldChar w:fldCharType="end"/>
            </w:r>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291A70">
            <w:pPr>
              <w:pStyle w:val="CodeParagraph"/>
              <w:keepNext/>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9445B4">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7B04CF2B" w14:textId="77777777" w:rsidR="009445B4" w:rsidRPr="00DD7CCF" w:rsidRDefault="009445B4" w:rsidP="009445B4">
      <w:pPr>
        <w:pStyle w:val="Cmsor3"/>
      </w:pPr>
      <w:bookmarkStart w:id="818" w:name="_r5nlq6s8z4nw" w:colFirst="0" w:colLast="0"/>
      <w:bookmarkStart w:id="819" w:name="_Ref53128241"/>
      <w:bookmarkStart w:id="820" w:name="_Ref43978788"/>
      <w:bookmarkStart w:id="821" w:name="_Toc182997151"/>
      <w:bookmarkEnd w:id="818"/>
      <w:r w:rsidRPr="00DD7CCF">
        <w:t>Attaching multiple translations</w:t>
      </w:r>
      <w:bookmarkEnd w:id="819"/>
      <w:bookmarkEnd w:id="821"/>
    </w:p>
    <w:p w14:paraId="028CA2CE" w14:textId="77777777" w:rsidR="009445B4" w:rsidRPr="00DD7CCF" w:rsidRDefault="009445B4" w:rsidP="009445B4">
      <w:pPr>
        <w:pStyle w:val="Lista"/>
      </w:pPr>
      <w:r w:rsidRPr="00DD7CCF">
        <w:t>if you wish to include more than one translation</w:t>
      </w:r>
      <w:r>
        <w:t xml:space="preserve"> </w:t>
      </w:r>
      <w:r w:rsidRPr="00582A9C">
        <w:t>(e.g. by different persons or to different languages)</w:t>
      </w:r>
      <w:r w:rsidRPr="00DD7CCF">
        <w:t xml:space="preserve">,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84E67D0" w14:textId="6C6FD111" w:rsidR="009445B4" w:rsidRPr="00DD7CCF" w:rsidRDefault="009445B4" w:rsidP="009445B4">
      <w:pPr>
        <w:pStyle w:val="Lista"/>
      </w:pPr>
      <w:r w:rsidRPr="00DD7CCF">
        <w:t>there is no requirement to include multiple translations just because they are available</w:t>
      </w:r>
      <w:r>
        <w:t>; see §</w:t>
      </w:r>
      <w:r>
        <w:fldChar w:fldCharType="begin"/>
      </w:r>
      <w:r>
        <w:instrText xml:space="preserve"> REF _Ref43989643 \r \h </w:instrText>
      </w:r>
      <w:r>
        <w:fldChar w:fldCharType="separate"/>
      </w:r>
      <w:r w:rsidR="00110B53">
        <w:t>9.1.1</w:t>
      </w:r>
      <w:r>
        <w:fldChar w:fldCharType="end"/>
      </w:r>
      <w:r>
        <w:t xml:space="preserve"> above</w:t>
      </w:r>
    </w:p>
    <w:p w14:paraId="22F19280" w14:textId="77777777" w:rsidR="009445B4" w:rsidRPr="00DD7CCF" w:rsidRDefault="009445B4" w:rsidP="009445B4">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288DED40" w14:textId="77777777" w:rsidR="009445B4" w:rsidRPr="00DD7CCF" w:rsidRDefault="009445B4" w:rsidP="009445B4"/>
    <w:tbl>
      <w:tblPr>
        <w:tblStyle w:val="CodeSampleTable"/>
        <w:tblW w:w="5000" w:type="pct"/>
        <w:tblLook w:val="04A0" w:firstRow="1" w:lastRow="0" w:firstColumn="1" w:lastColumn="0" w:noHBand="0" w:noVBand="1"/>
      </w:tblPr>
      <w:tblGrid>
        <w:gridCol w:w="9628"/>
      </w:tblGrid>
      <w:tr w:rsidR="009445B4" w:rsidRPr="00DD7CCF" w14:paraId="38AD6E4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7D3854B" w14:textId="5F9E2795" w:rsidR="009445B4" w:rsidRPr="00DD7CCF" w:rsidRDefault="009445B4" w:rsidP="00025303">
            <w:pPr>
              <w:pStyle w:val="Kpalrs"/>
            </w:pPr>
            <w:r w:rsidRPr="00DD7CCF">
              <w:t xml:space="preserve">Example </w:t>
            </w:r>
            <w:r w:rsidR="00542B66">
              <w:fldChar w:fldCharType="begin"/>
            </w:r>
            <w:r w:rsidR="00542B66">
              <w:instrText xml:space="preserve"> STYLEREF 3 \s </w:instrText>
            </w:r>
            <w:r w:rsidR="00542B66">
              <w:fldChar w:fldCharType="separate"/>
            </w:r>
            <w:r w:rsidR="00110B53">
              <w:rPr>
                <w:noProof/>
              </w:rPr>
              <w:t>9.2.6</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A</w:t>
            </w:r>
            <w:r w:rsidR="00542B66">
              <w:rPr>
                <w:noProof/>
              </w:rPr>
              <w:fldChar w:fldCharType="end"/>
            </w:r>
            <w:r w:rsidRPr="00DD7CCF">
              <w:t>: multiple translations</w:t>
            </w:r>
          </w:p>
        </w:tc>
      </w:tr>
      <w:tr w:rsidR="009445B4" w:rsidRPr="00DD7CCF" w14:paraId="4EC174DC" w14:textId="77777777" w:rsidTr="00837BA5">
        <w:tc>
          <w:tcPr>
            <w:tcW w:w="5000" w:type="pct"/>
          </w:tcPr>
          <w:p w14:paraId="706D7AED" w14:textId="77777777" w:rsidR="009445B4" w:rsidRPr="00DD7CCF" w:rsidRDefault="009445B4"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ocm</w:t>
            </w:r>
            <w:r w:rsidRPr="0046000E">
              <w:rPr>
                <w:rStyle w:val="Codevalue"/>
              </w:rPr>
              <w:t>-Latn"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p>
          <w:p w14:paraId="3311D913" w14:textId="77777777" w:rsidR="009445B4" w:rsidRPr="00DD7CCF" w:rsidRDefault="009445B4"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688AC84F" w14:textId="77777777" w:rsidR="009445B4" w:rsidRPr="00DD7CCF" w:rsidRDefault="009445B4" w:rsidP="009445B4">
      <w:pPr>
        <w:pStyle w:val="Cmsor3"/>
      </w:pPr>
      <w:bookmarkStart w:id="822" w:name="_Ref43990725"/>
      <w:bookmarkStart w:id="823" w:name="_Toc182997152"/>
      <w:r w:rsidRPr="00DD7CCF">
        <w:t>Reproducing a published translation</w:t>
      </w:r>
      <w:bookmarkEnd w:id="822"/>
      <w:bookmarkEnd w:id="823"/>
    </w:p>
    <w:p w14:paraId="2F336FD8" w14:textId="1F59CB5D" w:rsidR="009445B4" w:rsidRPr="00DD7CCF" w:rsidRDefault="009445B4" w:rsidP="009445B4">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110B53">
        <w:t>10.6.2</w:t>
      </w:r>
      <w:r w:rsidRPr="00DD7CCF">
        <w:fldChar w:fldCharType="end"/>
      </w:r>
      <w:r w:rsidRPr="00DD7CCF">
        <w:t>)</w:t>
      </w:r>
    </w:p>
    <w:p w14:paraId="63566F95" w14:textId="455E15A0" w:rsidR="009445B4" w:rsidRPr="00DD7CCF" w:rsidRDefault="009445B4" w:rsidP="009445B4">
      <w:pPr>
        <w:pStyle w:val="Lista2"/>
      </w:pPr>
      <w:r w:rsidRPr="00DD7CCF">
        <w:t xml:space="preserve">to credit a contributor other than the author of a published translation, or to indicate the author of a published translation that you have improved on, attach a credit note </w:t>
      </w:r>
      <w:r w:rsidRPr="00E24F87">
        <w:rPr>
          <w:noProof/>
        </w:rPr>
        <w:t>(</w:t>
      </w:r>
      <w:r w:rsidRPr="00DD7CCF">
        <w:t>§</w:t>
      </w:r>
      <w:r>
        <w:fldChar w:fldCharType="begin"/>
      </w:r>
      <w:r>
        <w:instrText xml:space="preserve"> REF _Ref43990036 \r \h </w:instrText>
      </w:r>
      <w:r>
        <w:fldChar w:fldCharType="separate"/>
      </w:r>
      <w:r w:rsidR="00110B53">
        <w:t>9.2.1</w:t>
      </w:r>
      <w:r>
        <w:fldChar w:fldCharType="end"/>
      </w:r>
      <w:r w:rsidRPr="00DD7CCF">
        <w:t>) to the beginning of the translation</w:t>
      </w:r>
    </w:p>
    <w:p w14:paraId="0603973A" w14:textId="77777777" w:rsidR="009445B4" w:rsidRPr="00DD7CCF" w:rsidRDefault="009445B4" w:rsidP="009445B4">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52CD355B" w14:textId="77777777" w:rsidR="009445B4" w:rsidRPr="00DD7CCF" w:rsidRDefault="009445B4" w:rsidP="009445B4">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2584C11F" w14:textId="77777777" w:rsidR="009445B4" w:rsidRPr="00DD7CCF" w:rsidRDefault="009445B4" w:rsidP="009445B4">
      <w:pPr>
        <w:pStyle w:val="Lista3"/>
      </w:pPr>
      <w:r w:rsidRPr="00DD7CCF">
        <w:t>clarify any such markup within the credit note</w:t>
      </w:r>
    </w:p>
    <w:p w14:paraId="70F18CAA" w14:textId="77777777" w:rsidR="009445B4" w:rsidRPr="00DD7CCF" w:rsidRDefault="009445B4" w:rsidP="009445B4">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7DAE3DC1" w14:textId="04586F85" w:rsidR="009445B4" w:rsidRPr="00DD7CCF" w:rsidRDefault="009445B4" w:rsidP="009445B4">
      <w:pPr>
        <w:pStyle w:val="Lista2"/>
      </w:pPr>
      <w:r w:rsidRPr="00DD7CCF">
        <w:t xml:space="preserve">however, when the element </w:t>
      </w:r>
      <w:r w:rsidRPr="00DD7CCF">
        <w:rPr>
          <w:rStyle w:val="Code"/>
        </w:rPr>
        <w:t>&lt;quote&gt;</w:t>
      </w:r>
      <w:r w:rsidRPr="00DD7CCF">
        <w:t xml:space="preserve"> </w:t>
      </w:r>
      <w:r w:rsidRPr="00E24F87">
        <w:rPr>
          <w:noProof/>
        </w:rPr>
        <w:t>(</w:t>
      </w:r>
      <w:r w:rsidRPr="00DD7CCF">
        <w:t>§</w:t>
      </w:r>
      <w:r w:rsidRPr="00DD7CCF">
        <w:fldChar w:fldCharType="begin"/>
      </w:r>
      <w:r w:rsidRPr="00DD7CCF">
        <w:instrText xml:space="preserve"> REF _Ref43990078 \w \h </w:instrText>
      </w:r>
      <w:r>
        <w:instrText xml:space="preserve"> \* MERGEFORMAT </w:instrText>
      </w:r>
      <w:r w:rsidRPr="00DD7CCF">
        <w:fldChar w:fldCharType="separate"/>
      </w:r>
      <w:r w:rsidR="00110B53">
        <w:t>10.4.4</w:t>
      </w:r>
      <w:r w:rsidRPr="00DD7CCF">
        <w:fldChar w:fldCharType="end"/>
      </w:r>
      <w:r w:rsidRPr="00DD7CCF">
        <w:t>) is used to cite parts of a translation, the original transliteration should be preserved</w:t>
      </w:r>
    </w:p>
    <w:p w14:paraId="208419D0" w14:textId="77777777" w:rsidR="009445B4" w:rsidRPr="00DD7CCF" w:rsidRDefault="009445B4" w:rsidP="009445B4">
      <w:pPr>
        <w:pStyle w:val="Lista"/>
      </w:pPr>
      <w:r w:rsidRPr="005D2B22">
        <w:rPr>
          <w:b/>
          <w:bCs/>
        </w:rPr>
        <w:t>notes attached to a published translation</w:t>
      </w:r>
      <w:r w:rsidRPr="00DD7CCF">
        <w:t xml:space="preserve"> do not have to be reproduced verbatim or in their entirety</w:t>
      </w:r>
    </w:p>
    <w:p w14:paraId="06DF0E6B" w14:textId="545BE9C0" w:rsidR="009445B4" w:rsidRPr="00DD7CCF" w:rsidRDefault="009445B4" w:rsidP="009445B4">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as per §</w:t>
      </w:r>
      <w:r w:rsidRPr="00DD7CCF">
        <w:fldChar w:fldCharType="begin"/>
      </w:r>
      <w:r w:rsidRPr="00DD7CCF">
        <w:instrText xml:space="preserve"> REF _Ref43990036 \w \h </w:instrText>
      </w:r>
      <w:r>
        <w:instrText xml:space="preserve"> \* MERGEFORMAT </w:instrText>
      </w:r>
      <w:r w:rsidRPr="00DD7CCF">
        <w:fldChar w:fldCharType="separate"/>
      </w:r>
      <w:r w:rsidR="00110B53">
        <w:t>9.2.1</w:t>
      </w:r>
      <w:r w:rsidRPr="00DD7CCF">
        <w:fldChar w:fldCharType="end"/>
      </w:r>
      <w:r w:rsidRPr="00DD7CCF">
        <w:t>), therefore any notes that are not reproduced verbatim from the published translation must be attributed explicitly as follows:</w:t>
      </w:r>
    </w:p>
    <w:p w14:paraId="3638C7C8" w14:textId="16F0F0AD" w:rsidR="009445B4" w:rsidRPr="00DD7CCF" w:rsidRDefault="009445B4" w:rsidP="009445B4">
      <w:pPr>
        <w:pStyle w:val="Lista3"/>
      </w:pPr>
      <w:r w:rsidRPr="00DD7CCF">
        <w:t xml:space="preserve">when adding notes of your own,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10B53">
        <w:t>10.6.1</w:t>
      </w:r>
      <w:r w:rsidRPr="00DD7CCF">
        <w:fldChar w:fldCharType="end"/>
      </w:r>
      <w:r w:rsidRPr="00DD7CCF">
        <w:t>) on each such note to encode your authorship</w:t>
      </w:r>
    </w:p>
    <w:p w14:paraId="3B55243D" w14:textId="268583FD" w:rsidR="009445B4" w:rsidRPr="00DD7CCF" w:rsidRDefault="009445B4" w:rsidP="009445B4">
      <w:pPr>
        <w:pStyle w:val="Lista3"/>
      </w:pPr>
      <w:r w:rsidRPr="00DD7CCF">
        <w:t xml:space="preserve">when supplementing a published translation with notes from another source,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10B53">
        <w:t>10.6.1</w:t>
      </w:r>
      <w:r w:rsidRPr="00DD7CCF">
        <w:fldChar w:fldCharType="end"/>
      </w:r>
      <w:r w:rsidRPr="00DD7CCF">
        <w:t xml:space="preserve">) or </w:t>
      </w:r>
      <w:r w:rsidRPr="008525C6">
        <w:rPr>
          <w:rStyle w:val="Codeattribute"/>
        </w:rPr>
        <w:t>@source</w:t>
      </w:r>
      <w:r w:rsidRPr="008525C6">
        <w:t xml:space="preserve"> </w:t>
      </w:r>
      <w:r w:rsidRPr="00E24F87">
        <w:rPr>
          <w:noProof/>
        </w:rPr>
        <w:t>(</w:t>
      </w:r>
      <w:r w:rsidRPr="00DD7CCF">
        <w:t>§</w:t>
      </w:r>
      <w:r w:rsidRPr="00DD7CCF">
        <w:fldChar w:fldCharType="begin"/>
      </w:r>
      <w:r w:rsidRPr="00DD7CCF">
        <w:instrText xml:space="preserve"> REF _Ref43989551 \w \h </w:instrText>
      </w:r>
      <w:r>
        <w:instrText xml:space="preserve"> \* MERGEFORMAT </w:instrText>
      </w:r>
      <w:r w:rsidRPr="00DD7CCF">
        <w:fldChar w:fldCharType="separate"/>
      </w:r>
      <w:r w:rsidR="00110B53">
        <w:t>10.6.2</w:t>
      </w:r>
      <w:r w:rsidRPr="00DD7CCF">
        <w:fldChar w:fldCharType="end"/>
      </w:r>
      <w:r w:rsidRPr="00DD7CCF">
        <w:t>) to assign credit to a project member or to a publication, as applicable</w:t>
      </w:r>
    </w:p>
    <w:p w14:paraId="4C5C172B" w14:textId="0FD88ECD" w:rsidR="009445B4" w:rsidRPr="00DD7CCF" w:rsidRDefault="009445B4" w:rsidP="009445B4">
      <w:pPr>
        <w:pStyle w:val="Lista3"/>
      </w:pPr>
      <w:r w:rsidRPr="00DD7CCF">
        <w:t xml:space="preserve">when paraphrasing notes that are not your own, likewise use </w:t>
      </w:r>
      <w:r w:rsidRPr="008525C6">
        <w:rPr>
          <w:rStyle w:val="Codeattribute"/>
        </w:rPr>
        <w:t>@resp</w:t>
      </w:r>
      <w:r w:rsidRPr="008525C6">
        <w:t xml:space="preserve"> </w:t>
      </w:r>
      <w:r w:rsidRPr="00E24F87">
        <w:rPr>
          <w:noProof/>
        </w:rPr>
        <w:t>(</w:t>
      </w:r>
      <w:r w:rsidRPr="00DD7CCF">
        <w:t>§</w:t>
      </w:r>
      <w:r w:rsidRPr="00DD7CCF">
        <w:fldChar w:fldCharType="begin"/>
      </w:r>
      <w:r w:rsidRPr="00DD7CCF">
        <w:instrText xml:space="preserve"> REF _Ref43989765 \w \h </w:instrText>
      </w:r>
      <w:r>
        <w:instrText xml:space="preserve"> \* MERGEFORMAT </w:instrText>
      </w:r>
      <w:r w:rsidRPr="00DD7CCF">
        <w:fldChar w:fldCharType="separate"/>
      </w:r>
      <w:r w:rsidR="00110B53">
        <w:t>10.6.1</w:t>
      </w:r>
      <w:r w:rsidRPr="00DD7CCF">
        <w:fldChar w:fldCharType="end"/>
      </w:r>
      <w:r w:rsidRPr="00DD7CCF">
        <w:t>) to encode your authorship, and include in your paraphrase an attribution to the original author of the note</w:t>
      </w:r>
    </w:p>
    <w:p w14:paraId="03F1B2C1" w14:textId="77777777" w:rsidR="009445B4" w:rsidRPr="00DD7CCF" w:rsidRDefault="009445B4" w:rsidP="009445B4">
      <w:pPr>
        <w:pStyle w:val="Lista5"/>
      </w:pPr>
      <w:r w:rsidRPr="00DD7CCF">
        <w:t>if that original author is the person to whom the translation as a whole is credited, then this attribution need not include an encoded reference, e.g. “Fleet observes that…”</w:t>
      </w:r>
    </w:p>
    <w:p w14:paraId="6A633954" w14:textId="77777777" w:rsidR="009445B4" w:rsidRPr="00DD7CCF" w:rsidRDefault="009445B4" w:rsidP="009445B4">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7B9B3396" w14:textId="2FEA569F" w:rsidR="009445B4" w:rsidRPr="00DD7CCF" w:rsidRDefault="009445B4" w:rsidP="009445B4">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for example because it is unintelligible or because the original publisher considered a part of the text not worthy of attention), this shall be indicated in your encoding as per §</w:t>
      </w:r>
      <w:r w:rsidRPr="00DD7CCF">
        <w:fldChar w:fldCharType="begin"/>
      </w:r>
      <w:r w:rsidRPr="00DD7CCF">
        <w:instrText xml:space="preserve"> REF _Ref43990112 \w \h </w:instrText>
      </w:r>
      <w:r>
        <w:instrText xml:space="preserve"> \* MERGEFORMAT </w:instrText>
      </w:r>
      <w:r w:rsidRPr="00DD7CCF">
        <w:fldChar w:fldCharType="separate"/>
      </w:r>
      <w:r w:rsidR="00110B53">
        <w:t>9.2.5.5</w:t>
      </w:r>
      <w:r w:rsidRPr="00DD7CCF">
        <w:fldChar w:fldCharType="end"/>
      </w:r>
      <w:r w:rsidRPr="00DD7CCF">
        <w:t>)</w:t>
      </w:r>
    </w:p>
    <w:p w14:paraId="0C170D29" w14:textId="77777777" w:rsidR="009445B4" w:rsidRPr="00DD7CCF" w:rsidRDefault="009445B4" w:rsidP="009445B4">
      <w:pPr>
        <w:pStyle w:val="Lista"/>
      </w:pPr>
      <w:r w:rsidRPr="00DD7CCF">
        <w:t xml:space="preserve">handling </w:t>
      </w:r>
      <w:r w:rsidRPr="005D2B22">
        <w:rPr>
          <w:b/>
          <w:bCs/>
        </w:rPr>
        <w:t>mistakes in a published translation</w:t>
      </w:r>
    </w:p>
    <w:p w14:paraId="6B60A78C" w14:textId="77777777" w:rsidR="009445B4" w:rsidRPr="00DD7CCF" w:rsidRDefault="009445B4" w:rsidP="009445B4">
      <w:pPr>
        <w:pStyle w:val="Lista2"/>
      </w:pPr>
      <w:r w:rsidRPr="00DD7CCF">
        <w:t>it is recommended that you silently correct any obvious typographic errors in a published translation you are reproducing</w:t>
      </w:r>
    </w:p>
    <w:p w14:paraId="760894E6" w14:textId="33F0D800" w:rsidR="009445B4" w:rsidRPr="00DD7CCF" w:rsidRDefault="009445B4" w:rsidP="009445B4">
      <w:pPr>
        <w:pStyle w:val="Lista2"/>
      </w:pPr>
      <w:r w:rsidRPr="00DD7CCF">
        <w:lastRenderedPageBreak/>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Pr="00DD7CCF">
        <w:fldChar w:fldCharType="begin"/>
      </w:r>
      <w:r w:rsidRPr="00DD7CCF">
        <w:instrText xml:space="preserve"> REF _Ref43990147 \w \h </w:instrText>
      </w:r>
      <w:r>
        <w:instrText xml:space="preserve"> \* MERGEFORMAT </w:instrText>
      </w:r>
      <w:r w:rsidRPr="00DD7CCF">
        <w:fldChar w:fldCharType="separate"/>
      </w:r>
      <w:r w:rsidR="00110B53">
        <w:t>9.2.5.4</w:t>
      </w:r>
      <w:r w:rsidRPr="00DD7CCF">
        <w:fldChar w:fldCharType="end"/>
      </w:r>
    </w:p>
    <w:p w14:paraId="168D774C" w14:textId="7E65B545" w:rsidR="00C02B8C" w:rsidRPr="00DD7CCF" w:rsidRDefault="004D2E67" w:rsidP="00EB2024">
      <w:pPr>
        <w:pStyle w:val="Cmsor2"/>
      </w:pPr>
      <w:bookmarkStart w:id="824" w:name="_Ref181352286"/>
      <w:bookmarkStart w:id="825" w:name="_Toc182997153"/>
      <w:r w:rsidRPr="00DD7CCF">
        <w:t xml:space="preserve">The </w:t>
      </w:r>
      <w:r w:rsidR="006733B4" w:rsidRPr="00DD7CCF">
        <w:t>commentary</w:t>
      </w:r>
      <w:bookmarkEnd w:id="820"/>
      <w:bookmarkEnd w:id="824"/>
      <w:bookmarkEnd w:id="825"/>
    </w:p>
    <w:p w14:paraId="4C265382" w14:textId="41ACCC50" w:rsidR="00C02B8C" w:rsidRPr="00DD7CCF" w:rsidRDefault="004D2E67" w:rsidP="00EB2024">
      <w:pPr>
        <w:pStyle w:val="Cmsor3"/>
      </w:pPr>
      <w:bookmarkStart w:id="826" w:name="_5cjqjha8yozn" w:colFirst="0" w:colLast="0"/>
      <w:bookmarkStart w:id="827" w:name="_Toc182997154"/>
      <w:bookmarkEnd w:id="826"/>
      <w:r w:rsidRPr="00DD7CCF">
        <w:t>Overview</w:t>
      </w:r>
      <w:bookmarkEnd w:id="827"/>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1526E7B9"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10B53">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264DC23D" w:rsidR="00C02B8C" w:rsidRPr="00DD7CCF" w:rsidRDefault="004D2E67" w:rsidP="00E2714A">
      <w:pPr>
        <w:pStyle w:val="Lista3"/>
      </w:pPr>
      <w:r w:rsidRPr="00DD7CCF">
        <w:t xml:space="preserve">uncertainty about the location of a </w:t>
      </w:r>
      <w:r w:rsidR="00393FE2">
        <w:t>break in extrinsic structure</w:t>
      </w:r>
      <w:r w:rsidRPr="00DD7CCF">
        <w:t xml:space="preserve"> with respect to restored text </w:t>
      </w:r>
      <w:r w:rsidRPr="00E24F87">
        <w:rPr>
          <w:noProof/>
        </w:rPr>
        <w:t>(</w:t>
      </w:r>
      <w:r w:rsidR="003C3D87" w:rsidRPr="00DD7CCF">
        <w:t>§</w:t>
      </w:r>
      <w:r w:rsidR="00CB56FA">
        <w:fldChar w:fldCharType="begin"/>
      </w:r>
      <w:r w:rsidR="00CB56FA">
        <w:instrText xml:space="preserve"> REF _Ref182580257 \r \h </w:instrText>
      </w:r>
      <w:r w:rsidR="00CB56FA">
        <w:fldChar w:fldCharType="separate"/>
      </w:r>
      <w:r w:rsidR="00110B53">
        <w:t>3.3.3.1</w:t>
      </w:r>
      <w:r w:rsidR="00CB56FA">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6D0E604D"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110B53">
        <w:t>11.2.1</w:t>
      </w:r>
      <w:r w:rsidR="001B68E2" w:rsidRPr="00DD7CCF">
        <w:fldChar w:fldCharType="end"/>
      </w:r>
    </w:p>
    <w:p w14:paraId="037BAB57" w14:textId="7369C043"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110B53">
        <w:t>9.1.7</w:t>
      </w:r>
      <w:r w:rsidR="0082156E" w:rsidRPr="00DD7CCF">
        <w:fldChar w:fldCharType="end"/>
      </w:r>
      <w:r w:rsidRPr="00DD7CCF">
        <w:t>)</w:t>
      </w:r>
    </w:p>
    <w:p w14:paraId="3A68CA19" w14:textId="77777777" w:rsidR="00C02B8C" w:rsidRPr="00DD7CCF" w:rsidRDefault="004D2E67" w:rsidP="00EB2024">
      <w:pPr>
        <w:pStyle w:val="Cmsor3"/>
      </w:pPr>
      <w:bookmarkStart w:id="828" w:name="_lvf2agfolatw" w:colFirst="0" w:colLast="0"/>
      <w:bookmarkStart w:id="829" w:name="_Toc182997155"/>
      <w:bookmarkEnd w:id="828"/>
      <w:r w:rsidRPr="00DD7CCF">
        <w:t>Structure of the commentary and correspondence to the text</w:t>
      </w:r>
      <w:bookmarkEnd w:id="829"/>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proofErr w:type="spellStart"/>
      <w:r w:rsidRPr="00DD7CCF">
        <w:rPr>
          <w:rStyle w:val="Foreign"/>
        </w:rPr>
        <w:t>pāda</w:t>
      </w:r>
      <w:r w:rsidRPr="00DD7CCF">
        <w:t>s</w:t>
      </w:r>
      <w:proofErr w:type="spellEnd"/>
      <w:r w:rsidRPr="00DD7CCF">
        <w:t xml:space="preserve"> or particular words/phrases as and when necessary, spelling out such references in a clear human-readable manner</w:t>
      </w:r>
    </w:p>
    <w:p w14:paraId="2FEDBF59" w14:textId="4F1D244F"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10B53">
        <w:t>9.2.3</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1ACE5262"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110B53">
        <w:t>9.2.3</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15E05487"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110B53">
        <w:t>3.2.2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lastRenderedPageBreak/>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221B6523" w:rsidR="00C02B8C" w:rsidRPr="00DD7CCF" w:rsidRDefault="004D2E67" w:rsidP="00EB2024">
      <w:pPr>
        <w:pStyle w:val="Cmsor2"/>
      </w:pPr>
      <w:bookmarkStart w:id="830" w:name="_l90e8jlwm99j" w:colFirst="0" w:colLast="0"/>
      <w:bookmarkStart w:id="831" w:name="_Ref43978796"/>
      <w:bookmarkStart w:id="832" w:name="_Toc182997156"/>
      <w:bookmarkEnd w:id="830"/>
      <w:r w:rsidRPr="00DD7CCF">
        <w:t xml:space="preserve">The </w:t>
      </w:r>
      <w:r w:rsidR="006733B4" w:rsidRPr="00DD7CCF">
        <w:t>bibliography</w:t>
      </w:r>
      <w:bookmarkEnd w:id="831"/>
      <w:bookmarkEnd w:id="832"/>
    </w:p>
    <w:p w14:paraId="722A8353" w14:textId="1CB7A9BD" w:rsidR="00C02B8C" w:rsidRPr="00DD7CCF" w:rsidRDefault="004D2E67" w:rsidP="00EB2024">
      <w:pPr>
        <w:pStyle w:val="Cmsor3"/>
      </w:pPr>
      <w:bookmarkStart w:id="833" w:name="_h2xigwi2bqlf" w:colFirst="0" w:colLast="0"/>
      <w:bookmarkStart w:id="834" w:name="_Ref74728619"/>
      <w:bookmarkStart w:id="835" w:name="_Toc182997157"/>
      <w:bookmarkEnd w:id="833"/>
      <w:r w:rsidRPr="00DD7CCF">
        <w:t>Overview</w:t>
      </w:r>
      <w:bookmarkEnd w:id="834"/>
      <w:bookmarkEnd w:id="835"/>
    </w:p>
    <w:p w14:paraId="7CCE85FC" w14:textId="77777777" w:rsidR="00C76203" w:rsidRDefault="00C76203" w:rsidP="00C76203">
      <w:pPr>
        <w:pStyle w:val="Lista"/>
      </w:pPr>
      <w:r>
        <w:t>this Guide section is about the bibliography division in your XML editions</w:t>
      </w:r>
    </w:p>
    <w:p w14:paraId="19F70491" w14:textId="5429009A" w:rsidR="00C76203" w:rsidRDefault="00C76203" w:rsidP="00C76203">
      <w:pPr>
        <w:pStyle w:val="Lista2"/>
      </w:pPr>
      <w:r>
        <w:t>the method for citing bibliographic references is discussed in §</w:t>
      </w:r>
      <w:r>
        <w:fldChar w:fldCharType="begin"/>
      </w:r>
      <w:r>
        <w:instrText xml:space="preserve"> REF _Ref43989849 \r \h </w:instrText>
      </w:r>
      <w:r>
        <w:fldChar w:fldCharType="separate"/>
      </w:r>
      <w:r w:rsidR="00110B53">
        <w:t>10.4.5</w:t>
      </w:r>
      <w:r>
        <w:fldChar w:fldCharType="end"/>
      </w:r>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rPr>
      </w:pPr>
      <w:r w:rsidRPr="008840DC">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rPr>
      </w:pPr>
      <w:r w:rsidRPr="008840DC">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EB2024">
      <w:pPr>
        <w:pStyle w:val="Cmsor3"/>
      </w:pPr>
      <w:bookmarkStart w:id="836" w:name="_hp16ctxmuxyv" w:colFirst="0" w:colLast="0"/>
      <w:bookmarkStart w:id="837" w:name="_Ref63676627"/>
      <w:bookmarkStart w:id="838" w:name="_Toc182997158"/>
      <w:bookmarkEnd w:id="836"/>
      <w:r w:rsidRPr="00DD7CCF">
        <w:t>The structured bibliography</w:t>
      </w:r>
      <w:bookmarkEnd w:id="837"/>
      <w:bookmarkEnd w:id="838"/>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1CC2424B" w:rsidR="00C02B8C" w:rsidRPr="00DD7CCF" w:rsidRDefault="004D2E67" w:rsidP="00E2714A">
      <w:pPr>
        <w:pStyle w:val="Lista"/>
      </w:pPr>
      <w:r w:rsidRPr="00DD7CCF">
        <w:t>the secondary bibliography shall contain all other publications</w:t>
      </w:r>
      <w:r w:rsidR="00270CD8">
        <w:t xml:space="preserve"> relevant to the inscription</w:t>
      </w:r>
      <w:r w:rsidRPr="00DD7CCF">
        <w:t>,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291DA116" w:rsidR="00C02B8C"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10B53">
        <w:t>10.4.5</w:t>
      </w:r>
      <w:r w:rsidR="0082156E" w:rsidRPr="00DD7CCF">
        <w:fldChar w:fldCharType="end"/>
      </w:r>
    </w:p>
    <w:p w14:paraId="4E10ADEB" w14:textId="18644833" w:rsidR="0013797B" w:rsidRPr="00DD7CCF" w:rsidRDefault="0013797B" w:rsidP="0013797B">
      <w:pPr>
        <w:pStyle w:val="Lista"/>
      </w:pPr>
      <w:r w:rsidRPr="0013797B">
        <w:t>if you wish to add notes to your structured bibliography, keep in mind that as per §</w:t>
      </w:r>
      <w:r>
        <w:fldChar w:fldCharType="begin"/>
      </w:r>
      <w:r>
        <w:instrText xml:space="preserve"> REF _Ref43989684 \r \h </w:instrText>
      </w:r>
      <w:r>
        <w:fldChar w:fldCharType="separate"/>
      </w:r>
      <w:r w:rsidR="00110B53">
        <w:t>10.4.1</w:t>
      </w:r>
      <w:r>
        <w:fldChar w:fldCharType="end"/>
      </w:r>
      <w:r w:rsidRPr="0013797B">
        <w:t xml:space="preserve">, a </w:t>
      </w:r>
      <w:r w:rsidRPr="00DD7CCF">
        <w:rPr>
          <w:rStyle w:val="Code"/>
        </w:rPr>
        <w:t>&lt;</w:t>
      </w:r>
      <w:r>
        <w:rPr>
          <w:rStyle w:val="Code"/>
        </w:rPr>
        <w:t>note</w:t>
      </w:r>
      <w:r w:rsidRPr="00DD7CCF">
        <w:rPr>
          <w:rStyle w:val="Code"/>
        </w:rPr>
        <w:t>&gt;</w:t>
      </w:r>
      <w:r w:rsidRPr="0013797B">
        <w:t xml:space="preserve"> may only appear as the last child of a </w:t>
      </w:r>
      <w:r w:rsidRPr="00DD7CCF">
        <w:rPr>
          <w:rStyle w:val="Code"/>
        </w:rPr>
        <w:t>&lt;bibl&gt;</w:t>
      </w:r>
      <w:r w:rsidRPr="0013797B">
        <w:t xml:space="preserve"> element, i.e. neither between </w:t>
      </w:r>
      <w:r w:rsidRPr="00DD7CCF">
        <w:rPr>
          <w:rStyle w:val="Code"/>
        </w:rPr>
        <w:t>&lt;bibl&gt;</w:t>
      </w:r>
      <w:r w:rsidRPr="0013797B">
        <w:t xml:space="preserve"> elements, nor at a non-ultimate position within a </w:t>
      </w:r>
      <w:r w:rsidRPr="00DD7CCF">
        <w:rPr>
          <w:rStyle w:val="Code"/>
        </w:rPr>
        <w:t>&lt;bibl&gt;</w:t>
      </w:r>
      <w:r w:rsidRPr="0013797B">
        <w:t xml:space="preserve"> element</w:t>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EB2024">
      <w:pPr>
        <w:pStyle w:val="Cmsor3"/>
      </w:pPr>
      <w:bookmarkStart w:id="839" w:name="_80cu70li1mlm" w:colFirst="0" w:colLast="0"/>
      <w:bookmarkStart w:id="840" w:name="_Ref43989610"/>
      <w:bookmarkStart w:id="841" w:name="_Toc182997159"/>
      <w:bookmarkEnd w:id="839"/>
      <w:r w:rsidRPr="00DD7CCF">
        <w:t>Bibliographic sigla</w:t>
      </w:r>
      <w:bookmarkEnd w:id="840"/>
      <w:bookmarkEnd w:id="841"/>
    </w:p>
    <w:p w14:paraId="4452E8BA" w14:textId="5D5F7027"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49640D">
        <w:fldChar w:fldCharType="begin"/>
      </w:r>
      <w:r w:rsidR="0049640D">
        <w:instrText xml:space="preserve"> REF _Ref61250887 \r \h </w:instrText>
      </w:r>
      <w:r w:rsidR="0049640D">
        <w:fldChar w:fldCharType="separate"/>
      </w:r>
      <w:r w:rsidR="00110B53">
        <w:t>9.1.3</w:t>
      </w:r>
      <w:r w:rsidR="0049640D">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110B53">
        <w:t>9.1.4</w:t>
      </w:r>
      <w:r w:rsidR="00E13ECF">
        <w:fldChar w:fldCharType="end"/>
      </w:r>
      <w:r w:rsidR="00E13ECF" w:rsidRPr="00E13ECF">
        <w:t xml:space="preserve">), </w:t>
      </w:r>
      <w:r w:rsidRPr="00DD7CCF">
        <w:t xml:space="preserve"> the </w:t>
      </w:r>
      <w:r w:rsidR="00E13ECF">
        <w:t xml:space="preserve">full </w:t>
      </w:r>
      <w:r w:rsidRPr="00DD7CCF">
        <w:t xml:space="preserve">citation of </w:t>
      </w:r>
      <w:r w:rsidR="00C76203">
        <w:t xml:space="preserve">each of </w:t>
      </w:r>
      <w:r w:rsidRPr="00DD7CCF">
        <w:t xml:space="preserve">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lastRenderedPageBreak/>
        <w:t xml:space="preserve">this applies regardless of whether the </w:t>
      </w:r>
      <w:r w:rsidR="00E13ECF">
        <w:t xml:space="preserve">full </w:t>
      </w:r>
      <w:r w:rsidRPr="00DD7CCF">
        <w:t>citation is in your primary bibliography or the secondary one</w:t>
      </w:r>
    </w:p>
    <w:p w14:paraId="02A5C499" w14:textId="487989F9" w:rsidR="00C02B8C"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1C78CB6E" w14:textId="77777777" w:rsidR="0013797B" w:rsidRDefault="0013797B" w:rsidP="0013797B">
      <w:pPr>
        <w:pStyle w:val="Lista"/>
      </w:pPr>
      <w:r>
        <w:t>sigla should be kept as short and simple as feasible provided that they are unique within an XML document and reasonably straightforward for the reader to understand</w:t>
      </w:r>
    </w:p>
    <w:p w14:paraId="61210C8E" w14:textId="77777777" w:rsidR="0013797B" w:rsidRDefault="0013797B" w:rsidP="0013797B">
      <w:pPr>
        <w:pStyle w:val="Lista2"/>
      </w:pPr>
      <w:r>
        <w:t>for the sake of clarity, letters of the English alphabet and numbers are preferred in sigla, but symbol characters and letters with diacritics may be used whenever you feel they are necessary</w:t>
      </w:r>
    </w:p>
    <w:p w14:paraId="4BEB9C5F" w14:textId="0F721AEA" w:rsidR="0013797B" w:rsidRDefault="0013797B" w:rsidP="0013797B">
      <w:pPr>
        <w:pStyle w:val="Lista3"/>
      </w:pPr>
      <w:r>
        <w:t xml:space="preserve">except that the characters </w:t>
      </w:r>
      <w:r w:rsidRPr="0013797B">
        <w:rPr>
          <w:rStyle w:val="Codetext"/>
        </w:rPr>
        <w:t>&amp;</w:t>
      </w:r>
      <w:r>
        <w:t xml:space="preserve">, </w:t>
      </w:r>
      <w:r w:rsidRPr="0013797B">
        <w:rPr>
          <w:rStyle w:val="Codetext"/>
        </w:rPr>
        <w:t>&lt;</w:t>
      </w:r>
      <w:r>
        <w:t xml:space="preserve"> and </w:t>
      </w:r>
      <w:r w:rsidRPr="0013797B">
        <w:rPr>
          <w:rStyle w:val="Codetext"/>
        </w:rPr>
        <w:t>&gt;</w:t>
      </w:r>
      <w:r>
        <w:t xml:space="preserve"> must be avoided to avoid error-prone situations (§</w:t>
      </w:r>
      <w:r>
        <w:fldChar w:fldCharType="begin"/>
      </w:r>
      <w:r>
        <w:instrText xml:space="preserve"> REF _Ref43978696 \r \h </w:instrText>
      </w:r>
      <w:r>
        <w:fldChar w:fldCharType="separate"/>
      </w:r>
      <w:r w:rsidR="00110B53">
        <w:t>1.3.3</w:t>
      </w:r>
      <w:r>
        <w:fldChar w:fldCharType="end"/>
      </w:r>
      <w:r>
        <w:t>)</w:t>
      </w:r>
    </w:p>
    <w:p w14:paraId="28DABADC" w14:textId="66FA4E22" w:rsidR="0013797B" w:rsidRDefault="0013797B" w:rsidP="0013797B">
      <w:pPr>
        <w:pStyle w:val="Lista3"/>
      </w:pPr>
      <w:r>
        <w:t xml:space="preserve">the character </w:t>
      </w:r>
      <w:r w:rsidRPr="0013797B">
        <w:rPr>
          <w:rStyle w:val="Codetext"/>
        </w:rPr>
        <w:t>+</w:t>
      </w:r>
      <w:r>
        <w:t xml:space="preserve"> will be transformed to “&amp;” in the display of sigla, and is recommended for the sigla of multi-author editions</w:t>
      </w:r>
    </w:p>
    <w:p w14:paraId="6A3F554C" w14:textId="77777777" w:rsidR="0013797B" w:rsidRDefault="0013797B" w:rsidP="0013797B">
      <w:pPr>
        <w:pStyle w:val="Lista"/>
      </w:pPr>
      <w:r>
        <w:t>here follow some guidelines for creating sigla, but feel free to deviate from these whenever you feel you have good reason to</w:t>
      </w:r>
    </w:p>
    <w:p w14:paraId="1AB83A79" w14:textId="77777777" w:rsidR="0013797B" w:rsidRDefault="0013797B" w:rsidP="0013797B">
      <w:pPr>
        <w:pStyle w:val="Lista2"/>
      </w:pPr>
      <w:r>
        <w:t>generally, use only the initial of the surname of the author</w:t>
      </w:r>
    </w:p>
    <w:p w14:paraId="28A80315" w14:textId="77777777" w:rsidR="0013797B" w:rsidRDefault="0013797B" w:rsidP="0013797B">
      <w:pPr>
        <w:pStyle w:val="Lista3"/>
      </w:pPr>
      <w:r>
        <w:t>e.g. “F” for “Fleet”</w:t>
      </w:r>
    </w:p>
    <w:p w14:paraId="508B0F46" w14:textId="638F85E9" w:rsidR="0013797B" w:rsidRDefault="0013797B" w:rsidP="0013797B">
      <w:pPr>
        <w:pStyle w:val="Lista2"/>
      </w:pPr>
      <w:r>
        <w:t xml:space="preserve">for names beginning with </w:t>
      </w:r>
      <w:proofErr w:type="spellStart"/>
      <w:r>
        <w:t>Sh</w:t>
      </w:r>
      <w:proofErr w:type="spellEnd"/>
      <w:r>
        <w:t>, Ch and aspirates, use only the first initial unless you find this disturbing</w:t>
      </w:r>
    </w:p>
    <w:p w14:paraId="01D5D7AF" w14:textId="77777777" w:rsidR="0013797B" w:rsidRDefault="0013797B" w:rsidP="0013797B">
      <w:pPr>
        <w:pStyle w:val="Lista3"/>
      </w:pPr>
      <w:r>
        <w:t>e.g. “C” for “Chhabra”</w:t>
      </w:r>
    </w:p>
    <w:p w14:paraId="03C01398" w14:textId="77777777" w:rsidR="0013797B" w:rsidRDefault="0013797B" w:rsidP="0013797B">
      <w:pPr>
        <w:pStyle w:val="Lista2"/>
      </w:pPr>
      <w:r>
        <w:t>for publications with more than one author, use the initial of the surname of each author</w:t>
      </w:r>
    </w:p>
    <w:p w14:paraId="7ABC587A" w14:textId="77777777" w:rsidR="0013797B" w:rsidRDefault="0013797B" w:rsidP="0013797B">
      <w:pPr>
        <w:pStyle w:val="Lista3"/>
      </w:pPr>
      <w:r>
        <w:t>it is recommended that you use a + sign between these initials, which will be rendered in display as an &amp; sign</w:t>
      </w:r>
    </w:p>
    <w:p w14:paraId="269B423D" w14:textId="77777777" w:rsidR="0013797B" w:rsidRDefault="0013797B" w:rsidP="0013797B">
      <w:pPr>
        <w:pStyle w:val="Lista3"/>
      </w:pPr>
      <w:r>
        <w:t>e.g. “S+G” for “Sircar and Gai”, displayed as “S&amp;G”</w:t>
      </w:r>
    </w:p>
    <w:p w14:paraId="2D48E784" w14:textId="77777777" w:rsidR="0013797B" w:rsidRDefault="0013797B" w:rsidP="0013797B">
      <w:pPr>
        <w:pStyle w:val="Lista2"/>
      </w:pPr>
      <w:r>
        <w:t>feel free to use more than one initial whenever you find this desirable</w:t>
      </w:r>
    </w:p>
    <w:p w14:paraId="60E6861F" w14:textId="77777777" w:rsidR="0013797B" w:rsidRDefault="0013797B" w:rsidP="0013797B">
      <w:pPr>
        <w:pStyle w:val="Lista2"/>
      </w:pPr>
      <w:r>
        <w:t>additional initials are required (instead of optional) when this serves the purpose of disambiguation</w:t>
      </w:r>
    </w:p>
    <w:p w14:paraId="06B444EF" w14:textId="77777777" w:rsidR="0013797B" w:rsidRDefault="0013797B" w:rsidP="0013797B">
      <w:pPr>
        <w:pStyle w:val="Lista3"/>
      </w:pPr>
      <w:r>
        <w:t>e.g. “DRB” and “RGB” to distinguish “Devadatta Ramakrishna Bhandarkar” from “Ramakrishna Gopal Bhandarkar”</w:t>
      </w:r>
    </w:p>
    <w:p w14:paraId="4CC526FE" w14:textId="77777777" w:rsidR="0013797B" w:rsidRDefault="0013797B" w:rsidP="0013797B">
      <w:pPr>
        <w:pStyle w:val="Lista3"/>
      </w:pPr>
      <w:r>
        <w:t>if initials are not sufficient for disambiguation, include part or whole of the authors’ last names in sigla, as most practicable</w:t>
      </w:r>
    </w:p>
    <w:p w14:paraId="4275B185" w14:textId="77D581A5" w:rsidR="0013797B" w:rsidRDefault="0013797B" w:rsidP="0013797B">
      <w:pPr>
        <w:pStyle w:val="Lista2"/>
      </w:pPr>
      <w:r>
        <w:t>should you need sigla for two or more publications of a single author (or the same combination of authors), add disambiguation to the sigla in the form of a serial number (e.g. “C1”, “C2”) or the year of publication (e.g. “C1911”, “C1913”)</w:t>
      </w:r>
    </w:p>
    <w:p w14:paraId="5666BCAD" w14:textId="22553BBD" w:rsidR="002573BE" w:rsidRPr="00DD7CCF" w:rsidRDefault="0013797B" w:rsidP="0013797B">
      <w:pPr>
        <w:pStyle w:val="Lista2"/>
      </w:pPr>
      <w:r>
        <w:t>for publications that do not have a named author (as is the case with certain journal-type publications, for which see ZG §4.4.2), use the journal abbreviation or, if disambiguation is needed, the journal abbreviation and the year (i.e. the Zotero short title)</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8"/>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33E2D81D" w:rsidR="00F80E90" w:rsidRPr="00DD7CCF" w:rsidRDefault="00F80E90" w:rsidP="00025303">
            <w:pPr>
              <w:pStyle w:val="Kpalrs"/>
            </w:pPr>
            <w:r w:rsidRPr="00DD7CCF">
              <w:t xml:space="preserve">Example </w:t>
            </w:r>
            <w:r w:rsidR="00542B66">
              <w:fldChar w:fldCharType="begin"/>
            </w:r>
            <w:r w:rsidR="00542B66">
              <w:instrText xml:space="preserve"> STYLEREF 3 \s </w:instrText>
            </w:r>
            <w:r w:rsidR="00542B66">
              <w:fldChar w:fldCharType="separate"/>
            </w:r>
            <w:r w:rsidR="00110B53">
              <w:rPr>
                <w:noProof/>
              </w:rPr>
              <w:t>9.4.3</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A</w:t>
            </w:r>
            <w:r w:rsidR="00542B66">
              <w:rPr>
                <w:noProof/>
              </w:rPr>
              <w:fldChar w:fldCharType="end"/>
            </w:r>
            <w:r w:rsidRPr="00DD7CCF">
              <w:t>: bibliographic citation with a siglum, within the primary bibliography</w:t>
            </w:r>
          </w:p>
        </w:tc>
      </w:tr>
      <w:tr w:rsidR="00F80E90" w:rsidRPr="00DD7CCF" w14:paraId="374EE73E" w14:textId="77777777" w:rsidTr="00837BA5">
        <w:tc>
          <w:tcPr>
            <w:tcW w:w="5000" w:type="pct"/>
          </w:tcPr>
          <w:p w14:paraId="38C86D1F" w14:textId="54DBA1C8"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"H"</w:t>
            </w:r>
            <w:r w:rsidRPr="00DD7CCF">
              <w:rPr>
                <w:rStyle w:val="Code"/>
              </w:rPr>
              <w:t>&gt;</w:t>
            </w:r>
          </w:p>
          <w:p w14:paraId="7C0F04EA" w14:textId="4FD5A147" w:rsidR="00837BA5" w:rsidRDefault="00270CD8" w:rsidP="00270CD8">
            <w:pPr>
              <w:pStyle w:val="CodeParagraph"/>
              <w:rPr>
                <w:rStyle w:val="Code"/>
              </w:rPr>
            </w:pPr>
            <w:r>
              <w:rPr>
                <w:rStyle w:val="Code"/>
              </w:rPr>
              <w:t xml:space="preserve">  </w:t>
            </w:r>
            <w:r w:rsidR="00F80E90" w:rsidRPr="00DD7CCF">
              <w:rPr>
                <w:rStyle w:val="Code"/>
              </w:rPr>
              <w:t xml:space="preserve">&lt;ptr </w:t>
            </w:r>
            <w:r w:rsidR="00F80E90" w:rsidRPr="00DD7CCF">
              <w:rPr>
                <w:rStyle w:val="Codeattribute"/>
              </w:rPr>
              <w:t>target</w:t>
            </w:r>
            <w:r w:rsidR="00F80E90" w:rsidRPr="00DD7CCF">
              <w:rPr>
                <w:rStyle w:val="Code"/>
              </w:rPr>
              <w:t>=</w:t>
            </w:r>
            <w:r w:rsidR="00F80E90" w:rsidRPr="0046000E">
              <w:rPr>
                <w:rStyle w:val="Codevalue"/>
              </w:rPr>
              <w:t>"bib:Hultzsch1913-1914_01"</w:t>
            </w:r>
            <w:r w:rsidR="00F80E90" w:rsidRPr="00DD7CCF">
              <w:rPr>
                <w:rStyle w:val="Code"/>
              </w:rPr>
              <w:t>/&gt;</w:t>
            </w:r>
          </w:p>
          <w:p w14:paraId="673C9039" w14:textId="74A5EC97"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"page"</w:t>
            </w:r>
            <w:r w:rsidR="00F80E90" w:rsidRPr="00DD7CCF">
              <w:rPr>
                <w:rStyle w:val="Code"/>
              </w:rPr>
              <w:t>&gt;</w:t>
            </w:r>
            <w:r w:rsidR="00F80E90" w:rsidRPr="00DD7CCF">
              <w:rPr>
                <w:rStyle w:val="Codetext"/>
              </w:rPr>
              <w:t>225-226</w:t>
            </w:r>
            <w:r w:rsidR="00F80E90" w:rsidRPr="00DD7CCF">
              <w:rPr>
                <w:rStyle w:val="Code"/>
              </w:rPr>
              <w:t>&lt;/citedRange&gt;</w:t>
            </w:r>
          </w:p>
          <w:p w14:paraId="1975C76E" w14:textId="68B9AD98" w:rsidR="00837BA5" w:rsidRDefault="00270CD8" w:rsidP="00270CD8">
            <w:pPr>
              <w:pStyle w:val="CodeParagraph"/>
              <w:rPr>
                <w:rStyle w:val="Code"/>
              </w:rPr>
            </w:pPr>
            <w:r>
              <w:rPr>
                <w:rStyle w:val="Code"/>
              </w:rPr>
              <w:t xml:space="preserve">  </w:t>
            </w:r>
            <w:r w:rsidR="00F80E90" w:rsidRPr="00DD7CCF">
              <w:rPr>
                <w:rStyle w:val="Code"/>
              </w:rPr>
              <w:t xml:space="preserve">&lt;citedRange </w:t>
            </w:r>
            <w:r w:rsidR="00F80E90" w:rsidRPr="00DD7CCF">
              <w:rPr>
                <w:rStyle w:val="Codeattribute"/>
              </w:rPr>
              <w:t>unit</w:t>
            </w:r>
            <w:r w:rsidR="00F80E90" w:rsidRPr="00DD7CCF">
              <w:rPr>
                <w:rStyle w:val="Code"/>
              </w:rPr>
              <w:t>=</w:t>
            </w:r>
            <w:r w:rsidR="00F80E90" w:rsidRPr="0046000E">
              <w:rPr>
                <w:rStyle w:val="Codevalue"/>
              </w:rPr>
              <w:t>"item"</w:t>
            </w:r>
            <w:r w:rsidR="00F80E90" w:rsidRPr="00DD7CCF">
              <w:rPr>
                <w:rStyle w:val="Code"/>
              </w:rPr>
              <w:t>&gt;</w:t>
            </w:r>
            <w:r w:rsidR="00F80E90" w:rsidRPr="00DD7CCF">
              <w:rPr>
                <w:rStyle w:val="Codetext"/>
              </w:rPr>
              <w:t>B</w:t>
            </w:r>
            <w:r w:rsidR="00F80E90"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842" w:name="_mjrrg3ve8nta" w:colFirst="0" w:colLast="0"/>
      <w:bookmarkEnd w:id="842"/>
    </w:p>
    <w:tbl>
      <w:tblPr>
        <w:tblStyle w:val="CodeSampleTable"/>
        <w:tblW w:w="5000" w:type="pct"/>
        <w:tblLook w:val="04A0" w:firstRow="1" w:lastRow="0" w:firstColumn="1" w:lastColumn="0" w:noHBand="0" w:noVBand="1"/>
      </w:tblPr>
      <w:tblGrid>
        <w:gridCol w:w="9628"/>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1BA41604" w:rsidR="00D17B6A" w:rsidRPr="00DD7CCF" w:rsidRDefault="00D17B6A" w:rsidP="006F3B68">
            <w:pPr>
              <w:pStyle w:val="Kpalrs"/>
            </w:pPr>
            <w:r w:rsidRPr="00DD7CCF">
              <w:t xml:space="preserve">Example </w:t>
            </w:r>
            <w:r w:rsidR="00542B66">
              <w:fldChar w:fldCharType="begin"/>
            </w:r>
            <w:r w:rsidR="00542B66">
              <w:instrText xml:space="preserve"> STYLEREF 3 \s </w:instrText>
            </w:r>
            <w:r w:rsidR="00542B66">
              <w:fldChar w:fldCharType="separate"/>
            </w:r>
            <w:r w:rsidR="00110B53">
              <w:rPr>
                <w:noProof/>
              </w:rPr>
              <w:t>9.4.3</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B</w:t>
            </w:r>
            <w:r w:rsidR="00542B66">
              <w:rPr>
                <w:noProof/>
              </w:rPr>
              <w:fldChar w:fldCharType="end"/>
            </w:r>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08DA65D4"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EB2024">
      <w:pPr>
        <w:pStyle w:val="Cmsor3"/>
      </w:pPr>
      <w:bookmarkStart w:id="843" w:name="_Ref63676587"/>
      <w:bookmarkStart w:id="844" w:name="_Toc182997160"/>
      <w:r w:rsidRPr="00DD7CCF">
        <w:t>The epigraphic lemma</w:t>
      </w:r>
      <w:bookmarkEnd w:id="843"/>
      <w:bookmarkEnd w:id="844"/>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2C88454E" w:rsidR="00C02B8C" w:rsidRPr="00DD7CCF" w:rsidRDefault="004D2E67" w:rsidP="00E2714A">
      <w:pPr>
        <w:pStyle w:val="Lista2"/>
      </w:pPr>
      <w:r w:rsidRPr="00DD7CCF">
        <w:lastRenderedPageBreak/>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10B53">
        <w:t>10.4.5</w:t>
      </w:r>
      <w:r w:rsidR="0082156E" w:rsidRPr="00DD7CCF">
        <w:fldChar w:fldCharType="end"/>
      </w:r>
      <w:r w:rsidRPr="00DD7CCF">
        <w:t>) for entries pertaining to the study of the text and its translation</w:t>
      </w:r>
    </w:p>
    <w:p w14:paraId="58BD6983" w14:textId="3D812645" w:rsidR="00C02B8C" w:rsidRDefault="004D2E67" w:rsidP="00E2714A">
      <w:pPr>
        <w:pStyle w:val="Lista3"/>
      </w:pPr>
      <w:r w:rsidRPr="00DD7CCF">
        <w:t>these can be copied and pasted from the structured bibliography, then edited as needed and expanded with explanatory text</w:t>
      </w:r>
    </w:p>
    <w:p w14:paraId="1EA5FE02" w14:textId="20BFD4AF" w:rsidR="0013797B" w:rsidRPr="00DD7CCF" w:rsidRDefault="0013797B" w:rsidP="0013797B">
      <w:pPr>
        <w:pStyle w:val="Lista2"/>
      </w:pPr>
      <w:r w:rsidRPr="0013797B">
        <w:t>notes (§</w:t>
      </w:r>
      <w:r>
        <w:fldChar w:fldCharType="begin"/>
      </w:r>
      <w:r>
        <w:instrText xml:space="preserve"> REF _Ref43989684 \r \h </w:instrText>
      </w:r>
      <w:r>
        <w:fldChar w:fldCharType="separate"/>
      </w:r>
      <w:r w:rsidR="00110B53">
        <w:t>10.4.1</w:t>
      </w:r>
      <w:r>
        <w:fldChar w:fldCharType="end"/>
      </w:r>
      <w:r w:rsidRPr="0013797B">
        <w:t xml:space="preserve">) may be used in the epigraphic lemma wherever desired, but if you wish to add a note to a particular bibliographic citation, remember to place the </w:t>
      </w:r>
      <w:r w:rsidRPr="0013797B">
        <w:rPr>
          <w:rStyle w:val="Code"/>
        </w:rPr>
        <w:t>&lt;note&gt;</w:t>
      </w:r>
      <w:r w:rsidRPr="0013797B">
        <w:t xml:space="preserve"> element outside, and immediately after, the </w:t>
      </w:r>
      <w:r w:rsidRPr="0013797B">
        <w:rPr>
          <w:rStyle w:val="Code"/>
        </w:rPr>
        <w:t>&lt;bibl&gt;</w:t>
      </w:r>
      <w:r w:rsidRPr="0013797B">
        <w:t xml:space="preserve"> element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61E94E3D" w14:textId="77777777" w:rsidR="00270CD8" w:rsidRPr="00DD7CCF" w:rsidRDefault="00270CD8" w:rsidP="00270CD8">
      <w:pPr>
        <w:pStyle w:val="Lista2"/>
      </w:pPr>
      <w:r w:rsidRPr="000877CF">
        <w:t>for any publication that includes visual documentation, give a full account of such documentation in the epigraphic lemma (reproduction method, print quality, missing parts, etc.)</w:t>
      </w:r>
    </w:p>
    <w:p w14:paraId="643F2176" w14:textId="77777777" w:rsidR="00270CD8" w:rsidRPr="00DD7CCF" w:rsidRDefault="00270CD8" w:rsidP="00270CD8">
      <w:pPr>
        <w:pStyle w:val="Lista"/>
      </w:pPr>
      <w:r w:rsidRPr="00DD7CCF">
        <w:t xml:space="preserve">if it is known from a publication, or if you are the author of the present edition, include a brief statement of the principal visual documentation </w:t>
      </w:r>
      <w:r>
        <w:t>on which an edition was based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43BFDE99"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110B53">
        <w:t>11.1.2</w:t>
      </w:r>
      <w:r w:rsidR="0082156E" w:rsidRPr="00DD7CCF">
        <w:fldChar w:fldCharType="end"/>
      </w:r>
    </w:p>
    <w:p w14:paraId="1D860451" w14:textId="77777777" w:rsidR="00C02B8C" w:rsidRPr="00DD7CCF" w:rsidRDefault="00F80E90" w:rsidP="00EB2024">
      <w:pPr>
        <w:pStyle w:val="Cmsor3"/>
      </w:pPr>
      <w:bookmarkStart w:id="845" w:name="_v37b3rvxgvz" w:colFirst="0" w:colLast="0"/>
      <w:bookmarkStart w:id="846" w:name="_Toc182997161"/>
      <w:bookmarkEnd w:id="845"/>
      <w:r w:rsidRPr="00DD7CCF">
        <w:t>Full markup example for the</w:t>
      </w:r>
      <w:r w:rsidR="004D2E67" w:rsidRPr="00DD7CCF">
        <w:t xml:space="preserve"> bibliography</w:t>
      </w:r>
      <w:bookmarkEnd w:id="846"/>
    </w:p>
    <w:tbl>
      <w:tblPr>
        <w:tblStyle w:val="CodeSampleTable"/>
        <w:tblW w:w="5000" w:type="pct"/>
        <w:tblLook w:val="04A0" w:firstRow="1" w:lastRow="0" w:firstColumn="1" w:lastColumn="0" w:noHBand="0" w:noVBand="1"/>
      </w:tblPr>
      <w:tblGrid>
        <w:gridCol w:w="9628"/>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1F800C69" w:rsidR="00F80E90" w:rsidRPr="00DD7CCF" w:rsidRDefault="00F80E90" w:rsidP="00025303">
            <w:pPr>
              <w:pStyle w:val="Kpalrs"/>
            </w:pPr>
            <w:r w:rsidRPr="00DD7CCF">
              <w:t xml:space="preserve">Example </w:t>
            </w:r>
            <w:r w:rsidR="00542B66">
              <w:fldChar w:fldCharType="begin"/>
            </w:r>
            <w:r w:rsidR="00542B66">
              <w:instrText xml:space="preserve"> STYLEREF 3 \s </w:instrText>
            </w:r>
            <w:r w:rsidR="00542B66">
              <w:fldChar w:fldCharType="separate"/>
            </w:r>
            <w:r w:rsidR="00110B53">
              <w:rPr>
                <w:noProof/>
              </w:rPr>
              <w:t>9.4.5</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A</w:t>
            </w:r>
            <w:r w:rsidR="00542B66">
              <w:rPr>
                <w:noProof/>
              </w:rPr>
              <w:fldChar w:fldCharType="end"/>
            </w:r>
            <w:r w:rsidRPr="00DD7CCF">
              <w:t>: the bibliography division</w:t>
            </w:r>
          </w:p>
        </w:tc>
      </w:tr>
      <w:tr w:rsidR="00F80E90" w:rsidRPr="00DD7CCF" w14:paraId="75719860" w14:textId="77777777" w:rsidTr="00837BA5">
        <w:tc>
          <w:tcPr>
            <w:tcW w:w="5000" w:type="pct"/>
          </w:tcPr>
          <w:p w14:paraId="6653202D" w14:textId="4D4FCBB8"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009D3F9D" w:rsidRPr="009D3F9D">
              <w:rPr>
                <w:rStyle w:val="Codevalue"/>
              </w:rPr>
              <w:t>08_1870</w:t>
            </w:r>
            <w:r w:rsidRPr="0046000E">
              <w:rPr>
                <w:rStyle w:val="Codevalue"/>
              </w:rPr>
              <w:t>"</w:t>
            </w:r>
            <w:r w:rsidRPr="00DD7CCF">
              <w:rPr>
                <w:rStyle w:val="Code"/>
              </w:rPr>
              <w:t>/&gt;&lt;date&gt;</w:t>
            </w:r>
            <w:r w:rsidRPr="00DD7CCF">
              <w:rPr>
                <w:rStyle w:val="Codetext"/>
              </w:rPr>
              <w:t>1870</w:t>
            </w:r>
            <w:r w:rsidRPr="00DD7CCF">
              <w:rPr>
                <w:rStyle w:val="Code"/>
              </w:rPr>
              <w:t>&lt;/date&gt;&lt;citedRange&gt;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E3D53BB" w:rsidR="00C02B8C" w:rsidRPr="00DD7CCF" w:rsidRDefault="004D2E67" w:rsidP="00EB2024">
      <w:pPr>
        <w:pStyle w:val="Cmsor1"/>
      </w:pPr>
      <w:bookmarkStart w:id="847" w:name="_s2c4wh2r29fy" w:colFirst="0" w:colLast="0"/>
      <w:bookmarkStart w:id="848" w:name="_Ref43990225"/>
      <w:bookmarkStart w:id="849" w:name="_Toc182997162"/>
      <w:bookmarkEnd w:id="847"/>
      <w:r w:rsidRPr="00DD7CCF">
        <w:lastRenderedPageBreak/>
        <w:t xml:space="preserve">Globally </w:t>
      </w:r>
      <w:r w:rsidR="006733B4" w:rsidRPr="00DD7CCF">
        <w:t>available markup outside the edition</w:t>
      </w:r>
      <w:bookmarkEnd w:id="848"/>
      <w:bookmarkEnd w:id="849"/>
    </w:p>
    <w:p w14:paraId="1E387829" w14:textId="3FF05EC2" w:rsidR="00C02B8C" w:rsidRPr="00DD7CCF" w:rsidRDefault="004D2E67" w:rsidP="00EB2024">
      <w:pPr>
        <w:pStyle w:val="Cmsor2"/>
      </w:pPr>
      <w:bookmarkStart w:id="850" w:name="_vn3bfilgag1u" w:colFirst="0" w:colLast="0"/>
      <w:bookmarkStart w:id="851" w:name="_Ref43990337"/>
      <w:bookmarkStart w:id="852" w:name="_Toc182997163"/>
      <w:bookmarkEnd w:id="850"/>
      <w:r w:rsidRPr="00DD7CCF">
        <w:t xml:space="preserve">Editorial </w:t>
      </w:r>
      <w:r w:rsidR="006733B4" w:rsidRPr="00DD7CCF">
        <w:t>markup outside the edition</w:t>
      </w:r>
      <w:bookmarkEnd w:id="851"/>
      <w:bookmarkEnd w:id="852"/>
    </w:p>
    <w:p w14:paraId="77667F0E" w14:textId="08E24147"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110B53">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110B53">
        <w:t>6.4</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110B53">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110B53">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6BC7909E"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110B53">
        <w:t>9.2.5.5</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499B82F1"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20012B">
        <w:fldChar w:fldCharType="begin"/>
      </w:r>
      <w:r w:rsidR="0020012B">
        <w:instrText xml:space="preserve"> REF _Ref182923700 \r \h </w:instrText>
      </w:r>
      <w:r w:rsidR="0020012B">
        <w:fldChar w:fldCharType="separate"/>
      </w:r>
      <w:r w:rsidR="00110B53">
        <w:t>3.3</w:t>
      </w:r>
      <w:r w:rsidR="0020012B">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56275794"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110B53">
        <w:t>3.7</w:t>
      </w:r>
      <w:r w:rsidR="00140B8F" w:rsidRPr="00DD7CCF">
        <w:fldChar w:fldCharType="end"/>
      </w:r>
      <w:r w:rsidRPr="00DD7CCF">
        <w:t>)</w:t>
      </w:r>
    </w:p>
    <w:p w14:paraId="1A9E41D5" w14:textId="4738F59D"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110B53">
        <w:t>5</w:t>
      </w:r>
      <w:r w:rsidR="00140B8F" w:rsidRPr="00DD7CCF">
        <w:fldChar w:fldCharType="end"/>
      </w:r>
      <w:r w:rsidRPr="00DD7CCF">
        <w:t>)</w:t>
      </w:r>
    </w:p>
    <w:p w14:paraId="44505362" w14:textId="202AAC77"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110B53">
        <w:t>5.5</w:t>
      </w:r>
      <w:r w:rsidR="00140B8F" w:rsidRPr="00DD7CCF">
        <w:fldChar w:fldCharType="end"/>
      </w:r>
      <w:r w:rsidRPr="00DD7CCF">
        <w:t>)</w:t>
      </w:r>
    </w:p>
    <w:p w14:paraId="589BA99F" w14:textId="15ACD141"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110B53">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524D9AC4"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10B53">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EB2024">
      <w:pPr>
        <w:pStyle w:val="Cmsor2"/>
      </w:pPr>
      <w:bookmarkStart w:id="853" w:name="_a0ie3m4iw2wx" w:colFirst="0" w:colLast="0"/>
      <w:bookmarkStart w:id="854" w:name="_Toc182997164"/>
      <w:bookmarkEnd w:id="853"/>
      <w:r w:rsidRPr="00DD7CCF">
        <w:t>Formatting</w:t>
      </w:r>
      <w:bookmarkEnd w:id="854"/>
    </w:p>
    <w:p w14:paraId="7EC6277E" w14:textId="2E03FB34" w:rsidR="00C02B8C" w:rsidRPr="00DD7CCF" w:rsidRDefault="004D2E67" w:rsidP="00EB2024">
      <w:pPr>
        <w:pStyle w:val="Cmsor3"/>
      </w:pPr>
      <w:bookmarkStart w:id="855" w:name="_79u3x92o5v7r" w:colFirst="0" w:colLast="0"/>
      <w:bookmarkStart w:id="856" w:name="_Toc182997165"/>
      <w:bookmarkEnd w:id="855"/>
      <w:r w:rsidRPr="00DD7CCF">
        <w:t>Character formatting</w:t>
      </w:r>
      <w:bookmarkEnd w:id="856"/>
    </w:p>
    <w:p w14:paraId="12E608C8" w14:textId="0F4701FB"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110B53">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6B5499">
        <w:rPr>
          <w:rStyle w:val="Lbjegyzet-hivatkozs"/>
        </w:rPr>
        <w:footnoteReference w:id="55"/>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t>for this purpose, only outside the edition</w:t>
      </w:r>
      <w:r w:rsidRPr="006B5499">
        <w:rPr>
          <w:rStyle w:val="Lbjegyzet-hivatkozs"/>
        </w:rPr>
        <w:footnoteReference w:id="56"/>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lastRenderedPageBreak/>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1CA4CB43"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110B53">
        <w:t>10.3.3</w:t>
      </w:r>
      <w:r w:rsidR="0082156E" w:rsidRPr="00DD7CCF">
        <w:fldChar w:fldCharType="end"/>
      </w:r>
      <w:r w:rsidRPr="00DD7CCF">
        <w:t>) required for such text outside the edition</w:t>
      </w:r>
    </w:p>
    <w:p w14:paraId="7177DF88" w14:textId="77777777" w:rsidR="00C02B8C" w:rsidRPr="00DD7CCF" w:rsidRDefault="004D2E67" w:rsidP="00EB2024">
      <w:pPr>
        <w:pStyle w:val="Cmsor3"/>
      </w:pPr>
      <w:bookmarkStart w:id="857" w:name="_w8m7jrrw5g8k" w:colFirst="0" w:colLast="0"/>
      <w:bookmarkStart w:id="858" w:name="_Ref56419954"/>
      <w:bookmarkStart w:id="859" w:name="_Toc182997166"/>
      <w:bookmarkEnd w:id="857"/>
      <w:r w:rsidRPr="00DD7CCF">
        <w:t>Lists</w:t>
      </w:r>
      <w:bookmarkEnd w:id="858"/>
      <w:bookmarkEnd w:id="859"/>
    </w:p>
    <w:p w14:paraId="1EC7478A" w14:textId="6E6EB337" w:rsidR="00C02B8C" w:rsidRDefault="004D2E67" w:rsidP="00E2714A">
      <w:pPr>
        <w:pStyle w:val="Lista"/>
      </w:pPr>
      <w:r w:rsidRPr="00DD7CCF">
        <w:t xml:space="preserve">should you need to format some text as a structured list, the following markup  may be used </w:t>
      </w:r>
      <w:r w:rsidR="00C76203" w:rsidRPr="00C76203">
        <w:t xml:space="preserve">at any point where a </w:t>
      </w:r>
      <w:r w:rsidR="00C76203" w:rsidRPr="00DD7CCF">
        <w:rPr>
          <w:rStyle w:val="Code"/>
        </w:rPr>
        <w:t>&lt;p&gt;</w:t>
      </w:r>
      <w:r w:rsidR="00C76203" w:rsidRPr="00DD7CCF">
        <w:t xml:space="preserve"> </w:t>
      </w:r>
      <w:r w:rsidR="00C76203" w:rsidRPr="00C76203">
        <w:t>element is present, particularly in the commentary, translation or certain parts of the TEI header such as the hand description (§</w:t>
      </w:r>
      <w:r w:rsidR="00C76203">
        <w:fldChar w:fldCharType="begin"/>
      </w:r>
      <w:r w:rsidR="00C76203">
        <w:instrText xml:space="preserve"> REF _Ref43987455 \r \h </w:instrText>
      </w:r>
      <w:r w:rsidR="00C76203">
        <w:fldChar w:fldCharType="separate"/>
      </w:r>
      <w:r w:rsidR="00110B53">
        <w:t>11.2.1</w:t>
      </w:r>
      <w:r w:rsidR="00C76203">
        <w:fldChar w:fldCharType="end"/>
      </w:r>
      <w:r w:rsidR="00C76203" w:rsidRPr="00C76203">
        <w:t>)</w:t>
      </w:r>
    </w:p>
    <w:p w14:paraId="40CD9FF4" w14:textId="1510EDD3" w:rsidR="00061489" w:rsidRPr="00DD7CCF" w:rsidRDefault="00061489" w:rsidP="00061489">
      <w:pPr>
        <w:pStyle w:val="Lista2"/>
      </w:pPr>
      <w:r>
        <w:t>special considerations for the use of lists in the edition division are given in §</w:t>
      </w:r>
      <w:r>
        <w:fldChar w:fldCharType="begin"/>
      </w:r>
      <w:r>
        <w:instrText xml:space="preserve"> REF _Ref168563127 \r \h </w:instrText>
      </w:r>
      <w:r>
        <w:fldChar w:fldCharType="separate"/>
      </w:r>
      <w:r w:rsidR="00110B53">
        <w:t>2.7</w:t>
      </w:r>
      <w:r>
        <w:fldChar w:fldCharType="end"/>
      </w:r>
    </w:p>
    <w:p w14:paraId="2F5819A7" w14:textId="1FAFEBC1" w:rsidR="00C02B8C" w:rsidRPr="00DD7CCF" w:rsidRDefault="004D2E67" w:rsidP="00A25D88">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r w:rsidR="009D3F9D">
        <w:t xml:space="preserve"> </w:t>
      </w:r>
      <w:r w:rsidRPr="00DD7CCF">
        <w:t xml:space="preserve">without any attributes to produce a plain list </w:t>
      </w:r>
      <w:r w:rsidRPr="00E24F87">
        <w:rPr>
          <w:noProof/>
        </w:rPr>
        <w:t>(</w:t>
      </w:r>
      <w:r w:rsidRPr="00DD7CCF">
        <w:t>displayed with each item in a new line and indented)</w:t>
      </w:r>
    </w:p>
    <w:p w14:paraId="739E1B16" w14:textId="77777777" w:rsidR="00C02B8C" w:rsidRPr="00DD7CCF" w:rsidRDefault="004D2E67" w:rsidP="009D3F9D">
      <w:pPr>
        <w:pStyle w:val="Lista2"/>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05072C48" w14:textId="77777777" w:rsidR="009D3F9D" w:rsidRDefault="009D3F9D" w:rsidP="009D3F9D">
      <w:pPr>
        <w:pStyle w:val="Lista"/>
      </w:pPr>
      <w:r>
        <w:t>at present, in addition to the plain list described above, we permit (and can display) the following list variations</w:t>
      </w:r>
    </w:p>
    <w:p w14:paraId="7F3A7EF3" w14:textId="77777777" w:rsidR="009D3F9D" w:rsidRDefault="009D3F9D" w:rsidP="009D3F9D">
      <w:pPr>
        <w:pStyle w:val="Lista2"/>
      </w:pPr>
      <w:r>
        <w:t xml:space="preserve">to create a bulleted list, add </w:t>
      </w:r>
      <w:r w:rsidRPr="009D3F9D">
        <w:rPr>
          <w:rStyle w:val="Codeattribute"/>
        </w:rPr>
        <w:t>@rend</w:t>
      </w:r>
      <w:r w:rsidRPr="0062102A">
        <w:rPr>
          <w:rStyle w:val="Codetext"/>
        </w:rPr>
        <w:t>=</w:t>
      </w:r>
      <w:r w:rsidRPr="009D3F9D">
        <w:rPr>
          <w:rStyle w:val="Codevalue"/>
        </w:rPr>
        <w:t>"bulleted"</w:t>
      </w:r>
      <w:r>
        <w:t xml:space="preserve"> to the </w:t>
      </w:r>
      <w:r w:rsidRPr="009D3F9D">
        <w:rPr>
          <w:rStyle w:val="Code"/>
        </w:rPr>
        <w:t>&lt;list&gt;</w:t>
      </w:r>
      <w:r>
        <w:t xml:space="preserve"> element</w:t>
      </w:r>
    </w:p>
    <w:p w14:paraId="02252458" w14:textId="77777777" w:rsidR="009D3F9D" w:rsidRDefault="009D3F9D" w:rsidP="009D3F9D">
      <w:pPr>
        <w:pStyle w:val="Lista2"/>
      </w:pPr>
      <w:r>
        <w:t xml:space="preserve">to create an auto-numbered list, add </w:t>
      </w:r>
      <w:r w:rsidRPr="009D3F9D">
        <w:rPr>
          <w:rStyle w:val="Codeattribute"/>
        </w:rPr>
        <w:t>@rend</w:t>
      </w:r>
      <w:r w:rsidRPr="0062102A">
        <w:rPr>
          <w:rStyle w:val="Codetext"/>
        </w:rPr>
        <w:t>=</w:t>
      </w:r>
      <w:r w:rsidRPr="009D3F9D">
        <w:rPr>
          <w:rStyle w:val="Codevalue"/>
        </w:rPr>
        <w:t>"numbered"</w:t>
      </w:r>
      <w:r>
        <w:t xml:space="preserve"> to the </w:t>
      </w:r>
      <w:r w:rsidRPr="009D3F9D">
        <w:rPr>
          <w:rStyle w:val="Code"/>
        </w:rPr>
        <w:t>&lt;list&gt;</w:t>
      </w:r>
      <w:r>
        <w:t xml:space="preserve"> element</w:t>
      </w:r>
    </w:p>
    <w:p w14:paraId="1193C39A" w14:textId="19FDBB7E" w:rsidR="009D3F9D" w:rsidRDefault="009D3F9D" w:rsidP="009D3F9D">
      <w:pPr>
        <w:pStyle w:val="Lista2"/>
      </w:pPr>
      <w:r>
        <w:t xml:space="preserve">to create a list with headwords and descriptions (short headwords displayed in bold, each followed by a description or definition displayed in plain face and with a hanging indent), wrap each item in the element </w:t>
      </w:r>
      <w:r w:rsidRPr="009D3F9D">
        <w:rPr>
          <w:rStyle w:val="Code"/>
        </w:rPr>
        <w:t>&lt;label&gt;</w:t>
      </w:r>
      <w:r>
        <w:t xml:space="preserve"> and each description in the element </w:t>
      </w:r>
      <w:r w:rsidRPr="009D3F9D">
        <w:rPr>
          <w:rStyle w:val="Code"/>
        </w:rPr>
        <w:t>&lt;item&gt;</w:t>
      </w:r>
      <w:r>
        <w:t xml:space="preserve">, populating your </w:t>
      </w:r>
      <w:r w:rsidRPr="009D3F9D">
        <w:rPr>
          <w:rStyle w:val="Code"/>
        </w:rPr>
        <w:t>&lt;list&gt;</w:t>
      </w:r>
      <w:r>
        <w:t xml:space="preserve"> container with an alternating sequence of these two elements</w:t>
      </w:r>
    </w:p>
    <w:p w14:paraId="678C8A8E" w14:textId="674FD664" w:rsidR="009D3F9D"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w:t>
      </w:r>
      <w:r w:rsidR="009D3F9D" w:rsidRPr="009D3F9D">
        <w:t xml:space="preserve"> because of potential display complications</w:t>
      </w:r>
    </w:p>
    <w:p w14:paraId="664C9FF0" w14:textId="77501D80" w:rsidR="009D3F9D" w:rsidRPr="00DD7CCF" w:rsidRDefault="009D3F9D" w:rsidP="00A25D88">
      <w:pPr>
        <w:pStyle w:val="Lista2"/>
      </w:pPr>
      <w:r w:rsidRPr="009D3F9D">
        <w:t>please contact the authors and the TEI manager if you feel this, or the use of a different flavour of list, is essential for you</w:t>
      </w:r>
    </w:p>
    <w:p w14:paraId="0109A289" w14:textId="36EE50B9" w:rsidR="00C02B8C" w:rsidRPr="00DD7CCF" w:rsidRDefault="004D2E67" w:rsidP="00EB2024">
      <w:pPr>
        <w:pStyle w:val="Cmsor2"/>
      </w:pPr>
      <w:bookmarkStart w:id="860" w:name="_4euu8urmvkq9" w:colFirst="0" w:colLast="0"/>
      <w:bookmarkStart w:id="861" w:name="_Ref43988770"/>
      <w:bookmarkStart w:id="862" w:name="_Toc182997167"/>
      <w:bookmarkEnd w:id="860"/>
      <w:r w:rsidRPr="00DD7CCF">
        <w:t xml:space="preserve">Encoding </w:t>
      </w:r>
      <w:r w:rsidR="006733B4" w:rsidRPr="00DD7CCF">
        <w:t>language</w:t>
      </w:r>
      <w:bookmarkEnd w:id="861"/>
      <w:bookmarkEnd w:id="862"/>
    </w:p>
    <w:p w14:paraId="69AD1C10" w14:textId="5E0CA162" w:rsidR="00C02B8C" w:rsidRPr="00DD7CCF" w:rsidRDefault="004D2E67" w:rsidP="00EB2024">
      <w:pPr>
        <w:pStyle w:val="Cmsor3"/>
      </w:pPr>
      <w:bookmarkStart w:id="863" w:name="_wp8hx3ov5ccr" w:colFirst="0" w:colLast="0"/>
      <w:bookmarkStart w:id="864" w:name="_Ref43988969"/>
      <w:bookmarkStart w:id="865" w:name="_Toc182997168"/>
      <w:bookmarkEnd w:id="863"/>
      <w:r w:rsidRPr="00DD7CCF">
        <w:t xml:space="preserve">Tagging language with </w:t>
      </w:r>
      <w:r w:rsidR="008525C6" w:rsidRPr="00B30777">
        <w:rPr>
          <w:rStyle w:val="Codeattribute"/>
        </w:rPr>
        <w:t>@xml:</w:t>
      </w:r>
      <w:r w:rsidRPr="00B30777">
        <w:rPr>
          <w:rStyle w:val="Codeattribute"/>
        </w:rPr>
        <w:t>lang</w:t>
      </w:r>
      <w:bookmarkEnd w:id="864"/>
      <w:bookmarkEnd w:id="865"/>
    </w:p>
    <w:p w14:paraId="2D060446" w14:textId="5ADEBE01" w:rsidR="003802C1" w:rsidRDefault="003802C1" w:rsidP="00E2714A">
      <w:pPr>
        <w:pStyle w:val="Lista"/>
      </w:pPr>
      <w:r w:rsidRPr="003802C1">
        <w:t>the language of the contents of an XML element may be specified using the attribute</w:t>
      </w:r>
      <w:r w:rsidR="004D2E67" w:rsidRPr="00DD7CCF">
        <w:t xml:space="preserve"> </w:t>
      </w:r>
      <w:r w:rsidR="008525C6" w:rsidRPr="00B30777">
        <w:rPr>
          <w:rStyle w:val="Codeattribute"/>
        </w:rPr>
        <w:t>@xml:</w:t>
      </w:r>
      <w:r w:rsidR="004D2E67" w:rsidRPr="00B30777">
        <w:rPr>
          <w:rStyle w:val="Codeattribute"/>
        </w:rPr>
        <w:t>lang</w:t>
      </w:r>
    </w:p>
    <w:p w14:paraId="311A77CB" w14:textId="3E7CC91B" w:rsidR="00C02B8C" w:rsidRPr="00DD7CCF" w:rsidRDefault="003802C1" w:rsidP="00E2714A">
      <w:pPr>
        <w:pStyle w:val="Lista"/>
      </w:pPr>
      <w:r w:rsidRPr="003802C1">
        <w:t xml:space="preserve">the permitted value of this attribute shall in our practice be </w:t>
      </w:r>
      <w:r w:rsidRPr="003802C1">
        <w:rPr>
          <w:b/>
          <w:bCs/>
        </w:rPr>
        <w:t>language tags</w:t>
      </w:r>
      <w:r w:rsidRPr="003802C1">
        <w:t xml:space="preserve"> defined by the ISO standard 639-3</w:t>
      </w:r>
      <w:r w:rsidR="004D2E67" w:rsidRPr="006B5499">
        <w:rPr>
          <w:rStyle w:val="Lbjegyzet-hivatkozs"/>
        </w:rPr>
        <w:footnoteReference w:id="57"/>
      </w:r>
    </w:p>
    <w:p w14:paraId="5F726DDA" w14:textId="6B94B768"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110B53">
        <w:t>0</w:t>
      </w:r>
      <w:r w:rsidR="0082156E" w:rsidRPr="00DD7CCF">
        <w:fldChar w:fldCharType="end"/>
      </w:r>
      <w:r w:rsidRPr="00DD7CCF">
        <w:t xml:space="preserve"> of this guide</w:t>
      </w:r>
    </w:p>
    <w:p w14:paraId="43ED2C7F" w14:textId="66DDFF6F" w:rsidR="00C02B8C" w:rsidRPr="00DD7CCF" w:rsidRDefault="004D2E67" w:rsidP="00E2714A">
      <w:pPr>
        <w:pStyle w:val="Lista"/>
      </w:pPr>
      <w:r w:rsidRPr="005D2B22">
        <w:rPr>
          <w:b/>
          <w:bCs/>
        </w:rPr>
        <w:t xml:space="preserve">script </w:t>
      </w:r>
      <w:r w:rsidR="003802C1">
        <w:rPr>
          <w:b/>
          <w:bCs/>
        </w:rPr>
        <w:t>subtags</w:t>
      </w:r>
      <w:r w:rsidRPr="00DD7CCF">
        <w:t xml:space="preserve"> defined by ISO 15924</w:t>
      </w:r>
      <w:r w:rsidRPr="006B5499">
        <w:rPr>
          <w:rStyle w:val="Lbjegyzet-hivatkozs"/>
        </w:rPr>
        <w:footnoteReference w:id="58"/>
      </w:r>
      <w:r w:rsidRPr="00DD7CCF">
        <w:t xml:space="preserve"> are often conjoined to language </w:t>
      </w:r>
      <w:r w:rsidR="003802C1">
        <w:t>tags</w:t>
      </w:r>
      <w:r w:rsidRPr="00DD7CCF">
        <w:t xml:space="preserve"> </w:t>
      </w:r>
      <w:r w:rsidRPr="00E24F87">
        <w:rPr>
          <w:noProof/>
        </w:rPr>
        <w:t>(</w:t>
      </w:r>
      <w:r w:rsidRPr="00DD7CCF">
        <w:t>using a hyphen between the two), but in our practice, this shall be limited to the following</w:t>
      </w:r>
      <w:r w:rsidR="003802C1">
        <w:t>:</w:t>
      </w:r>
    </w:p>
    <w:p w14:paraId="7CD0D7FA" w14:textId="339BAB94" w:rsidR="00C02B8C" w:rsidRPr="00DD7CCF" w:rsidRDefault="004D2E67" w:rsidP="00E2714A">
      <w:pPr>
        <w:pStyle w:val="Lista2"/>
      </w:pPr>
      <w:r w:rsidRPr="00DD7CCF">
        <w:t xml:space="preserve">the language </w:t>
      </w:r>
      <w:r w:rsidR="00A23873">
        <w:t>tag</w:t>
      </w:r>
      <w:r w:rsidRPr="00DD7CCF">
        <w:t xml:space="preserve"> of text originally written in an Indic script and edited in Romanised transliteration shall mandatorily be suffixed with </w:t>
      </w:r>
      <w:r w:rsidRPr="003802C1">
        <w:rPr>
          <w:rStyle w:val="Codevalue"/>
        </w:rPr>
        <w:t>-Latn</w:t>
      </w:r>
    </w:p>
    <w:p w14:paraId="13395110" w14:textId="14988C65" w:rsidR="00C02B8C" w:rsidRPr="00DD7CCF" w:rsidRDefault="004D2E67" w:rsidP="00E2714A">
      <w:pPr>
        <w:pStyle w:val="Lista"/>
      </w:pPr>
      <w:r w:rsidRPr="00DD7CCF">
        <w:t xml:space="preserve">language tags without a script </w:t>
      </w:r>
      <w:r w:rsidR="003802C1">
        <w:t>subtag</w:t>
      </w:r>
      <w:r w:rsidRPr="00DD7CCF">
        <w:t xml:space="preserve"> </w:t>
      </w:r>
      <w:r w:rsidR="003802C1">
        <w:t xml:space="preserve">are </w:t>
      </w:r>
      <w:r w:rsidRPr="00DD7CCF">
        <w:t xml:space="preserve">by default assumed to be in a script </w:t>
      </w:r>
      <w:r w:rsidR="003802C1">
        <w:t xml:space="preserve">typical for </w:t>
      </w:r>
      <w:r w:rsidRPr="00DD7CCF">
        <w:t>the language</w:t>
      </w:r>
    </w:p>
    <w:p w14:paraId="0F1AEB76" w14:textId="77777777" w:rsidR="003802C1" w:rsidRDefault="003802C1" w:rsidP="003802C1">
      <w:pPr>
        <w:pStyle w:val="Lista2"/>
      </w:pPr>
      <w:r>
        <w:t>thus, in our practice, modern languages shall be encoded without a script subtag, including</w:t>
      </w:r>
    </w:p>
    <w:p w14:paraId="16C7CB16" w14:textId="77777777" w:rsidR="003802C1" w:rsidRDefault="003802C1" w:rsidP="003802C1">
      <w:pPr>
        <w:pStyle w:val="Lista3"/>
      </w:pPr>
      <w:r>
        <w:t>modern languages written in some form of the Latin alphabet, such as English and French</w:t>
      </w:r>
    </w:p>
    <w:p w14:paraId="09C6CDD5" w14:textId="77777777" w:rsidR="003802C1" w:rsidRDefault="003802C1" w:rsidP="003802C1">
      <w:pPr>
        <w:pStyle w:val="Lista3"/>
      </w:pPr>
      <w:r>
        <w:t>modern south and southeast Asian languages, when cited in the script typically used for that language</w:t>
      </w:r>
    </w:p>
    <w:p w14:paraId="2AD318C1" w14:textId="77777777" w:rsidR="003802C1" w:rsidRDefault="003802C1" w:rsidP="003802C1">
      <w:pPr>
        <w:pStyle w:val="Lista2"/>
      </w:pPr>
      <w:r>
        <w:lastRenderedPageBreak/>
        <w:t xml:space="preserve">note well that script subtags in the value of </w:t>
      </w:r>
      <w:r w:rsidRPr="003802C1">
        <w:rPr>
          <w:rStyle w:val="Codeattribute"/>
        </w:rPr>
        <w:t>@xml:lang</w:t>
      </w:r>
      <w:r>
        <w:t xml:space="preserve"> encode the script of the </w:t>
      </w:r>
      <w:r w:rsidRPr="003802C1">
        <w:rPr>
          <w:b/>
          <w:bCs/>
        </w:rPr>
        <w:t>contents of the element</w:t>
      </w:r>
      <w:r>
        <w:t xml:space="preserve"> bearing this attribute, and </w:t>
      </w:r>
      <w:r w:rsidRPr="003802C1">
        <w:rPr>
          <w:b/>
          <w:bCs/>
        </w:rPr>
        <w:t>not the original script</w:t>
      </w:r>
      <w:r>
        <w:t xml:space="preserve"> in which transliterated text was written</w:t>
      </w:r>
    </w:p>
    <w:p w14:paraId="3C23420A" w14:textId="7C835CE2" w:rsidR="00C02B8C" w:rsidRPr="00DD7CCF" w:rsidRDefault="003802C1" w:rsidP="00A25D88">
      <w:pPr>
        <w:pStyle w:val="Lista3"/>
      </w:pPr>
      <w:r>
        <w:t>the encoding of the original script, applicable only to the edition division, is covered in §</w:t>
      </w:r>
      <w:r w:rsidR="00DD5901">
        <w:fldChar w:fldCharType="begin"/>
      </w:r>
      <w:r w:rsidR="00DD5901">
        <w:instrText xml:space="preserve"> REF _Ref43985361 \r \h </w:instrText>
      </w:r>
      <w:r w:rsidR="00DD5901">
        <w:fldChar w:fldCharType="separate"/>
      </w:r>
      <w:r w:rsidR="00110B53">
        <w:t>7.5.5</w:t>
      </w:r>
      <w:r w:rsidR="00DD5901">
        <w:fldChar w:fldCharType="end"/>
      </w:r>
    </w:p>
    <w:p w14:paraId="2FA95BB7" w14:textId="77777777" w:rsidR="00C02B8C" w:rsidRPr="00DD7CCF" w:rsidRDefault="004D2E67" w:rsidP="00EB2024">
      <w:pPr>
        <w:pStyle w:val="Cmsor3"/>
      </w:pPr>
      <w:bookmarkStart w:id="866" w:name="_xs33sh2oghy" w:colFirst="0" w:colLast="0"/>
      <w:bookmarkStart w:id="867" w:name="_Ref43990600"/>
      <w:bookmarkStart w:id="868" w:name="_Toc182997169"/>
      <w:bookmarkEnd w:id="866"/>
      <w:r w:rsidRPr="00DD7CCF">
        <w:t>Tagging language in pre-existing containers</w:t>
      </w:r>
      <w:bookmarkEnd w:id="867"/>
      <w:bookmarkEnd w:id="868"/>
    </w:p>
    <w:p w14:paraId="0F304C68" w14:textId="501A1B91"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110B53">
        <w:t>1.4</w:t>
      </w:r>
      <w:r w:rsidR="00284D70" w:rsidRPr="00DD7CCF">
        <w:fldChar w:fldCharType="end"/>
      </w:r>
      <w:r w:rsidRPr="00DD7CCF">
        <w:t xml:space="preserve">) of the entire XML document specifies English as the language of the document, and this is understood to apply to all </w:t>
      </w:r>
      <w:r w:rsidR="00DD5901">
        <w:t>descendant</w:t>
      </w:r>
      <w:r w:rsidRPr="00DD7CCF">
        <w:t xml:space="preserve">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0D1BEACF" w:rsidR="00C02B8C" w:rsidRDefault="004D2E67" w:rsidP="00E2714A">
      <w:pPr>
        <w:pStyle w:val="Lista2"/>
      </w:pPr>
      <w:r w:rsidRPr="00DD7CCF">
        <w:t xml:space="preserve">the edition division must </w:t>
      </w:r>
      <w:r w:rsidR="00DD5901">
        <w:t xml:space="preserve">normally </w:t>
      </w:r>
      <w:r w:rsidRPr="00DD7CCF">
        <w:t>be set to the language of the original text</w:t>
      </w:r>
    </w:p>
    <w:p w14:paraId="030BC013" w14:textId="66E8BE34" w:rsidR="00DD5901" w:rsidRPr="00DD7CCF" w:rsidRDefault="00DD5901" w:rsidP="00DD5901">
      <w:pPr>
        <w:pStyle w:val="Lista3"/>
      </w:pPr>
      <w:r w:rsidRPr="00DD5901">
        <w:t>see §</w:t>
      </w:r>
      <w:r w:rsidR="00270CD8">
        <w:fldChar w:fldCharType="begin"/>
      </w:r>
      <w:r w:rsidR="00270CD8">
        <w:instrText xml:space="preserve"> REF _Ref148532549 \r \h </w:instrText>
      </w:r>
      <w:r w:rsidR="00270CD8">
        <w:fldChar w:fldCharType="separate"/>
      </w:r>
      <w:r w:rsidR="00110B53">
        <w:t>7.2</w:t>
      </w:r>
      <w:r w:rsidR="00270CD8">
        <w:fldChar w:fldCharType="end"/>
      </w:r>
      <w:r w:rsidRPr="00DD5901">
        <w:t xml:space="preserve"> for detailed instructions on language encoding within the edition</w:t>
      </w:r>
    </w:p>
    <w:p w14:paraId="06E3AE14" w14:textId="668D67E3" w:rsidR="00C02B8C" w:rsidRPr="00DD7CCF" w:rsidRDefault="004D2E67" w:rsidP="00E2714A">
      <w:pPr>
        <w:pStyle w:val="Lista2"/>
      </w:pPr>
      <w:r w:rsidRPr="00DD7CCF">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10B53">
        <w:t>9.2.1</w:t>
      </w:r>
      <w:r w:rsidR="009430EC" w:rsidRPr="00DD7CCF">
        <w:fldChar w:fldCharType="end"/>
      </w:r>
      <w:r w:rsidRPr="00DD7CCF">
        <w:t xml:space="preserve">) </w:t>
      </w:r>
      <w:r w:rsidR="00592239" w:rsidRPr="00592239">
        <w:t>unless it is English, in which case no language attribute should be added to the translation division</w:t>
      </w:r>
    </w:p>
    <w:p w14:paraId="6799D7CE" w14:textId="268F6552" w:rsidR="00C02B8C" w:rsidRPr="00DD7CCF" w:rsidRDefault="004D2E67" w:rsidP="00E2714A">
      <w:pPr>
        <w:pStyle w:val="Lista2"/>
      </w:pPr>
      <w:r w:rsidRPr="00DD7CCF">
        <w:t xml:space="preserve">similarly, smaller structural units </w:t>
      </w:r>
      <w:r w:rsidRPr="00E24F87">
        <w:rPr>
          <w:noProof/>
        </w:rPr>
        <w:t>(</w:t>
      </w:r>
      <w:r w:rsidRPr="00DD7CCF">
        <w:t xml:space="preserve">e.g. </w:t>
      </w:r>
      <w:r w:rsidRPr="00DD7CCF">
        <w:rPr>
          <w:rStyle w:val="Code"/>
        </w:rPr>
        <w:t>&lt;note&gt;</w:t>
      </w:r>
      <w:r w:rsidR="00DD5901">
        <w:t>,</w:t>
      </w:r>
      <w:r w:rsidRPr="00DD7CCF">
        <w:t xml:space="preserve"> </w:t>
      </w:r>
      <w:r w:rsidRPr="00DD7CCF">
        <w:rPr>
          <w:rStyle w:val="Code"/>
        </w:rPr>
        <w:t>&lt;p&gt;</w:t>
      </w:r>
      <w:r w:rsidR="00DD5901">
        <w:t xml:space="preserve"> and </w:t>
      </w:r>
      <w:r w:rsidR="00DD5901" w:rsidRPr="00DD7CCF">
        <w:rPr>
          <w:rStyle w:val="Code"/>
        </w:rPr>
        <w:t>&lt;</w:t>
      </w:r>
      <w:r w:rsidR="00DD5901">
        <w:rPr>
          <w:rStyle w:val="Code"/>
        </w:rPr>
        <w:t>q</w:t>
      </w:r>
      <w:r w:rsidR="00DD5901" w:rsidRPr="00DD7CCF">
        <w:rPr>
          <w:rStyle w:val="Code"/>
        </w:rPr>
        <w:t>&gt;</w:t>
      </w:r>
      <w:r w:rsidRPr="00DD7CCF">
        <w:t>) may be set to a particular language as and when applicable</w:t>
      </w:r>
    </w:p>
    <w:p w14:paraId="13F8EFED" w14:textId="77777777" w:rsidR="00C02B8C" w:rsidRPr="00DD7CCF" w:rsidRDefault="004D2E67" w:rsidP="00EB2024">
      <w:pPr>
        <w:pStyle w:val="Cmsor3"/>
      </w:pPr>
      <w:bookmarkStart w:id="869" w:name="_6pkkdwn5pxyn" w:colFirst="0" w:colLast="0"/>
      <w:bookmarkStart w:id="870" w:name="_Ref43986658"/>
      <w:bookmarkStart w:id="871" w:name="_Toc182997170"/>
      <w:bookmarkEnd w:id="869"/>
      <w:r w:rsidRPr="00DD7CCF">
        <w:t>Tagging foreign languages outside the edition</w:t>
      </w:r>
      <w:bookmarkEnd w:id="870"/>
      <w:bookmarkEnd w:id="871"/>
    </w:p>
    <w:p w14:paraId="501914C3" w14:textId="0CAC5F30"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r w:rsidR="003F3732" w:rsidRPr="003F3732">
        <w:t xml:space="preserve"> in parts of the XML file outside the edition division</w:t>
      </w:r>
    </w:p>
    <w:p w14:paraId="6D3E697C" w14:textId="34B39508" w:rsidR="00C02B8C" w:rsidRPr="00DD7CCF" w:rsidRDefault="004D2E67" w:rsidP="00E2714A">
      <w:pPr>
        <w:pStyle w:val="Lista2"/>
      </w:pPr>
      <w:r w:rsidRPr="00DD7CCF">
        <w:t xml:space="preserve">see </w:t>
      </w:r>
      <w:r w:rsidR="003C3D87" w:rsidRPr="00DD7CCF">
        <w:t>§</w:t>
      </w:r>
      <w:r w:rsidR="00270CD8">
        <w:fldChar w:fldCharType="begin"/>
      </w:r>
      <w:r w:rsidR="00270CD8">
        <w:instrText xml:space="preserve"> REF _Ref148532549 \r \h </w:instrText>
      </w:r>
      <w:r w:rsidR="00270CD8">
        <w:fldChar w:fldCharType="separate"/>
      </w:r>
      <w:r w:rsidR="00110B53">
        <w:t>7.2</w:t>
      </w:r>
      <w:r w:rsidR="00270CD8">
        <w:fldChar w:fldCharType="end"/>
      </w:r>
      <w:r w:rsidRPr="00DD7CCF">
        <w:t xml:space="preserve"> about tagging language within the edition</w:t>
      </w:r>
    </w:p>
    <w:p w14:paraId="0E61A26D" w14:textId="2660264F"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110B53">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7E2FC2E" w14:textId="6FB51128" w:rsidR="003F3732" w:rsidRDefault="003F3732" w:rsidP="003F3732">
      <w:pPr>
        <w:pStyle w:val="Lista"/>
      </w:pPr>
      <w:r w:rsidRPr="00B30777">
        <w:rPr>
          <w:rStyle w:val="Codeattribute"/>
        </w:rPr>
        <w:t>@xml:lang</w:t>
      </w:r>
      <w:r>
        <w:t xml:space="preserve"> (with the appropriate language tag as its value) </w:t>
      </w:r>
      <w:r w:rsidRPr="003F3732">
        <w:rPr>
          <w:b/>
          <w:bCs/>
        </w:rPr>
        <w:t>is mandatory</w:t>
      </w:r>
      <w:r>
        <w:t xml:space="preserve"> for words or phrases cited </w:t>
      </w:r>
      <w:r w:rsidRPr="003F3732">
        <w:rPr>
          <w:b/>
          <w:bCs/>
        </w:rPr>
        <w:t>in a modern language</w:t>
      </w:r>
      <w:r>
        <w:t xml:space="preserve"> other than that of the surrounding text (e.g. a French quotation in an English commentary)</w:t>
      </w:r>
    </w:p>
    <w:p w14:paraId="7AEF36DC" w14:textId="41A8470D" w:rsidR="003F3732" w:rsidRDefault="003F3732" w:rsidP="003F3732">
      <w:pPr>
        <w:pStyle w:val="Lista2"/>
      </w:pPr>
      <w:r>
        <w:t xml:space="preserve">however, do not overdo the tagging of modern foreign words: e.g. French or Latin loanwords commonly used in English should not be tagged as </w:t>
      </w:r>
      <w:r w:rsidRPr="003F3732">
        <w:rPr>
          <w:rStyle w:val="Code"/>
        </w:rPr>
        <w:t>&lt;foreign&gt;</w:t>
      </w:r>
      <w:r>
        <w:t xml:space="preserve"> at all</w:t>
      </w:r>
    </w:p>
    <w:p w14:paraId="6FBA960F" w14:textId="140A6E37" w:rsidR="003F3732" w:rsidRDefault="003F3732" w:rsidP="003F3732">
      <w:pPr>
        <w:pStyle w:val="Lista2"/>
      </w:pPr>
      <w:r w:rsidRPr="003F3732">
        <w:t xml:space="preserve">if you use transliteration to cite a modern language that normally uses a non-Latin script, the subtag </w:t>
      </w:r>
      <w:r w:rsidRPr="003802C1">
        <w:rPr>
          <w:rStyle w:val="Codevalue"/>
        </w:rPr>
        <w:t>-Latn</w:t>
      </w:r>
      <w:r w:rsidRPr="003F3732">
        <w:t xml:space="preserve"> must be added to the language tag as per §</w:t>
      </w:r>
      <w:r>
        <w:fldChar w:fldCharType="begin"/>
      </w:r>
      <w:r>
        <w:instrText xml:space="preserve"> REF _Ref43988969 \r \h </w:instrText>
      </w:r>
      <w:r>
        <w:fldChar w:fldCharType="separate"/>
      </w:r>
      <w:r w:rsidR="00110B53">
        <w:t>10.3.1</w:t>
      </w:r>
      <w:r>
        <w:fldChar w:fldCharType="end"/>
      </w:r>
    </w:p>
    <w:p w14:paraId="4BBE1316" w14:textId="2F6FE140" w:rsidR="003F3732" w:rsidRDefault="003F3732" w:rsidP="003F3732">
      <w:pPr>
        <w:pStyle w:val="Lista"/>
      </w:pPr>
      <w:r w:rsidRPr="00B30777">
        <w:rPr>
          <w:rStyle w:val="Codeattribute"/>
        </w:rPr>
        <w:t>@xml:lang</w:t>
      </w:r>
      <w:r>
        <w:t xml:space="preserve"> </w:t>
      </w:r>
      <w:r w:rsidRPr="003F3732">
        <w:rPr>
          <w:b/>
          <w:bCs/>
        </w:rPr>
        <w:t>is not mandatory</w:t>
      </w:r>
      <w:r>
        <w:t xml:space="preserve"> for words or phrases </w:t>
      </w:r>
      <w:r w:rsidRPr="003F3732">
        <w:rPr>
          <w:b/>
          <w:bCs/>
        </w:rPr>
        <w:t>in a language of study</w:t>
      </w:r>
      <w:r>
        <w:t xml:space="preserve"> cited (tagged as </w:t>
      </w:r>
      <w:r w:rsidRPr="003F3732">
        <w:rPr>
          <w:rStyle w:val="Code"/>
        </w:rPr>
        <w:t>&lt;foreign&gt;</w:t>
      </w:r>
      <w:r>
        <w:t>) in a modern-language context</w:t>
      </w:r>
    </w:p>
    <w:p w14:paraId="55EF1BE4" w14:textId="1A893B90" w:rsidR="003F3732" w:rsidRDefault="003F3732" w:rsidP="003F3732">
      <w:pPr>
        <w:pStyle w:val="Lista2"/>
      </w:pPr>
      <w:r w:rsidRPr="00B30777">
        <w:rPr>
          <w:rStyle w:val="Codeattribute"/>
        </w:rPr>
        <w:t>@xml:lang</w:t>
      </w:r>
      <w:r>
        <w:t xml:space="preserve"> is counter-recommended (to reduce code clutter at the cost of some loss of machine-actionable rigour) for text cited in the language of a monolingual inscription (i.e. that encoded for the edition division), including</w:t>
      </w:r>
    </w:p>
    <w:p w14:paraId="510DDF0E" w14:textId="7975E1FB" w:rsidR="003F3732" w:rsidRDefault="003F3732" w:rsidP="003F3732">
      <w:pPr>
        <w:pStyle w:val="Lista3"/>
      </w:pPr>
      <w:r>
        <w:t xml:space="preserve">citations from the inscription in a translation, commentary or note (including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1C330523" w14:textId="77777777" w:rsidR="003F3732" w:rsidRDefault="003F3732" w:rsidP="003F3732">
      <w:pPr>
        <w:pStyle w:val="Lista3"/>
      </w:pPr>
      <w:r>
        <w:t>strings of text that are not meaningful in and of themselves, such as</w:t>
      </w:r>
    </w:p>
    <w:p w14:paraId="6C58DC84" w14:textId="52E11F6F" w:rsidR="003F3732" w:rsidRDefault="003F3732" w:rsidP="003F3732">
      <w:pPr>
        <w:pStyle w:val="Lista4"/>
      </w:pPr>
      <w:r>
        <w:t xml:space="preserve">single (transliterated)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281094C3" w14:textId="3247DD4D" w:rsidR="003F3732" w:rsidRDefault="003F3732" w:rsidP="003F3732">
      <w:pPr>
        <w:pStyle w:val="Lista4"/>
      </w:pPr>
      <w:r>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360DD4ED" w14:textId="3CA764D1" w:rsidR="003F3732" w:rsidRDefault="003F3732" w:rsidP="0079360D">
      <w:pPr>
        <w:pStyle w:val="Lista3"/>
      </w:pPr>
      <w:r>
        <w:t xml:space="preserve">in each of these cases, using </w:t>
      </w:r>
      <w:r w:rsidRPr="00B30777">
        <w:rPr>
          <w:rStyle w:val="Codeattribute"/>
        </w:rPr>
        <w:t>@xml:lang</w:t>
      </w:r>
      <w:r>
        <w:t xml:space="preserve"> is not expressly prohibited, and you may choose to do so in any situation where you feel that the ambiguity arising from the lack of such encoding would be detrimental to the understanding of your work</w:t>
      </w:r>
    </w:p>
    <w:p w14:paraId="6F2D0EE9" w14:textId="77777777" w:rsidR="00C02B8C" w:rsidRPr="00DD7CCF" w:rsidRDefault="008525C6" w:rsidP="0079360D">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79360D">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423CB269" w:rsidR="00C02B8C" w:rsidRDefault="003F3732" w:rsidP="0079360D">
      <w:pPr>
        <w:pStyle w:val="Lista3"/>
      </w:pPr>
      <w:r w:rsidRPr="003F3732">
        <w:t>for text cited in one of the languages</w:t>
      </w:r>
      <w:r>
        <w:t xml:space="preserve"> </w:t>
      </w:r>
      <w:r w:rsidR="004D2E67" w:rsidRPr="00DD7CCF">
        <w:t xml:space="preserve">of a multilingual inscription </w:t>
      </w:r>
      <w:r w:rsidR="004D2E67" w:rsidRPr="00E24F87">
        <w:rPr>
          <w:noProof/>
        </w:rPr>
        <w:t>(</w:t>
      </w:r>
      <w:r w:rsidR="004D2E67" w:rsidRPr="00DD7CCF">
        <w:t>i.e. those encoded for certain textpart divisions or smaller sections of the edition)</w:t>
      </w:r>
    </w:p>
    <w:p w14:paraId="2D135500" w14:textId="0EBB271E" w:rsidR="00D3108A" w:rsidRDefault="00D3108A" w:rsidP="0079360D">
      <w:pPr>
        <w:pStyle w:val="Lista3"/>
      </w:pPr>
      <w:r w:rsidRPr="00D3108A">
        <w:lastRenderedPageBreak/>
        <w:t>for terms cited in a dictionary reference (§</w:t>
      </w:r>
      <w:r>
        <w:fldChar w:fldCharType="begin"/>
      </w:r>
      <w:r>
        <w:instrText xml:space="preserve"> REF _Ref43989849 \r \h </w:instrText>
      </w:r>
      <w:r>
        <w:fldChar w:fldCharType="separate"/>
      </w:r>
      <w:r w:rsidR="00110B53">
        <w:t>10.4.5</w:t>
      </w:r>
      <w:r>
        <w:fldChar w:fldCharType="end"/>
      </w:r>
      <w:r w:rsidRPr="00D3108A">
        <w:t>)</w:t>
      </w:r>
    </w:p>
    <w:p w14:paraId="53D408CF" w14:textId="56F855B7" w:rsidR="0079360D" w:rsidRDefault="0079360D" w:rsidP="00A25D88">
      <w:pPr>
        <w:pStyle w:val="Lista2"/>
      </w:pPr>
      <w:r>
        <w:t xml:space="preserve">when you choose to use </w:t>
      </w:r>
      <w:r w:rsidRPr="00B30777">
        <w:rPr>
          <w:rStyle w:val="Codeattribute"/>
        </w:rPr>
        <w:t>@xml:lang</w:t>
      </w:r>
      <w:r>
        <w:t xml:space="preserve"> in any of these non-mandatory cases, do not forget to include </w:t>
      </w:r>
      <w:r w:rsidRPr="003F3732">
        <w:t xml:space="preserve">the subtag </w:t>
      </w:r>
      <w:r w:rsidRPr="003802C1">
        <w:rPr>
          <w:rStyle w:val="Codevalue"/>
        </w:rPr>
        <w:t>-Latn</w:t>
      </w:r>
      <w:r w:rsidRPr="003F3732">
        <w:t xml:space="preserve"> as per §</w:t>
      </w:r>
      <w:r>
        <w:fldChar w:fldCharType="begin"/>
      </w:r>
      <w:r>
        <w:instrText xml:space="preserve"> REF _Ref43988969 \r \h </w:instrText>
      </w:r>
      <w:r>
        <w:fldChar w:fldCharType="separate"/>
      </w:r>
      <w:r w:rsidR="00110B53">
        <w:t>10.3.1</w:t>
      </w:r>
      <w:r>
        <w:fldChar w:fldCharType="end"/>
      </w:r>
    </w:p>
    <w:p w14:paraId="6106CE29" w14:textId="7D4A8CEC" w:rsidR="00BD4ADC" w:rsidRDefault="00BD4ADC" w:rsidP="00BD4ADC">
      <w:pPr>
        <w:pStyle w:val="Lista"/>
      </w:pPr>
      <w:r>
        <w:t xml:space="preserve">the encoding of the original script with </w:t>
      </w:r>
      <w:r w:rsidRPr="00BD4ADC">
        <w:rPr>
          <w:rStyle w:val="Codeattribute"/>
        </w:rPr>
        <w:t>@rendition</w:t>
      </w:r>
      <w:r>
        <w:t xml:space="preserve"> (§</w:t>
      </w:r>
      <w:r>
        <w:fldChar w:fldCharType="begin"/>
      </w:r>
      <w:r>
        <w:instrText xml:space="preserve"> REF _Ref43985361 \r \h </w:instrText>
      </w:r>
      <w:r>
        <w:fldChar w:fldCharType="separate"/>
      </w:r>
      <w:r w:rsidR="00110B53">
        <w:t>7.5.5</w:t>
      </w:r>
      <w:r>
        <w:fldChar w:fldCharType="end"/>
      </w:r>
      <w:r>
        <w:t>) should generally be avoided when citing text in a modern-language context</w:t>
      </w:r>
    </w:p>
    <w:p w14:paraId="3ED49332" w14:textId="08856624" w:rsidR="00BD4ADC" w:rsidRPr="00DD7CCF" w:rsidRDefault="00BD4ADC" w:rsidP="00BD4ADC">
      <w:pPr>
        <w:pStyle w:val="Lista"/>
      </w:pPr>
      <w:r>
        <w:t>but when text from an inscription is cited with full editorial markup for the sake of complete accuracy (§</w:t>
      </w:r>
      <w:r>
        <w:fldChar w:fldCharType="begin"/>
      </w:r>
      <w:r>
        <w:instrText xml:space="preserve"> REF _Ref43990337 \r \h </w:instrText>
      </w:r>
      <w:r>
        <w:fldChar w:fldCharType="separate"/>
      </w:r>
      <w:r w:rsidR="00110B53">
        <w:t>10.1</w:t>
      </w:r>
      <w:r>
        <w:fldChar w:fldCharType="end"/>
      </w:r>
      <w:r>
        <w:t>), then such encoding may also be retained</w:t>
      </w:r>
    </w:p>
    <w:p w14:paraId="59EB29A8" w14:textId="282195D2" w:rsidR="00C02B8C" w:rsidRPr="00DD7CCF" w:rsidRDefault="004D2E67" w:rsidP="00EB2024">
      <w:pPr>
        <w:pStyle w:val="Cmsor2"/>
      </w:pPr>
      <w:bookmarkStart w:id="872" w:name="_yj9mfyez22i9" w:colFirst="0" w:colLast="0"/>
      <w:bookmarkStart w:id="873" w:name="_Toc182997171"/>
      <w:bookmarkEnd w:id="872"/>
      <w:r w:rsidRPr="00DD7CCF">
        <w:t xml:space="preserve">Notes, </w:t>
      </w:r>
      <w:r w:rsidR="006733B4" w:rsidRPr="00DD7CCF">
        <w:t>quotations and references</w:t>
      </w:r>
      <w:bookmarkEnd w:id="873"/>
    </w:p>
    <w:p w14:paraId="2DA9F7C9" w14:textId="178D1B15" w:rsidR="00C02B8C" w:rsidRPr="00DD7CCF" w:rsidRDefault="004D2E67" w:rsidP="00EB2024">
      <w:pPr>
        <w:pStyle w:val="Cmsor3"/>
      </w:pPr>
      <w:bookmarkStart w:id="874" w:name="_awz2oua7qthd" w:colFirst="0" w:colLast="0"/>
      <w:bookmarkStart w:id="875" w:name="_Ref43989684"/>
      <w:bookmarkStart w:id="876" w:name="_Toc182997172"/>
      <w:bookmarkEnd w:id="874"/>
      <w:r w:rsidRPr="00DD7CCF">
        <w:t>Encoding notes</w:t>
      </w:r>
      <w:bookmarkEnd w:id="875"/>
      <w:bookmarkEnd w:id="876"/>
    </w:p>
    <w:p w14:paraId="6C93A71E" w14:textId="46503316" w:rsidR="00C02B8C" w:rsidRPr="00DD7CCF" w:rsidRDefault="0013797B" w:rsidP="00E2714A">
      <w:pPr>
        <w:pStyle w:val="Lista"/>
      </w:pPr>
      <w:r w:rsidRPr="0013797B">
        <w:t>in our project’s XML files, notes may only be used in the following contexts:</w:t>
      </w:r>
    </w:p>
    <w:p w14:paraId="729F49D0" w14:textId="69A2EC7C" w:rsidR="0013797B" w:rsidRDefault="0013797B" w:rsidP="0013797B">
      <w:pPr>
        <w:pStyle w:val="Lista2"/>
      </w:pPr>
      <w:r>
        <w:t xml:space="preserve">in parts of the </w:t>
      </w:r>
      <w:r w:rsidRPr="0013797B">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rsidR="00110B53">
        <w:t>9.4.4</w:t>
      </w:r>
      <w:r>
        <w:fldChar w:fldCharType="end"/>
      </w:r>
      <w:r>
        <w:t>) within the bibliography</w:t>
      </w:r>
    </w:p>
    <w:p w14:paraId="63DFA081" w14:textId="7167D1CF" w:rsidR="0013797B" w:rsidRDefault="0013797B" w:rsidP="0013797B">
      <w:pPr>
        <w:pStyle w:val="Lista2"/>
      </w:pPr>
      <w:r>
        <w:t xml:space="preserve">in the critical apparatus, notes may appear as the last child element of an </w:t>
      </w:r>
      <w:r w:rsidRPr="0013797B">
        <w:rPr>
          <w:rStyle w:val="Code"/>
        </w:rPr>
        <w:t>&lt;app&gt;</w:t>
      </w:r>
      <w:r>
        <w:t xml:space="preserve"> element (§</w:t>
      </w:r>
      <w:r>
        <w:fldChar w:fldCharType="begin"/>
      </w:r>
      <w:r>
        <w:instrText xml:space="preserve"> REF _Ref43988104 \r \h </w:instrText>
      </w:r>
      <w:r>
        <w:fldChar w:fldCharType="separate"/>
      </w:r>
      <w:r w:rsidR="00110B53">
        <w:t>9.1.7</w:t>
      </w:r>
      <w:r>
        <w:fldChar w:fldCharType="end"/>
      </w:r>
      <w:r>
        <w:t>), but not at any other place, for instance within the lemma or a particular reading</w:t>
      </w:r>
    </w:p>
    <w:p w14:paraId="151D5D17" w14:textId="1E555173" w:rsidR="0013797B" w:rsidRDefault="0013797B" w:rsidP="0013797B">
      <w:pPr>
        <w:pStyle w:val="Lista2"/>
      </w:pPr>
      <w:r>
        <w:t xml:space="preserve">in the structured bibliography, notes may appear as the last child element of a </w:t>
      </w:r>
      <w:r w:rsidRPr="0013797B">
        <w:rPr>
          <w:rStyle w:val="Code"/>
        </w:rPr>
        <w:t>&lt;bibl&gt;</w:t>
      </w:r>
      <w:r>
        <w:t xml:space="preserve"> element (§</w:t>
      </w:r>
      <w:r>
        <w:fldChar w:fldCharType="begin"/>
      </w:r>
      <w:r>
        <w:instrText xml:space="preserve"> REF _Ref63676627 \r \h </w:instrText>
      </w:r>
      <w:r>
        <w:fldChar w:fldCharType="separate"/>
      </w:r>
      <w:r w:rsidR="00110B53">
        <w:t>9.4.2</w:t>
      </w:r>
      <w:r>
        <w:fldChar w:fldCharType="end"/>
      </w:r>
      <w:r>
        <w:t xml:space="preserve">), but not at any other place, for instance before a </w:t>
      </w:r>
      <w:r w:rsidRPr="0013797B">
        <w:rPr>
          <w:rStyle w:val="Code"/>
        </w:rPr>
        <w:t>&lt;citedRange&gt;</w:t>
      </w:r>
      <w:r>
        <w:t xml:space="preserve"> element </w:t>
      </w:r>
    </w:p>
    <w:p w14:paraId="2289083C" w14:textId="77777777" w:rsidR="0013797B" w:rsidRDefault="0013797B" w:rsidP="0013797B">
      <w:pPr>
        <w:pStyle w:val="Lista3"/>
      </w:pPr>
      <w:r>
        <w:t xml:space="preserve">please note that, to avoid complications of interpretation and display, notes must not be used within a </w:t>
      </w:r>
      <w:r w:rsidRPr="0013797B">
        <w:rPr>
          <w:rStyle w:val="Code"/>
        </w:rPr>
        <w:t>&lt;bibl&gt;</w:t>
      </w:r>
      <w:r>
        <w:t xml:space="preserve"> element outside the structured bibliography (e.g. in the epigraphic lemma or the commentary); if you wish to attach a note to a bibliographic citation in such contexts, place the </w:t>
      </w:r>
      <w:r w:rsidRPr="0013797B">
        <w:rPr>
          <w:rStyle w:val="Code"/>
        </w:rPr>
        <w:t>&lt;note&gt;</w:t>
      </w:r>
      <w:r>
        <w:t xml:space="preserve"> element right after the end-tag </w:t>
      </w:r>
      <w:r w:rsidRPr="0013797B">
        <w:rPr>
          <w:rStyle w:val="Code"/>
        </w:rPr>
        <w:t>&lt;/bibl&gt;</w:t>
      </w:r>
    </w:p>
    <w:p w14:paraId="777F2693" w14:textId="1DF3A2BC"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112AAF38"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within </w:t>
      </w:r>
      <w:r w:rsidRPr="00DD7CCF">
        <w:rPr>
          <w:rStyle w:val="Code"/>
        </w:rPr>
        <w:t>&lt;app&gt;</w:t>
      </w:r>
      <w:r w:rsidRPr="00DD7CCF">
        <w:t xml:space="preserve"> in </w:t>
      </w:r>
      <w:r w:rsidR="0013797B">
        <w:t xml:space="preserve">the </w:t>
      </w:r>
      <w:r w:rsidRPr="00DD7CCF">
        <w:t>apparatus</w:t>
      </w:r>
      <w:r w:rsidR="0013797B">
        <w:t xml:space="preserve">, and </w:t>
      </w:r>
      <w:r w:rsidR="0013797B" w:rsidRPr="00DD7CCF">
        <w:t xml:space="preserve">within </w:t>
      </w:r>
      <w:r w:rsidR="0013797B" w:rsidRPr="00DD7CCF">
        <w:rPr>
          <w:rStyle w:val="Code"/>
        </w:rPr>
        <w:t>&lt;</w:t>
      </w:r>
      <w:r w:rsidR="0013797B">
        <w:rPr>
          <w:rStyle w:val="Code"/>
        </w:rPr>
        <w:t>bibl</w:t>
      </w:r>
      <w:r w:rsidR="0013797B" w:rsidRPr="00DD7CCF">
        <w:rPr>
          <w:rStyle w:val="Code"/>
        </w:rPr>
        <w:t>&gt;</w:t>
      </w:r>
      <w:r w:rsidR="0013797B" w:rsidRPr="00DD7CCF">
        <w:t xml:space="preserve"> in </w:t>
      </w:r>
      <w:r w:rsidR="0013797B">
        <w:t>the structured bibliography</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23091D7C"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110B53">
        <w:t>10.6.1</w:t>
      </w:r>
      <w:r w:rsidR="0082156E" w:rsidRPr="00DD7CCF">
        <w:fldChar w:fldCharType="end"/>
      </w:r>
      <w:r w:rsidRPr="00DD7CCF">
        <w:t>) if the note is by you and/or another project member</w:t>
      </w:r>
    </w:p>
    <w:p w14:paraId="1CE22B10" w14:textId="7E6D7D6B"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110B53">
        <w:t>10.6.2</w:t>
      </w:r>
      <w:r w:rsidR="0082156E" w:rsidRPr="00DD7CCF">
        <w:fldChar w:fldCharType="end"/>
      </w:r>
      <w:r w:rsidRPr="00DD7CCF">
        <w:t>) if the note is adopted verbatim from a publication</w:t>
      </w:r>
    </w:p>
    <w:p w14:paraId="2B9ABE6F" w14:textId="214EA7EC" w:rsidR="00C02B8C" w:rsidRPr="00DD7CCF" w:rsidRDefault="004D2E67" w:rsidP="00E2714A">
      <w:pPr>
        <w:pStyle w:val="Lista3"/>
      </w:pPr>
      <w:r w:rsidRPr="00DD7CCF">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10B53">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524FECB5" w14:textId="77777777" w:rsidR="0013797B" w:rsidRDefault="0013797B" w:rsidP="0013797B">
      <w:pPr>
        <w:pStyle w:val="Lista2"/>
      </w:pPr>
      <w:r>
        <w:t xml:space="preserve">notes may also contain markup used in the edition division, such as </w:t>
      </w:r>
      <w:r w:rsidRPr="0013797B">
        <w:rPr>
          <w:rStyle w:val="Code"/>
        </w:rPr>
        <w:t>&lt;unclear&gt;</w:t>
      </w:r>
      <w:r>
        <w:t xml:space="preserve"> and </w:t>
      </w:r>
      <w:r w:rsidRPr="0013797B">
        <w:rPr>
          <w:rStyle w:val="Code"/>
        </w:rPr>
        <w:t>&lt;gap&gt;</w:t>
      </w:r>
      <w:r>
        <w:t xml:space="preserve"> (etc.), to be used where necessary in citing and discussing primary text in a diplomatic form</w:t>
      </w:r>
    </w:p>
    <w:p w14:paraId="5F38B8D0" w14:textId="77777777" w:rsidR="0013797B" w:rsidRDefault="0013797B" w:rsidP="0013797B">
      <w:pPr>
        <w:pStyle w:val="Lista2"/>
      </w:pPr>
      <w:r>
        <w:t>notes may not contain further notes (this is not a technical requirement but a convention we shall observe to reduce complication)</w:t>
      </w:r>
    </w:p>
    <w:p w14:paraId="7B9C55AB" w14:textId="77777777" w:rsidR="00C02B8C" w:rsidRPr="00DD7CCF" w:rsidRDefault="004D2E67" w:rsidP="00E2714A">
      <w:pPr>
        <w:pStyle w:val="Lista2"/>
      </w:pPr>
      <w:r w:rsidRPr="00DD7CCF">
        <w:lastRenderedPageBreak/>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EB2024">
      <w:pPr>
        <w:pStyle w:val="Cmsor3"/>
      </w:pPr>
      <w:bookmarkStart w:id="877" w:name="_wsjjvbttqmtg" w:colFirst="0" w:colLast="0"/>
      <w:bookmarkStart w:id="878" w:name="_Toc182997173"/>
      <w:bookmarkEnd w:id="877"/>
      <w:r w:rsidRPr="00DD7CCF">
        <w:t>Encoding titles</w:t>
      </w:r>
      <w:bookmarkEnd w:id="878"/>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733C25D3"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10B53">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13E01313"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7F02C3">
        <w:fldChar w:fldCharType="begin"/>
      </w:r>
      <w:r w:rsidR="007F02C3">
        <w:instrText xml:space="preserve"> REF _Ref148531705 \r \h </w:instrText>
      </w:r>
      <w:r w:rsidR="007F02C3">
        <w:fldChar w:fldCharType="separate"/>
      </w:r>
      <w:r w:rsidR="00110B53">
        <w:t>10.4.6</w:t>
      </w:r>
      <w:r w:rsidR="007F02C3">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EB2024">
      <w:pPr>
        <w:pStyle w:val="Cmsor3"/>
      </w:pPr>
      <w:bookmarkStart w:id="879" w:name="_57tiei7g7b2r" w:colFirst="0" w:colLast="0"/>
      <w:bookmarkStart w:id="880" w:name="_Toc182997174"/>
      <w:bookmarkEnd w:id="879"/>
      <w:r w:rsidRPr="00DD7CCF">
        <w:t>Quotations without an encoded reference</w:t>
      </w:r>
      <w:bookmarkEnd w:id="880"/>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58057A32" w14:textId="742BC5A8" w:rsidR="00BD4ADC" w:rsidRDefault="00BD4ADC" w:rsidP="00BD4ADC">
      <w:pPr>
        <w:pStyle w:val="Lista"/>
      </w:pPr>
      <w:r>
        <w:t xml:space="preserve">text quoted from a primary source in the original language, to be displayed in italics without quotation marks, shall not be marked up in this way, but must be tagged as </w:t>
      </w:r>
      <w:r w:rsidRPr="00BD4ADC">
        <w:rPr>
          <w:rStyle w:val="Code"/>
        </w:rPr>
        <w:t>&lt;foreign&gt;</w:t>
      </w:r>
      <w:r>
        <w:t xml:space="preserve"> as per §</w:t>
      </w:r>
      <w:r>
        <w:fldChar w:fldCharType="begin"/>
      </w:r>
      <w:r>
        <w:instrText xml:space="preserve"> REF _Ref43986658 \r \h </w:instrText>
      </w:r>
      <w:r>
        <w:fldChar w:fldCharType="separate"/>
      </w:r>
      <w:r w:rsidR="00110B53">
        <w:t>10.3.3</w:t>
      </w:r>
      <w:r>
        <w:fldChar w:fldCharType="end"/>
      </w:r>
    </w:p>
    <w:p w14:paraId="73B513BD" w14:textId="25092E9E" w:rsidR="00C02B8C" w:rsidRPr="00DD7CCF" w:rsidRDefault="00BD4ADC" w:rsidP="00BD4ADC">
      <w:pPr>
        <w:pStyle w:val="Lista"/>
      </w:pPr>
      <w:r w:rsidRPr="00DD7CCF">
        <w:t xml:space="preserve"> </w:t>
      </w:r>
      <w:r w:rsidR="004D2E67" w:rsidRPr="00DD7CCF">
        <w:t xml:space="preserve">if you use </w:t>
      </w:r>
      <w:r w:rsidR="004D2E67" w:rsidRPr="00DD7CCF">
        <w:rPr>
          <w:rStyle w:val="Code"/>
        </w:rPr>
        <w:t>&lt;q&gt;</w:t>
      </w:r>
      <w:r w:rsidR="004D2E67" w:rsidRPr="00DD7CCF">
        <w:t xml:space="preserve"> to quote text in a modern language other than that of the surrounding text, use </w:t>
      </w:r>
      <w:r w:rsidR="008525C6" w:rsidRPr="00B30777">
        <w:rPr>
          <w:rStyle w:val="Codeattribute"/>
        </w:rPr>
        <w:t>@xml:</w:t>
      </w:r>
      <w:r w:rsidR="004D2E67" w:rsidRPr="00B30777">
        <w:rPr>
          <w:rStyle w:val="Codeattribute"/>
        </w:rPr>
        <w:t>lang</w:t>
      </w:r>
      <w:r w:rsidR="004D2E67" w:rsidRPr="00DD7CCF">
        <w:t xml:space="preserve"> on the </w:t>
      </w:r>
      <w:r w:rsidR="004D2E67" w:rsidRPr="00DD7CCF">
        <w:rPr>
          <w:rStyle w:val="Code"/>
        </w:rPr>
        <w:t>&lt;q&gt;</w:t>
      </w:r>
      <w:r w:rsidR="004D2E67"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110B53">
        <w:t>10.3.2</w:t>
      </w:r>
      <w:r w:rsidR="00284D70" w:rsidRPr="00DD7CCF">
        <w:fldChar w:fldCharType="end"/>
      </w:r>
    </w:p>
    <w:p w14:paraId="3A3FEF9F" w14:textId="77777777" w:rsidR="00BD4ADC" w:rsidRDefault="00BD4ADC" w:rsidP="00BD4ADC">
      <w:pPr>
        <w:pStyle w:val="Lista"/>
      </w:pPr>
      <w:r>
        <w:t xml:space="preserve">to create a </w:t>
      </w:r>
      <w:commentRangeStart w:id="881"/>
      <w:r w:rsidRPr="00BD4ADC">
        <w:rPr>
          <w:b/>
          <w:bCs/>
        </w:rPr>
        <w:t>block quote</w:t>
      </w:r>
      <w:commentRangeEnd w:id="881"/>
      <w:r w:rsidR="00F857C5">
        <w:rPr>
          <w:rStyle w:val="Jegyzethivatkozs"/>
          <w:rFonts w:cs="Mangal"/>
        </w:rPr>
        <w:commentReference w:id="881"/>
      </w:r>
      <w:r>
        <w:t xml:space="preserve">, proceed as above but add </w:t>
      </w:r>
      <w:r w:rsidRPr="00BD4ADC">
        <w:rPr>
          <w:rStyle w:val="Codeattribute"/>
        </w:rPr>
        <w:t>@rend</w:t>
      </w:r>
      <w:r w:rsidRPr="0062102A">
        <w:rPr>
          <w:rStyle w:val="Codetext"/>
        </w:rPr>
        <w:t>=</w:t>
      </w:r>
      <w:r w:rsidRPr="00BD4ADC">
        <w:rPr>
          <w:rStyle w:val="Codevalue"/>
        </w:rPr>
        <w:t>"block"</w:t>
      </w:r>
      <w:r>
        <w:t xml:space="preserve"> to the </w:t>
      </w:r>
      <w:r w:rsidRPr="00BD4ADC">
        <w:rPr>
          <w:rStyle w:val="Code"/>
        </w:rPr>
        <w:t>&lt;q&gt;</w:t>
      </w:r>
      <w:r>
        <w:t xml:space="preserve"> element</w:t>
      </w:r>
    </w:p>
    <w:p w14:paraId="04C332C0" w14:textId="6DA27584" w:rsidR="00C02B8C" w:rsidRPr="00DD7CCF" w:rsidRDefault="00BD4ADC" w:rsidP="00BD4ADC">
      <w:pPr>
        <w:pStyle w:val="Lista2"/>
      </w:pPr>
      <w:r>
        <w:t>text quoted in this way will be displayed as a separate indented paragraph without quotation marks</w:t>
      </w:r>
    </w:p>
    <w:p w14:paraId="4F7E913E" w14:textId="77777777" w:rsidR="00C02B8C" w:rsidRPr="00DD7CCF" w:rsidRDefault="004D2E67" w:rsidP="00EB2024">
      <w:pPr>
        <w:pStyle w:val="Cmsor3"/>
      </w:pPr>
      <w:bookmarkStart w:id="882" w:name="_oux10a9n6xn3" w:colFirst="0" w:colLast="0"/>
      <w:bookmarkStart w:id="883" w:name="_Ref43990078"/>
      <w:bookmarkStart w:id="884" w:name="_Toc182997175"/>
      <w:bookmarkEnd w:id="882"/>
      <w:r w:rsidRPr="00DD7CCF">
        <w:t>Quoting published material</w:t>
      </w:r>
      <w:bookmarkEnd w:id="883"/>
      <w:bookmarkEnd w:id="884"/>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lastRenderedPageBreak/>
        <w:t xml:space="preserve">within </w:t>
      </w:r>
      <w:r w:rsidRPr="00DD7CCF">
        <w:rPr>
          <w:rStyle w:val="Code"/>
        </w:rPr>
        <w:t>&lt;cit&gt;</w:t>
      </w:r>
      <w:r w:rsidRPr="00DD7CCF">
        <w:t xml:space="preserve">, wrap the quoted text in the element </w:t>
      </w:r>
      <w:r w:rsidRPr="00DD7CCF">
        <w:rPr>
          <w:rStyle w:val="Code"/>
        </w:rPr>
        <w:t>&lt;quote&gt;</w:t>
      </w:r>
    </w:p>
    <w:p w14:paraId="37D9FE7E" w14:textId="0C826D86"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10B53">
        <w:t>10.4.5</w:t>
      </w:r>
      <w:r w:rsidR="0082156E" w:rsidRPr="00DD7CCF">
        <w:fldChar w:fldCharType="end"/>
      </w:r>
      <w:r w:rsidRPr="00DD7CCF">
        <w:t xml:space="preserve"> to specify the source of the quotation</w:t>
      </w:r>
      <w:r w:rsidRPr="006B5499">
        <w:rPr>
          <w:rStyle w:val="Lbjegyzet-hivatkozs"/>
        </w:rPr>
        <w:footnoteReference w:id="59"/>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BD4ADC">
      <w:pPr>
        <w:pStyle w:val="Lista"/>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EB2024">
      <w:pPr>
        <w:pStyle w:val="Cmsor3"/>
      </w:pPr>
      <w:bookmarkStart w:id="885" w:name="_dx7skv6pu8qf" w:colFirst="0" w:colLast="0"/>
      <w:bookmarkStart w:id="886" w:name="_Ref43989849"/>
      <w:bookmarkStart w:id="887" w:name="_Toc182997176"/>
      <w:bookmarkEnd w:id="885"/>
      <w:r w:rsidRPr="00DD7CCF">
        <w:t>Bibliographic citations</w:t>
      </w:r>
      <w:bookmarkEnd w:id="886"/>
      <w:bookmarkEnd w:id="887"/>
    </w:p>
    <w:p w14:paraId="01AEED06" w14:textId="4238DC77"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110B53">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w:t>
      </w:r>
      <w:r w:rsidRPr="009D6CED">
        <w:rPr>
          <w:b/>
          <w:bCs/>
        </w:rPr>
        <w:t>refer to page numbers</w:t>
      </w:r>
      <w:r w:rsidRPr="00DD7CCF">
        <w:t xml:space="preserve">,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3C6A355C" w14:textId="441BB132" w:rsidR="00BD4ADC" w:rsidRDefault="000E6595" w:rsidP="00BD4ADC">
      <w:pPr>
        <w:pStyle w:val="Lista2"/>
      </w:pPr>
      <w:r w:rsidRPr="000E6595">
        <w:t xml:space="preserve">unless an entire publication is being referred to, </w:t>
      </w:r>
      <w:r w:rsidR="00BD4ADC" w:rsidRPr="00BD4ADC">
        <w:rPr>
          <w:b/>
          <w:bCs/>
        </w:rPr>
        <w:t>specifying a page number or range is mandatory</w:t>
      </w:r>
      <w:r w:rsidR="00BD4ADC">
        <w:t xml:space="preserve"> except for</w:t>
      </w:r>
    </w:p>
    <w:p w14:paraId="518DD247" w14:textId="77777777" w:rsidR="00BD4ADC" w:rsidRDefault="00BD4ADC" w:rsidP="00BD4ADC">
      <w:pPr>
        <w:pStyle w:val="Lista3"/>
      </w:pPr>
      <w:r>
        <w:t>references that do not involve a numbered page</w:t>
      </w:r>
    </w:p>
    <w:p w14:paraId="48C8CF0D" w14:textId="77777777" w:rsidR="00BD4ADC" w:rsidRDefault="00BD4ADC" w:rsidP="00BD4ADC">
      <w:pPr>
        <w:pStyle w:val="Lista3"/>
      </w:pPr>
      <w:r>
        <w:t>references that, by general scholarly convention, do not include a page range, such as dictionary entries, sections from grammars, and some anthologies of inscriptions</w:t>
      </w:r>
    </w:p>
    <w:p w14:paraId="5ABBF6B8" w14:textId="77777777" w:rsidR="00BD4ADC" w:rsidRDefault="00BD4ADC" w:rsidP="00F04F4C">
      <w:pPr>
        <w:pStyle w:val="Lista4"/>
      </w:pPr>
      <w:r>
        <w:t>in such cases, any unique set of one or more relevant identifiers (listed below) should be used instead of or in addition to a page range</w:t>
      </w:r>
    </w:p>
    <w:p w14:paraId="1FF66A85" w14:textId="77777777" w:rsidR="00F04F4C" w:rsidRDefault="00F04F4C" w:rsidP="00F04F4C">
      <w:pPr>
        <w:pStyle w:val="Lista3"/>
      </w:pPr>
      <w:r w:rsidRPr="00F04F4C">
        <w:t>other identifiers may always be used in addition to, but not instead of, a page range</w:t>
      </w:r>
    </w:p>
    <w:p w14:paraId="59763801" w14:textId="388BF8BC" w:rsidR="00C02B8C" w:rsidRPr="00DD7CCF" w:rsidRDefault="004D2E67" w:rsidP="00BD4ADC">
      <w:pPr>
        <w:pStyle w:val="Lista2"/>
      </w:pPr>
      <w:r w:rsidRPr="00DD7CCF">
        <w:t xml:space="preserve">to </w:t>
      </w:r>
      <w:r w:rsidRPr="009D6CED">
        <w:rPr>
          <w:b/>
          <w:bCs/>
        </w:rPr>
        <w:t xml:space="preserve">refer to an </w:t>
      </w:r>
      <w:r w:rsidR="00F04F4C">
        <w:rPr>
          <w:b/>
          <w:bCs/>
        </w:rPr>
        <w:t>identifier</w:t>
      </w:r>
      <w:r w:rsidRPr="009D6CED">
        <w:rPr>
          <w:b/>
          <w:bCs/>
        </w:rPr>
        <w:t xml:space="preserve"> other than a page</w:t>
      </w:r>
      <w:r w:rsidRPr="00DD7CCF">
        <w:t xml:space="preserv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r w:rsidR="000E6595">
        <w:t>, and formulate the contents of the element accordingly</w:t>
      </w:r>
    </w:p>
    <w:p w14:paraId="274F7640" w14:textId="38F06A8E"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r w:rsidR="000E6595">
        <w:t>, with contents as described above for the default</w:t>
      </w:r>
    </w:p>
    <w:p w14:paraId="56570FDB" w14:textId="7CD6210F" w:rsidR="00C02B8C" w:rsidRPr="00DD7CCF" w:rsidRDefault="00303844" w:rsidP="00E2714A">
      <w:pPr>
        <w:pStyle w:val="Lista3"/>
      </w:pPr>
      <w:r w:rsidRPr="00303844">
        <w:rPr>
          <w:rStyle w:val="Codevalue"/>
        </w:rPr>
        <w:t>"volume"</w:t>
      </w:r>
      <w:r w:rsidR="004D2E67" w:rsidRPr="00DD7CCF">
        <w:t xml:space="preserve"> for multi-volume publications</w:t>
      </w:r>
      <w:r w:rsidR="006C5664">
        <w:t>, @@@this and below values: pending decision on which units will have plural displays</w:t>
      </w:r>
    </w:p>
    <w:p w14:paraId="52971D31" w14:textId="62B7841B" w:rsidR="00F04F4C" w:rsidRDefault="00F04F4C" w:rsidP="00F04F4C">
      <w:pPr>
        <w:pStyle w:val="Lista3"/>
      </w:pPr>
      <w:r w:rsidRPr="00F04F4C">
        <w:rPr>
          <w:rStyle w:val="Codevalue"/>
        </w:rPr>
        <w:t>"book"</w:t>
      </w:r>
      <w:r w:rsidRPr="00F04F4C">
        <w:t xml:space="preserve"> where a single-volume publication is divided into “books” within each of which a reference system is restarted (such as Sircar’s </w:t>
      </w:r>
      <w:r w:rsidRPr="00F04F4C">
        <w:rPr>
          <w:i/>
          <w:iCs/>
        </w:rPr>
        <w:t>Indian Inscriptions</w:t>
      </w:r>
      <w:r w:rsidRPr="00F04F4C">
        <w:t>, where item numbers are restarted in each “book” of both volumes)</w:t>
      </w:r>
    </w:p>
    <w:p w14:paraId="266EAFEF" w14:textId="77777777" w:rsidR="00F04F4C" w:rsidRPr="00DD7CCF" w:rsidRDefault="00F04F4C" w:rsidP="00F04F4C">
      <w:pPr>
        <w:pStyle w:val="Lista3"/>
      </w:pPr>
      <w:r w:rsidRPr="00303844">
        <w:rPr>
          <w:rStyle w:val="Codevalue"/>
        </w:rPr>
        <w:lastRenderedPageBreak/>
        <w:t>"part"</w:t>
      </w:r>
      <w:r w:rsidRPr="00DD7CCF">
        <w:t xml:space="preserve"> to distinguish sections of publications where identical page numbers re-occur within a single volume </w:t>
      </w:r>
      <w:r w:rsidRPr="00E24F87">
        <w:rPr>
          <w:noProof/>
        </w:rPr>
        <w:t>(</w:t>
      </w:r>
      <w:r w:rsidRPr="00DD7CCF">
        <w:t>such as Epigraphia Carnatica)</w:t>
      </w:r>
    </w:p>
    <w:p w14:paraId="3553DAC6" w14:textId="4BA8E2FB" w:rsidR="00F04F4C" w:rsidRPr="00F04F4C" w:rsidRDefault="00F04F4C" w:rsidP="00F04F4C">
      <w:pPr>
        <w:pStyle w:val="Lista3"/>
      </w:pPr>
      <w:r w:rsidRPr="00F04F4C">
        <w:rPr>
          <w:rStyle w:val="Codevalue"/>
        </w:rPr>
        <w:t>"section"</w:t>
      </w:r>
      <w:r w:rsidRPr="00F04F4C">
        <w:t xml:space="preserve"> for one of many </w:t>
      </w:r>
      <w:commentRangeStart w:id="888"/>
      <w:r w:rsidRPr="00F04F4C">
        <w:t xml:space="preserve">numbered paragraphs </w:t>
      </w:r>
      <w:commentRangeEnd w:id="888"/>
      <w:r w:rsidR="004F5399">
        <w:rPr>
          <w:rStyle w:val="Jegyzethivatkozs"/>
          <w:rFonts w:cs="Mangal"/>
        </w:rPr>
        <w:commentReference w:id="888"/>
      </w:r>
      <w:r w:rsidRPr="00F04F4C">
        <w:t>or short sections where this form of citation is practicable, such as many grammars</w:t>
      </w:r>
    </w:p>
    <w:p w14:paraId="650835EC" w14:textId="25665AD6" w:rsidR="00C02B8C" w:rsidRPr="00DD7CCF" w:rsidRDefault="00303844" w:rsidP="00F04F4C">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239C753C" w14:textId="5CAD2861" w:rsidR="00B22A90" w:rsidRPr="00DD7CCF" w:rsidRDefault="00B22A90" w:rsidP="00B22A90">
      <w:pPr>
        <w:pStyle w:val="Lista3"/>
      </w:pPr>
      <w:r w:rsidRPr="00303844">
        <w:rPr>
          <w:rStyle w:val="Codevalue"/>
        </w:rPr>
        <w:t>"</w:t>
      </w:r>
      <w:r>
        <w:rPr>
          <w:rStyle w:val="Codevalue"/>
        </w:rPr>
        <w:t>line</w:t>
      </w:r>
      <w:r w:rsidRPr="00303844">
        <w:rPr>
          <w:rStyle w:val="Codevalue"/>
        </w:rPr>
        <w:t>"</w:t>
      </w:r>
      <w:r w:rsidRPr="00DD7CCF">
        <w:t xml:space="preserve"> for </w:t>
      </w:r>
      <w:r>
        <w:t>a lineated work where citations are conventionally identified by line number</w:t>
      </w:r>
    </w:p>
    <w:p w14:paraId="0709981F" w14:textId="77777777"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28EBD037" w:rsidR="00C02B8C"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w:t>
      </w:r>
      <w:r w:rsidR="004D2E67" w:rsidRPr="00D3108A">
        <w:t>as s.v.</w:t>
      </w:r>
      <w:r w:rsidR="004D2E67" w:rsidRPr="00DD7CCF">
        <w:t>)</w:t>
      </w:r>
    </w:p>
    <w:p w14:paraId="7FF3091E" w14:textId="77777777" w:rsidR="00D3108A" w:rsidRDefault="00D3108A" w:rsidP="00D3108A">
      <w:pPr>
        <w:pStyle w:val="Lista4"/>
      </w:pPr>
      <w:r>
        <w:t>the contents will not be italicised in display by default</w:t>
      </w:r>
    </w:p>
    <w:p w14:paraId="799FA51E" w14:textId="1E518076" w:rsidR="00D3108A" w:rsidRPr="00DD7CCF" w:rsidRDefault="00D3108A" w:rsidP="00D3108A">
      <w:pPr>
        <w:pStyle w:val="Lista4"/>
      </w:pPr>
      <w:r>
        <w:t xml:space="preserve">if you wish a dictionary entry cited in this way to appear in italics (but this is not required), then enclose the contents of </w:t>
      </w:r>
      <w:r w:rsidRPr="00DD7CCF">
        <w:rPr>
          <w:rStyle w:val="Code"/>
        </w:rPr>
        <w:t>&lt;citedRange&gt;</w:t>
      </w:r>
      <w:r>
        <w:t xml:space="preserve"> in </w:t>
      </w:r>
      <w:r w:rsidRPr="00D3108A">
        <w:rPr>
          <w:rStyle w:val="Code"/>
        </w:rPr>
        <w:t>&lt;foreign&gt;</w:t>
      </w:r>
      <w:r>
        <w:t xml:space="preserve"> (as per §</w:t>
      </w:r>
      <w:r>
        <w:fldChar w:fldCharType="begin"/>
      </w:r>
      <w:r>
        <w:instrText xml:space="preserve"> REF _Ref43986658 \r \h </w:instrText>
      </w:r>
      <w:r>
        <w:fldChar w:fldCharType="separate"/>
      </w:r>
      <w:r w:rsidR="00110B53">
        <w:t>10.3.3</w:t>
      </w:r>
      <w:r>
        <w:fldChar w:fldCharType="end"/>
      </w:r>
      <w:r>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06E4CCDE" w:rsidR="00C02B8C" w:rsidRPr="00DD7CCF" w:rsidRDefault="004D2E67" w:rsidP="00E2714A">
      <w:pPr>
        <w:pStyle w:val="Lista3"/>
      </w:pPr>
      <w:r w:rsidRPr="00DD7CCF">
        <w:t>should you feel the need to use a different value, please contact the authors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2103DF9C" w:rsidR="00C02B8C" w:rsidRPr="00DD7CCF" w:rsidRDefault="009D6CED" w:rsidP="00E2714A">
      <w:pPr>
        <w:pStyle w:val="Lista2"/>
      </w:pPr>
      <w:r w:rsidRPr="009D6CED">
        <w:t xml:space="preserve">to </w:t>
      </w:r>
      <w:r w:rsidRPr="009D6CED">
        <w:rPr>
          <w:b/>
          <w:bCs/>
        </w:rPr>
        <w:t>refer to a point identified by a combination of entities</w:t>
      </w:r>
      <w:r w:rsidRPr="009D6CED">
        <w:t>,</w:t>
      </w:r>
      <w:r w:rsidR="004D2E67" w:rsidRPr="00DD7CCF">
        <w:t xml:space="preserve"> it is possible to add more than one </w:t>
      </w:r>
      <w:r w:rsidR="004D2E67" w:rsidRPr="00DD7CCF">
        <w:rPr>
          <w:rStyle w:val="Code"/>
        </w:rPr>
        <w:t>&lt;citedRange&gt;</w:t>
      </w:r>
      <w:r w:rsidR="004D2E67" w:rsidRPr="00DD7CCF">
        <w:t xml:space="preserve"> element </w:t>
      </w:r>
      <w:r w:rsidR="004D2E67" w:rsidRPr="00E24F87">
        <w:rPr>
          <w:noProof/>
        </w:rPr>
        <w:t>(</w:t>
      </w:r>
      <w:r w:rsidR="004D2E67"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2CA622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w:t>
      </w:r>
      <w:r w:rsidR="009D6CED">
        <w:t>,</w:t>
      </w:r>
      <w:r w:rsidRPr="00DD7CCF">
        <w:t xml:space="preserve"> and a page number must precede a note number</w:t>
      </w:r>
    </w:p>
    <w:p w14:paraId="6EA74328" w14:textId="6E6F0B96" w:rsidR="000E6595" w:rsidRDefault="006C5664" w:rsidP="00E2714A">
      <w:pPr>
        <w:pStyle w:val="Lista2"/>
      </w:pPr>
      <w:r>
        <w:t xml:space="preserve">a consistent display for the reference will be automatically generated from the values of </w:t>
      </w:r>
      <w:r w:rsidRPr="00876E54">
        <w:rPr>
          <w:rStyle w:val="Codeattribute"/>
        </w:rPr>
        <w:t>@unit</w:t>
      </w:r>
      <w:r>
        <w:t xml:space="preserve"> and the contents of </w:t>
      </w:r>
      <w:r w:rsidRPr="00DD7CCF">
        <w:rPr>
          <w:rStyle w:val="Code"/>
        </w:rPr>
        <w:t>&lt;citedRange&gt;</w:t>
      </w:r>
      <w:r>
        <w:t xml:space="preserve"> @@@integrate with display explanation below</w:t>
      </w:r>
    </w:p>
    <w:p w14:paraId="0D5DC09B" w14:textId="695074C1" w:rsidR="00C02B8C" w:rsidRPr="00DD7CCF" w:rsidRDefault="004D2E67" w:rsidP="006C5664">
      <w:pPr>
        <w:pStyle w:val="Lista3"/>
      </w:pPr>
      <w:r w:rsidRPr="00DD7CCF">
        <w:t xml:space="preserve">see the examples below for the use of </w:t>
      </w:r>
      <w:r w:rsidRPr="00DD7CCF">
        <w:rPr>
          <w:rStyle w:val="Code"/>
        </w:rPr>
        <w:t>&lt;citedRange&gt;</w:t>
      </w:r>
      <w:r w:rsidRPr="00DD7CCF">
        <w:t xml:space="preserve"> in various combinations</w:t>
      </w:r>
      <w:r w:rsidR="006C5664">
        <w:t>, and the display generated from these</w:t>
      </w:r>
    </w:p>
    <w:p w14:paraId="04E8D6C3" w14:textId="05DFC25A" w:rsidR="00B134CA" w:rsidRDefault="00B134CA" w:rsidP="00F04F4C">
      <w:pPr>
        <w:pStyle w:val="Lista2"/>
      </w:pPr>
      <w:r w:rsidRPr="00B134CA">
        <w:t xml:space="preserve">for </w:t>
      </w:r>
      <w:r w:rsidRPr="00B134CA">
        <w:rPr>
          <w:b/>
          <w:bCs/>
        </w:rPr>
        <w:t>complex references</w:t>
      </w:r>
      <w:r w:rsidRPr="00B134CA">
        <w:t xml:space="preserve"> </w:t>
      </w:r>
      <w:r w:rsidR="006C5664">
        <w:t xml:space="preserve">which cannot be generated automatically, especially which involve </w:t>
      </w:r>
      <w:r>
        <w:t>multiple</w:t>
      </w:r>
      <w:r w:rsidRPr="00B134CA">
        <w:t xml:space="preserve"> points identified by different (combinations of) entities (e.g. “notes 9 and 10 on page 291 and the body text on page 320”, “page 15 and appendix A”,  or “pages 216</w:t>
      </w:r>
      <w:r>
        <w:t>–</w:t>
      </w:r>
      <w:r w:rsidRPr="00B134CA">
        <w:t>217 of Part I and Plate XI in Part II”)</w:t>
      </w:r>
    </w:p>
    <w:p w14:paraId="3D0076CC" w14:textId="4C884570" w:rsidR="00F04F4C" w:rsidRDefault="00F04F4C" w:rsidP="00F04F4C">
      <w:pPr>
        <w:pStyle w:val="Lista3"/>
      </w:pPr>
      <w:r>
        <w:t xml:space="preserve">use </w:t>
      </w:r>
      <w:r w:rsidRPr="00F04F4C">
        <w:rPr>
          <w:rStyle w:val="Code"/>
        </w:rPr>
        <w:t>&lt;citedRange&gt;</w:t>
      </w:r>
      <w:r>
        <w:t xml:space="preserve"> with</w:t>
      </w:r>
      <w:r w:rsidR="006C5664">
        <w:t xml:space="preserve"> </w:t>
      </w:r>
      <w:r w:rsidR="006C5664" w:rsidRPr="00876E54">
        <w:rPr>
          <w:rStyle w:val="Codeattribute"/>
        </w:rPr>
        <w:t>@unit</w:t>
      </w:r>
      <w:r w:rsidR="006C5664" w:rsidRPr="00876E54">
        <w:rPr>
          <w:rStyle w:val="Code"/>
        </w:rPr>
        <w:t>=</w:t>
      </w:r>
      <w:r w:rsidR="006C5664" w:rsidRPr="00C53BF3">
        <w:rPr>
          <w:rStyle w:val="Codevalue"/>
        </w:rPr>
        <w:t>"</w:t>
      </w:r>
      <w:r w:rsidR="006C5664">
        <w:rPr>
          <w:rStyle w:val="Codevalue"/>
        </w:rPr>
        <w:t>mixed</w:t>
      </w:r>
      <w:r w:rsidR="006C5664" w:rsidRPr="00C53BF3">
        <w:rPr>
          <w:rStyle w:val="Codevalue"/>
        </w:rPr>
        <w:t>"</w:t>
      </w:r>
      <w:r>
        <w:t xml:space="preserve">, containing a non-rigorous but unambiguous conventional indication of the target of your citation (e.g. </w:t>
      </w:r>
      <w:r w:rsidRPr="006C5664">
        <w:rPr>
          <w:rStyle w:val="Codetext"/>
        </w:rPr>
        <w:t>"p. 291 nn. 9, 10; p. 320"</w:t>
      </w:r>
      <w:r w:rsidR="00B134CA">
        <w:t>,</w:t>
      </w:r>
      <w:r w:rsidRPr="006C5664">
        <w:rPr>
          <w:rStyle w:val="Codetext"/>
        </w:rPr>
        <w:t xml:space="preserve"> "p. 15, App. A"</w:t>
      </w:r>
      <w:r w:rsidR="006C5664" w:rsidRPr="006C5664">
        <w:t>,</w:t>
      </w:r>
      <w:r w:rsidR="00B134CA" w:rsidRPr="006C5664">
        <w:t xml:space="preserve"> or </w:t>
      </w:r>
      <w:r w:rsidR="006C5664">
        <w:rPr>
          <w:rStyle w:val="Codetext"/>
        </w:rPr>
        <w:t>"</w:t>
      </w:r>
      <w:r w:rsidR="00B134CA" w:rsidRPr="006C5664">
        <w:rPr>
          <w:rStyle w:val="Codetext"/>
        </w:rPr>
        <w:t>part I, pp. 216–217; part II, pl. XI</w:t>
      </w:r>
      <w:r w:rsidR="006C5664">
        <w:rPr>
          <w:rStyle w:val="Codetext"/>
        </w:rPr>
        <w:t>"</w:t>
      </w:r>
      <w:r>
        <w:t>)</w:t>
      </w:r>
    </w:p>
    <w:p w14:paraId="55DA3AE3" w14:textId="5C1D8E6F" w:rsidR="00F04F4C" w:rsidRDefault="00F04F4C" w:rsidP="00F04F4C">
      <w:pPr>
        <w:pStyle w:val="Lista3"/>
      </w:pPr>
      <w:r>
        <w:t>note that it will not be possible for such references to be interpreted accurately by a computer and where feasible, avoid references of this kind</w:t>
      </w:r>
      <w:r w:rsidR="006C5664">
        <w:t xml:space="preserve"> @@@deprecate or weaken? we don’t really wan</w:t>
      </w:r>
      <w:r w:rsidR="006F4840">
        <w:t>t</w:t>
      </w:r>
      <w:r w:rsidR="006C5664">
        <w:t xml:space="preserve"> computer action anyway</w:t>
      </w:r>
    </w:p>
    <w:p w14:paraId="3011FAF2" w14:textId="77777777" w:rsidR="00F04F4C" w:rsidRDefault="00F04F4C" w:rsidP="00F04F4C">
      <w:pPr>
        <w:pStyle w:val="Lista2"/>
      </w:pPr>
      <w:r>
        <w:t xml:space="preserve">see the examples below for the use of </w:t>
      </w:r>
      <w:r w:rsidRPr="00F04F4C">
        <w:rPr>
          <w:rStyle w:val="Code"/>
        </w:rPr>
        <w:t>&lt;citedRange&gt;</w:t>
      </w:r>
      <w:r>
        <w:t xml:space="preserve"> in various combinations</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3108A">
        <w:rPr>
          <w:b/>
          <w:bCs/>
        </w:rPr>
        <w:t>parentheses will not be automatically produced around citations</w:t>
      </w:r>
      <w:r w:rsidRPr="00DD7CCF">
        <w:t xml:space="preserve">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566EDCF7" w:rsidR="00C02B8C" w:rsidRDefault="004D2E67" w:rsidP="00E2714A">
      <w:pPr>
        <w:pStyle w:val="Lista3"/>
      </w:pPr>
      <w:r w:rsidRPr="00DD7CCF">
        <w:t xml:space="preserve">add the author’s name wherever you require in the text outside the </w:t>
      </w:r>
      <w:r w:rsidRPr="00DD7CCF">
        <w:rPr>
          <w:rStyle w:val="Code"/>
        </w:rPr>
        <w:t>&lt;bibl&gt;</w:t>
      </w:r>
      <w:r w:rsidRPr="00DD7CCF">
        <w:t xml:space="preserve"> element</w:t>
      </w:r>
    </w:p>
    <w:p w14:paraId="761FDDCC" w14:textId="0494E443" w:rsidR="00D3108A" w:rsidRPr="00DD7CCF" w:rsidRDefault="00D3108A" w:rsidP="00E2714A">
      <w:pPr>
        <w:pStyle w:val="Lista3"/>
      </w:pPr>
      <w:r w:rsidRPr="00D3108A">
        <w:t>in this case too, any parentheses you wish to see around the citation will need to be added manually</w:t>
      </w:r>
    </w:p>
    <w:p w14:paraId="28C7B998" w14:textId="442B9AE7"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110B53" w:rsidRPr="00DD7CCF">
        <w:t xml:space="preserve">Example </w:t>
      </w:r>
      <w:r w:rsidR="00110B53">
        <w:rPr>
          <w:noProof/>
        </w:rPr>
        <w:t>10.4.5</w:t>
      </w:r>
      <w:r w:rsidR="00110B53" w:rsidRPr="00DD7CCF">
        <w:rPr>
          <w:noProof/>
        </w:rPr>
        <w:t>.</w:t>
      </w:r>
      <w:r w:rsidR="00110B53">
        <w:rPr>
          <w:noProof/>
        </w:rPr>
        <w:t>D</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lastRenderedPageBreak/>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77F92FEC"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110B53" w:rsidRPr="00DD7CCF">
        <w:t xml:space="preserve">Example </w:t>
      </w:r>
      <w:r w:rsidR="00110B53">
        <w:rPr>
          <w:noProof/>
        </w:rPr>
        <w:t>10.4.5</w:t>
      </w:r>
      <w:r w:rsidR="00110B53" w:rsidRPr="00DD7CCF">
        <w:rPr>
          <w:noProof/>
        </w:rPr>
        <w:t>.</w:t>
      </w:r>
      <w:r w:rsidR="00110B53">
        <w:rPr>
          <w:noProof/>
        </w:rPr>
        <w:t>E</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8"/>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0E8C88BC" w:rsidR="00F80E90" w:rsidRPr="00DD7CCF" w:rsidRDefault="00F80E90" w:rsidP="00025303">
            <w:pPr>
              <w:pStyle w:val="Kpalrs"/>
            </w:pPr>
            <w:r w:rsidRPr="00DD7CCF">
              <w:t xml:space="preserve">Example </w:t>
            </w:r>
            <w:r w:rsidR="00542B66">
              <w:fldChar w:fldCharType="begin"/>
            </w:r>
            <w:r w:rsidR="00542B66">
              <w:instrText xml:space="preserve"> STYLEREF 3 \s </w:instrText>
            </w:r>
            <w:r w:rsidR="00542B66">
              <w:fldChar w:fldCharType="separate"/>
            </w:r>
            <w:r w:rsidR="00110B53">
              <w:rPr>
                <w:noProof/>
              </w:rPr>
              <w:t>10.4.5</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A</w:t>
            </w:r>
            <w:r w:rsidR="00542B66">
              <w:rPr>
                <w:noProof/>
              </w:rPr>
              <w:fldChar w:fldCharType="end"/>
            </w:r>
            <w:r w:rsidRPr="00DD7CCF">
              <w:t>: encoding a basic citation</w:t>
            </w:r>
          </w:p>
        </w:tc>
      </w:tr>
      <w:tr w:rsidR="00F80E90" w:rsidRPr="00DD7CCF" w14:paraId="5722154B" w14:textId="77777777" w:rsidTr="00837BA5">
        <w:tc>
          <w:tcPr>
            <w:tcW w:w="5000" w:type="pct"/>
          </w:tcPr>
          <w:p w14:paraId="2D1343F0" w14:textId="77777777" w:rsidR="00F80E90" w:rsidRPr="007275F0" w:rsidRDefault="00F80E90" w:rsidP="007275F0">
            <w:pPr>
              <w:pStyle w:val="TableNote"/>
              <w:keepNext/>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8"/>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4A92FE0C" w:rsidR="00F80E90" w:rsidRPr="00DD7CCF" w:rsidRDefault="00F80E90" w:rsidP="00025303">
            <w:pPr>
              <w:pStyle w:val="Kpalrs"/>
            </w:pPr>
            <w:r w:rsidRPr="00DD7CCF">
              <w:t xml:space="preserve">Example </w:t>
            </w:r>
            <w:r w:rsidR="00542B66">
              <w:fldChar w:fldCharType="begin"/>
            </w:r>
            <w:r w:rsidR="00542B66">
              <w:instrText xml:space="preserve"> STYLEREF 3 \s </w:instrText>
            </w:r>
            <w:r w:rsidR="00542B66">
              <w:fldChar w:fldCharType="separate"/>
            </w:r>
            <w:r w:rsidR="00110B53">
              <w:rPr>
                <w:noProof/>
              </w:rPr>
              <w:t>10.4.5</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B</w:t>
            </w:r>
            <w:r w:rsidR="00542B66">
              <w:rPr>
                <w:noProof/>
              </w:rPr>
              <w:fldChar w:fldCharType="end"/>
            </w:r>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7275F0">
            <w:pPr>
              <w:pStyle w:val="TableNote"/>
              <w:keepNext/>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8"/>
      </w:tblGrid>
      <w:tr w:rsidR="00F80E90" w:rsidRPr="00DD7CCF" w14:paraId="57E73EC4"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0117E268" w:rsidR="00F80E90" w:rsidRPr="00DD7CCF" w:rsidRDefault="00F80E90" w:rsidP="00025303">
            <w:pPr>
              <w:pStyle w:val="Kpalrs"/>
            </w:pPr>
            <w:r w:rsidRPr="00DD7CCF">
              <w:t xml:space="preserve">Example </w:t>
            </w:r>
            <w:r w:rsidR="00542B66">
              <w:fldChar w:fldCharType="begin"/>
            </w:r>
            <w:r w:rsidR="00542B66">
              <w:instrText xml:space="preserve"> STYLEREF 3 \s </w:instrText>
            </w:r>
            <w:r w:rsidR="00542B66">
              <w:fldChar w:fldCharType="separate"/>
            </w:r>
            <w:r w:rsidR="00110B53">
              <w:rPr>
                <w:noProof/>
              </w:rPr>
              <w:t>10.4.5</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C</w:t>
            </w:r>
            <w:r w:rsidR="00542B66">
              <w:rPr>
                <w:noProof/>
              </w:rPr>
              <w:fldChar w:fldCharType="end"/>
            </w:r>
            <w:r w:rsidRPr="00DD7CCF">
              <w:t>: encoding a citation with a volume and page number</w:t>
            </w:r>
          </w:p>
        </w:tc>
      </w:tr>
      <w:tr w:rsidR="00F80E90" w:rsidRPr="00DD7CCF" w14:paraId="3D02DCBD" w14:textId="77777777" w:rsidTr="00F04F4C">
        <w:tc>
          <w:tcPr>
            <w:tcW w:w="5000" w:type="pct"/>
          </w:tcPr>
          <w:p w14:paraId="5D5FBDD8" w14:textId="77777777" w:rsidR="00F80E90" w:rsidRPr="00DD7CCF" w:rsidRDefault="00F80E90" w:rsidP="007275F0">
            <w:pPr>
              <w:pStyle w:val="TableNote"/>
              <w:keepNext/>
            </w:pPr>
            <w:r w:rsidRPr="00DD7CCF">
              <w:t>Majumdar 1943, vol. 1: 23–28</w:t>
            </w:r>
          </w:p>
        </w:tc>
      </w:tr>
      <w:tr w:rsidR="00F80E90" w:rsidRPr="00DD7CCF" w14:paraId="3B988B92" w14:textId="77777777" w:rsidTr="00F04F4C">
        <w:tc>
          <w:tcPr>
            <w:tcW w:w="5000" w:type="pct"/>
          </w:tcPr>
          <w:p w14:paraId="31DB0D43" w14:textId="2BE2A6E4"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w:t>
            </w:r>
            <w:r w:rsidR="00F04F4C">
              <w:rPr>
                <w:rStyle w:val="Codevalue"/>
              </w:rPr>
              <w:t>volume</w:t>
            </w:r>
            <w:r w:rsidRPr="0046000E">
              <w:rPr>
                <w:rStyle w:val="Codevalue"/>
              </w:rPr>
              <w:t>"</w:t>
            </w:r>
            <w:r w:rsidRPr="00DD7CCF">
              <w:rPr>
                <w:rStyle w:val="Code"/>
              </w:rPr>
              <w:t>&gt;</w:t>
            </w:r>
            <w:r w:rsidRPr="00DD7CCF">
              <w:rPr>
                <w:rStyle w:val="Codetext"/>
              </w:rPr>
              <w:t>1</w:t>
            </w:r>
            <w:r w:rsidRPr="00DD7CCF">
              <w:rPr>
                <w:rStyle w:val="Code"/>
              </w:rPr>
              <w:t>&lt;/citedRange&gt;</w:t>
            </w:r>
            <w:r w:rsidRPr="00DD7CCF">
              <w:rPr>
                <w:rStyle w:val="Codetext"/>
              </w:rPr>
              <w:br/>
            </w:r>
            <w:r w:rsidR="00F04F4C" w:rsidRPr="00DD7CCF">
              <w:rPr>
                <w:rStyle w:val="Codetext"/>
              </w:rPr>
              <w:t xml:space="preserve">  </w:t>
            </w:r>
            <w:r w:rsidR="00F04F4C" w:rsidRPr="00DD7CCF">
              <w:rPr>
                <w:rStyle w:val="Code"/>
              </w:rPr>
              <w:t xml:space="preserve">&lt;citedRange </w:t>
            </w:r>
            <w:r w:rsidR="00F04F4C" w:rsidRPr="00DD7CCF">
              <w:rPr>
                <w:rStyle w:val="Codeattribute"/>
              </w:rPr>
              <w:t>unit</w:t>
            </w:r>
            <w:r w:rsidR="00F04F4C" w:rsidRPr="00DD7CCF">
              <w:rPr>
                <w:rStyle w:val="Code"/>
              </w:rPr>
              <w:t>=</w:t>
            </w:r>
            <w:r w:rsidR="00F04F4C" w:rsidRPr="0046000E">
              <w:rPr>
                <w:rStyle w:val="Codevalue"/>
              </w:rPr>
              <w:t>"page"</w:t>
            </w:r>
            <w:r w:rsidR="00F04F4C" w:rsidRPr="00DD7CCF">
              <w:rPr>
                <w:rStyle w:val="Code"/>
              </w:rPr>
              <w:t>&gt;</w:t>
            </w:r>
            <w:r w:rsidR="00F04F4C" w:rsidRPr="00DD7CCF">
              <w:rPr>
                <w:rStyle w:val="Codetext"/>
              </w:rPr>
              <w:t>23-28</w:t>
            </w:r>
            <w:r w:rsidR="00F04F4C" w:rsidRPr="00DD7CCF">
              <w:rPr>
                <w:rStyle w:val="Code"/>
              </w:rPr>
              <w:t>&lt;/citedRange&gt;</w:t>
            </w:r>
            <w:r w:rsidR="00F04F4C"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8"/>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19C48850" w:rsidR="00E67260" w:rsidRPr="00DD7CCF" w:rsidRDefault="00E67260" w:rsidP="00025303">
            <w:pPr>
              <w:pStyle w:val="Kpalrs"/>
            </w:pPr>
            <w:bookmarkStart w:id="889" w:name="_Ref44079069"/>
            <w:r w:rsidRPr="00DD7CCF">
              <w:t xml:space="preserve">Example </w:t>
            </w:r>
            <w:r w:rsidR="00542B66">
              <w:fldChar w:fldCharType="begin"/>
            </w:r>
            <w:r w:rsidR="00542B66">
              <w:instrText xml:space="preserve"> STYLEREF 3 \s </w:instrText>
            </w:r>
            <w:r w:rsidR="00542B66">
              <w:fldChar w:fldCharType="separate"/>
            </w:r>
            <w:r w:rsidR="00110B53">
              <w:rPr>
                <w:noProof/>
              </w:rPr>
              <w:t>10.4.5</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D</w:t>
            </w:r>
            <w:r w:rsidR="00542B66">
              <w:rPr>
                <w:noProof/>
              </w:rPr>
              <w:fldChar w:fldCharType="end"/>
            </w:r>
            <w:bookmarkEnd w:id="889"/>
            <w:r w:rsidRPr="00DD7CCF">
              <w:t>: encoding a citation with parentheses only around the year and pages</w:t>
            </w:r>
          </w:p>
        </w:tc>
      </w:tr>
      <w:tr w:rsidR="00E67260" w:rsidRPr="00DD7CCF" w14:paraId="7D8D53B8" w14:textId="77777777" w:rsidTr="00837BA5">
        <w:tc>
          <w:tcPr>
            <w:tcW w:w="5000" w:type="pct"/>
          </w:tcPr>
          <w:p w14:paraId="2385F6AD" w14:textId="77777777" w:rsidR="00E67260" w:rsidRDefault="00E67260" w:rsidP="00F60B1C">
            <w:pPr>
              <w:pStyle w:val="TableNote"/>
              <w:keepNext/>
            </w:pPr>
            <w:r w:rsidRPr="007275F0">
              <w:t>Majumdar</w:t>
            </w:r>
            <w:r w:rsidRPr="00DD7CCF">
              <w:t xml:space="preserve"> </w:t>
            </w:r>
            <w:r w:rsidRPr="00E24F87">
              <w:rPr>
                <w:noProof/>
              </w:rPr>
              <w:t>(</w:t>
            </w:r>
            <w:r w:rsidRPr="00DD7CCF">
              <w:t>1943: 23–28)</w:t>
            </w:r>
          </w:p>
          <w:p w14:paraId="6100FA40" w14:textId="6D340F46" w:rsidR="00D3108A" w:rsidRPr="00DD7CCF" w:rsidRDefault="00D3108A" w:rsidP="00F60B1C">
            <w:pPr>
              <w:pStyle w:val="TableNote"/>
              <w:keepNext/>
            </w:pPr>
            <w:r w:rsidRPr="00D3108A">
              <w:t xml:space="preserve">note that the parentheses are added manually around the </w:t>
            </w:r>
            <w:r w:rsidRPr="00D3108A">
              <w:rPr>
                <w:rStyle w:val="Code"/>
              </w:rPr>
              <w:t>&lt;bibl&gt;</w:t>
            </w:r>
            <w:r w:rsidRPr="00D3108A">
              <w:t xml:space="preserve"> element</w:t>
            </w:r>
          </w:p>
        </w:tc>
      </w:tr>
      <w:tr w:rsidR="00E67260" w:rsidRPr="00DD7CCF" w14:paraId="567F08A9" w14:textId="77777777" w:rsidTr="00837BA5">
        <w:tc>
          <w:tcPr>
            <w:tcW w:w="5000" w:type="pct"/>
          </w:tcPr>
          <w:p w14:paraId="31D1BE51" w14:textId="73619479" w:rsidR="00E67260" w:rsidRPr="00DD7CCF" w:rsidRDefault="00E67260" w:rsidP="00025303">
            <w:pPr>
              <w:pStyle w:val="CodeParagraph"/>
              <w:rPr>
                <w:rStyle w:val="Code"/>
              </w:rPr>
            </w:pPr>
            <w:r w:rsidRPr="00DD7CCF">
              <w:rPr>
                <w:rStyle w:val="Codetext"/>
              </w:rPr>
              <w:t xml:space="preserve">Majumdar </w:t>
            </w:r>
            <w:r w:rsidR="00D3108A">
              <w:rPr>
                <w:rStyle w:val="Codetext"/>
              </w:rPr>
              <w:t>(</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r w:rsidR="00D3108A" w:rsidRPr="00D3108A">
              <w: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8"/>
      </w:tblGrid>
      <w:tr w:rsidR="00E67260" w:rsidRPr="00DD7CCF" w14:paraId="0FB7FA88"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09055B26" w:rsidR="00E67260" w:rsidRPr="00DD7CCF" w:rsidRDefault="00E67260" w:rsidP="00025303">
            <w:pPr>
              <w:pStyle w:val="Kpalrs"/>
            </w:pPr>
            <w:bookmarkStart w:id="890" w:name="_Ref44079082"/>
            <w:r w:rsidRPr="00DD7CCF">
              <w:t xml:space="preserve">Example </w:t>
            </w:r>
            <w:r w:rsidR="00542B66">
              <w:fldChar w:fldCharType="begin"/>
            </w:r>
            <w:r w:rsidR="00542B66">
              <w:instrText xml:space="preserve"> STYLEREF 3 \s </w:instrText>
            </w:r>
            <w:r w:rsidR="00542B66">
              <w:fldChar w:fldCharType="separate"/>
            </w:r>
            <w:r w:rsidR="00110B53">
              <w:rPr>
                <w:noProof/>
              </w:rPr>
              <w:t>10.4.5</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E</w:t>
            </w:r>
            <w:r w:rsidR="00542B66">
              <w:rPr>
                <w:noProof/>
              </w:rPr>
              <w:fldChar w:fldCharType="end"/>
            </w:r>
            <w:bookmarkEnd w:id="890"/>
            <w:r w:rsidRPr="00DD7CCF">
              <w:t>: encoding a citation with ibid.</w:t>
            </w:r>
          </w:p>
        </w:tc>
      </w:tr>
      <w:tr w:rsidR="00E67260" w:rsidRPr="00DD7CCF" w14:paraId="1052BC3A" w14:textId="77777777" w:rsidTr="00F04F4C">
        <w:tc>
          <w:tcPr>
            <w:tcW w:w="5000" w:type="pct"/>
          </w:tcPr>
          <w:p w14:paraId="2012E7C9" w14:textId="77777777" w:rsidR="00E67260" w:rsidRPr="00DD7CCF" w:rsidRDefault="00E67260" w:rsidP="00F60B1C">
            <w:pPr>
              <w:pStyle w:val="TableNote"/>
              <w:keepNext/>
            </w:pPr>
            <w:r w:rsidRPr="00F04F4C">
              <w:rPr>
                <w:i/>
                <w:iCs/>
              </w:rPr>
              <w:t>ibid.</w:t>
            </w:r>
            <w:r w:rsidRPr="00DD7CCF">
              <w:t>: 23–28</w:t>
            </w:r>
          </w:p>
        </w:tc>
      </w:tr>
      <w:tr w:rsidR="00E67260" w:rsidRPr="00DD7CCF" w14:paraId="46C61073" w14:textId="77777777" w:rsidTr="00F04F4C">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8"/>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0DFDE32B" w:rsidR="00E67260" w:rsidRPr="00DD7CCF" w:rsidRDefault="00E67260" w:rsidP="00025303">
            <w:pPr>
              <w:pStyle w:val="Kpalrs"/>
            </w:pPr>
            <w:bookmarkStart w:id="891" w:name="_Ref44079042"/>
            <w:r w:rsidRPr="00DD7CCF">
              <w:t xml:space="preserve">Example </w:t>
            </w:r>
            <w:r w:rsidR="00542B66">
              <w:fldChar w:fldCharType="begin"/>
            </w:r>
            <w:r w:rsidR="00542B66">
              <w:instrText xml:space="preserve"> STYLEREF 3 \s </w:instrText>
            </w:r>
            <w:r w:rsidR="00542B66">
              <w:fldChar w:fldCharType="separate"/>
            </w:r>
            <w:r w:rsidR="00110B53">
              <w:rPr>
                <w:noProof/>
              </w:rPr>
              <w:t>10.4.5</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F</w:t>
            </w:r>
            <w:r w:rsidR="00542B66">
              <w:rPr>
                <w:noProof/>
              </w:rPr>
              <w:fldChar w:fldCharType="end"/>
            </w:r>
            <w:bookmarkEnd w:id="891"/>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291A70">
            <w:pPr>
              <w:pStyle w:val="CodeParagraph"/>
              <w:keepNext/>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t xml:space="preserve">please always follow this example </w:t>
            </w:r>
            <w:commentRangeStart w:id="892"/>
            <w:r w:rsidRPr="00DD7CCF">
              <w:t>when citing the ARIE appendices</w:t>
            </w:r>
            <w:commentRangeEnd w:id="892"/>
            <w:r w:rsidR="006F4840">
              <w:rPr>
                <w:rStyle w:val="Jegyzethivatkozs"/>
                <w:rFonts w:ascii="Gentium Plus" w:hAnsi="Gentium Plus" w:cs="Mangal"/>
              </w:rPr>
              <w:commentReference w:id="892"/>
            </w:r>
            <w:r w:rsidRPr="00DD7CCF">
              <w:t xml:space="preserve">, i.e. always include the year </w:t>
            </w:r>
            <w:r w:rsidRPr="00E24F87">
              <w:rPr>
                <w:noProof/>
              </w:rPr>
              <w:t>(</w:t>
            </w:r>
            <w:r w:rsidRPr="00DD7CCF">
              <w:t>or range of years written out in full) mentioned in the title of the appendix, separated with a slash from the letter of the appendix</w:t>
            </w:r>
          </w:p>
        </w:tc>
      </w:tr>
    </w:tbl>
    <w:p w14:paraId="211F64FF" w14:textId="4C724049" w:rsidR="00F04F4C" w:rsidRDefault="00F04F4C" w:rsidP="00F04F4C">
      <w:bookmarkStart w:id="893" w:name="_7sk1okht0w4v" w:colFirst="0" w:colLast="0"/>
      <w:bookmarkStart w:id="894" w:name="_Ref43988648"/>
      <w:bookmarkEnd w:id="893"/>
    </w:p>
    <w:tbl>
      <w:tblPr>
        <w:tblStyle w:val="CodeSampleTable"/>
        <w:tblW w:w="5000" w:type="pct"/>
        <w:tblLook w:val="04A0" w:firstRow="1" w:lastRow="0" w:firstColumn="1" w:lastColumn="0" w:noHBand="0" w:noVBand="1"/>
      </w:tblPr>
      <w:tblGrid>
        <w:gridCol w:w="9628"/>
      </w:tblGrid>
      <w:tr w:rsidR="00F04F4C" w:rsidRPr="00DD7CCF" w14:paraId="027B300D" w14:textId="77777777" w:rsidTr="00F04F4C">
        <w:trPr>
          <w:cnfStyle w:val="100000000000" w:firstRow="1" w:lastRow="0" w:firstColumn="0" w:lastColumn="0" w:oddVBand="0" w:evenVBand="0" w:oddHBand="0" w:evenHBand="0" w:firstRowFirstColumn="0" w:firstRowLastColumn="0" w:lastRowFirstColumn="0" w:lastRowLastColumn="0"/>
        </w:trPr>
        <w:tc>
          <w:tcPr>
            <w:tcW w:w="5000" w:type="pct"/>
          </w:tcPr>
          <w:p w14:paraId="19FFB97A" w14:textId="2CF52B76" w:rsidR="00F04F4C" w:rsidRPr="00DD7CCF" w:rsidRDefault="00F04F4C" w:rsidP="00F04F4C">
            <w:pPr>
              <w:pStyle w:val="Kpalrs"/>
            </w:pPr>
            <w:r w:rsidRPr="00DD7CCF">
              <w:lastRenderedPageBreak/>
              <w:t xml:space="preserve">Example </w:t>
            </w:r>
            <w:r w:rsidR="00542B66">
              <w:fldChar w:fldCharType="begin"/>
            </w:r>
            <w:r w:rsidR="00542B66">
              <w:instrText xml:space="preserve"> STYLEREF 3 \s </w:instrText>
            </w:r>
            <w:r w:rsidR="00542B66">
              <w:fldChar w:fldCharType="separate"/>
            </w:r>
            <w:r w:rsidR="00110B53">
              <w:rPr>
                <w:noProof/>
              </w:rPr>
              <w:t>10.4.5</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G</w:t>
            </w:r>
            <w:r w:rsidR="00542B66">
              <w:rPr>
                <w:noProof/>
              </w:rPr>
              <w:fldChar w:fldCharType="end"/>
            </w:r>
            <w:r w:rsidRPr="00DD7CCF">
              <w:t xml:space="preserve">: encoding a citation </w:t>
            </w:r>
            <w:r w:rsidR="00461FC6" w:rsidRPr="00461FC6">
              <w:t>with a volume and section number</w:t>
            </w:r>
          </w:p>
        </w:tc>
      </w:tr>
      <w:tr w:rsidR="00F04F4C" w:rsidRPr="00DD7CCF" w14:paraId="51085624" w14:textId="77777777" w:rsidTr="00F04F4C">
        <w:tc>
          <w:tcPr>
            <w:tcW w:w="5000" w:type="pct"/>
          </w:tcPr>
          <w:p w14:paraId="4AEF1513" w14:textId="5EC740E5" w:rsidR="00F04F4C" w:rsidRPr="00461FC6" w:rsidRDefault="00461FC6" w:rsidP="00F60B1C">
            <w:pPr>
              <w:pStyle w:val="TableNote"/>
              <w:keepNext/>
            </w:pPr>
            <w:r w:rsidRPr="00F60B1C">
              <w:t>Edgerton</w:t>
            </w:r>
            <w:r w:rsidRPr="00461FC6">
              <w:t xml:space="preserve"> 1953, vol. 1: §§34-36</w:t>
            </w:r>
          </w:p>
        </w:tc>
      </w:tr>
      <w:tr w:rsidR="00F04F4C" w:rsidRPr="00DD7CCF" w14:paraId="183347DB" w14:textId="77777777" w:rsidTr="00F04F4C">
        <w:tc>
          <w:tcPr>
            <w:tcW w:w="5000" w:type="pct"/>
          </w:tcPr>
          <w:p w14:paraId="47DD848F" w14:textId="5330E1FA" w:rsidR="00F04F4C" w:rsidRPr="00DD7CCF" w:rsidRDefault="00F04F4C" w:rsidP="00F04F4C">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w:t>
            </w:r>
            <w:r w:rsidR="00461FC6" w:rsidRPr="00461FC6">
              <w:rPr>
                <w:rStyle w:val="Codevalue"/>
              </w:rPr>
              <w:t>bib:Edgerton1953_01</w:t>
            </w:r>
            <w:r w:rsidRPr="0046000E">
              <w:rPr>
                <w:rStyle w:val="Codevalue"/>
              </w:rPr>
              <w:t>"</w:t>
            </w:r>
            <w:r w:rsidRPr="00DD7CCF">
              <w:rPr>
                <w:rStyle w:val="Code"/>
              </w:rPr>
              <w:t>/&gt;</w:t>
            </w:r>
            <w:r w:rsidRPr="00DD7CCF">
              <w:rPr>
                <w:rStyle w:val="Codetext"/>
              </w:rPr>
              <w:br/>
            </w:r>
            <w:r w:rsidR="00461FC6" w:rsidRPr="00DD7CCF">
              <w:rPr>
                <w:rStyle w:val="Codetext"/>
              </w:rP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volume</w:t>
            </w:r>
            <w:r w:rsidR="00461FC6" w:rsidRPr="0046000E">
              <w:rPr>
                <w:rStyle w:val="Codevalue"/>
              </w:rPr>
              <w:t>"</w:t>
            </w:r>
            <w:r w:rsidR="00461FC6" w:rsidRPr="00DD7CCF">
              <w:rPr>
                <w:rStyle w:val="Code"/>
              </w:rPr>
              <w:t>&gt;</w:t>
            </w:r>
            <w:r w:rsidR="00461FC6" w:rsidRPr="00DD7CCF">
              <w:rPr>
                <w:rStyle w:val="Codetext"/>
              </w:rPr>
              <w:t>1</w:t>
            </w:r>
            <w:r w:rsidR="00461FC6" w:rsidRPr="00DD7CCF">
              <w:rPr>
                <w:rStyle w:val="Code"/>
              </w:rPr>
              <w:t>&lt;/citedRange&gt;</w:t>
            </w:r>
            <w:r w:rsidR="00461FC6" w:rsidRPr="00DD7CCF">
              <w:rPr>
                <w:rStyle w:val="Codetext"/>
              </w:rPr>
              <w:br/>
              <w:t xml:space="preserve">  </w:t>
            </w:r>
            <w:r w:rsidR="00461FC6" w:rsidRPr="00DD7CCF">
              <w:rPr>
                <w:rStyle w:val="Code"/>
              </w:rPr>
              <w:t xml:space="preserve">&lt;citedRange </w:t>
            </w:r>
            <w:r w:rsidR="00461FC6" w:rsidRPr="00DD7CCF">
              <w:rPr>
                <w:rStyle w:val="Codeattribute"/>
              </w:rPr>
              <w:t>unit</w:t>
            </w:r>
            <w:r w:rsidR="00461FC6" w:rsidRPr="00DD7CCF">
              <w:rPr>
                <w:rStyle w:val="Code"/>
              </w:rPr>
              <w:t>=</w:t>
            </w:r>
            <w:r w:rsidR="00461FC6" w:rsidRPr="0046000E">
              <w:rPr>
                <w:rStyle w:val="Codevalue"/>
              </w:rPr>
              <w:t>"</w:t>
            </w:r>
            <w:r w:rsidR="00461FC6">
              <w:rPr>
                <w:rStyle w:val="Codevalue"/>
              </w:rPr>
              <w:t>section</w:t>
            </w:r>
            <w:r w:rsidR="00461FC6" w:rsidRPr="0046000E">
              <w:rPr>
                <w:rStyle w:val="Codevalue"/>
              </w:rPr>
              <w:t>"</w:t>
            </w:r>
            <w:r w:rsidR="00461FC6" w:rsidRPr="00DD7CCF">
              <w:rPr>
                <w:rStyle w:val="Code"/>
              </w:rPr>
              <w:t>&gt;</w:t>
            </w:r>
            <w:r w:rsidR="00461FC6">
              <w:rPr>
                <w:rStyle w:val="Codetext"/>
              </w:rPr>
              <w:t>34-36</w:t>
            </w:r>
            <w:r w:rsidR="00461FC6" w:rsidRPr="00DD7CCF">
              <w:rPr>
                <w:rStyle w:val="Code"/>
              </w:rPr>
              <w:t>&lt;/citedRange&gt;</w:t>
            </w:r>
            <w:r w:rsidR="00461FC6" w:rsidRPr="00DD7CCF">
              <w:rPr>
                <w:rStyle w:val="Codetext"/>
              </w:rPr>
              <w:br/>
            </w:r>
            <w:r w:rsidRPr="00DD7CCF">
              <w:rPr>
                <w:rStyle w:val="Code"/>
              </w:rPr>
              <w:t>&lt;/bibl&gt;</w:t>
            </w:r>
          </w:p>
        </w:tc>
      </w:tr>
    </w:tbl>
    <w:p w14:paraId="38B811B7" w14:textId="38C2B826" w:rsidR="00C02B8C" w:rsidRPr="00DD7CCF" w:rsidRDefault="004D2E67" w:rsidP="00EB2024">
      <w:pPr>
        <w:pStyle w:val="Cmsor3"/>
      </w:pPr>
      <w:bookmarkStart w:id="895" w:name="_Ref148531705"/>
      <w:bookmarkStart w:id="896" w:name="_Toc182997177"/>
      <w:r w:rsidRPr="00DD7CCF">
        <w:t>Referring to inscriptions in the DHARMABase</w:t>
      </w:r>
      <w:bookmarkEnd w:id="894"/>
      <w:bookmarkEnd w:id="895"/>
      <w:bookmarkEnd w:id="896"/>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5CCD3D88"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110B53">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w:t>
      </w:r>
      <w:commentRangeStart w:id="897"/>
      <w:commentRangeStart w:id="898"/>
      <w:r w:rsidRPr="00DD7CCF">
        <w:t xml:space="preserve">add a further attribute </w:t>
      </w:r>
      <w:r w:rsidR="008525C6" w:rsidRPr="008525C6">
        <w:rPr>
          <w:rStyle w:val="Codeattribute"/>
        </w:rPr>
        <w:t>@n</w:t>
      </w:r>
      <w:commentRangeEnd w:id="897"/>
      <w:r w:rsidR="003B680F">
        <w:rPr>
          <w:rStyle w:val="Jegyzethivatkozs"/>
          <w:rFonts w:cs="Mangal"/>
        </w:rPr>
        <w:commentReference w:id="897"/>
      </w:r>
      <w:commentRangeEnd w:id="898"/>
      <w:r w:rsidR="002A1015">
        <w:rPr>
          <w:rStyle w:val="Jegyzethivatkozs"/>
          <w:rFonts w:cs="Mangal"/>
        </w:rPr>
        <w:commentReference w:id="898"/>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1F8AEB8F" w:rsidR="00C02B8C"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2F7B8200" w14:textId="6B0755EF" w:rsidR="007148D7" w:rsidRDefault="007148D7" w:rsidP="007148D7">
      <w:pPr>
        <w:pStyle w:val="Cmsor3"/>
      </w:pPr>
      <w:bookmarkStart w:id="899" w:name="_Ref155689459"/>
      <w:bookmarkStart w:id="900" w:name="_Toc182997178"/>
      <w:r>
        <w:t>Referring to websites</w:t>
      </w:r>
      <w:bookmarkEnd w:id="899"/>
      <w:bookmarkEnd w:id="900"/>
    </w:p>
    <w:p w14:paraId="26C2ACD7" w14:textId="633E8EEA" w:rsidR="007148D7" w:rsidRDefault="007148D7" w:rsidP="007148D7">
      <w:pPr>
        <w:pStyle w:val="Lista"/>
      </w:pPr>
      <w:r>
        <w:t xml:space="preserve">to refer to a website with an URL, use </w:t>
      </w:r>
      <w:r w:rsidRPr="00DD7CCF">
        <w:t xml:space="preserve">the element </w:t>
      </w:r>
      <w:r w:rsidRPr="00DD7CCF">
        <w:rPr>
          <w:rStyle w:val="Code"/>
        </w:rPr>
        <w:t>&lt;ref&gt;</w:t>
      </w:r>
      <w:r>
        <w:t xml:space="preserve"> with the URL encoded as the attribute </w:t>
      </w:r>
      <w:r w:rsidRPr="008525C6">
        <w:rPr>
          <w:rStyle w:val="Codeattribute"/>
        </w:rPr>
        <w:t>@</w:t>
      </w:r>
      <w:r>
        <w:rPr>
          <w:rStyle w:val="Codeattribute"/>
        </w:rPr>
        <w:t>target</w:t>
      </w:r>
      <w:r>
        <w:t xml:space="preserve"> on this element, and the text to display) as its contents</w:t>
      </w:r>
    </w:p>
    <w:p w14:paraId="2BF9C9F6" w14:textId="71FD8DA8" w:rsidR="007148D7" w:rsidRDefault="007148D7" w:rsidP="007148D7">
      <w:pPr>
        <w:pStyle w:val="Lista2"/>
      </w:pPr>
      <w:r>
        <w:t xml:space="preserve">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http://museumsofindia.gov.in/repository/record/im_kol-A20050-9085-18</w:t>
      </w:r>
      <w:r w:rsidRPr="007148D7">
        <w:rPr>
          <w:rStyle w:val="Codetext"/>
        </w:rPr>
        <w:t>"&gt;Baigram fragment&lt;/</w:t>
      </w:r>
      <w:r w:rsidRPr="007148D7">
        <w:rPr>
          <w:rStyle w:val="Code"/>
        </w:rPr>
        <w:t>ref</w:t>
      </w:r>
      <w:r w:rsidRPr="007148D7">
        <w:rPr>
          <w:rStyle w:val="Codetext"/>
        </w:rPr>
        <w:t>&gt;</w:t>
      </w:r>
    </w:p>
    <w:p w14:paraId="27306064" w14:textId="5D21CE76" w:rsidR="007148D7" w:rsidRPr="00DD7CCF" w:rsidRDefault="007148D7" w:rsidP="007148D7">
      <w:pPr>
        <w:pStyle w:val="Lista2"/>
      </w:pPr>
      <w:r>
        <w:t xml:space="preserve">the contents may also be a repetition of the URL if it is to be visible to the reader, e.g. </w:t>
      </w:r>
      <w:r w:rsidRPr="007148D7">
        <w:rPr>
          <w:rStyle w:val="Codetext"/>
        </w:rPr>
        <w:t>&lt;</w:t>
      </w:r>
      <w:r w:rsidRPr="007148D7">
        <w:rPr>
          <w:rStyle w:val="Code"/>
        </w:rPr>
        <w:t>ref</w:t>
      </w:r>
      <w:r w:rsidRPr="007148D7">
        <w:rPr>
          <w:rStyle w:val="Codetext"/>
        </w:rPr>
        <w:t xml:space="preserve"> </w:t>
      </w:r>
      <w:r w:rsidRPr="007148D7">
        <w:rPr>
          <w:rStyle w:val="Codeattribute"/>
        </w:rPr>
        <w:t>target</w:t>
      </w:r>
      <w:r w:rsidRPr="007148D7">
        <w:rPr>
          <w:rStyle w:val="Codetext"/>
        </w:rPr>
        <w:t>="</w:t>
      </w:r>
      <w:r w:rsidRPr="007148D7">
        <w:rPr>
          <w:rStyle w:val="Codevalue"/>
        </w:rPr>
        <w:t>https://tei-c.org/</w:t>
      </w:r>
      <w:r w:rsidRPr="007148D7">
        <w:rPr>
          <w:rStyle w:val="Codetext"/>
        </w:rPr>
        <w:t>"&gt;https://tei-c.org/&lt;/</w:t>
      </w:r>
      <w:r w:rsidRPr="007148D7">
        <w:rPr>
          <w:rStyle w:val="Code"/>
        </w:rPr>
        <w:t>ref</w:t>
      </w:r>
      <w:r w:rsidRPr="007148D7">
        <w:rPr>
          <w:rStyle w:val="Codetext"/>
        </w:rPr>
        <w:t>&gt;</w:t>
      </w:r>
    </w:p>
    <w:p w14:paraId="546419FF" w14:textId="6C6448C7" w:rsidR="00C02B8C" w:rsidRPr="00DD7CCF" w:rsidRDefault="004D2E67" w:rsidP="00EB2024">
      <w:pPr>
        <w:pStyle w:val="Cmsor2"/>
      </w:pPr>
      <w:bookmarkStart w:id="901" w:name="_m34hlz9vjuhp" w:colFirst="0" w:colLast="0"/>
      <w:bookmarkStart w:id="902" w:name="_Toc182997179"/>
      <w:bookmarkEnd w:id="901"/>
      <w:r w:rsidRPr="00DD7CCF">
        <w:t xml:space="preserve">Encoding </w:t>
      </w:r>
      <w:r w:rsidR="006733B4" w:rsidRPr="00DD7CCF">
        <w:t>names</w:t>
      </w:r>
      <w:bookmarkEnd w:id="902"/>
    </w:p>
    <w:p w14:paraId="1F46300B" w14:textId="4DE7363A"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110B53">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4CA9BB86"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110B53">
        <w:t>11.1.2</w:t>
      </w:r>
      <w:r w:rsidR="00284D70" w:rsidRPr="00DD7CCF">
        <w:fldChar w:fldCharType="end"/>
      </w:r>
      <w:r w:rsidRPr="00DD7CCF">
        <w:t>) is the only section which calls for name markup outside the edition</w:t>
      </w:r>
    </w:p>
    <w:p w14:paraId="2C697393" w14:textId="77777777" w:rsidR="00C02B8C" w:rsidRPr="00DD7CCF" w:rsidRDefault="004D2E67" w:rsidP="00EB2024">
      <w:pPr>
        <w:pStyle w:val="Cmsor3"/>
      </w:pPr>
      <w:bookmarkStart w:id="903" w:name="_5n8o6akv2b3b" w:colFirst="0" w:colLast="0"/>
      <w:bookmarkStart w:id="904" w:name="_Ref43989951"/>
      <w:bookmarkStart w:id="905" w:name="_Toc182997180"/>
      <w:bookmarkEnd w:id="903"/>
      <w:r w:rsidRPr="00DD7CCF">
        <w:t>Tagging contemporary names</w:t>
      </w:r>
      <w:bookmarkEnd w:id="904"/>
      <w:bookmarkEnd w:id="905"/>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02CBB171"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w:t>
      </w:r>
      <w:r w:rsidR="00F16CE9">
        <w:rPr>
          <w:rStyle w:val="Codeattribute"/>
        </w:rPr>
        <w:t>ref</w:t>
      </w:r>
    </w:p>
    <w:p w14:paraId="32EFA6F0" w14:textId="77777777" w:rsidR="00C02B8C" w:rsidRPr="00DD7CCF" w:rsidRDefault="004D2E67" w:rsidP="00E2714A">
      <w:pPr>
        <w:pStyle w:val="Lista3"/>
      </w:pPr>
      <w:r w:rsidRPr="00DD7CCF">
        <w:lastRenderedPageBreak/>
        <w:t>the value of this attribute shall be the personal identifier</w:t>
      </w:r>
      <w:r w:rsidRPr="006B5499">
        <w:rPr>
          <w:rStyle w:val="Lbjegyzet-hivatkozs"/>
        </w:rPr>
        <w:footnoteReference w:id="60"/>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8"/>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483B1E08" w:rsidR="00E67260" w:rsidRPr="00DD7CCF" w:rsidRDefault="00E67260" w:rsidP="00025303">
            <w:pPr>
              <w:pStyle w:val="Kpalrs"/>
            </w:pPr>
            <w:r w:rsidRPr="00DD7CCF">
              <w:t xml:space="preserve">Example </w:t>
            </w:r>
            <w:r w:rsidR="00542B66">
              <w:fldChar w:fldCharType="begin"/>
            </w:r>
            <w:r w:rsidR="00542B66">
              <w:instrText xml:space="preserve"> STYLEREF 3 \s </w:instrText>
            </w:r>
            <w:r w:rsidR="00542B66">
              <w:fldChar w:fldCharType="separate"/>
            </w:r>
            <w:r w:rsidR="00110B53">
              <w:rPr>
                <w:noProof/>
              </w:rPr>
              <w:t>10.5.1</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A</w:t>
            </w:r>
            <w:r w:rsidR="00542B66">
              <w:rPr>
                <w:noProof/>
              </w:rPr>
              <w:fldChar w:fldCharType="end"/>
            </w:r>
            <w:r w:rsidRPr="00DD7CCF">
              <w:t>: encoding the name of a project participant</w:t>
            </w:r>
          </w:p>
        </w:tc>
      </w:tr>
      <w:tr w:rsidR="00E67260" w:rsidRPr="00DD7CCF" w14:paraId="091A5453" w14:textId="77777777" w:rsidTr="00837BA5">
        <w:tc>
          <w:tcPr>
            <w:tcW w:w="5000" w:type="pct"/>
          </w:tcPr>
          <w:p w14:paraId="65DDCD50" w14:textId="26E739F6" w:rsidR="00E67260" w:rsidRPr="00DD7CCF" w:rsidRDefault="00E67260" w:rsidP="00025303">
            <w:pPr>
              <w:pStyle w:val="CodeParagraph"/>
              <w:rPr>
                <w:rStyle w:val="Code"/>
              </w:rPr>
            </w:pPr>
            <w:r w:rsidRPr="00DD7CCF">
              <w:rPr>
                <w:rStyle w:val="Code"/>
              </w:rPr>
              <w:t xml:space="preserve">&lt;persName </w:t>
            </w:r>
            <w:r w:rsidR="00F16CE9">
              <w:rPr>
                <w:rStyle w:val="Codeattribute"/>
              </w:rPr>
              <w:t>ref</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525C072E" w:rsidR="00C02B8C" w:rsidRPr="00DD7CCF" w:rsidRDefault="004D2E67" w:rsidP="00EB2024">
      <w:pPr>
        <w:pStyle w:val="Cmsor2"/>
      </w:pPr>
      <w:bookmarkStart w:id="906" w:name="_yz32t9xtry6d" w:colFirst="0" w:colLast="0"/>
      <w:bookmarkStart w:id="907" w:name="_Toc182997181"/>
      <w:bookmarkEnd w:id="906"/>
      <w:r w:rsidRPr="00DD7CCF">
        <w:t xml:space="preserve">Attributes as </w:t>
      </w:r>
      <w:r w:rsidR="006733B4" w:rsidRPr="00DD7CCF">
        <w:t>referencing sy</w:t>
      </w:r>
      <w:r w:rsidRPr="00DD7CCF">
        <w:t>stems</w:t>
      </w:r>
      <w:bookmarkEnd w:id="907"/>
    </w:p>
    <w:p w14:paraId="730E3BCB" w14:textId="3591910A" w:rsidR="008525C6" w:rsidRPr="008525C6" w:rsidRDefault="004D2E67" w:rsidP="00EB2024">
      <w:pPr>
        <w:pStyle w:val="Cmsor3"/>
      </w:pPr>
      <w:bookmarkStart w:id="908" w:name="_g75gsrc5lpm1" w:colFirst="0" w:colLast="0"/>
      <w:bookmarkStart w:id="909" w:name="_Ref43989765"/>
      <w:bookmarkStart w:id="910" w:name="_Toc182997182"/>
      <w:bookmarkEnd w:id="908"/>
      <w:r w:rsidRPr="00DD7CCF">
        <w:t xml:space="preserve">Encoding authorship with </w:t>
      </w:r>
      <w:bookmarkEnd w:id="909"/>
      <w:r w:rsidR="008525C6" w:rsidRPr="008525C6">
        <w:rPr>
          <w:rStyle w:val="Codeattribute"/>
        </w:rPr>
        <w:t>@resp</w:t>
      </w:r>
      <w:bookmarkEnd w:id="910"/>
    </w:p>
    <w:p w14:paraId="0418BF14" w14:textId="42F2972E"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110B53">
        <w:t>10.5.1</w:t>
      </w:r>
      <w:r w:rsidR="0082156E" w:rsidRPr="00DD7CCF">
        <w:fldChar w:fldCharType="end"/>
      </w:r>
      <w:r w:rsidR="0082156E" w:rsidRPr="00DD7CCF">
        <w:t>)</w:t>
      </w:r>
    </w:p>
    <w:p w14:paraId="44671E22" w14:textId="311C976A"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110B53">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0BB38AC4"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10B53">
        <w:t>9.2.1</w:t>
      </w:r>
      <w:r w:rsidR="009430EC" w:rsidRPr="00DD7CCF">
        <w:fldChar w:fldCharType="end"/>
      </w:r>
      <w:r w:rsidRPr="00DD7CCF">
        <w:t>)</w:t>
      </w:r>
    </w:p>
    <w:p w14:paraId="7A2A2F05" w14:textId="6D72EC2C"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110B53">
        <w:t>9.2.7</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6B5499">
        <w:rPr>
          <w:rStyle w:val="Lbjegyzet-hivatkozs"/>
        </w:rPr>
        <w:footnoteReference w:id="61"/>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EB2024">
      <w:pPr>
        <w:pStyle w:val="Cmsor3"/>
      </w:pPr>
      <w:bookmarkStart w:id="911" w:name="_5hzh3m6qj48r" w:colFirst="0" w:colLast="0"/>
      <w:bookmarkStart w:id="912" w:name="_Ref43989551"/>
      <w:bookmarkStart w:id="913" w:name="_Ref44490119"/>
      <w:bookmarkStart w:id="914" w:name="_Toc182997183"/>
      <w:bookmarkEnd w:id="911"/>
      <w:r w:rsidRPr="00DD7CCF">
        <w:t xml:space="preserve">Crediting publications with </w:t>
      </w:r>
      <w:bookmarkEnd w:id="912"/>
      <w:r w:rsidR="008525C6" w:rsidRPr="008525C6">
        <w:rPr>
          <w:rStyle w:val="Codeattribute"/>
        </w:rPr>
        <w:t>@source</w:t>
      </w:r>
      <w:bookmarkEnd w:id="913"/>
      <w:bookmarkEnd w:id="914"/>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071563A1"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49640D">
        <w:fldChar w:fldCharType="begin"/>
      </w:r>
      <w:r w:rsidR="0049640D">
        <w:instrText xml:space="preserve"> REF _Ref61250887 \r \h </w:instrText>
      </w:r>
      <w:r w:rsidR="0049640D">
        <w:fldChar w:fldCharType="separate"/>
      </w:r>
      <w:r w:rsidR="00110B53">
        <w:t>9.1.3</w:t>
      </w:r>
      <w:r w:rsidR="0049640D">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110B53">
        <w:t>9.1.4</w:t>
      </w:r>
      <w:r w:rsidR="0082156E" w:rsidRPr="00DD7CCF">
        <w:fldChar w:fldCharType="end"/>
      </w:r>
      <w:r w:rsidRPr="00DD7CCF">
        <w:t>)</w:t>
      </w:r>
    </w:p>
    <w:p w14:paraId="05C28581" w14:textId="2547BD18"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110B53">
        <w:t>10.4.1</w:t>
      </w:r>
      <w:r w:rsidR="0082156E" w:rsidRPr="00DD7CCF">
        <w:fldChar w:fldCharType="end"/>
      </w:r>
      <w:r w:rsidRPr="00DD7CCF">
        <w:t>)</w:t>
      </w:r>
    </w:p>
    <w:p w14:paraId="12885AB1" w14:textId="1E406181"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110B53">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61F2BFCA" w:rsidR="008525C6" w:rsidRPr="008525C6" w:rsidRDefault="004D2E67" w:rsidP="00E2714A">
      <w:pPr>
        <w:pStyle w:val="Lista2"/>
      </w:pPr>
      <w:r w:rsidRPr="00DD7CCF">
        <w:lastRenderedPageBreak/>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110B53">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EB2024">
      <w:pPr>
        <w:pStyle w:val="Cmsor3"/>
      </w:pPr>
      <w:bookmarkStart w:id="915" w:name="_u75429ibco3" w:colFirst="0" w:colLast="0"/>
      <w:bookmarkStart w:id="916" w:name="_Ref44490073"/>
      <w:bookmarkStart w:id="917" w:name="_Toc182997184"/>
      <w:bookmarkEnd w:id="915"/>
      <w:r w:rsidRPr="00DD7CCF">
        <w:t xml:space="preserve">Identifying persons and places with </w:t>
      </w:r>
      <w:r w:rsidR="008525C6" w:rsidRPr="008525C6">
        <w:rPr>
          <w:rStyle w:val="Codeattribute"/>
        </w:rPr>
        <w:t>@key</w:t>
      </w:r>
      <w:bookmarkEnd w:id="916"/>
      <w:bookmarkEnd w:id="917"/>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EB2024">
      <w:pPr>
        <w:pStyle w:val="Cmsor3"/>
      </w:pPr>
      <w:bookmarkStart w:id="918" w:name="_ydxlcq8ogmtp" w:colFirst="0" w:colLast="0"/>
      <w:bookmarkStart w:id="919" w:name="_Ref43988993"/>
      <w:bookmarkStart w:id="920" w:name="_Toc182997185"/>
      <w:bookmarkEnd w:id="918"/>
      <w:r w:rsidRPr="00DD7CCF">
        <w:t xml:space="preserve">Identifying elements with </w:t>
      </w:r>
      <w:r w:rsidR="008525C6" w:rsidRPr="00B30777">
        <w:rPr>
          <w:rStyle w:val="Codeattribute"/>
        </w:rPr>
        <w:t>@xml:</w:t>
      </w:r>
      <w:r w:rsidRPr="00B30777">
        <w:rPr>
          <w:rStyle w:val="Codeattribute"/>
        </w:rPr>
        <w:t>id</w:t>
      </w:r>
      <w:bookmarkEnd w:id="919"/>
      <w:bookmarkEnd w:id="920"/>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44B964A9" w:rsidR="00C02B8C" w:rsidRPr="00DD7CCF" w:rsidRDefault="004D2E67" w:rsidP="00EB2024">
      <w:pPr>
        <w:pStyle w:val="Cmsor2"/>
      </w:pPr>
      <w:bookmarkStart w:id="921" w:name="_ulwrsat15v9f" w:colFirst="0" w:colLast="0"/>
      <w:bookmarkStart w:id="922" w:name="_Toc182997186"/>
      <w:bookmarkEnd w:id="921"/>
      <w:r w:rsidRPr="00DD7CCF">
        <w:t xml:space="preserve">Punctuation and </w:t>
      </w:r>
      <w:r w:rsidR="006733B4" w:rsidRPr="00DD7CCF">
        <w:t>style in modern languages</w:t>
      </w:r>
      <w:bookmarkEnd w:id="922"/>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EB2024">
      <w:pPr>
        <w:pStyle w:val="Cmsor1"/>
      </w:pPr>
      <w:bookmarkStart w:id="923" w:name="_k9hfjcx1f0k3" w:colFirst="0" w:colLast="0"/>
      <w:bookmarkStart w:id="924" w:name="_Ref43978719"/>
      <w:bookmarkStart w:id="925" w:name="_Toc182997187"/>
      <w:bookmarkEnd w:id="923"/>
      <w:r w:rsidRPr="00DD7CCF">
        <w:lastRenderedPageBreak/>
        <w:t>The TEI Header</w:t>
      </w:r>
      <w:bookmarkEnd w:id="924"/>
      <w:bookmarkEnd w:id="925"/>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623F30CD" w:rsidR="00C02B8C" w:rsidRPr="00DD7CCF" w:rsidRDefault="003B5E4F" w:rsidP="00E2714A">
      <w:pPr>
        <w:pStyle w:val="Lista"/>
      </w:pPr>
      <w:r w:rsidRPr="003B5E4F">
        <w:t xml:space="preserve">at the present stage (as of July 2021), for </w:t>
      </w:r>
      <w:r w:rsidRPr="003B5E4F">
        <w:rPr>
          <w:b/>
          <w:bCs/>
        </w:rPr>
        <w:t>epigraphic editions</w:t>
      </w:r>
      <w:r w:rsidRPr="003B5E4F">
        <w:t xml:space="preserve"> we encode only a bare minimum of data directly within the TEI header</w:t>
      </w:r>
    </w:p>
    <w:p w14:paraId="1570A6B1" w14:textId="77777777" w:rsidR="00C02B8C" w:rsidRPr="00DD7CCF" w:rsidRDefault="004D2E67" w:rsidP="003B5E4F">
      <w:pPr>
        <w:pStyle w:val="Lista2"/>
      </w:pPr>
      <w:r w:rsidRPr="00DD7CCF">
        <w:t>the guidelines below are intended to help you understand the functions and structure of the TEI header, but you need not be able to create such a header from scratch</w:t>
      </w:r>
    </w:p>
    <w:p w14:paraId="1DB78C46" w14:textId="2D401DBD" w:rsidR="00C02B8C" w:rsidRDefault="004D2E67" w:rsidP="003B5E4F">
      <w:pPr>
        <w:pStyle w:val="Lista2"/>
      </w:pPr>
      <w:r w:rsidRPr="00DD7CCF">
        <w:t>instead, rely on the most recent version of the project’s EpiDoc template</w:t>
      </w:r>
      <w:r w:rsidRPr="006B5499">
        <w:rPr>
          <w:rStyle w:val="Lbjegyzet-hivatkozs"/>
        </w:rPr>
        <w:footnoteReference w:id="62"/>
      </w:r>
      <w:r w:rsidRPr="00DD7CCF">
        <w:t xml:space="preserve"> and add data to the header only where comments in the template instruct you to do so</w:t>
      </w:r>
    </w:p>
    <w:p w14:paraId="12BB4535" w14:textId="77777777" w:rsidR="003B5E4F" w:rsidRDefault="003B5E4F" w:rsidP="003B5E4F">
      <w:pPr>
        <w:pStyle w:val="Lista"/>
      </w:pPr>
      <w:r>
        <w:t xml:space="preserve">when creating the </w:t>
      </w:r>
      <w:r w:rsidRPr="003B5E4F">
        <w:rPr>
          <w:b/>
          <w:bCs/>
        </w:rPr>
        <w:t>diplomatic edition of a manuscript</w:t>
      </w:r>
      <w:r>
        <w:t>, the TEI header must be completed in more detail, as our metadata management system is not designed for manuscripts</w:t>
      </w:r>
    </w:p>
    <w:p w14:paraId="0FC19968" w14:textId="36E915FB" w:rsidR="003B5E4F" w:rsidRPr="00DD7CCF" w:rsidRDefault="003B5E4F" w:rsidP="003B5E4F">
      <w:pPr>
        <w:pStyle w:val="Lista2"/>
      </w:pPr>
      <w:r>
        <w:t>in this case, follow the relevant sections of the EGC for describing a manuscript (and any multiplicity of hands found in it) for a diplomatic edition of a manuscript</w:t>
      </w:r>
    </w:p>
    <w:p w14:paraId="258D2735" w14:textId="2733E842" w:rsidR="00C02B8C" w:rsidRPr="00DD7CCF" w:rsidRDefault="004D2E67" w:rsidP="00EB2024">
      <w:pPr>
        <w:pStyle w:val="Cmsor2"/>
      </w:pPr>
      <w:bookmarkStart w:id="926" w:name="_23j65vxuxzj5" w:colFirst="0" w:colLast="0"/>
      <w:bookmarkStart w:id="927" w:name="_Toc182997188"/>
      <w:bookmarkEnd w:id="926"/>
      <w:r w:rsidRPr="00DD7CCF">
        <w:t xml:space="preserve">Describing the XML </w:t>
      </w:r>
      <w:r w:rsidR="006733B4" w:rsidRPr="00DD7CCF">
        <w:t>document</w:t>
      </w:r>
      <w:bookmarkEnd w:id="927"/>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EB2024">
      <w:pPr>
        <w:pStyle w:val="Cmsor3"/>
      </w:pPr>
      <w:bookmarkStart w:id="928" w:name="_2jfs86ft37ax" w:colFirst="0" w:colLast="0"/>
      <w:bookmarkStart w:id="929" w:name="_Toc182997189"/>
      <w:bookmarkEnd w:id="928"/>
      <w:r w:rsidRPr="00DD7CCF">
        <w:t>The title</w:t>
      </w:r>
      <w:bookmarkEnd w:id="929"/>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0028540E"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110B53">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EB2024">
      <w:pPr>
        <w:pStyle w:val="Cmsor3"/>
      </w:pPr>
      <w:bookmarkStart w:id="930" w:name="_r3zbaj6a07eq" w:colFirst="0" w:colLast="0"/>
      <w:bookmarkStart w:id="931" w:name="_Ref43990001"/>
      <w:bookmarkStart w:id="932" w:name="_Toc182997190"/>
      <w:bookmarkEnd w:id="930"/>
      <w:r w:rsidRPr="00DD7CCF">
        <w:t>The responsibility statement</w:t>
      </w:r>
      <w:bookmarkEnd w:id="931"/>
      <w:bookmarkEnd w:id="932"/>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33C8F25E"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110B53">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6B5499">
        <w:rPr>
          <w:rStyle w:val="Lbjegyzet-hivatkozs"/>
        </w:rPr>
        <w:footnoteReference w:id="63"/>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8"/>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53A51D50" w:rsidR="00E67260" w:rsidRPr="00DD7CCF" w:rsidRDefault="00E67260" w:rsidP="00025303">
            <w:pPr>
              <w:pStyle w:val="Kpalrs"/>
            </w:pPr>
            <w:r w:rsidRPr="00DD7CCF">
              <w:lastRenderedPageBreak/>
              <w:t xml:space="preserve">Example </w:t>
            </w:r>
            <w:r w:rsidR="00542B66">
              <w:fldChar w:fldCharType="begin"/>
            </w:r>
            <w:r w:rsidR="00542B66">
              <w:instrText xml:space="preserve"> STYLEREF 3 \s </w:instrText>
            </w:r>
            <w:r w:rsidR="00542B66">
              <w:fldChar w:fldCharType="separate"/>
            </w:r>
            <w:r w:rsidR="00110B53">
              <w:rPr>
                <w:noProof/>
              </w:rPr>
              <w:t>11.1.2</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A</w:t>
            </w:r>
            <w:r w:rsidR="00542B66">
              <w:rPr>
                <w:noProof/>
              </w:rPr>
              <w:fldChar w:fldCharType="end"/>
            </w:r>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EB2024">
      <w:pPr>
        <w:pStyle w:val="Cmsor3"/>
      </w:pPr>
      <w:bookmarkStart w:id="933" w:name="_vner4ocywhk7" w:colFirst="0" w:colLast="0"/>
      <w:bookmarkStart w:id="934" w:name="_Toc182997191"/>
      <w:bookmarkEnd w:id="933"/>
      <w:r w:rsidRPr="00DD7CCF">
        <w:t>The publication statement</w:t>
      </w:r>
      <w:bookmarkEnd w:id="934"/>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8"/>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6B80BD75" w:rsidR="00E67260" w:rsidRPr="00DD7CCF" w:rsidRDefault="00E67260" w:rsidP="00025303">
            <w:pPr>
              <w:pStyle w:val="Kpalrs"/>
            </w:pPr>
            <w:r w:rsidRPr="00DD7CCF">
              <w:t xml:space="preserve">Example </w:t>
            </w:r>
            <w:r w:rsidR="00542B66">
              <w:fldChar w:fldCharType="begin"/>
            </w:r>
            <w:r w:rsidR="00542B66">
              <w:instrText xml:space="preserve"> STYLEREF 3 \s </w:instrText>
            </w:r>
            <w:r w:rsidR="00542B66">
              <w:fldChar w:fldCharType="separate"/>
            </w:r>
            <w:r w:rsidR="00110B53">
              <w:rPr>
                <w:noProof/>
              </w:rPr>
              <w:t>11.1.3</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A</w:t>
            </w:r>
            <w:r w:rsidR="00542B66">
              <w:rPr>
                <w:noProof/>
              </w:rPr>
              <w:fldChar w:fldCharType="end"/>
            </w:r>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5CE443E2" w:rsidR="00C02B8C" w:rsidRPr="00DD7CCF" w:rsidRDefault="004D2E67" w:rsidP="00EB2024">
      <w:pPr>
        <w:pStyle w:val="Cmsor2"/>
      </w:pPr>
      <w:bookmarkStart w:id="935" w:name="_hettlvg4peby" w:colFirst="0" w:colLast="0"/>
      <w:bookmarkStart w:id="936" w:name="_Ref43978731"/>
      <w:bookmarkStart w:id="937" w:name="_Toc182997192"/>
      <w:bookmarkEnd w:id="935"/>
      <w:r w:rsidRPr="00DD7CCF">
        <w:t xml:space="preserve">Describing the </w:t>
      </w:r>
      <w:r w:rsidR="006733B4" w:rsidRPr="00DD7CCF">
        <w:t>original document</w:t>
      </w:r>
      <w:bookmarkEnd w:id="936"/>
      <w:bookmarkEnd w:id="937"/>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EB2024">
      <w:pPr>
        <w:pStyle w:val="Cmsor3"/>
      </w:pPr>
      <w:bookmarkStart w:id="938" w:name="_l88w6yddwwcn" w:colFirst="0" w:colLast="0"/>
      <w:bookmarkStart w:id="939" w:name="_Ref43987455"/>
      <w:bookmarkStart w:id="940" w:name="_Toc182997193"/>
      <w:bookmarkEnd w:id="938"/>
      <w:r w:rsidRPr="00DD7CCF">
        <w:lastRenderedPageBreak/>
        <w:t xml:space="preserve">The </w:t>
      </w:r>
      <w:r w:rsidR="00547689">
        <w:t>h</w:t>
      </w:r>
      <w:r w:rsidRPr="00DD7CCF">
        <w:t xml:space="preserve">and </w:t>
      </w:r>
      <w:r w:rsidR="00547689">
        <w:t>d</w:t>
      </w:r>
      <w:r w:rsidRPr="00DD7CCF">
        <w:t>escription</w:t>
      </w:r>
      <w:bookmarkEnd w:id="939"/>
      <w:bookmarkEnd w:id="940"/>
    </w:p>
    <w:p w14:paraId="52650714" w14:textId="77777777" w:rsidR="00C02B8C" w:rsidRPr="00DD7CCF" w:rsidRDefault="004D2E67" w:rsidP="00E2714A">
      <w:pPr>
        <w:pStyle w:val="Lista"/>
      </w:pPr>
      <w:commentRangeStart w:id="941"/>
      <w:r w:rsidRPr="00DD7CCF">
        <w:t xml:space="preserve">basic designations of script names </w:t>
      </w:r>
      <w:commentRangeEnd w:id="941"/>
      <w:r w:rsidR="00A61239">
        <w:rPr>
          <w:rStyle w:val="Jegyzethivatkozs"/>
          <w:rFonts w:cs="Mangal"/>
        </w:rPr>
        <w:commentReference w:id="941"/>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73A2635C"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7F02C3">
        <w:fldChar w:fldCharType="begin"/>
      </w:r>
      <w:r w:rsidR="007F02C3">
        <w:instrText xml:space="preserve"> REF _Ref148531705 \r \h </w:instrText>
      </w:r>
      <w:r w:rsidR="007F02C3">
        <w:fldChar w:fldCharType="separate"/>
      </w:r>
      <w:r w:rsidR="00110B53">
        <w:t>10.4.6</w:t>
      </w:r>
      <w:r w:rsidR="007F02C3">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746CD890"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110B53">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0234BCB5"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110B53">
        <w:t>7.5.1</w:t>
      </w:r>
      <w:r w:rsidR="0082156E" w:rsidRPr="00DD7CCF">
        <w:fldChar w:fldCharType="end"/>
      </w:r>
    </w:p>
    <w:p w14:paraId="7F1F234D" w14:textId="2337A850" w:rsidR="00C02B8C" w:rsidRPr="00DD7CCF" w:rsidRDefault="004D2E67" w:rsidP="00EB2024">
      <w:pPr>
        <w:pStyle w:val="Cmsor2"/>
      </w:pPr>
      <w:bookmarkStart w:id="942" w:name="_wnsvz48xieus" w:colFirst="0" w:colLast="0"/>
      <w:bookmarkStart w:id="943" w:name="_Toc182997194"/>
      <w:bookmarkEnd w:id="942"/>
      <w:r w:rsidRPr="00DD7CCF">
        <w:t xml:space="preserve">Keeping </w:t>
      </w:r>
      <w:r w:rsidR="006733B4" w:rsidRPr="00DD7CCF">
        <w:t>track of file history</w:t>
      </w:r>
      <w:bookmarkEnd w:id="943"/>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lastRenderedPageBreak/>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t xml:space="preserve">mandatorily, </w:t>
      </w:r>
      <w:r w:rsidR="008525C6" w:rsidRPr="008525C6">
        <w:rPr>
          <w:rStyle w:val="Codeattribute"/>
        </w:rPr>
        <w:t>@who</w:t>
      </w:r>
      <w:r w:rsidR="008525C6" w:rsidRPr="008525C6">
        <w:t>,</w:t>
      </w:r>
      <w:r w:rsidRPr="00DD7CCF">
        <w:t xml:space="preserve"> the value of which shall be the personal identifier</w:t>
      </w:r>
      <w:r w:rsidRPr="006B5499">
        <w:rPr>
          <w:rStyle w:val="Lbjegyzet-hivatkozs"/>
        </w:rPr>
        <w:footnoteReference w:id="64"/>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8"/>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758E4CEF" w:rsidR="00E67260" w:rsidRPr="00DD7CCF" w:rsidRDefault="00E67260" w:rsidP="00025303">
            <w:pPr>
              <w:pStyle w:val="Kpalrs"/>
            </w:pPr>
            <w:r w:rsidRPr="00DD7CCF">
              <w:t xml:space="preserve">Example </w:t>
            </w:r>
            <w:r w:rsidR="00542B66">
              <w:fldChar w:fldCharType="begin"/>
            </w:r>
            <w:r w:rsidR="00542B66">
              <w:instrText xml:space="preserve"> STYLEREF 3 \s </w:instrText>
            </w:r>
            <w:r w:rsidR="00542B66">
              <w:fldChar w:fldCharType="separate"/>
            </w:r>
            <w:r w:rsidR="00110B53">
              <w:rPr>
                <w:noProof/>
              </w:rPr>
              <w:t>11.2.1</w:t>
            </w:r>
            <w:r w:rsidR="00542B66">
              <w:rPr>
                <w:noProof/>
              </w:rPr>
              <w:fldChar w:fldCharType="end"/>
            </w:r>
            <w:r w:rsidRPr="00DD7CCF">
              <w:t>.</w:t>
            </w:r>
            <w:r w:rsidR="00542B66">
              <w:fldChar w:fldCharType="begin"/>
            </w:r>
            <w:r w:rsidR="00542B66">
              <w:instrText xml:space="preserve"> SEQ Example \* ALPHABETIC \s 3 </w:instrText>
            </w:r>
            <w:r w:rsidR="00542B66">
              <w:fldChar w:fldCharType="separate"/>
            </w:r>
            <w:r w:rsidR="00110B53">
              <w:rPr>
                <w:noProof/>
              </w:rPr>
              <w:t>A</w:t>
            </w:r>
            <w:r w:rsidR="00542B66">
              <w:rPr>
                <w:noProof/>
              </w:rPr>
              <w:fldChar w:fldCharType="end"/>
            </w:r>
            <w:r w:rsidRPr="00DD7CCF">
              <w:t>: the revision description</w:t>
            </w:r>
          </w:p>
        </w:tc>
      </w:tr>
      <w:tr w:rsidR="00E67260" w:rsidRPr="00DD7CCF" w14:paraId="638A06CC" w14:textId="77777777" w:rsidTr="00837BA5">
        <w:tc>
          <w:tcPr>
            <w:tcW w:w="5000" w:type="pct"/>
          </w:tcPr>
          <w:p w14:paraId="6D0E957E" w14:textId="6B188BFC"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007F02C3" w:rsidRPr="0046000E">
              <w:rPr>
                <w:rStyle w:val="Codevalue"/>
              </w:rPr>
              <w:t xml:space="preserve"> </w:t>
            </w:r>
            <w:r w:rsidR="007F02C3" w:rsidRPr="00DD7CCF">
              <w:rPr>
                <w:rStyle w:val="Codeattribute"/>
              </w:rPr>
              <w:t>status</w:t>
            </w:r>
            <w:r w:rsidR="007F02C3" w:rsidRPr="00DD7CCF">
              <w:rPr>
                <w:rStyle w:val="Code"/>
              </w:rPr>
              <w:t>=</w:t>
            </w:r>
            <w:r w:rsidR="007F02C3" w:rsidRPr="0046000E">
              <w:rPr>
                <w:rStyle w:val="Codevalue"/>
              </w:rPr>
              <w:t>"draft"</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944" w:name="_m394n9pgjwwz" w:colFirst="0" w:colLast="0"/>
      <w:bookmarkEnd w:id="944"/>
      <w:r w:rsidRPr="00DD7CCF">
        <w:lastRenderedPageBreak/>
        <w:t>Appendices</w:t>
      </w:r>
    </w:p>
    <w:p w14:paraId="73F64D53" w14:textId="46A1AD78" w:rsidR="00C02B8C" w:rsidRPr="00DD7CCF" w:rsidRDefault="004D2E67">
      <w:pPr>
        <w:pStyle w:val="Cmsor1"/>
        <w:numPr>
          <w:ilvl w:val="0"/>
          <w:numId w:val="7"/>
        </w:numPr>
      </w:pPr>
      <w:bookmarkStart w:id="945" w:name="_qidxc825gutk" w:colFirst="0" w:colLast="0"/>
      <w:bookmarkStart w:id="946" w:name="_Toc182997195"/>
      <w:bookmarkEnd w:id="945"/>
      <w:r w:rsidRPr="00DD7CCF">
        <w:lastRenderedPageBreak/>
        <w:t xml:space="preserve">Converting CII/EI </w:t>
      </w:r>
      <w:r w:rsidR="006733B4" w:rsidRPr="00DD7CCF">
        <w:t xml:space="preserve">markup conventions </w:t>
      </w:r>
      <w:r w:rsidRPr="00DD7CCF">
        <w:t>to EpiDoc</w:t>
      </w:r>
      <w:bookmarkEnd w:id="946"/>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proofErr w:type="spellStart"/>
      <w:r w:rsidRPr="005D2B22">
        <w:rPr>
          <w:rStyle w:val="Foreign"/>
        </w:rPr>
        <w:t>parākkrama</w:t>
      </w:r>
      <w:r w:rsidRPr="00DD7CCF">
        <w:t>+</w:t>
      </w:r>
      <w:r w:rsidRPr="005D2B22">
        <w:rPr>
          <w:rStyle w:val="Foreign"/>
        </w:rPr>
        <w:t>aṅka</w:t>
      </w:r>
      <w:proofErr w:type="spellEnd"/>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4A746DFA"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110B53">
        <w:t>3.5.4</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6B5499">
        <w:rPr>
          <w:rStyle w:val="Lbjegyzet-hivatkozs"/>
        </w:rPr>
        <w:footnoteReference w:id="65"/>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proofErr w:type="spellStart"/>
      <w:r w:rsidRPr="005D2B22">
        <w:rPr>
          <w:rStyle w:val="Foreign"/>
        </w:rPr>
        <w:t>akṣara</w:t>
      </w:r>
      <w:r w:rsidRPr="00DD7CCF">
        <w:t>s</w:t>
      </w:r>
      <w:proofErr w:type="spellEnd"/>
      <w:r w:rsidRPr="00DD7CCF">
        <w:t xml:space="preserve">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382BC110"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110B53">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10B53">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190C8DEA"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110B53">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34295F5C" w:rsidR="00C02B8C" w:rsidRPr="00DD7CCF" w:rsidRDefault="004D2E67" w:rsidP="00DD7CCF">
      <w:pPr>
        <w:pStyle w:val="Lista3"/>
      </w:pPr>
      <w:r w:rsidRPr="00E24F87">
        <w:rPr>
          <w:noProof/>
        </w:rPr>
        <w:t>(</w:t>
      </w:r>
      <w:r w:rsidRPr="00DD7CCF">
        <w:t>?</w:t>
      </w:r>
      <w:proofErr w:type="spellStart"/>
      <w:r w:rsidRPr="00DD7CCF">
        <w:t>abc</w:t>
      </w:r>
      <w:proofErr w:type="spellEnd"/>
      <w:r w:rsidRPr="00DD7CCF">
        <w:t xml:space="preserve">),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110B53">
        <w:t>5.3.3</w:t>
      </w:r>
      <w:r w:rsidR="001B68E2" w:rsidRPr="00DD7CCF">
        <w:fldChar w:fldCharType="end"/>
      </w:r>
      <w:r w:rsidRPr="00DD7CCF">
        <w:t>)</w:t>
      </w:r>
    </w:p>
    <w:p w14:paraId="1C6A2AAC" w14:textId="477986C0" w:rsidR="00C02B8C" w:rsidRPr="00DD7CCF" w:rsidRDefault="004D2E67" w:rsidP="00DD7CCF">
      <w:pPr>
        <w:pStyle w:val="Lista3"/>
      </w:pPr>
      <w:r w:rsidRPr="00E24F87">
        <w:rPr>
          <w:noProof/>
        </w:rPr>
        <w:t>(</w:t>
      </w:r>
      <w:proofErr w:type="spellStart"/>
      <w:r w:rsidRPr="00DD7CCF">
        <w:t>abc</w:t>
      </w:r>
      <w:proofErr w:type="spellEnd"/>
      <w:r w:rsidRPr="00DD7CCF">
        <w:t xml:space="preserve">?),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110B53">
        <w:t>5.5</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779A76F8"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110B53">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6B790BC4"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110B53">
        <w:t>5.5</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w:t>
      </w:r>
      <w:proofErr w:type="spellStart"/>
      <w:r w:rsidRPr="00DD7CCF">
        <w:t>abc</w:t>
      </w:r>
      <w:proofErr w:type="spellEnd"/>
      <w:r w:rsidRPr="00DD7CCF">
        <w:t>?] is used by some editors to indicate tentatively or conjecturally read text</w:t>
      </w:r>
    </w:p>
    <w:p w14:paraId="6CBB7D0C" w14:textId="353FAA7F"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110B53">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w:t>
      </w:r>
      <w:proofErr w:type="spellStart"/>
      <w:r w:rsidRPr="00DD7CCF">
        <w:t>abc</w:t>
      </w:r>
      <w:proofErr w:type="spellEnd"/>
      <w:r w:rsidRPr="00DD7CCF">
        <w:t>*] in principle means editorial restoration of characters omitted by the original scribe, but in the actual practice of some editors it seems to be used for function 2 above</w:t>
      </w:r>
    </w:p>
    <w:p w14:paraId="2E1DB483" w14:textId="5801901A"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110B53">
        <w:t>6.2.4</w:t>
      </w:r>
      <w:r w:rsidR="0082156E" w:rsidRPr="00DD7CCF">
        <w:fldChar w:fldCharType="end"/>
      </w:r>
    </w:p>
    <w:p w14:paraId="44A2C641" w14:textId="1E3F079D" w:rsidR="00C02B8C" w:rsidRPr="00DD7CCF" w:rsidRDefault="004D2E67" w:rsidP="00DD7CCF">
      <w:pPr>
        <w:pStyle w:val="Lista4"/>
      </w:pPr>
      <w:r w:rsidRPr="00DD7CCF">
        <w:lastRenderedPageBreak/>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110B53">
        <w:t>6.1.3</w:t>
      </w:r>
      <w:r w:rsidR="00284D70" w:rsidRPr="00DD7CCF">
        <w:fldChar w:fldCharType="end"/>
      </w:r>
      <w:r w:rsidRPr="00DD7CCF">
        <w:t>)</w:t>
      </w:r>
    </w:p>
    <w:p w14:paraId="339C7C16" w14:textId="77777777" w:rsidR="00C02B8C" w:rsidRPr="00DD7CCF" w:rsidRDefault="004D2E67" w:rsidP="00DD7CCF">
      <w:pPr>
        <w:pStyle w:val="Lista3"/>
      </w:pPr>
      <w:r w:rsidRPr="00DD7CCF">
        <w:t>if possible, look at a facsimile to check whether this editorial markup stands for a scribal omission or for lost and supplied text; if this is not possible, assume that square brackets with an asterisk stand for scribal omission</w:t>
      </w:r>
    </w:p>
    <w:p w14:paraId="155134FB" w14:textId="5CA07551"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10B53">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241008A3"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110B53">
        <w:t>5.4</w:t>
      </w:r>
      <w:r w:rsidR="001A0A54" w:rsidRPr="00DD7CCF">
        <w:fldChar w:fldCharType="end"/>
      </w:r>
      <w:r w:rsidRPr="00DD7CCF">
        <w:t xml:space="preserve"> about handling lacunae in EpiDoc</w:t>
      </w:r>
    </w:p>
    <w:p w14:paraId="02B335A2" w14:textId="4178D0D2" w:rsidR="00C02B8C" w:rsidRPr="00DD7CCF" w:rsidRDefault="004D2E67">
      <w:pPr>
        <w:pStyle w:val="Cmsor1"/>
        <w:numPr>
          <w:ilvl w:val="0"/>
          <w:numId w:val="7"/>
        </w:numPr>
      </w:pPr>
      <w:bookmarkStart w:id="947" w:name="_qgilsms4nw42" w:colFirst="0" w:colLast="0"/>
      <w:bookmarkStart w:id="948" w:name="_Ref43980968"/>
      <w:bookmarkStart w:id="949" w:name="_Toc182997196"/>
      <w:bookmarkEnd w:id="947"/>
      <w:r w:rsidRPr="00DD7CCF">
        <w:lastRenderedPageBreak/>
        <w:t xml:space="preserve">Metre </w:t>
      </w:r>
      <w:r w:rsidRPr="00E24F87">
        <w:rPr>
          <w:noProof/>
        </w:rPr>
        <w:t>(</w:t>
      </w:r>
      <w:r w:rsidR="006733B4" w:rsidRPr="00DD7CCF">
        <w:t>prosody</w:t>
      </w:r>
      <w:r w:rsidRPr="00DD7CCF">
        <w:t>)</w:t>
      </w:r>
      <w:bookmarkEnd w:id="948"/>
      <w:bookmarkEnd w:id="949"/>
    </w:p>
    <w:p w14:paraId="76E303D3" w14:textId="03351994" w:rsidR="00A15C19" w:rsidRDefault="00A15C19" w:rsidP="00A15C19">
      <w:bookmarkStart w:id="950" w:name="_3ig9fb4xl00q" w:colFirst="0" w:colLast="0"/>
      <w:bookmarkEnd w:id="950"/>
      <w:r>
        <w:t>This appendix will be deprecated in a future edition of the EGD. Its place will be taken over by the Prosodic Patterns xml file (</w:t>
      </w:r>
      <w:hyperlink r:id="rId69" w:history="1">
        <w:r w:rsidR="00324B69" w:rsidRPr="003B6215">
          <w:rPr>
            <w:rStyle w:val="Hiperhivatkozs"/>
          </w:rPr>
          <w:t>https://github.com/erc-dharma/project-documentation/blob/master/DHARMA_prosodicPatterns_v01.xml</w:t>
        </w:r>
      </w:hyperlink>
      <w:r>
        <w:t xml:space="preserve">) which can be displayed in a human-friendly way at </w:t>
      </w:r>
      <w:hyperlink r:id="rId70" w:history="1">
        <w:r w:rsidR="00324B69" w:rsidRPr="003B6215">
          <w:rPr>
            <w:rStyle w:val="Hiperhivatkozs"/>
          </w:rPr>
          <w:t>https://erc-dharma.github.io/output-prosody/display-prosody.html</w:t>
        </w:r>
      </w:hyperlink>
      <w:r w:rsidR="00324B69">
        <w:t xml:space="preserve"> </w:t>
      </w:r>
      <w:r>
        <w:t>and will be documented and discussed in the Prosody and Verse Forms Guide (</w:t>
      </w:r>
      <w:hyperlink r:id="rId71" w:history="1">
        <w:r w:rsidR="00324B69" w:rsidRPr="003B6215">
          <w:rPr>
            <w:rStyle w:val="Hiperhivatkozs"/>
          </w:rPr>
          <w:t>https://docs.google.com/document/d/16AZYeI_OyfUgtLhXpFG_-UloPlzv1p9wMykBrklKyHE</w:t>
        </w:r>
      </w:hyperlink>
      <w:r>
        <w:t>), currently a raw draft.</w:t>
      </w:r>
    </w:p>
    <w:p w14:paraId="301D3376" w14:textId="6CFB11B3" w:rsidR="00C02B8C" w:rsidRPr="00DD7CCF" w:rsidRDefault="004D2E67">
      <w:pPr>
        <w:pStyle w:val="Cmsor2"/>
        <w:numPr>
          <w:ilvl w:val="1"/>
          <w:numId w:val="7"/>
        </w:numPr>
      </w:pPr>
      <w:bookmarkStart w:id="951" w:name="_Toc182997197"/>
      <w:r w:rsidRPr="00DD7CCF">
        <w:t>Looking up Sanskrit metres</w:t>
      </w:r>
      <w:bookmarkEnd w:id="951"/>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048C8BD9" w:rsidR="00C02B8C" w:rsidRPr="00DD7CCF" w:rsidRDefault="00324B69" w:rsidP="006436FD">
      <w:pPr>
        <w:pStyle w:val="Lista2"/>
      </w:pPr>
      <w:hyperlink r:id="rId72" w:history="1">
        <w:r w:rsidRPr="003B6215">
          <w:rPr>
            <w:rStyle w:val="Hiperhivatkozs"/>
          </w:rPr>
          <w:t>https://sanskritmetres.appspot.com/</w:t>
        </w:r>
      </w:hyperlink>
      <w:r w:rsidR="004D2E67" w:rsidRPr="00DD7CCF">
        <w:t xml:space="preserve"> requires a full stanza as input but will tolerate mistakes and lacunae and produce an approximate match</w:t>
      </w:r>
    </w:p>
    <w:p w14:paraId="260C10D6" w14:textId="38DFB99E" w:rsidR="00C02B8C" w:rsidRDefault="00025303" w:rsidP="006436FD">
      <w:pPr>
        <w:pStyle w:val="Lista2"/>
      </w:pPr>
      <w:hyperlink r:id="rId73" w:history="1">
        <w:r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1D4C79DF" w14:textId="3A8EA545" w:rsidR="00A23873" w:rsidRPr="00DD7CCF" w:rsidRDefault="00F16CE9" w:rsidP="006436FD">
      <w:pPr>
        <w:pStyle w:val="Lista2"/>
      </w:pPr>
      <w:hyperlink r:id="rId74" w:history="1">
        <w:r w:rsidRPr="00C6386C">
          <w:rPr>
            <w:rStyle w:val="Hiperhivatkozs"/>
          </w:rPr>
          <w:t>https://www.skrutable.info/</w:t>
        </w:r>
      </w:hyperlink>
      <w:r w:rsidR="00A23873">
        <w:t xml:space="preserve"> </w:t>
      </w:r>
      <w:r w:rsidR="00A23873" w:rsidRPr="00A23873">
        <w:t>requires full stanzas but can automatically split these into quarters and tolerates mistakes to some extent;</w:t>
      </w:r>
      <w:r w:rsidR="00294FDB">
        <w:t xml:space="preserve"> it</w:t>
      </w:r>
      <w:r w:rsidR="00A23873" w:rsidRPr="00A23873">
        <w:t xml:space="preserve"> can identify moraic metres in addition to syllabic ones</w:t>
      </w:r>
      <w:r w:rsidR="00294FDB">
        <w:t xml:space="preserve"> </w:t>
      </w:r>
      <w:r w:rsidR="00294FDB" w:rsidRPr="00294FDB">
        <w:t>and includes sound recordings of the recitation of many metres</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pPr>
        <w:pStyle w:val="Cmsor2"/>
        <w:numPr>
          <w:ilvl w:val="1"/>
          <w:numId w:val="7"/>
        </w:numPr>
      </w:pPr>
      <w:bookmarkStart w:id="952" w:name="_orz8fxvyzur0" w:colFirst="0" w:colLast="0"/>
      <w:bookmarkStart w:id="953" w:name="_Toc182997198"/>
      <w:bookmarkEnd w:id="952"/>
      <w:r w:rsidRPr="00DD7CCF">
        <w:t>Syllable length</w:t>
      </w:r>
      <w:bookmarkEnd w:id="953"/>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1A0D3286"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110B53">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58A34425"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10B53">
        <w:t>2.6.4.4</w:t>
      </w:r>
      <w:r w:rsidR="00E078CA" w:rsidRPr="00DD7CCF">
        <w:fldChar w:fldCharType="end"/>
      </w:r>
      <w:r w:rsidRPr="00DD7CCF">
        <w:t>)</w:t>
      </w:r>
    </w:p>
    <w:p w14:paraId="07C2FA10" w14:textId="77777777" w:rsidR="00C02B8C" w:rsidRPr="00DD7CCF" w:rsidRDefault="004D2E67" w:rsidP="006436FD">
      <w:pPr>
        <w:pStyle w:val="Lista"/>
      </w:pPr>
      <w:r w:rsidRPr="00DD7CCF">
        <w:lastRenderedPageBreak/>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09A72B24"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10B53">
        <w:t>2.6.4.4</w:t>
      </w:r>
      <w:r w:rsidR="00E078CA" w:rsidRPr="00DD7CCF">
        <w:fldChar w:fldCharType="end"/>
      </w:r>
      <w:r w:rsidRPr="00DD7CCF">
        <w:t>)</w:t>
      </w:r>
    </w:p>
    <w:p w14:paraId="57ED9A90" w14:textId="77777777" w:rsidR="00C02B8C" w:rsidRPr="00DD7CCF" w:rsidRDefault="004D2E67">
      <w:pPr>
        <w:pStyle w:val="Cmsor2"/>
        <w:numPr>
          <w:ilvl w:val="1"/>
          <w:numId w:val="7"/>
        </w:numPr>
      </w:pPr>
      <w:bookmarkStart w:id="954" w:name="_uiwqp6i2kceu" w:colFirst="0" w:colLast="0"/>
      <w:bookmarkStart w:id="955" w:name="_Ref43991811"/>
      <w:bookmarkStart w:id="956" w:name="_Toc182997199"/>
      <w:bookmarkEnd w:id="954"/>
      <w:r w:rsidRPr="00DD7CCF">
        <w:t>Prosodic code</w:t>
      </w:r>
      <w:bookmarkEnd w:id="955"/>
      <w:bookmarkEnd w:id="956"/>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2379BC8C"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w:t>
      </w:r>
      <w:r w:rsidR="00AC54D6">
        <w:t xml:space="preserve">(or, rarely, </w:t>
      </w:r>
      <w:r w:rsidR="00AC54D6" w:rsidRPr="00DD7CCF">
        <w:rPr>
          <w:rStyle w:val="Code"/>
        </w:rPr>
        <w:t>&lt;l&gt;</w:t>
      </w:r>
      <w:r w:rsidR="00AC54D6">
        <w:t xml:space="preserve">) </w:t>
      </w:r>
      <w:r w:rsidRPr="00DD7CCF">
        <w:t xml:space="preserve">to encode the metre for which a conventional name is not available </w:t>
      </w:r>
      <w:r w:rsidRPr="00E24F87">
        <w:rPr>
          <w:noProof/>
        </w:rPr>
        <w:t>(</w:t>
      </w:r>
      <w:r w:rsidRPr="00DD7CCF">
        <w:t xml:space="preserve">see </w:t>
      </w:r>
      <w:r w:rsidR="003C3D87" w:rsidRPr="00DD7CCF">
        <w:t>§</w:t>
      </w:r>
      <w:r w:rsidR="00AC54D6">
        <w:fldChar w:fldCharType="begin"/>
      </w:r>
      <w:r w:rsidR="00AC54D6">
        <w:instrText xml:space="preserve"> REF _Ref181699020 \r \h </w:instrText>
      </w:r>
      <w:r w:rsidR="00AC54D6">
        <w:fldChar w:fldCharType="separate"/>
      </w:r>
      <w:r w:rsidR="00110B53">
        <w:t>2.6.4.1</w:t>
      </w:r>
      <w:r w:rsidR="00AC54D6">
        <w:fldChar w:fldCharType="end"/>
      </w:r>
      <w:r w:rsidR="00AC54D6">
        <w:t xml:space="preserve"> and §</w:t>
      </w:r>
      <w:r w:rsidR="00AC54D6">
        <w:fldChar w:fldCharType="begin"/>
      </w:r>
      <w:r w:rsidR="00AC54D6">
        <w:instrText xml:space="preserve"> REF _Ref181706290 \r \h </w:instrText>
      </w:r>
      <w:r w:rsidR="00AC54D6">
        <w:fldChar w:fldCharType="separate"/>
      </w:r>
      <w:r w:rsidR="00110B53">
        <w:t>2.6.4.3</w:t>
      </w:r>
      <w:r w:rsidR="00AC54D6">
        <w:fldChar w:fldCharType="end"/>
      </w:r>
      <w:r w:rsidRPr="00DD7CCF">
        <w:t>)</w:t>
      </w:r>
    </w:p>
    <w:p w14:paraId="7676B26A" w14:textId="0F37323C" w:rsidR="00C02B8C" w:rsidRPr="00DD7CCF" w:rsidRDefault="004D2E67" w:rsidP="006436FD">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10B53">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110B53">
        <w:t>5.4.5</w:t>
      </w:r>
      <w:r w:rsidR="001B68E2" w:rsidRPr="00DD7CCF">
        <w:fldChar w:fldCharType="end"/>
      </w:r>
      <w:r w:rsidRPr="00DD7CCF">
        <w:t>)</w:t>
      </w:r>
    </w:p>
    <w:p w14:paraId="42A78837" w14:textId="40D8469B"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see</w:t>
      </w:r>
      <w:r w:rsidR="00AC54D6">
        <w:t xml:space="preserve"> §</w:t>
      </w:r>
      <w:r w:rsidR="00AC54D6">
        <w:fldChar w:fldCharType="begin"/>
      </w:r>
      <w:r w:rsidR="00AC54D6">
        <w:instrText xml:space="preserve"> REF _Ref181701741 \r \h </w:instrText>
      </w:r>
      <w:r w:rsidR="00AC54D6">
        <w:fldChar w:fldCharType="separate"/>
      </w:r>
      <w:r w:rsidR="00110B53">
        <w:t>2.6.4.2</w:t>
      </w:r>
      <w:r w:rsidR="00AC54D6">
        <w:fldChar w:fldCharType="end"/>
      </w:r>
      <w:r w:rsidR="00AC54D6">
        <w:t xml:space="preserve"> and</w:t>
      </w:r>
      <w:r w:rsidRPr="00DD7CCF">
        <w:t xml:space="preserv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10B53">
        <w:t>2.6.4.4</w:t>
      </w:r>
      <w:r w:rsidR="00E078CA" w:rsidRPr="00DD7CCF">
        <w:fldChar w:fldCharType="end"/>
      </w:r>
      <w:r w:rsidRPr="00DD7CCF">
        <w:t>)</w:t>
      </w:r>
    </w:p>
    <w:p w14:paraId="30217BA0" w14:textId="77777777" w:rsidR="00C02B8C" w:rsidRPr="00DD7CCF" w:rsidRDefault="004D2E67" w:rsidP="006436FD">
      <w:pPr>
        <w:pStyle w:val="Lista2"/>
      </w:pPr>
      <w:r w:rsidRPr="00DD7CCF">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1397090F" w:rsidR="00C02B8C" w:rsidRPr="00DD7CCF" w:rsidRDefault="004D2E67" w:rsidP="006436FD">
      <w:pPr>
        <w:pStyle w:val="Lista2"/>
      </w:pPr>
      <w:r w:rsidRPr="00DD7CCF">
        <w:t xml:space="preserve">numbers used in prosodic code </w:t>
      </w:r>
      <w:r w:rsidRPr="00E24F87">
        <w:rPr>
          <w:noProof/>
        </w:rPr>
        <w:t>(</w:t>
      </w:r>
      <w:r w:rsidRPr="00DD7CCF">
        <w:t xml:space="preserve">for moraic metre) must always be </w:t>
      </w:r>
      <w:r w:rsidR="00987CEC">
        <w:t>separated</w:t>
      </w:r>
      <w:r w:rsidRPr="00DD7CCF">
        <w:t xml:space="preserve"> by the foot boundary sign |</w:t>
      </w:r>
      <w:r w:rsidR="00B45DBE" w:rsidRPr="00B45DBE">
        <w:t>, but this sign should not be used after the last (complete or partial) foot within a lacuna</w:t>
      </w:r>
    </w:p>
    <w:p w14:paraId="5E708AF6" w14:textId="52C00052" w:rsidR="00C02B8C" w:rsidRDefault="004D2E67" w:rsidP="006436FD">
      <w:pPr>
        <w:pStyle w:val="Lista3"/>
      </w:pPr>
      <w:r w:rsidRPr="00DD7CCF">
        <w:t>this allows multi-digit numbers to be used when necessary; however, consider whether large moraic units can be analysed into combinations of smaller feet</w:t>
      </w:r>
    </w:p>
    <w:p w14:paraId="26B054F5" w14:textId="77777777" w:rsidR="00836F9C" w:rsidRPr="00DD7CCF" w:rsidRDefault="00836F9C" w:rsidP="00836F9C">
      <w:pPr>
        <w:pStyle w:val="Lista2"/>
      </w:pPr>
      <w:r w:rsidRPr="00DD7CCF">
        <w:t>for partially lacunose feet, show only the number of lost morae</w:t>
      </w:r>
    </w:p>
    <w:p w14:paraId="55B800FC" w14:textId="77777777" w:rsidR="00836F9C" w:rsidRPr="00DD7CCF" w:rsidRDefault="00836F9C" w:rsidP="00836F9C">
      <w:pPr>
        <w:pStyle w:val="Lista3"/>
      </w:pPr>
      <w:r w:rsidRPr="00DD7CCF">
        <w:t xml:space="preserve">e.g. to encode the prosody of a partially lost tetramoraic foot of which one light syllable is extant at the end, use </w:t>
      </w:r>
      <w:r w:rsidRPr="00836F9C">
        <w:rPr>
          <w:rStyle w:val="Codevalue"/>
        </w:rPr>
        <w:t>“3-”</w:t>
      </w:r>
    </w:p>
    <w:p w14:paraId="5F698E98" w14:textId="77777777" w:rsidR="00836F9C" w:rsidRDefault="00836F9C" w:rsidP="00836F9C">
      <w:pPr>
        <w:pStyle w:val="Lista2"/>
      </w:pPr>
      <w:r>
        <w:t>for example,</w:t>
      </w:r>
    </w:p>
    <w:p w14:paraId="6F90561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w:t>
      </w:r>
      <w:r w:rsidRPr="00836F9C">
        <w:rPr>
          <w:rStyle w:val="Code"/>
        </w:rPr>
        <w:t>&gt;</w:t>
      </w:r>
      <w:r>
        <w:t xml:space="preserve"> to wrap a lacuna of two complete </w:t>
      </w:r>
      <w:r w:rsidRPr="00836F9C">
        <w:rPr>
          <w:rStyle w:val="Foreign"/>
        </w:rPr>
        <w:t>āryā</w:t>
      </w:r>
      <w:r>
        <w:t xml:space="preserve"> feet</w:t>
      </w:r>
    </w:p>
    <w:p w14:paraId="0F431695"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"4|4|2"</w:t>
      </w:r>
      <w:r w:rsidRPr="00836F9C">
        <w:rPr>
          <w:rStyle w:val="Code"/>
        </w:rPr>
        <w:t>&gt;</w:t>
      </w:r>
      <w:r>
        <w:t xml:space="preserve"> to wrap a lacuna of two complete </w:t>
      </w:r>
      <w:r w:rsidRPr="00836F9C">
        <w:rPr>
          <w:rStyle w:val="Foreign"/>
        </w:rPr>
        <w:t>āryā</w:t>
      </w:r>
      <w:r>
        <w:t xml:space="preserve"> feet and an incomplete foot of which the last two morae are extant and are thus represented as text</w:t>
      </w:r>
    </w:p>
    <w:p w14:paraId="1BC61963"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"4"</w:t>
      </w:r>
      <w:r w:rsidRPr="00836F9C">
        <w:rPr>
          <w:rStyle w:val="Code"/>
        </w:rPr>
        <w:t>&gt;</w:t>
      </w:r>
      <w:r>
        <w:t xml:space="preserve"> to wrap a lacuna of a single complete </w:t>
      </w:r>
      <w:r w:rsidRPr="00836F9C">
        <w:rPr>
          <w:rStyle w:val="Foreign"/>
        </w:rPr>
        <w:t>āryā</w:t>
      </w:r>
      <w:r>
        <w:t xml:space="preserve"> foot</w:t>
      </w:r>
    </w:p>
    <w:p w14:paraId="19C8BAD7" w14:textId="77777777" w:rsidR="00836F9C" w:rsidRDefault="00836F9C" w:rsidP="00836F9C">
      <w:pPr>
        <w:pStyle w:val="Lista3"/>
      </w:pPr>
      <w:r w:rsidRPr="00836F9C">
        <w:rPr>
          <w:rStyle w:val="Code"/>
        </w:rPr>
        <w:t xml:space="preserve">&lt;seg </w:t>
      </w:r>
      <w:r w:rsidRPr="00836F9C">
        <w:rPr>
          <w:rStyle w:val="Codeattribute"/>
        </w:rPr>
        <w:t>met</w:t>
      </w:r>
      <w:r w:rsidRPr="0062102A">
        <w:rPr>
          <w:rStyle w:val="Codetext"/>
        </w:rPr>
        <w:t>=</w:t>
      </w:r>
      <w:r w:rsidRPr="00836F9C">
        <w:rPr>
          <w:rStyle w:val="Codevalue"/>
        </w:rPr>
        <w:t>"16|4"</w:t>
      </w:r>
      <w:r w:rsidRPr="00836F9C">
        <w:rPr>
          <w:rStyle w:val="Code"/>
        </w:rPr>
        <w:t>&gt;</w:t>
      </w:r>
      <w:r>
        <w:t xml:space="preserve"> to wrap a lacuna in a hypothetical case known to consist of a unit of 16 morae without further prosodic constraint, followed by another unit of 4 morae</w:t>
      </w:r>
    </w:p>
    <w:p w14:paraId="44B495B5" w14:textId="7B5393F2" w:rsidR="00836F9C" w:rsidRDefault="00836F9C" w:rsidP="00836F9C">
      <w:pPr>
        <w:pStyle w:val="Lista2"/>
      </w:pPr>
      <w:r>
        <w:t>in the example used in §5.4.4 (</w:t>
      </w:r>
      <w:proofErr w:type="spellStart"/>
      <w:r w:rsidRPr="00836F9C">
        <w:rPr>
          <w:rStyle w:val="Codetext"/>
        </w:rPr>
        <w:t>yo</w:t>
      </w:r>
      <w:proofErr w:type="spellEnd"/>
      <w:r w:rsidRPr="00836F9C">
        <w:rPr>
          <w:rStyle w:val="Codetext"/>
        </w:rPr>
        <w:t xml:space="preserve"> vīkṣya </w:t>
      </w:r>
      <w:r w:rsidRPr="00836F9C">
        <w:rPr>
          <w:rStyle w:val="Code"/>
        </w:rPr>
        <w:t xml:space="preserve">&lt;seg </w:t>
      </w:r>
      <w:r w:rsidRPr="00836F9C">
        <w:rPr>
          <w:rStyle w:val="Codeattribute"/>
        </w:rPr>
        <w:t>met</w:t>
      </w:r>
      <w:r w:rsidRPr="0062102A">
        <w:rPr>
          <w:rStyle w:val="Codetext"/>
        </w:rPr>
        <w:t>=</w:t>
      </w:r>
      <w:r w:rsidRPr="00836F9C">
        <w:rPr>
          <w:rStyle w:val="Codevalue"/>
        </w:rPr>
        <w:t>"3|4|4|4|-"</w:t>
      </w:r>
      <w:r w:rsidRPr="00836F9C">
        <w:rPr>
          <w:rStyle w:val="Code"/>
        </w:rPr>
        <w:t xml:space="preserve">&gt;&lt;gap </w:t>
      </w:r>
      <w:r w:rsidRPr="00836F9C">
        <w:rPr>
          <w:rStyle w:val="Codeattribute"/>
        </w:rPr>
        <w:t>reason</w:t>
      </w:r>
      <w:r w:rsidRPr="0062102A">
        <w:rPr>
          <w:rStyle w:val="Codetext"/>
        </w:rPr>
        <w:t>=</w:t>
      </w:r>
      <w:r w:rsidRPr="00836F9C">
        <w:rPr>
          <w:rStyle w:val="Codevalue"/>
        </w:rPr>
        <w:t>"lost"</w:t>
      </w:r>
      <w:r w:rsidRPr="00836F9C">
        <w:rPr>
          <w:rStyle w:val="Code"/>
        </w:rPr>
        <w:t xml:space="preserve"> </w:t>
      </w:r>
      <w:r w:rsidRPr="00836F9C">
        <w:rPr>
          <w:rStyle w:val="Codeattribute"/>
        </w:rPr>
        <w:t>quantity</w:t>
      </w:r>
      <w:r w:rsidRPr="0062102A">
        <w:rPr>
          <w:rStyle w:val="Codetext"/>
        </w:rPr>
        <w:t>=</w:t>
      </w:r>
      <w:r w:rsidRPr="00836F9C">
        <w:rPr>
          <w:rStyle w:val="Codevalue"/>
        </w:rPr>
        <w:t>"12"</w:t>
      </w:r>
      <w:r w:rsidRPr="00836F9C">
        <w:rPr>
          <w:rStyle w:val="Code"/>
        </w:rPr>
        <w:t xml:space="preserve"> </w:t>
      </w:r>
      <w:r w:rsidRPr="00836F9C">
        <w:rPr>
          <w:rStyle w:val="Codeattribute"/>
        </w:rPr>
        <w:t>unit</w:t>
      </w:r>
      <w:r w:rsidRPr="0062102A">
        <w:rPr>
          <w:rStyle w:val="Codetext"/>
        </w:rPr>
        <w:t>=</w:t>
      </w:r>
      <w:r w:rsidRPr="00836F9C">
        <w:rPr>
          <w:rStyle w:val="Codevalue"/>
        </w:rPr>
        <w:t>"character"</w:t>
      </w:r>
      <w:r w:rsidRPr="00836F9C">
        <w:rPr>
          <w:rStyle w:val="Code"/>
        </w:rPr>
        <w:t xml:space="preserve"> </w:t>
      </w:r>
      <w:r w:rsidRPr="00836F9C">
        <w:rPr>
          <w:rStyle w:val="Codeattribute"/>
        </w:rPr>
        <w:t>precision</w:t>
      </w:r>
      <w:r w:rsidRPr="0062102A">
        <w:rPr>
          <w:rStyle w:val="Codetext"/>
        </w:rPr>
        <w:t>=</w:t>
      </w:r>
      <w:r w:rsidRPr="00836F9C">
        <w:rPr>
          <w:rStyle w:val="Codevalue"/>
        </w:rPr>
        <w:t>"low"</w:t>
      </w:r>
      <w:r w:rsidRPr="00836F9C">
        <w:rPr>
          <w:rStyle w:val="Code"/>
        </w:rPr>
        <w:t>/&gt;&lt;/seg&gt;</w:t>
      </w:r>
      <w:r w:rsidRPr="00836F9C">
        <w:rPr>
          <w:rStyle w:val="Codetext"/>
        </w:rPr>
        <w:t xml:space="preserve"> bandhana-niruddhaM</w:t>
      </w:r>
      <w:r>
        <w:t>),</w:t>
      </w:r>
    </w:p>
    <w:p w14:paraId="5EE02528" w14:textId="77777777" w:rsidR="00836F9C" w:rsidRDefault="00836F9C" w:rsidP="00836F9C">
      <w:pPr>
        <w:pStyle w:val="Lista3"/>
      </w:pPr>
      <w:r>
        <w:t xml:space="preserve">the extant text covers the first foot of an </w:t>
      </w:r>
      <w:r w:rsidRPr="00836F9C">
        <w:rPr>
          <w:rStyle w:val="Foreign"/>
        </w:rPr>
        <w:t>āryā</w:t>
      </w:r>
      <w:r>
        <w:t xml:space="preserve"> line and one mora of the second foot</w:t>
      </w:r>
    </w:p>
    <w:p w14:paraId="57FE58A8" w14:textId="77777777" w:rsidR="00836F9C" w:rsidRDefault="00836F9C" w:rsidP="00836F9C">
      <w:pPr>
        <w:pStyle w:val="Lista3"/>
      </w:pPr>
      <w:r>
        <w:t>this is followed by a lacuna corresponding to three morae of the second foot, the whole of the third to fifth feet, one mora of the sixth foot</w:t>
      </w:r>
    </w:p>
    <w:p w14:paraId="539BF8CD" w14:textId="77777777" w:rsidR="00836F9C" w:rsidRDefault="00836F9C" w:rsidP="00836F9C">
      <w:pPr>
        <w:pStyle w:val="Lista3"/>
      </w:pPr>
      <w:r>
        <w:t>followed by extant text comprising three morae of the sixth foot and the complete seventh and eighth foot</w:t>
      </w:r>
    </w:p>
    <w:p w14:paraId="2AD93B15" w14:textId="5EC9F2F8" w:rsidR="004920E9" w:rsidRPr="00DD7CCF" w:rsidRDefault="00836F9C" w:rsidP="00836F9C">
      <w:pPr>
        <w:pStyle w:val="Lista3"/>
      </w:pPr>
      <w:r>
        <w:lastRenderedPageBreak/>
        <w:t xml:space="preserve">the part of the lacuna comprising the beginning of the sixth foot was one mora, and is therefore encoded in the example as </w:t>
      </w:r>
      <w:r w:rsidRPr="00836F9C">
        <w:rPr>
          <w:rStyle w:val="Codevalue"/>
        </w:rPr>
        <w:t>"-"</w:t>
      </w:r>
      <w:r>
        <w:t xml:space="preserve">, i.e. a single short syllable; but the equivalent alternative with </w:t>
      </w:r>
      <w:r w:rsidRPr="00836F9C">
        <w:rPr>
          <w:rStyle w:val="Codeattribute"/>
        </w:rPr>
        <w:t>@met</w:t>
      </w:r>
      <w:r w:rsidRPr="0062102A">
        <w:rPr>
          <w:rStyle w:val="Codetext"/>
        </w:rPr>
        <w:t>=</w:t>
      </w:r>
      <w:r w:rsidRPr="00836F9C">
        <w:rPr>
          <w:rStyle w:val="Codevalue"/>
        </w:rPr>
        <w:t>"3|4|4|4|1"</w:t>
      </w:r>
      <w:r>
        <w:t xml:space="preserve"> could also have been used</w:t>
      </w:r>
    </w:p>
    <w:p w14:paraId="1E8FD889" w14:textId="77777777" w:rsidR="00C02B8C" w:rsidRPr="00DD7CCF" w:rsidRDefault="004D2E67" w:rsidP="006436FD">
      <w:pPr>
        <w:pStyle w:val="Lista2"/>
      </w:pPr>
      <w:r w:rsidRPr="00DD7CCF">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35AE0FD0" w14:textId="42204D4D" w:rsidR="00177FFC" w:rsidRDefault="00177FFC" w:rsidP="006436FD">
      <w:pPr>
        <w:pStyle w:val="Kpalrs"/>
      </w:pPr>
      <w:bookmarkStart w:id="957" w:name="_Ref44134408"/>
      <w:bookmarkStart w:id="958" w:name="_Ref48034861"/>
      <w:r>
        <w:t xml:space="preserve">Table </w:t>
      </w:r>
      <w:r w:rsidR="00542B66">
        <w:fldChar w:fldCharType="begin"/>
      </w:r>
      <w:r w:rsidR="00542B66">
        <w:instrText xml:space="preserve"> SEQ Table \* ARABIC </w:instrText>
      </w:r>
      <w:r w:rsidR="00542B66">
        <w:fldChar w:fldCharType="separate"/>
      </w:r>
      <w:r w:rsidR="00110B53">
        <w:rPr>
          <w:noProof/>
        </w:rPr>
        <w:t>2</w:t>
      </w:r>
      <w:r w:rsidR="00542B66">
        <w:rPr>
          <w:noProof/>
        </w:rPr>
        <w:fldChar w:fldCharType="end"/>
      </w:r>
      <w:bookmarkEnd w:id="957"/>
      <w:r>
        <w:t>. Prosodic notation</w:t>
      </w:r>
      <w:bookmarkEnd w:id="958"/>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291A70">
            <w:pPr>
              <w:pStyle w:val="Tabletext"/>
              <w:keepN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291A70">
            <w:pPr>
              <w:pStyle w:val="Tabletext"/>
              <w:keepN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291A70">
            <w:pPr>
              <w:pStyle w:val="Tabletext"/>
              <w:keepNext/>
            </w:pPr>
            <w:r w:rsidRPr="00DD7CCF">
              <w:t>Conventional</w:t>
            </w:r>
          </w:p>
          <w:p w14:paraId="33BA2551" w14:textId="77777777" w:rsidR="00C02B8C" w:rsidRPr="00DD7CCF" w:rsidRDefault="004D2E67" w:rsidP="00291A70">
            <w:pPr>
              <w:pStyle w:val="Tabletext"/>
              <w:keepN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291A70">
            <w:pPr>
              <w:pStyle w:val="Tabletext"/>
              <w:keepN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291A70">
            <w:pPr>
              <w:pStyle w:val="Tabletext"/>
              <w:keepN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291A70">
            <w:pPr>
              <w:pStyle w:val="Tabletext"/>
              <w:keepN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291A70">
            <w:pPr>
              <w:pStyle w:val="Tabletext"/>
              <w:keepN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291A70">
            <w:pPr>
              <w:pStyle w:val="Tabletext"/>
              <w:keepN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291A70">
            <w:pPr>
              <w:pStyle w:val="Tabletext"/>
              <w:keepN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291A70">
            <w:pPr>
              <w:pStyle w:val="Tabletext"/>
              <w:keepN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291A70">
            <w:pPr>
              <w:pStyle w:val="Tabletext"/>
              <w:keepN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291A70">
            <w:pPr>
              <w:pStyle w:val="Tabletext"/>
              <w:keepN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291A70">
            <w:pPr>
              <w:pStyle w:val="Tabletext"/>
              <w:keepN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291A70">
            <w:pPr>
              <w:pStyle w:val="Tabletext"/>
              <w:keepN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291A70">
            <w:pPr>
              <w:pStyle w:val="Tabletext"/>
              <w:keepN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291A70">
            <w:pPr>
              <w:pStyle w:val="Tabletext"/>
              <w:keepN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291A70">
            <w:pPr>
              <w:pStyle w:val="Tabletext"/>
              <w:keepNext/>
            </w:pPr>
            <w:r w:rsidRPr="00DD7CCF">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291A70">
            <w:pPr>
              <w:pStyle w:val="Tabletext"/>
              <w:keepN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291A70">
            <w:pPr>
              <w:pStyle w:val="Tabletext"/>
              <w:keepN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291A70">
            <w:pPr>
              <w:pStyle w:val="Tabletext"/>
              <w:keepN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291A70">
            <w:pPr>
              <w:pStyle w:val="Tabletext"/>
              <w:keepNext/>
            </w:pPr>
            <w:r w:rsidRPr="00DD7CCF">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291A70">
            <w:pPr>
              <w:pStyle w:val="Tabletext"/>
              <w:keepN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291A70">
            <w:pPr>
              <w:pStyle w:val="Tabletext"/>
              <w:keepN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291A70">
            <w:pPr>
              <w:pStyle w:val="Tabletext"/>
              <w:keepN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291A70">
            <w:pPr>
              <w:pStyle w:val="Tabletext"/>
              <w:keepN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291A70">
            <w:pPr>
              <w:pStyle w:val="Tabletext"/>
              <w:keepN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291A70">
            <w:pPr>
              <w:pStyle w:val="Tabletext"/>
              <w:keepN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291A70">
            <w:pPr>
              <w:pStyle w:val="Tabletext"/>
              <w:keepN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291A70">
            <w:pPr>
              <w:pStyle w:val="Tabletext"/>
              <w:keepN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291A70">
            <w:pPr>
              <w:pStyle w:val="Tabletext"/>
              <w:keepNext/>
            </w:pPr>
            <w:r w:rsidRPr="00DD7CCF">
              <w:t>||</w:t>
            </w:r>
            <w:r w:rsidRPr="006B5499">
              <w:rPr>
                <w:rStyle w:val="Lbjegyzet-hivatkozs"/>
              </w:rPr>
              <w:footnoteReference w:id="66"/>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291A70">
            <w:pPr>
              <w:pStyle w:val="Tabletext"/>
              <w:keepN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291A70">
            <w:pPr>
              <w:pStyle w:val="Tabletext"/>
              <w:keepN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6B5499">
              <w:rPr>
                <w:rStyle w:val="Lbjegyzet-hivatkozs"/>
              </w:rPr>
              <w:footnoteReference w:id="67"/>
            </w:r>
          </w:p>
        </w:tc>
      </w:tr>
    </w:tbl>
    <w:p w14:paraId="144EFB3F" w14:textId="50CBA417" w:rsidR="00C02B8C" w:rsidRDefault="004D2E67">
      <w:pPr>
        <w:pStyle w:val="Cmsor2"/>
        <w:numPr>
          <w:ilvl w:val="1"/>
          <w:numId w:val="7"/>
        </w:numPr>
      </w:pPr>
      <w:bookmarkStart w:id="959" w:name="_g11y2ljnx9av" w:colFirst="0" w:colLast="0"/>
      <w:bookmarkStart w:id="960" w:name="_Toc182997200"/>
      <w:bookmarkEnd w:id="959"/>
      <w:r w:rsidRPr="00DD7CCF">
        <w:t>Sanskrit</w:t>
      </w:r>
      <w:r w:rsidR="006436FD">
        <w:t>, Prakrit and Sanskrit-</w:t>
      </w:r>
      <w:r w:rsidR="006733B4">
        <w:t>based</w:t>
      </w:r>
      <w:r w:rsidR="006733B4" w:rsidRPr="00DD7CCF">
        <w:t xml:space="preserve"> </w:t>
      </w:r>
      <w:r w:rsidRPr="00DD7CCF">
        <w:t>metres</w:t>
      </w:r>
      <w:bookmarkEnd w:id="960"/>
    </w:p>
    <w:p w14:paraId="605C038A" w14:textId="7EF1EB85" w:rsidR="006436FD" w:rsidRPr="006436FD" w:rsidRDefault="006436FD">
      <w:pPr>
        <w:pStyle w:val="Cmsor3"/>
        <w:numPr>
          <w:ilvl w:val="2"/>
          <w:numId w:val="7"/>
        </w:numPr>
      </w:pPr>
      <w:bookmarkStart w:id="961" w:name="_Ref48034402"/>
      <w:bookmarkStart w:id="962" w:name="_Toc182997201"/>
      <w:r>
        <w:t>Syllabic metres (</w:t>
      </w:r>
      <w:proofErr w:type="spellStart"/>
      <w:r>
        <w:rPr>
          <w:rStyle w:val="Foreign"/>
        </w:rPr>
        <w:t>varṇav</w:t>
      </w:r>
      <w:r w:rsidRPr="00DD7CCF">
        <w:rPr>
          <w:rStyle w:val="Foreign"/>
        </w:rPr>
        <w:t>r̥tta</w:t>
      </w:r>
      <w:proofErr w:type="spellEnd"/>
      <w:r>
        <w:t>)</w:t>
      </w:r>
      <w:bookmarkEnd w:id="961"/>
      <w:bookmarkEnd w:id="962"/>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1E6CA277" w:rsidR="00C02B8C" w:rsidRPr="00DD7CCF" w:rsidRDefault="004D2E67" w:rsidP="006436FD">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110B53">
        <w:rPr>
          <w:noProof/>
        </w:rPr>
        <w:t>161</w:t>
      </w:r>
      <w:r w:rsidR="006E2C5C" w:rsidRPr="00DD7CCF">
        <w:fldChar w:fldCharType="end"/>
      </w:r>
      <w:r w:rsidR="006E2C5C" w:rsidRPr="00DD7CCF">
        <w:t xml:space="preserve"> </w:t>
      </w:r>
      <w:r w:rsidRPr="00DD7CCF">
        <w:t>above</w:t>
      </w:r>
    </w:p>
    <w:p w14:paraId="244DC2D1" w14:textId="766ADC59"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10B53">
        <w:t>5.4.4</w:t>
      </w:r>
      <w:r w:rsidR="009A6168" w:rsidRPr="00DD7CCF">
        <w:fldChar w:fldCharType="end"/>
      </w:r>
      <w:r w:rsidRPr="00DD7CCF">
        <w:t>)</w:t>
      </w:r>
    </w:p>
    <w:p w14:paraId="563783E5" w14:textId="0AF7AE48" w:rsidR="00263A70" w:rsidRPr="00DD7CCF" w:rsidRDefault="00177FFC" w:rsidP="006436FD">
      <w:pPr>
        <w:pStyle w:val="Kpalrs"/>
      </w:pPr>
      <w:bookmarkStart w:id="963" w:name="_Ref44134196"/>
      <w:bookmarkStart w:id="964" w:name="_Ref48035097"/>
      <w:r>
        <w:t xml:space="preserve">Table </w:t>
      </w:r>
      <w:r w:rsidR="00542B66">
        <w:fldChar w:fldCharType="begin"/>
      </w:r>
      <w:r w:rsidR="00542B66">
        <w:instrText xml:space="preserve"> SEQ Table \* ARABIC </w:instrText>
      </w:r>
      <w:r w:rsidR="00542B66">
        <w:fldChar w:fldCharType="separate"/>
      </w:r>
      <w:r w:rsidR="00110B53">
        <w:rPr>
          <w:noProof/>
        </w:rPr>
        <w:t>3</w:t>
      </w:r>
      <w:r w:rsidR="00542B66">
        <w:rPr>
          <w:noProof/>
        </w:rPr>
        <w:fldChar w:fldCharType="end"/>
      </w:r>
      <w:bookmarkEnd w:id="963"/>
      <w:r>
        <w:t>. Sanskrit syllabic metres</w:t>
      </w:r>
      <w:bookmarkEnd w:id="964"/>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294FDB">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commentRangeStart w:id="965"/>
            <w:r w:rsidRPr="00DD7CCF">
              <w:t>XML notation</w:t>
            </w:r>
            <w:commentRangeEnd w:id="965"/>
            <w:r w:rsidR="00671BCB">
              <w:rPr>
                <w:rStyle w:val="Jegyzethivatkozs"/>
                <w:rFonts w:ascii="Gentium Plus" w:hAnsi="Gentium Plus" w:cs="Mangal"/>
              </w:rPr>
              <w:commentReference w:id="965"/>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152DE9C2" w:rsidR="00C02B8C" w:rsidRPr="00DD7CCF" w:rsidRDefault="004D2E67" w:rsidP="006436FD">
            <w:pPr>
              <w:pStyle w:val="Tabletext"/>
            </w:pPr>
            <w:r w:rsidRPr="00DD7CCF">
              <w:t>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6B5499">
              <w:rPr>
                <w:rStyle w:val="Lbjegyzet-hivatkozs"/>
              </w:rPr>
              <w:footnoteReference w:id="68"/>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294FDB" w:rsidRPr="00DD7CCF" w14:paraId="53AB5EE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B2355FE" w14:textId="75036BE3" w:rsidR="00294FDB" w:rsidRPr="00DD7CCF" w:rsidRDefault="00294FDB" w:rsidP="006436FD">
            <w:pPr>
              <w:pStyle w:val="Tabletext"/>
            </w:pPr>
            <w:r>
              <w:t>8</w:t>
            </w:r>
          </w:p>
        </w:tc>
        <w:tc>
          <w:tcPr>
            <w:tcW w:w="865" w:type="pct"/>
            <w:tcBorders>
              <w:bottom w:val="single" w:sz="8" w:space="0" w:color="000000"/>
              <w:right w:val="single" w:sz="8" w:space="0" w:color="000000"/>
            </w:tcBorders>
            <w:tcMar>
              <w:top w:w="100" w:type="dxa"/>
              <w:left w:w="40" w:type="dxa"/>
              <w:bottom w:w="100" w:type="dxa"/>
              <w:right w:w="40" w:type="dxa"/>
            </w:tcMar>
          </w:tcPr>
          <w:p w14:paraId="15A6FA65" w14:textId="7D6B725D" w:rsidR="00294FDB" w:rsidRPr="00DD7CCF" w:rsidRDefault="00294FDB" w:rsidP="006436FD">
            <w:pPr>
              <w:pStyle w:val="Tabletext"/>
              <w:rPr>
                <w:noProof/>
              </w:rPr>
            </w:pPr>
            <w:r w:rsidRPr="00294FDB">
              <w:rPr>
                <w:noProof/>
              </w:rPr>
              <w:t>pramāṇikā</w:t>
            </w:r>
          </w:p>
        </w:tc>
        <w:tc>
          <w:tcPr>
            <w:tcW w:w="1695" w:type="pct"/>
            <w:tcBorders>
              <w:bottom w:val="single" w:sz="8" w:space="0" w:color="000000"/>
              <w:right w:val="single" w:sz="8" w:space="0" w:color="000000"/>
            </w:tcBorders>
            <w:tcMar>
              <w:top w:w="100" w:type="dxa"/>
              <w:left w:w="40" w:type="dxa"/>
              <w:bottom w:w="100" w:type="dxa"/>
              <w:right w:w="40" w:type="dxa"/>
            </w:tcMar>
          </w:tcPr>
          <w:p w14:paraId="41E0B7C1" w14:textId="47B8ACD2" w:rsidR="00294FDB" w:rsidRPr="00847076" w:rsidRDefault="00294FDB" w:rsidP="006436FD">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4F63064" w14:textId="15E30958" w:rsidR="00294FDB" w:rsidRPr="00263A70" w:rsidRDefault="00294FDB" w:rsidP="006436FD">
            <w:pPr>
              <w:pStyle w:val="Tabletext"/>
              <w:rPr>
                <w:rStyle w:val="MetreCode"/>
              </w:rPr>
            </w:pPr>
            <w:r w:rsidRPr="00294FDB">
              <w:rPr>
                <w:rStyle w:val="MetreCode"/>
              </w:rPr>
              <w:t>-⏑-⏑-⏑⏓</w:t>
            </w:r>
          </w:p>
        </w:tc>
      </w:tr>
      <w:tr w:rsidR="00C02B8C" w:rsidRPr="00DD7CCF" w14:paraId="2340593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6B5499">
              <w:rPr>
                <w:rStyle w:val="Lbjegyzet-hivatkozs"/>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lastRenderedPageBreak/>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lastRenderedPageBreak/>
              <w:t>⏓⏓⏓⏓⏑––⏓/</w:t>
            </w:r>
          </w:p>
          <w:p w14:paraId="2DDA1ABC" w14:textId="77777777" w:rsidR="00C02B8C" w:rsidRPr="00263A70" w:rsidRDefault="004D2E67" w:rsidP="006436FD">
            <w:pPr>
              <w:pStyle w:val="Tabletext"/>
              <w:rPr>
                <w:rStyle w:val="MetreCode"/>
              </w:rPr>
            </w:pPr>
            <w:r w:rsidRPr="00263A70">
              <w:rPr>
                <w:rStyle w:val="MetreCode"/>
              </w:rPr>
              <w:lastRenderedPageBreak/>
              <w:t>⏓⏓⏓⏓⏑–⏑⏓</w:t>
            </w:r>
          </w:p>
        </w:tc>
      </w:tr>
      <w:tr w:rsidR="00C02B8C" w:rsidRPr="00DD7CCF" w14:paraId="3782DC0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lastRenderedPageBreak/>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6B5499">
              <w:rPr>
                <w:rStyle w:val="Lbjegyzet-hivatkozs"/>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6B5499">
              <w:rPr>
                <w:rStyle w:val="Lbjegyzet-hivatkozs"/>
              </w:rPr>
              <w:footnoteReference w:id="71"/>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7245BB" w:rsidRPr="00DD7CCF" w14:paraId="7B6093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2F8BCDC"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3B7215F8" w14:textId="77777777" w:rsidR="007245BB" w:rsidRPr="00DD7CCF" w:rsidRDefault="007245BB" w:rsidP="00F67963">
            <w:pPr>
              <w:pStyle w:val="Tabletext"/>
              <w:rPr>
                <w:noProof/>
              </w:rPr>
            </w:pPr>
            <w:r w:rsidRPr="00DD7CCF">
              <w:rPr>
                <w:noProof/>
              </w:rPr>
              <w:t>upajāti</w:t>
            </w:r>
            <w:r w:rsidRPr="006B5499">
              <w:rPr>
                <w:rStyle w:val="Lbjegyzet-hivatkozs"/>
              </w:rPr>
              <w:footnoteReference w:id="72"/>
            </w:r>
          </w:p>
        </w:tc>
        <w:tc>
          <w:tcPr>
            <w:tcW w:w="1695" w:type="pct"/>
            <w:tcBorders>
              <w:bottom w:val="single" w:sz="8" w:space="0" w:color="000000"/>
              <w:right w:val="single" w:sz="8" w:space="0" w:color="000000"/>
            </w:tcBorders>
            <w:tcMar>
              <w:top w:w="100" w:type="dxa"/>
              <w:left w:w="40" w:type="dxa"/>
              <w:bottom w:w="100" w:type="dxa"/>
              <w:right w:w="40" w:type="dxa"/>
            </w:tcMar>
          </w:tcPr>
          <w:p w14:paraId="22C1A0F7"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948DD59" w14:textId="77777777" w:rsidR="007245BB" w:rsidRPr="00263A70" w:rsidRDefault="007245BB" w:rsidP="00F67963">
            <w:pPr>
              <w:pStyle w:val="Tabletext"/>
              <w:rPr>
                <w:rStyle w:val="MetreCode"/>
              </w:rPr>
            </w:pPr>
            <w:r w:rsidRPr="00263A70">
              <w:rPr>
                <w:rStyle w:val="MetreCode"/>
              </w:rPr>
              <w:t>⏓–⏑––⏑⏑–⏑–⏓</w:t>
            </w:r>
          </w:p>
        </w:tc>
      </w:tr>
      <w:tr w:rsidR="007245BB" w:rsidRPr="00DD7CCF" w14:paraId="179A087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EFEAED"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1486D3" w14:textId="77777777" w:rsidR="007245BB" w:rsidRPr="00DD7CCF" w:rsidRDefault="007245BB" w:rsidP="00F67963">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6D8528E3"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87E7D4F" w14:textId="77777777" w:rsidR="007245BB" w:rsidRPr="00263A70" w:rsidRDefault="007245BB" w:rsidP="00F67963">
            <w:pPr>
              <w:pStyle w:val="Tabletext"/>
              <w:rPr>
                <w:rStyle w:val="MetreCode"/>
              </w:rPr>
            </w:pPr>
            <w:r w:rsidRPr="00263A70">
              <w:rPr>
                <w:rStyle w:val="MetreCode"/>
              </w:rPr>
              <w:t>––⏑––⏑⏑–⏑–⏓</w:t>
            </w:r>
          </w:p>
        </w:tc>
      </w:tr>
      <w:tr w:rsidR="007245BB" w:rsidRPr="00DD7CCF" w14:paraId="2D45F9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00918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7DB8857" w14:textId="77777777" w:rsidR="007245BB" w:rsidRPr="00DD7CCF" w:rsidRDefault="007245BB" w:rsidP="00F67963">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0C0A3019"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DE3F549" w14:textId="77777777" w:rsidR="007245BB" w:rsidRPr="00263A70" w:rsidRDefault="007245BB" w:rsidP="00F67963">
            <w:pPr>
              <w:pStyle w:val="Tabletext"/>
              <w:rPr>
                <w:rStyle w:val="MetreCode"/>
              </w:rPr>
            </w:pPr>
            <w:r w:rsidRPr="00263A70">
              <w:rPr>
                <w:rStyle w:val="MetreCode"/>
              </w:rPr>
              <w:t>⏑–⏑––⏑⏑–⏑–⏓</w:t>
            </w:r>
          </w:p>
        </w:tc>
      </w:tr>
      <w:tr w:rsidR="00C02B8C" w:rsidRPr="00DD7CCF" w14:paraId="45174BD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7245BB" w:rsidRPr="00DD7CCF" w14:paraId="26DB6EA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861765"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3C2747" w14:textId="77777777" w:rsidR="007245BB" w:rsidRPr="00DD7CCF" w:rsidRDefault="007245BB" w:rsidP="00F67963">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00BBA15E"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92A4D12" w14:textId="77777777" w:rsidR="007245BB" w:rsidRPr="00263A70" w:rsidRDefault="007245BB" w:rsidP="00F67963">
            <w:pPr>
              <w:pStyle w:val="Tabletext"/>
              <w:rPr>
                <w:rStyle w:val="MetreCode"/>
              </w:rPr>
            </w:pPr>
            <w:r w:rsidRPr="00263A70">
              <w:rPr>
                <w:rStyle w:val="MetreCode"/>
              </w:rPr>
              <w:t>–⏑–⏑⏑⏑–⏑⏑–⏓</w:t>
            </w:r>
          </w:p>
        </w:tc>
      </w:tr>
      <w:tr w:rsidR="00C02B8C" w:rsidRPr="00DD7CCF" w14:paraId="68C809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0FBD0C27"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5B5AC631"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7245BB" w:rsidRPr="00DD7CCF" w14:paraId="0122C23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281D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8B94BC" w14:textId="77777777" w:rsidR="007245BB" w:rsidRPr="00DD7CCF" w:rsidRDefault="007245BB" w:rsidP="00F67963">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1CD5A74C"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7FCE86" w14:textId="77777777" w:rsidR="007245BB" w:rsidRPr="00263A70" w:rsidRDefault="007245BB" w:rsidP="00F67963">
            <w:pPr>
              <w:pStyle w:val="Tabletext"/>
              <w:rPr>
                <w:rStyle w:val="MetreCode"/>
              </w:rPr>
            </w:pPr>
            <w:r w:rsidRPr="00263A70">
              <w:rPr>
                <w:rStyle w:val="MetreCode"/>
              </w:rPr>
              <w:t>––––⏑⏑––⏑–⏓</w:t>
            </w:r>
          </w:p>
        </w:tc>
      </w:tr>
      <w:tr w:rsidR="007245BB" w:rsidRPr="00DD7CCF" w14:paraId="3EA7F82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9D4249"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04BE5E" w14:textId="77777777" w:rsidR="007245BB" w:rsidRPr="00DD7CCF" w:rsidRDefault="007245BB" w:rsidP="00F67963">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6807D970"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02D8DDC" w14:textId="77777777" w:rsidR="007245BB" w:rsidRPr="00263A70" w:rsidRDefault="007245BB" w:rsidP="00F67963">
            <w:pPr>
              <w:pStyle w:val="Tabletext"/>
              <w:rPr>
                <w:rStyle w:val="MetreCode"/>
              </w:rPr>
            </w:pPr>
            <w:r w:rsidRPr="00263A70">
              <w:rPr>
                <w:rStyle w:val="MetreCode"/>
              </w:rPr>
              <w:t>–⏑⏑–⏑⏑–⏑⏑–⏓</w:t>
            </w:r>
          </w:p>
        </w:tc>
      </w:tr>
      <w:tr w:rsidR="006A7CCA" w:rsidRPr="00DD7CCF" w14:paraId="13066C0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E0BB81B" w14:textId="2622F187" w:rsidR="006A7CCA" w:rsidRPr="00DD7CCF"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42A2AA77" w14:textId="45E8B7BC" w:rsidR="006A7CCA" w:rsidRPr="00DD7CCF" w:rsidRDefault="006A7CCA" w:rsidP="00F67963">
            <w:pPr>
              <w:pStyle w:val="Tabletext"/>
              <w:rPr>
                <w:noProof/>
              </w:rPr>
            </w:pPr>
            <w:r w:rsidRPr="006A7CCA">
              <w:rPr>
                <w:noProof/>
              </w:rPr>
              <w:t>bhramaravilasita</w:t>
            </w:r>
          </w:p>
        </w:tc>
        <w:tc>
          <w:tcPr>
            <w:tcW w:w="1695" w:type="pct"/>
            <w:tcBorders>
              <w:bottom w:val="single" w:sz="8" w:space="0" w:color="000000"/>
              <w:right w:val="single" w:sz="8" w:space="0" w:color="000000"/>
            </w:tcBorders>
            <w:tcMar>
              <w:top w:w="100" w:type="dxa"/>
              <w:left w:w="40" w:type="dxa"/>
              <w:bottom w:w="100" w:type="dxa"/>
              <w:right w:w="40" w:type="dxa"/>
            </w:tcMar>
          </w:tcPr>
          <w:p w14:paraId="75727C15" w14:textId="3ACB8DC9" w:rsidR="006A7CCA" w:rsidRPr="00847076"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0F1E33" w14:textId="0FC38890" w:rsidR="006A7CCA" w:rsidRPr="00263A70" w:rsidRDefault="006A7CCA" w:rsidP="00F67963">
            <w:pPr>
              <w:pStyle w:val="Tabletext"/>
              <w:rPr>
                <w:rStyle w:val="MetreCode"/>
              </w:rPr>
            </w:pPr>
            <w:r w:rsidRPr="006A7CCA">
              <w:rPr>
                <w:rStyle w:val="MetreCode"/>
              </w:rPr>
              <w:t>––––||⏑⏑⏑⏑⏑⏑⏓</w:t>
            </w:r>
          </w:p>
        </w:tc>
      </w:tr>
      <w:tr w:rsidR="006A7CCA" w:rsidRPr="00DD7CCF" w14:paraId="62ABEC7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E253009" w14:textId="70E53347" w:rsidR="006A7CCA" w:rsidRDefault="006A7CCA" w:rsidP="00F67963">
            <w:pPr>
              <w:pStyle w:val="Tabletext"/>
            </w:pPr>
            <w:r>
              <w:t>11</w:t>
            </w:r>
          </w:p>
        </w:tc>
        <w:tc>
          <w:tcPr>
            <w:tcW w:w="865" w:type="pct"/>
            <w:tcBorders>
              <w:bottom w:val="single" w:sz="8" w:space="0" w:color="000000"/>
              <w:right w:val="single" w:sz="8" w:space="0" w:color="000000"/>
            </w:tcBorders>
            <w:tcMar>
              <w:top w:w="100" w:type="dxa"/>
              <w:left w:w="40" w:type="dxa"/>
              <w:bottom w:w="100" w:type="dxa"/>
              <w:right w:w="40" w:type="dxa"/>
            </w:tcMar>
          </w:tcPr>
          <w:p w14:paraId="53B0C127" w14:textId="46A1A4F9" w:rsidR="006A7CCA" w:rsidRPr="006A7CCA" w:rsidRDefault="006A7CCA" w:rsidP="00F67963">
            <w:pPr>
              <w:pStyle w:val="Tabletext"/>
              <w:rPr>
                <w:noProof/>
              </w:rPr>
            </w:pPr>
            <w:r w:rsidRPr="006A7CCA">
              <w:rPr>
                <w:noProof/>
              </w:rPr>
              <w:t>vidhvaṅkamālā</w:t>
            </w:r>
          </w:p>
        </w:tc>
        <w:tc>
          <w:tcPr>
            <w:tcW w:w="1695" w:type="pct"/>
            <w:tcBorders>
              <w:bottom w:val="single" w:sz="8" w:space="0" w:color="000000"/>
              <w:right w:val="single" w:sz="8" w:space="0" w:color="000000"/>
            </w:tcBorders>
            <w:tcMar>
              <w:top w:w="100" w:type="dxa"/>
              <w:left w:w="40" w:type="dxa"/>
              <w:bottom w:w="100" w:type="dxa"/>
              <w:right w:w="40" w:type="dxa"/>
            </w:tcMar>
          </w:tcPr>
          <w:p w14:paraId="3EEEE6FC" w14:textId="10423492" w:rsidR="006A7CCA" w:rsidRPr="006A7CCA" w:rsidRDefault="006A7CCA" w:rsidP="00F67963">
            <w:pPr>
              <w:pStyle w:val="Tabletext"/>
              <w:rPr>
                <w:rStyle w:val="MetreCode"/>
              </w:rPr>
            </w:pP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E202803" w14:textId="52C75AA7" w:rsidR="006A7CCA" w:rsidRPr="006A7CCA" w:rsidRDefault="006A7CCA" w:rsidP="00F67963">
            <w:pPr>
              <w:pStyle w:val="Tabletext"/>
              <w:rPr>
                <w:rStyle w:val="MetreCode"/>
              </w:rPr>
            </w:pPr>
            <w:r w:rsidRPr="006A7CCA">
              <w:rPr>
                <w:rStyle w:val="MetreCode"/>
              </w:rPr>
              <w:t>––⏑––⏑––⏑–⏓</w:t>
            </w:r>
          </w:p>
        </w:tc>
      </w:tr>
      <w:tr w:rsidR="00C02B8C" w:rsidRPr="00DD7CCF" w14:paraId="06BA30A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6B5499">
              <w:rPr>
                <w:rStyle w:val="Lbjegyzet-hivatkozs"/>
              </w:rPr>
              <w:footnoteReference w:id="73"/>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6B5499">
              <w:rPr>
                <w:rStyle w:val="Lbjegyzet-hivatkozs"/>
              </w:rPr>
              <w:footnoteReference w:id="74"/>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6B5499">
              <w:rPr>
                <w:rStyle w:val="Lbjegyzet-hivatkozs"/>
              </w:rPr>
              <w:footnoteReference w:id="75"/>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6A7CCA" w:rsidRPr="00DD7CCF" w14:paraId="4EF16A6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89E32A5" w14:textId="5DA65622"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38098DFB" w14:textId="58F1C0EF" w:rsidR="006A7CCA" w:rsidRPr="00DD7CCF" w:rsidRDefault="006A7CCA" w:rsidP="006436FD">
            <w:pPr>
              <w:pStyle w:val="Tabletext"/>
              <w:rPr>
                <w:noProof/>
              </w:rPr>
            </w:pPr>
            <w:r w:rsidRPr="006A7CCA">
              <w:rPr>
                <w:noProof/>
              </w:rPr>
              <w:t>candravartma</w:t>
            </w:r>
          </w:p>
        </w:tc>
        <w:tc>
          <w:tcPr>
            <w:tcW w:w="1695" w:type="pct"/>
            <w:tcBorders>
              <w:bottom w:val="single" w:sz="8" w:space="0" w:color="000000"/>
              <w:right w:val="single" w:sz="8" w:space="0" w:color="000000"/>
            </w:tcBorders>
            <w:tcMar>
              <w:top w:w="100" w:type="dxa"/>
              <w:left w:w="40" w:type="dxa"/>
              <w:bottom w:w="100" w:type="dxa"/>
              <w:right w:w="40" w:type="dxa"/>
            </w:tcMar>
          </w:tcPr>
          <w:p w14:paraId="61989CD4" w14:textId="13193341"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C56CF3" w14:textId="350122FA" w:rsidR="006A7CCA" w:rsidRPr="00263A70" w:rsidRDefault="006A7CCA" w:rsidP="006436FD">
            <w:pPr>
              <w:pStyle w:val="Tabletext"/>
              <w:rPr>
                <w:rStyle w:val="MetreCode"/>
              </w:rPr>
            </w:pPr>
            <w:r w:rsidRPr="006A7CCA">
              <w:rPr>
                <w:rStyle w:val="MetreCode"/>
              </w:rPr>
              <w:t>-⏑-⏑||⏑⏑-⏑⏑⏑⏑⏓</w:t>
            </w:r>
          </w:p>
        </w:tc>
      </w:tr>
      <w:tr w:rsidR="007245BB" w:rsidRPr="00DD7CCF" w14:paraId="3C20B54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72C37D"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6C28295" w14:textId="77777777" w:rsidR="007245BB" w:rsidRPr="00DD7CCF" w:rsidRDefault="007245BB" w:rsidP="00F67963">
            <w:pPr>
              <w:pStyle w:val="Tabletext"/>
              <w:rPr>
                <w:noProof/>
              </w:rPr>
            </w:pPr>
            <w:r w:rsidRPr="00DD7CCF">
              <w:rPr>
                <w:noProof/>
              </w:rPr>
              <w:t>jagatī</w:t>
            </w:r>
            <w:r w:rsidRPr="006B5499">
              <w:rPr>
                <w:rStyle w:val="Lbjegyzet-hivatkozs"/>
              </w:rPr>
              <w:footnoteReference w:id="76"/>
            </w:r>
          </w:p>
        </w:tc>
        <w:tc>
          <w:tcPr>
            <w:tcW w:w="1695" w:type="pct"/>
            <w:tcBorders>
              <w:bottom w:val="single" w:sz="8" w:space="0" w:color="000000"/>
              <w:right w:val="single" w:sz="8" w:space="0" w:color="000000"/>
            </w:tcBorders>
            <w:tcMar>
              <w:top w:w="100" w:type="dxa"/>
              <w:left w:w="40" w:type="dxa"/>
              <w:bottom w:w="100" w:type="dxa"/>
              <w:right w:w="40" w:type="dxa"/>
            </w:tcMar>
          </w:tcPr>
          <w:p w14:paraId="3F183E62" w14:textId="77777777" w:rsidR="007245BB" w:rsidRPr="00847076" w:rsidRDefault="007245BB" w:rsidP="00F67963">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201E0E8B" w14:textId="77777777" w:rsidR="007245BB" w:rsidRPr="00263A70" w:rsidRDefault="007245BB" w:rsidP="00F67963">
            <w:pPr>
              <w:pStyle w:val="Tabletext"/>
              <w:rPr>
                <w:rStyle w:val="MetreCode"/>
              </w:rPr>
            </w:pPr>
          </w:p>
        </w:tc>
      </w:tr>
      <w:tr w:rsidR="00294FDB" w:rsidRPr="00DD7CCF" w14:paraId="70664E32"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D1B7431" w14:textId="75E7CECB" w:rsidR="00294FDB" w:rsidRPr="00DD7CCF" w:rsidRDefault="00294FDB" w:rsidP="00F67963">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11453A72" w14:textId="4A1308A1" w:rsidR="00294FDB" w:rsidRPr="00DD7CCF" w:rsidRDefault="00294FDB" w:rsidP="00F67963">
            <w:pPr>
              <w:pStyle w:val="Tabletext"/>
              <w:rPr>
                <w:noProof/>
              </w:rPr>
            </w:pPr>
            <w:r w:rsidRPr="00294FDB">
              <w:rPr>
                <w:noProof/>
              </w:rPr>
              <w:t>kusumavicitrā</w:t>
            </w:r>
          </w:p>
        </w:tc>
        <w:tc>
          <w:tcPr>
            <w:tcW w:w="1695" w:type="pct"/>
            <w:tcBorders>
              <w:bottom w:val="single" w:sz="8" w:space="0" w:color="000000"/>
              <w:right w:val="single" w:sz="8" w:space="0" w:color="000000"/>
            </w:tcBorders>
            <w:tcMar>
              <w:top w:w="100" w:type="dxa"/>
              <w:left w:w="40" w:type="dxa"/>
              <w:bottom w:w="100" w:type="dxa"/>
              <w:right w:w="40" w:type="dxa"/>
            </w:tcMar>
          </w:tcPr>
          <w:p w14:paraId="27DFD532" w14:textId="6624EED4" w:rsidR="00294FDB" w:rsidRPr="00847076" w:rsidRDefault="00294FDB" w:rsidP="00F67963">
            <w:pPr>
              <w:pStyle w:val="Tabletext"/>
              <w:rPr>
                <w:rStyle w:val="MetreCode"/>
              </w:rPr>
            </w:pPr>
            <w:r w:rsidRPr="00294FDB">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102B854" w14:textId="2B1BF08E" w:rsidR="00294FDB" w:rsidRPr="00263A70" w:rsidRDefault="00294FDB" w:rsidP="00F67963">
            <w:pPr>
              <w:pStyle w:val="Tabletext"/>
              <w:rPr>
                <w:rStyle w:val="MetreCode"/>
              </w:rPr>
            </w:pPr>
            <w:r w:rsidRPr="00294FDB">
              <w:rPr>
                <w:rStyle w:val="MetreCode"/>
              </w:rPr>
              <w:t>⏑⏑⏑⏑––⏑⏑⏑⏑–⏓</w:t>
            </w:r>
          </w:p>
        </w:tc>
      </w:tr>
      <w:tr w:rsidR="007245BB" w:rsidRPr="00DD7CCF" w14:paraId="43BC546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2ABA0" w14:textId="77777777" w:rsidR="007245BB" w:rsidRPr="00DD7CCF" w:rsidRDefault="007245BB" w:rsidP="00F67963">
            <w:pPr>
              <w:pStyle w:val="Tabletext"/>
            </w:pPr>
            <w:r w:rsidRPr="00DD7CCF">
              <w:lastRenderedPageBreak/>
              <w:t>12</w:t>
            </w:r>
          </w:p>
        </w:tc>
        <w:tc>
          <w:tcPr>
            <w:tcW w:w="865" w:type="pct"/>
            <w:tcBorders>
              <w:bottom w:val="single" w:sz="8" w:space="0" w:color="000000"/>
              <w:right w:val="single" w:sz="8" w:space="0" w:color="000000"/>
            </w:tcBorders>
            <w:tcMar>
              <w:top w:w="100" w:type="dxa"/>
              <w:left w:w="40" w:type="dxa"/>
              <w:bottom w:w="100" w:type="dxa"/>
              <w:right w:w="40" w:type="dxa"/>
            </w:tcMar>
          </w:tcPr>
          <w:p w14:paraId="42BEEDCB" w14:textId="77777777" w:rsidR="007245BB" w:rsidRPr="00DD7CCF" w:rsidRDefault="007245BB" w:rsidP="00F67963">
            <w:pPr>
              <w:pStyle w:val="Tabletext"/>
              <w:rPr>
                <w:noProof/>
              </w:rPr>
            </w:pPr>
            <w:r w:rsidRPr="00DD7CCF">
              <w:rPr>
                <w:noProof/>
              </w:rPr>
              <w:t>vaṁśamālā</w:t>
            </w:r>
            <w:r w:rsidRPr="006B5499">
              <w:rPr>
                <w:rStyle w:val="Lbjegyzet-hivatkozs"/>
              </w:rPr>
              <w:footnoteReference w:id="77"/>
            </w:r>
          </w:p>
        </w:tc>
        <w:tc>
          <w:tcPr>
            <w:tcW w:w="1695" w:type="pct"/>
            <w:tcBorders>
              <w:bottom w:val="single" w:sz="8" w:space="0" w:color="000000"/>
              <w:right w:val="single" w:sz="8" w:space="0" w:color="000000"/>
            </w:tcBorders>
            <w:tcMar>
              <w:top w:w="100" w:type="dxa"/>
              <w:left w:w="40" w:type="dxa"/>
              <w:bottom w:w="100" w:type="dxa"/>
              <w:right w:w="40" w:type="dxa"/>
            </w:tcMar>
          </w:tcPr>
          <w:p w14:paraId="31B56854"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770215B" w14:textId="77777777" w:rsidR="007245BB" w:rsidRPr="00263A70" w:rsidRDefault="007245BB" w:rsidP="00F67963">
            <w:pPr>
              <w:pStyle w:val="Tabletext"/>
              <w:rPr>
                <w:rStyle w:val="MetreCode"/>
              </w:rPr>
            </w:pPr>
            <w:r w:rsidRPr="00263A70">
              <w:rPr>
                <w:rStyle w:val="MetreCode"/>
              </w:rPr>
              <w:t>⏓–⏑––⏑⏑–⏑–⏑⏓</w:t>
            </w:r>
          </w:p>
        </w:tc>
      </w:tr>
      <w:tr w:rsidR="007245BB" w:rsidRPr="00DD7CCF" w14:paraId="54F709B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AFFFEE4"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39E23F21" w14:textId="77777777" w:rsidR="007245BB" w:rsidRPr="00DD7CCF" w:rsidRDefault="007245BB" w:rsidP="00F67963">
            <w:pPr>
              <w:pStyle w:val="Tabletext"/>
              <w:rPr>
                <w:noProof/>
              </w:rPr>
            </w:pPr>
            <w:r w:rsidRPr="00DD7CCF">
              <w:rPr>
                <w:noProof/>
              </w:rPr>
              <w:t>vaṁśastha</w:t>
            </w:r>
            <w:r w:rsidRPr="006B5499">
              <w:rPr>
                <w:rStyle w:val="Lbjegyzet-hivatkozs"/>
              </w:rPr>
              <w:footnoteReference w:id="78"/>
            </w:r>
          </w:p>
        </w:tc>
        <w:tc>
          <w:tcPr>
            <w:tcW w:w="1695" w:type="pct"/>
            <w:tcBorders>
              <w:bottom w:val="single" w:sz="8" w:space="0" w:color="000000"/>
              <w:right w:val="single" w:sz="8" w:space="0" w:color="000000"/>
            </w:tcBorders>
            <w:tcMar>
              <w:top w:w="100" w:type="dxa"/>
              <w:left w:w="40" w:type="dxa"/>
              <w:bottom w:w="100" w:type="dxa"/>
              <w:right w:w="40" w:type="dxa"/>
            </w:tcMar>
          </w:tcPr>
          <w:p w14:paraId="379CA7B6"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DAB8FA" w14:textId="77777777" w:rsidR="007245BB" w:rsidRPr="00263A70" w:rsidRDefault="007245BB" w:rsidP="00F67963">
            <w:pPr>
              <w:pStyle w:val="Tabletext"/>
              <w:rPr>
                <w:rStyle w:val="MetreCode"/>
              </w:rPr>
            </w:pPr>
            <w:r w:rsidRPr="00263A70">
              <w:rPr>
                <w:rStyle w:val="MetreCode"/>
              </w:rPr>
              <w:t>⏑–⏑––⏑⏑–⏑–⏑⏓</w:t>
            </w:r>
          </w:p>
        </w:tc>
      </w:tr>
      <w:tr w:rsidR="003C75BD" w:rsidRPr="00DD7CCF" w14:paraId="7EF6C39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7F9D0C46" w:rsidR="003C75BD" w:rsidRPr="00847076" w:rsidRDefault="007245BB" w:rsidP="006436FD">
            <w:pPr>
              <w:pStyle w:val="Tabletext"/>
              <w:rPr>
                <w:rStyle w:val="MetreCode"/>
              </w:rPr>
            </w:pPr>
            <w:r>
              <w:rPr>
                <w:rStyle w:val="MetreCode"/>
              </w:rPr>
              <w:t>+</w:t>
            </w:r>
            <w:r w:rsidR="003C75BD"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B4DEB23"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6E8CCF18" w:rsidR="00C02B8C" w:rsidRPr="00847076" w:rsidRDefault="004D2E67" w:rsidP="006436FD">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07A79695" w:rsidR="00C02B8C" w:rsidRPr="00263A70" w:rsidRDefault="004D2E67" w:rsidP="006436FD">
            <w:pPr>
              <w:pStyle w:val="Tabletext"/>
              <w:rPr>
                <w:rStyle w:val="MetreCode"/>
              </w:rPr>
            </w:pPr>
            <w:r w:rsidRPr="00263A70">
              <w:rPr>
                <w:rStyle w:val="MetreCode"/>
              </w:rPr>
              <w:t>––⏑⏑––|</w:t>
            </w:r>
            <w:r w:rsidR="006A7CCA">
              <w:rPr>
                <w:rStyle w:val="MetreCode"/>
              </w:rPr>
              <w:t>|</w:t>
            </w:r>
            <w:r w:rsidRPr="00263A70">
              <w:rPr>
                <w:rStyle w:val="MetreCode"/>
              </w:rPr>
              <w:t>––⏑⏑–⏓</w:t>
            </w:r>
          </w:p>
        </w:tc>
      </w:tr>
      <w:tr w:rsidR="00C02B8C" w:rsidRPr="00DD7CCF" w14:paraId="736F0E0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6A7CCA" w:rsidRPr="00DD7CCF" w14:paraId="6339F1C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1B90489" w14:textId="59446336" w:rsidR="006A7CCA" w:rsidRPr="00DD7CCF" w:rsidRDefault="006A7CCA"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21EFD95B" w14:textId="527BDD00" w:rsidR="006A7CCA" w:rsidRPr="00DD7CCF" w:rsidRDefault="006A7CCA" w:rsidP="006436FD">
            <w:pPr>
              <w:pStyle w:val="Tabletext"/>
              <w:rPr>
                <w:noProof/>
              </w:rPr>
            </w:pPr>
            <w:r w:rsidRPr="006A7CCA">
              <w:rPr>
                <w:noProof/>
              </w:rPr>
              <w:t>jaloddhatagati</w:t>
            </w:r>
          </w:p>
        </w:tc>
        <w:tc>
          <w:tcPr>
            <w:tcW w:w="1695" w:type="pct"/>
            <w:tcBorders>
              <w:bottom w:val="single" w:sz="8" w:space="0" w:color="000000"/>
              <w:right w:val="single" w:sz="8" w:space="0" w:color="000000"/>
            </w:tcBorders>
            <w:tcMar>
              <w:top w:w="100" w:type="dxa"/>
              <w:left w:w="40" w:type="dxa"/>
              <w:bottom w:w="100" w:type="dxa"/>
              <w:right w:w="40" w:type="dxa"/>
            </w:tcMar>
          </w:tcPr>
          <w:p w14:paraId="09724CE2" w14:textId="14D36067" w:rsidR="006A7CCA" w:rsidRPr="00847076" w:rsidRDefault="006A7CCA" w:rsidP="006436FD">
            <w:pPr>
              <w:pStyle w:val="Tabletext"/>
              <w:rPr>
                <w:rStyle w:val="MetreCode"/>
              </w:rPr>
            </w:pPr>
            <w:r w:rsidRPr="006A7CCA">
              <w:rPr>
                <w:rStyle w:val="MetreCode"/>
              </w:rPr>
              <w:t>-+---+</w:t>
            </w:r>
            <w:r w:rsidR="00BA4DF0">
              <w:rPr>
                <w:rStyle w:val="MetreCode"/>
              </w:rPr>
              <w:t>||</w:t>
            </w:r>
            <w:r w:rsidRPr="006A7C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0FC1EE5" w14:textId="303FB57B" w:rsidR="006A7CCA" w:rsidRPr="00263A70" w:rsidRDefault="006A7CCA" w:rsidP="006436FD">
            <w:pPr>
              <w:pStyle w:val="Tabletext"/>
              <w:rPr>
                <w:rStyle w:val="MetreCode"/>
              </w:rPr>
            </w:pPr>
            <w:r w:rsidRPr="006A7CCA">
              <w:rPr>
                <w:rStyle w:val="MetreCode"/>
              </w:rPr>
              <w:t>⏑-⏑⏑⏑-||⏑-⏑⏑⏑⏓</w:t>
            </w:r>
          </w:p>
        </w:tc>
      </w:tr>
      <w:tr w:rsidR="00C02B8C" w:rsidRPr="00DD7CCF" w14:paraId="3207932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294FDB" w:rsidRPr="00DD7CCF" w14:paraId="712E47D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BDB2F31" w14:textId="14E5EE9B" w:rsidR="00294FDB" w:rsidRPr="00DD7CCF" w:rsidRDefault="00294FDB" w:rsidP="00294FDB">
            <w:pPr>
              <w:pStyle w:val="Tabletext"/>
            </w:pPr>
            <w:r w:rsidRPr="00DD7CCF">
              <w:t>1</w:t>
            </w:r>
            <w:r>
              <w:t>2</w:t>
            </w:r>
          </w:p>
        </w:tc>
        <w:tc>
          <w:tcPr>
            <w:tcW w:w="865" w:type="pct"/>
            <w:tcBorders>
              <w:bottom w:val="single" w:sz="8" w:space="0" w:color="000000"/>
              <w:right w:val="single" w:sz="8" w:space="0" w:color="000000"/>
            </w:tcBorders>
            <w:tcMar>
              <w:top w:w="100" w:type="dxa"/>
              <w:left w:w="40" w:type="dxa"/>
              <w:bottom w:w="100" w:type="dxa"/>
              <w:right w:w="40" w:type="dxa"/>
            </w:tcMar>
          </w:tcPr>
          <w:p w14:paraId="62AE34C1" w14:textId="777434CC" w:rsidR="00294FDB" w:rsidRPr="00DD7CCF" w:rsidRDefault="00294FDB" w:rsidP="00294FDB">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2AB4AB" w14:textId="401A7FC1"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161D4D2" w14:textId="53A3DC83" w:rsidR="00294FDB" w:rsidRPr="00263A70" w:rsidRDefault="00294FDB" w:rsidP="00294FDB">
            <w:pPr>
              <w:pStyle w:val="Tabletext"/>
              <w:rPr>
                <w:rStyle w:val="MetreCode"/>
              </w:rPr>
            </w:pPr>
            <w:r w:rsidRPr="00263A70">
              <w:rPr>
                <w:rStyle w:val="MetreCode"/>
              </w:rPr>
              <w:t>⏑⏑–⏑⏑–⏑⏑–⏑⏑⏓</w:t>
            </w:r>
          </w:p>
        </w:tc>
      </w:tr>
      <w:tr w:rsidR="00294FDB" w:rsidRPr="00DD7CCF" w14:paraId="7E79A69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294FDB" w:rsidRPr="00DD7CCF" w:rsidRDefault="00294FDB" w:rsidP="00294FDB">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294FDB" w:rsidRPr="00DD7CCF" w:rsidRDefault="00294FDB" w:rsidP="00294FDB">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2CF012D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4E1881FB" w:rsidR="00294FDB" w:rsidRPr="00263A70" w:rsidRDefault="00294FDB" w:rsidP="00294FDB">
            <w:pPr>
              <w:pStyle w:val="Tabletext"/>
              <w:rPr>
                <w:rStyle w:val="MetreCode"/>
              </w:rPr>
            </w:pPr>
            <w:r w:rsidRPr="00263A70">
              <w:rPr>
                <w:rStyle w:val="MetreCode"/>
              </w:rPr>
              <w:t>–––––</w:t>
            </w:r>
            <w:r w:rsidR="006A7CCA">
              <w:rPr>
                <w:rStyle w:val="MetreCode"/>
              </w:rPr>
              <w:t>|</w:t>
            </w:r>
            <w:r w:rsidRPr="00263A70">
              <w:rPr>
                <w:rStyle w:val="MetreCode"/>
              </w:rPr>
              <w:t>|–⏑––⏑–⏓</w:t>
            </w:r>
          </w:p>
        </w:tc>
      </w:tr>
      <w:tr w:rsidR="006A7CCA" w:rsidRPr="00DD7CCF" w14:paraId="3D22F66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38C7C0" w14:textId="562C1100" w:rsidR="006A7CCA" w:rsidRPr="00DD7CCF" w:rsidRDefault="006A7CCA" w:rsidP="00294FDB">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6C53CC51" w14:textId="52D2CBD1" w:rsidR="006A7CCA" w:rsidRPr="00DD7CCF" w:rsidRDefault="006A7CCA" w:rsidP="00294FDB">
            <w:pPr>
              <w:pStyle w:val="Tabletext"/>
              <w:rPr>
                <w:noProof/>
              </w:rPr>
            </w:pPr>
            <w:r>
              <w:rPr>
                <w:noProof/>
              </w:rPr>
              <w:t>tāmarasa</w:t>
            </w:r>
            <w:r w:rsidRPr="006B5499">
              <w:rPr>
                <w:rStyle w:val="Lbjegyzet-hivatkozs"/>
              </w:rPr>
              <w:footnoteReference w:id="79"/>
            </w:r>
          </w:p>
        </w:tc>
        <w:tc>
          <w:tcPr>
            <w:tcW w:w="1695" w:type="pct"/>
            <w:tcBorders>
              <w:bottom w:val="single" w:sz="8" w:space="0" w:color="000000"/>
              <w:right w:val="single" w:sz="8" w:space="0" w:color="000000"/>
            </w:tcBorders>
            <w:tcMar>
              <w:top w:w="100" w:type="dxa"/>
              <w:left w:w="40" w:type="dxa"/>
              <w:bottom w:w="100" w:type="dxa"/>
              <w:right w:w="40" w:type="dxa"/>
            </w:tcMar>
          </w:tcPr>
          <w:p w14:paraId="65D228C6" w14:textId="54A54FC3" w:rsidR="006A7CCA" w:rsidRPr="00847076"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A731CC1" w14:textId="3C98C87F" w:rsidR="006A7CCA" w:rsidRPr="00263A70" w:rsidRDefault="00D955CA" w:rsidP="00294FDB">
            <w:pPr>
              <w:pStyle w:val="Tabletext"/>
              <w:rPr>
                <w:rStyle w:val="MetreCode"/>
              </w:rPr>
            </w:pPr>
            <w:r w:rsidRPr="00D955CA">
              <w:rPr>
                <w:rStyle w:val="MetreCode"/>
              </w:rPr>
              <w:t>⏑⏑⏑⏑–||⏑⏑–⏑⏑–⏓</w:t>
            </w:r>
          </w:p>
        </w:tc>
      </w:tr>
      <w:tr w:rsidR="00294FDB" w:rsidRPr="00DD7CCF" w14:paraId="2F5AC776"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294FDB" w:rsidRPr="00DD7CCF" w:rsidRDefault="00294FDB" w:rsidP="00294FDB">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294FDB" w:rsidRPr="00DD7CCF" w:rsidRDefault="00294FDB" w:rsidP="00294FDB">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294FDB" w:rsidRPr="00847076" w:rsidRDefault="00294FDB" w:rsidP="00294FDB">
            <w:pPr>
              <w:pStyle w:val="Tabletext"/>
              <w:rPr>
                <w:rStyle w:val="MetreCode"/>
              </w:rPr>
            </w:pPr>
            <w:r w:rsidRPr="00847076">
              <w:rPr>
                <w:rStyle w:val="MetreCode"/>
              </w:rPr>
              <w:t>------+-+-+=/</w:t>
            </w:r>
          </w:p>
          <w:p w14:paraId="320400DC"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294FDB" w:rsidRPr="00263A70" w:rsidRDefault="00294FDB" w:rsidP="00294FDB">
            <w:pPr>
              <w:pStyle w:val="Tabletext"/>
              <w:rPr>
                <w:rStyle w:val="MetreCode"/>
              </w:rPr>
            </w:pPr>
            <w:r w:rsidRPr="00263A70">
              <w:rPr>
                <w:rStyle w:val="MetreCode"/>
              </w:rPr>
              <w:t>⏑⏑⏑⏑⏑⏑–⏑–⏑–⏓/</w:t>
            </w:r>
          </w:p>
          <w:p w14:paraId="7FCB2516" w14:textId="77777777" w:rsidR="00294FDB" w:rsidRPr="00263A70" w:rsidRDefault="00294FDB" w:rsidP="00294FDB">
            <w:pPr>
              <w:pStyle w:val="Tabletext"/>
              <w:rPr>
                <w:rStyle w:val="MetreCode"/>
              </w:rPr>
            </w:pPr>
            <w:r w:rsidRPr="00263A70">
              <w:rPr>
                <w:rStyle w:val="MetreCode"/>
              </w:rPr>
              <w:t>⏑⏑⏑⏑–⏑⏑–⏑–⏑–⏓</w:t>
            </w:r>
          </w:p>
        </w:tc>
      </w:tr>
      <w:tr w:rsidR="00294FDB" w:rsidRPr="00DD7CCF" w14:paraId="6003A27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294FDB" w:rsidRPr="00DD7CCF" w:rsidRDefault="00294FDB" w:rsidP="00294FDB">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294FDB" w:rsidRPr="00263A70" w:rsidRDefault="00294FDB" w:rsidP="00294FDB">
            <w:pPr>
              <w:pStyle w:val="Tabletext"/>
              <w:rPr>
                <w:rStyle w:val="MetreCode"/>
              </w:rPr>
            </w:pPr>
            <w:r w:rsidRPr="00263A70">
              <w:rPr>
                <w:rStyle w:val="MetreCode"/>
              </w:rPr>
              <w:t>⏑⏑–⏑–⏑⏑⏑–⏑–⏑⏓</w:t>
            </w:r>
          </w:p>
        </w:tc>
      </w:tr>
      <w:tr w:rsidR="00294FDB" w:rsidRPr="00DD7CCF" w14:paraId="789C1330"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294FDB" w:rsidRPr="00DD7CCF" w:rsidRDefault="00294FDB" w:rsidP="00294FDB">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49B7B4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4C5087E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5C341E2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294FDB" w:rsidRPr="00DD7CCF" w:rsidRDefault="00294FDB" w:rsidP="00294FDB">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13CF03FA"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AC0DF39"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499B648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294FDB" w:rsidRPr="00DD7CCF" w:rsidRDefault="00294FDB" w:rsidP="00294FDB">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294FDB" w:rsidRPr="00DD7CCF" w:rsidRDefault="00294FDB" w:rsidP="00294FDB">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0D25BF9B"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4840FB78"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0550B74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294FDB" w:rsidRPr="00DD7CCF" w:rsidRDefault="00294FDB" w:rsidP="00294FDB">
            <w:pPr>
              <w:pStyle w:val="Tabletext"/>
              <w:rPr>
                <w:noProof/>
              </w:rPr>
            </w:pPr>
            <w:r w:rsidRPr="00DD7CCF">
              <w:rPr>
                <w:noProof/>
              </w:rPr>
              <w:t>asa</w:t>
            </w:r>
            <w:r>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E599D3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00689D5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9660CF7"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294FDB" w:rsidRPr="00DD7CCF" w:rsidRDefault="00294FDB" w:rsidP="00294FDB">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D0A2CF1"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4E0382E"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6397A5F5"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294FDB" w:rsidRPr="00DD7CCF" w:rsidRDefault="00294FDB" w:rsidP="00294FDB">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294FDB" w:rsidRPr="00DD7CCF" w:rsidRDefault="00294FDB" w:rsidP="00294FDB">
            <w:pPr>
              <w:pStyle w:val="Tabletext"/>
              <w:rPr>
                <w:noProof/>
              </w:rPr>
            </w:pPr>
            <w:r w:rsidRPr="00DD7CCF">
              <w:rPr>
                <w:noProof/>
              </w:rPr>
              <w:t>vasantatilakā</w:t>
            </w:r>
            <w:r w:rsidRPr="006B5499">
              <w:rPr>
                <w:rStyle w:val="Lbjegyzet-hivatkozs"/>
              </w:rPr>
              <w:footnoteReference w:id="80"/>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294FDB" w:rsidRPr="00263A70" w:rsidRDefault="00294FDB" w:rsidP="00294FDB">
            <w:pPr>
              <w:pStyle w:val="Tabletext"/>
              <w:rPr>
                <w:rStyle w:val="MetreCode"/>
              </w:rPr>
            </w:pPr>
            <w:r w:rsidRPr="00263A70">
              <w:rPr>
                <w:rStyle w:val="MetreCode"/>
              </w:rPr>
              <w:t>––⏑–⏑⏑⏑–⏑⏑–⏑–⏓</w:t>
            </w:r>
          </w:p>
        </w:tc>
      </w:tr>
      <w:tr w:rsidR="00294FDB" w:rsidRPr="00DD7CCF" w14:paraId="1EB05D6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294FDB" w:rsidRPr="00DD7CCF" w:rsidRDefault="00294FDB" w:rsidP="00294FDB">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294FDB" w:rsidRPr="00DD7CCF" w:rsidRDefault="00294FDB" w:rsidP="00294FDB">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4B1823A7"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AEAABA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1829316E"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294FDB" w:rsidRPr="00DD7CCF" w:rsidRDefault="00294FDB" w:rsidP="00294FDB">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4259FCA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681822B1"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E5AD75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294FDB" w:rsidRPr="00DD7CCF" w:rsidRDefault="00294FDB" w:rsidP="00294FDB">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6875E03"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53D04EA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0169A1A8"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294FDB" w:rsidRPr="00DD7CCF" w:rsidRDefault="00294FDB" w:rsidP="00294FDB">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294FDB" w:rsidRPr="00847076" w:rsidRDefault="00294FDB" w:rsidP="00294FDB">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294FDB" w:rsidRPr="00263A70" w:rsidRDefault="00294FDB" w:rsidP="00294FDB">
            <w:pPr>
              <w:pStyle w:val="Tabletext"/>
              <w:rPr>
                <w:rStyle w:val="MetreCode"/>
              </w:rPr>
            </w:pPr>
            <w:r w:rsidRPr="00263A70">
              <w:rPr>
                <w:rStyle w:val="MetreCode"/>
              </w:rPr>
              <w:t>⏑⏑⏑⏑–⏑–⏑⏑⏑–⏑⏑–⏑⏑⏓</w:t>
            </w:r>
          </w:p>
        </w:tc>
      </w:tr>
      <w:tr w:rsidR="00294FDB" w:rsidRPr="00DD7CCF" w14:paraId="3BAC40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294FDB" w:rsidRPr="00DD7CCF" w:rsidRDefault="00294FDB" w:rsidP="00294FDB">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1042E96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6117ECF7"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Pr="006B5499">
              <w:rPr>
                <w:rStyle w:val="Lbjegyzet-hivatkozs"/>
              </w:rPr>
              <w:footnoteReference w:id="81"/>
            </w:r>
          </w:p>
        </w:tc>
      </w:tr>
      <w:tr w:rsidR="00294FDB" w:rsidRPr="00DD7CCF" w14:paraId="3CD711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294FDB" w:rsidRPr="00DD7CCF" w:rsidRDefault="00294FDB" w:rsidP="00294FDB">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13F144DE" w:rsidR="00294FDB" w:rsidRPr="00DD7CCF" w:rsidRDefault="00294FDB" w:rsidP="00294FDB">
            <w:pPr>
              <w:pStyle w:val="Tabletext"/>
              <w:rPr>
                <w:noProof/>
              </w:rPr>
            </w:pPr>
            <w:r w:rsidRPr="00DD7CCF">
              <w:rPr>
                <w:noProof/>
              </w:rPr>
              <w:t>śikhari</w:t>
            </w:r>
            <w:r w:rsidR="00D955CA">
              <w:rPr>
                <w:noProof/>
              </w:rPr>
              <w:t>ṇ</w:t>
            </w:r>
            <w:r w:rsidRPr="00DD7CCF">
              <w:rPr>
                <w:noProof/>
              </w:rPr>
              <w:t>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496B137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602898A2"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D955CA" w:rsidRPr="00DD7CCF" w14:paraId="761DBF8D"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A9E5569" w14:textId="3B542085" w:rsidR="00D955CA" w:rsidRPr="00DD7CCF" w:rsidRDefault="00D955CA" w:rsidP="00294FDB">
            <w:pPr>
              <w:pStyle w:val="Tabletext"/>
            </w:pPr>
            <w:r>
              <w:lastRenderedPageBreak/>
              <w:t>17</w:t>
            </w:r>
          </w:p>
        </w:tc>
        <w:tc>
          <w:tcPr>
            <w:tcW w:w="865" w:type="pct"/>
            <w:tcBorders>
              <w:bottom w:val="single" w:sz="8" w:space="0" w:color="000000"/>
              <w:right w:val="single" w:sz="8" w:space="0" w:color="000000"/>
            </w:tcBorders>
            <w:tcMar>
              <w:top w:w="100" w:type="dxa"/>
              <w:left w:w="40" w:type="dxa"/>
              <w:bottom w:w="100" w:type="dxa"/>
              <w:right w:w="40" w:type="dxa"/>
            </w:tcMar>
          </w:tcPr>
          <w:p w14:paraId="373F7D47" w14:textId="0591F319" w:rsidR="00D955CA" w:rsidRPr="00DD7CCF" w:rsidRDefault="00D955CA" w:rsidP="00294FDB">
            <w:pPr>
              <w:pStyle w:val="Tabletext"/>
              <w:rPr>
                <w:noProof/>
              </w:rPr>
            </w:pPr>
            <w:r w:rsidRPr="00D955CA">
              <w:rPr>
                <w:noProof/>
              </w:rPr>
              <w:t>vaṁśapatrapatita</w:t>
            </w:r>
          </w:p>
        </w:tc>
        <w:tc>
          <w:tcPr>
            <w:tcW w:w="1695" w:type="pct"/>
            <w:tcBorders>
              <w:bottom w:val="single" w:sz="8" w:space="0" w:color="000000"/>
              <w:right w:val="single" w:sz="8" w:space="0" w:color="000000"/>
            </w:tcBorders>
            <w:tcMar>
              <w:top w:w="100" w:type="dxa"/>
              <w:left w:w="40" w:type="dxa"/>
              <w:bottom w:w="100" w:type="dxa"/>
              <w:right w:w="40" w:type="dxa"/>
            </w:tcMar>
          </w:tcPr>
          <w:p w14:paraId="19B5E85C" w14:textId="3CE9B09C" w:rsidR="00D955CA" w:rsidRPr="00847076"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9FC38C" w14:textId="42744320" w:rsidR="00D955CA" w:rsidRPr="00263A70" w:rsidRDefault="00D955CA" w:rsidP="00294FDB">
            <w:pPr>
              <w:pStyle w:val="Tabletext"/>
              <w:rPr>
                <w:rStyle w:val="MetreCode"/>
              </w:rPr>
            </w:pPr>
            <w:r w:rsidRPr="00D955CA">
              <w:rPr>
                <w:rStyle w:val="MetreCode"/>
              </w:rPr>
              <w:t>-⏑⏑-⏑-⏑⏑⏑-||⏑⏑⏑⏑⏑⏑⏓</w:t>
            </w:r>
          </w:p>
        </w:tc>
      </w:tr>
      <w:tr w:rsidR="00D955CA" w:rsidRPr="00DD7CCF" w14:paraId="1846267A"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E00FE2" w14:textId="42886081" w:rsidR="00D955CA" w:rsidRDefault="00D955CA" w:rsidP="00294FDB">
            <w:pPr>
              <w:pStyle w:val="Tabletext"/>
            </w:pPr>
            <w:r>
              <w:t>17</w:t>
            </w:r>
          </w:p>
        </w:tc>
        <w:tc>
          <w:tcPr>
            <w:tcW w:w="865" w:type="pct"/>
            <w:tcBorders>
              <w:bottom w:val="single" w:sz="8" w:space="0" w:color="000000"/>
              <w:right w:val="single" w:sz="8" w:space="0" w:color="000000"/>
            </w:tcBorders>
            <w:tcMar>
              <w:top w:w="100" w:type="dxa"/>
              <w:left w:w="40" w:type="dxa"/>
              <w:bottom w:w="100" w:type="dxa"/>
              <w:right w:w="40" w:type="dxa"/>
            </w:tcMar>
          </w:tcPr>
          <w:p w14:paraId="3ECE2F70" w14:textId="122E1017" w:rsidR="00D955CA" w:rsidRPr="00D955CA" w:rsidRDefault="00D955CA" w:rsidP="00294FDB">
            <w:pPr>
              <w:pStyle w:val="Tabletext"/>
              <w:rPr>
                <w:noProof/>
              </w:rPr>
            </w:pPr>
            <w:r w:rsidRPr="00D955CA">
              <w:rPr>
                <w:noProof/>
              </w:rPr>
              <w:t>vilāsinī</w:t>
            </w:r>
            <w:r w:rsidRPr="006B5499">
              <w:rPr>
                <w:rStyle w:val="Lbjegyzet-hivatkozs"/>
              </w:rPr>
              <w:footnoteReference w:id="82"/>
            </w:r>
          </w:p>
        </w:tc>
        <w:tc>
          <w:tcPr>
            <w:tcW w:w="1695" w:type="pct"/>
            <w:tcBorders>
              <w:bottom w:val="single" w:sz="8" w:space="0" w:color="000000"/>
              <w:right w:val="single" w:sz="8" w:space="0" w:color="000000"/>
            </w:tcBorders>
            <w:tcMar>
              <w:top w:w="100" w:type="dxa"/>
              <w:left w:w="40" w:type="dxa"/>
              <w:bottom w:w="100" w:type="dxa"/>
              <w:right w:w="40" w:type="dxa"/>
            </w:tcMar>
          </w:tcPr>
          <w:p w14:paraId="06FEA978" w14:textId="6A10531B" w:rsidR="00D955CA" w:rsidRPr="00D955CA"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2B80289" w14:textId="2F4860C7" w:rsidR="00D955CA" w:rsidRPr="00D955CA" w:rsidRDefault="00D955CA" w:rsidP="00294FDB">
            <w:pPr>
              <w:pStyle w:val="Tabletext"/>
              <w:rPr>
                <w:rStyle w:val="MetreCode"/>
              </w:rPr>
            </w:pPr>
            <w:r w:rsidRPr="00D955CA">
              <w:rPr>
                <w:rStyle w:val="MetreCode"/>
              </w:rPr>
              <w:t>⏑⏑⏑⏑–⏑–⏑⏑⏑–⏑||–⏑⏑⏑⏓</w:t>
            </w:r>
          </w:p>
        </w:tc>
      </w:tr>
      <w:tr w:rsidR="00D955CA" w:rsidRPr="00DD7CCF" w14:paraId="449BECB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CC9D0A" w14:textId="179265F4" w:rsidR="00D955CA" w:rsidRDefault="00D955CA" w:rsidP="00294FDB">
            <w:pPr>
              <w:pStyle w:val="Tabletext"/>
            </w:pPr>
            <w:r>
              <w:t>18</w:t>
            </w:r>
          </w:p>
        </w:tc>
        <w:tc>
          <w:tcPr>
            <w:tcW w:w="865" w:type="pct"/>
            <w:tcBorders>
              <w:bottom w:val="single" w:sz="8" w:space="0" w:color="000000"/>
              <w:right w:val="single" w:sz="8" w:space="0" w:color="000000"/>
            </w:tcBorders>
            <w:tcMar>
              <w:top w:w="100" w:type="dxa"/>
              <w:left w:w="40" w:type="dxa"/>
              <w:bottom w:w="100" w:type="dxa"/>
              <w:right w:w="40" w:type="dxa"/>
            </w:tcMar>
          </w:tcPr>
          <w:p w14:paraId="00B188B1" w14:textId="2937475B" w:rsidR="00D955CA" w:rsidRPr="00D955CA" w:rsidRDefault="00D955CA" w:rsidP="00294FDB">
            <w:pPr>
              <w:pStyle w:val="Tabletext"/>
              <w:rPr>
                <w:noProof/>
              </w:rPr>
            </w:pPr>
            <w:r w:rsidRPr="00D955CA">
              <w:rPr>
                <w:noProof/>
              </w:rPr>
              <w:t>mr̥dukomala</w:t>
            </w:r>
            <w:r w:rsidRPr="006B5499">
              <w:rPr>
                <w:rStyle w:val="Lbjegyzet-hivatkozs"/>
              </w:rPr>
              <w:footnoteReference w:id="83"/>
            </w:r>
          </w:p>
        </w:tc>
        <w:tc>
          <w:tcPr>
            <w:tcW w:w="1695" w:type="pct"/>
            <w:tcBorders>
              <w:bottom w:val="single" w:sz="8" w:space="0" w:color="000000"/>
              <w:right w:val="single" w:sz="8" w:space="0" w:color="000000"/>
            </w:tcBorders>
            <w:tcMar>
              <w:top w:w="100" w:type="dxa"/>
              <w:left w:w="40" w:type="dxa"/>
              <w:bottom w:w="100" w:type="dxa"/>
              <w:right w:w="40" w:type="dxa"/>
            </w:tcMar>
          </w:tcPr>
          <w:p w14:paraId="35D58BC0" w14:textId="1D637F8C"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5F06FD" w14:textId="51CEE12D" w:rsidR="00D955CA" w:rsidRPr="00D955CA" w:rsidRDefault="00D955CA" w:rsidP="00294FDB">
            <w:pPr>
              <w:pStyle w:val="Tabletext"/>
              <w:rPr>
                <w:rStyle w:val="MetreCode"/>
              </w:rPr>
            </w:pPr>
            <w:r w:rsidRPr="00D955CA">
              <w:rPr>
                <w:rStyle w:val="MetreCode"/>
              </w:rPr>
              <w:t>---⏑⏑-⏑-⏑⏑⏑-⏑-⏑⏑⏑⏓</w:t>
            </w:r>
          </w:p>
        </w:tc>
      </w:tr>
      <w:tr w:rsidR="00D955CA" w:rsidRPr="00DD7CCF" w14:paraId="2632C951"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0970AD" w14:textId="1AFDE7E3" w:rsidR="00D955CA" w:rsidRDefault="00D955CA" w:rsidP="00294FDB">
            <w:pPr>
              <w:pStyle w:val="Tabletext"/>
            </w:pPr>
            <w:r>
              <w:t>19</w:t>
            </w:r>
          </w:p>
        </w:tc>
        <w:tc>
          <w:tcPr>
            <w:tcW w:w="865" w:type="pct"/>
            <w:tcBorders>
              <w:bottom w:val="single" w:sz="8" w:space="0" w:color="000000"/>
              <w:right w:val="single" w:sz="8" w:space="0" w:color="000000"/>
            </w:tcBorders>
            <w:tcMar>
              <w:top w:w="100" w:type="dxa"/>
              <w:left w:w="40" w:type="dxa"/>
              <w:bottom w:w="100" w:type="dxa"/>
              <w:right w:w="40" w:type="dxa"/>
            </w:tcMar>
          </w:tcPr>
          <w:p w14:paraId="1C346083" w14:textId="32F7B067" w:rsidR="00D955CA" w:rsidRPr="00D955CA" w:rsidRDefault="00D955CA" w:rsidP="00294FDB">
            <w:pPr>
              <w:pStyle w:val="Tabletext"/>
              <w:rPr>
                <w:noProof/>
              </w:rPr>
            </w:pPr>
            <w:r w:rsidRPr="00D955CA">
              <w:rPr>
                <w:noProof/>
              </w:rPr>
              <w:t>navaharṣa</w:t>
            </w:r>
            <w:r w:rsidRPr="006B5499">
              <w:rPr>
                <w:rStyle w:val="Lbjegyzet-hivatkozs"/>
              </w:rPr>
              <w:footnoteReference w:id="84"/>
            </w:r>
          </w:p>
        </w:tc>
        <w:tc>
          <w:tcPr>
            <w:tcW w:w="1695" w:type="pct"/>
            <w:tcBorders>
              <w:bottom w:val="single" w:sz="8" w:space="0" w:color="000000"/>
              <w:right w:val="single" w:sz="8" w:space="0" w:color="000000"/>
            </w:tcBorders>
            <w:tcMar>
              <w:top w:w="100" w:type="dxa"/>
              <w:left w:w="40" w:type="dxa"/>
              <w:bottom w:w="100" w:type="dxa"/>
              <w:right w:w="40" w:type="dxa"/>
            </w:tcMar>
          </w:tcPr>
          <w:p w14:paraId="206735E5" w14:textId="11F51AFA" w:rsidR="00D955CA" w:rsidRPr="00D955CA" w:rsidRDefault="00D955CA" w:rsidP="00294FDB">
            <w:pPr>
              <w:pStyle w:val="Tabletext"/>
              <w:rPr>
                <w:rStyle w:val="MetreCode"/>
              </w:rPr>
            </w:pPr>
            <w:r w:rsidRPr="00D955CA">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28B546E" w14:textId="462AF903" w:rsidR="00D955CA" w:rsidRPr="00D955CA" w:rsidRDefault="00D955CA" w:rsidP="00294FDB">
            <w:pPr>
              <w:pStyle w:val="Tabletext"/>
              <w:rPr>
                <w:rStyle w:val="MetreCode"/>
              </w:rPr>
            </w:pPr>
            <w:r w:rsidRPr="00D955CA">
              <w:rPr>
                <w:rStyle w:val="MetreCode"/>
              </w:rPr>
              <w:t>⏑⏑–⏑⏑–⏑⏑⏑⏑⏑⏑–⏑⏑–⏑⏑⏓</w:t>
            </w:r>
          </w:p>
        </w:tc>
      </w:tr>
      <w:tr w:rsidR="00294FDB" w:rsidRPr="00DD7CCF" w14:paraId="333D4724"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294FDB" w:rsidRPr="00DD7CCF" w:rsidRDefault="00294FDB" w:rsidP="00294FDB">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385874B0"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5F9A1500"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3EFC5DFF"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294FDB" w:rsidRPr="00DD7CCF" w:rsidRDefault="00294FDB" w:rsidP="00294FDB">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294FDB" w:rsidRPr="00DD7CCF" w:rsidRDefault="00294FDB" w:rsidP="00294FDB">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18785A3E"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39A93A35"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CC15F39"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294FDB" w:rsidRPr="00DD7CCF" w:rsidRDefault="00294FDB" w:rsidP="00294FDB">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6B9DADF5"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004617DD"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p>
        </w:tc>
      </w:tr>
      <w:tr w:rsidR="00294FDB" w:rsidRPr="00DD7CCF" w14:paraId="2E73531B" w14:textId="77777777" w:rsidTr="00294FDB">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294FDB" w:rsidRPr="00DD7CCF" w:rsidRDefault="00294FDB" w:rsidP="00294FDB">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294FDB" w:rsidRPr="00DD7CCF" w:rsidRDefault="00294FDB" w:rsidP="00294FDB">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28BAE4AD"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5B3A77C6"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79F65393"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294FDB" w:rsidRPr="00DD7CCF" w:rsidRDefault="00294FDB" w:rsidP="00294FDB">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294FDB" w:rsidRPr="00DD7CCF" w:rsidRDefault="00294FDB" w:rsidP="00294FDB">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3F0EE3D2" w:rsidR="00294FDB" w:rsidRPr="00847076" w:rsidRDefault="00294FDB" w:rsidP="00294FDB">
            <w:pPr>
              <w:pStyle w:val="Tabletext"/>
              <w:rPr>
                <w:rStyle w:val="MetreCode"/>
              </w:rPr>
            </w:pPr>
            <w:r w:rsidRPr="00847076">
              <w:rPr>
                <w:rStyle w:val="MetreCode"/>
              </w:rPr>
              <w:t>++++-++</w:t>
            </w:r>
            <w:r w:rsidR="00BA4DF0">
              <w:rPr>
                <w:rStyle w:val="MetreCode"/>
              </w:rPr>
              <w:t>||</w:t>
            </w:r>
            <w:r w:rsidRPr="00847076">
              <w:rPr>
                <w:rStyle w:val="MetreCode"/>
              </w:rPr>
              <w:t>------+</w:t>
            </w:r>
            <w:r w:rsidR="00BA4DF0">
              <w:rPr>
                <w:rStyle w:val="MetreCode"/>
              </w:rPr>
              <w:t>||</w:t>
            </w: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28F3391C" w:rsidR="00294FDB" w:rsidRPr="00263A70" w:rsidRDefault="00294FDB" w:rsidP="00294FDB">
            <w:pPr>
              <w:pStyle w:val="Tabletext"/>
              <w:rPr>
                <w:rStyle w:val="MetreCode"/>
              </w:rPr>
            </w:pPr>
            <w:r w:rsidRPr="00263A70">
              <w:rPr>
                <w:rStyle w:val="MetreCode"/>
              </w:rPr>
              <w:t>––––⏑––</w:t>
            </w:r>
            <w:r w:rsidR="00D955CA">
              <w:rPr>
                <w:rStyle w:val="MetreCode"/>
              </w:rPr>
              <w:t>||</w:t>
            </w:r>
            <w:r w:rsidRPr="00263A70">
              <w:rPr>
                <w:rStyle w:val="MetreCode"/>
              </w:rPr>
              <w:t>⏑⏑⏑⏑⏑⏑–</w:t>
            </w:r>
            <w:r w:rsidR="00D955CA">
              <w:rPr>
                <w:rStyle w:val="MetreCode"/>
              </w:rPr>
              <w:t>||</w:t>
            </w:r>
            <w:r w:rsidRPr="00263A70">
              <w:rPr>
                <w:rStyle w:val="MetreCode"/>
              </w:rPr>
              <w:t>–⏑––⏑–⏓</w:t>
            </w:r>
          </w:p>
        </w:tc>
      </w:tr>
      <w:tr w:rsidR="00294FDB" w:rsidRPr="00DD7CCF" w14:paraId="5795118D"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4F62B2E7" w14:textId="01C804EC" w:rsidR="00294FDB" w:rsidRPr="00DD7CCF" w:rsidRDefault="00294FDB" w:rsidP="00294FDB">
            <w:pPr>
              <w:pStyle w:val="Tabletext"/>
            </w:pPr>
            <w:r>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187620B6" w14:textId="22992DCE" w:rsidR="00294FDB" w:rsidRPr="00DD7CCF" w:rsidRDefault="00294FDB" w:rsidP="00294FDB">
            <w:pPr>
              <w:pStyle w:val="Tabletext"/>
              <w:rPr>
                <w:noProof/>
              </w:rPr>
            </w:pPr>
            <w:r w:rsidRPr="00294FDB">
              <w:rPr>
                <w:noProof/>
              </w:rPr>
              <w:t>campakamālā</w:t>
            </w:r>
            <w:r w:rsidRPr="006B5499">
              <w:rPr>
                <w:rStyle w:val="Lbjegyzet-hivatkozs"/>
              </w:rPr>
              <w:footnoteReference w:id="85"/>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06D1A2F6" w14:textId="42B08C24" w:rsidR="00294FDB" w:rsidRPr="00847076" w:rsidRDefault="00294FDB" w:rsidP="00294FDB">
            <w:pPr>
              <w:pStyle w:val="Tabletext"/>
              <w:rPr>
                <w:rStyle w:val="MetreCode"/>
              </w:rPr>
            </w:pPr>
            <w:r w:rsidRPr="00294FDB">
              <w:rPr>
                <w:rStyle w:val="MetreCode"/>
              </w:rPr>
              <w:t>----+-+</w:t>
            </w:r>
            <w:r w:rsidR="00BA4DF0">
              <w:rPr>
                <w:rStyle w:val="MetreCode"/>
              </w:rPr>
              <w:t>||</w:t>
            </w:r>
            <w:r w:rsidRPr="00294FDB">
              <w:rPr>
                <w:rStyle w:val="MetreCode"/>
              </w:rPr>
              <w:t>---+--+</w:t>
            </w:r>
            <w:r w:rsidR="00BA4DF0">
              <w:rPr>
                <w:rStyle w:val="MetreCode"/>
              </w:rPr>
              <w:t>||</w:t>
            </w:r>
            <w:r w:rsidRPr="00294FDB">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3657DBA" w14:textId="3BEB3350" w:rsidR="00294FDB" w:rsidRPr="00263A70" w:rsidRDefault="00294FDB" w:rsidP="00294FDB">
            <w:pPr>
              <w:pStyle w:val="Tabletext"/>
              <w:rPr>
                <w:rStyle w:val="MetreCode"/>
              </w:rPr>
            </w:pPr>
            <w:r w:rsidRPr="00294FDB">
              <w:rPr>
                <w:rStyle w:val="MetreCode"/>
              </w:rPr>
              <w:t>⏑⏑⏑⏑-⏑-</w:t>
            </w:r>
            <w:r w:rsidR="00D955CA">
              <w:rPr>
                <w:rStyle w:val="MetreCode"/>
              </w:rPr>
              <w:t>||</w:t>
            </w:r>
            <w:r w:rsidRPr="00294FDB">
              <w:rPr>
                <w:rStyle w:val="MetreCode"/>
              </w:rPr>
              <w:t>⏑⏑⏑-⏑⏑-</w:t>
            </w:r>
            <w:r w:rsidR="00D955CA">
              <w:rPr>
                <w:rStyle w:val="MetreCode"/>
              </w:rPr>
              <w:t>||</w:t>
            </w:r>
            <w:r w:rsidRPr="00294FDB">
              <w:rPr>
                <w:rStyle w:val="MetreCode"/>
              </w:rPr>
              <w:t>⏑⏑-⏑-⏑⏓</w:t>
            </w:r>
          </w:p>
        </w:tc>
      </w:tr>
      <w:tr w:rsidR="00D955CA" w:rsidRPr="00DD7CCF" w14:paraId="0597B695" w14:textId="77777777" w:rsidTr="00294FDB">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D1B3A96" w14:textId="587207D8" w:rsidR="00D955CA" w:rsidRDefault="00D955CA" w:rsidP="00294FDB">
            <w:pPr>
              <w:pStyle w:val="Tabletext"/>
            </w:pPr>
            <w:r>
              <w:t>23</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38A33E2C" w14:textId="1B1331F5" w:rsidR="00D955CA" w:rsidRPr="00294FDB" w:rsidRDefault="00D955CA" w:rsidP="00294FDB">
            <w:pPr>
              <w:pStyle w:val="Tabletext"/>
              <w:rPr>
                <w:noProof/>
              </w:rPr>
            </w:pPr>
            <w:r w:rsidRPr="00D955CA">
              <w:rPr>
                <w:noProof/>
              </w:rPr>
              <w:t>aśvalalita</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94E1DE" w14:textId="4EBF1261" w:rsidR="00D955CA" w:rsidRPr="00294FDB" w:rsidRDefault="00D955CA" w:rsidP="00294FDB">
            <w:pPr>
              <w:pStyle w:val="Tabletext"/>
              <w:rPr>
                <w:rStyle w:val="MetreCode"/>
              </w:rPr>
            </w:pPr>
            <w:r w:rsidRPr="00D955CA">
              <w:rPr>
                <w:rStyle w:val="MetreCode"/>
              </w:rPr>
              <w:t>----+-+---+</w:t>
            </w:r>
            <w:r w:rsidR="00BA4DF0">
              <w:rPr>
                <w:rStyle w:val="MetreCode"/>
              </w:rPr>
              <w:t>||</w:t>
            </w:r>
            <w:r w:rsidRPr="00D955CA">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0FA9F138" w14:textId="1EFA926F" w:rsidR="00D955CA" w:rsidRPr="00294FDB" w:rsidRDefault="00D955CA" w:rsidP="00294FDB">
            <w:pPr>
              <w:pStyle w:val="Tabletext"/>
              <w:rPr>
                <w:rStyle w:val="MetreCode"/>
              </w:rPr>
            </w:pPr>
            <w:r w:rsidRPr="00D955CA">
              <w:rPr>
                <w:rStyle w:val="MetreCode"/>
              </w:rPr>
              <w:t>⏑⏑⏑⏑–⏑–⏑⏑⏑–||⏑–⏑⏑⏑–⏑–⏑⏑⏑⏓</w:t>
            </w:r>
          </w:p>
        </w:tc>
      </w:tr>
      <w:tr w:rsidR="00294FDB" w:rsidRPr="00DD7CCF" w14:paraId="52EEBE14" w14:textId="77777777" w:rsidTr="00294FDB">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294FDB" w:rsidRPr="00DD7CCF" w:rsidRDefault="00294FDB" w:rsidP="00294FDB">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294FDB" w:rsidRPr="00DD7CCF" w:rsidRDefault="00294FDB" w:rsidP="00294FDB">
            <w:pPr>
              <w:pStyle w:val="Tabletext"/>
              <w:rPr>
                <w:noProof/>
              </w:rPr>
            </w:pPr>
            <w:r>
              <w:rPr>
                <w:noProof/>
              </w:rPr>
              <w:t>jagaddhita</w:t>
            </w:r>
            <w:r w:rsidRPr="006B5499">
              <w:rPr>
                <w:rStyle w:val="Lbjegyzet-hivatkozs"/>
              </w:rPr>
              <w:footnoteReference w:id="86"/>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294FDB" w:rsidRPr="00847076" w:rsidRDefault="00294FDB" w:rsidP="00294FDB">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294FDB" w:rsidRPr="00263A70" w:rsidRDefault="00294FDB" w:rsidP="00294FDB">
            <w:pPr>
              <w:pStyle w:val="Tabletext"/>
              <w:rPr>
                <w:rStyle w:val="MetreCode"/>
              </w:rPr>
            </w:pPr>
            <w:r>
              <w:rPr>
                <w:rStyle w:val="MetreCode"/>
              </w:rPr>
              <w:t>–––⏑⏑–⏑–⏑⏑⏑–⏑⏑⏑⏑⏑⏑–⏑–⏑–</w:t>
            </w:r>
          </w:p>
        </w:tc>
      </w:tr>
    </w:tbl>
    <w:p w14:paraId="302C9FEF" w14:textId="77777777" w:rsidR="006436FD" w:rsidRPr="00DD7CCF" w:rsidRDefault="006436FD">
      <w:pPr>
        <w:pStyle w:val="Cmsor3"/>
        <w:numPr>
          <w:ilvl w:val="2"/>
          <w:numId w:val="7"/>
        </w:numPr>
      </w:pPr>
      <w:bookmarkStart w:id="966" w:name="_2qn1tcnogd7u" w:colFirst="0" w:colLast="0"/>
      <w:bookmarkStart w:id="967" w:name="_Ref56418748"/>
      <w:bookmarkStart w:id="968" w:name="_Ref43991783"/>
      <w:bookmarkStart w:id="969" w:name="_Toc182997202"/>
      <w:bookmarkEnd w:id="966"/>
      <w:r>
        <w:t>M</w:t>
      </w:r>
      <w:r w:rsidRPr="00DD7CCF">
        <w:t>oraic metres</w:t>
      </w:r>
      <w:bookmarkEnd w:id="967"/>
      <w:bookmarkEnd w:id="969"/>
    </w:p>
    <w:p w14:paraId="3FFA206D" w14:textId="77777777" w:rsidR="009633E9"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family consist of two hemistichs, each comprised of eight feet</w:t>
      </w:r>
    </w:p>
    <w:p w14:paraId="3CF5BB71" w14:textId="53FDB796" w:rsidR="009633E9" w:rsidRDefault="00935813" w:rsidP="006436FD">
      <w:pPr>
        <w:pStyle w:val="Lista"/>
      </w:pPr>
      <w:r>
        <w:t>in the basic form of these hemistichs</w:t>
      </w:r>
      <w:r w:rsidR="009633E9">
        <w:t xml:space="preserve">, the first seven feet </w:t>
      </w:r>
      <w:r w:rsidR="006436FD" w:rsidRPr="00DD7CCF">
        <w:t xml:space="preserve">are tetramoraic </w:t>
      </w:r>
      <w:r w:rsidR="009633E9">
        <w:t>(consist of 4 morae) and the eighth is bimoraic (consists of two morae), which means that a hemistich consists by default of 30 morae</w:t>
      </w:r>
    </w:p>
    <w:p w14:paraId="34D5F6CA" w14:textId="72F49D96" w:rsidR="009633E9" w:rsidRDefault="009633E9" w:rsidP="009633E9">
      <w:pPr>
        <w:pStyle w:val="Lista2"/>
      </w:pPr>
      <w:r>
        <w:t xml:space="preserve">in one </w:t>
      </w:r>
      <w:r w:rsidR="00935813">
        <w:t>alternative form</w:t>
      </w:r>
      <w:r>
        <w:t xml:space="preserve"> of the standard hemistich, the sixth foot is reduced to a single mora, resulting in a hemistich of 27 morae</w:t>
      </w:r>
    </w:p>
    <w:p w14:paraId="092E5F3C" w14:textId="630B3618" w:rsidR="009633E9" w:rsidRDefault="009633E9" w:rsidP="009633E9">
      <w:pPr>
        <w:pStyle w:val="Lista2"/>
      </w:pPr>
      <w:r>
        <w:t xml:space="preserve">in another </w:t>
      </w:r>
      <w:r w:rsidR="00935813">
        <w:t>alternative form</w:t>
      </w:r>
      <w:r>
        <w:t>, the eighth foot is extended to four morae, resulting in a hemistich of 32 morae</w:t>
      </w:r>
    </w:p>
    <w:p w14:paraId="26783062" w14:textId="114768B8" w:rsidR="009633E9" w:rsidRDefault="00935813" w:rsidP="009633E9">
      <w:pPr>
        <w:pStyle w:val="Lista2"/>
      </w:pPr>
      <w:r w:rsidRPr="00DD7CCF">
        <w:t xml:space="preserve">the full detail of permitted </w:t>
      </w:r>
      <w:r>
        <w:t>prosodic patterns</w:t>
      </w:r>
      <w:r w:rsidRPr="00DD7CCF">
        <w:t xml:space="preserve"> </w:t>
      </w:r>
      <w:r w:rsidR="009633E9">
        <w:t xml:space="preserve">for these three hemistich </w:t>
      </w:r>
      <w:r>
        <w:t>forms</w:t>
      </w:r>
      <w:r w:rsidR="009633E9">
        <w:t xml:space="preserve"> is shown </w:t>
      </w:r>
      <w:r w:rsidR="009633E9" w:rsidRPr="00DD7CCF">
        <w:t>in</w:t>
      </w:r>
      <w:r w:rsidR="009633E9">
        <w:t xml:space="preserve"> </w:t>
      </w:r>
      <w:r w:rsidR="009633E9">
        <w:fldChar w:fldCharType="begin"/>
      </w:r>
      <w:r w:rsidR="009633E9">
        <w:instrText xml:space="preserve"> REF _Ref48034862 \h </w:instrText>
      </w:r>
      <w:r w:rsidR="009633E9">
        <w:fldChar w:fldCharType="separate"/>
      </w:r>
      <w:r w:rsidR="00110B53">
        <w:t xml:space="preserve">Table </w:t>
      </w:r>
      <w:r w:rsidR="00110B53">
        <w:rPr>
          <w:noProof/>
        </w:rPr>
        <w:t>5</w:t>
      </w:r>
      <w:r w:rsidR="009633E9">
        <w:fldChar w:fldCharType="end"/>
      </w:r>
      <w:r w:rsidR="009633E9" w:rsidRPr="00DD7CCF">
        <w:t xml:space="preserve"> below</w:t>
      </w:r>
    </w:p>
    <w:p w14:paraId="7D24F394" w14:textId="281BD0EC" w:rsidR="00935813" w:rsidRDefault="00935813" w:rsidP="009633E9">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rsidR="00110B53">
        <w:t xml:space="preserve">Table </w:t>
      </w:r>
      <w:r w:rsidR="00110B53">
        <w:rPr>
          <w:noProof/>
        </w:rPr>
        <w:t>5</w:t>
      </w:r>
      <w:r>
        <w:fldChar w:fldCharType="end"/>
      </w:r>
    </w:p>
    <w:p w14:paraId="0A784FF6" w14:textId="118115F6" w:rsidR="00935813" w:rsidRDefault="00935813" w:rsidP="00935813">
      <w:pPr>
        <w:pStyle w:val="Lista3"/>
      </w:pPr>
      <w:r>
        <w:t xml:space="preserve">a hemistich without such a variation is called a </w:t>
      </w:r>
      <w:r>
        <w:rPr>
          <w:rStyle w:val="Foreign"/>
        </w:rPr>
        <w:t>pathyā</w:t>
      </w:r>
      <w:r>
        <w:t xml:space="preserve"> hemistich and is never encoded in any special way</w:t>
      </w:r>
    </w:p>
    <w:p w14:paraId="1076D9F8" w14:textId="598AABD5" w:rsidR="00935813" w:rsidRPr="00DD7CCF" w:rsidRDefault="00935813" w:rsidP="00935813">
      <w:pPr>
        <w:pStyle w:val="Lista3"/>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00AC54D6">
        <w:fldChar w:fldCharType="begin"/>
      </w:r>
      <w:r w:rsidR="00AC54D6">
        <w:instrText xml:space="preserve"> REF _Ref181706946 \r \h </w:instrText>
      </w:r>
      <w:r w:rsidR="00AC54D6">
        <w:fldChar w:fldCharType="separate"/>
      </w:r>
      <w:r w:rsidR="00110B53">
        <w:t>2.6.4.5</w:t>
      </w:r>
      <w:r w:rsidR="00AC54D6">
        <w:fldChar w:fldCharType="end"/>
      </w:r>
      <w:r w:rsidRPr="00DD7CCF">
        <w:t>)</w:t>
      </w:r>
    </w:p>
    <w:p w14:paraId="708E3E88" w14:textId="65342D4E" w:rsidR="00935813" w:rsidRPr="00DD7CCF" w:rsidRDefault="00935813" w:rsidP="00935813">
      <w:pPr>
        <w:pStyle w:val="Lista3"/>
      </w:pPr>
      <w:r w:rsidRPr="00DD7CCF">
        <w:t xml:space="preserve">a hemistich with a special constraint applied to the first 5 feet is called a </w:t>
      </w:r>
      <w:r w:rsidRPr="00DD7CCF">
        <w:rPr>
          <w:rStyle w:val="Foreign"/>
        </w:rPr>
        <w:t>capalā</w:t>
      </w:r>
      <w:r>
        <w:t xml:space="preserve"> and may be marked up by adding </w:t>
      </w:r>
      <w:r>
        <w:rPr>
          <w:rStyle w:val="Codeattribute"/>
        </w:rPr>
        <w:t>@</w:t>
      </w:r>
      <w:r w:rsidR="006024F5">
        <w:rPr>
          <w:rStyle w:val="Codeattribute"/>
        </w:rPr>
        <w:t>real</w:t>
      </w:r>
      <w:r>
        <w:t xml:space="preserve"> to the corresponding </w:t>
      </w:r>
      <w:r w:rsidRPr="00DD7CCF">
        <w:rPr>
          <w:rStyle w:val="Code"/>
        </w:rPr>
        <w:t>&lt;l&gt;</w:t>
      </w:r>
      <w:r w:rsidRPr="00DD7CCF">
        <w:t xml:space="preserve"> element</w:t>
      </w:r>
      <w:r w:rsidR="006024F5">
        <w:t xml:space="preserve"> (§</w:t>
      </w:r>
      <w:r w:rsidR="006024F5">
        <w:fldChar w:fldCharType="begin"/>
      </w:r>
      <w:r w:rsidR="006024F5">
        <w:instrText xml:space="preserve"> REF _Ref43980303 \r \h </w:instrText>
      </w:r>
      <w:r w:rsidR="006024F5">
        <w:fldChar w:fldCharType="separate"/>
      </w:r>
      <w:r w:rsidR="00110B53">
        <w:t>2.6.4.4</w:t>
      </w:r>
      <w:r w:rsidR="006024F5">
        <w:fldChar w:fldCharType="end"/>
      </w:r>
      <w:r w:rsidR="006024F5">
        <w:t>)</w:t>
      </w:r>
    </w:p>
    <w:p w14:paraId="48E98EF1" w14:textId="1969E374" w:rsidR="009633E9" w:rsidRDefault="009633E9" w:rsidP="00935813">
      <w:pPr>
        <w:pStyle w:val="Lista"/>
      </w:pPr>
      <w:r>
        <w:t>metres of this family bear different names depending on which combination of the three above variations is found in their hemistichs</w:t>
      </w:r>
    </w:p>
    <w:p w14:paraId="369C9BE4" w14:textId="68C27BE0" w:rsidR="001E1C88" w:rsidRDefault="006436FD" w:rsidP="001E1C88">
      <w:pPr>
        <w:pStyle w:val="Lista2"/>
      </w:pPr>
      <w:r w:rsidRPr="00DD7CCF">
        <w:t xml:space="preserve">the metre names </w:t>
      </w:r>
      <w:r w:rsidR="006024F5">
        <w:t>pertaining</w:t>
      </w:r>
      <w:r w:rsidR="001E1C88">
        <w:t xml:space="preserve"> to the combinations known to occur are </w:t>
      </w:r>
      <w:r w:rsidRPr="00DD7CCF">
        <w:t xml:space="preserve">listed </w:t>
      </w:r>
      <w:r w:rsidR="009633E9" w:rsidRPr="00DD7CCF">
        <w:t>in</w:t>
      </w:r>
      <w:r w:rsidR="009633E9">
        <w:t xml:space="preserve"> </w:t>
      </w:r>
      <w:r w:rsidR="001E1C88">
        <w:fldChar w:fldCharType="begin"/>
      </w:r>
      <w:r w:rsidR="001E1C88">
        <w:instrText xml:space="preserve"> REF _Ref48034870 \h </w:instrText>
      </w:r>
      <w:r w:rsidR="001E1C88">
        <w:fldChar w:fldCharType="separate"/>
      </w:r>
      <w:r w:rsidR="00110B53">
        <w:t xml:space="preserve">Table </w:t>
      </w:r>
      <w:r w:rsidR="00110B53">
        <w:rPr>
          <w:noProof/>
        </w:rPr>
        <w:t>4</w:t>
      </w:r>
      <w:r w:rsidR="001E1C88">
        <w:fldChar w:fldCharType="end"/>
      </w:r>
      <w:r w:rsidR="001E1C88">
        <w:t xml:space="preserve"> below</w:t>
      </w:r>
    </w:p>
    <w:p w14:paraId="15FF172F" w14:textId="3C2E1AD2" w:rsidR="006436FD" w:rsidRDefault="001E1C88" w:rsidP="001E1C88">
      <w:pPr>
        <w:pStyle w:val="Lista3"/>
      </w:pPr>
      <w:r>
        <w:lastRenderedPageBreak/>
        <w:t xml:space="preserve">the names listed there </w:t>
      </w:r>
      <w:r w:rsidR="006436FD" w:rsidRPr="00DD7CCF">
        <w:t xml:space="preserve">are to be used as values of </w:t>
      </w:r>
      <w:r w:rsidR="006436FD" w:rsidRPr="008525C6">
        <w:rPr>
          <w:rStyle w:val="Codeattribute"/>
        </w:rPr>
        <w:t>@met</w:t>
      </w:r>
      <w:r w:rsidR="006436FD" w:rsidRPr="008525C6">
        <w:t xml:space="preserve"> </w:t>
      </w:r>
      <w:r w:rsidR="006436FD" w:rsidRPr="00DD7CCF">
        <w:t xml:space="preserve">in </w:t>
      </w:r>
      <w:r w:rsidR="006436FD" w:rsidRPr="00DD7CCF">
        <w:rPr>
          <w:rStyle w:val="Code"/>
        </w:rPr>
        <w:t>&lt;lg&gt;</w:t>
      </w:r>
    </w:p>
    <w:p w14:paraId="4FC7C2A1" w14:textId="72FED2D4" w:rsidR="001E1C88" w:rsidRDefault="001E1C88" w:rsidP="001E1C88">
      <w:pPr>
        <w:pStyle w:val="Lista2"/>
      </w:pPr>
      <w:r>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34EAF5E5" w14:textId="760B00F3" w:rsidR="001E1C88" w:rsidRPr="00DD7CCF" w:rsidRDefault="001E1C88" w:rsidP="001E1C88">
      <w:pPr>
        <w:pStyle w:val="Lista3"/>
      </w:pPr>
      <w:r>
        <w:t xml:space="preserve">the other combinations with such a variant are shown in </w:t>
      </w:r>
      <w:r>
        <w:fldChar w:fldCharType="begin"/>
      </w:r>
      <w:r>
        <w:instrText xml:space="preserve"> REF _Ref48034870 \h </w:instrText>
      </w:r>
      <w:r>
        <w:fldChar w:fldCharType="separate"/>
      </w:r>
      <w:r w:rsidR="00110B53">
        <w:t xml:space="preserve">Table </w:t>
      </w:r>
      <w:r w:rsidR="00110B53">
        <w:rPr>
          <w:noProof/>
        </w:rPr>
        <w:t>4</w:t>
      </w:r>
      <w:r>
        <w:fldChar w:fldCharType="end"/>
      </w:r>
      <w:r>
        <w:t xml:space="preserve"> </w:t>
      </w:r>
      <w:r w:rsidR="006024F5">
        <w:t xml:space="preserve">(on the basis of Warder 1967: 143) </w:t>
      </w:r>
      <w:r>
        <w:t>for the sake of completeness, and because some do have sporadic attestation in epigraphy, but you should not, as a rule, expect to encounter them</w:t>
      </w:r>
    </w:p>
    <w:p w14:paraId="4DC3D298" w14:textId="0CF13D00" w:rsidR="006024F5" w:rsidRPr="00DD7CCF" w:rsidRDefault="006024F5" w:rsidP="006024F5">
      <w:pPr>
        <w:pStyle w:val="Lista"/>
      </w:pPr>
      <w:r w:rsidRPr="00DD7CCF">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110B53">
        <w:t>2.6.1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00AC54D6">
        <w:fldChar w:fldCharType="begin"/>
      </w:r>
      <w:r w:rsidR="00AC54D6">
        <w:instrText xml:space="preserve"> REF _Ref181609101 \r \h </w:instrText>
      </w:r>
      <w:r w:rsidR="00AC54D6">
        <w:fldChar w:fldCharType="separate"/>
      </w:r>
      <w:r w:rsidR="00110B53">
        <w:t>2.6.3.1</w:t>
      </w:r>
      <w:r w:rsidR="00AC54D6">
        <w:fldChar w:fldCharType="end"/>
      </w:r>
      <w:r w:rsidRPr="00DD7CCF">
        <w:t>)</w:t>
      </w:r>
    </w:p>
    <w:p w14:paraId="762919A0" w14:textId="37ADCC56" w:rsidR="006436FD"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110B53">
        <w:t xml:space="preserve">Table </w:t>
      </w:r>
      <w:r w:rsidR="00110B53">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5CE35222" w14:textId="38A86B70" w:rsidR="006436FD" w:rsidRPr="00DD7CCF" w:rsidRDefault="00836F9C" w:rsidP="00935813">
      <w:pPr>
        <w:pStyle w:val="Lista2"/>
      </w:pPr>
      <w:r w:rsidRPr="00836F9C">
        <w:t>keep in mind the encoding instructions given for moraic metres under Prosodic code above</w:t>
      </w:r>
    </w:p>
    <w:p w14:paraId="17D2C230" w14:textId="33DC6214" w:rsidR="006436FD" w:rsidRDefault="006436FD" w:rsidP="006436FD">
      <w:pPr>
        <w:pStyle w:val="Kpalrs"/>
      </w:pPr>
      <w:bookmarkStart w:id="970" w:name="_Ref48034870"/>
      <w:r>
        <w:t xml:space="preserve">Table </w:t>
      </w:r>
      <w:r w:rsidR="00542B66">
        <w:fldChar w:fldCharType="begin"/>
      </w:r>
      <w:r w:rsidR="00542B66">
        <w:instrText xml:space="preserve"> SEQ Table \* ARABIC </w:instrText>
      </w:r>
      <w:r w:rsidR="00542B66">
        <w:fldChar w:fldCharType="separate"/>
      </w:r>
      <w:r w:rsidR="00110B53">
        <w:rPr>
          <w:noProof/>
        </w:rPr>
        <w:t>4</w:t>
      </w:r>
      <w:r w:rsidR="00542B66">
        <w:rPr>
          <w:noProof/>
        </w:rPr>
        <w:fldChar w:fldCharType="end"/>
      </w:r>
      <w:bookmarkEnd w:id="970"/>
      <w:r>
        <w:t xml:space="preserve">. </w:t>
      </w:r>
      <w:r w:rsidRPr="00DD7CCF">
        <w:t>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1E1C88" w:rsidRPr="00DD7CCF" w14:paraId="25FAF739" w14:textId="77777777" w:rsidTr="001E1C88">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1E1C88" w:rsidRPr="003E62E2" w:rsidRDefault="001E1C88" w:rsidP="00291A70">
            <w:pPr>
              <w:pStyle w:val="Tabletext"/>
              <w:keepNext/>
              <w:rPr>
                <w:noProof/>
              </w:rPr>
            </w:pPr>
            <w:r w:rsidRPr="003E62E2">
              <w:rPr>
                <w:noProof/>
              </w:rPr>
              <w:t xml:space="preserve"> </w:t>
            </w:r>
          </w:p>
        </w:tc>
        <w:tc>
          <w:tcPr>
            <w:tcW w:w="2148" w:type="pct"/>
            <w:tcBorders>
              <w:top w:val="single" w:sz="8" w:space="0" w:color="000000"/>
              <w:bottom w:val="single" w:sz="8" w:space="0" w:color="000000"/>
            </w:tcBorders>
            <w:shd w:val="clear" w:color="auto" w:fill="EAF1DD"/>
          </w:tcPr>
          <w:p w14:paraId="1CC7B0A9" w14:textId="2C550548" w:rsidR="001E1C88" w:rsidRPr="003E62E2" w:rsidRDefault="001E1C88" w:rsidP="00291A70">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4637D900" w:rsidR="001E1C88" w:rsidRPr="003E62E2" w:rsidRDefault="001E1C88" w:rsidP="00291A70">
            <w:pPr>
              <w:pStyle w:val="Tabletext"/>
              <w:keepNext/>
            </w:pPr>
            <w:r w:rsidRPr="003E62E2">
              <w:t>Moraic feet</w:t>
            </w:r>
            <w:r>
              <w:t xml:space="preserve"> </w:t>
            </w:r>
            <w:r w:rsidRPr="00E24F87">
              <w:rPr>
                <w:noProof/>
              </w:rPr>
              <w:t>(</w:t>
            </w:r>
            <w:r>
              <w:t>detailed template in</w:t>
            </w:r>
            <w:r w:rsidRPr="003E62E2">
              <w:t xml:space="preserve"> </w:t>
            </w:r>
            <w:r>
              <w:fldChar w:fldCharType="begin"/>
            </w:r>
            <w:r>
              <w:instrText xml:space="preserve"> REF _Ref48034862 \h </w:instrText>
            </w:r>
            <w:r>
              <w:fldChar w:fldCharType="separate"/>
            </w:r>
            <w:r w:rsidR="00110B53">
              <w:t xml:space="preserve">Table </w:t>
            </w:r>
            <w:r w:rsidR="00110B53">
              <w:rPr>
                <w:noProof/>
              </w:rPr>
              <w:t>5</w:t>
            </w:r>
            <w:r>
              <w:fldChar w:fldCharType="end"/>
            </w:r>
            <w:r w:rsidRPr="003E62E2">
              <w:t>)</w:t>
            </w:r>
          </w:p>
        </w:tc>
      </w:tr>
      <w:tr w:rsidR="001E1C88" w:rsidRPr="00DD7CCF" w14:paraId="5DC5A4A8"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D7B19D" w14:textId="4DA85EEF" w:rsidR="001E1C88" w:rsidRPr="003E62E2" w:rsidRDefault="001E1C88" w:rsidP="00291A70">
            <w:pPr>
              <w:pStyle w:val="Tabletext"/>
              <w:keepNext/>
              <w:jc w:val="center"/>
            </w:pPr>
            <w:r>
              <w:t>common combinations</w:t>
            </w:r>
          </w:p>
        </w:tc>
      </w:tr>
      <w:tr w:rsidR="001E1C88" w:rsidRPr="00DD7CCF" w14:paraId="3100B5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1E1C88" w:rsidRPr="003E62E2" w:rsidRDefault="001E1C88" w:rsidP="00291A70">
            <w:pPr>
              <w:pStyle w:val="Tabletext"/>
              <w:keepNext/>
              <w:rPr>
                <w:noProof/>
              </w:rPr>
            </w:pPr>
            <w:r w:rsidRPr="003E62E2">
              <w:rPr>
                <w:noProof/>
              </w:rPr>
              <w:t>āryā</w:t>
            </w:r>
          </w:p>
        </w:tc>
        <w:tc>
          <w:tcPr>
            <w:tcW w:w="2148" w:type="pct"/>
            <w:tcBorders>
              <w:bottom w:val="single" w:sz="8" w:space="0" w:color="000000"/>
            </w:tcBorders>
          </w:tcPr>
          <w:p w14:paraId="75339CCE" w14:textId="69F709AC" w:rsidR="001E1C88" w:rsidRPr="003E62E2" w:rsidRDefault="001E1C88" w:rsidP="00291A70">
            <w:pPr>
              <w:pStyle w:val="Tabletext"/>
              <w:keepNext/>
            </w:pPr>
            <w:r w:rsidRPr="009633E9">
              <w:t xml:space="preserve">30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00404564" w14:textId="33D1082E" w:rsidR="001E1C88" w:rsidRPr="003E62E2" w:rsidRDefault="001E1C88" w:rsidP="00291A70">
            <w:pPr>
              <w:pStyle w:val="Tabletext"/>
              <w:keepNext/>
            </w:pPr>
            <w:r w:rsidRPr="003E62E2">
              <w:t>4|4|4|4|4|4|4|2/</w:t>
            </w:r>
          </w:p>
          <w:p w14:paraId="3CB2C646" w14:textId="7812082E" w:rsidR="001E1C88" w:rsidRPr="00263A70" w:rsidRDefault="001E1C88" w:rsidP="00291A70">
            <w:pPr>
              <w:pStyle w:val="Tabletext"/>
              <w:keepNext/>
              <w:rPr>
                <w:rStyle w:val="MetreCode"/>
                <w:rFonts w:ascii="Calibri" w:hAnsi="Calibri"/>
              </w:rPr>
            </w:pPr>
            <w:r w:rsidRPr="003E62E2">
              <w:t>4|4|4|4|4|1|4|2</w:t>
            </w:r>
          </w:p>
        </w:tc>
      </w:tr>
      <w:tr w:rsidR="001E1C88" w:rsidRPr="00DD7CCF" w14:paraId="791AC5A2"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1E1C88" w:rsidRPr="003E62E2" w:rsidRDefault="001E1C88" w:rsidP="00291A70">
            <w:pPr>
              <w:pStyle w:val="Tabletext"/>
              <w:keepNext/>
              <w:rPr>
                <w:noProof/>
              </w:rPr>
            </w:pPr>
            <w:r w:rsidRPr="003E62E2">
              <w:rPr>
                <w:noProof/>
              </w:rPr>
              <w:t>gīti</w:t>
            </w:r>
          </w:p>
        </w:tc>
        <w:tc>
          <w:tcPr>
            <w:tcW w:w="2148" w:type="pct"/>
            <w:tcBorders>
              <w:bottom w:val="single" w:sz="8" w:space="0" w:color="000000"/>
            </w:tcBorders>
          </w:tcPr>
          <w:p w14:paraId="01C9A4CC" w14:textId="007F2730" w:rsidR="001E1C88" w:rsidRPr="003E62E2" w:rsidRDefault="001E1C88" w:rsidP="00291A70">
            <w:pPr>
              <w:pStyle w:val="Tabletext"/>
              <w:keepNext/>
            </w:pPr>
            <w:r w:rsidRPr="009633E9">
              <w:t xml:space="preserve">30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CD8F6D1" w14:textId="581391B5" w:rsidR="001E1C88" w:rsidRPr="003E62E2" w:rsidRDefault="001E1C88" w:rsidP="00291A70">
            <w:pPr>
              <w:pStyle w:val="Tabletext"/>
              <w:keepNext/>
            </w:pPr>
            <w:r w:rsidRPr="003E62E2">
              <w:t>4|4|4|4|4|4|4|2/</w:t>
            </w:r>
          </w:p>
          <w:p w14:paraId="3A818E7D" w14:textId="712737C9" w:rsidR="001E1C88" w:rsidRPr="00263A70" w:rsidRDefault="001E1C88" w:rsidP="00291A70">
            <w:pPr>
              <w:pStyle w:val="Tabletext"/>
              <w:keepNext/>
              <w:rPr>
                <w:rStyle w:val="MetreCode"/>
                <w:rFonts w:ascii="Calibri" w:hAnsi="Calibri"/>
              </w:rPr>
            </w:pPr>
            <w:r w:rsidRPr="003E62E2">
              <w:t>4|4|4|4|4|4|4|2</w:t>
            </w:r>
          </w:p>
        </w:tc>
      </w:tr>
      <w:tr w:rsidR="001E1C88" w:rsidRPr="00DD7CCF" w14:paraId="1CB6CDA3"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1E1C88" w:rsidRPr="003E62E2" w:rsidRDefault="001E1C88" w:rsidP="00291A70">
            <w:pPr>
              <w:pStyle w:val="Tabletext"/>
              <w:keepNext/>
              <w:rPr>
                <w:noProof/>
              </w:rPr>
            </w:pPr>
            <w:r w:rsidRPr="003E62E2">
              <w:rPr>
                <w:noProof/>
              </w:rPr>
              <w:t>upagīti</w:t>
            </w:r>
          </w:p>
        </w:tc>
        <w:tc>
          <w:tcPr>
            <w:tcW w:w="2148" w:type="pct"/>
            <w:tcBorders>
              <w:bottom w:val="single" w:sz="8" w:space="0" w:color="000000"/>
            </w:tcBorders>
          </w:tcPr>
          <w:p w14:paraId="09F4A4D9" w14:textId="43B9C079" w:rsidR="001E1C88" w:rsidRPr="003E62E2" w:rsidRDefault="001E1C88" w:rsidP="00291A70">
            <w:pPr>
              <w:pStyle w:val="Tabletext"/>
              <w:keepNext/>
            </w:pPr>
            <w:r w:rsidRPr="009633E9">
              <w:t xml:space="preserve">27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3B92CEB" w14:textId="2FC3E9FF" w:rsidR="001E1C88" w:rsidRPr="003E62E2" w:rsidRDefault="001E1C88" w:rsidP="00291A70">
            <w:pPr>
              <w:pStyle w:val="Tabletext"/>
              <w:keepNext/>
            </w:pPr>
            <w:r w:rsidRPr="003E62E2">
              <w:t>4|4|4|4|4|1|4|2/</w:t>
            </w:r>
          </w:p>
          <w:p w14:paraId="01FD2245" w14:textId="353A68F8" w:rsidR="001E1C88" w:rsidRPr="00263A70" w:rsidRDefault="001E1C88" w:rsidP="00291A70">
            <w:pPr>
              <w:pStyle w:val="Tabletext"/>
              <w:keepNext/>
              <w:rPr>
                <w:rStyle w:val="MetreCode"/>
                <w:rFonts w:ascii="Calibri" w:hAnsi="Calibri"/>
              </w:rPr>
            </w:pPr>
            <w:r w:rsidRPr="003E62E2">
              <w:t>4|4|4|4|4|1|4|2</w:t>
            </w:r>
          </w:p>
        </w:tc>
      </w:tr>
      <w:tr w:rsidR="001E1C88" w:rsidRPr="00DD7CCF" w14:paraId="4AC702D0"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1E1C88" w:rsidRPr="003E62E2" w:rsidRDefault="001E1C88" w:rsidP="00291A70">
            <w:pPr>
              <w:pStyle w:val="Tabletext"/>
              <w:keepNext/>
              <w:rPr>
                <w:noProof/>
              </w:rPr>
            </w:pPr>
            <w:r w:rsidRPr="003E62E2">
              <w:rPr>
                <w:noProof/>
              </w:rPr>
              <w:t>udgīti</w:t>
            </w:r>
          </w:p>
        </w:tc>
        <w:tc>
          <w:tcPr>
            <w:tcW w:w="2148" w:type="pct"/>
            <w:tcBorders>
              <w:bottom w:val="single" w:sz="8" w:space="0" w:color="000000"/>
            </w:tcBorders>
          </w:tcPr>
          <w:p w14:paraId="7B5AC03B" w14:textId="1C61F89D" w:rsidR="001E1C88" w:rsidRPr="003E62E2" w:rsidRDefault="001E1C88" w:rsidP="00291A70">
            <w:pPr>
              <w:pStyle w:val="Tabletext"/>
              <w:keepNext/>
            </w:pPr>
            <w:r w:rsidRPr="009633E9">
              <w:t xml:space="preserve">27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1B94523" w14:textId="0964CEB6" w:rsidR="001E1C88" w:rsidRPr="003E62E2" w:rsidRDefault="001E1C88" w:rsidP="00291A70">
            <w:pPr>
              <w:pStyle w:val="Tabletext"/>
              <w:keepNext/>
            </w:pPr>
            <w:r w:rsidRPr="003E62E2">
              <w:t>4|4|4|4|4|1|4|2/</w:t>
            </w:r>
          </w:p>
          <w:p w14:paraId="6B9E4C2B" w14:textId="68E79336" w:rsidR="001E1C88" w:rsidRPr="00263A70" w:rsidRDefault="001E1C88" w:rsidP="00291A70">
            <w:pPr>
              <w:pStyle w:val="Tabletext"/>
              <w:keepNext/>
              <w:rPr>
                <w:rStyle w:val="MetreCode"/>
                <w:rFonts w:ascii="Calibri" w:hAnsi="Calibri"/>
              </w:rPr>
            </w:pPr>
            <w:r w:rsidRPr="003E62E2">
              <w:t>4|4|4|4|4|1|4|2</w:t>
            </w:r>
          </w:p>
        </w:tc>
      </w:tr>
      <w:tr w:rsidR="001E1C88" w:rsidRPr="00DD7CCF" w14:paraId="67EDCC48"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50DA852" w14:textId="654824FB" w:rsidR="001E1C88" w:rsidRPr="003E62E2" w:rsidRDefault="001E1C88" w:rsidP="00291A70">
            <w:pPr>
              <w:pStyle w:val="Tabletext"/>
              <w:keepNext/>
              <w:rPr>
                <w:noProof/>
              </w:rPr>
            </w:pPr>
            <w:r w:rsidRPr="003E62E2">
              <w:rPr>
                <w:noProof/>
              </w:rPr>
              <w:t>āryāgīti</w:t>
            </w:r>
          </w:p>
        </w:tc>
        <w:tc>
          <w:tcPr>
            <w:tcW w:w="2148" w:type="pct"/>
            <w:tcBorders>
              <w:bottom w:val="single" w:sz="8" w:space="0" w:color="000000"/>
            </w:tcBorders>
          </w:tcPr>
          <w:p w14:paraId="27FF35D2" w14:textId="1BBF9537" w:rsidR="001E1C88" w:rsidRPr="009633E9" w:rsidRDefault="001E1C88" w:rsidP="00291A70">
            <w:pPr>
              <w:pStyle w:val="Tabletext"/>
              <w:keepNext/>
            </w:pPr>
            <w:r w:rsidRPr="009633E9">
              <w:t xml:space="preserve">32 </w:t>
            </w:r>
            <w:r>
              <w:t xml:space="preserve">/ </w:t>
            </w:r>
            <w:r w:rsidRPr="009633E9">
              <w:t>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FCC2544" w14:textId="77777777" w:rsidR="001E1C88" w:rsidRPr="003E62E2" w:rsidRDefault="001E1C88" w:rsidP="00291A70">
            <w:pPr>
              <w:pStyle w:val="Tabletext"/>
              <w:keepNext/>
            </w:pPr>
            <w:r w:rsidRPr="003E62E2">
              <w:t>4|4|4|4|4|4|4|4/</w:t>
            </w:r>
          </w:p>
          <w:p w14:paraId="04C07FA7" w14:textId="75BE63B6" w:rsidR="001E1C88" w:rsidRPr="003E62E2" w:rsidRDefault="001E1C88" w:rsidP="00291A70">
            <w:pPr>
              <w:pStyle w:val="Tabletext"/>
              <w:keepNext/>
            </w:pPr>
            <w:r w:rsidRPr="003E62E2">
              <w:t>4|4|4|4|4|4|4|4</w:t>
            </w:r>
          </w:p>
        </w:tc>
      </w:tr>
      <w:tr w:rsidR="001E1C88" w:rsidRPr="00DD7CCF" w14:paraId="15D50AD7"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6856088" w14:textId="2CF204E3" w:rsidR="001E1C88" w:rsidRPr="003E62E2" w:rsidRDefault="001E1C88" w:rsidP="00291A70">
            <w:pPr>
              <w:pStyle w:val="Tabletext"/>
              <w:keepNext/>
              <w:jc w:val="center"/>
            </w:pPr>
            <w:r>
              <w:t>uncommon combinations</w:t>
            </w:r>
          </w:p>
        </w:tc>
      </w:tr>
      <w:tr w:rsidR="001E1C88" w:rsidRPr="00DD7CCF" w14:paraId="53C8FF2D"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2F911CC" w14:textId="520D7B96" w:rsidR="001E1C88" w:rsidRPr="003E62E2" w:rsidRDefault="006024F5" w:rsidP="00291A70">
            <w:pPr>
              <w:pStyle w:val="Tabletext"/>
              <w:keepNext/>
              <w:rPr>
                <w:noProof/>
              </w:rPr>
            </w:pPr>
            <w:r>
              <w:rPr>
                <w:noProof/>
              </w:rPr>
              <w:t>sugīti</w:t>
            </w:r>
          </w:p>
        </w:tc>
        <w:tc>
          <w:tcPr>
            <w:tcW w:w="2148" w:type="pct"/>
            <w:tcBorders>
              <w:bottom w:val="single" w:sz="8" w:space="0" w:color="000000"/>
            </w:tcBorders>
          </w:tcPr>
          <w:p w14:paraId="782C6CBD" w14:textId="1D17B8B8" w:rsidR="001E1C88" w:rsidRPr="009633E9" w:rsidRDefault="006024F5" w:rsidP="00291A70">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E5D6377" w14:textId="77777777" w:rsidR="001E1C88" w:rsidRDefault="006024F5" w:rsidP="00291A70">
            <w:pPr>
              <w:pStyle w:val="Tabletext"/>
              <w:keepNext/>
            </w:pPr>
            <w:r w:rsidRPr="003E62E2">
              <w:t>4|4|4|4|4|4|4|4/</w:t>
            </w:r>
          </w:p>
          <w:p w14:paraId="5B548040" w14:textId="26D2D228" w:rsidR="006024F5" w:rsidRPr="003E62E2" w:rsidRDefault="006024F5" w:rsidP="00291A70">
            <w:pPr>
              <w:pStyle w:val="Tabletext"/>
              <w:keepNext/>
            </w:pPr>
            <w:r w:rsidRPr="003E62E2">
              <w:t>4|4|4|4|4|1|4|2</w:t>
            </w:r>
          </w:p>
        </w:tc>
      </w:tr>
      <w:tr w:rsidR="001E1C88" w:rsidRPr="00DD7CCF" w14:paraId="4E42210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CD145DD" w14:textId="454A5903" w:rsidR="001E1C88" w:rsidRPr="003E62E2" w:rsidRDefault="006024F5" w:rsidP="00291A70">
            <w:pPr>
              <w:pStyle w:val="Tabletext"/>
              <w:keepNext/>
              <w:rPr>
                <w:noProof/>
              </w:rPr>
            </w:pPr>
            <w:r>
              <w:rPr>
                <w:noProof/>
              </w:rPr>
              <w:t>anugīti</w:t>
            </w:r>
          </w:p>
        </w:tc>
        <w:tc>
          <w:tcPr>
            <w:tcW w:w="2148" w:type="pct"/>
            <w:tcBorders>
              <w:bottom w:val="single" w:sz="8" w:space="0" w:color="000000"/>
            </w:tcBorders>
          </w:tcPr>
          <w:p w14:paraId="03723782" w14:textId="072BB204" w:rsidR="001E1C88" w:rsidRPr="009633E9" w:rsidRDefault="006024F5" w:rsidP="00291A70">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860130B" w14:textId="344C85F6" w:rsidR="001E1C88" w:rsidRDefault="006024F5" w:rsidP="00291A70">
            <w:pPr>
              <w:pStyle w:val="Tabletext"/>
              <w:keepNext/>
            </w:pPr>
            <w:r w:rsidRPr="003E62E2">
              <w:t>4|4|4|4|4|1|4|2</w:t>
            </w:r>
            <w:r>
              <w:t>/</w:t>
            </w:r>
          </w:p>
          <w:p w14:paraId="4FC83265" w14:textId="528D8AC3" w:rsidR="006024F5" w:rsidRPr="003E62E2" w:rsidRDefault="006024F5" w:rsidP="00291A70">
            <w:pPr>
              <w:pStyle w:val="Tabletext"/>
              <w:keepNext/>
            </w:pPr>
            <w:r w:rsidRPr="003E62E2">
              <w:t>4|4|4|4|4|4|4|4</w:t>
            </w:r>
          </w:p>
        </w:tc>
      </w:tr>
      <w:tr w:rsidR="001E1C88" w:rsidRPr="00DD7CCF" w14:paraId="6E0ADD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E2EB0D4" w14:textId="7753F3B2" w:rsidR="001E1C88" w:rsidRPr="003E62E2" w:rsidRDefault="006024F5" w:rsidP="00291A70">
            <w:pPr>
              <w:pStyle w:val="Tabletext"/>
              <w:keepNext/>
              <w:rPr>
                <w:noProof/>
              </w:rPr>
            </w:pPr>
            <w:r>
              <w:rPr>
                <w:noProof/>
              </w:rPr>
              <w:t>vallarī</w:t>
            </w:r>
          </w:p>
        </w:tc>
        <w:tc>
          <w:tcPr>
            <w:tcW w:w="2148" w:type="pct"/>
            <w:tcBorders>
              <w:bottom w:val="single" w:sz="8" w:space="0" w:color="000000"/>
            </w:tcBorders>
          </w:tcPr>
          <w:p w14:paraId="1042A64F" w14:textId="1C6A1E97" w:rsidR="001E1C88" w:rsidRPr="009633E9" w:rsidRDefault="006024F5" w:rsidP="00291A70">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13BD411" w14:textId="77777777" w:rsidR="001E1C88" w:rsidRDefault="006024F5" w:rsidP="00291A70">
            <w:pPr>
              <w:pStyle w:val="Tabletext"/>
              <w:keepNext/>
            </w:pPr>
            <w:r w:rsidRPr="003E62E2">
              <w:t>4|4|4|4|4|4|4|4/</w:t>
            </w:r>
          </w:p>
          <w:p w14:paraId="67F2F0C0" w14:textId="461AB61D" w:rsidR="006024F5" w:rsidRPr="003E62E2" w:rsidRDefault="006024F5" w:rsidP="00291A70">
            <w:pPr>
              <w:pStyle w:val="Tabletext"/>
              <w:keepNext/>
            </w:pPr>
            <w:r w:rsidRPr="003E62E2">
              <w:t>4|4|4|4|4|4|4|2</w:t>
            </w:r>
          </w:p>
        </w:tc>
      </w:tr>
      <w:tr w:rsidR="001E1C88" w:rsidRPr="00DD7CCF" w14:paraId="4EB6855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25919E98" w:rsidR="001E1C88" w:rsidRPr="003E62E2" w:rsidRDefault="006024F5" w:rsidP="001E1C88">
            <w:pPr>
              <w:pStyle w:val="Tabletext"/>
              <w:rPr>
                <w:noProof/>
              </w:rPr>
            </w:pPr>
            <w:r>
              <w:rPr>
                <w:noProof/>
              </w:rPr>
              <w:t>lalitā</w:t>
            </w:r>
          </w:p>
        </w:tc>
        <w:tc>
          <w:tcPr>
            <w:tcW w:w="2148" w:type="pct"/>
            <w:tcBorders>
              <w:bottom w:val="single" w:sz="8" w:space="0" w:color="000000"/>
            </w:tcBorders>
          </w:tcPr>
          <w:p w14:paraId="4769F7B5" w14:textId="3F7CB970" w:rsidR="001E1C88" w:rsidRPr="003E62E2" w:rsidRDefault="006024F5" w:rsidP="001E1C88">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81A7915" w14:textId="094B9980" w:rsidR="001E1C88" w:rsidRDefault="006024F5" w:rsidP="001E1C88">
            <w:pPr>
              <w:pStyle w:val="Tabletext"/>
              <w:rPr>
                <w:rStyle w:val="MetreCode"/>
                <w:rFonts w:ascii="Calibri" w:hAnsi="Calibri"/>
              </w:rPr>
            </w:pPr>
            <w:r w:rsidRPr="003E62E2">
              <w:t>4|4|4|4|4|4|4|2</w:t>
            </w:r>
          </w:p>
          <w:p w14:paraId="5D4858BF" w14:textId="7427B4D0" w:rsidR="006024F5" w:rsidRPr="00263A70" w:rsidRDefault="006024F5" w:rsidP="001E1C88">
            <w:pPr>
              <w:pStyle w:val="Tabletext"/>
              <w:rPr>
                <w:rStyle w:val="MetreCode"/>
                <w:rFonts w:ascii="Calibri" w:hAnsi="Calibri"/>
              </w:rPr>
            </w:pPr>
            <w:r w:rsidRPr="003E62E2">
              <w:t>4|4|4|4|4|4|4|4</w:t>
            </w:r>
          </w:p>
        </w:tc>
      </w:tr>
    </w:tbl>
    <w:p w14:paraId="4B277357" w14:textId="77777777" w:rsidR="006436FD" w:rsidRDefault="006436FD" w:rsidP="006436FD">
      <w:bookmarkStart w:id="971" w:name="_Ref44134646"/>
    </w:p>
    <w:p w14:paraId="4380A4AD" w14:textId="341FA0A5" w:rsidR="006436FD" w:rsidRDefault="006436FD" w:rsidP="006436FD">
      <w:pPr>
        <w:pStyle w:val="Kpalrs"/>
      </w:pPr>
      <w:bookmarkStart w:id="972" w:name="_Ref48034862"/>
      <w:r>
        <w:lastRenderedPageBreak/>
        <w:t xml:space="preserve">Table </w:t>
      </w:r>
      <w:r w:rsidR="00542B66">
        <w:fldChar w:fldCharType="begin"/>
      </w:r>
      <w:r w:rsidR="00542B66">
        <w:instrText xml:space="preserve"> SEQ Table \* ARABIC </w:instrText>
      </w:r>
      <w:r w:rsidR="00542B66">
        <w:fldChar w:fldCharType="separate"/>
      </w:r>
      <w:r w:rsidR="00110B53">
        <w:rPr>
          <w:noProof/>
        </w:rPr>
        <w:t>5</w:t>
      </w:r>
      <w:r w:rsidR="00542B66">
        <w:rPr>
          <w:noProof/>
        </w:rPr>
        <w:fldChar w:fldCharType="end"/>
      </w:r>
      <w:bookmarkEnd w:id="971"/>
      <w:bookmarkEnd w:id="972"/>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9633E9">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137AB23" w:rsidR="006436FD" w:rsidRPr="00263A70" w:rsidRDefault="006436FD" w:rsidP="00291A70">
            <w:pPr>
              <w:pStyle w:val="Tabletext"/>
              <w:keepNext/>
              <w:rPr>
                <w:noProof/>
              </w:rPr>
            </w:pPr>
            <w:r w:rsidRPr="00263A70">
              <w:rPr>
                <w:noProof/>
              </w:rPr>
              <w:t xml:space="preserve"> </w:t>
            </w:r>
            <w:r w:rsidR="009633E9">
              <w:rPr>
                <w:noProof/>
              </w:rPr>
              <w:t>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291A70">
            <w:pPr>
              <w:pStyle w:val="Tabletext"/>
              <w:keepN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291A70">
            <w:pPr>
              <w:pStyle w:val="Tabletext"/>
              <w:keepN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291A70">
            <w:pPr>
              <w:pStyle w:val="Tabletext"/>
              <w:keepN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291A70">
            <w:pPr>
              <w:pStyle w:val="Tabletext"/>
              <w:keepN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291A70">
            <w:pPr>
              <w:pStyle w:val="Tabletext"/>
              <w:keepN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291A70">
            <w:pPr>
              <w:pStyle w:val="Tabletext"/>
              <w:keepN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291A70">
            <w:pPr>
              <w:pStyle w:val="Tabletext"/>
              <w:keepNext/>
            </w:pPr>
            <w:r w:rsidRPr="00263A70">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291A70">
            <w:pPr>
              <w:pStyle w:val="Tabletext"/>
              <w:keepNext/>
            </w:pPr>
            <w:r w:rsidRPr="00263A70">
              <w:t>8</w:t>
            </w:r>
          </w:p>
        </w:tc>
      </w:tr>
      <w:tr w:rsidR="009633E9" w:rsidRPr="00263A70" w14:paraId="1E716371" w14:textId="77777777" w:rsidTr="009633E9">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B5747FC" w14:textId="092AB88E" w:rsidR="009633E9" w:rsidRPr="009633E9" w:rsidRDefault="009633E9" w:rsidP="00291A70">
            <w:pPr>
              <w:pStyle w:val="Tabletext"/>
              <w:keepNext/>
              <w:jc w:val="center"/>
            </w:pPr>
            <w:r w:rsidRPr="009633E9">
              <w:t>generic templates</w:t>
            </w:r>
          </w:p>
        </w:tc>
      </w:tr>
      <w:tr w:rsidR="006436FD" w:rsidRPr="00263A70" w14:paraId="58431D4E"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9C9AAD8" w14:textId="742EE447" w:rsidR="006436FD" w:rsidRPr="00263A70" w:rsidRDefault="009633E9" w:rsidP="00291A70">
            <w:pPr>
              <w:pStyle w:val="Tabletext"/>
              <w:keepN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291A70">
            <w:pPr>
              <w:pStyle w:val="Tabletext"/>
              <w:keepN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291A70">
            <w:pPr>
              <w:pStyle w:val="Tabletext"/>
              <w:keepNext/>
              <w:jc w:val="center"/>
              <w:rPr>
                <w:rStyle w:val="MetreCode"/>
              </w:rPr>
            </w:pPr>
            <w:r w:rsidRPr="003E62E2">
              <w:rPr>
                <w:rStyle w:val="MetreCode"/>
              </w:rPr>
              <w:t>⏑–⏑</w:t>
            </w:r>
          </w:p>
          <w:p w14:paraId="000A659E" w14:textId="77777777" w:rsidR="006436FD" w:rsidRPr="003E62E2" w:rsidRDefault="006436FD" w:rsidP="00291A70">
            <w:pPr>
              <w:pStyle w:val="Tabletext"/>
              <w:keepN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291A70">
            <w:pPr>
              <w:pStyle w:val="Tabletext"/>
              <w:keepN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11797716" w:rsidR="006436FD" w:rsidRPr="003E62E2" w:rsidRDefault="00836F9C" w:rsidP="00291A70">
            <w:pPr>
              <w:pStyle w:val="Tabletext"/>
              <w:keepNext/>
              <w:jc w:val="center"/>
              <w:rPr>
                <w:rStyle w:val="MetreCode"/>
              </w:rPr>
            </w:pPr>
            <w:r>
              <w:rPr>
                <w:rStyle w:val="MetreCode"/>
              </w:rPr>
              <w:t>||</w:t>
            </w:r>
            <w:r w:rsidR="006436FD" w:rsidRPr="003E62E2">
              <w:rPr>
                <w:rStyle w:val="MetreCode"/>
              </w:rPr>
              <w:t>⏑–⏑</w:t>
            </w:r>
          </w:p>
          <w:p w14:paraId="70606AEF" w14:textId="00D91E8D" w:rsidR="006436FD" w:rsidRPr="003E62E2" w:rsidRDefault="00836F9C" w:rsidP="00291A70">
            <w:pPr>
              <w:pStyle w:val="Tabletext"/>
              <w:keepN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291A70">
            <w:pPr>
              <w:pStyle w:val="Tabletext"/>
              <w:keepN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291A70">
            <w:pPr>
              <w:pStyle w:val="Tabletext"/>
              <w:keepNext/>
              <w:jc w:val="center"/>
              <w:rPr>
                <w:rStyle w:val="MetreCode"/>
              </w:rPr>
            </w:pPr>
            <w:r w:rsidRPr="003E62E2">
              <w:rPr>
                <w:rStyle w:val="MetreCode"/>
              </w:rPr>
              <w:t>⏑–⏑</w:t>
            </w:r>
          </w:p>
          <w:p w14:paraId="3DE4256A" w14:textId="5274431D" w:rsidR="006436FD" w:rsidRPr="003E62E2" w:rsidRDefault="006436FD" w:rsidP="00291A70">
            <w:pPr>
              <w:pStyle w:val="Tabletext"/>
              <w:keepN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10F9E1D2" w:rsidR="006436FD" w:rsidRPr="003E62E2" w:rsidRDefault="00836F9C" w:rsidP="00291A70">
            <w:pPr>
              <w:pStyle w:val="Tabletext"/>
              <w:keepNext/>
              <w:jc w:val="center"/>
              <w:rPr>
                <w:rStyle w:val="MetreCode"/>
              </w:rPr>
            </w:pPr>
            <w:r>
              <w:rPr>
                <w:rStyle w:val="MetreCode"/>
              </w:rPr>
              <w:t>||</w:t>
            </w:r>
            <w:r w:rsidR="006436FD" w:rsidRPr="003E62E2">
              <w:rPr>
                <w:rStyle w:val="MetreCode"/>
              </w:rPr>
              <w:t>⏑⏑⏑⏑</w:t>
            </w:r>
          </w:p>
          <w:p w14:paraId="5C712F28" w14:textId="77777777" w:rsidR="006436FD" w:rsidRPr="003E62E2" w:rsidRDefault="006436FD" w:rsidP="00291A70">
            <w:pPr>
              <w:pStyle w:val="Tabletext"/>
              <w:keepNext/>
              <w:jc w:val="center"/>
              <w:rPr>
                <w:rStyle w:val="MetreCode"/>
              </w:rPr>
            </w:pPr>
            <w:r w:rsidRPr="003E62E2">
              <w:rPr>
                <w:rStyle w:val="MetreCode"/>
              </w:rPr>
              <w:t>⏑⏑–</w:t>
            </w:r>
          </w:p>
          <w:p w14:paraId="7D2AF1A9" w14:textId="77777777" w:rsidR="006436FD" w:rsidRPr="003E62E2" w:rsidRDefault="006436FD" w:rsidP="00291A70">
            <w:pPr>
              <w:pStyle w:val="Tabletext"/>
              <w:keepNext/>
              <w:jc w:val="center"/>
              <w:rPr>
                <w:rStyle w:val="MetreCode"/>
              </w:rPr>
            </w:pPr>
            <w:r w:rsidRPr="003E62E2">
              <w:rPr>
                <w:rStyle w:val="MetreCode"/>
              </w:rPr>
              <w:t>–⏑⏑</w:t>
            </w:r>
          </w:p>
          <w:p w14:paraId="7385E251" w14:textId="77777777" w:rsidR="006436FD" w:rsidRPr="003E62E2" w:rsidRDefault="006436FD" w:rsidP="00291A70">
            <w:pPr>
              <w:pStyle w:val="Tabletext"/>
              <w:keepN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291A70">
            <w:pPr>
              <w:pStyle w:val="Tabletext"/>
              <w:keepNext/>
              <w:jc w:val="center"/>
              <w:rPr>
                <w:rStyle w:val="MetreCode"/>
              </w:rPr>
            </w:pPr>
            <w:r w:rsidRPr="003E62E2">
              <w:rPr>
                <w:rStyle w:val="MetreCode"/>
              </w:rPr>
              <w:t>⏓</w:t>
            </w:r>
          </w:p>
        </w:tc>
      </w:tr>
      <w:tr w:rsidR="006436FD" w:rsidRPr="00263A70" w14:paraId="3476F36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1C80EFB" w14:textId="333337BF" w:rsidR="006436FD" w:rsidRPr="00263A70" w:rsidRDefault="009633E9" w:rsidP="00291A70">
            <w:pPr>
              <w:pStyle w:val="Tabletext"/>
              <w:keepN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291A70">
            <w:pPr>
              <w:pStyle w:val="Tabletext"/>
              <w:keepN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291A70">
            <w:pPr>
              <w:pStyle w:val="Tabletext"/>
              <w:keepNext/>
              <w:jc w:val="center"/>
              <w:rPr>
                <w:rStyle w:val="MetreCode"/>
              </w:rPr>
            </w:pPr>
            <w:r w:rsidRPr="003E62E2">
              <w:rPr>
                <w:rStyle w:val="MetreCode"/>
              </w:rPr>
              <w:t>⏑–⏑</w:t>
            </w:r>
          </w:p>
          <w:p w14:paraId="7F76381F" w14:textId="77777777" w:rsidR="006436FD" w:rsidRPr="003E62E2" w:rsidRDefault="006436FD" w:rsidP="00291A70">
            <w:pPr>
              <w:pStyle w:val="Tabletext"/>
              <w:keepN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291A70">
            <w:pPr>
              <w:pStyle w:val="Tabletext"/>
              <w:keepN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372B75C6" w:rsidR="006436FD" w:rsidRPr="003E62E2" w:rsidRDefault="00836F9C" w:rsidP="00291A70">
            <w:pPr>
              <w:pStyle w:val="Tabletext"/>
              <w:keepNext/>
              <w:jc w:val="center"/>
              <w:rPr>
                <w:rStyle w:val="MetreCode"/>
              </w:rPr>
            </w:pPr>
            <w:r>
              <w:rPr>
                <w:rStyle w:val="MetreCode"/>
              </w:rPr>
              <w:t>||</w:t>
            </w:r>
            <w:r w:rsidR="006436FD" w:rsidRPr="003E62E2">
              <w:rPr>
                <w:rStyle w:val="MetreCode"/>
              </w:rPr>
              <w:t>⏑–⏑</w:t>
            </w:r>
          </w:p>
          <w:p w14:paraId="6DCB4EEF" w14:textId="77766C4B" w:rsidR="006436FD" w:rsidRPr="003E62E2" w:rsidRDefault="00836F9C" w:rsidP="00291A70">
            <w:pPr>
              <w:pStyle w:val="Tabletext"/>
              <w:keepN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5669A849" w:rsidR="006436FD" w:rsidRPr="003E62E2" w:rsidRDefault="00836F9C" w:rsidP="00291A70">
            <w:pPr>
              <w:pStyle w:val="Tabletext"/>
              <w:keepNext/>
              <w:jc w:val="center"/>
              <w:rPr>
                <w:rStyle w:val="MetreCode"/>
              </w:rPr>
            </w:pPr>
            <w:r>
              <w:rPr>
                <w:rStyle w:val="MetreCode"/>
              </w:rPr>
              <w:t>||</w:t>
            </w:r>
            <w:r w:rsidR="006436FD" w:rsidRPr="003E62E2">
              <w:rPr>
                <w:rStyle w:val="MetreCode"/>
              </w:rPr>
              <w:t>⏑⏑⏑⏑</w:t>
            </w:r>
          </w:p>
          <w:p w14:paraId="37F2414A" w14:textId="77777777" w:rsidR="006436FD" w:rsidRPr="003E62E2" w:rsidRDefault="006436FD" w:rsidP="00291A70">
            <w:pPr>
              <w:pStyle w:val="Tabletext"/>
              <w:keepNext/>
              <w:jc w:val="center"/>
              <w:rPr>
                <w:rStyle w:val="MetreCode"/>
              </w:rPr>
            </w:pPr>
            <w:r w:rsidRPr="003E62E2">
              <w:rPr>
                <w:rStyle w:val="MetreCode"/>
              </w:rPr>
              <w:t>⏑⏑–</w:t>
            </w:r>
          </w:p>
          <w:p w14:paraId="63BF9656" w14:textId="77777777" w:rsidR="006436FD" w:rsidRPr="003E62E2" w:rsidRDefault="006436FD" w:rsidP="00291A70">
            <w:pPr>
              <w:pStyle w:val="Tabletext"/>
              <w:keepNext/>
              <w:jc w:val="center"/>
              <w:rPr>
                <w:rStyle w:val="MetreCode"/>
              </w:rPr>
            </w:pPr>
            <w:r w:rsidRPr="003E62E2">
              <w:rPr>
                <w:rStyle w:val="MetreCode"/>
              </w:rPr>
              <w:t>–⏑⏑</w:t>
            </w:r>
          </w:p>
          <w:p w14:paraId="47F75502" w14:textId="77777777" w:rsidR="006436FD" w:rsidRPr="003E62E2" w:rsidRDefault="006436FD" w:rsidP="00291A70">
            <w:pPr>
              <w:pStyle w:val="Tabletext"/>
              <w:keepN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7684F98D" w14:textId="77777777" w:rsidR="006436FD" w:rsidRPr="003E62E2" w:rsidRDefault="006436FD" w:rsidP="00291A70">
            <w:pPr>
              <w:pStyle w:val="Tabletext"/>
              <w:keepN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291A70">
            <w:pPr>
              <w:pStyle w:val="Tabletext"/>
              <w:keepN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291A70">
            <w:pPr>
              <w:pStyle w:val="Tabletext"/>
              <w:keepNext/>
              <w:jc w:val="center"/>
              <w:rPr>
                <w:rStyle w:val="MetreCode"/>
              </w:rPr>
            </w:pPr>
            <w:r w:rsidRPr="003E62E2">
              <w:rPr>
                <w:rStyle w:val="MetreCode"/>
              </w:rPr>
              <w:t>⏓</w:t>
            </w:r>
          </w:p>
        </w:tc>
      </w:tr>
      <w:tr w:rsidR="006436FD" w:rsidRPr="00263A70" w14:paraId="072DF448"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5263EAF7" w14:textId="0AFAC802" w:rsidR="006436FD" w:rsidRPr="00263A70" w:rsidRDefault="009633E9" w:rsidP="00291A70">
            <w:pPr>
              <w:pStyle w:val="Tabletext"/>
              <w:keepN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291A70">
            <w:pPr>
              <w:pStyle w:val="Tabletext"/>
              <w:keepN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291A70">
            <w:pPr>
              <w:pStyle w:val="Tabletext"/>
              <w:keepNext/>
              <w:jc w:val="center"/>
              <w:rPr>
                <w:rStyle w:val="MetreCode"/>
              </w:rPr>
            </w:pPr>
            <w:r w:rsidRPr="003E62E2">
              <w:rPr>
                <w:rStyle w:val="MetreCode"/>
              </w:rPr>
              <w:t>⏑–⏑</w:t>
            </w:r>
          </w:p>
          <w:p w14:paraId="15A27D97" w14:textId="77777777" w:rsidR="006436FD" w:rsidRPr="003E62E2" w:rsidRDefault="006436FD" w:rsidP="00291A70">
            <w:pPr>
              <w:pStyle w:val="Tabletext"/>
              <w:keepN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291A70">
            <w:pPr>
              <w:pStyle w:val="Tabletext"/>
              <w:keepN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2FCE6188" w:rsidR="006436FD" w:rsidRPr="003E62E2" w:rsidRDefault="00836F9C" w:rsidP="00291A70">
            <w:pPr>
              <w:pStyle w:val="Tabletext"/>
              <w:keepNext/>
              <w:jc w:val="center"/>
              <w:rPr>
                <w:rStyle w:val="MetreCode"/>
              </w:rPr>
            </w:pPr>
            <w:r>
              <w:rPr>
                <w:rStyle w:val="MetreCode"/>
              </w:rPr>
              <w:t>||</w:t>
            </w:r>
            <w:r w:rsidR="006436FD" w:rsidRPr="003E62E2">
              <w:rPr>
                <w:rStyle w:val="MetreCode"/>
              </w:rPr>
              <w:t>⏑–⏑</w:t>
            </w:r>
          </w:p>
          <w:p w14:paraId="36E1BDBE" w14:textId="27645F29" w:rsidR="006436FD" w:rsidRPr="003E62E2" w:rsidRDefault="00836F9C" w:rsidP="00291A70">
            <w:pPr>
              <w:pStyle w:val="Tabletext"/>
              <w:keepN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291A70">
            <w:pPr>
              <w:pStyle w:val="Tabletext"/>
              <w:keepN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291A70">
            <w:pPr>
              <w:pStyle w:val="Tabletext"/>
              <w:keepNext/>
              <w:jc w:val="center"/>
              <w:rPr>
                <w:rStyle w:val="MetreCode"/>
              </w:rPr>
            </w:pPr>
            <w:r w:rsidRPr="003E62E2">
              <w:rPr>
                <w:rStyle w:val="MetreCode"/>
              </w:rPr>
              <w:t>⏑–⏑</w:t>
            </w:r>
          </w:p>
          <w:p w14:paraId="343CE3DA" w14:textId="28312373" w:rsidR="006436FD" w:rsidRPr="003E62E2" w:rsidRDefault="006436FD" w:rsidP="00291A70">
            <w:pPr>
              <w:pStyle w:val="Tabletext"/>
              <w:keepN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5C5F94CE" w:rsidR="006436FD" w:rsidRPr="003E62E2" w:rsidRDefault="00836F9C" w:rsidP="00291A70">
            <w:pPr>
              <w:pStyle w:val="Tabletext"/>
              <w:keepNext/>
              <w:jc w:val="center"/>
              <w:rPr>
                <w:rStyle w:val="MetreCode"/>
              </w:rPr>
            </w:pPr>
            <w:r>
              <w:rPr>
                <w:rStyle w:val="MetreCode"/>
              </w:rPr>
              <w:t>||</w:t>
            </w:r>
            <w:r w:rsidR="006436FD" w:rsidRPr="003E62E2">
              <w:rPr>
                <w:rStyle w:val="MetreCode"/>
              </w:rPr>
              <w:t>⏑⏑⏑⏑</w:t>
            </w:r>
          </w:p>
          <w:p w14:paraId="0F0E6A37" w14:textId="77777777" w:rsidR="006436FD" w:rsidRPr="003E62E2" w:rsidRDefault="006436FD" w:rsidP="00291A70">
            <w:pPr>
              <w:pStyle w:val="Tabletext"/>
              <w:keepNext/>
              <w:jc w:val="center"/>
              <w:rPr>
                <w:rStyle w:val="MetreCode"/>
              </w:rPr>
            </w:pPr>
            <w:r w:rsidRPr="003E62E2">
              <w:rPr>
                <w:rStyle w:val="MetreCode"/>
              </w:rPr>
              <w:t>⏑⏑–</w:t>
            </w:r>
          </w:p>
          <w:p w14:paraId="370D733B" w14:textId="77777777" w:rsidR="006436FD" w:rsidRPr="003E62E2" w:rsidRDefault="006436FD" w:rsidP="00291A70">
            <w:pPr>
              <w:pStyle w:val="Tabletext"/>
              <w:keepNext/>
              <w:jc w:val="center"/>
              <w:rPr>
                <w:rStyle w:val="MetreCode"/>
              </w:rPr>
            </w:pPr>
            <w:r w:rsidRPr="003E62E2">
              <w:rPr>
                <w:rStyle w:val="MetreCode"/>
              </w:rPr>
              <w:t>–⏑⏑</w:t>
            </w:r>
          </w:p>
          <w:p w14:paraId="1A0A8191" w14:textId="77777777" w:rsidR="006436FD" w:rsidRPr="003E62E2" w:rsidRDefault="006436FD" w:rsidP="00291A70">
            <w:pPr>
              <w:pStyle w:val="Tabletext"/>
              <w:keepN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20195711" w14:textId="77777777" w:rsidR="006436FD" w:rsidRPr="003E62E2" w:rsidRDefault="006436FD" w:rsidP="00291A70">
            <w:pPr>
              <w:pStyle w:val="Tabletext"/>
              <w:keepNext/>
              <w:jc w:val="center"/>
              <w:rPr>
                <w:rStyle w:val="MetreCode"/>
              </w:rPr>
            </w:pPr>
            <w:r w:rsidRPr="003E62E2">
              <w:rPr>
                <w:rStyle w:val="MetreCode"/>
              </w:rPr>
              <w:t>⏕⏓</w:t>
            </w:r>
          </w:p>
        </w:tc>
      </w:tr>
      <w:tr w:rsidR="009633E9" w:rsidRPr="00263A70" w14:paraId="2AC1BD63" w14:textId="77777777" w:rsidTr="009633E9">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4F30989" w14:textId="730C58B8" w:rsidR="009633E9" w:rsidRPr="009633E9" w:rsidRDefault="00FB0A6A" w:rsidP="00291A70">
            <w:pPr>
              <w:pStyle w:val="Tabletext"/>
              <w:keepNext/>
              <w:jc w:val="center"/>
            </w:pPr>
            <w:r>
              <w:t xml:space="preserve">variations and </w:t>
            </w:r>
            <w:r w:rsidR="009633E9" w:rsidRPr="009633E9">
              <w:t>constrain</w:t>
            </w:r>
            <w:r w:rsidR="009633E9">
              <w:t>ts</w:t>
            </w:r>
          </w:p>
        </w:tc>
      </w:tr>
      <w:tr w:rsidR="006436FD" w:rsidRPr="00263A70" w14:paraId="6B11767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291A70">
            <w:pPr>
              <w:pStyle w:val="Tabletext"/>
              <w:keepN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291A70">
            <w:pPr>
              <w:pStyle w:val="Tabletext"/>
              <w:keepN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291A70">
            <w:pPr>
              <w:pStyle w:val="Tabletext"/>
              <w:keepN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291A70">
            <w:pPr>
              <w:pStyle w:val="Tabletext"/>
              <w:keepN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CC160B8" w:rsidR="006436FD" w:rsidRPr="003E62E2" w:rsidRDefault="00836F9C" w:rsidP="00291A70">
            <w:pPr>
              <w:pStyle w:val="Tabletext"/>
              <w:keepN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035C2C65" w:rsidR="006436FD" w:rsidRPr="003E62E2" w:rsidRDefault="006436FD" w:rsidP="00291A70">
            <w:pPr>
              <w:pStyle w:val="Tabletext"/>
              <w:keepNext/>
              <w:jc w:val="center"/>
              <w:rPr>
                <w:rStyle w:val="MetreCode"/>
              </w:rPr>
            </w:pPr>
            <w:r w:rsidRPr="003E62E2">
              <w:rPr>
                <w:rStyle w:val="MetreCode"/>
              </w:rPr>
              <w:t>–</w:t>
            </w:r>
            <w:r w:rsidR="00E873A7" w:rsidRPr="00E873A7">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291A70">
            <w:pPr>
              <w:pStyle w:val="Tabletext"/>
              <w:keepN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291A70">
            <w:pPr>
              <w:pStyle w:val="Tabletext"/>
              <w:keepN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291A70">
            <w:pPr>
              <w:pStyle w:val="Tabletext"/>
              <w:keepNext/>
              <w:jc w:val="center"/>
              <w:rPr>
                <w:rStyle w:val="MetreCode"/>
              </w:rPr>
            </w:pPr>
          </w:p>
        </w:tc>
      </w:tr>
      <w:tr w:rsidR="006436FD" w:rsidRPr="00263A70" w14:paraId="7312E8D7"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5507D3E7"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pPr>
        <w:pStyle w:val="Cmsor3"/>
        <w:numPr>
          <w:ilvl w:val="2"/>
          <w:numId w:val="7"/>
        </w:numPr>
      </w:pPr>
      <w:bookmarkStart w:id="973" w:name="_Ref48034509"/>
      <w:bookmarkStart w:id="974" w:name="_Toc182997203"/>
      <w:r>
        <w:rPr>
          <w:rStyle w:val="Foreign"/>
        </w:rPr>
        <w:t>A</w:t>
      </w:r>
      <w:r w:rsidR="004D2E67" w:rsidRPr="00ED5C86">
        <w:rPr>
          <w:rStyle w:val="Foreign"/>
        </w:rPr>
        <w:t>nuṣṭubh</w:t>
      </w:r>
      <w:bookmarkEnd w:id="968"/>
      <w:r w:rsidR="00991C8A">
        <w:t xml:space="preserve"> details</w:t>
      </w:r>
      <w:bookmarkEnd w:id="973"/>
      <w:bookmarkEnd w:id="974"/>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proofErr w:type="spellStart"/>
      <w:r w:rsidRPr="00DD7CCF">
        <w:rPr>
          <w:rStyle w:val="Foreign"/>
        </w:rPr>
        <w:t>śloka</w:t>
      </w:r>
      <w:proofErr w:type="spellEnd"/>
      <w:r w:rsidRPr="00DD7CCF">
        <w:t xml:space="preserve"> in our classification</w:t>
      </w:r>
    </w:p>
    <w:p w14:paraId="025960F4" w14:textId="02EE925A"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110B53">
        <w:t>5.4.4</w:t>
      </w:r>
      <w:r w:rsidR="009A6168" w:rsidRPr="00DD7CCF">
        <w:fldChar w:fldCharType="end"/>
      </w:r>
      <w:r w:rsidRPr="00DD7CCF">
        <w:t xml:space="preserve">), </w:t>
      </w:r>
      <w:r w:rsidR="00592239" w:rsidRPr="00592239">
        <w:t xml:space="preserve">apply the XML notation for the generic </w:t>
      </w:r>
      <w:r w:rsidR="00592239" w:rsidRPr="00592239">
        <w:rPr>
          <w:rStyle w:val="Foreign"/>
        </w:rPr>
        <w:t>anuṣṭubh</w:t>
      </w:r>
      <w:r w:rsidR="00592239" w:rsidRPr="00592239">
        <w:t xml:space="preserve"> template shown in </w:t>
      </w:r>
      <w:r w:rsidR="004F36E5">
        <w:fldChar w:fldCharType="begin"/>
      </w:r>
      <w:r w:rsidR="004F36E5">
        <w:instrText xml:space="preserve"> REF _Ref44134196 \h </w:instrText>
      </w:r>
      <w:r w:rsidR="004F36E5">
        <w:fldChar w:fldCharType="separate"/>
      </w:r>
      <w:r w:rsidR="00110B53">
        <w:t xml:space="preserve">Table </w:t>
      </w:r>
      <w:r w:rsidR="00110B53">
        <w:rPr>
          <w:noProof/>
        </w:rPr>
        <w:t>3</w:t>
      </w:r>
      <w:r w:rsidR="004F36E5">
        <w:fldChar w:fldCharType="end"/>
      </w:r>
      <w:r w:rsidR="00592239" w:rsidRPr="00592239">
        <w:t xml:space="preserve"> above, i.e. ignore the possibility of </w:t>
      </w:r>
      <w:r w:rsidR="00592239" w:rsidRPr="00592239">
        <w:rPr>
          <w:rStyle w:val="Foreign"/>
        </w:rPr>
        <w:t>vipulā</w:t>
      </w:r>
      <w:r w:rsidR="00592239" w:rsidRPr="00592239">
        <w:t xml:space="preserve"> variation and encode the first four syllables as indeterminate, and the latter four as per the </w:t>
      </w:r>
      <w:r w:rsidR="00592239" w:rsidRPr="00592239">
        <w:rPr>
          <w:rStyle w:val="Foreign"/>
        </w:rPr>
        <w:t>pathyā</w:t>
      </w:r>
      <w:r w:rsidR="00592239" w:rsidRPr="00592239">
        <w:t xml:space="preserve"> pattern for odd or even quarters as applicable</w:t>
      </w:r>
    </w:p>
    <w:p w14:paraId="39E91EA6" w14:textId="646946A9"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110B53" w:rsidRPr="00ED5C86">
        <w:t xml:space="preserve">Table </w:t>
      </w:r>
      <w:r w:rsidR="00110B53">
        <w:rPr>
          <w:noProof/>
        </w:rPr>
        <w:t>6</w:t>
      </w:r>
      <w:r w:rsidR="004C2A93">
        <w:fldChar w:fldCharType="end"/>
      </w:r>
      <w:r w:rsidR="004C2A93">
        <w:t xml:space="preserve"> </w:t>
      </w:r>
      <w:r w:rsidRPr="00DD7CCF">
        <w:t>below</w:t>
      </w:r>
    </w:p>
    <w:p w14:paraId="3F498E04" w14:textId="70816A38"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10B53">
        <w:t>2.6.4.4</w:t>
      </w:r>
      <w:r w:rsidR="00E078CA" w:rsidRPr="00DD7CCF">
        <w:fldChar w:fldCharType="end"/>
      </w:r>
      <w:r w:rsidRPr="00DD7CCF">
        <w:t>)</w:t>
      </w:r>
    </w:p>
    <w:p w14:paraId="03D9F36B" w14:textId="7A0A3E2A"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110B53" w:rsidRPr="00ED5C86">
        <w:t xml:space="preserve">Table </w:t>
      </w:r>
      <w:r w:rsidR="00110B53">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110B53">
        <w:t>2.6.4.4</w:t>
      </w:r>
      <w:r w:rsidR="00E078CA" w:rsidRPr="00DD7CCF">
        <w:fldChar w:fldCharType="end"/>
      </w:r>
      <w:r w:rsidRPr="00DD7CCF">
        <w:t>)</w:t>
      </w:r>
    </w:p>
    <w:p w14:paraId="5B5BF9AE" w14:textId="0892A416" w:rsidR="00177FFC" w:rsidRDefault="00177FFC" w:rsidP="006436FD">
      <w:pPr>
        <w:pStyle w:val="Kpalrs"/>
      </w:pPr>
      <w:bookmarkStart w:id="975" w:name="_Ref44134600"/>
      <w:r w:rsidRPr="00ED5C86">
        <w:t xml:space="preserve">Table </w:t>
      </w:r>
      <w:r w:rsidR="00542B66">
        <w:fldChar w:fldCharType="begin"/>
      </w:r>
      <w:r w:rsidR="00542B66">
        <w:instrText xml:space="preserve"> SEQ Table \* ARABIC </w:instrText>
      </w:r>
      <w:r w:rsidR="00542B66">
        <w:fldChar w:fldCharType="separate"/>
      </w:r>
      <w:r w:rsidR="00110B53">
        <w:rPr>
          <w:noProof/>
        </w:rPr>
        <w:t>6</w:t>
      </w:r>
      <w:r w:rsidR="00542B66">
        <w:rPr>
          <w:noProof/>
        </w:rPr>
        <w:fldChar w:fldCharType="end"/>
      </w:r>
      <w:bookmarkEnd w:id="975"/>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291A70">
            <w:pPr>
              <w:pStyle w:val="Tabletext"/>
              <w:keepN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291A70">
            <w:pPr>
              <w:pStyle w:val="Tabletext"/>
              <w:keepN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291A70">
            <w:pPr>
              <w:pStyle w:val="Tabletext"/>
              <w:keepNext/>
              <w:jc w:val="center"/>
              <w:rPr>
                <w:rStyle w:val="MetreCode"/>
              </w:rPr>
            </w:pPr>
            <w:r w:rsidRPr="003E62E2">
              <w:rPr>
                <w:rStyle w:val="MetreCode"/>
              </w:rPr>
              <w:t>––⏓</w:t>
            </w:r>
          </w:p>
          <w:p w14:paraId="073D4D58" w14:textId="77777777" w:rsidR="00C02B8C" w:rsidRPr="003E62E2" w:rsidRDefault="004D2E67" w:rsidP="00291A70">
            <w:pPr>
              <w:pStyle w:val="Tabletext"/>
              <w:keepNext/>
              <w:jc w:val="center"/>
              <w:rPr>
                <w:rStyle w:val="MetreCode"/>
              </w:rPr>
            </w:pPr>
            <w:r w:rsidRPr="003E62E2">
              <w:rPr>
                <w:rStyle w:val="MetreCode"/>
              </w:rPr>
              <w:t>⏑–⏓</w:t>
            </w:r>
          </w:p>
          <w:p w14:paraId="55CCEBF4" w14:textId="77777777" w:rsidR="00C02B8C" w:rsidRPr="003E62E2" w:rsidRDefault="004D2E67" w:rsidP="00291A70">
            <w:pPr>
              <w:pStyle w:val="Tabletext"/>
              <w:keepN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291A70">
            <w:pPr>
              <w:pStyle w:val="Tabletext"/>
              <w:keepN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291A70">
            <w:pPr>
              <w:pStyle w:val="Tabletext"/>
              <w:keepN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291A70">
            <w:pPr>
              <w:pStyle w:val="Tabletext"/>
              <w:keepN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291A70">
            <w:pPr>
              <w:pStyle w:val="Tabletext"/>
              <w:keepN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291A70">
            <w:pPr>
              <w:pStyle w:val="Tabletext"/>
              <w:keepN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291A70">
            <w:pPr>
              <w:pStyle w:val="Tabletext"/>
              <w:keepNext/>
              <w:jc w:val="center"/>
              <w:rPr>
                <w:rStyle w:val="MetreCode"/>
              </w:rPr>
            </w:pPr>
            <w:r w:rsidRPr="003E62E2">
              <w:rPr>
                <w:rStyle w:val="MetreCode"/>
              </w:rPr>
              <w:t>––⏓</w:t>
            </w:r>
          </w:p>
          <w:p w14:paraId="68764EF3" w14:textId="77777777" w:rsidR="00C02B8C" w:rsidRPr="003E62E2" w:rsidRDefault="004D2E67" w:rsidP="00291A70">
            <w:pPr>
              <w:pStyle w:val="Tabletext"/>
              <w:keepNext/>
              <w:jc w:val="center"/>
              <w:rPr>
                <w:rStyle w:val="MetreCode"/>
              </w:rPr>
            </w:pPr>
            <w:r w:rsidRPr="003E62E2">
              <w:rPr>
                <w:rStyle w:val="MetreCode"/>
              </w:rPr>
              <w:t>⏑–⏓</w:t>
            </w:r>
          </w:p>
          <w:p w14:paraId="1DBFBB3D" w14:textId="77777777" w:rsidR="00C02B8C" w:rsidRPr="003E62E2" w:rsidRDefault="004D2E67"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291A70">
            <w:pPr>
              <w:pStyle w:val="Tabletext"/>
              <w:keepNext/>
              <w:jc w:val="center"/>
              <w:rPr>
                <w:rStyle w:val="MetreCode"/>
              </w:rPr>
            </w:pPr>
            <w:r w:rsidRPr="003E62E2">
              <w:rPr>
                <w:rStyle w:val="MetreCode"/>
              </w:rPr>
              <w:t>⏓</w:t>
            </w:r>
          </w:p>
        </w:tc>
      </w:tr>
    </w:tbl>
    <w:p w14:paraId="3C2B3972" w14:textId="77777777" w:rsidR="004C2A93" w:rsidRDefault="004C2A93" w:rsidP="00291A70"/>
    <w:p w14:paraId="6147A3F4" w14:textId="6883BBA4" w:rsidR="00177FFC" w:rsidRDefault="00177FFC" w:rsidP="00291A70">
      <w:pPr>
        <w:pStyle w:val="Kpalrs"/>
      </w:pPr>
      <w:bookmarkStart w:id="976" w:name="_Ref48034860"/>
      <w:bookmarkStart w:id="977" w:name="_Ref48034859"/>
      <w:r w:rsidRPr="00ED5C86">
        <w:lastRenderedPageBreak/>
        <w:t xml:space="preserve">Table </w:t>
      </w:r>
      <w:r w:rsidR="00542B66">
        <w:fldChar w:fldCharType="begin"/>
      </w:r>
      <w:r w:rsidR="00542B66">
        <w:instrText xml:space="preserve"> SEQ Table \* ARABIC </w:instrText>
      </w:r>
      <w:r w:rsidR="00542B66">
        <w:fldChar w:fldCharType="separate"/>
      </w:r>
      <w:r w:rsidR="00110B53">
        <w:rPr>
          <w:noProof/>
        </w:rPr>
        <w:t>7</w:t>
      </w:r>
      <w:r w:rsidR="00542B66">
        <w:rPr>
          <w:noProof/>
        </w:rPr>
        <w:fldChar w:fldCharType="end"/>
      </w:r>
      <w:bookmarkEnd w:id="976"/>
      <w:r w:rsidRPr="00ED5C86">
        <w:t xml:space="preserve">. Recognised </w:t>
      </w:r>
      <w:r w:rsidRPr="00ED5C86">
        <w:rPr>
          <w:rStyle w:val="Foreign"/>
        </w:rPr>
        <w:t>vipulā anuṣṭubh</w:t>
      </w:r>
      <w:r w:rsidRPr="00ED5C86">
        <w:t xml:space="preserve"> patterns (even lines only)</w:t>
      </w:r>
      <w:bookmarkEnd w:id="977"/>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291A70">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291A70">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291A70">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291A70">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291A70">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291A70">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291A70">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291A70">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291A70">
            <w:pPr>
              <w:pStyle w:val="Tabletext"/>
              <w:keepNext/>
              <w:jc w:val="center"/>
              <w:rPr>
                <w:rStyle w:val="MetreCode"/>
              </w:rPr>
            </w:pPr>
            <w:r w:rsidRPr="003E62E2">
              <w:rPr>
                <w:rStyle w:val="MetreCode"/>
              </w:rPr>
              <w:t>–––</w:t>
            </w:r>
          </w:p>
          <w:p w14:paraId="37FE33F7" w14:textId="77777777" w:rsidR="00263A70" w:rsidRPr="003E62E2" w:rsidRDefault="00263A70" w:rsidP="00291A70">
            <w:pPr>
              <w:pStyle w:val="Tabletext"/>
              <w:keepNext/>
              <w:jc w:val="center"/>
              <w:rPr>
                <w:rStyle w:val="MetreCode"/>
              </w:rPr>
            </w:pPr>
            <w:r w:rsidRPr="003E62E2">
              <w:rPr>
                <w:rStyle w:val="MetreCode"/>
              </w:rPr>
              <w:t>⏑––</w:t>
            </w:r>
          </w:p>
          <w:p w14:paraId="2E1C55CF"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291A70">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291A70">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291A70">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291A70">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FF4D383" w:rsidR="00263A70" w:rsidRPr="003E62E2" w:rsidRDefault="00263A70" w:rsidP="00291A70">
            <w:pPr>
              <w:pStyle w:val="Tabletext"/>
              <w:keepNext/>
              <w:jc w:val="center"/>
              <w:rPr>
                <w:rStyle w:val="MetreCode"/>
              </w:rPr>
            </w:pPr>
            <w:r w:rsidRPr="003E62E2">
              <w:rPr>
                <w:rStyle w:val="MetreCode"/>
              </w:rPr>
              <w:t>–</w:t>
            </w:r>
            <w:r w:rsidR="00836F9C">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291A70">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291A70">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30338DF" w:rsidR="00263A70" w:rsidRPr="003E62E2" w:rsidRDefault="00836F9C" w:rsidP="006436FD">
            <w:pPr>
              <w:pStyle w:val="Tabletext"/>
              <w:jc w:val="center"/>
              <w:rPr>
                <w:rStyle w:val="MetreCode"/>
              </w:rPr>
            </w:pPr>
            <w:r>
              <w:rPr>
                <w:rStyle w:val="MetreCode"/>
              </w:rPr>
              <w:t>||</w:t>
            </w:r>
            <w:r w:rsidR="00263A70"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pPr>
        <w:pStyle w:val="Cmsor3"/>
        <w:numPr>
          <w:ilvl w:val="2"/>
          <w:numId w:val="7"/>
        </w:numPr>
      </w:pPr>
      <w:bookmarkStart w:id="978" w:name="_n2qlg5gxi1qw" w:colFirst="0" w:colLast="0"/>
      <w:bookmarkStart w:id="979" w:name="_Ref43991920"/>
      <w:bookmarkStart w:id="980" w:name="_Toc182997204"/>
      <w:bookmarkEnd w:id="978"/>
      <w:r>
        <w:t>T</w:t>
      </w:r>
      <w:r w:rsidR="004D2E67" w:rsidRPr="00DD7CCF">
        <w:t xml:space="preserve">he </w:t>
      </w:r>
      <w:r w:rsidR="004D2E67" w:rsidRPr="00ED5C86">
        <w:rPr>
          <w:rStyle w:val="Foreign"/>
        </w:rPr>
        <w:t>upajāti</w:t>
      </w:r>
      <w:r w:rsidR="004D2E67" w:rsidRPr="00DD7CCF">
        <w:t xml:space="preserve"> family</w:t>
      </w:r>
      <w:bookmarkEnd w:id="979"/>
      <w:bookmarkEnd w:id="980"/>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pPr>
        <w:pStyle w:val="Cmsor3"/>
        <w:numPr>
          <w:ilvl w:val="2"/>
          <w:numId w:val="7"/>
        </w:numPr>
      </w:pPr>
      <w:bookmarkStart w:id="981" w:name="_n8vla59yhjha" w:colFirst="0" w:colLast="0"/>
      <w:bookmarkStart w:id="982" w:name="_Ref43991854"/>
      <w:bookmarkStart w:id="983" w:name="_Toc182997205"/>
      <w:bookmarkEnd w:id="981"/>
      <w:r>
        <w:t>T</w:t>
      </w:r>
      <w:r w:rsidR="004D2E67" w:rsidRPr="00DD7CCF">
        <w:t xml:space="preserve">he </w:t>
      </w:r>
      <w:r w:rsidR="004D2E67" w:rsidRPr="00ED5C86">
        <w:rPr>
          <w:rStyle w:val="Foreign"/>
        </w:rPr>
        <w:t>vaitālīya</w:t>
      </w:r>
      <w:r w:rsidR="004D2E67" w:rsidRPr="00DD7CCF">
        <w:t xml:space="preserve"> family</w:t>
      </w:r>
      <w:bookmarkEnd w:id="982"/>
      <w:bookmarkEnd w:id="983"/>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1A252DD6" w:rsidR="00C02B8C" w:rsidRPr="00DD7CCF" w:rsidRDefault="004D2E67" w:rsidP="006436FD">
      <w:pPr>
        <w:pStyle w:val="Lista2"/>
      </w:pPr>
      <w:r w:rsidRPr="00DD7CCF">
        <w:rPr>
          <w:rStyle w:val="Foreign"/>
        </w:rPr>
        <w:t>vaitālīya</w:t>
      </w:r>
      <w:r w:rsidRPr="00DD7CCF">
        <w:t xml:space="preserve">, with the pattern </w:t>
      </w:r>
      <w:r w:rsidR="00FB11E9" w:rsidRPr="00263A70">
        <w:rPr>
          <w:rStyle w:val="MetreCode"/>
        </w:rPr>
        <w:t>⏕</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323E8D5A"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110B53">
        <w:t xml:space="preserve">Table </w:t>
      </w:r>
      <w:r w:rsidR="00110B53">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lastRenderedPageBreak/>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pPr>
        <w:pStyle w:val="Cmsor3"/>
        <w:numPr>
          <w:ilvl w:val="2"/>
          <w:numId w:val="7"/>
        </w:numPr>
      </w:pPr>
      <w:bookmarkStart w:id="984" w:name="_4rj5tl9kxhaa" w:colFirst="0" w:colLast="0"/>
      <w:bookmarkStart w:id="985" w:name="_Ref43991879"/>
      <w:bookmarkStart w:id="986" w:name="_Toc182997206"/>
      <w:bookmarkEnd w:id="984"/>
      <w:r w:rsidRPr="00DD7CCF">
        <w:t>Vedic trimeter</w:t>
      </w:r>
      <w:bookmarkEnd w:id="985"/>
      <w:bookmarkEnd w:id="986"/>
    </w:p>
    <w:p w14:paraId="2EBBE361" w14:textId="24FEC7C4"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110B53">
        <w:t xml:space="preserve">Table </w:t>
      </w:r>
      <w:r w:rsidR="00110B53">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987" w:name="_uk4ukgks9biu" w:colFirst="0" w:colLast="0"/>
      <w:bookmarkEnd w:id="987"/>
    </w:p>
    <w:p w14:paraId="7F9E4B3B" w14:textId="7D982462" w:rsidR="00F132CC" w:rsidRDefault="00F132CC">
      <w:pPr>
        <w:pStyle w:val="Cmsor3"/>
        <w:numPr>
          <w:ilvl w:val="2"/>
          <w:numId w:val="7"/>
        </w:numPr>
      </w:pPr>
      <w:bookmarkStart w:id="988" w:name="_Toc182997207"/>
      <w:r>
        <w:t>Other semi-syllabic metres</w:t>
      </w:r>
      <w:bookmarkEnd w:id="988"/>
    </w:p>
    <w:p w14:paraId="72157A83" w14:textId="3B714FF2" w:rsidR="009505BE" w:rsidRDefault="00E96DB6" w:rsidP="00F132CC">
      <w:pPr>
        <w:pStyle w:val="Lista"/>
      </w:pPr>
      <w:r>
        <w:t xml:space="preserve">a rare epigraphic metre provisionally named </w:t>
      </w:r>
      <w:bookmarkStart w:id="989" w:name="_Hlk47542365"/>
      <w:r w:rsidRPr="00E96DB6">
        <w:rPr>
          <w:rStyle w:val="Foreign"/>
        </w:rPr>
        <w:t>gītikā</w:t>
      </w:r>
      <w:bookmarkEnd w:id="989"/>
      <w:r>
        <w:t xml:space="preserve"> consists of four lines, each consisting of nine units, which </w:t>
      </w:r>
      <w:r w:rsidR="009505BE">
        <w:t xml:space="preserve">include a combination of </w:t>
      </w:r>
      <w:r>
        <w:t xml:space="preserve">syllables of a set quantity, </w:t>
      </w:r>
      <w:r w:rsidR="009505BE">
        <w:t>anceps</w:t>
      </w:r>
      <w:r>
        <w:t xml:space="preserve"> syllables</w:t>
      </w:r>
      <w:r w:rsidR="009505BE">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pPr>
        <w:pStyle w:val="Cmsor2"/>
        <w:numPr>
          <w:ilvl w:val="1"/>
          <w:numId w:val="7"/>
        </w:numPr>
      </w:pPr>
      <w:bookmarkStart w:id="990" w:name="_zhjmnze98hpp" w:colFirst="0" w:colLast="0"/>
      <w:bookmarkStart w:id="991" w:name="_Toc182997208"/>
      <w:bookmarkEnd w:id="990"/>
      <w:r w:rsidRPr="00DD7CCF">
        <w:t>Tamil metres</w:t>
      </w:r>
      <w:bookmarkEnd w:id="991"/>
    </w:p>
    <w:p w14:paraId="5CD28D50" w14:textId="516AAD47"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110B53">
        <w:t xml:space="preserve">Table </w:t>
      </w:r>
      <w:r w:rsidR="00110B53">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0A9CA150" w:rsidR="00C02B8C" w:rsidRPr="00DD7CCF" w:rsidRDefault="00177FFC" w:rsidP="006436FD">
      <w:pPr>
        <w:pStyle w:val="Kpalrs"/>
      </w:pPr>
      <w:bookmarkStart w:id="992" w:name="_Ref44134715"/>
      <w:r>
        <w:lastRenderedPageBreak/>
        <w:t xml:space="preserve">Table </w:t>
      </w:r>
      <w:r w:rsidR="00542B66">
        <w:fldChar w:fldCharType="begin"/>
      </w:r>
      <w:r w:rsidR="00542B66">
        <w:instrText xml:space="preserve"> SEQ Table \* ARABIC </w:instrText>
      </w:r>
      <w:r w:rsidR="00542B66">
        <w:fldChar w:fldCharType="separate"/>
      </w:r>
      <w:r w:rsidR="00110B53">
        <w:rPr>
          <w:noProof/>
        </w:rPr>
        <w:t>8</w:t>
      </w:r>
      <w:r w:rsidR="00542B66">
        <w:rPr>
          <w:noProof/>
        </w:rPr>
        <w:fldChar w:fldCharType="end"/>
      </w:r>
      <w:bookmarkEnd w:id="992"/>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291A70">
            <w:pPr>
              <w:pStyle w:val="Tabletext"/>
              <w:keepN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291A70">
            <w:pPr>
              <w:pStyle w:val="Tabletext"/>
              <w:keepN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291A70">
            <w:pPr>
              <w:pStyle w:val="Tabletext"/>
              <w:keepN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291A70">
            <w:pPr>
              <w:pStyle w:val="Tabletext"/>
              <w:keepN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291A70">
            <w:pPr>
              <w:pStyle w:val="Tabletext"/>
              <w:keepN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291A70">
            <w:pPr>
              <w:pStyle w:val="Tabletext"/>
              <w:keepN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291A70">
            <w:pPr>
              <w:pStyle w:val="Tabletext"/>
              <w:keepN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291A70">
            <w:pPr>
              <w:pStyle w:val="Tabletext"/>
              <w:keepN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291A70">
            <w:pPr>
              <w:pStyle w:val="Tabletext"/>
              <w:keepN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291A70">
            <w:pPr>
              <w:pStyle w:val="Tabletext"/>
              <w:keepNext/>
              <w:rPr>
                <w:noProof/>
              </w:rPr>
            </w:pPr>
            <w:r w:rsidRPr="00DD7CCF">
              <w:rPr>
                <w:noProof/>
              </w:rPr>
              <w:t>kuṟaḷ-veṇcentuṟai</w:t>
            </w:r>
          </w:p>
          <w:p w14:paraId="2DF79F1C" w14:textId="77777777" w:rsidR="00C02B8C" w:rsidRPr="00DD7CCF" w:rsidRDefault="004D2E67" w:rsidP="00291A70">
            <w:pPr>
              <w:pStyle w:val="Tabletext"/>
              <w:keepNext/>
              <w:rPr>
                <w:noProof/>
              </w:rPr>
            </w:pPr>
            <w:r w:rsidRPr="00DD7CCF">
              <w:rPr>
                <w:noProof/>
              </w:rPr>
              <w:t>kuṟaḷ-tāḻicai</w:t>
            </w:r>
          </w:p>
          <w:p w14:paraId="0F9FBBC2" w14:textId="77777777" w:rsidR="00C02B8C" w:rsidRPr="00DD7CCF" w:rsidRDefault="004D2E67" w:rsidP="00291A70">
            <w:pPr>
              <w:pStyle w:val="Tabletext"/>
              <w:keepNext/>
              <w:rPr>
                <w:noProof/>
              </w:rPr>
            </w:pPr>
            <w:r w:rsidRPr="00DD7CCF">
              <w:rPr>
                <w:noProof/>
              </w:rPr>
              <w:t>veṇ-tāḻicai</w:t>
            </w:r>
          </w:p>
          <w:p w14:paraId="7DF2B8FF" w14:textId="77777777" w:rsidR="00C02B8C" w:rsidRPr="00DD7CCF" w:rsidRDefault="004D2E67" w:rsidP="00291A70">
            <w:pPr>
              <w:pStyle w:val="Tabletext"/>
              <w:keepNext/>
              <w:rPr>
                <w:noProof/>
              </w:rPr>
            </w:pPr>
            <w:r w:rsidRPr="00DD7CCF">
              <w:rPr>
                <w:noProof/>
              </w:rPr>
              <w:t>veṇ-tuṟai</w:t>
            </w:r>
          </w:p>
          <w:p w14:paraId="63AFFF54" w14:textId="77777777" w:rsidR="00C02B8C" w:rsidRPr="00DD7CCF" w:rsidRDefault="004D2E67" w:rsidP="00291A70">
            <w:pPr>
              <w:pStyle w:val="Tabletext"/>
              <w:keepN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291A70">
            <w:pPr>
              <w:pStyle w:val="Tabletext"/>
              <w:keepNext/>
              <w:rPr>
                <w:noProof/>
              </w:rPr>
            </w:pPr>
            <w:r w:rsidRPr="00DD7CCF">
              <w:rPr>
                <w:noProof/>
              </w:rPr>
              <w:t>āciriyappā</w:t>
            </w:r>
          </w:p>
          <w:p w14:paraId="78B5A3F9" w14:textId="77777777" w:rsidR="00C02B8C" w:rsidRPr="00DD7CCF" w:rsidRDefault="004D2E67" w:rsidP="00291A70">
            <w:pPr>
              <w:pStyle w:val="Tabletext"/>
              <w:keepN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291A70">
            <w:pPr>
              <w:pStyle w:val="Tabletext"/>
              <w:keepNext/>
              <w:rPr>
                <w:noProof/>
              </w:rPr>
            </w:pPr>
            <w:r w:rsidRPr="00DD7CCF">
              <w:rPr>
                <w:noProof/>
              </w:rPr>
              <w:t>nēricai-āciriyappā</w:t>
            </w:r>
          </w:p>
          <w:p w14:paraId="713E5058" w14:textId="77777777" w:rsidR="00C02B8C" w:rsidRPr="00DD7CCF" w:rsidRDefault="004D2E67" w:rsidP="00291A70">
            <w:pPr>
              <w:pStyle w:val="Tabletext"/>
              <w:keepNext/>
              <w:rPr>
                <w:noProof/>
              </w:rPr>
            </w:pPr>
            <w:r w:rsidRPr="00DD7CCF">
              <w:rPr>
                <w:noProof/>
              </w:rPr>
              <w:t>iṇaikkuṟal-āciriyappā</w:t>
            </w:r>
          </w:p>
          <w:p w14:paraId="7E9D2B7D" w14:textId="77777777" w:rsidR="00C02B8C" w:rsidRPr="00DD7CCF" w:rsidRDefault="004D2E67" w:rsidP="00291A70">
            <w:pPr>
              <w:pStyle w:val="Tabletext"/>
              <w:keepNext/>
              <w:rPr>
                <w:noProof/>
              </w:rPr>
            </w:pPr>
            <w:r w:rsidRPr="00DD7CCF">
              <w:rPr>
                <w:noProof/>
              </w:rPr>
              <w:t>nilaimaṇṭila-āciriyappā</w:t>
            </w:r>
          </w:p>
          <w:p w14:paraId="6E9A4D6C" w14:textId="77777777" w:rsidR="00C02B8C" w:rsidRPr="00DD7CCF" w:rsidRDefault="004D2E67" w:rsidP="00291A70">
            <w:pPr>
              <w:pStyle w:val="Tabletext"/>
              <w:keepN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291A70">
            <w:pPr>
              <w:pStyle w:val="Tabletext"/>
              <w:keepNext/>
              <w:rPr>
                <w:noProof/>
              </w:rPr>
            </w:pPr>
            <w:r w:rsidRPr="00DD7CCF">
              <w:rPr>
                <w:noProof/>
              </w:rPr>
              <w:t>āciriya-tāḻicai</w:t>
            </w:r>
          </w:p>
          <w:p w14:paraId="7DA8AE54" w14:textId="77777777" w:rsidR="00C02B8C" w:rsidRPr="00DD7CCF" w:rsidRDefault="004D2E67" w:rsidP="00291A70">
            <w:pPr>
              <w:pStyle w:val="Tabletext"/>
              <w:keepNext/>
              <w:rPr>
                <w:noProof/>
              </w:rPr>
            </w:pPr>
            <w:r w:rsidRPr="00DD7CCF">
              <w:rPr>
                <w:noProof/>
              </w:rPr>
              <w:t>āciriya-tuṟai</w:t>
            </w:r>
          </w:p>
          <w:p w14:paraId="4B34CEBE" w14:textId="77777777" w:rsidR="00C02B8C" w:rsidRPr="00DD7CCF" w:rsidRDefault="004D2E67" w:rsidP="00291A70">
            <w:pPr>
              <w:pStyle w:val="Tabletext"/>
              <w:keepN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291A70">
            <w:pPr>
              <w:pStyle w:val="Tabletext"/>
              <w:keepNext/>
              <w:rPr>
                <w:noProof/>
              </w:rPr>
            </w:pPr>
            <w:r w:rsidRPr="00DD7CCF">
              <w:rPr>
                <w:noProof/>
              </w:rPr>
              <w:t>kalippā</w:t>
            </w:r>
            <w:r w:rsidRPr="006B5499">
              <w:rPr>
                <w:rStyle w:val="Lbjegyzet-hivatkozs"/>
              </w:rPr>
              <w:footnoteReference w:id="87"/>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291A70">
            <w:pPr>
              <w:pStyle w:val="Tabletext"/>
              <w:keepN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291A70">
            <w:pPr>
              <w:pStyle w:val="Tabletext"/>
              <w:keepNext/>
              <w:rPr>
                <w:noProof/>
              </w:rPr>
            </w:pPr>
            <w:r w:rsidRPr="00DD7CCF">
              <w:rPr>
                <w:noProof/>
              </w:rPr>
              <w:t>veṇ-kalippā</w:t>
            </w:r>
          </w:p>
          <w:p w14:paraId="50AF588F" w14:textId="77777777" w:rsidR="00C02B8C" w:rsidRPr="00DD7CCF" w:rsidRDefault="004D2E67" w:rsidP="00291A70">
            <w:pPr>
              <w:pStyle w:val="Tabletext"/>
              <w:keepN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291A70">
            <w:pPr>
              <w:pStyle w:val="Tabletext"/>
              <w:keepNext/>
              <w:rPr>
                <w:noProof/>
              </w:rPr>
            </w:pPr>
            <w:r w:rsidRPr="00DD7CCF">
              <w:rPr>
                <w:noProof/>
              </w:rPr>
              <w:t>kali-tāḻicai</w:t>
            </w:r>
          </w:p>
          <w:p w14:paraId="05427DBC" w14:textId="77777777" w:rsidR="00C02B8C" w:rsidRPr="00DD7CCF" w:rsidRDefault="004D2E67" w:rsidP="00291A70">
            <w:pPr>
              <w:pStyle w:val="Tabletext"/>
              <w:keepNext/>
              <w:rPr>
                <w:noProof/>
              </w:rPr>
            </w:pPr>
            <w:r w:rsidRPr="00DD7CCF">
              <w:rPr>
                <w:noProof/>
              </w:rPr>
              <w:t>kali-tuṟai</w:t>
            </w:r>
          </w:p>
          <w:p w14:paraId="62DE5A9B" w14:textId="77777777" w:rsidR="00C02B8C" w:rsidRPr="00DD7CCF" w:rsidRDefault="004D2E67" w:rsidP="00291A70">
            <w:pPr>
              <w:pStyle w:val="Tabletext"/>
              <w:keepNext/>
              <w:rPr>
                <w:noProof/>
              </w:rPr>
            </w:pPr>
            <w:r w:rsidRPr="00DD7CCF">
              <w:rPr>
                <w:noProof/>
              </w:rPr>
              <w:t>kali-viruttam</w:t>
            </w:r>
          </w:p>
          <w:p w14:paraId="0746C6D3" w14:textId="77777777" w:rsidR="00C02B8C" w:rsidRPr="00DD7CCF" w:rsidRDefault="004D2E67" w:rsidP="00291A70">
            <w:pPr>
              <w:pStyle w:val="Tabletext"/>
              <w:keepNext/>
              <w:rPr>
                <w:noProof/>
              </w:rPr>
            </w:pPr>
            <w:r w:rsidRPr="00DD7CCF">
              <w:rPr>
                <w:noProof/>
              </w:rPr>
              <w:t>kaṭṭalai-kalittuṟai</w:t>
            </w:r>
          </w:p>
          <w:p w14:paraId="41465050" w14:textId="77777777" w:rsidR="00C02B8C" w:rsidRPr="00DD7CCF" w:rsidRDefault="004D2E67" w:rsidP="00291A70">
            <w:pPr>
              <w:pStyle w:val="Tabletext"/>
              <w:keepN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291A70">
            <w:pPr>
              <w:pStyle w:val="Tabletext"/>
              <w:keepNext/>
              <w:rPr>
                <w:noProof/>
              </w:rPr>
            </w:pPr>
            <w:r w:rsidRPr="00DD7CCF">
              <w:rPr>
                <w:noProof/>
              </w:rPr>
              <w:t>vañcippā</w:t>
            </w:r>
            <w:r w:rsidRPr="006B5499">
              <w:rPr>
                <w:rStyle w:val="Lbjegyzet-hivatkozs"/>
              </w:rPr>
              <w:footnoteReference w:id="88"/>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291A70">
            <w:pPr>
              <w:pStyle w:val="Tabletext"/>
              <w:keepN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291A70">
            <w:pPr>
              <w:pStyle w:val="Tabletext"/>
              <w:keepNext/>
              <w:rPr>
                <w:noProof/>
              </w:rPr>
            </w:pPr>
            <w:r w:rsidRPr="00DD7CCF">
              <w:rPr>
                <w:noProof/>
              </w:rPr>
              <w:t>vañci-tāḻicai</w:t>
            </w:r>
          </w:p>
          <w:p w14:paraId="70340358" w14:textId="77777777" w:rsidR="00C02B8C" w:rsidRPr="00DD7CCF" w:rsidRDefault="004D2E67" w:rsidP="00291A70">
            <w:pPr>
              <w:pStyle w:val="Tabletext"/>
              <w:keepNext/>
              <w:rPr>
                <w:noProof/>
              </w:rPr>
            </w:pPr>
            <w:r w:rsidRPr="00DD7CCF">
              <w:rPr>
                <w:noProof/>
              </w:rPr>
              <w:t>vañci-tuṟai</w:t>
            </w:r>
          </w:p>
          <w:p w14:paraId="16713CFC" w14:textId="77777777" w:rsidR="00C02B8C" w:rsidRPr="00DD7CCF" w:rsidRDefault="004D2E67" w:rsidP="00291A70">
            <w:pPr>
              <w:pStyle w:val="Tabletext"/>
              <w:keepN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02A3EE0C" w:rsidR="00C02B8C" w:rsidRPr="00DD7CCF" w:rsidRDefault="004D2E67">
      <w:pPr>
        <w:pStyle w:val="Cmsor1"/>
        <w:numPr>
          <w:ilvl w:val="0"/>
          <w:numId w:val="8"/>
        </w:numPr>
      </w:pPr>
      <w:bookmarkStart w:id="993" w:name="_9d8e21ca9gia" w:colFirst="0" w:colLast="0"/>
      <w:bookmarkStart w:id="994" w:name="_Ref43985466"/>
      <w:bookmarkStart w:id="995" w:name="_Toc182997209"/>
      <w:bookmarkEnd w:id="993"/>
      <w:r w:rsidRPr="00DD7CCF">
        <w:lastRenderedPageBreak/>
        <w:t xml:space="preserve">“Case Studies” in </w:t>
      </w:r>
      <w:r w:rsidR="006733B4" w:rsidRPr="00DD7CCF">
        <w:t>encoding complex layout</w:t>
      </w:r>
      <w:bookmarkEnd w:id="994"/>
      <w:bookmarkEnd w:id="995"/>
    </w:p>
    <w:p w14:paraId="11FAF6C2" w14:textId="77777777" w:rsidR="00C02B8C" w:rsidRPr="00DD7CCF" w:rsidRDefault="00847076" w:rsidP="00A15C19">
      <w:pPr>
        <w:pStyle w:val="Cmsor2"/>
        <w:numPr>
          <w:ilvl w:val="0"/>
          <w:numId w:val="0"/>
        </w:numPr>
      </w:pPr>
      <w:bookmarkStart w:id="996" w:name="_fxhw8prafv6z" w:colFirst="0" w:colLast="0"/>
      <w:bookmarkStart w:id="997" w:name="_Toc182997210"/>
      <w:bookmarkEnd w:id="996"/>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5"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997"/>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295BD1CC"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10B53">
        <w:t>3.4</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110B53">
        <w:t>3.4.3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1C545E6D"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110B53">
        <w:t>3.6</w:t>
      </w:r>
      <w:r w:rsidR="00194541" w:rsidRPr="00DD7CCF">
        <w:fldChar w:fldCharType="end"/>
      </w:r>
      <w:r w:rsidRPr="00DD7CCF">
        <w:t>)</w:t>
      </w:r>
    </w:p>
    <w:p w14:paraId="7B01F462" w14:textId="77777777" w:rsidR="00C02B8C" w:rsidRPr="00DD7CCF" w:rsidRDefault="00C02B8C" w:rsidP="006436FD"/>
    <w:p w14:paraId="15094EDD" w14:textId="718C6FEB"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004B2434">
        <w:rPr>
          <w:rStyle w:val="Codecomment"/>
        </w:rPr>
        <w:fldChar w:fldCharType="begin"/>
      </w:r>
      <w:r w:rsidR="004B2434">
        <w:rPr>
          <w:rStyle w:val="Codecomment"/>
        </w:rPr>
        <w:instrText xml:space="preserve"> REF _Ref182299869 \r \h </w:instrText>
      </w:r>
      <w:r w:rsidR="004B2434">
        <w:rPr>
          <w:rStyle w:val="Codecomment"/>
        </w:rPr>
      </w:r>
      <w:r w:rsidR="004B2434">
        <w:rPr>
          <w:rStyle w:val="Codecomment"/>
        </w:rPr>
        <w:fldChar w:fldCharType="separate"/>
      </w:r>
      <w:r w:rsidR="00110B53">
        <w:rPr>
          <w:rStyle w:val="Codecomment"/>
        </w:rPr>
        <w:t>3.4.4.3</w:t>
      </w:r>
      <w:r w:rsidR="004B2434">
        <w:rPr>
          <w:rStyle w:val="Codecomment"/>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4A6E767E"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00F73F0D">
        <w:rPr>
          <w:rStyle w:val="Codecomment"/>
        </w:rPr>
        <w:fldChar w:fldCharType="begin"/>
      </w:r>
      <w:r w:rsidR="00F73F0D">
        <w:rPr>
          <w:rStyle w:val="Codecomment"/>
        </w:rPr>
        <w:instrText xml:space="preserve"> REF _Ref182228380 \r \h </w:instrText>
      </w:r>
      <w:r w:rsidR="00F73F0D">
        <w:rPr>
          <w:rStyle w:val="Codecomment"/>
        </w:rPr>
      </w:r>
      <w:r w:rsidR="00F73F0D">
        <w:rPr>
          <w:rStyle w:val="Codecomment"/>
        </w:rPr>
        <w:fldChar w:fldCharType="separate"/>
      </w:r>
      <w:r w:rsidR="00110B53">
        <w:rPr>
          <w:rStyle w:val="Codecomment"/>
        </w:rPr>
        <w:t>3.5.3.1</w:t>
      </w:r>
      <w:r w:rsidR="00F73F0D">
        <w:rPr>
          <w:rStyle w:val="Codecomment"/>
        </w:rPr>
        <w:fldChar w:fldCharType="end"/>
      </w:r>
      <w:r w:rsidRPr="008608D1">
        <w:rPr>
          <w:rStyle w:val="Codecomment"/>
        </w:rPr>
        <w:t xml:space="preserve">, in accordance with SE Asian epigraphic conventions. Alternatively, lines could have been numbered </w:t>
      </w:r>
      <w:r w:rsidRPr="008608D1">
        <w:rPr>
          <w:rStyle w:val="Codecomment"/>
        </w:rPr>
        <w:lastRenderedPageBreak/>
        <w:t>starting from 1 and continuing from 8 on face Cd.--&gt;</w:t>
      </w:r>
      <w:r w:rsidRPr="00DD7CCF">
        <w:rPr>
          <w:rStyle w:val="Codetext"/>
        </w:rPr>
        <w:br/>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350379AA"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110B53">
        <w:rPr>
          <w:rStyle w:val="Codecomment"/>
          <w:rFonts w:eastAsia="Arial Unicode MS"/>
        </w:rPr>
        <w:t>2.5.1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40E62318" w:rsidR="00C02B8C" w:rsidRDefault="004D2E67" w:rsidP="00A15C19">
      <w:pPr>
        <w:pStyle w:val="Cmsor2"/>
        <w:numPr>
          <w:ilvl w:val="0"/>
          <w:numId w:val="0"/>
        </w:numPr>
      </w:pPr>
      <w:bookmarkStart w:id="998" w:name="_mqsd94x1tblc" w:colFirst="0" w:colLast="0"/>
      <w:bookmarkStart w:id="999" w:name="_Toc182997211"/>
      <w:bookmarkEnd w:id="998"/>
      <w:r w:rsidRPr="00DD7CCF">
        <w:t>Case study 2A: copperplate charter with seal and other goodies</w:t>
      </w:r>
      <w:bookmarkEnd w:id="999"/>
    </w:p>
    <w:p w14:paraId="5AC3E24B" w14:textId="27CD332F" w:rsidR="00920964" w:rsidRPr="00920964" w:rsidRDefault="00920964" w:rsidP="007B52A3">
      <w:pPr>
        <w:pStyle w:val="Image"/>
      </w:pPr>
      <w:r w:rsidRPr="00DD7CCF">
        <w:drawing>
          <wp:inline distT="0" distB="0" distL="0" distR="0" wp14:anchorId="0631670C" wp14:editId="304AEA16">
            <wp:extent cx="4820400" cy="5576400"/>
            <wp:effectExtent l="0" t="0" r="0" b="5715"/>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6" cstate="print">
                      <a:extLst>
                        <a:ext uri="{28A0092B-C50C-407E-A947-70E740481C1C}">
                          <a14:useLocalDpi xmlns:a14="http://schemas.microsoft.com/office/drawing/2010/main" val="0"/>
                        </a:ext>
                      </a:extLst>
                    </a:blip>
                    <a:srcRect/>
                    <a:stretch>
                      <a:fillRect/>
                    </a:stretch>
                  </pic:blipFill>
                  <pic:spPr>
                    <a:xfrm>
                      <a:off x="0" y="0"/>
                      <a:ext cx="4820400" cy="5576400"/>
                    </a:xfrm>
                    <a:prstGeom prst="rect">
                      <a:avLst/>
                    </a:prstGeom>
                    <a:ln/>
                  </pic:spPr>
                </pic:pic>
              </a:graphicData>
            </a:graphic>
          </wp:inline>
        </w:drawing>
      </w:r>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lastRenderedPageBreak/>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1BA27319"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110B53">
        <w:t>3.2</w:t>
      </w:r>
      <w:r w:rsidR="00C927BB" w:rsidRPr="00DD7CCF">
        <w:fldChar w:fldCharType="end"/>
      </w:r>
      <w:r w:rsidRPr="00DD7CCF">
        <w:t>)</w:t>
      </w:r>
    </w:p>
    <w:p w14:paraId="10ED9595" w14:textId="51CDF9DA"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110B53">
        <w:t>3.4</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4D75ED5E"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CB56FA">
        <w:fldChar w:fldCharType="begin"/>
      </w:r>
      <w:r w:rsidR="00CB56FA">
        <w:instrText xml:space="preserve"> REF _Ref182318940 \r \h </w:instrText>
      </w:r>
      <w:r w:rsidR="00CB56FA">
        <w:fldChar w:fldCharType="separate"/>
      </w:r>
      <w:r w:rsidR="00110B53">
        <w:t>3.4.2.1</w:t>
      </w:r>
      <w:r w:rsidR="00CB56FA">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25E65C07"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110B53">
        <w:t>3.8.2</w:t>
      </w:r>
      <w:r w:rsidR="003C3D87" w:rsidRPr="00DD7CCF">
        <w:fldChar w:fldCharType="end"/>
      </w:r>
      <w:r w:rsidRPr="00DD7CCF">
        <w:t>)</w:t>
      </w:r>
    </w:p>
    <w:p w14:paraId="5164A6BD" w14:textId="7302DA37"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110B53">
        <w:t>3.8.4</w:t>
      </w:r>
      <w:r w:rsidR="00194541" w:rsidRPr="00DD7CCF">
        <w:fldChar w:fldCharType="end"/>
      </w:r>
      <w:r w:rsidRPr="00DD7CCF">
        <w:t>), each attached to the relevant page</w:t>
      </w:r>
    </w:p>
    <w:p w14:paraId="1D5D7901" w14:textId="2714AE10"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110B53">
        <w:t>7.5.3</w:t>
      </w:r>
      <w:r w:rsidR="00B670B4" w:rsidRPr="00DD7CCF">
        <w:fldChar w:fldCharType="end"/>
      </w:r>
      <w:r w:rsidRPr="00DD7CCF">
        <w:t>)</w:t>
      </w:r>
    </w:p>
    <w:p w14:paraId="25F7D4C3" w14:textId="77777777" w:rsidR="00C02B8C" w:rsidRPr="00DD7CCF" w:rsidRDefault="00C02B8C" w:rsidP="006436FD"/>
    <w:p w14:paraId="2FA9F590" w14:textId="18B64E44"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004B2434">
        <w:rPr>
          <w:rStyle w:val="Codecomment"/>
        </w:rPr>
        <w:fldChar w:fldCharType="begin"/>
      </w:r>
      <w:r w:rsidR="004B2434">
        <w:rPr>
          <w:rStyle w:val="Codecomment"/>
        </w:rPr>
        <w:instrText xml:space="preserve"> REF _Ref182236925 \r \h </w:instrText>
      </w:r>
      <w:r w:rsidR="004B2434">
        <w:rPr>
          <w:rStyle w:val="Codecomment"/>
        </w:rPr>
      </w:r>
      <w:r w:rsidR="004B2434">
        <w:rPr>
          <w:rStyle w:val="Codecomment"/>
        </w:rPr>
        <w:fldChar w:fldCharType="separate"/>
      </w:r>
      <w:r w:rsidR="00110B53">
        <w:rPr>
          <w:rStyle w:val="Codecomment"/>
        </w:rPr>
        <w:t>3.2.3.3</w:t>
      </w:r>
      <w:r w:rsidR="004B2434">
        <w:rPr>
          <w:rStyle w:val="Codecomment"/>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110B53">
        <w:rPr>
          <w:rStyle w:val="Codecomment"/>
          <w:rFonts w:eastAsia="Arial Unicode MS"/>
        </w:rPr>
        <w:t>2.5.2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00CB56FA">
        <w:rPr>
          <w:rStyle w:val="Codecomment"/>
        </w:rPr>
        <w:fldChar w:fldCharType="begin"/>
      </w:r>
      <w:r w:rsidR="00CB56FA">
        <w:rPr>
          <w:rStyle w:val="Codecomment"/>
        </w:rPr>
        <w:instrText xml:space="preserve"> REF _Ref182318940 \r \h </w:instrText>
      </w:r>
      <w:r w:rsidR="00CB56FA">
        <w:rPr>
          <w:rStyle w:val="Codecomment"/>
        </w:rPr>
      </w:r>
      <w:r w:rsidR="00CB56FA">
        <w:rPr>
          <w:rStyle w:val="Codecomment"/>
        </w:rPr>
        <w:fldChar w:fldCharType="separate"/>
      </w:r>
      <w:r w:rsidR="00110B53">
        <w:rPr>
          <w:rStyle w:val="Codecomment"/>
        </w:rPr>
        <w:t>3.4.2.1</w:t>
      </w:r>
      <w:r w:rsidR="00CB56FA">
        <w:rPr>
          <w:rStyle w:val="Codecomment"/>
        </w:rPr>
        <w:fldChar w:fldCharType="end"/>
      </w:r>
      <w:r w:rsidRPr="008608D1">
        <w:rPr>
          <w:rStyle w:val="Codecomment"/>
        </w:rPr>
        <w:t>.--&gt;</w:t>
      </w:r>
      <w:r w:rsidRPr="00DD7CCF">
        <w:rPr>
          <w:rStyle w:val="Codetext"/>
        </w:rPr>
        <w:br/>
        <w:t xml:space="preserve">  </w:t>
      </w:r>
      <w:r w:rsidRPr="00DD7CCF">
        <w:rPr>
          <w:rStyle w:val="Code"/>
        </w:rPr>
        <w:t>&lt;ab&gt;</w:t>
      </w:r>
    </w:p>
    <w:p w14:paraId="263E5C0C" w14:textId="3AB9ADC3"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10B53">
        <w:rPr>
          <w:rStyle w:val="Codecomment"/>
          <w:rFonts w:eastAsia="Arial Unicode MS"/>
        </w:rPr>
        <w:t>3.2.4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110B53">
        <w:rPr>
          <w:rStyle w:val="Codecomment"/>
          <w:rFonts w:eastAsia="Arial Unicode MS"/>
        </w:rPr>
        <w:t>3.8.2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00346692">
        <w:rPr>
          <w:rStyle w:val="Codecomment"/>
        </w:rPr>
        <w:fldChar w:fldCharType="begin"/>
      </w:r>
      <w:r w:rsidR="00346692">
        <w:rPr>
          <w:rStyle w:val="Codecomment"/>
        </w:rPr>
        <w:instrText xml:space="preserve"> REF _Ref182229490 \n \h </w:instrText>
      </w:r>
      <w:r w:rsidR="00346692">
        <w:rPr>
          <w:rStyle w:val="Codecomment"/>
        </w:rPr>
      </w:r>
      <w:r w:rsidR="00346692">
        <w:rPr>
          <w:rStyle w:val="Codecomment"/>
        </w:rPr>
        <w:fldChar w:fldCharType="separate"/>
      </w:r>
      <w:r w:rsidR="00110B53">
        <w:rPr>
          <w:rStyle w:val="Codecomment"/>
        </w:rPr>
        <w:t>3.5.3</w:t>
      </w:r>
      <w:r w:rsidR="00346692">
        <w:rPr>
          <w:rStyle w:val="Codecomment"/>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7A2A7490"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110B53">
        <w:rPr>
          <w:rStyle w:val="Codecomment"/>
          <w:rFonts w:eastAsia="Arial Unicode MS"/>
        </w:rPr>
        <w:t>3.8.4</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r>
      <w:r w:rsidRPr="00DD7CCF">
        <w:rPr>
          <w:rStyle w:val="Codetext"/>
        </w:rPr>
        <w:lastRenderedPageBreak/>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09D4E994" w:rsidR="00C02B8C" w:rsidRDefault="004D2E67" w:rsidP="00A15C19">
      <w:pPr>
        <w:pStyle w:val="Cmsor2"/>
        <w:numPr>
          <w:ilvl w:val="0"/>
          <w:numId w:val="0"/>
        </w:numPr>
      </w:pPr>
      <w:bookmarkStart w:id="1000" w:name="_q8mje15sbli5" w:colFirst="0" w:colLast="0"/>
      <w:bookmarkStart w:id="1001" w:name="_Toc182997212"/>
      <w:bookmarkEnd w:id="1000"/>
      <w:r w:rsidRPr="00DD7CCF">
        <w:t>Case study 2B: copperplate charter with a lost plate reconstructed</w:t>
      </w:r>
      <w:bookmarkEnd w:id="1001"/>
    </w:p>
    <w:p w14:paraId="62FEAE34" w14:textId="5F6DE6F1" w:rsidR="00920964" w:rsidRPr="00920964" w:rsidRDefault="00920964" w:rsidP="007B52A3">
      <w:pPr>
        <w:pStyle w:val="Image"/>
      </w:pPr>
      <w:r w:rsidRPr="00DD7CCF">
        <w:drawing>
          <wp:inline distT="0" distB="0" distL="0" distR="0" wp14:anchorId="16419487" wp14:editId="6D147F07">
            <wp:extent cx="5015865" cy="2399665"/>
            <wp:effectExtent l="0" t="0" r="0" b="635"/>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7"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inline>
        </w:drawing>
      </w:r>
    </w:p>
    <w:p w14:paraId="7E2F3771" w14:textId="5A22A80A" w:rsidR="00C02B8C" w:rsidRPr="00DD7CCF" w:rsidRDefault="004D2E67" w:rsidP="006436FD">
      <w:pPr>
        <w:pStyle w:val="Lista"/>
      </w:pPr>
      <w:r w:rsidRPr="00DD7CCF">
        <w:t xml:space="preserve">as a variation on </w:t>
      </w:r>
      <w:r w:rsidR="0017391C">
        <w:t>Case study</w:t>
      </w:r>
      <w:r w:rsidRPr="00DD7CCF">
        <w:t xml:space="preserve"> 2A, we now have a partial set of plates where the middle plate is missing along with the seal</w:t>
      </w:r>
    </w:p>
    <w:p w14:paraId="746EDAF7" w14:textId="66BE6A3A"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10B53">
        <w:t>5.4.8.3</w:t>
      </w:r>
      <w:r w:rsidR="005343B3">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47D6E1F1" w:rsidR="00C02B8C" w:rsidRPr="00DD7CCF" w:rsidRDefault="004D2E67" w:rsidP="006436FD">
      <w:pPr>
        <w:pStyle w:val="Lista"/>
      </w:pPr>
      <w:r w:rsidRPr="00DD7CCF">
        <w:t xml:space="preserve">extant details are encoded as in </w:t>
      </w:r>
      <w:r w:rsidR="0017391C">
        <w:t>Case study</w:t>
      </w:r>
      <w:r w:rsidRPr="00DD7CCF">
        <w:t xml:space="preserve"> 2A above</w:t>
      </w:r>
    </w:p>
    <w:p w14:paraId="3066F745" w14:textId="77777777" w:rsidR="00C02B8C" w:rsidRPr="00DD7CCF" w:rsidRDefault="00C02B8C" w:rsidP="006436FD"/>
    <w:p w14:paraId="7928CF94" w14:textId="28A09873"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00F73F0D">
        <w:rPr>
          <w:rStyle w:val="Codecomment"/>
        </w:rPr>
        <w:fldChar w:fldCharType="begin"/>
      </w:r>
      <w:r w:rsidR="00F73F0D">
        <w:rPr>
          <w:rStyle w:val="Codecomment"/>
        </w:rPr>
        <w:instrText xml:space="preserve"> REF _Ref182228380 \r \h </w:instrText>
      </w:r>
      <w:r w:rsidR="00F73F0D">
        <w:rPr>
          <w:rStyle w:val="Codecomment"/>
        </w:rPr>
      </w:r>
      <w:r w:rsidR="00F73F0D">
        <w:rPr>
          <w:rStyle w:val="Codecomment"/>
        </w:rPr>
        <w:fldChar w:fldCharType="separate"/>
      </w:r>
      <w:r w:rsidR="00110B53">
        <w:rPr>
          <w:rStyle w:val="Codecomment"/>
        </w:rPr>
        <w:t>3.5.3.1</w:t>
      </w:r>
      <w:r w:rsidR="00F73F0D">
        <w:rPr>
          <w:rStyle w:val="Codecomment"/>
        </w:rPr>
        <w:fldChar w:fldCharType="end"/>
      </w:r>
      <w:r w:rsidRPr="008608D1">
        <w:rPr>
          <w:rStyle w:val="Codecomment"/>
        </w:rPr>
        <w:t>. Since the number of lines per page is known, we could have opted to number lines consecutively, logically continuing line numbers after the lacuna §</w:t>
      </w:r>
      <w:r w:rsidR="005343B3" w:rsidRPr="005343B3">
        <w:rPr>
          <w:rStyle w:val="Codecomment"/>
        </w:rPr>
        <w:fldChar w:fldCharType="begin"/>
      </w:r>
      <w:r w:rsidR="005343B3" w:rsidRPr="005343B3">
        <w:rPr>
          <w:rStyle w:val="Codecomment"/>
        </w:rPr>
        <w:instrText xml:space="preserve"> REF _Ref149918878 \r \h </w:instrText>
      </w:r>
      <w:r w:rsidR="005343B3">
        <w:rPr>
          <w:rStyle w:val="Codecomment"/>
        </w:rPr>
        <w:instrText xml:space="preserve"> \* MERGEFORMAT </w:instrText>
      </w:r>
      <w:r w:rsidR="005343B3" w:rsidRPr="005343B3">
        <w:rPr>
          <w:rStyle w:val="Codecomment"/>
        </w:rPr>
      </w:r>
      <w:r w:rsidR="005343B3" w:rsidRPr="005343B3">
        <w:rPr>
          <w:rStyle w:val="Codecomment"/>
        </w:rPr>
        <w:fldChar w:fldCharType="separate"/>
      </w:r>
      <w:r w:rsidR="00110B53">
        <w:rPr>
          <w:rStyle w:val="Codecomment"/>
        </w:rPr>
        <w:t>5.4.8.3</w:t>
      </w:r>
      <w:r w:rsidR="005343B3" w:rsidRPr="005343B3">
        <w:rPr>
          <w:rStyle w:val="Codecomment"/>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t>&lt;/p&gt;</w:t>
      </w:r>
      <w:r w:rsidRPr="00DD7CCF">
        <w:rPr>
          <w:rStyle w:val="Codetext"/>
        </w:rPr>
        <w:br/>
      </w:r>
      <w:r w:rsidRPr="00DD7CCF">
        <w:rPr>
          <w:rStyle w:val="Code"/>
        </w:rPr>
        <w:lastRenderedPageBreak/>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3D4C4E32" w:rsidR="00C02B8C" w:rsidRDefault="004D2E67" w:rsidP="00A15C19">
      <w:pPr>
        <w:pStyle w:val="Cmsor2"/>
        <w:numPr>
          <w:ilvl w:val="0"/>
          <w:numId w:val="0"/>
        </w:numPr>
      </w:pPr>
      <w:bookmarkStart w:id="1002" w:name="_91l5g3c4663p" w:colFirst="0" w:colLast="0"/>
      <w:bookmarkStart w:id="1003" w:name="_Toc182997213"/>
      <w:bookmarkEnd w:id="1002"/>
      <w:r w:rsidRPr="00A15C19">
        <w:t>Case study 2C: copperplate charter with a lost plate not</w:t>
      </w:r>
      <w:r w:rsidRPr="00DD7CCF">
        <w:t xml:space="preserve"> reconstructed</w:t>
      </w:r>
      <w:bookmarkEnd w:id="1003"/>
    </w:p>
    <w:p w14:paraId="1E621527" w14:textId="05BAFBB2" w:rsidR="00F92F9D" w:rsidRPr="00F92F9D" w:rsidRDefault="00F92F9D" w:rsidP="007B52A3">
      <w:pPr>
        <w:pStyle w:val="Image"/>
      </w:pPr>
      <w:r w:rsidRPr="00DD7CCF">
        <w:drawing>
          <wp:inline distT="0" distB="0" distL="0" distR="0" wp14:anchorId="71568A44" wp14:editId="4EE2EC72">
            <wp:extent cx="5216400" cy="4125600"/>
            <wp:effectExtent l="0" t="0" r="3810" b="8255"/>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8"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inline>
        </w:drawing>
      </w:r>
    </w:p>
    <w:p w14:paraId="633FB35C" w14:textId="2C99A409" w:rsidR="00C02B8C" w:rsidRPr="00DD7CCF" w:rsidRDefault="004D2E67" w:rsidP="006436FD">
      <w:pPr>
        <w:pStyle w:val="Lista"/>
      </w:pPr>
      <w:r w:rsidRPr="00DD7CCF">
        <w:t xml:space="preserve">as another variation on </w:t>
      </w:r>
      <w:r w:rsidR="0017391C">
        <w:t>Case study</w:t>
      </w:r>
      <w:r w:rsidRPr="00DD7CCF">
        <w:t xml:space="preserve">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45EAACD6"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5343B3">
        <w:fldChar w:fldCharType="begin"/>
      </w:r>
      <w:r w:rsidR="005343B3">
        <w:instrText xml:space="preserve"> REF _Ref149918878 \r \h </w:instrText>
      </w:r>
      <w:r w:rsidR="005343B3">
        <w:fldChar w:fldCharType="separate"/>
      </w:r>
      <w:r w:rsidR="00110B53">
        <w:t>5.4.8.3</w:t>
      </w:r>
      <w:r w:rsidR="005343B3">
        <w:fldChar w:fldCharType="end"/>
      </w:r>
      <w:r w:rsidRPr="00DD7CCF">
        <w:t>)</w:t>
      </w:r>
    </w:p>
    <w:p w14:paraId="6E2DF026" w14:textId="55FAB773" w:rsidR="00C02B8C" w:rsidRPr="00DD7CCF" w:rsidRDefault="004D2E67" w:rsidP="006436FD">
      <w:pPr>
        <w:pStyle w:val="Lista"/>
      </w:pPr>
      <w:r w:rsidRPr="00DD7CCF">
        <w:t xml:space="preserve">extant details are encoded as in </w:t>
      </w:r>
      <w:r w:rsidR="0017391C">
        <w:t>Case study</w:t>
      </w:r>
      <w:r w:rsidRPr="00DD7CCF">
        <w:t xml:space="preserve">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r>
      <w:r w:rsidRPr="00DD7CCF">
        <w:rPr>
          <w:rStyle w:val="Codetext"/>
        </w:rPr>
        <w:lastRenderedPageBreak/>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1E855CF6"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110B53">
        <w:rPr>
          <w:rStyle w:val="Codecomment"/>
          <w:rFonts w:eastAsia="Arial Unicode MS"/>
        </w:rPr>
        <w:t>3.2.4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25FFBD22" w14:textId="767DA793" w:rsidR="0098269A" w:rsidRDefault="0098269A" w:rsidP="00A15C19">
      <w:pPr>
        <w:pStyle w:val="Cmsor2"/>
        <w:numPr>
          <w:ilvl w:val="0"/>
          <w:numId w:val="0"/>
        </w:numPr>
      </w:pPr>
      <w:bookmarkStart w:id="1004" w:name="_1h8zsds4qdsf" w:colFirst="0" w:colLast="0"/>
      <w:bookmarkStart w:id="1005" w:name="_Ref43989726"/>
      <w:bookmarkStart w:id="1006" w:name="_Toc182997214"/>
      <w:bookmarkEnd w:id="1004"/>
      <w:r w:rsidRPr="00DD7CCF">
        <w:t xml:space="preserve">Case study </w:t>
      </w:r>
      <w:r>
        <w:t>3</w:t>
      </w:r>
      <w:r w:rsidRPr="00DD7CCF">
        <w:t xml:space="preserve">: </w:t>
      </w:r>
      <w:r>
        <w:t xml:space="preserve">stele with two inscribed faces, an incipit and </w:t>
      </w:r>
      <w:r w:rsidR="00617FAB">
        <w:t>quasi-</w:t>
      </w:r>
      <w:r>
        <w:t>columns</w:t>
      </w:r>
      <w:bookmarkEnd w:id="1006"/>
    </w:p>
    <w:p w14:paraId="5F07901A" w14:textId="77777777" w:rsidR="0098269A" w:rsidRPr="002047CC" w:rsidRDefault="0098269A" w:rsidP="007B52A3">
      <w:pPr>
        <w:pStyle w:val="Image"/>
      </w:pPr>
      <w:r>
        <w:drawing>
          <wp:inline distT="0" distB="0" distL="0" distR="0" wp14:anchorId="0ACAC4C2" wp14:editId="201B2187">
            <wp:extent cx="6107430" cy="4326255"/>
            <wp:effectExtent l="0" t="0" r="7620" b="0"/>
            <wp:docPr id="131886157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107430" cy="4326255"/>
                    </a:xfrm>
                    <a:prstGeom prst="rect">
                      <a:avLst/>
                    </a:prstGeom>
                    <a:noFill/>
                    <a:ln>
                      <a:noFill/>
                    </a:ln>
                  </pic:spPr>
                </pic:pic>
              </a:graphicData>
            </a:graphic>
          </wp:inline>
        </w:drawing>
      </w:r>
    </w:p>
    <w:p w14:paraId="40300B9D" w14:textId="77777777" w:rsidR="0098269A" w:rsidRDefault="0098269A" w:rsidP="0098269A">
      <w:pPr>
        <w:pStyle w:val="Lista"/>
      </w:pPr>
      <w:r>
        <w:t xml:space="preserve">this is the inscription </w:t>
      </w:r>
      <w:r w:rsidRPr="002047CC">
        <w:t>DHARMA_INSCIK00191</w:t>
      </w:r>
      <w:r>
        <w:t xml:space="preserve">, the </w:t>
      </w:r>
      <w:r w:rsidRPr="002047CC">
        <w:t xml:space="preserve">Phnom Sandak inscription, Preah Vihear province (K. 191, 1032 </w:t>
      </w:r>
      <w:proofErr w:type="spellStart"/>
      <w:r w:rsidRPr="002047CC">
        <w:t>śaka</w:t>
      </w:r>
      <w:proofErr w:type="spellEnd"/>
      <w:r w:rsidRPr="002047CC">
        <w:t>)</w:t>
      </w:r>
    </w:p>
    <w:p w14:paraId="0E3A5B88" w14:textId="77777777" w:rsidR="0098269A" w:rsidRDefault="0098269A" w:rsidP="0098269A">
      <w:pPr>
        <w:pStyle w:val="Lista2"/>
      </w:pPr>
      <w:r>
        <w:t>this is a stele inscribed on two faces; the image above shows the upper portion of each face</w:t>
      </w:r>
    </w:p>
    <w:p w14:paraId="6FD62D8C" w14:textId="77777777" w:rsidR="0098269A" w:rsidRDefault="0098269A" w:rsidP="0098269A">
      <w:pPr>
        <w:pStyle w:val="Lista2"/>
      </w:pPr>
      <w:r>
        <w:t>each face begins with an invocatory syllable offset from the main body of text</w:t>
      </w:r>
    </w:p>
    <w:p w14:paraId="069E3618" w14:textId="77777777" w:rsidR="0098269A" w:rsidRDefault="0098269A" w:rsidP="0098269A">
      <w:pPr>
        <w:pStyle w:val="Lista2"/>
      </w:pPr>
      <w:r>
        <w:t>the text is in verse, laid out in quasi-columns where each line must be read all the way from left to right across both columns</w:t>
      </w:r>
    </w:p>
    <w:p w14:paraId="7E8DEF49" w14:textId="77777777" w:rsidR="0098269A" w:rsidRDefault="0098269A" w:rsidP="0098269A">
      <w:pPr>
        <w:pStyle w:val="Lista2"/>
      </w:pPr>
      <w:r>
        <w:t>after reading all of face A, the reader is expected to continue on face B</w:t>
      </w:r>
    </w:p>
    <w:p w14:paraId="2621C90B" w14:textId="77777777" w:rsidR="0098269A" w:rsidRDefault="0098269A" w:rsidP="0098269A">
      <w:pPr>
        <w:pStyle w:val="Lista2"/>
      </w:pPr>
      <w:r>
        <w:t>a fly in the soup is the invocatory syllable at the top of face B, which does not truly belong in the sequence of text between the two faces</w:t>
      </w:r>
    </w:p>
    <w:p w14:paraId="792A78D8" w14:textId="77777777" w:rsidR="0098269A" w:rsidRDefault="0098269A" w:rsidP="0098269A">
      <w:pPr>
        <w:pStyle w:val="Lista"/>
      </w:pPr>
      <w:r>
        <w:lastRenderedPageBreak/>
        <w:t>encoding the physical and logical arrangement with complete accuracy would be very complex without any tangible gain, so it has been decided that</w:t>
      </w:r>
    </w:p>
    <w:p w14:paraId="6D6AEC1B" w14:textId="7BD24B0D" w:rsidR="0098269A" w:rsidRDefault="0098269A" w:rsidP="0098269A">
      <w:pPr>
        <w:pStyle w:val="Lista2"/>
      </w:pPr>
      <w:r>
        <w:t>the two faces will be encoded as a pagelike partition (§</w:t>
      </w:r>
      <w:r>
        <w:fldChar w:fldCharType="begin"/>
      </w:r>
      <w:r>
        <w:instrText xml:space="preserve"> REF _Ref43979481 \r \h </w:instrText>
      </w:r>
      <w:r>
        <w:fldChar w:fldCharType="separate"/>
      </w:r>
      <w:r w:rsidR="00110B53">
        <w:t>3.4</w:t>
      </w:r>
      <w:r>
        <w:fldChar w:fldCharType="end"/>
      </w:r>
      <w:r>
        <w:t>), as for similar stelae without an incipit on the second face</w:t>
      </w:r>
    </w:p>
    <w:p w14:paraId="39F0A88B" w14:textId="17E62D53" w:rsidR="0098269A" w:rsidRDefault="0098269A" w:rsidP="0098269A">
      <w:pPr>
        <w:pStyle w:val="Lista2"/>
      </w:pPr>
      <w:r>
        <w:t>the incipits will be handled as usual, i.e. as visually offset opening lines (§</w:t>
      </w:r>
      <w:r>
        <w:fldChar w:fldCharType="begin"/>
      </w:r>
      <w:r>
        <w:instrText xml:space="preserve"> REF _Ref43978135 \r \h </w:instrText>
      </w:r>
      <w:r>
        <w:fldChar w:fldCharType="separate"/>
      </w:r>
      <w:r w:rsidR="00110B53">
        <w:t>3.8.2</w:t>
      </w:r>
      <w:r>
        <w:fldChar w:fldCharType="end"/>
      </w:r>
      <w:r>
        <w:t>), without regard for the fact that the second incipit is not part of the logical flow</w:t>
      </w:r>
    </w:p>
    <w:p w14:paraId="607EA327" w14:textId="76C982DF" w:rsidR="0098269A" w:rsidRDefault="0098269A" w:rsidP="0098269A">
      <w:pPr>
        <w:pStyle w:val="Lista2"/>
      </w:pPr>
      <w:r>
        <w:t>the lines will, as a matter of course, be encoded as a gridlike partition (§</w:t>
      </w:r>
      <w:r>
        <w:fldChar w:fldCharType="begin"/>
      </w:r>
      <w:r>
        <w:instrText xml:space="preserve"> REF _Ref43984651 \r \h </w:instrText>
      </w:r>
      <w:r>
        <w:fldChar w:fldCharType="separate"/>
      </w:r>
      <w:r w:rsidR="00110B53">
        <w:t>3.6</w:t>
      </w:r>
      <w:r>
        <w:fldChar w:fldCharType="end"/>
      </w:r>
      <w:r>
        <w:t>), as recommended for text laid out in this fashion</w:t>
      </w:r>
    </w:p>
    <w:p w14:paraId="7545F405" w14:textId="77777777" w:rsidR="0098269A" w:rsidRPr="00EC3C67" w:rsidRDefault="0098269A" w:rsidP="0098269A">
      <w:r w:rsidRPr="00EC3C67">
        <w:br w:type="page"/>
      </w:r>
    </w:p>
    <w:p w14:paraId="17AF5064" w14:textId="77777777" w:rsidR="0098269A" w:rsidRPr="00355C0B" w:rsidRDefault="0098269A" w:rsidP="0098269A">
      <w:pPr>
        <w:pStyle w:val="CodeParagraph"/>
        <w:rPr>
          <w:rStyle w:val="Code"/>
        </w:rPr>
      </w:pPr>
      <w:r w:rsidRPr="00355C0B">
        <w:rPr>
          <w:rStyle w:val="Code"/>
        </w:rPr>
        <w:lastRenderedPageBreak/>
        <w:t xml:space="preserve">&lt;div </w:t>
      </w:r>
      <w:r w:rsidRPr="00355C0B">
        <w:rPr>
          <w:rStyle w:val="Codeattribute"/>
        </w:rPr>
        <w:t>type</w:t>
      </w:r>
      <w:r w:rsidRPr="00355C0B">
        <w:rPr>
          <w:rStyle w:val="Code"/>
        </w:rPr>
        <w:t>=</w:t>
      </w:r>
      <w:r w:rsidRPr="00355C0B">
        <w:rPr>
          <w:rStyle w:val="Codevalue"/>
        </w:rPr>
        <w:t>"edition"</w:t>
      </w:r>
      <w:r w:rsidRPr="00355C0B">
        <w:rPr>
          <w:rStyle w:val="Code"/>
        </w:rPr>
        <w:t xml:space="preserve"> </w:t>
      </w:r>
      <w:r w:rsidRPr="00355C0B">
        <w:rPr>
          <w:rStyle w:val="Codeattribute"/>
        </w:rPr>
        <w:t>xml:lang</w:t>
      </w:r>
      <w:r w:rsidRPr="00355C0B">
        <w:rPr>
          <w:rStyle w:val="Code"/>
        </w:rPr>
        <w:t>=</w:t>
      </w:r>
      <w:r w:rsidRPr="00355C0B">
        <w:rPr>
          <w:rStyle w:val="Codevalue"/>
        </w:rPr>
        <w:t>"san-Latn"</w:t>
      </w:r>
      <w:r w:rsidRPr="00355C0B">
        <w:rPr>
          <w:rStyle w:val="Code"/>
        </w:rPr>
        <w:t>&gt;</w:t>
      </w:r>
      <w:r w:rsidRPr="00524598">
        <w:rPr>
          <w:rStyle w:val="Codetext"/>
        </w:rPr>
        <w:br/>
      </w:r>
      <w:r w:rsidRPr="00355C0B">
        <w:rPr>
          <w:rStyle w:val="Code"/>
        </w:rPr>
        <w:t>&lt;ab&gt;</w:t>
      </w:r>
    </w:p>
    <w:p w14:paraId="3BABC772" w14:textId="77777777" w:rsidR="0098269A" w:rsidRPr="00355C0B" w:rsidRDefault="0098269A" w:rsidP="0098269A">
      <w:pPr>
        <w:pStyle w:val="CodeParagraph"/>
        <w:rPr>
          <w:rStyle w:val="Code"/>
        </w:rPr>
      </w:pPr>
      <w:r w:rsidRPr="00355C0B">
        <w:rPr>
          <w:rStyle w:val="Code"/>
        </w:rPr>
        <w:t xml:space="preserve">  &lt;milestone </w:t>
      </w:r>
      <w:r w:rsidRPr="00355C0B">
        <w:rPr>
          <w:rStyle w:val="Codeattribute"/>
        </w:rPr>
        <w:t>type</w:t>
      </w:r>
      <w:r w:rsidRPr="00355C0B">
        <w:rPr>
          <w:rStyle w:val="Code"/>
        </w:rPr>
        <w:t>=</w:t>
      </w:r>
      <w:r w:rsidRPr="00355C0B">
        <w:rPr>
          <w:rStyle w:val="Codevalue"/>
        </w:rPr>
        <w:t>"pagelike"</w:t>
      </w:r>
      <w:r w:rsidRPr="00355C0B">
        <w:rPr>
          <w:rStyle w:val="Code"/>
        </w:rPr>
        <w:t xml:space="preserve"> </w:t>
      </w:r>
      <w:r w:rsidRPr="00355C0B">
        <w:rPr>
          <w:rStyle w:val="Codeattribute"/>
        </w:rPr>
        <w:t>unit</w:t>
      </w:r>
      <w:r w:rsidRPr="00355C0B">
        <w:rPr>
          <w:rStyle w:val="Code"/>
        </w:rPr>
        <w:t>=</w:t>
      </w:r>
      <w:r w:rsidRPr="00355C0B">
        <w:rPr>
          <w:rStyle w:val="Codevalue"/>
        </w:rPr>
        <w:t>"face"</w:t>
      </w:r>
      <w:r w:rsidRPr="00355C0B">
        <w:rPr>
          <w:rStyle w:val="Code"/>
        </w:rPr>
        <w:t xml:space="preserve"> </w:t>
      </w:r>
      <w:r w:rsidRPr="00355C0B">
        <w:rPr>
          <w:rStyle w:val="Codeattribute"/>
        </w:rPr>
        <w:t>n</w:t>
      </w:r>
      <w:r w:rsidRPr="00355C0B">
        <w:rPr>
          <w:rStyle w:val="Code"/>
        </w:rPr>
        <w:t>=</w:t>
      </w:r>
      <w:r w:rsidRPr="00355C0B">
        <w:rPr>
          <w:rStyle w:val="Codevalue"/>
        </w:rPr>
        <w:t>"A"</w:t>
      </w:r>
      <w:r w:rsidRPr="00355C0B">
        <w:rPr>
          <w:rStyle w:val="Code"/>
        </w:rPr>
        <w:t xml:space="preserve">/&gt;&lt;label </w:t>
      </w:r>
      <w:r w:rsidRPr="00355C0B">
        <w:rPr>
          <w:rStyle w:val="Codeattribute"/>
        </w:rPr>
        <w:t>xml:lang</w:t>
      </w:r>
      <w:r w:rsidRPr="00355C0B">
        <w:rPr>
          <w:rStyle w:val="Code"/>
        </w:rPr>
        <w:t>=</w:t>
      </w:r>
      <w:r w:rsidRPr="00355C0B">
        <w:rPr>
          <w:rStyle w:val="Codevalue"/>
        </w:rPr>
        <w:t>"eng"</w:t>
      </w:r>
      <w:r w:rsidRPr="00355C0B">
        <w:rPr>
          <w:rStyle w:val="Code"/>
        </w:rPr>
        <w:t>&gt;</w:t>
      </w:r>
      <w:r w:rsidRPr="00524598">
        <w:rPr>
          <w:rStyle w:val="Codetext"/>
        </w:rPr>
        <w:t>Face A</w:t>
      </w:r>
      <w:r w:rsidRPr="00355C0B">
        <w:rPr>
          <w:rStyle w:val="Code"/>
        </w:rPr>
        <w:t>&lt;/label&gt;</w:t>
      </w:r>
    </w:p>
    <w:p w14:paraId="480F4651" w14:textId="77777777" w:rsidR="0098269A" w:rsidRDefault="0098269A" w:rsidP="0098269A">
      <w:pPr>
        <w:pStyle w:val="CodeParagraph"/>
        <w:rPr>
          <w:rStyle w:val="Codetext"/>
        </w:rPr>
      </w:pPr>
      <w:r w:rsidRPr="00355C0B">
        <w:rPr>
          <w:rStyle w:val="Code"/>
        </w:rPr>
        <w:t xml:space="preserve">  &lt;lb </w:t>
      </w:r>
      <w:r w:rsidRPr="00355C0B">
        <w:rPr>
          <w:rStyle w:val="Codeattribute"/>
        </w:rPr>
        <w:t>n</w:t>
      </w:r>
      <w:r w:rsidRPr="00355C0B">
        <w:rPr>
          <w:rStyle w:val="Code"/>
        </w:rPr>
        <w:t>=</w:t>
      </w:r>
      <w:r w:rsidRPr="00355C0B">
        <w:rPr>
          <w:rStyle w:val="Codevalue"/>
        </w:rPr>
        <w:t>"A0"</w:t>
      </w:r>
      <w:r w:rsidRPr="00355C0B">
        <w:rPr>
          <w:rStyle w:val="Code"/>
        </w:rPr>
        <w:t xml:space="preserve"> </w:t>
      </w:r>
      <w:r w:rsidRPr="00355C0B">
        <w:rPr>
          <w:rStyle w:val="Codeattribute"/>
        </w:rPr>
        <w:t>style</w:t>
      </w:r>
      <w:r w:rsidRPr="00355C0B">
        <w:rPr>
          <w:rStyle w:val="Code"/>
        </w:rPr>
        <w:t>=</w:t>
      </w:r>
      <w:r w:rsidRPr="00355C0B">
        <w:rPr>
          <w:rStyle w:val="Codevalue"/>
        </w:rPr>
        <w:t>"text-align: center"</w:t>
      </w:r>
      <w:r w:rsidRPr="00355C0B">
        <w:rPr>
          <w:rStyle w:val="Code"/>
        </w:rPr>
        <w:t>/&gt;</w:t>
      </w:r>
      <w:r w:rsidRPr="00524598">
        <w:rPr>
          <w:rStyle w:val="Codetext"/>
        </w:rPr>
        <w:t>Oṁ</w:t>
      </w:r>
    </w:p>
    <w:p w14:paraId="0D096C78" w14:textId="77777777" w:rsidR="0098269A" w:rsidRDefault="0098269A" w:rsidP="0098269A">
      <w:pPr>
        <w:pStyle w:val="CodeParagraph"/>
        <w:rPr>
          <w:rStyle w:val="Codetext"/>
        </w:rPr>
      </w:pPr>
      <w:r w:rsidRPr="00355C0B">
        <w:rPr>
          <w:rStyle w:val="Code"/>
        </w:rPr>
        <w:t>&lt;/ab&gt;</w:t>
      </w:r>
    </w:p>
    <w:p w14:paraId="3D92DF4E" w14:textId="6D9EAB2A" w:rsidR="0098269A" w:rsidRPr="00355C0B" w:rsidRDefault="0098269A" w:rsidP="0098269A">
      <w:pPr>
        <w:pStyle w:val="CodeParagraph"/>
        <w:rPr>
          <w:rStyle w:val="Code"/>
        </w:rPr>
      </w:pPr>
      <w:r w:rsidRPr="00355C0B">
        <w:rPr>
          <w:rStyle w:val="Code"/>
        </w:rPr>
        <w:t xml:space="preserve">&lt;lg </w:t>
      </w:r>
      <w:r w:rsidRPr="00355C0B">
        <w:rPr>
          <w:rStyle w:val="Codeattribute"/>
        </w:rPr>
        <w:t>n</w:t>
      </w:r>
      <w:r w:rsidRPr="00355C0B">
        <w:rPr>
          <w:rStyle w:val="Code"/>
        </w:rPr>
        <w:t>=</w:t>
      </w:r>
      <w:r w:rsidRPr="00355C0B">
        <w:rPr>
          <w:rStyle w:val="Codevalue"/>
        </w:rPr>
        <w:t>"1"</w:t>
      </w:r>
      <w:r w:rsidRPr="00355C0B">
        <w:rPr>
          <w:rStyle w:val="Code"/>
        </w:rPr>
        <w:t xml:space="preserve"> </w:t>
      </w:r>
      <w:r w:rsidRPr="00355C0B">
        <w:rPr>
          <w:rStyle w:val="Codeattribute"/>
        </w:rPr>
        <w:t>met</w:t>
      </w:r>
      <w:r w:rsidRPr="00355C0B">
        <w:rPr>
          <w:rStyle w:val="Code"/>
        </w:rPr>
        <w:t>=</w:t>
      </w:r>
      <w:r w:rsidRPr="00355C0B">
        <w:rPr>
          <w:rStyle w:val="Codevalue"/>
        </w:rPr>
        <w:t>"upajāti"</w:t>
      </w:r>
      <w:r w:rsidRPr="00355C0B">
        <w:rPr>
          <w:rStyle w:val="Code"/>
        </w:rPr>
        <w:t>&gt;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"a"</w:t>
      </w:r>
      <w:r w:rsidRPr="00355C0B">
        <w:rPr>
          <w:rStyle w:val="Code"/>
        </w:rPr>
        <w:t xml:space="preserve">&gt;&lt;lb </w:t>
      </w:r>
      <w:r w:rsidRPr="00355C0B">
        <w:rPr>
          <w:rStyle w:val="Codeattribute"/>
        </w:rPr>
        <w:t>n</w:t>
      </w:r>
      <w:r w:rsidRPr="00355C0B">
        <w:rPr>
          <w:rStyle w:val="Code"/>
        </w:rPr>
        <w:t>=</w:t>
      </w:r>
      <w:r w:rsidRPr="00355C0B">
        <w:rPr>
          <w:rStyle w:val="Codevalue"/>
        </w:rPr>
        <w:t>"A1"</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"a"</w:t>
      </w:r>
      <w:r w:rsidRPr="00355C0B">
        <w:rPr>
          <w:rStyle w:val="Code"/>
        </w:rPr>
        <w:t xml:space="preserve">/&gt;&lt;g </w:t>
      </w:r>
      <w:r w:rsidRPr="00355C0B">
        <w:rPr>
          <w:rStyle w:val="Codeattribute"/>
        </w:rPr>
        <w:t>type</w:t>
      </w:r>
      <w:r w:rsidRPr="00355C0B">
        <w:rPr>
          <w:rStyle w:val="Code"/>
        </w:rPr>
        <w:t>=</w:t>
      </w:r>
      <w:r w:rsidRPr="00355C0B">
        <w:rPr>
          <w:rStyle w:val="Codevalue"/>
        </w:rPr>
        <w:t>"gomutraInitial"</w:t>
      </w:r>
      <w:r w:rsidRPr="00355C0B">
        <w:rPr>
          <w:rStyle w:val="Code"/>
        </w:rPr>
        <w:t>&gt;</w:t>
      </w:r>
      <w:r w:rsidRPr="00524598">
        <w:rPr>
          <w:rStyle w:val="Codetext"/>
        </w:rPr>
        <w:t>.</w:t>
      </w:r>
      <w:r w:rsidRPr="00355C0B">
        <w:rPr>
          <w:rStyle w:val="Code"/>
        </w:rPr>
        <w:t>&lt;/g&gt;</w:t>
      </w:r>
      <w:r w:rsidRPr="00524598">
        <w:rPr>
          <w:rStyle w:val="Codetext"/>
        </w:rPr>
        <w:t xml:space="preserve"> namaś śivāyāstu ya Eka Eva</w:t>
      </w:r>
      <w:r w:rsidRPr="00355C0B">
        <w:rPr>
          <w:rStyle w:val="Code"/>
        </w:rPr>
        <w:t>&lt;/l&gt;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"b"</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"b"</w:t>
      </w:r>
      <w:r w:rsidRPr="00355C0B">
        <w:rPr>
          <w:rStyle w:val="Code"/>
        </w:rPr>
        <w:t>/&gt;</w:t>
      </w:r>
      <w:r w:rsidRPr="00524598">
        <w:rPr>
          <w:rStyle w:val="Codetext"/>
        </w:rPr>
        <w:t>jñānakriyārūpatayā dvibhedaḥ</w:t>
      </w:r>
      <w:r w:rsidRPr="00355C0B">
        <w:rPr>
          <w:rStyle w:val="Code"/>
        </w:rPr>
        <w:t>&lt;/l&gt;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"c"</w:t>
      </w:r>
      <w:r w:rsidRPr="00355C0B">
        <w:rPr>
          <w:rStyle w:val="Code"/>
        </w:rPr>
        <w:t xml:space="preserve">&gt;&lt;lb </w:t>
      </w:r>
      <w:r w:rsidRPr="00355C0B">
        <w:rPr>
          <w:rStyle w:val="Codeattribute"/>
        </w:rPr>
        <w:t>n</w:t>
      </w:r>
      <w:r w:rsidRPr="00355C0B">
        <w:rPr>
          <w:rStyle w:val="Code"/>
        </w:rPr>
        <w:t>=</w:t>
      </w:r>
      <w:r w:rsidRPr="00355C0B">
        <w:rPr>
          <w:rStyle w:val="Codevalue"/>
        </w:rPr>
        <w:t>"A2"</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"a"</w:t>
      </w:r>
      <w:r w:rsidRPr="00355C0B">
        <w:rPr>
          <w:rStyle w:val="Code"/>
        </w:rPr>
        <w:t>/&gt;</w:t>
      </w:r>
      <w:r w:rsidRPr="00524598">
        <w:rPr>
          <w:rStyle w:val="Codetext"/>
        </w:rPr>
        <w:t>bhūyo py anugrāhitayāṇuvr̥ṇde</w:t>
      </w:r>
      <w:r w:rsidRPr="00355C0B">
        <w:rPr>
          <w:rStyle w:val="Code"/>
        </w:rPr>
        <w:t>&lt;/l&gt;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"d"</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"b"</w:t>
      </w:r>
      <w:r w:rsidRPr="00355C0B">
        <w:rPr>
          <w:rStyle w:val="Code"/>
        </w:rPr>
        <w:t>/&gt;</w:t>
      </w:r>
      <w:r w:rsidRPr="00524598">
        <w:rPr>
          <w:rStyle w:val="Codetext"/>
        </w:rPr>
        <w:t xml:space="preserve">vāmādibhedād vahudhā </w:t>
      </w:r>
      <w:r w:rsidRPr="00355C0B">
        <w:rPr>
          <w:rStyle w:val="Code"/>
        </w:rPr>
        <w:t xml:space="preserve">&lt;space </w:t>
      </w:r>
      <w:r w:rsidRPr="00355C0B">
        <w:rPr>
          <w:rStyle w:val="Codeattribute"/>
        </w:rPr>
        <w:t>type</w:t>
      </w:r>
      <w:r w:rsidRPr="00355C0B">
        <w:rPr>
          <w:rStyle w:val="Code"/>
        </w:rPr>
        <w:t>=</w:t>
      </w:r>
      <w:r w:rsidRPr="00355C0B">
        <w:rPr>
          <w:rStyle w:val="Codevalue"/>
        </w:rPr>
        <w:t>"descender"</w:t>
      </w:r>
      <w:r w:rsidRPr="00355C0B">
        <w:rPr>
          <w:rStyle w:val="Code"/>
        </w:rPr>
        <w:t>/&gt;</w:t>
      </w:r>
      <w:r w:rsidRPr="00524598">
        <w:rPr>
          <w:rStyle w:val="Codetext"/>
        </w:rPr>
        <w:t xml:space="preserve"> vikīrṇaḥ</w:t>
      </w:r>
      <w:r w:rsidRPr="00355C0B">
        <w:rPr>
          <w:rStyle w:val="Code"/>
        </w:rPr>
        <w:t>&lt;/l&gt;</w:t>
      </w:r>
      <w:r w:rsidRPr="00524598">
        <w:rPr>
          <w:rStyle w:val="Codetext"/>
        </w:rPr>
        <w:br/>
      </w:r>
      <w:r w:rsidRPr="00355C0B">
        <w:rPr>
          <w:rStyle w:val="Code"/>
        </w:rPr>
        <w:t>&lt;/lg&gt;</w:t>
      </w:r>
      <w:r w:rsidRPr="00524598">
        <w:rPr>
          <w:rStyle w:val="Codetext"/>
        </w:rPr>
        <w:br/>
      </w:r>
      <w:r w:rsidRPr="00355C0B">
        <w:rPr>
          <w:rStyle w:val="Code"/>
        </w:rPr>
        <w:t xml:space="preserve">&lt;lg </w:t>
      </w:r>
      <w:r w:rsidRPr="00355C0B">
        <w:rPr>
          <w:rStyle w:val="Codeattribute"/>
        </w:rPr>
        <w:t>n</w:t>
      </w:r>
      <w:r w:rsidRPr="00355C0B">
        <w:rPr>
          <w:rStyle w:val="Code"/>
        </w:rPr>
        <w:t>=</w:t>
      </w:r>
      <w:r w:rsidRPr="00355C0B">
        <w:rPr>
          <w:rStyle w:val="Codevalue"/>
        </w:rPr>
        <w:t>"2"</w:t>
      </w:r>
      <w:r w:rsidRPr="00355C0B">
        <w:rPr>
          <w:rStyle w:val="Code"/>
        </w:rPr>
        <w:t xml:space="preserve"> </w:t>
      </w:r>
      <w:r w:rsidRPr="00355C0B">
        <w:rPr>
          <w:rStyle w:val="Codeattribute"/>
        </w:rPr>
        <w:t>met</w:t>
      </w:r>
      <w:r w:rsidRPr="00355C0B">
        <w:rPr>
          <w:rStyle w:val="Code"/>
        </w:rPr>
        <w:t>=</w:t>
      </w:r>
      <w:r w:rsidRPr="00355C0B">
        <w:rPr>
          <w:rStyle w:val="Codevalue"/>
        </w:rPr>
        <w:t>"upajāti"</w:t>
      </w:r>
      <w:r w:rsidRPr="00355C0B">
        <w:rPr>
          <w:rStyle w:val="Code"/>
        </w:rPr>
        <w:t>&gt;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"a"</w:t>
      </w:r>
      <w:r w:rsidRPr="00355C0B">
        <w:rPr>
          <w:rStyle w:val="Code"/>
        </w:rPr>
        <w:t xml:space="preserve">&gt;&lt;lb </w:t>
      </w:r>
      <w:r w:rsidRPr="00355C0B">
        <w:rPr>
          <w:rStyle w:val="Codeattribute"/>
        </w:rPr>
        <w:t>n</w:t>
      </w:r>
      <w:r w:rsidRPr="00355C0B">
        <w:rPr>
          <w:rStyle w:val="Code"/>
        </w:rPr>
        <w:t>=</w:t>
      </w:r>
      <w:r w:rsidRPr="00355C0B">
        <w:rPr>
          <w:rStyle w:val="Codevalue"/>
        </w:rPr>
        <w:t>"A3"</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"a"</w:t>
      </w:r>
      <w:r w:rsidRPr="00355C0B">
        <w:rPr>
          <w:rStyle w:val="Code"/>
        </w:rPr>
        <w:t>/&gt;</w:t>
      </w:r>
      <w:r w:rsidRPr="00524598">
        <w:rPr>
          <w:rStyle w:val="Codetext"/>
        </w:rPr>
        <w:t>yasyāḥ prasāde jagatāṁ vimuktir</w:t>
      </w:r>
      <w:r w:rsidRPr="00355C0B">
        <w:rPr>
          <w:rStyle w:val="Code"/>
        </w:rPr>
        <w:t>&lt;/l&gt;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"b"</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"b"</w:t>
      </w:r>
      <w:r w:rsidRPr="00355C0B">
        <w:rPr>
          <w:rStyle w:val="Code"/>
        </w:rPr>
        <w:t>/&gt;</w:t>
      </w:r>
      <w:r w:rsidRPr="00524598">
        <w:rPr>
          <w:rStyle w:val="Codetext"/>
        </w:rPr>
        <w:t>vāllabhyataḥ patyur anādivandhāt·</w:t>
      </w:r>
      <w:r w:rsidRPr="00355C0B">
        <w:rPr>
          <w:rStyle w:val="Code"/>
        </w:rPr>
        <w:t>&lt;/l&gt;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"c"</w:t>
      </w:r>
      <w:r w:rsidRPr="00355C0B">
        <w:rPr>
          <w:rStyle w:val="Code"/>
        </w:rPr>
        <w:t xml:space="preserve">&gt;&lt;lb </w:t>
      </w:r>
      <w:r w:rsidRPr="00355C0B">
        <w:rPr>
          <w:rStyle w:val="Codeattribute"/>
        </w:rPr>
        <w:t>n</w:t>
      </w:r>
      <w:r w:rsidRPr="00355C0B">
        <w:rPr>
          <w:rStyle w:val="Code"/>
        </w:rPr>
        <w:t>=</w:t>
      </w:r>
      <w:r w:rsidRPr="00355C0B">
        <w:rPr>
          <w:rStyle w:val="Codevalue"/>
        </w:rPr>
        <w:t>"A4"</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"a"</w:t>
      </w:r>
      <w:r w:rsidRPr="00355C0B">
        <w:rPr>
          <w:rStyle w:val="Code"/>
        </w:rPr>
        <w:t>/&gt;</w:t>
      </w:r>
      <w:r w:rsidRPr="00524598">
        <w:rPr>
          <w:rStyle w:val="Codetext"/>
        </w:rPr>
        <w:t>bhāvānyatāyām api vandhavr̥</w:t>
      </w:r>
      <w:r w:rsidRPr="00355C0B">
        <w:rPr>
          <w:rStyle w:val="Code"/>
        </w:rPr>
        <w:t xml:space="preserve">&lt;space </w:t>
      </w:r>
      <w:r w:rsidRPr="00355C0B">
        <w:rPr>
          <w:rStyle w:val="Codeattribute"/>
        </w:rPr>
        <w:t>type</w:t>
      </w:r>
      <w:r w:rsidRPr="00355C0B">
        <w:rPr>
          <w:rStyle w:val="Code"/>
        </w:rPr>
        <w:t>=</w:t>
      </w:r>
      <w:r w:rsidRPr="00355C0B">
        <w:rPr>
          <w:rStyle w:val="Codevalue"/>
        </w:rPr>
        <w:t>"descender"</w:t>
      </w:r>
      <w:r w:rsidRPr="00355C0B">
        <w:rPr>
          <w:rStyle w:val="Code"/>
        </w:rPr>
        <w:t>/&gt;</w:t>
      </w:r>
      <w:r w:rsidRPr="00524598">
        <w:rPr>
          <w:rStyle w:val="Codetext"/>
        </w:rPr>
        <w:t>ddhir·</w:t>
      </w:r>
      <w:r w:rsidRPr="00355C0B">
        <w:rPr>
          <w:rStyle w:val="Code"/>
        </w:rPr>
        <w:t>&lt;/l&gt;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"d"</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"b"</w:t>
      </w:r>
      <w:r w:rsidRPr="00355C0B">
        <w:rPr>
          <w:rStyle w:val="Code"/>
        </w:rPr>
        <w:t>/&gt;</w:t>
      </w:r>
      <w:r w:rsidRPr="00524598">
        <w:rPr>
          <w:rStyle w:val="Codetext"/>
        </w:rPr>
        <w:t>vi</w:t>
      </w:r>
      <w:r w:rsidRPr="00355C0B">
        <w:rPr>
          <w:rStyle w:val="Code"/>
        </w:rPr>
        <w:t xml:space="preserve">&lt;space </w:t>
      </w:r>
      <w:r w:rsidRPr="00355C0B">
        <w:rPr>
          <w:rStyle w:val="Codeattribute"/>
        </w:rPr>
        <w:t>type</w:t>
      </w:r>
      <w:r w:rsidRPr="00355C0B">
        <w:rPr>
          <w:rStyle w:val="Code"/>
        </w:rPr>
        <w:t>=</w:t>
      </w:r>
      <w:r w:rsidRPr="00355C0B">
        <w:rPr>
          <w:rStyle w:val="Codevalue"/>
        </w:rPr>
        <w:t>"descender"</w:t>
      </w:r>
      <w:r w:rsidRPr="00355C0B">
        <w:rPr>
          <w:rStyle w:val="Code"/>
        </w:rPr>
        <w:t>/&gt;</w:t>
      </w:r>
      <w:r w:rsidRPr="00524598">
        <w:rPr>
          <w:rStyle w:val="Codetext"/>
        </w:rPr>
        <w:t xml:space="preserve">dyaiva </w:t>
      </w:r>
      <w:r w:rsidRPr="00355C0B">
        <w:rPr>
          <w:rStyle w:val="Code"/>
        </w:rPr>
        <w:t xml:space="preserve">&lt;space </w:t>
      </w:r>
      <w:r w:rsidRPr="00355C0B">
        <w:rPr>
          <w:rStyle w:val="Codeattribute"/>
        </w:rPr>
        <w:t>type</w:t>
      </w:r>
      <w:r w:rsidRPr="00355C0B">
        <w:rPr>
          <w:rStyle w:val="Code"/>
        </w:rPr>
        <w:t>=</w:t>
      </w:r>
      <w:r w:rsidRPr="00355C0B">
        <w:rPr>
          <w:rStyle w:val="Codevalue"/>
        </w:rPr>
        <w:t>"descender"</w:t>
      </w:r>
      <w:r w:rsidRPr="00355C0B">
        <w:rPr>
          <w:rStyle w:val="Code"/>
        </w:rPr>
        <w:t>/&gt;</w:t>
      </w:r>
      <w:r w:rsidRPr="00524598">
        <w:rPr>
          <w:rStyle w:val="Codetext"/>
        </w:rPr>
        <w:t xml:space="preserve"> sā vo </w:t>
      </w:r>
      <w:r w:rsidRPr="00355C0B">
        <w:rPr>
          <w:rStyle w:val="Code"/>
        </w:rPr>
        <w:t xml:space="preserve">&lt;space </w:t>
      </w:r>
      <w:r w:rsidRPr="00355C0B">
        <w:rPr>
          <w:rStyle w:val="Codeattribute"/>
        </w:rPr>
        <w:t>type</w:t>
      </w:r>
      <w:r w:rsidRPr="00355C0B">
        <w:rPr>
          <w:rStyle w:val="Code"/>
        </w:rPr>
        <w:t>=</w:t>
      </w:r>
      <w:r w:rsidRPr="00355C0B">
        <w:rPr>
          <w:rStyle w:val="Codevalue"/>
        </w:rPr>
        <w:t>"descender"</w:t>
      </w:r>
      <w:r w:rsidRPr="00355C0B">
        <w:rPr>
          <w:rStyle w:val="Code"/>
        </w:rPr>
        <w:t>/&gt;</w:t>
      </w:r>
      <w:r w:rsidRPr="00524598">
        <w:rPr>
          <w:rStyle w:val="Codetext"/>
        </w:rPr>
        <w:t xml:space="preserve"> vatu viśvarūpā</w:t>
      </w:r>
      <w:r w:rsidRPr="00355C0B">
        <w:rPr>
          <w:rStyle w:val="Code"/>
        </w:rPr>
        <w:t>&lt;/l&gt;</w:t>
      </w:r>
      <w:r w:rsidRPr="00524598">
        <w:rPr>
          <w:rStyle w:val="Codetext"/>
        </w:rPr>
        <w:br/>
      </w:r>
      <w:r w:rsidRPr="00355C0B">
        <w:rPr>
          <w:rStyle w:val="Code"/>
        </w:rPr>
        <w:t>&lt;/lg&gt;</w:t>
      </w:r>
      <w:r w:rsidRPr="00524598">
        <w:rPr>
          <w:rStyle w:val="Codetext"/>
        </w:rPr>
        <w:br/>
        <w:t>...</w:t>
      </w:r>
      <w:r w:rsidRPr="00524598">
        <w:rPr>
          <w:rStyle w:val="Codetext"/>
        </w:rPr>
        <w:br/>
      </w:r>
      <w:r w:rsidRPr="00355C0B">
        <w:rPr>
          <w:rStyle w:val="Code"/>
        </w:rPr>
        <w:t>&lt;ab&gt;</w:t>
      </w:r>
    </w:p>
    <w:p w14:paraId="468D9784" w14:textId="77777777" w:rsidR="0098269A" w:rsidRPr="00355C0B" w:rsidRDefault="0098269A" w:rsidP="0098269A">
      <w:pPr>
        <w:pStyle w:val="CodeParagraph"/>
        <w:rPr>
          <w:rStyle w:val="Code"/>
        </w:rPr>
      </w:pPr>
      <w:r w:rsidRPr="00355C0B">
        <w:rPr>
          <w:rStyle w:val="Code"/>
        </w:rPr>
        <w:t xml:space="preserve">  &lt;milestone </w:t>
      </w:r>
      <w:r w:rsidRPr="00355C0B">
        <w:rPr>
          <w:rStyle w:val="Codeattribute"/>
        </w:rPr>
        <w:t>type</w:t>
      </w:r>
      <w:r w:rsidRPr="00355C0B">
        <w:rPr>
          <w:rStyle w:val="Code"/>
        </w:rPr>
        <w:t>=</w:t>
      </w:r>
      <w:r w:rsidRPr="00355C0B">
        <w:rPr>
          <w:rStyle w:val="Codevalue"/>
        </w:rPr>
        <w:t>"pagelike"</w:t>
      </w:r>
      <w:r w:rsidRPr="00355C0B">
        <w:rPr>
          <w:rStyle w:val="Code"/>
        </w:rPr>
        <w:t xml:space="preserve"> </w:t>
      </w:r>
      <w:r w:rsidRPr="00355C0B">
        <w:rPr>
          <w:rStyle w:val="Codeattribute"/>
        </w:rPr>
        <w:t>unit</w:t>
      </w:r>
      <w:r w:rsidRPr="00355C0B">
        <w:rPr>
          <w:rStyle w:val="Code"/>
        </w:rPr>
        <w:t>=</w:t>
      </w:r>
      <w:r w:rsidRPr="00355C0B">
        <w:rPr>
          <w:rStyle w:val="Codevalue"/>
        </w:rPr>
        <w:t>"face"</w:t>
      </w:r>
      <w:r w:rsidRPr="00355C0B">
        <w:rPr>
          <w:rStyle w:val="Code"/>
        </w:rPr>
        <w:t xml:space="preserve"> </w:t>
      </w:r>
      <w:r w:rsidRPr="00355C0B">
        <w:rPr>
          <w:rStyle w:val="Codeattribute"/>
        </w:rPr>
        <w:t>n</w:t>
      </w:r>
      <w:r w:rsidRPr="00355C0B">
        <w:rPr>
          <w:rStyle w:val="Code"/>
        </w:rPr>
        <w:t>=</w:t>
      </w:r>
      <w:r w:rsidRPr="00355C0B">
        <w:rPr>
          <w:rStyle w:val="Codevalue"/>
        </w:rPr>
        <w:t>"B"</w:t>
      </w:r>
      <w:r w:rsidRPr="00355C0B">
        <w:rPr>
          <w:rStyle w:val="Code"/>
        </w:rPr>
        <w:t xml:space="preserve">/&gt;&lt;label </w:t>
      </w:r>
      <w:r w:rsidRPr="00355C0B">
        <w:rPr>
          <w:rStyle w:val="Codeattribute"/>
        </w:rPr>
        <w:t>xml:lang</w:t>
      </w:r>
      <w:r w:rsidRPr="00355C0B">
        <w:rPr>
          <w:rStyle w:val="Code"/>
        </w:rPr>
        <w:t>=</w:t>
      </w:r>
      <w:r w:rsidRPr="00355C0B">
        <w:rPr>
          <w:rStyle w:val="Codevalue"/>
        </w:rPr>
        <w:t>"eng"</w:t>
      </w:r>
      <w:r w:rsidRPr="00355C0B">
        <w:rPr>
          <w:rStyle w:val="Code"/>
        </w:rPr>
        <w:t>&gt;</w:t>
      </w:r>
      <w:r w:rsidRPr="00524598">
        <w:rPr>
          <w:rStyle w:val="Codetext"/>
        </w:rPr>
        <w:t>Face B</w:t>
      </w:r>
      <w:r w:rsidRPr="00355C0B">
        <w:rPr>
          <w:rStyle w:val="Code"/>
        </w:rPr>
        <w:t>&lt;/label&gt;</w:t>
      </w:r>
    </w:p>
    <w:p w14:paraId="40FA772C" w14:textId="77777777" w:rsidR="0098269A" w:rsidRDefault="0098269A" w:rsidP="0098269A">
      <w:pPr>
        <w:pStyle w:val="CodeParagraph"/>
        <w:rPr>
          <w:rStyle w:val="Codetext"/>
        </w:rPr>
      </w:pPr>
      <w:r w:rsidRPr="00355C0B">
        <w:rPr>
          <w:rStyle w:val="Code"/>
        </w:rPr>
        <w:t xml:space="preserve">  &lt;lb </w:t>
      </w:r>
      <w:r w:rsidRPr="00355C0B">
        <w:rPr>
          <w:rStyle w:val="Codeattribute"/>
        </w:rPr>
        <w:t>n</w:t>
      </w:r>
      <w:r w:rsidRPr="00355C0B">
        <w:rPr>
          <w:rStyle w:val="Code"/>
        </w:rPr>
        <w:t>=</w:t>
      </w:r>
      <w:r w:rsidRPr="00355C0B">
        <w:rPr>
          <w:rStyle w:val="Codevalue"/>
        </w:rPr>
        <w:t>"B0"</w:t>
      </w:r>
      <w:r w:rsidRPr="00355C0B">
        <w:rPr>
          <w:rStyle w:val="Code"/>
        </w:rPr>
        <w:t xml:space="preserve"> </w:t>
      </w:r>
      <w:r w:rsidRPr="00355C0B">
        <w:rPr>
          <w:rStyle w:val="Codeattribute"/>
        </w:rPr>
        <w:t>style</w:t>
      </w:r>
      <w:r w:rsidRPr="00355C0B">
        <w:rPr>
          <w:rStyle w:val="Code"/>
        </w:rPr>
        <w:t>=</w:t>
      </w:r>
      <w:r w:rsidRPr="00355C0B">
        <w:rPr>
          <w:rStyle w:val="Codevalue"/>
        </w:rPr>
        <w:t>"text-align: center"</w:t>
      </w:r>
      <w:r w:rsidRPr="00355C0B">
        <w:rPr>
          <w:rStyle w:val="Code"/>
        </w:rPr>
        <w:t>/&gt;</w:t>
      </w:r>
      <w:r w:rsidRPr="00524598">
        <w:rPr>
          <w:rStyle w:val="Codetext"/>
        </w:rPr>
        <w:t>hūṁ</w:t>
      </w:r>
    </w:p>
    <w:p w14:paraId="63BAB31E" w14:textId="77777777" w:rsidR="0098269A" w:rsidRPr="00355C0B" w:rsidRDefault="0098269A" w:rsidP="0098269A">
      <w:pPr>
        <w:pStyle w:val="CodeParagraph"/>
        <w:rPr>
          <w:rStyle w:val="Code"/>
        </w:rPr>
      </w:pPr>
      <w:r w:rsidRPr="00355C0B">
        <w:rPr>
          <w:rStyle w:val="Code"/>
        </w:rPr>
        <w:t>&lt;/ab&gt;</w:t>
      </w:r>
    </w:p>
    <w:p w14:paraId="0C766177" w14:textId="06DF642A" w:rsidR="0098269A" w:rsidRPr="00355C0B" w:rsidRDefault="0098269A" w:rsidP="0098269A">
      <w:pPr>
        <w:pStyle w:val="CodeParagraph"/>
        <w:rPr>
          <w:rStyle w:val="Code"/>
        </w:rPr>
      </w:pPr>
      <w:r w:rsidRPr="00355C0B">
        <w:rPr>
          <w:rStyle w:val="Code"/>
        </w:rPr>
        <w:t xml:space="preserve">&lt;lg </w:t>
      </w:r>
      <w:r w:rsidRPr="00355C0B">
        <w:rPr>
          <w:rStyle w:val="Codeattribute"/>
        </w:rPr>
        <w:t>n</w:t>
      </w:r>
      <w:r w:rsidRPr="00355C0B">
        <w:rPr>
          <w:rStyle w:val="Code"/>
        </w:rPr>
        <w:t>=</w:t>
      </w:r>
      <w:r w:rsidRPr="00355C0B">
        <w:rPr>
          <w:rStyle w:val="Codevalue"/>
        </w:rPr>
        <w:t>"25"</w:t>
      </w:r>
      <w:r w:rsidRPr="00355C0B">
        <w:rPr>
          <w:rStyle w:val="Code"/>
        </w:rPr>
        <w:t xml:space="preserve"> </w:t>
      </w:r>
      <w:r w:rsidRPr="00355C0B">
        <w:rPr>
          <w:rStyle w:val="Codeattribute"/>
        </w:rPr>
        <w:t>met</w:t>
      </w:r>
      <w:r w:rsidRPr="00355C0B">
        <w:rPr>
          <w:rStyle w:val="Code"/>
        </w:rPr>
        <w:t>=</w:t>
      </w:r>
      <w:r w:rsidRPr="00355C0B">
        <w:rPr>
          <w:rStyle w:val="Codevalue"/>
        </w:rPr>
        <w:t>"vasantatilakā"</w:t>
      </w:r>
      <w:r w:rsidRPr="00355C0B">
        <w:rPr>
          <w:rStyle w:val="Code"/>
        </w:rPr>
        <w:t>&gt;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"a"</w:t>
      </w:r>
      <w:r w:rsidRPr="00355C0B">
        <w:rPr>
          <w:rStyle w:val="Code"/>
        </w:rPr>
        <w:t xml:space="preserve">&gt;&lt;lb </w:t>
      </w:r>
      <w:r w:rsidRPr="00355C0B">
        <w:rPr>
          <w:rStyle w:val="Codeattribute"/>
        </w:rPr>
        <w:t>n</w:t>
      </w:r>
      <w:r w:rsidRPr="00355C0B">
        <w:rPr>
          <w:rStyle w:val="Code"/>
        </w:rPr>
        <w:t>=</w:t>
      </w:r>
      <w:r w:rsidRPr="00355C0B">
        <w:rPr>
          <w:rStyle w:val="Codevalue"/>
        </w:rPr>
        <w:t>"B1"</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"a"</w:t>
      </w:r>
      <w:r w:rsidRPr="00355C0B">
        <w:rPr>
          <w:rStyle w:val="Code"/>
        </w:rPr>
        <w:t>/&gt;</w:t>
      </w:r>
      <w:r w:rsidRPr="00524598">
        <w:rPr>
          <w:rStyle w:val="Codetext"/>
        </w:rPr>
        <w:t>hr</w:t>
      </w:r>
      <w:r w:rsidRPr="00355C0B">
        <w:rPr>
          <w:rStyle w:val="Code"/>
        </w:rPr>
        <w:t xml:space="preserve">&lt;supplied </w:t>
      </w:r>
      <w:r w:rsidRPr="00355C0B">
        <w:rPr>
          <w:rStyle w:val="Codeattribute"/>
        </w:rPr>
        <w:t>reason</w:t>
      </w:r>
      <w:r w:rsidRPr="00355C0B">
        <w:rPr>
          <w:rStyle w:val="Code"/>
        </w:rPr>
        <w:t>=</w:t>
      </w:r>
      <w:r w:rsidRPr="00355C0B">
        <w:rPr>
          <w:rStyle w:val="Codevalue"/>
        </w:rPr>
        <w:t>"lost"</w:t>
      </w:r>
      <w:r w:rsidRPr="00355C0B">
        <w:rPr>
          <w:rStyle w:val="Code"/>
        </w:rPr>
        <w:t>&gt;</w:t>
      </w:r>
      <w:r w:rsidRPr="00524598">
        <w:rPr>
          <w:rStyle w:val="Codetext"/>
        </w:rPr>
        <w:t>ī</w:t>
      </w:r>
      <w:r w:rsidRPr="00355C0B">
        <w:rPr>
          <w:rStyle w:val="Code"/>
        </w:rPr>
        <w:t>&lt;/supplied&gt;</w:t>
      </w:r>
      <w:r w:rsidRPr="00524598">
        <w:rPr>
          <w:rStyle w:val="Codetext"/>
        </w:rPr>
        <w:t>kāntikīrttikamalābhir ajasrayuktas</w:t>
      </w:r>
      <w:r w:rsidRPr="00355C0B">
        <w:rPr>
          <w:rStyle w:val="Code"/>
        </w:rPr>
        <w:t>&lt;/l&gt;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"b"</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"b"</w:t>
      </w:r>
      <w:r w:rsidRPr="00355C0B">
        <w:rPr>
          <w:rStyle w:val="Code"/>
        </w:rPr>
        <w:t>/&gt;</w:t>
      </w:r>
      <w:r w:rsidRPr="00524598">
        <w:rPr>
          <w:rStyle w:val="Codetext"/>
        </w:rPr>
        <w:t>sastrīkatām adhigato pi tapasvivr̥ttiḥ</w:t>
      </w:r>
      <w:r w:rsidRPr="00355C0B">
        <w:rPr>
          <w:rStyle w:val="Code"/>
        </w:rPr>
        <w:t>&lt;/l&gt;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"c"</w:t>
      </w:r>
      <w:r w:rsidRPr="00355C0B">
        <w:rPr>
          <w:rStyle w:val="Code"/>
        </w:rPr>
        <w:t xml:space="preserve"> </w:t>
      </w:r>
      <w:r w:rsidRPr="00355C0B">
        <w:rPr>
          <w:rStyle w:val="Codeattribute"/>
        </w:rPr>
        <w:t>enjamb</w:t>
      </w:r>
      <w:r w:rsidRPr="00355C0B">
        <w:rPr>
          <w:rStyle w:val="Code"/>
        </w:rPr>
        <w:t>=</w:t>
      </w:r>
      <w:r w:rsidRPr="00355C0B">
        <w:rPr>
          <w:rStyle w:val="Codevalue"/>
        </w:rPr>
        <w:t>"yes"</w:t>
      </w:r>
      <w:r w:rsidRPr="00355C0B">
        <w:rPr>
          <w:rStyle w:val="Code"/>
        </w:rPr>
        <w:t xml:space="preserve">&gt;&lt;lb </w:t>
      </w:r>
      <w:r w:rsidRPr="00355C0B">
        <w:rPr>
          <w:rStyle w:val="Codeattribute"/>
        </w:rPr>
        <w:t>n</w:t>
      </w:r>
      <w:r w:rsidRPr="00355C0B">
        <w:rPr>
          <w:rStyle w:val="Code"/>
        </w:rPr>
        <w:t>=</w:t>
      </w:r>
      <w:r w:rsidRPr="00355C0B">
        <w:rPr>
          <w:rStyle w:val="Codevalue"/>
        </w:rPr>
        <w:t>"B2"</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"a"</w:t>
      </w:r>
      <w:r w:rsidRPr="00355C0B">
        <w:rPr>
          <w:rStyle w:val="Code"/>
        </w:rPr>
        <w:t>/&gt;</w:t>
      </w:r>
      <w:r w:rsidRPr="00524598">
        <w:rPr>
          <w:rStyle w:val="Codetext"/>
        </w:rPr>
        <w:t>bhūbhr̥cchironi</w:t>
      </w:r>
      <w:r w:rsidRPr="00355C0B">
        <w:rPr>
          <w:rStyle w:val="Code"/>
        </w:rPr>
        <w:t xml:space="preserve">&lt;space </w:t>
      </w:r>
      <w:r w:rsidRPr="00355C0B">
        <w:rPr>
          <w:rStyle w:val="Codeattribute"/>
        </w:rPr>
        <w:t>type</w:t>
      </w:r>
      <w:r w:rsidRPr="00355C0B">
        <w:rPr>
          <w:rStyle w:val="Code"/>
        </w:rPr>
        <w:t>=</w:t>
      </w:r>
      <w:r w:rsidRPr="00355C0B">
        <w:rPr>
          <w:rStyle w:val="Codevalue"/>
        </w:rPr>
        <w:t>"descender"</w:t>
      </w:r>
      <w:r w:rsidRPr="00355C0B">
        <w:rPr>
          <w:rStyle w:val="Code"/>
        </w:rPr>
        <w:t>/&gt;</w:t>
      </w:r>
      <w:r w:rsidRPr="00524598">
        <w:rPr>
          <w:rStyle w:val="Codetext"/>
        </w:rPr>
        <w:t>hitapādatalo dyugāmi</w:t>
      </w:r>
      <w:r w:rsidRPr="00355C0B">
        <w:rPr>
          <w:rStyle w:val="Code"/>
        </w:rPr>
        <w:t>&lt;/l&gt;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"d"</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"b"</w:t>
      </w:r>
      <w:r w:rsidRPr="00355C0B">
        <w:rPr>
          <w:rStyle w:val="Code"/>
        </w:rPr>
        <w:t>/&gt;</w:t>
      </w:r>
      <w:r w:rsidRPr="00524598">
        <w:rPr>
          <w:rStyle w:val="Codetext"/>
        </w:rPr>
        <w:t>dr̥ṣṭi</w:t>
      </w:r>
      <w:r w:rsidRPr="00355C0B">
        <w:rPr>
          <w:rStyle w:val="Code"/>
        </w:rPr>
        <w:t xml:space="preserve">&lt;space </w:t>
      </w:r>
      <w:r w:rsidRPr="00355C0B">
        <w:rPr>
          <w:rStyle w:val="Codeattribute"/>
        </w:rPr>
        <w:t>type</w:t>
      </w:r>
      <w:r w:rsidRPr="00355C0B">
        <w:rPr>
          <w:rStyle w:val="Code"/>
        </w:rPr>
        <w:t>=</w:t>
      </w:r>
      <w:r w:rsidRPr="00355C0B">
        <w:rPr>
          <w:rStyle w:val="Codevalue"/>
        </w:rPr>
        <w:t>"descender"</w:t>
      </w:r>
      <w:r w:rsidRPr="00355C0B">
        <w:rPr>
          <w:rStyle w:val="Code"/>
        </w:rPr>
        <w:t>/&gt;</w:t>
      </w:r>
      <w:r w:rsidRPr="00524598">
        <w:rPr>
          <w:rStyle w:val="Codetext"/>
        </w:rPr>
        <w:t>r vvisandhir apareṇa karodyato yaḥ</w:t>
      </w:r>
      <w:r w:rsidRPr="00355C0B">
        <w:rPr>
          <w:rStyle w:val="Code"/>
        </w:rPr>
        <w:t>&lt;/l&gt;</w:t>
      </w:r>
      <w:r w:rsidRPr="00524598">
        <w:rPr>
          <w:rStyle w:val="Codetext"/>
        </w:rPr>
        <w:br/>
      </w:r>
      <w:r w:rsidRPr="00355C0B">
        <w:rPr>
          <w:rStyle w:val="Code"/>
        </w:rPr>
        <w:t>&lt;/lg&gt;</w:t>
      </w:r>
      <w:r w:rsidRPr="00524598">
        <w:rPr>
          <w:rStyle w:val="Codetext"/>
        </w:rPr>
        <w:br/>
      </w:r>
      <w:r w:rsidRPr="00355C0B">
        <w:rPr>
          <w:rStyle w:val="Code"/>
        </w:rPr>
        <w:t xml:space="preserve">&lt;lg </w:t>
      </w:r>
      <w:r w:rsidRPr="00355C0B">
        <w:rPr>
          <w:rStyle w:val="Codeattribute"/>
        </w:rPr>
        <w:t>n</w:t>
      </w:r>
      <w:r w:rsidRPr="00355C0B">
        <w:rPr>
          <w:rStyle w:val="Code"/>
        </w:rPr>
        <w:t>=</w:t>
      </w:r>
      <w:r w:rsidRPr="00355C0B">
        <w:rPr>
          <w:rStyle w:val="Codevalue"/>
        </w:rPr>
        <w:t>"26"</w:t>
      </w:r>
      <w:r w:rsidRPr="00355C0B">
        <w:rPr>
          <w:rStyle w:val="Code"/>
        </w:rPr>
        <w:t xml:space="preserve"> </w:t>
      </w:r>
      <w:r w:rsidRPr="00355C0B">
        <w:rPr>
          <w:rStyle w:val="Codeattribute"/>
        </w:rPr>
        <w:t>met</w:t>
      </w:r>
      <w:r w:rsidRPr="00355C0B">
        <w:rPr>
          <w:rStyle w:val="Code"/>
        </w:rPr>
        <w:t>=</w:t>
      </w:r>
      <w:r w:rsidRPr="00355C0B">
        <w:rPr>
          <w:rStyle w:val="Codevalue"/>
        </w:rPr>
        <w:t>"vasantatilakā"</w:t>
      </w:r>
      <w:r w:rsidRPr="00355C0B">
        <w:rPr>
          <w:rStyle w:val="Code"/>
        </w:rPr>
        <w:t>&gt;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"a"</w:t>
      </w:r>
      <w:r w:rsidRPr="00355C0B">
        <w:rPr>
          <w:rStyle w:val="Code"/>
        </w:rPr>
        <w:t xml:space="preserve">&gt;&lt;lb </w:t>
      </w:r>
      <w:r w:rsidRPr="00355C0B">
        <w:rPr>
          <w:rStyle w:val="Codeattribute"/>
        </w:rPr>
        <w:t>n</w:t>
      </w:r>
      <w:r w:rsidRPr="00355C0B">
        <w:rPr>
          <w:rStyle w:val="Code"/>
        </w:rPr>
        <w:t>=</w:t>
      </w:r>
      <w:r w:rsidRPr="00355C0B">
        <w:rPr>
          <w:rStyle w:val="Codevalue"/>
        </w:rPr>
        <w:t>"B3"</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"a"</w:t>
      </w:r>
      <w:r w:rsidRPr="00355C0B">
        <w:rPr>
          <w:rStyle w:val="Code"/>
        </w:rPr>
        <w:t>/&gt;</w:t>
      </w:r>
      <w:r w:rsidRPr="00524598">
        <w:rPr>
          <w:rStyle w:val="Codetext"/>
        </w:rPr>
        <w:t>Aurvvānalo janitatāpatayā nu yasya</w:t>
      </w:r>
      <w:r w:rsidRPr="00355C0B">
        <w:rPr>
          <w:rStyle w:val="Code"/>
        </w:rPr>
        <w:t>&lt;/l&gt;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"b"</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"b"</w:t>
      </w:r>
      <w:r w:rsidRPr="00355C0B">
        <w:rPr>
          <w:rStyle w:val="Code"/>
        </w:rPr>
        <w:t>/&gt;</w:t>
      </w:r>
      <w:r w:rsidRPr="00524598">
        <w:rPr>
          <w:rStyle w:val="Codetext"/>
        </w:rPr>
        <w:t>tejonalena hr̥daye ripumāninīnām·</w:t>
      </w:r>
      <w:r w:rsidRPr="00355C0B">
        <w:rPr>
          <w:rStyle w:val="Code"/>
        </w:rPr>
        <w:t>&lt;/l&gt;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"c"</w:t>
      </w:r>
      <w:r w:rsidRPr="00355C0B">
        <w:rPr>
          <w:rStyle w:val="Code"/>
        </w:rPr>
        <w:t xml:space="preserve">&gt;&lt;lb </w:t>
      </w:r>
      <w:r w:rsidRPr="00355C0B">
        <w:rPr>
          <w:rStyle w:val="Codeattribute"/>
        </w:rPr>
        <w:t>n</w:t>
      </w:r>
      <w:r w:rsidRPr="00355C0B">
        <w:rPr>
          <w:rStyle w:val="Code"/>
        </w:rPr>
        <w:t>=</w:t>
      </w:r>
      <w:r w:rsidRPr="00355C0B">
        <w:rPr>
          <w:rStyle w:val="Codevalue"/>
        </w:rPr>
        <w:t>"B4"</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"a"</w:t>
      </w:r>
      <w:r w:rsidRPr="00355C0B">
        <w:rPr>
          <w:rStyle w:val="Code"/>
        </w:rPr>
        <w:t>/&gt;</w:t>
      </w:r>
      <w:r w:rsidRPr="00524598">
        <w:rPr>
          <w:rStyle w:val="Codetext"/>
        </w:rPr>
        <w:t>śokātigāḍhajaladhau nitarān nimajjya</w:t>
      </w:r>
      <w:r w:rsidRPr="00355C0B">
        <w:rPr>
          <w:rStyle w:val="Code"/>
        </w:rPr>
        <w:t>&lt;/l&gt;</w:t>
      </w:r>
      <w:r w:rsidRPr="00524598">
        <w:rPr>
          <w:rStyle w:val="Codetext"/>
        </w:rPr>
        <w:br/>
      </w:r>
      <w:r w:rsidRPr="00355C0B">
        <w:rPr>
          <w:rStyle w:val="Code"/>
        </w:rPr>
        <w:t xml:space="preserve">  &lt;l </w:t>
      </w:r>
      <w:r w:rsidRPr="00355C0B">
        <w:rPr>
          <w:rStyle w:val="Codeattribute"/>
        </w:rPr>
        <w:t>n</w:t>
      </w:r>
      <w:r w:rsidRPr="00355C0B">
        <w:rPr>
          <w:rStyle w:val="Code"/>
        </w:rPr>
        <w:t>=</w:t>
      </w:r>
      <w:r w:rsidRPr="00355C0B">
        <w:rPr>
          <w:rStyle w:val="Codevalue"/>
        </w:rPr>
        <w:t>"d"</w:t>
      </w:r>
      <w:r w:rsidRPr="00355C0B">
        <w:rPr>
          <w:rStyle w:val="Code"/>
        </w:rPr>
        <w:t xml:space="preserve">&gt;&lt;milestone </w:t>
      </w:r>
      <w:r w:rsidRPr="00355C0B">
        <w:rPr>
          <w:rStyle w:val="Codeattribute"/>
        </w:rPr>
        <w:t>unit</w:t>
      </w:r>
      <w:r w:rsidRPr="00355C0B">
        <w:rPr>
          <w:rStyle w:val="Code"/>
        </w:rPr>
        <w:t>=</w:t>
      </w:r>
      <w:r w:rsidRPr="00355C0B">
        <w:rPr>
          <w:rStyle w:val="Codevalue"/>
        </w:rPr>
        <w:t>"</w:t>
      </w:r>
      <w:r w:rsidR="00760C60" w:rsidRPr="00355C0B">
        <w:rPr>
          <w:rStyle w:val="Codevalue"/>
        </w:rPr>
        <w:t>column</w:t>
      </w:r>
      <w:r w:rsidRPr="00355C0B">
        <w:rPr>
          <w:rStyle w:val="Codevalue"/>
        </w:rPr>
        <w:t>"</w:t>
      </w:r>
      <w:r w:rsidRPr="00355C0B">
        <w:rPr>
          <w:rStyle w:val="Code"/>
        </w:rPr>
        <w:t xml:space="preserve"> </w:t>
      </w:r>
      <w:r w:rsidRPr="00355C0B">
        <w:rPr>
          <w:rStyle w:val="Codeattribute"/>
        </w:rPr>
        <w:t>n</w:t>
      </w:r>
      <w:r w:rsidRPr="00355C0B">
        <w:rPr>
          <w:rStyle w:val="Code"/>
        </w:rPr>
        <w:t>=</w:t>
      </w:r>
      <w:r w:rsidRPr="00355C0B">
        <w:rPr>
          <w:rStyle w:val="Codevalue"/>
        </w:rPr>
        <w:t>"b"</w:t>
      </w:r>
      <w:r w:rsidRPr="00355C0B">
        <w:rPr>
          <w:rStyle w:val="Code"/>
        </w:rPr>
        <w:t>/&gt;</w:t>
      </w:r>
      <w:r w:rsidRPr="00524598">
        <w:rPr>
          <w:rStyle w:val="Codetext"/>
        </w:rPr>
        <w:t>netrair amocayad anantaraphenilāmbhaḥ</w:t>
      </w:r>
      <w:r w:rsidRPr="00355C0B">
        <w:rPr>
          <w:rStyle w:val="Code"/>
        </w:rPr>
        <w:t>&lt;/l&gt;</w:t>
      </w:r>
      <w:r w:rsidRPr="00524598">
        <w:rPr>
          <w:rStyle w:val="Codetext"/>
        </w:rPr>
        <w:br/>
      </w:r>
      <w:r w:rsidRPr="00355C0B">
        <w:rPr>
          <w:rStyle w:val="Code"/>
        </w:rPr>
        <w:t>&lt;/lg&gt;</w:t>
      </w:r>
    </w:p>
    <w:p w14:paraId="4AD4BF18" w14:textId="38B16931" w:rsidR="00C02B8C" w:rsidRPr="00DD7CCF" w:rsidRDefault="0098269A">
      <w:pPr>
        <w:pStyle w:val="Cmsor1"/>
        <w:numPr>
          <w:ilvl w:val="0"/>
          <w:numId w:val="8"/>
        </w:numPr>
      </w:pPr>
      <w:r w:rsidRPr="00DD7CCF">
        <w:rPr>
          <w:rStyle w:val="Codetext"/>
        </w:rPr>
        <w:lastRenderedPageBreak/>
        <w:br/>
      </w:r>
      <w:bookmarkStart w:id="1007" w:name="_Toc182997215"/>
      <w:r w:rsidR="004D2E67" w:rsidRPr="00DD7CCF">
        <w:t xml:space="preserve">Language </w:t>
      </w:r>
      <w:bookmarkEnd w:id="1005"/>
      <w:r w:rsidR="006733B4">
        <w:t>tags</w:t>
      </w:r>
      <w:bookmarkEnd w:id="1007"/>
    </w:p>
    <w:p w14:paraId="52EFBEDD" w14:textId="4AA840A1" w:rsidR="0072673D" w:rsidRDefault="00324B69" w:rsidP="00DD7CCF">
      <w:pPr>
        <w:pStyle w:val="Lista"/>
      </w:pPr>
      <w:r>
        <w:t>@@@</w:t>
      </w:r>
      <w:r w:rsidR="0072673D">
        <w:t xml:space="preserve">the language codes list is now maintained at </w:t>
      </w:r>
      <w:hyperlink r:id="rId80" w:history="1">
        <w:r w:rsidR="0072673D" w:rsidRPr="00175995">
          <w:rPr>
            <w:rStyle w:val="Hiperhivatkozs"/>
          </w:rPr>
          <w:t>https://github.com/erc-dharma/project-documentation/blob/master/DHARMA_languages.tsv</w:t>
        </w:r>
      </w:hyperlink>
      <w:r w:rsidR="0072673D">
        <w:t>, replacing this appendix</w:t>
      </w:r>
    </w:p>
    <w:p w14:paraId="5EB3C765" w14:textId="0F4486B0" w:rsidR="00C02B8C" w:rsidRPr="00DD7CCF" w:rsidRDefault="00772317" w:rsidP="00DD7CCF">
      <w:pPr>
        <w:pStyle w:val="Lista"/>
      </w:pPr>
      <w:r>
        <w:t>one</w:t>
      </w:r>
      <w:r w:rsidR="004D2E67" w:rsidRPr="00DD7CCF">
        <w:t xml:space="preserve"> of the languages that concern us do</w:t>
      </w:r>
      <w:r>
        <w:t>es</w:t>
      </w:r>
      <w:r w:rsidR="004D2E67" w:rsidRPr="00DD7CCF">
        <w:t xml:space="preserve"> not yet have a language </w:t>
      </w:r>
      <w:r w:rsidR="00A23873">
        <w:t>tag</w:t>
      </w:r>
    </w:p>
    <w:p w14:paraId="31F55911" w14:textId="385776B0" w:rsidR="00C02B8C" w:rsidRPr="00DD7CCF" w:rsidRDefault="004D2E67" w:rsidP="00DD7CCF">
      <w:pPr>
        <w:pStyle w:val="Lista2"/>
      </w:pPr>
      <w:r w:rsidRPr="00DD7CCF">
        <w:t xml:space="preserve">for </w:t>
      </w:r>
      <w:r w:rsidR="00772317">
        <w:t xml:space="preserve">this </w:t>
      </w:r>
      <w:r w:rsidRPr="00DD7CCF">
        <w:t xml:space="preserve">we must use </w:t>
      </w:r>
      <w:r w:rsidR="00772317">
        <w:t xml:space="preserve">a </w:t>
      </w:r>
      <w:r w:rsidRPr="00DD7CCF">
        <w:t xml:space="preserve">provisional </w:t>
      </w:r>
      <w:r w:rsidR="00A23873">
        <w:t>tag</w:t>
      </w:r>
      <w:r w:rsidRPr="00DD7CCF">
        <w:t xml:space="preserve"> </w:t>
      </w:r>
      <w:r w:rsidRPr="00E24F87">
        <w:rPr>
          <w:noProof/>
        </w:rPr>
        <w:t>(</w:t>
      </w:r>
      <w:r w:rsidRPr="00DD7CCF">
        <w:t>starting with x)</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proofErr w:type="spellStart"/>
      <w:r w:rsidRPr="00DD7CCF">
        <w:t>sian</w:t>
      </w:r>
      <w:proofErr w:type="spellEnd"/>
      <w:r w:rsidRPr="00DD7CCF">
        <w:t>)/Indonesian.</w:t>
      </w:r>
    </w:p>
    <w:p w14:paraId="48B330B4" w14:textId="3D5D747C" w:rsidR="00C02B8C" w:rsidRPr="00DD7CCF" w:rsidRDefault="00177FFC" w:rsidP="00177FFC">
      <w:pPr>
        <w:pStyle w:val="Kpalrs"/>
      </w:pPr>
      <w:r>
        <w:t xml:space="preserve">Table </w:t>
      </w:r>
      <w:r w:rsidR="00542B66">
        <w:fldChar w:fldCharType="begin"/>
      </w:r>
      <w:r w:rsidR="00542B66">
        <w:instrText xml:space="preserve"> SEQ Table \* ARABIC </w:instrText>
      </w:r>
      <w:r w:rsidR="00542B66">
        <w:fldChar w:fldCharType="separate"/>
      </w:r>
      <w:r w:rsidR="00110B53">
        <w:rPr>
          <w:noProof/>
        </w:rPr>
        <w:t>9</w:t>
      </w:r>
      <w:r w:rsidR="00542B66">
        <w:rPr>
          <w:noProof/>
        </w:rPr>
        <w:fldChar w:fldCharType="end"/>
      </w:r>
      <w:r>
        <w:t xml:space="preserve">. ISO </w:t>
      </w:r>
      <w:r w:rsidRPr="00DD7CCF">
        <w:t>639-3</w:t>
      </w:r>
      <w:r>
        <w:t xml:space="preserve"> language </w:t>
      </w:r>
      <w:r w:rsidR="00A23873">
        <w:t>tags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772317" w:rsidRPr="00DD7CCF" w14:paraId="2DB2766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DEC499" w14:textId="32D35B1C" w:rsidR="00772317" w:rsidRPr="000F7351" w:rsidRDefault="00772317" w:rsidP="00F14096">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8F7AD" w14:textId="5B328BD3" w:rsidR="00772317" w:rsidRPr="000F7351" w:rsidRDefault="00772317" w:rsidP="00F14096">
            <w:pPr>
              <w:pStyle w:val="Tabletext"/>
              <w:rPr>
                <w:noProof/>
              </w:rPr>
            </w:pPr>
            <w:r>
              <w:rPr>
                <w:noProof/>
              </w:rPr>
              <w:t>ara</w:t>
            </w:r>
          </w:p>
        </w:tc>
      </w:tr>
      <w:tr w:rsidR="00FB11E9" w:rsidRPr="00DD7CCF" w14:paraId="0A44E3E3"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1F6A7C" w14:textId="3E09BE30" w:rsidR="00FB11E9" w:rsidRDefault="00FB11E9" w:rsidP="00FB11E9">
            <w:pPr>
              <w:pStyle w:val="Tabletext"/>
            </w:pPr>
            <w:r>
              <w:t>Balinese,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144DFA7" w14:textId="342503F7" w:rsidR="00FB11E9" w:rsidRDefault="00FB11E9" w:rsidP="00FB11E9">
            <w:pPr>
              <w:pStyle w:val="Tabletext"/>
              <w:rPr>
                <w:noProof/>
              </w:rPr>
            </w:pPr>
            <w:r>
              <w:rPr>
                <w:noProof/>
              </w:rPr>
              <w:t>ban</w:t>
            </w:r>
          </w:p>
        </w:tc>
      </w:tr>
      <w:tr w:rsidR="00FB11E9" w:rsidRPr="00DD7CCF" w14:paraId="4A2AAA3E"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C3CAB8" w14:textId="0B15EB35" w:rsidR="00FB11E9" w:rsidRPr="000F7351" w:rsidRDefault="00FB11E9" w:rsidP="00FB11E9">
            <w:pPr>
              <w:pStyle w:val="Tabletext"/>
            </w:pPr>
            <w:r>
              <w:t>Balinese, old</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F44B6EE" w14:textId="73F6CD36" w:rsidR="00FB11E9" w:rsidRPr="000F7351" w:rsidRDefault="00FB11E9" w:rsidP="00FB11E9">
            <w:pPr>
              <w:pStyle w:val="Tabletext"/>
              <w:rPr>
                <w:noProof/>
              </w:rPr>
            </w:pPr>
            <w:r>
              <w:rPr>
                <w:noProof/>
              </w:rPr>
              <w:t>x-oldbalinese</w:t>
            </w:r>
          </w:p>
        </w:tc>
      </w:tr>
      <w:tr w:rsidR="00FB11E9" w:rsidRPr="00DD7CCF" w14:paraId="46C300F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D2F07B" w14:textId="214A56C0" w:rsidR="00FB11E9" w:rsidRPr="000F7351" w:rsidRDefault="00FB11E9" w:rsidP="00FB11E9">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3607707" w14:textId="5B994821" w:rsidR="00FB11E9" w:rsidRPr="000F7351" w:rsidRDefault="00FB11E9" w:rsidP="00FB11E9">
            <w:pPr>
              <w:pStyle w:val="Tabletext"/>
              <w:rPr>
                <w:noProof/>
              </w:rPr>
            </w:pPr>
            <w:r>
              <w:rPr>
                <w:noProof/>
              </w:rPr>
              <w:t>btk</w:t>
            </w:r>
          </w:p>
        </w:tc>
      </w:tr>
      <w:tr w:rsidR="00FB11E9"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FB11E9" w:rsidRPr="00F14096" w:rsidRDefault="00FB11E9" w:rsidP="00FB11E9">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FB11E9" w:rsidRPr="000F7351" w:rsidRDefault="00FB11E9" w:rsidP="00FB11E9">
            <w:pPr>
              <w:pStyle w:val="Tabletext"/>
              <w:rPr>
                <w:noProof/>
              </w:rPr>
            </w:pPr>
            <w:r w:rsidRPr="000F7351">
              <w:rPr>
                <w:noProof/>
              </w:rPr>
              <w:t>mya</w:t>
            </w:r>
          </w:p>
        </w:tc>
      </w:tr>
      <w:tr w:rsidR="00FB11E9"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FB11E9" w:rsidRPr="000F7351" w:rsidRDefault="00FB11E9" w:rsidP="00FB11E9">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FB11E9" w:rsidRPr="000F7351" w:rsidRDefault="00FB11E9" w:rsidP="00FB11E9">
            <w:pPr>
              <w:pStyle w:val="Tabletext"/>
              <w:rPr>
                <w:noProof/>
              </w:rPr>
            </w:pPr>
            <w:r w:rsidRPr="000F7351">
              <w:rPr>
                <w:noProof/>
              </w:rPr>
              <w:t>obr</w:t>
            </w:r>
          </w:p>
        </w:tc>
      </w:tr>
      <w:tr w:rsidR="00FB11E9" w:rsidRPr="00DD7CCF" w14:paraId="1F4FC54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2F4547" w14:textId="3F3B25C0" w:rsidR="00FB11E9" w:rsidRPr="000F7351" w:rsidRDefault="00FB11E9" w:rsidP="00FB11E9">
            <w:pPr>
              <w:pStyle w:val="Tabletext"/>
            </w:pPr>
            <w:r w:rsidRPr="000F7351">
              <w:t xml:space="preserve">Cham, modern </w:t>
            </w:r>
            <w:r w:rsidRPr="00E24F87">
              <w:rPr>
                <w:noProof/>
              </w:rPr>
              <w:t>(</w:t>
            </w:r>
            <w:r w:rsidRPr="000F7351">
              <w:t xml:space="preserve">of </w:t>
            </w:r>
            <w:r>
              <w:t>Cambodia</w:t>
            </w:r>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818172" w14:textId="78EE7629" w:rsidR="00FB11E9" w:rsidRPr="000F7351" w:rsidRDefault="00FB11E9" w:rsidP="00FB11E9">
            <w:pPr>
              <w:pStyle w:val="Tabletext"/>
              <w:rPr>
                <w:noProof/>
              </w:rPr>
            </w:pPr>
            <w:r>
              <w:rPr>
                <w:noProof/>
              </w:rPr>
              <w:t>cja</w:t>
            </w:r>
          </w:p>
        </w:tc>
      </w:tr>
      <w:tr w:rsidR="00FB11E9"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FB11E9" w:rsidRPr="000F7351" w:rsidRDefault="00FB11E9" w:rsidP="00FB11E9">
            <w:pPr>
              <w:pStyle w:val="Tabletext"/>
            </w:pPr>
            <w:r w:rsidRPr="000F7351">
              <w:t xml:space="preserve">Cham, modern </w:t>
            </w:r>
            <w:r w:rsidRPr="00E24F87">
              <w:rPr>
                <w:noProof/>
              </w:rPr>
              <w:t>(</w:t>
            </w:r>
            <w:r w:rsidRPr="000F7351">
              <w:t xml:space="preserve">of </w:t>
            </w:r>
            <w:proofErr w:type="spellStart"/>
            <w:r w:rsidRPr="000F7351">
              <w:t>Phanrang</w:t>
            </w:r>
            <w:proofErr w:type="spellEnd"/>
            <w:r w:rsidRPr="000F7351">
              <w: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FB11E9" w:rsidRPr="000F7351" w:rsidRDefault="00FB11E9" w:rsidP="00FB11E9">
            <w:pPr>
              <w:pStyle w:val="Tabletext"/>
              <w:rPr>
                <w:noProof/>
              </w:rPr>
            </w:pPr>
            <w:r w:rsidRPr="000F7351">
              <w:rPr>
                <w:noProof/>
              </w:rPr>
              <w:t>cjm</w:t>
            </w:r>
          </w:p>
        </w:tc>
      </w:tr>
      <w:tr w:rsidR="00FB11E9"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69020617" w:rsidR="00FB11E9" w:rsidRPr="000F7351" w:rsidRDefault="00FB11E9" w:rsidP="00FB11E9">
            <w:pPr>
              <w:pStyle w:val="Tabletext"/>
            </w:pPr>
            <w:r w:rsidRPr="000F7351">
              <w:t xml:space="preserve">Cham, old </w:t>
            </w:r>
            <w:r w:rsidRPr="00E24F87">
              <w:rPr>
                <w:noProof/>
              </w:rPr>
              <w:t>(</w:t>
            </w:r>
            <w:r>
              <w:t>also</w:t>
            </w:r>
            <w:r w:rsidRPr="000F7351">
              <w:t xml:space="preserve"> known as “</w:t>
            </w:r>
            <w:r>
              <w:t xml:space="preserve">Old </w:t>
            </w:r>
            <w:r w:rsidRPr="000F7351">
              <w:t>Cam”)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56C80194" w:rsidR="00FB11E9" w:rsidRPr="000F7351" w:rsidRDefault="00FB11E9" w:rsidP="00FB11E9">
            <w:pPr>
              <w:pStyle w:val="Tabletext"/>
              <w:rPr>
                <w:noProof/>
              </w:rPr>
            </w:pPr>
            <w:r>
              <w:rPr>
                <w:noProof/>
              </w:rPr>
              <w:t>ocm</w:t>
            </w:r>
          </w:p>
        </w:tc>
      </w:tr>
      <w:tr w:rsidR="00FB11E9"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FB11E9" w:rsidRPr="000F7351" w:rsidRDefault="00FB11E9" w:rsidP="00FB11E9">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0432BDF3" w:rsidR="00FB11E9" w:rsidRPr="000F7351" w:rsidRDefault="00FB11E9" w:rsidP="00FB11E9">
            <w:pPr>
              <w:pStyle w:val="Tabletext"/>
              <w:rPr>
                <w:noProof/>
              </w:rPr>
            </w:pPr>
            <w:r w:rsidRPr="000F7351">
              <w:rPr>
                <w:noProof/>
              </w:rPr>
              <w:t>n</w:t>
            </w:r>
            <w:r w:rsidR="00C677AE">
              <w:rPr>
                <w:noProof/>
              </w:rPr>
              <w:t>ld</w:t>
            </w:r>
          </w:p>
        </w:tc>
      </w:tr>
      <w:tr w:rsidR="00FB11E9"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FB11E9" w:rsidRPr="000F7351" w:rsidRDefault="00FB11E9" w:rsidP="00FB11E9">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FB11E9" w:rsidRPr="000F7351" w:rsidRDefault="00FB11E9" w:rsidP="00FB11E9">
            <w:pPr>
              <w:pStyle w:val="Tabletext"/>
              <w:rPr>
                <w:noProof/>
              </w:rPr>
            </w:pPr>
            <w:r w:rsidRPr="000F7351">
              <w:rPr>
                <w:noProof/>
              </w:rPr>
              <w:t>eng</w:t>
            </w:r>
          </w:p>
        </w:tc>
      </w:tr>
      <w:tr w:rsidR="00FB11E9"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FB11E9" w:rsidRPr="000F7351" w:rsidRDefault="00FB11E9" w:rsidP="00FB11E9">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FB11E9" w:rsidRPr="000F7351" w:rsidRDefault="00FB11E9" w:rsidP="00FB11E9">
            <w:pPr>
              <w:pStyle w:val="Tabletext"/>
              <w:rPr>
                <w:noProof/>
              </w:rPr>
            </w:pPr>
            <w:r w:rsidRPr="000F7351">
              <w:rPr>
                <w:noProof/>
              </w:rPr>
              <w:t>fra</w:t>
            </w:r>
          </w:p>
        </w:tc>
      </w:tr>
      <w:tr w:rsidR="00FB11E9" w:rsidRPr="00DD7CCF" w14:paraId="6024216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565B0D" w14:textId="4EA0E2F7" w:rsidR="00FB11E9" w:rsidRPr="000F7351" w:rsidRDefault="00FB11E9" w:rsidP="00FB11E9">
            <w:pPr>
              <w:pStyle w:val="Tabletext"/>
            </w:pPr>
            <w:r>
              <w:t>German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EFAF48" w14:textId="3C2B1489" w:rsidR="00FB11E9" w:rsidRPr="000F7351" w:rsidRDefault="00FB11E9" w:rsidP="00FB11E9">
            <w:pPr>
              <w:pStyle w:val="Tabletext"/>
              <w:rPr>
                <w:noProof/>
              </w:rPr>
            </w:pPr>
            <w:r>
              <w:rPr>
                <w:noProof/>
              </w:rPr>
              <w:t>deu</w:t>
            </w:r>
          </w:p>
        </w:tc>
      </w:tr>
      <w:tr w:rsidR="00FB11E9"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FB11E9" w:rsidRPr="000F7351" w:rsidRDefault="00FB11E9" w:rsidP="00FB11E9">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FB11E9" w:rsidRPr="000F7351" w:rsidRDefault="00FB11E9" w:rsidP="00FB11E9">
            <w:pPr>
              <w:pStyle w:val="Tabletext"/>
              <w:rPr>
                <w:noProof/>
              </w:rPr>
            </w:pPr>
            <w:r w:rsidRPr="000F7351">
              <w:rPr>
                <w:noProof/>
              </w:rPr>
              <w:t>ind</w:t>
            </w:r>
          </w:p>
        </w:tc>
      </w:tr>
      <w:tr w:rsidR="00FB11E9"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FB11E9" w:rsidRPr="000F7351" w:rsidRDefault="00FB11E9" w:rsidP="00FB11E9">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FB11E9" w:rsidRPr="000F7351" w:rsidRDefault="00FB11E9" w:rsidP="00FB11E9">
            <w:pPr>
              <w:pStyle w:val="Tabletext"/>
              <w:rPr>
                <w:noProof/>
              </w:rPr>
            </w:pPr>
            <w:r w:rsidRPr="000F7351">
              <w:rPr>
                <w:noProof/>
              </w:rPr>
              <w:t>jpn</w:t>
            </w:r>
          </w:p>
        </w:tc>
      </w:tr>
      <w:tr w:rsidR="00FB11E9"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FB11E9" w:rsidRPr="000F7351" w:rsidRDefault="00FB11E9" w:rsidP="00FB11E9">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FB11E9" w:rsidRPr="000F7351" w:rsidRDefault="00FB11E9" w:rsidP="00FB11E9">
            <w:pPr>
              <w:pStyle w:val="Tabletext"/>
              <w:rPr>
                <w:noProof/>
              </w:rPr>
            </w:pPr>
            <w:r w:rsidRPr="000F7351">
              <w:rPr>
                <w:noProof/>
              </w:rPr>
              <w:t>jav</w:t>
            </w:r>
          </w:p>
        </w:tc>
      </w:tr>
      <w:tr w:rsidR="00FB11E9"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FB11E9" w:rsidRPr="000F7351" w:rsidRDefault="00FB11E9" w:rsidP="00FB11E9">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FB11E9" w:rsidRPr="000F7351" w:rsidRDefault="00FB11E9" w:rsidP="00FB11E9">
            <w:pPr>
              <w:pStyle w:val="Tabletext"/>
              <w:rPr>
                <w:noProof/>
              </w:rPr>
            </w:pPr>
            <w:r w:rsidRPr="000F7351">
              <w:rPr>
                <w:noProof/>
              </w:rPr>
              <w:t>kaw</w:t>
            </w:r>
          </w:p>
        </w:tc>
      </w:tr>
      <w:tr w:rsidR="00FB11E9"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FCFE818" w:rsidR="00FB11E9" w:rsidRPr="000F7351" w:rsidRDefault="00FB11E9" w:rsidP="00FB11E9">
            <w:pPr>
              <w:pStyle w:val="Tabletext"/>
            </w:pPr>
            <w:r w:rsidRPr="000F7351">
              <w:t>Kannada</w:t>
            </w:r>
            <w:r>
              <w:t>,</w:t>
            </w:r>
            <w:r w:rsidRPr="000F7351">
              <w:t xml:space="preserve"> </w:t>
            </w:r>
            <w:r>
              <w:t xml:space="preserve">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FB11E9" w:rsidRPr="000F7351" w:rsidRDefault="00FB11E9" w:rsidP="00FB11E9">
            <w:pPr>
              <w:pStyle w:val="Tabletext"/>
              <w:rPr>
                <w:noProof/>
              </w:rPr>
            </w:pPr>
            <w:r w:rsidRPr="000F7351">
              <w:rPr>
                <w:noProof/>
              </w:rPr>
              <w:t>kan</w:t>
            </w:r>
          </w:p>
        </w:tc>
      </w:tr>
      <w:tr w:rsidR="00FB11E9" w:rsidRPr="00DD7CCF" w14:paraId="1A7844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9F093" w14:textId="4FB6BC7B" w:rsidR="00FB11E9" w:rsidRPr="000F7351" w:rsidRDefault="00FB11E9" w:rsidP="00FB11E9">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F143E" w14:textId="41460803" w:rsidR="00FB11E9" w:rsidRPr="000F7351" w:rsidRDefault="00FB11E9" w:rsidP="00FB11E9">
            <w:pPr>
              <w:pStyle w:val="Tabletext"/>
              <w:rPr>
                <w:noProof/>
              </w:rPr>
            </w:pPr>
            <w:r>
              <w:rPr>
                <w:noProof/>
              </w:rPr>
              <w:t>xhm</w:t>
            </w:r>
          </w:p>
        </w:tc>
      </w:tr>
      <w:tr w:rsidR="00FB11E9"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FB11E9" w:rsidRPr="000F7351" w:rsidRDefault="00FB11E9" w:rsidP="00FB11E9">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FB11E9" w:rsidRPr="000F7351" w:rsidRDefault="00FB11E9" w:rsidP="00FB11E9">
            <w:pPr>
              <w:pStyle w:val="Tabletext"/>
              <w:rPr>
                <w:noProof/>
              </w:rPr>
            </w:pPr>
            <w:r w:rsidRPr="000F7351">
              <w:rPr>
                <w:noProof/>
              </w:rPr>
              <w:t>khm</w:t>
            </w:r>
          </w:p>
        </w:tc>
      </w:tr>
      <w:tr w:rsidR="00FB11E9"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FB11E9" w:rsidRPr="000F7351" w:rsidRDefault="00FB11E9" w:rsidP="00FB11E9">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5557F24B" w:rsidR="00FB11E9" w:rsidRPr="000F7351" w:rsidRDefault="00FB11E9" w:rsidP="00FB11E9">
            <w:pPr>
              <w:pStyle w:val="Tabletext"/>
              <w:rPr>
                <w:noProof/>
              </w:rPr>
            </w:pPr>
            <w:r>
              <w:rPr>
                <w:noProof/>
              </w:rPr>
              <w:t>okz</w:t>
            </w:r>
          </w:p>
        </w:tc>
      </w:tr>
      <w:tr w:rsidR="00FB11E9"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FB11E9" w:rsidRPr="000F7351" w:rsidRDefault="00FB11E9" w:rsidP="00FB11E9">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FB11E9" w:rsidRPr="000F7351" w:rsidRDefault="00FB11E9" w:rsidP="00FB11E9">
            <w:pPr>
              <w:pStyle w:val="Tabletext"/>
              <w:rPr>
                <w:noProof/>
              </w:rPr>
            </w:pPr>
            <w:r w:rsidRPr="000F7351">
              <w:rPr>
                <w:noProof/>
              </w:rPr>
              <w:t>zlm</w:t>
            </w:r>
          </w:p>
        </w:tc>
      </w:tr>
      <w:tr w:rsidR="00FB11E9"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FB11E9" w:rsidRPr="000F7351" w:rsidRDefault="00FB11E9" w:rsidP="00FB11E9">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1F8E3933" w:rsidR="00FB11E9" w:rsidRPr="000F7351" w:rsidRDefault="00FB11E9" w:rsidP="00FB11E9">
            <w:pPr>
              <w:pStyle w:val="Tabletext"/>
              <w:rPr>
                <w:noProof/>
              </w:rPr>
            </w:pPr>
            <w:r>
              <w:rPr>
                <w:noProof/>
              </w:rPr>
              <w:t>omy</w:t>
            </w:r>
          </w:p>
        </w:tc>
      </w:tr>
      <w:tr w:rsidR="00FB11E9"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FB11E9" w:rsidRPr="000F7351" w:rsidRDefault="00FB11E9" w:rsidP="00FB11E9">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FB11E9" w:rsidRPr="000F7351" w:rsidRDefault="00FB11E9" w:rsidP="00FB11E9">
            <w:pPr>
              <w:pStyle w:val="Tabletext"/>
              <w:rPr>
                <w:noProof/>
              </w:rPr>
            </w:pPr>
            <w:r w:rsidRPr="000F7351">
              <w:rPr>
                <w:noProof/>
              </w:rPr>
              <w:t>omx</w:t>
            </w:r>
          </w:p>
        </w:tc>
      </w:tr>
      <w:tr w:rsidR="00FB11E9"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FB11E9" w:rsidRPr="000F7351" w:rsidRDefault="00FB11E9" w:rsidP="00FB11E9">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FB11E9" w:rsidRPr="000F7351" w:rsidRDefault="00FB11E9" w:rsidP="00FB11E9">
            <w:pPr>
              <w:pStyle w:val="Tabletext"/>
              <w:rPr>
                <w:noProof/>
              </w:rPr>
            </w:pPr>
            <w:r w:rsidRPr="000F7351">
              <w:rPr>
                <w:noProof/>
              </w:rPr>
              <w:t>pli</w:t>
            </w:r>
          </w:p>
        </w:tc>
      </w:tr>
      <w:tr w:rsidR="00FB11E9"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FB11E9" w:rsidRPr="000F7351" w:rsidRDefault="00FB11E9" w:rsidP="00FB11E9">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FB11E9" w:rsidRPr="000F7351" w:rsidRDefault="00FB11E9" w:rsidP="00FB11E9">
            <w:pPr>
              <w:pStyle w:val="Tabletext"/>
              <w:rPr>
                <w:noProof/>
              </w:rPr>
            </w:pPr>
            <w:r w:rsidRPr="000F7351">
              <w:rPr>
                <w:noProof/>
              </w:rPr>
              <w:t>pra</w:t>
            </w:r>
          </w:p>
        </w:tc>
      </w:tr>
      <w:tr w:rsidR="00FB11E9"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FB11E9" w:rsidRPr="000F7351" w:rsidRDefault="00FB11E9" w:rsidP="00FB11E9">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FB11E9" w:rsidRPr="000F7351" w:rsidRDefault="00FB11E9" w:rsidP="00FB11E9">
            <w:pPr>
              <w:pStyle w:val="Tabletext"/>
              <w:rPr>
                <w:noProof/>
              </w:rPr>
            </w:pPr>
            <w:r w:rsidRPr="000F7351">
              <w:rPr>
                <w:noProof/>
              </w:rPr>
              <w:t>pyx</w:t>
            </w:r>
          </w:p>
        </w:tc>
      </w:tr>
      <w:tr w:rsidR="00FB11E9"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FB11E9" w:rsidRPr="000F7351" w:rsidRDefault="00FB11E9" w:rsidP="00FB11E9">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FB11E9" w:rsidRPr="000F7351" w:rsidRDefault="00FB11E9" w:rsidP="00FB11E9">
            <w:pPr>
              <w:pStyle w:val="Tabletext"/>
              <w:rPr>
                <w:noProof/>
              </w:rPr>
            </w:pPr>
            <w:r w:rsidRPr="000F7351">
              <w:rPr>
                <w:noProof/>
              </w:rPr>
              <w:t>san</w:t>
            </w:r>
          </w:p>
        </w:tc>
      </w:tr>
      <w:tr w:rsidR="00FB11E9" w:rsidRPr="00DD7CCF" w14:paraId="2277A94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B5EE2E" w14:textId="7BB02414" w:rsidR="00FB11E9" w:rsidRPr="000F7351" w:rsidRDefault="00FB11E9" w:rsidP="00FB11E9">
            <w:pPr>
              <w:pStyle w:val="Tabletext"/>
            </w:pPr>
            <w:r>
              <w:t>Sasak</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7F29E9" w14:textId="395809C2" w:rsidR="00FB11E9" w:rsidRPr="000F7351" w:rsidRDefault="00FB11E9" w:rsidP="00FB11E9">
            <w:pPr>
              <w:pStyle w:val="Tabletext"/>
              <w:rPr>
                <w:noProof/>
              </w:rPr>
            </w:pPr>
            <w:r>
              <w:rPr>
                <w:noProof/>
              </w:rPr>
              <w:t>sas</w:t>
            </w:r>
          </w:p>
        </w:tc>
      </w:tr>
      <w:tr w:rsidR="00FB11E9"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FB11E9" w:rsidRPr="000F7351" w:rsidRDefault="00FB11E9" w:rsidP="00FB11E9">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5D324353" w:rsidR="00FB11E9" w:rsidRPr="000F7351" w:rsidRDefault="00FB11E9" w:rsidP="00FB11E9">
            <w:pPr>
              <w:pStyle w:val="Tabletext"/>
              <w:rPr>
                <w:noProof/>
              </w:rPr>
            </w:pPr>
            <w:r>
              <w:rPr>
                <w:noProof/>
              </w:rPr>
              <w:t>osn</w:t>
            </w:r>
          </w:p>
        </w:tc>
      </w:tr>
      <w:tr w:rsidR="00FB11E9" w:rsidRPr="00DD7CCF" w14:paraId="58CD52F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6E9E67" w14:textId="19DC0A5E" w:rsidR="00FB11E9" w:rsidRPr="000F7351" w:rsidRDefault="00FB11E9" w:rsidP="00FB11E9">
            <w:pPr>
              <w:pStyle w:val="Tabletext"/>
            </w:pPr>
            <w:r>
              <w:lastRenderedPageBreak/>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BFA943" w14:textId="330CDF70" w:rsidR="00FB11E9" w:rsidRDefault="00FB11E9" w:rsidP="00FB11E9">
            <w:pPr>
              <w:pStyle w:val="Tabletext"/>
              <w:rPr>
                <w:noProof/>
              </w:rPr>
            </w:pPr>
            <w:r>
              <w:rPr>
                <w:noProof/>
              </w:rPr>
              <w:t>tgl</w:t>
            </w:r>
          </w:p>
        </w:tc>
      </w:tr>
      <w:tr w:rsidR="00FB11E9"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0C54D43F" w:rsidR="00FB11E9" w:rsidRPr="000F7351" w:rsidRDefault="00FB11E9" w:rsidP="00FB11E9">
            <w:pPr>
              <w:pStyle w:val="Tabletext"/>
            </w:pPr>
            <w:r w:rsidRPr="000F7351">
              <w:t>Tamil</w:t>
            </w:r>
            <w:r>
              <w:t>, old or</w:t>
            </w:r>
            <w:r w:rsidRPr="000F7351">
              <w:t xml:space="preserv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FB11E9" w:rsidRPr="000F7351" w:rsidRDefault="00FB11E9" w:rsidP="00FB11E9">
            <w:pPr>
              <w:pStyle w:val="Tabletext"/>
              <w:rPr>
                <w:noProof/>
              </w:rPr>
            </w:pPr>
            <w:r w:rsidRPr="000F7351">
              <w:rPr>
                <w:noProof/>
              </w:rPr>
              <w:t>tam</w:t>
            </w:r>
          </w:p>
        </w:tc>
      </w:tr>
      <w:tr w:rsidR="00FB11E9"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551422F" w:rsidR="00FB11E9" w:rsidRPr="000F7351" w:rsidRDefault="00FB11E9" w:rsidP="00FB11E9">
            <w:pPr>
              <w:pStyle w:val="Tabletext"/>
            </w:pPr>
            <w:r w:rsidRPr="000F7351">
              <w:t>Telugu</w:t>
            </w:r>
            <w:r>
              <w:t xml:space="preserve">, 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FB11E9" w:rsidRPr="000F7351" w:rsidRDefault="00FB11E9" w:rsidP="00FB11E9">
            <w:pPr>
              <w:pStyle w:val="Tabletext"/>
              <w:rPr>
                <w:noProof/>
              </w:rPr>
            </w:pPr>
            <w:r w:rsidRPr="000F7351">
              <w:rPr>
                <w:noProof/>
              </w:rPr>
              <w:t>tel</w:t>
            </w:r>
          </w:p>
        </w:tc>
      </w:tr>
      <w:tr w:rsidR="00C76203" w:rsidRPr="00DD7CCF" w14:paraId="04E2B81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26D43B2" w14:textId="7C26819A" w:rsidR="00C76203" w:rsidRPr="000F7351" w:rsidRDefault="00C76203" w:rsidP="00FB11E9">
            <w:pPr>
              <w:pStyle w:val="Tabletext"/>
            </w:pPr>
            <w:r>
              <w:t>Thai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CAD88F" w14:textId="456D8BD8" w:rsidR="00C76203" w:rsidRPr="000F7351" w:rsidRDefault="00C76203" w:rsidP="00FB11E9">
            <w:pPr>
              <w:pStyle w:val="Tabletext"/>
              <w:rPr>
                <w:noProof/>
              </w:rPr>
            </w:pPr>
            <w:r>
              <w:rPr>
                <w:noProof/>
              </w:rPr>
              <w:t>tha</w:t>
            </w:r>
          </w:p>
        </w:tc>
      </w:tr>
      <w:tr w:rsidR="00FB11E9"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FB11E9" w:rsidRPr="000F7351" w:rsidRDefault="00FB11E9" w:rsidP="00FB11E9">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FB11E9" w:rsidRPr="000F7351" w:rsidRDefault="00FB11E9" w:rsidP="00FB11E9">
            <w:pPr>
              <w:pStyle w:val="Tabletext"/>
              <w:rPr>
                <w:noProof/>
              </w:rPr>
            </w:pPr>
            <w:r w:rsidRPr="000F7351">
              <w:rPr>
                <w:noProof/>
              </w:rPr>
              <w:t>vie</w:t>
            </w:r>
          </w:p>
        </w:tc>
      </w:tr>
    </w:tbl>
    <w:p w14:paraId="430094EB" w14:textId="6EB8A92E" w:rsidR="00C02B8C" w:rsidRPr="00DD7CCF" w:rsidRDefault="004D2E67">
      <w:pPr>
        <w:pStyle w:val="Cmsor1"/>
        <w:numPr>
          <w:ilvl w:val="0"/>
          <w:numId w:val="8"/>
        </w:numPr>
      </w:pPr>
      <w:bookmarkStart w:id="1008" w:name="_jalh6cgsei8" w:colFirst="0" w:colLast="0"/>
      <w:bookmarkStart w:id="1009" w:name="_Ref43990834"/>
      <w:bookmarkStart w:id="1010" w:name="_Toc182997216"/>
      <w:bookmarkEnd w:id="1008"/>
      <w:r w:rsidRPr="00DD7CCF">
        <w:lastRenderedPageBreak/>
        <w:t xml:space="preserve">Titling </w:t>
      </w:r>
      <w:r w:rsidR="006733B4" w:rsidRPr="00DD7CCF">
        <w:t>conventions</w:t>
      </w:r>
      <w:bookmarkEnd w:id="1009"/>
      <w:bookmarkEnd w:id="1010"/>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35EC072" w:rsidR="00C02B8C" w:rsidRPr="00DD7CCF" w:rsidRDefault="004D2E67" w:rsidP="00DD7CCF">
      <w:pPr>
        <w:pStyle w:val="Lista2"/>
      </w:pPr>
      <w:r w:rsidRPr="00DD7CCF">
        <w:t>in cases where established names in a corpus follow significantly varying models, so that the need for some harmoni</w:t>
      </w:r>
      <w:r w:rsidR="00C677AE">
        <w:t>s</w:t>
      </w:r>
      <w:r w:rsidRPr="00DD7CCF">
        <w:t>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pPr>
        <w:numPr>
          <w:ilvl w:val="0"/>
          <w:numId w:val="5"/>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pPr>
        <w:numPr>
          <w:ilvl w:val="1"/>
          <w:numId w:val="6"/>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w:t>
      </w:r>
      <w:proofErr w:type="spellStart"/>
      <w:r w:rsidRPr="00DD7CCF">
        <w:t>Sobhamerta</w:t>
      </w:r>
      <w:proofErr w:type="spellEnd"/>
      <w:r w:rsidRPr="00DD7CCF">
        <w:t xml:space="preserve"> for </w:t>
      </w:r>
      <w:r w:rsidRPr="005D2B22">
        <w:rPr>
          <w:rStyle w:val="Foreign"/>
        </w:rPr>
        <w:t>śobhāmr̥ta</w:t>
      </w:r>
      <w:r w:rsidRPr="00DD7CCF">
        <w:t xml:space="preserve">), and for further guidance, see </w:t>
      </w:r>
      <w:proofErr w:type="spellStart"/>
      <w:r w:rsidRPr="00DD7CCF">
        <w:t>Damais</w:t>
      </w:r>
      <w:proofErr w:type="spellEnd"/>
      <w:r w:rsidRPr="00DD7CCF">
        <w:t xml:space="preserve"> 1952: 6-9</w:t>
      </w:r>
    </w:p>
    <w:p w14:paraId="40301E03" w14:textId="77777777" w:rsidR="00C02B8C" w:rsidRPr="00DD7CCF" w:rsidRDefault="004D2E67">
      <w:pPr>
        <w:numPr>
          <w:ilvl w:val="1"/>
          <w:numId w:val="6"/>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w:t>
      </w:r>
      <w:proofErr w:type="spellStart"/>
      <w:r w:rsidRPr="00DD7CCF">
        <w:t>Vedānteśvara</w:t>
      </w:r>
      <w:proofErr w:type="spellEnd"/>
      <w:r w:rsidRPr="00DD7CCF">
        <w:t xml:space="preserve"> temple pillars”, etc.</w:t>
      </w:r>
    </w:p>
    <w:p w14:paraId="3762B8D0" w14:textId="77777777" w:rsidR="00C02B8C" w:rsidRPr="00DD7CCF" w:rsidRDefault="004D2E67">
      <w:pPr>
        <w:numPr>
          <w:ilvl w:val="1"/>
          <w:numId w:val="6"/>
        </w:numPr>
        <w:ind w:left="567" w:hanging="283"/>
      </w:pPr>
      <w:r w:rsidRPr="00DD7CCF">
        <w:t xml:space="preserve">based on custody: a reference to the place or institution where the support is currently kept. E.g. BBRAS plates of </w:t>
      </w:r>
      <w:proofErr w:type="spellStart"/>
      <w:r w:rsidRPr="00DD7CCF">
        <w:t>Dhruvasena</w:t>
      </w:r>
      <w:proofErr w:type="spellEnd"/>
      <w:r w:rsidRPr="00DD7CCF">
        <w:t xml:space="preserve">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pPr>
        <w:numPr>
          <w:ilvl w:val="0"/>
          <w:numId w:val="5"/>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w:t>
      </w:r>
      <w:proofErr w:type="spellStart"/>
      <w:r w:rsidRPr="00DD7CCF">
        <w:t>Raktamālā</w:t>
      </w:r>
      <w:proofErr w:type="spellEnd"/>
      <w:r w:rsidRPr="00DD7CCF">
        <w:t xml:space="preserve">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pPr>
        <w:numPr>
          <w:ilvl w:val="0"/>
          <w:numId w:val="5"/>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pPr>
        <w:numPr>
          <w:ilvl w:val="0"/>
          <w:numId w:val="5"/>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proofErr w:type="spellStart"/>
      <w:r w:rsidRPr="00DD7CCF">
        <w:t>Raktamālā</w:t>
      </w:r>
      <w:proofErr w:type="spellEnd"/>
      <w:r w:rsidRPr="00DD7CCF">
        <w:t xml:space="preserve"> grant of the time of </w:t>
      </w:r>
      <w:proofErr w:type="spellStart"/>
      <w:r w:rsidRPr="00DD7CCF">
        <w:t>Budhagupta</w:t>
      </w:r>
      <w:proofErr w:type="spellEnd"/>
      <w:r w:rsidRPr="00DD7CCF">
        <w:t xml:space="preserve">, year 159 </w:t>
      </w:r>
      <w:r w:rsidRPr="00E24F87">
        <w:rPr>
          <w:noProof/>
        </w:rPr>
        <w:t>(</w:t>
      </w:r>
      <w:r w:rsidRPr="00DD7CCF">
        <w:t>internal place, type, reigning ruler, date)</w:t>
      </w:r>
    </w:p>
    <w:p w14:paraId="4626D43E" w14:textId="77777777" w:rsidR="00C02B8C" w:rsidRPr="00DD7CCF" w:rsidRDefault="004D2E67" w:rsidP="00DD7CCF">
      <w:pPr>
        <w:pStyle w:val="Lista2"/>
      </w:pPr>
      <w:proofErr w:type="spellStart"/>
      <w:r w:rsidRPr="00DD7CCF">
        <w:t>Vallam</w:t>
      </w:r>
      <w:proofErr w:type="spellEnd"/>
      <w:r w:rsidRPr="00DD7CCF">
        <w:t xml:space="preserve">, </w:t>
      </w:r>
      <w:proofErr w:type="spellStart"/>
      <w:r w:rsidRPr="00DD7CCF">
        <w:t>Vedānteśvara</w:t>
      </w:r>
      <w:proofErr w:type="spellEnd"/>
      <w:r w:rsidRPr="00DD7CCF">
        <w:t xml:space="preserve"> temple pillars, foundation by </w:t>
      </w:r>
      <w:proofErr w:type="spellStart"/>
      <w:r w:rsidRPr="00DD7CCF">
        <w:t>Kantacēṉaṉ</w:t>
      </w:r>
      <w:proofErr w:type="spellEnd"/>
      <w:r w:rsidRPr="00DD7CCF">
        <w:t xml:space="preserve"> of the time of </w:t>
      </w:r>
      <w:proofErr w:type="spellStart"/>
      <w:r w:rsidRPr="00DD7CCF">
        <w:t>Mahendravarman</w:t>
      </w:r>
      <w:proofErr w:type="spellEnd"/>
      <w:r w:rsidRPr="00DD7CCF">
        <w:t xml:space="preserve">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Sundaravaradaperumāḷ</w:t>
      </w:r>
      <w:proofErr w:type="spellEnd"/>
      <w:r w:rsidRPr="00DD7CCF">
        <w:t xml:space="preserve">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proofErr w:type="spellStart"/>
      <w:r w:rsidRPr="00DD7CCF">
        <w:t>Uttiramērūr</w:t>
      </w:r>
      <w:proofErr w:type="spellEnd"/>
      <w:r w:rsidRPr="00DD7CCF">
        <w:t xml:space="preserve">, </w:t>
      </w:r>
      <w:proofErr w:type="spellStart"/>
      <w:r w:rsidRPr="00DD7CCF">
        <w:t>Vaikuṇṭhaperumāḷ</w:t>
      </w:r>
      <w:proofErr w:type="spellEnd"/>
      <w:r w:rsidRPr="00DD7CCF">
        <w:t xml:space="preserve"> temple, larger platform, southern base, inscription of the time of </w:t>
      </w:r>
      <w:proofErr w:type="spellStart"/>
      <w:r w:rsidRPr="00DD7CCF">
        <w:t>Dantivarman</w:t>
      </w:r>
      <w:proofErr w:type="spellEnd"/>
      <w:r w:rsidRPr="00DD7CCF">
        <w:t xml:space="preserve">,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proofErr w:type="spellStart"/>
      <w:r w:rsidRPr="00DD7CCF">
        <w:t>Gunung</w:t>
      </w:r>
      <w:proofErr w:type="spellEnd"/>
      <w:r w:rsidRPr="00DD7CCF">
        <w:t xml:space="preserve"> </w:t>
      </w:r>
      <w:proofErr w:type="spellStart"/>
      <w:r w:rsidRPr="00DD7CCF">
        <w:t>Wukir</w:t>
      </w:r>
      <w:proofErr w:type="spellEnd"/>
      <w:r w:rsidRPr="00DD7CCF">
        <w:t xml:space="preserve"> stele of </w:t>
      </w:r>
      <w:proofErr w:type="spellStart"/>
      <w:r w:rsidRPr="00DD7CCF">
        <w:t>Sañjaya</w:t>
      </w:r>
      <w:proofErr w:type="spellEnd"/>
    </w:p>
    <w:p w14:paraId="227FD9EF" w14:textId="77777777" w:rsidR="00C02B8C" w:rsidRPr="00DD7CCF" w:rsidRDefault="004D2E67" w:rsidP="00DD7CCF">
      <w:pPr>
        <w:pStyle w:val="Lista2"/>
      </w:pPr>
      <w:proofErr w:type="spellStart"/>
      <w:r w:rsidRPr="00DD7CCF">
        <w:t>Hampran</w:t>
      </w:r>
      <w:proofErr w:type="spellEnd"/>
      <w:r w:rsidRPr="00DD7CCF">
        <w:t xml:space="preserve"> dedication of </w:t>
      </w:r>
      <w:proofErr w:type="spellStart"/>
      <w:r w:rsidRPr="00DD7CCF">
        <w:t>Bhānu</w:t>
      </w:r>
      <w:proofErr w:type="spellEnd"/>
    </w:p>
    <w:p w14:paraId="1DD87420" w14:textId="3296C8AC" w:rsidR="00C02B8C" w:rsidRPr="008608D1" w:rsidRDefault="004D2E67">
      <w:pPr>
        <w:pStyle w:val="Cmsor1"/>
        <w:numPr>
          <w:ilvl w:val="0"/>
          <w:numId w:val="8"/>
        </w:numPr>
      </w:pPr>
      <w:bookmarkStart w:id="1011" w:name="_fkfiw4gv3nvf" w:colFirst="0" w:colLast="0"/>
      <w:bookmarkStart w:id="1012" w:name="_Ref43988536"/>
      <w:bookmarkStart w:id="1013" w:name="_Toc182997217"/>
      <w:bookmarkEnd w:id="1011"/>
      <w:r w:rsidRPr="008608D1">
        <w:lastRenderedPageBreak/>
        <w:t xml:space="preserve">Normalisation </w:t>
      </w:r>
      <w:bookmarkEnd w:id="1012"/>
      <w:r w:rsidR="006733B4">
        <w:t>suggestions</w:t>
      </w:r>
      <w:bookmarkEnd w:id="1013"/>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555FC943"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110B53">
        <w:t>6.1.4</w:t>
      </w:r>
      <w:r w:rsidR="009A6168" w:rsidRPr="00DD7CCF">
        <w:fldChar w:fldCharType="end"/>
      </w:r>
      <w:r w:rsidRPr="00DD7CCF">
        <w:t xml:space="preserve"> overrule the suggestions listed below</w:t>
      </w:r>
    </w:p>
    <w:p w14:paraId="56F05FA9" w14:textId="518788E8" w:rsidR="00177FFC" w:rsidRPr="00DD7CCF" w:rsidRDefault="00177FFC" w:rsidP="00177FFC">
      <w:pPr>
        <w:pStyle w:val="Kpalrs"/>
      </w:pPr>
      <w:r>
        <w:t xml:space="preserve">Table </w:t>
      </w:r>
      <w:r w:rsidR="00542B66">
        <w:fldChar w:fldCharType="begin"/>
      </w:r>
      <w:r w:rsidR="00542B66">
        <w:instrText xml:space="preserve"> SEQ Table \* ARABIC </w:instrText>
      </w:r>
      <w:r w:rsidR="00542B66">
        <w:fldChar w:fldCharType="separate"/>
      </w:r>
      <w:r w:rsidR="00110B53">
        <w:rPr>
          <w:noProof/>
        </w:rPr>
        <w:t>10</w:t>
      </w:r>
      <w:r w:rsidR="00542B66">
        <w:rPr>
          <w:noProof/>
        </w:rPr>
        <w:fldChar w:fldCharType="end"/>
      </w:r>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6B5499">
              <w:rPr>
                <w:rStyle w:val="Lbjegyzet-hivatkozs"/>
              </w:rPr>
              <w:footnoteReference w:id="89"/>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 xml:space="preserve">expected </w:t>
            </w:r>
            <w:proofErr w:type="spellStart"/>
            <w:r w:rsidRPr="00DD7CCF">
              <w:t>nasal+stop</w:t>
            </w:r>
            <w:proofErr w:type="spellEnd"/>
            <w:r w:rsidRPr="00DD7CCF">
              <w:t xml:space="preserve">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6B5499">
              <w:rPr>
                <w:rStyle w:val="Lbjegyzet-hivatkozs"/>
              </w:rPr>
              <w:footnoteReference w:id="90"/>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6871CF17" w14:textId="76D21B1D" w:rsidR="00DA0006" w:rsidRDefault="00DA0006" w:rsidP="00DA0006">
      <w:pPr>
        <w:pStyle w:val="Cmsor1"/>
        <w:numPr>
          <w:ilvl w:val="0"/>
          <w:numId w:val="8"/>
        </w:numPr>
      </w:pPr>
      <w:bookmarkStart w:id="1014" w:name="_Toc182997218"/>
      <w:r>
        <w:lastRenderedPageBreak/>
        <w:t>Creating DHARMA editions from other editions</w:t>
      </w:r>
      <w:bookmarkEnd w:id="1014"/>
    </w:p>
    <w:p w14:paraId="0FA903CA" w14:textId="2A0D8CD6" w:rsidR="00DA0006" w:rsidRPr="00DA0006" w:rsidRDefault="00DA0006" w:rsidP="00DA0006">
      <w:r>
        <w:t>@if reintegrating a version of App. G from the GDOC (Assimilating previous corpora), then make that one section and add another section on working with just a printed edition, collecting the relevant instructions and pointing to them or pointing from the place of their discussion to here.</w:t>
      </w:r>
    </w:p>
    <w:p w14:paraId="52CD34C9" w14:textId="77777777" w:rsidR="00C02B8C" w:rsidRPr="00DD7CCF" w:rsidRDefault="00C02B8C" w:rsidP="00920D08"/>
    <w:p w14:paraId="256EF73C" w14:textId="77777777" w:rsidR="00C02B8C" w:rsidRPr="00DD7CCF" w:rsidRDefault="004D2E67" w:rsidP="00A15C19">
      <w:pPr>
        <w:pStyle w:val="Cmsor1"/>
        <w:numPr>
          <w:ilvl w:val="0"/>
          <w:numId w:val="0"/>
        </w:numPr>
      </w:pPr>
      <w:bookmarkStart w:id="1015" w:name="_td0xcb1s1fvx" w:colFirst="0" w:colLast="0"/>
      <w:bookmarkStart w:id="1016" w:name="_Toc182997219"/>
      <w:bookmarkEnd w:id="1015"/>
      <w:r w:rsidRPr="00DD7CCF">
        <w:lastRenderedPageBreak/>
        <w:t>References</w:t>
      </w:r>
      <w:bookmarkEnd w:id="1016"/>
    </w:p>
    <w:p w14:paraId="2D0F8813" w14:textId="77777777" w:rsidR="00C02B8C" w:rsidRPr="00DD7CCF" w:rsidRDefault="004D2E67" w:rsidP="006E2C5C">
      <w:pPr>
        <w:pStyle w:val="Irodalomjegyzk"/>
      </w:pPr>
      <w:r w:rsidRPr="00DD7CCF">
        <w:t xml:space="preserve">Apte, Vaman Shivaram. 1957. </w:t>
      </w:r>
      <w:r w:rsidRPr="00DD7CCF">
        <w:rPr>
          <w:rStyle w:val="Foreign"/>
        </w:rPr>
        <w:t>Revised and enlarged edition of Prin. V. S. Apte's The practical Sanskrit-English dictionary</w:t>
      </w:r>
      <w:r w:rsidRPr="00DD7CCF">
        <w:t>. Edited by P. K. Gode and C. G. Karve. Poona: Prasad Prakashan.</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4F62C511" w14:textId="3B3DBC31" w:rsidR="00D30A51" w:rsidRDefault="00D30A51" w:rsidP="006E2C5C">
      <w:pPr>
        <w:pStyle w:val="Irodalomjegyzk"/>
      </w:pPr>
      <w:r w:rsidRPr="00D30A51">
        <w:t>Balogh, Dániel, and Arlo Griffiths. 2020</w:t>
      </w:r>
      <w:r w:rsidR="00624516">
        <w:t>a</w:t>
      </w:r>
      <w:r w:rsidRPr="00D30A51">
        <w:t xml:space="preserve">. ‘DHARMA Transliteration Guide’. Project documentation. Paris; Berlin: Centre </w:t>
      </w:r>
      <w:proofErr w:type="spellStart"/>
      <w:r w:rsidRPr="00D30A51">
        <w:t>d’Études</w:t>
      </w:r>
      <w:proofErr w:type="spellEnd"/>
      <w:r w:rsidRPr="00D30A51">
        <w:t xml:space="preserve"> de </w:t>
      </w:r>
      <w:proofErr w:type="spellStart"/>
      <w:r w:rsidRPr="00D30A51">
        <w:t>l’Inde</w:t>
      </w:r>
      <w:proofErr w:type="spellEnd"/>
      <w:r w:rsidRPr="00D30A51">
        <w:t xml:space="preserve"> et de </w:t>
      </w:r>
      <w:proofErr w:type="spellStart"/>
      <w:r w:rsidRPr="00D30A51">
        <w:t>l’Asie</w:t>
      </w:r>
      <w:proofErr w:type="spellEnd"/>
      <w:r w:rsidRPr="00D30A51">
        <w:t xml:space="preserve"> du Sud; École française </w:t>
      </w:r>
      <w:proofErr w:type="spellStart"/>
      <w:r w:rsidRPr="00D30A51">
        <w:t>d’Extrême</w:t>
      </w:r>
      <w:proofErr w:type="spellEnd"/>
      <w:r w:rsidRPr="00D30A51">
        <w:t>-Orient; Humboldt-Universität.</w:t>
      </w:r>
    </w:p>
    <w:p w14:paraId="36022B6D" w14:textId="4A6980A3" w:rsidR="00624516" w:rsidRDefault="00624516" w:rsidP="006E2C5C">
      <w:pPr>
        <w:pStyle w:val="Irodalomjegyzk"/>
      </w:pPr>
      <w:r w:rsidRPr="00624516">
        <w:t>Balogh, Dániel, and Arlo Griffiths. 2020</w:t>
      </w:r>
      <w:r>
        <w:t>b</w:t>
      </w:r>
      <w:r w:rsidRPr="00624516">
        <w:t xml:space="preserve">. ‘DHARMA Encoding Guide for Diplomatic Editions’. Project documentation version 1. Paris, Berlin: Centre </w:t>
      </w:r>
      <w:proofErr w:type="spellStart"/>
      <w:r w:rsidRPr="00624516">
        <w:t>d’Études</w:t>
      </w:r>
      <w:proofErr w:type="spellEnd"/>
      <w:r w:rsidRPr="00624516">
        <w:t xml:space="preserve"> de </w:t>
      </w:r>
      <w:proofErr w:type="spellStart"/>
      <w:r w:rsidRPr="00624516">
        <w:t>l’Inde</w:t>
      </w:r>
      <w:proofErr w:type="spellEnd"/>
      <w:r w:rsidRPr="00624516">
        <w:t xml:space="preserve"> et de </w:t>
      </w:r>
      <w:proofErr w:type="spellStart"/>
      <w:r w:rsidRPr="00624516">
        <w:t>l’Asie</w:t>
      </w:r>
      <w:proofErr w:type="spellEnd"/>
      <w:r w:rsidRPr="00624516">
        <w:t xml:space="preserve"> du Sud; École française </w:t>
      </w:r>
      <w:proofErr w:type="spellStart"/>
      <w:r w:rsidRPr="00624516">
        <w:t>d’Extrême</w:t>
      </w:r>
      <w:proofErr w:type="spellEnd"/>
      <w:r w:rsidRPr="00624516">
        <w:t>-Orient; Humboldt-Universität.</w:t>
      </w:r>
    </w:p>
    <w:p w14:paraId="1025B346" w14:textId="2881B825" w:rsidR="00C02B8C" w:rsidRPr="00AB6AAB"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xml:space="preserve">. </w:t>
      </w:r>
      <w:hyperlink r:id="rId81" w:history="1">
        <w:r w:rsidR="00AB6AAB" w:rsidRPr="00AB6AAB">
          <w:t>http://dh.obdurodon.org/what-is-xml.xhtml</w:t>
        </w:r>
      </w:hyperlink>
      <w:r w:rsidR="00AB6AAB" w:rsidRPr="00AB6AAB">
        <w:t xml:space="preserve"> </w:t>
      </w:r>
    </w:p>
    <w:p w14:paraId="115B4432" w14:textId="04BDF89E"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w:t>
      </w:r>
      <w:proofErr w:type="spellStart"/>
      <w:r w:rsidRPr="00DD7CCF">
        <w:t>Feraudi-Gruénais</w:t>
      </w:r>
      <w:proofErr w:type="spellEnd"/>
      <w:r w:rsidRPr="00DD7CCF">
        <w:t xml:space="preserve">, 101–18. Lanham: Lexington Books. </w:t>
      </w:r>
      <w:hyperlink r:id="rId82">
        <w:r w:rsidRPr="00DD7CCF">
          <w:t>http://www.stoa.org/wordpress/wp-content/uploads/2010/09/Chapter05_EpiDoc_Bodard.pdf</w:t>
        </w:r>
      </w:hyperlink>
    </w:p>
    <w:p w14:paraId="7553FBBE" w14:textId="77777777" w:rsidR="00C02B8C" w:rsidRPr="00DD7CCF" w:rsidRDefault="004D2E67" w:rsidP="006E2C5C">
      <w:pPr>
        <w:pStyle w:val="Irodalomjegyzk"/>
      </w:pPr>
      <w:r w:rsidRPr="00DD7CCF">
        <w:t xml:space="preserve">Colebrooke, Henry Thomas. 1873. </w:t>
      </w:r>
      <w:r w:rsidRPr="00DD7CCF">
        <w:rPr>
          <w:rStyle w:val="Foreign"/>
        </w:rPr>
        <w:t>Miscellaneous Essays</w:t>
      </w:r>
      <w:r w:rsidRPr="00DD7CCF">
        <w:t xml:space="preserve">. Vol. 3. London: </w:t>
      </w:r>
      <w:proofErr w:type="spellStart"/>
      <w:r w:rsidRPr="00DD7CCF">
        <w:t>Trübner</w:t>
      </w:r>
      <w:proofErr w:type="spellEnd"/>
      <w:r w:rsidRPr="00DD7CCF">
        <w:t>.</w:t>
      </w:r>
    </w:p>
    <w:p w14:paraId="31ED901A" w14:textId="5D91641C" w:rsidR="00C02B8C" w:rsidRPr="00DD7CCF" w:rsidRDefault="004D2E67" w:rsidP="006E2C5C">
      <w:pPr>
        <w:pStyle w:val="Irodalomjegyzk"/>
      </w:pPr>
      <w:proofErr w:type="spellStart"/>
      <w:r w:rsidRPr="00DD7CCF">
        <w:t>Damais</w:t>
      </w:r>
      <w:proofErr w:type="spellEnd"/>
      <w:r w:rsidRPr="00DD7CCF">
        <w:t xml:space="preserve">, Louis-Charles. 1952. ‘Études </w:t>
      </w:r>
      <w:proofErr w:type="spellStart"/>
      <w:r w:rsidRPr="00DD7CCF">
        <w:t>d’épigraphie</w:t>
      </w:r>
      <w:proofErr w:type="spellEnd"/>
      <w:r w:rsidRPr="00DD7CCF">
        <w:t xml:space="preserve"> </w:t>
      </w:r>
      <w:proofErr w:type="spellStart"/>
      <w:r w:rsidRPr="00DD7CCF">
        <w:t>indonésienne</w:t>
      </w:r>
      <w:proofErr w:type="spellEnd"/>
      <w:r w:rsidRPr="00DD7CCF">
        <w:t xml:space="preserve">, III: </w:t>
      </w:r>
      <w:proofErr w:type="spellStart"/>
      <w:r w:rsidRPr="00DD7CCF">
        <w:t>liste</w:t>
      </w:r>
      <w:proofErr w:type="spellEnd"/>
      <w:r w:rsidRPr="00DD7CCF">
        <w:t xml:space="preserve"> des </w:t>
      </w:r>
      <w:proofErr w:type="spellStart"/>
      <w:r w:rsidRPr="00DD7CCF">
        <w:t>principales</w:t>
      </w:r>
      <w:proofErr w:type="spellEnd"/>
      <w:r w:rsidRPr="00DD7CCF">
        <w:t xml:space="preserve"> inscriptions </w:t>
      </w:r>
      <w:proofErr w:type="spellStart"/>
      <w:r w:rsidRPr="00DD7CCF">
        <w:t>datées</w:t>
      </w:r>
      <w:proofErr w:type="spellEnd"/>
      <w:r w:rsidRPr="00DD7CCF">
        <w:t xml:space="preserve"> de </w:t>
      </w:r>
      <w:proofErr w:type="spellStart"/>
      <w:r w:rsidRPr="00DD7CCF">
        <w:t>l’Indonésie</w:t>
      </w:r>
      <w:proofErr w:type="spellEnd"/>
      <w:r w:rsidRPr="00DD7CCF">
        <w:t xml:space="preserve">’. Bulletin de </w:t>
      </w:r>
      <w:proofErr w:type="spellStart"/>
      <w:r w:rsidRPr="00DD7CCF">
        <w:t>l’École</w:t>
      </w:r>
      <w:proofErr w:type="spellEnd"/>
      <w:r w:rsidRPr="00DD7CCF">
        <w:t xml:space="preserve"> française </w:t>
      </w:r>
      <w:proofErr w:type="spellStart"/>
      <w:r w:rsidRPr="00DD7CCF">
        <w:t>d’Extrême</w:t>
      </w:r>
      <w:proofErr w:type="spellEnd"/>
      <w:r w:rsidRPr="00DD7CCF">
        <w:t xml:space="preserve">-Orient 46 </w:t>
      </w:r>
      <w:r w:rsidRPr="00E24F87">
        <w:rPr>
          <w:noProof/>
        </w:rPr>
        <w:t>(</w:t>
      </w:r>
      <w:r w:rsidRPr="00DD7CCF">
        <w:t>1): 1–105.</w:t>
      </w:r>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3D94C229" w14:textId="7707C3D7" w:rsidR="00D30A51" w:rsidRDefault="00D30A51" w:rsidP="006E2C5C">
      <w:pPr>
        <w:pStyle w:val="Irodalomjegyzk"/>
      </w:pPr>
      <w:r w:rsidRPr="00D30A51">
        <w:t xml:space="preserve">Griffiths, Arlo, and Axelle Janiak. 2023. ‘DHARMA Encoding Guide for Critical Editions’. Paris: École française </w:t>
      </w:r>
      <w:proofErr w:type="spellStart"/>
      <w:r w:rsidRPr="00D30A51">
        <w:t>d’Extrême</w:t>
      </w:r>
      <w:proofErr w:type="spellEnd"/>
      <w:r w:rsidRPr="00D30A51">
        <w:t xml:space="preserve">-Orient ; CASE - Centre Asie du Sud-Est ; CESAH - Centre </w:t>
      </w:r>
      <w:proofErr w:type="spellStart"/>
      <w:r w:rsidRPr="00D30A51">
        <w:t>d’études</w:t>
      </w:r>
      <w:proofErr w:type="spellEnd"/>
      <w:r w:rsidRPr="00D30A51">
        <w:t xml:space="preserve"> </w:t>
      </w:r>
      <w:proofErr w:type="spellStart"/>
      <w:r w:rsidRPr="00D30A51">
        <w:t>sud</w:t>
      </w:r>
      <w:proofErr w:type="spellEnd"/>
      <w:r w:rsidRPr="00D30A51">
        <w:t xml:space="preserve"> </w:t>
      </w:r>
      <w:proofErr w:type="spellStart"/>
      <w:r w:rsidRPr="00D30A51">
        <w:t>asiatiques</w:t>
      </w:r>
      <w:proofErr w:type="spellEnd"/>
      <w:r w:rsidRPr="00D30A51">
        <w:t xml:space="preserve"> et </w:t>
      </w:r>
      <w:proofErr w:type="spellStart"/>
      <w:r w:rsidRPr="00D30A51">
        <w:t>himalayennes</w:t>
      </w:r>
      <w:proofErr w:type="spellEnd"/>
      <w:r w:rsidRPr="00D30A51">
        <w:t>.</w:t>
      </w:r>
    </w:p>
    <w:p w14:paraId="6F58237D" w14:textId="776A2184"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6154BEFB" w:rsidR="00C02B8C" w:rsidRPr="00DD7CCF" w:rsidRDefault="004D2E67" w:rsidP="006E2C5C">
      <w:pPr>
        <w:pStyle w:val="Irodalomjegyzk"/>
      </w:pPr>
      <w:proofErr w:type="spellStart"/>
      <w:r w:rsidRPr="00DD7CCF">
        <w:t>Roueché</w:t>
      </w:r>
      <w:proofErr w:type="spellEnd"/>
      <w:r w:rsidRPr="00DD7CCF">
        <w:t xml:space="preserve">, Charlotte and Julia Flanders. </w:t>
      </w:r>
      <w:r w:rsidRPr="00DD7CCF">
        <w:rPr>
          <w:rStyle w:val="Foreign"/>
        </w:rPr>
        <w:t>The Gentle Introduction to Mark-up for Epigraphers</w:t>
      </w:r>
      <w:r w:rsidRPr="00DD7CCF">
        <w:t xml:space="preserve">, </w:t>
      </w:r>
      <w:hyperlink r:id="rId83">
        <w:r w:rsidRPr="00DD7CCF">
          <w:t>http://www.stoa.org/epidoc/gl/latest/intro-eps.html</w:t>
        </w:r>
      </w:hyperlink>
    </w:p>
    <w:p w14:paraId="7E04D9B8" w14:textId="3C4059D8" w:rsidR="00644243" w:rsidRDefault="00644243" w:rsidP="001A239F">
      <w:pPr>
        <w:pStyle w:val="Irodalomjegyzk"/>
      </w:pPr>
      <w:r w:rsidRPr="00644243">
        <w:t xml:space="preserve">Salomon, Richard. 1998. </w:t>
      </w:r>
      <w:r w:rsidRPr="00644243">
        <w:rPr>
          <w:rStyle w:val="Foreign"/>
        </w:rPr>
        <w:t>Indian Epigraphy: A Guide to the Study of Inscriptions in Sanskrit, Prakrit, and the Other Indo-Aryan Languages.</w:t>
      </w:r>
      <w:r w:rsidRPr="00644243">
        <w:t xml:space="preserve"> New York, Oxford: Oxford University Press.</w:t>
      </w:r>
    </w:p>
    <w:p w14:paraId="187FD458" w14:textId="3BC193FA" w:rsidR="00AB6AAB" w:rsidRDefault="00AB6AAB" w:rsidP="001A239F">
      <w:pPr>
        <w:pStyle w:val="Irodalomjegyzk"/>
      </w:pPr>
      <w:r w:rsidRPr="00AB6AAB">
        <w:t xml:space="preserve">TEI Consortium, eds. </w:t>
      </w:r>
      <w:r>
        <w:t xml:space="preserve">2023. </w:t>
      </w:r>
      <w:r w:rsidRPr="00AB6AAB">
        <w:rPr>
          <w:i/>
          <w:iCs/>
        </w:rPr>
        <w:t>TEI P5: Guidelines for Electronic Text Encoding and Interchange.</w:t>
      </w:r>
      <w:r w:rsidRPr="00AB6AAB">
        <w:t xml:space="preserve"> Version </w:t>
      </w:r>
      <w:r>
        <w:t>4.6.0,</w:t>
      </w:r>
      <w:r w:rsidRPr="00AB6AAB">
        <w:t xml:space="preserve"> </w:t>
      </w:r>
      <w:r>
        <w:t>last updated 4 April 2023, accessed November-December 2023</w:t>
      </w:r>
      <w:r w:rsidRPr="00AB6AAB">
        <w:t>. TEI Consortium.</w:t>
      </w:r>
      <w:r w:rsidRPr="00AD56A0">
        <w:t xml:space="preserve"> </w:t>
      </w:r>
      <w:hyperlink r:id="rId84" w:history="1">
        <w:r w:rsidR="00AD56A0" w:rsidRPr="00AD56A0">
          <w:t>http://www.tei-c.org/Guidelines/P5/</w:t>
        </w:r>
      </w:hyperlink>
      <w:r w:rsidR="00AD56A0" w:rsidRPr="00AD56A0">
        <w:t xml:space="preserve"> </w:t>
      </w:r>
    </w:p>
    <w:p w14:paraId="43477E70" w14:textId="2CDF95BA" w:rsidR="004D145A" w:rsidRDefault="004D2E67" w:rsidP="001A239F">
      <w:pPr>
        <w:pStyle w:val="Irodalomjegyzk"/>
      </w:pPr>
      <w:r w:rsidRPr="00DD7CCF">
        <w:t xml:space="preserve">Velankar, Hari Damodar. 1949. </w:t>
      </w:r>
      <w:r w:rsidRPr="00DD7CCF">
        <w:rPr>
          <w:rStyle w:val="Foreign"/>
        </w:rPr>
        <w:t>Jayadāman A Collection of Ancient Texts on Sanskrit Prosody and a Classified List of Sanskrit Metres with an Alphabetical Index</w:t>
      </w:r>
      <w:r w:rsidRPr="00DD7CCF">
        <w:t xml:space="preserve">. </w:t>
      </w:r>
      <w:proofErr w:type="spellStart"/>
      <w:r w:rsidRPr="00DD7CCF">
        <w:t>Haritoṣamālā</w:t>
      </w:r>
      <w:proofErr w:type="spellEnd"/>
      <w:r w:rsidRPr="00DD7CCF">
        <w:t xml:space="preserve"> 1. Bombay: </w:t>
      </w:r>
      <w:proofErr w:type="spellStart"/>
      <w:r w:rsidRPr="00DD7CCF">
        <w:t>Haritosha</w:t>
      </w:r>
      <w:proofErr w:type="spellEnd"/>
      <w:r w:rsidRPr="00DD7CCF">
        <w:t xml:space="preserve"> Samiti.</w:t>
      </w:r>
    </w:p>
    <w:p w14:paraId="54819266" w14:textId="38854659" w:rsidR="001E1C88" w:rsidRPr="004D145A" w:rsidRDefault="001E1C88" w:rsidP="001A239F">
      <w:pPr>
        <w:pStyle w:val="Irodalomjegyzk"/>
      </w:pPr>
      <w:r w:rsidRPr="001E1C88">
        <w:t xml:space="preserve">Warder, Anthony Kennedy. 1967. </w:t>
      </w:r>
      <w:r w:rsidRPr="001E1C88">
        <w:rPr>
          <w:i/>
          <w:iCs/>
        </w:rPr>
        <w:t>Pali Metre: A Contribution to the History of Indian Literature.</w:t>
      </w:r>
      <w:r w:rsidRPr="001E1C88">
        <w:t xml:space="preserve"> London: The Pali Text Society.</w:t>
      </w:r>
    </w:p>
    <w:sectPr w:rsidR="001E1C88" w:rsidRPr="004D145A" w:rsidSect="00ED5D46">
      <w:footerReference w:type="even" r:id="rId85"/>
      <w:footerReference w:type="default" r:id="rId86"/>
      <w:pgSz w:w="11906" w:h="16838" w:code="9"/>
      <w:pgMar w:top="1134" w:right="1134" w:bottom="1134" w:left="1134" w:header="709" w:footer="709"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1" w:author="Dániel Balogh [2]" w:date="2024-11-01T11:23:00Z" w:initials="DB">
    <w:p w14:paraId="6694CF50" w14:textId="650B046C" w:rsidR="009643B3" w:rsidRDefault="009643B3">
      <w:pPr>
        <w:pStyle w:val="Jegyzetszveg"/>
      </w:pPr>
      <w:r>
        <w:rPr>
          <w:rStyle w:val="Jegyzethivatkozs"/>
        </w:rPr>
        <w:annotationRef/>
      </w:r>
      <w:r>
        <w:t>check, is that still so?</w:t>
      </w:r>
    </w:p>
  </w:comment>
  <w:comment w:id="39" w:author="Dániel Balogh" w:date="2023-10-31T17:03:00Z" w:initials="DB">
    <w:p w14:paraId="42101D05" w14:textId="77777777" w:rsidR="009643B3" w:rsidRDefault="009643B3">
      <w:pPr>
        <w:pStyle w:val="Jegyzetszveg"/>
      </w:pPr>
      <w:r>
        <w:rPr>
          <w:rStyle w:val="Jegyzethivatkozs"/>
        </w:rPr>
        <w:annotationRef/>
      </w:r>
      <w:r>
        <w:t>Do we want to retain this for the next release? Does anyone read this? We’ve already referred to XML introductory literature from the most basic to pretty advanced.</w:t>
      </w:r>
    </w:p>
    <w:p w14:paraId="78F7D671" w14:textId="32847B77" w:rsidR="009643B3" w:rsidRDefault="009643B3">
      <w:pPr>
        <w:pStyle w:val="Jegyzetszveg"/>
      </w:pPr>
      <w:r>
        <w:t>If retain, ask Michaël to read and improve?</w:t>
      </w:r>
    </w:p>
  </w:comment>
  <w:comment w:id="44" w:author="Dániel Balogh [2]" w:date="2023-11-03T15:35:00Z" w:initials="DB">
    <w:p w14:paraId="004C2435" w14:textId="53E27F0F" w:rsidR="009643B3" w:rsidRDefault="009643B3">
      <w:pPr>
        <w:pStyle w:val="Jegyzetszveg"/>
      </w:pPr>
      <w:r>
        <w:rPr>
          <w:rStyle w:val="Jegyzethivatkozs"/>
        </w:rPr>
        <w:annotationRef/>
      </w:r>
      <w:r>
        <w:t>As for 1.3.3: do we want to retain this or can we now assume that participants have the basic idea?</w:t>
      </w:r>
    </w:p>
  </w:comment>
  <w:comment w:id="82" w:author="Dániel Balogh [2]" w:date="2023-11-03T16:44:00Z" w:initials="DB">
    <w:p w14:paraId="3BFC8A99" w14:textId="386A11EE" w:rsidR="009643B3" w:rsidRDefault="009643B3">
      <w:pPr>
        <w:pStyle w:val="Jegyzetszveg"/>
      </w:pPr>
      <w:r>
        <w:rPr>
          <w:rStyle w:val="Jegyzethivatkozs"/>
        </w:rPr>
        <w:annotationRef/>
      </w:r>
      <w:r>
        <w:t>Reconsider getting rid of &lt;ab&gt; altogether and just using &lt;p&gt; all the time?</w:t>
      </w:r>
    </w:p>
  </w:comment>
  <w:comment w:id="97" w:author="Dániel Balogh [2]" w:date="2024-11-04T11:26:00Z" w:initials="DB">
    <w:p w14:paraId="4776A672" w14:textId="77777777" w:rsidR="009643B3" w:rsidRDefault="009643B3">
      <w:pPr>
        <w:pStyle w:val="Jegyzetszveg"/>
      </w:pPr>
      <w:r>
        <w:rPr>
          <w:rStyle w:val="Jegyzethivatkozs"/>
        </w:rPr>
        <w:annotationRef/>
      </w:r>
      <w:r>
        <w:t xml:space="preserve">Get rid of this? </w:t>
      </w:r>
    </w:p>
    <w:p w14:paraId="3D514E43" w14:textId="77777777" w:rsidR="009643B3" w:rsidRDefault="009643B3">
      <w:pPr>
        <w:pStyle w:val="Jegyzetszveg"/>
      </w:pPr>
      <w:hyperlink r:id="rId1" w:history="1">
        <w:r w:rsidRPr="00CB2E26">
          <w:rPr>
            <w:rStyle w:val="Hiperhivatkozs"/>
          </w:rPr>
          <w:t>https://github.com/erc-dharma/project-documentation/issues/335</w:t>
        </w:r>
      </w:hyperlink>
      <w:r>
        <w:t xml:space="preserve"> </w:t>
      </w:r>
    </w:p>
    <w:p w14:paraId="4F5C8E94" w14:textId="2CAF48E8" w:rsidR="009643B3" w:rsidRDefault="009643B3">
      <w:pPr>
        <w:pStyle w:val="Jegyzetszveg"/>
      </w:pPr>
      <w:r>
        <w:t>don’t forget changelog if deleting</w:t>
      </w:r>
    </w:p>
  </w:comment>
  <w:comment w:id="108" w:author="Dániel Balogh [2]" w:date="2024-11-04T11:43:00Z" w:initials="DB">
    <w:p w14:paraId="1C1EB8DD" w14:textId="7EFA6695" w:rsidR="009643B3" w:rsidRDefault="009643B3" w:rsidP="00C54CEA">
      <w:pPr>
        <w:pStyle w:val="Jegyzetszveg"/>
      </w:pPr>
      <w:r>
        <w:rPr>
          <w:rStyle w:val="Jegyzethivatkozs"/>
        </w:rPr>
        <w:annotationRef/>
      </w:r>
      <w:r>
        <w:t xml:space="preserve"> but need to decide what happens to the rest of Appendix 3, especially Tamil metres</w:t>
      </w:r>
    </w:p>
  </w:comment>
  <w:comment w:id="117" w:author="Dániel Balogh [2]" w:date="2024-11-04T11:48:00Z" w:initials="DB">
    <w:p w14:paraId="1A969453" w14:textId="77777777" w:rsidR="009643B3" w:rsidRDefault="009643B3" w:rsidP="00C54CEA">
      <w:pPr>
        <w:pStyle w:val="Jegyzetszveg"/>
      </w:pPr>
      <w:r>
        <w:rPr>
          <w:rStyle w:val="Jegyzethivatkozs"/>
        </w:rPr>
        <w:annotationRef/>
      </w:r>
      <w:r>
        <w:t>revise if needed</w:t>
      </w:r>
    </w:p>
  </w:comment>
  <w:comment w:id="282" w:author="Dániel Balogh" w:date="2024-11-05T13:35:00Z" w:initials="DB">
    <w:p w14:paraId="5176E46B" w14:textId="77777777" w:rsidR="009643B3" w:rsidRDefault="009643B3" w:rsidP="00777B90">
      <w:pPr>
        <w:pStyle w:val="Jegyzetszveg"/>
      </w:pPr>
      <w:r>
        <w:rPr>
          <w:rStyle w:val="Jegyzethivatkozs"/>
        </w:rPr>
        <w:annotationRef/>
      </w:r>
      <w:r>
        <w:t>forbid?</w:t>
      </w:r>
    </w:p>
  </w:comment>
  <w:comment w:id="357" w:author="Dániel Balogh [2]" w:date="2024-11-13T10:40:00Z" w:initials="DB">
    <w:p w14:paraId="7EE35E00" w14:textId="77777777" w:rsidR="009643B3" w:rsidRDefault="009643B3" w:rsidP="00970055">
      <w:pPr>
        <w:pStyle w:val="Jegyzetszveg"/>
      </w:pPr>
      <w:r>
        <w:rPr>
          <w:rStyle w:val="Jegyzethivatkozs"/>
        </w:rPr>
        <w:annotationRef/>
      </w:r>
      <w:r>
        <w:t xml:space="preserve">May need revision pending </w:t>
      </w:r>
      <w:hyperlink r:id="rId2" w:history="1">
        <w:r w:rsidRPr="003B6215">
          <w:rPr>
            <w:rStyle w:val="Hiperhivatkozs"/>
          </w:rPr>
          <w:t>https://github.com/erc-dharma/project-documentation/issues/336</w:t>
        </w:r>
      </w:hyperlink>
      <w:r>
        <w:t xml:space="preserve"> </w:t>
      </w:r>
    </w:p>
    <w:p w14:paraId="739A19E9" w14:textId="77777777" w:rsidR="009643B3" w:rsidRDefault="009643B3" w:rsidP="00970055">
      <w:pPr>
        <w:pStyle w:val="Jegyzetszveg"/>
      </w:pPr>
      <w:r>
        <w:t>If harmonising all sub-</w:t>
      </w:r>
      <w:proofErr w:type="spellStart"/>
      <w:r>
        <w:t>akṣara</w:t>
      </w:r>
      <w:proofErr w:type="spellEnd"/>
      <w:r>
        <w:t xml:space="preserve"> details to @part, then probably delete this section, write it all up in the section on sub-</w:t>
      </w:r>
      <w:proofErr w:type="spellStart"/>
      <w:r>
        <w:t>akṣara</w:t>
      </w:r>
      <w:proofErr w:type="spellEnd"/>
      <w:r>
        <w:t xml:space="preserve"> markup, and refer to it from here and from the section on gridlike milestones.</w:t>
      </w:r>
    </w:p>
  </w:comment>
  <w:comment w:id="372" w:author="Dániel Balogh [2]" w:date="2024-11-11T15:37:00Z" w:initials="DB">
    <w:p w14:paraId="2DFF4B85" w14:textId="77777777" w:rsidR="009643B3" w:rsidRDefault="009643B3" w:rsidP="00B115F2">
      <w:pPr>
        <w:pStyle w:val="Jegyzetszveg"/>
      </w:pPr>
      <w:r>
        <w:rPr>
          <w:rStyle w:val="Jegyzethivatkozs"/>
        </w:rPr>
        <w:annotationRef/>
      </w:r>
      <w:r>
        <w:t xml:space="preserve">See  </w:t>
      </w:r>
      <w:hyperlink r:id="rId3" w:history="1">
        <w:r w:rsidRPr="00BF129B">
          <w:rPr>
            <w:rStyle w:val="Hiperhivatkozs"/>
          </w:rPr>
          <w:t>https://github.com/erc-dharma/project-documentation/issues/315</w:t>
        </w:r>
      </w:hyperlink>
    </w:p>
    <w:p w14:paraId="36010821" w14:textId="77777777" w:rsidR="009643B3" w:rsidRDefault="009643B3" w:rsidP="00B115F2">
      <w:pPr>
        <w:pStyle w:val="Jegyzetszveg"/>
      </w:pPr>
      <w:r>
        <w:t>and ask Manu, when he is back (December?) for the encoding</w:t>
      </w:r>
    </w:p>
  </w:comment>
  <w:comment w:id="389" w:author="Dániel Balogh [2]" w:date="2024-11-13T14:58:00Z" w:initials="DB">
    <w:p w14:paraId="506A8070" w14:textId="1FD477CA" w:rsidR="009643B3" w:rsidRDefault="009643B3">
      <w:pPr>
        <w:pStyle w:val="Jegyzetszveg"/>
      </w:pPr>
      <w:r>
        <w:rPr>
          <w:rStyle w:val="Jegyzethivatkozs"/>
        </w:rPr>
        <w:annotationRef/>
      </w:r>
      <w:r>
        <w:t>remove shorthand recommendations from EGD?</w:t>
      </w:r>
    </w:p>
  </w:comment>
  <w:comment w:id="393" w:author="Dániel Balogh" w:date="2024-11-14T10:28:00Z" w:initials="DB">
    <w:p w14:paraId="55722E90" w14:textId="054ACE5A" w:rsidR="009643B3" w:rsidRDefault="009643B3">
      <w:pPr>
        <w:pStyle w:val="Jegyzetszveg"/>
      </w:pPr>
      <w:r>
        <w:rPr>
          <w:rStyle w:val="Jegyzethivatkozs"/>
        </w:rPr>
        <w:annotationRef/>
      </w:r>
      <w:r>
        <w:t>Section not yet revised.</w:t>
      </w:r>
    </w:p>
    <w:p w14:paraId="14C57030" w14:textId="666540C2" w:rsidR="009643B3" w:rsidRDefault="009643B3">
      <w:pPr>
        <w:pStyle w:val="Jegyzetszveg"/>
      </w:pPr>
      <w:r>
        <w:t xml:space="preserve">I’m inclined to discard all this and simplify as per </w:t>
      </w:r>
      <w:hyperlink r:id="rId4" w:history="1">
        <w:r w:rsidRPr="00480E8D">
          <w:rPr>
            <w:rStyle w:val="Hiperhivatkozs"/>
          </w:rPr>
          <w:t>https://github.com/erc-dharma/project-documentation/issues/336</w:t>
        </w:r>
      </w:hyperlink>
      <w:r>
        <w:t xml:space="preserve"> to using seg type </w:t>
      </w:r>
      <w:proofErr w:type="spellStart"/>
      <w:r>
        <w:t>aksara</w:t>
      </w:r>
      <w:proofErr w:type="spellEnd"/>
      <w:r>
        <w:t xml:space="preserve"> with part </w:t>
      </w:r>
      <w:proofErr w:type="spellStart"/>
      <w:r>
        <w:t>i</w:t>
      </w:r>
      <w:proofErr w:type="spellEnd"/>
      <w:r>
        <w:t>/m/f.</w:t>
      </w:r>
    </w:p>
    <w:p w14:paraId="616724CE" w14:textId="29C42FA9" w:rsidR="009643B3" w:rsidRDefault="009643B3">
      <w:pPr>
        <w:pStyle w:val="Jegyzetszveg"/>
      </w:pPr>
      <w:r>
        <w:t>But then again, leaving it in place doesn’t hurt much so long as it is not mandatory, and if we discard it, then the tagging of unusual spatial arrangement with the same labels must also go.</w:t>
      </w:r>
    </w:p>
  </w:comment>
  <w:comment w:id="397" w:author="Dániel Balogh" w:date="2024-11-14T10:31:00Z" w:initials="DB">
    <w:p w14:paraId="21DB0E1E" w14:textId="0381DADD" w:rsidR="009643B3" w:rsidRDefault="009643B3">
      <w:pPr>
        <w:pStyle w:val="Jegyzetszveg"/>
      </w:pPr>
      <w:r>
        <w:rPr>
          <w:rStyle w:val="Jegyzethivatkozs"/>
        </w:rPr>
        <w:annotationRef/>
      </w:r>
      <w:r>
        <w:t>Section not yet revised, see comment on previous section.</w:t>
      </w:r>
    </w:p>
  </w:comment>
  <w:comment w:id="401" w:author="Dániel Balogh" w:date="2024-11-14T10:32:00Z" w:initials="DB">
    <w:p w14:paraId="42A06ACF" w14:textId="77777777" w:rsidR="009643B3" w:rsidRDefault="009643B3">
      <w:pPr>
        <w:pStyle w:val="Jegyzetszveg"/>
      </w:pPr>
      <w:r>
        <w:rPr>
          <w:rStyle w:val="Jegyzethivatkozs"/>
        </w:rPr>
        <w:annotationRef/>
      </w:r>
      <w:r>
        <w:t>Section not revised.</w:t>
      </w:r>
    </w:p>
    <w:p w14:paraId="27B5FAD9" w14:textId="0D470793" w:rsidR="009643B3" w:rsidRDefault="009643B3">
      <w:pPr>
        <w:pStyle w:val="Jegyzetszveg"/>
      </w:pPr>
      <w:r>
        <w:t xml:space="preserve">Pending discussion of </w:t>
      </w:r>
      <w:hyperlink r:id="rId5" w:history="1">
        <w:r w:rsidRPr="00480E8D">
          <w:rPr>
            <w:rStyle w:val="Hiperhivatkozs"/>
          </w:rPr>
          <w:t>https://github.com/erc-dharma/project-documentation/issues/336</w:t>
        </w:r>
      </w:hyperlink>
      <w:r>
        <w:t xml:space="preserve"> </w:t>
      </w:r>
    </w:p>
  </w:comment>
  <w:comment w:id="402" w:author="Dániel Balogh [2]" w:date="2024-04-15T09:00:00Z" w:initials="DB">
    <w:p w14:paraId="09759E35" w14:textId="77777777" w:rsidR="009643B3" w:rsidRDefault="009643B3">
      <w:pPr>
        <w:pStyle w:val="Jegyzetszveg"/>
      </w:pPr>
      <w:r>
        <w:rPr>
          <w:rStyle w:val="Jegyzethivatkozs"/>
        </w:rPr>
        <w:annotationRef/>
      </w:r>
      <w:r>
        <w:t xml:space="preserve">possibly add </w:t>
      </w:r>
      <w:hyperlink r:id="rId6" w:history="1">
        <w:r w:rsidRPr="00702A45">
          <w:rPr>
            <w:rStyle w:val="Hiperhivatkozs"/>
          </w:rPr>
          <w:t>https://github.com/erc-dharma/project-documentation/issues/284</w:t>
        </w:r>
      </w:hyperlink>
      <w:r>
        <w:t xml:space="preserve"> about the consonant body itself broken across lines</w:t>
      </w:r>
    </w:p>
    <w:p w14:paraId="25252EF2" w14:textId="77777777" w:rsidR="009643B3" w:rsidRDefault="009643B3">
      <w:pPr>
        <w:pStyle w:val="Jegyzetszveg"/>
      </w:pPr>
    </w:p>
    <w:p w14:paraId="2D553652" w14:textId="35254186" w:rsidR="009643B3" w:rsidRDefault="009643B3">
      <w:pPr>
        <w:pStyle w:val="Jegyzetszveg"/>
      </w:pPr>
      <w:r>
        <w:t>Also add note that this is about characters deliberately inscribed as split, and not about parts of characters in different fragments, which are to be treated as explained there.</w:t>
      </w:r>
    </w:p>
  </w:comment>
  <w:comment w:id="410" w:author="Dániel Balogh [2]" w:date="2024-11-15T09:09:00Z" w:initials="DB">
    <w:p w14:paraId="569AC4D8" w14:textId="229A705D" w:rsidR="009643B3" w:rsidRDefault="009643B3">
      <w:pPr>
        <w:pStyle w:val="Jegyzetszveg"/>
      </w:pPr>
      <w:r>
        <w:rPr>
          <w:rStyle w:val="Jegyzethivatkozs"/>
        </w:rPr>
        <w:annotationRef/>
      </w:r>
      <w:r>
        <w:t>and subtype?</w:t>
      </w:r>
    </w:p>
  </w:comment>
  <w:comment w:id="413" w:author="Dániel Balogh [2]" w:date="2024-11-15T09:16:00Z" w:initials="DB">
    <w:p w14:paraId="36687D35" w14:textId="77777777" w:rsidR="009643B3" w:rsidRDefault="009643B3">
      <w:pPr>
        <w:pStyle w:val="Jegyzetszveg"/>
      </w:pPr>
      <w:r>
        <w:rPr>
          <w:rStyle w:val="Jegyzethivatkozs"/>
        </w:rPr>
        <w:annotationRef/>
      </w:r>
      <w:r>
        <w:t>remove discussion of shorthand?</w:t>
      </w:r>
    </w:p>
    <w:p w14:paraId="74AFA9E1" w14:textId="77777777" w:rsidR="009643B3" w:rsidRDefault="009643B3">
      <w:pPr>
        <w:pStyle w:val="Jegyzetszveg"/>
      </w:pPr>
      <w:r>
        <w:t>part not revised</w:t>
      </w:r>
    </w:p>
    <w:p w14:paraId="116C2958" w14:textId="7C06195E" w:rsidR="009643B3" w:rsidRDefault="009643B3">
      <w:pPr>
        <w:pStyle w:val="Jegyzetszveg"/>
      </w:pPr>
      <w:r>
        <w:t>also remove shorthand references from the rest of this subsection</w:t>
      </w:r>
    </w:p>
  </w:comment>
  <w:comment w:id="427" w:author="Dániel Balogh [2]" w:date="2024-11-15T11:39:00Z" w:initials="DB">
    <w:p w14:paraId="6EE9D33B" w14:textId="5FB4DC78" w:rsidR="009643B3" w:rsidRDefault="009643B3">
      <w:pPr>
        <w:pStyle w:val="Jegyzetszveg"/>
      </w:pPr>
      <w:r>
        <w:rPr>
          <w:rStyle w:val="Jegyzethivatkozs"/>
        </w:rPr>
        <w:annotationRef/>
      </w:r>
      <w:r>
        <w:t>Revise after finalising Taxonomy.</w:t>
      </w:r>
    </w:p>
  </w:comment>
  <w:comment w:id="433" w:author="Dániel Balogh [2]" w:date="2024-11-15T11:36:00Z" w:initials="DB">
    <w:p w14:paraId="66454771" w14:textId="5391115E" w:rsidR="009643B3" w:rsidRDefault="009643B3">
      <w:pPr>
        <w:pStyle w:val="Jegyzetszveg"/>
      </w:pPr>
      <w:r>
        <w:rPr>
          <w:rStyle w:val="Jegyzethivatkozs"/>
        </w:rPr>
        <w:annotationRef/>
      </w:r>
      <w:r>
        <w:t>Here and in all examples involving | marks: change to g markup?</w:t>
      </w:r>
    </w:p>
  </w:comment>
  <w:comment w:id="460" w:author="Dániel Balogh [2]" w:date="2024-11-20T14:54:00Z" w:initials="DB">
    <w:p w14:paraId="586F5A4D" w14:textId="407E1DF2" w:rsidR="007B4033" w:rsidRDefault="007B4033">
      <w:pPr>
        <w:pStyle w:val="Jegyzetszveg"/>
      </w:pPr>
      <w:r>
        <w:rPr>
          <w:rStyle w:val="Jegyzethivatkozs"/>
        </w:rPr>
        <w:annotationRef/>
      </w:r>
      <w:r>
        <w:t>Retain?</w:t>
      </w:r>
    </w:p>
  </w:comment>
  <w:comment w:id="494" w:author="Dániel Balogh" w:date="2024-05-21T11:10:00Z" w:initials="DB">
    <w:p w14:paraId="40F1EEE4" w14:textId="18E69AE7" w:rsidR="009643B3" w:rsidRDefault="009643B3">
      <w:pPr>
        <w:pStyle w:val="Jegyzetszveg"/>
      </w:pPr>
      <w:r>
        <w:rPr>
          <w:rStyle w:val="Jegyzethivatkozs"/>
        </w:rPr>
        <w:annotationRef/>
      </w:r>
      <w:r>
        <w:t>Explicitly define scribe around here along the lines of “</w:t>
      </w:r>
      <w:r w:rsidRPr="00C1646E">
        <w:t>anyone who deliberately interacted with the engraved text in premodern times with the intention of creating or altering its meaning</w:t>
      </w:r>
      <w:r>
        <w:t>”</w:t>
      </w:r>
    </w:p>
  </w:comment>
  <w:comment w:id="673" w:author="Dániel Balogh" w:date="2024-05-16T15:19:00Z" w:initials="DB">
    <w:p w14:paraId="67A790E6" w14:textId="77777777" w:rsidR="009643B3" w:rsidRDefault="009643B3">
      <w:pPr>
        <w:pStyle w:val="Jegyzetszveg"/>
      </w:pPr>
      <w:r>
        <w:rPr>
          <w:rStyle w:val="Jegyzethivatkozs"/>
        </w:rPr>
        <w:annotationRef/>
      </w:r>
      <w:r>
        <w:t>Arlo dislikes this because a compound is one word. Revise the phrasing here. Also add below a resolved example of the same string.</w:t>
      </w:r>
    </w:p>
    <w:p w14:paraId="3B7F4997" w14:textId="27C456EA" w:rsidR="009643B3" w:rsidRDefault="009643B3">
      <w:pPr>
        <w:pStyle w:val="Jegyzetszveg"/>
      </w:pPr>
      <w:r>
        <w:t xml:space="preserve">But revise the Javanese </w:t>
      </w:r>
      <w:proofErr w:type="spellStart"/>
      <w:r>
        <w:t>māsu</w:t>
      </w:r>
      <w:proofErr w:type="spellEnd"/>
      <w:r>
        <w:t xml:space="preserve"> example as per </w:t>
      </w:r>
      <w:hyperlink r:id="rId7" w:history="1">
        <w:r w:rsidRPr="00210815">
          <w:rPr>
            <w:rStyle w:val="Hiperhivatkozs"/>
          </w:rPr>
          <w:t>https://github.com/erc-dharma/tfc-nusantara-epigraphy/issues/68</w:t>
        </w:r>
      </w:hyperlink>
      <w:r>
        <w:t xml:space="preserve"> </w:t>
      </w:r>
    </w:p>
  </w:comment>
  <w:comment w:id="697" w:author="Dániel Balogh [2]" w:date="2023-11-03T15:22:00Z" w:initials="DB">
    <w:p w14:paraId="5C9C3E63" w14:textId="75A7627C" w:rsidR="009643B3" w:rsidRDefault="009643B3">
      <w:pPr>
        <w:pStyle w:val="Jegyzetszveg"/>
      </w:pPr>
      <w:r>
        <w:rPr>
          <w:rStyle w:val="Jegyzethivatkozs"/>
        </w:rPr>
        <w:annotationRef/>
      </w:r>
      <w:r>
        <w:rPr>
          <w:rStyle w:val="Jegyzethivatkozs"/>
        </w:rPr>
        <w:t>Change to a higher-level section next to Script?</w:t>
      </w:r>
    </w:p>
  </w:comment>
  <w:comment w:id="709" w:author="Dániel Balogh [2]" w:date="2023-11-03T15:23:00Z" w:initials="DB">
    <w:p w14:paraId="317A268F" w14:textId="7D776069" w:rsidR="009643B3" w:rsidRDefault="009643B3">
      <w:pPr>
        <w:pStyle w:val="Jegyzetszveg"/>
      </w:pPr>
      <w:r>
        <w:rPr>
          <w:rStyle w:val="Jegyzethivatkozs"/>
        </w:rPr>
        <w:annotationRef/>
      </w:r>
      <w:r w:rsidRPr="00A61239">
        <w:t>For the next release of the EGD I intend to move the revised "Script" section out of "Visual features" and move it to a higher level, presented as 7.3 right after 7.2 on language. Then create subsection “Multi-script inscriptions” from this point onward.</w:t>
      </w:r>
    </w:p>
  </w:comment>
  <w:comment w:id="881" w:author="Dániel Balogh" w:date="2024-05-14T09:16:00Z" w:initials="DB">
    <w:p w14:paraId="152FE6FF" w14:textId="40022235" w:rsidR="009643B3" w:rsidRDefault="009643B3">
      <w:pPr>
        <w:pStyle w:val="Jegyzetszveg"/>
      </w:pPr>
      <w:r>
        <w:rPr>
          <w:rStyle w:val="Jegyzethivatkozs"/>
        </w:rPr>
        <w:annotationRef/>
      </w:r>
      <w:r>
        <w:t xml:space="preserve">Citing verse in block quotes: add according to </w:t>
      </w:r>
      <w:hyperlink r:id="rId8" w:anchor="issuecomment-2109396450" w:history="1">
        <w:r w:rsidRPr="00BC2453">
          <w:rPr>
            <w:rStyle w:val="Hiperhivatkozs"/>
          </w:rPr>
          <w:t>https://github.com/erc-dharma/project-documentation/issues/301#issuecomment-2109396450</w:t>
        </w:r>
      </w:hyperlink>
    </w:p>
    <w:p w14:paraId="3A3C1EC1" w14:textId="77777777" w:rsidR="009643B3" w:rsidRDefault="009643B3">
      <w:pPr>
        <w:pStyle w:val="Jegyzetszveg"/>
      </w:pPr>
    </w:p>
    <w:p w14:paraId="47191D1E" w14:textId="77777777" w:rsidR="009643B3" w:rsidRDefault="009643B3">
      <w:pPr>
        <w:pStyle w:val="Jegyzetszveg"/>
      </w:pPr>
      <w:r>
        <w:t>&lt;</w:t>
      </w:r>
      <w:proofErr w:type="spellStart"/>
      <w:r>
        <w:t>lg</w:t>
      </w:r>
      <w:proofErr w:type="spellEnd"/>
      <w:r>
        <w:t>&gt; with mandatory @xml:lang within the &lt;q&gt;, all within the &lt;p&gt;:</w:t>
      </w:r>
    </w:p>
    <w:p w14:paraId="706C2DE4" w14:textId="77777777" w:rsidR="009643B3" w:rsidRDefault="009643B3" w:rsidP="00F857C5">
      <w:pPr>
        <w:pStyle w:val="Jegyzetszveg"/>
      </w:pPr>
      <w:r>
        <w:t>&lt;p&gt;</w:t>
      </w:r>
    </w:p>
    <w:p w14:paraId="01296DDB" w14:textId="77777777" w:rsidR="009643B3" w:rsidRDefault="009643B3" w:rsidP="00F857C5">
      <w:pPr>
        <w:pStyle w:val="Jegyzetszveg"/>
      </w:pPr>
      <w:r>
        <w:t>In further support ... crucial elements that we also see in ours:</w:t>
      </w:r>
    </w:p>
    <w:p w14:paraId="2D681EEF" w14:textId="77777777" w:rsidR="009643B3" w:rsidRDefault="009643B3" w:rsidP="00F857C5">
      <w:pPr>
        <w:pStyle w:val="Jegyzetszveg"/>
      </w:pPr>
      <w:r>
        <w:t xml:space="preserve">  &lt;q rend="block"&gt;</w:t>
      </w:r>
    </w:p>
    <w:p w14:paraId="0E778F65" w14:textId="77777777" w:rsidR="009643B3" w:rsidRDefault="009643B3" w:rsidP="00F857C5">
      <w:pPr>
        <w:pStyle w:val="Jegyzetszveg"/>
      </w:pPr>
      <w:r>
        <w:t xml:space="preserve">  &lt;</w:t>
      </w:r>
      <w:proofErr w:type="spellStart"/>
      <w:r>
        <w:t>lg</w:t>
      </w:r>
      <w:proofErr w:type="spellEnd"/>
      <w:r>
        <w:t xml:space="preserve"> </w:t>
      </w:r>
      <w:proofErr w:type="spellStart"/>
      <w:r>
        <w:t>xml:lang</w:t>
      </w:r>
      <w:proofErr w:type="spellEnd"/>
      <w:r>
        <w:t>="</w:t>
      </w:r>
      <w:proofErr w:type="spellStart"/>
      <w:r>
        <w:t>san-Latn</w:t>
      </w:r>
      <w:proofErr w:type="spellEnd"/>
      <w:r>
        <w:t>"&gt;</w:t>
      </w:r>
    </w:p>
    <w:p w14:paraId="1BC4C922" w14:textId="77777777" w:rsidR="009643B3" w:rsidRDefault="009643B3" w:rsidP="00F857C5">
      <w:pPr>
        <w:pStyle w:val="Jegyzetszveg"/>
      </w:pPr>
      <w:r>
        <w:t xml:space="preserve">    &lt;l&gt;</w:t>
      </w:r>
      <w:proofErr w:type="spellStart"/>
      <w:r>
        <w:t>āsādya</w:t>
      </w:r>
      <w:proofErr w:type="spellEnd"/>
      <w:r>
        <w:t xml:space="preserve"> &lt;hi rend="bold"&gt;</w:t>
      </w:r>
      <w:proofErr w:type="spellStart"/>
      <w:r>
        <w:t>śaktiṁ</w:t>
      </w:r>
      <w:proofErr w:type="spellEnd"/>
      <w:r>
        <w:t>&lt;/hi&gt;...&lt;/l&gt;</w:t>
      </w:r>
    </w:p>
    <w:p w14:paraId="6764D85B" w14:textId="77777777" w:rsidR="009643B3" w:rsidRDefault="009643B3" w:rsidP="00F857C5">
      <w:pPr>
        <w:pStyle w:val="Jegyzetszveg"/>
      </w:pPr>
      <w:r>
        <w:t xml:space="preserve">    &lt;l&gt;&lt;hi rend="bold"&gt;</w:t>
      </w:r>
      <w:proofErr w:type="spellStart"/>
      <w:r>
        <w:t>kumāra</w:t>
      </w:r>
      <w:proofErr w:type="spellEnd"/>
      <w:r>
        <w:t>&lt;/hi&gt;</w:t>
      </w:r>
      <w:proofErr w:type="spellStart"/>
      <w:r>
        <w:t>bhāve</w:t>
      </w:r>
      <w:proofErr w:type="spellEnd"/>
      <w:r>
        <w:t>...&lt;/l&gt;</w:t>
      </w:r>
    </w:p>
    <w:p w14:paraId="22CD09B1" w14:textId="77777777" w:rsidR="009643B3" w:rsidRDefault="009643B3" w:rsidP="00F857C5">
      <w:pPr>
        <w:pStyle w:val="Jegyzetszveg"/>
      </w:pPr>
      <w:r>
        <w:t xml:space="preserve">  &lt;/</w:t>
      </w:r>
      <w:proofErr w:type="spellStart"/>
      <w:r>
        <w:t>lg</w:t>
      </w:r>
      <w:proofErr w:type="spellEnd"/>
      <w:r>
        <w:t>&gt;</w:t>
      </w:r>
    </w:p>
    <w:p w14:paraId="2EF99961" w14:textId="77777777" w:rsidR="009643B3" w:rsidRDefault="009643B3" w:rsidP="00F857C5">
      <w:pPr>
        <w:pStyle w:val="Jegyzetszveg"/>
      </w:pPr>
      <w:r>
        <w:t xml:space="preserve">  After attaining the Power (or: weapon) of &lt;</w:t>
      </w:r>
      <w:proofErr w:type="spellStart"/>
      <w:r>
        <w:t>persName</w:t>
      </w:r>
      <w:proofErr w:type="spellEnd"/>
      <w:r>
        <w:t xml:space="preserve"> type="god"&gt;</w:t>
      </w:r>
      <w:proofErr w:type="spellStart"/>
      <w:r>
        <w:t>Maheśvara</w:t>
      </w:r>
      <w:proofErr w:type="spellEnd"/>
      <w:r>
        <w:t>&lt;/</w:t>
      </w:r>
      <w:proofErr w:type="spellStart"/>
      <w:r>
        <w:t>persName</w:t>
      </w:r>
      <w:proofErr w:type="spellEnd"/>
      <w:r>
        <w:t>&gt;...</w:t>
      </w:r>
    </w:p>
    <w:p w14:paraId="387DDC0E" w14:textId="77777777" w:rsidR="009643B3" w:rsidRDefault="009643B3" w:rsidP="00F857C5">
      <w:pPr>
        <w:pStyle w:val="Jegyzetszveg"/>
      </w:pPr>
      <w:r>
        <w:t xml:space="preserve">  &lt;/q&gt;</w:t>
      </w:r>
    </w:p>
    <w:p w14:paraId="4F6FD94E" w14:textId="77777777" w:rsidR="009643B3" w:rsidRDefault="009643B3" w:rsidP="00F857C5">
      <w:pPr>
        <w:pStyle w:val="Jegyzetszveg"/>
      </w:pPr>
      <w:r>
        <w:t xml:space="preserve">Mahendra is both the name of King </w:t>
      </w:r>
      <w:proofErr w:type="spellStart"/>
      <w:r>
        <w:t>Rājendravarman's</w:t>
      </w:r>
      <w:proofErr w:type="spellEnd"/>
      <w:r>
        <w:t xml:space="preserve"> father, </w:t>
      </w:r>
      <w:proofErr w:type="spellStart"/>
      <w:r>
        <w:t>Mahendravarman</w:t>
      </w:r>
      <w:proofErr w:type="spellEnd"/>
      <w:r>
        <w:t>...</w:t>
      </w:r>
    </w:p>
    <w:p w14:paraId="57283C4A" w14:textId="10F06579" w:rsidR="009643B3" w:rsidRDefault="009643B3" w:rsidP="00F857C5">
      <w:pPr>
        <w:pStyle w:val="Jegyzetszveg"/>
      </w:pPr>
      <w:r>
        <w:t>&lt;/p&gt;</w:t>
      </w:r>
    </w:p>
  </w:comment>
  <w:comment w:id="888" w:author="Dániel Balogh" w:date="2024-04-23T14:43:00Z" w:initials="DB">
    <w:p w14:paraId="62B5573A" w14:textId="01EF128C" w:rsidR="009643B3" w:rsidRDefault="009643B3">
      <w:pPr>
        <w:pStyle w:val="Jegyzetszveg"/>
      </w:pPr>
      <w:r>
        <w:rPr>
          <w:rStyle w:val="Jegyzethivatkozs"/>
        </w:rPr>
        <w:annotationRef/>
      </w:r>
      <w:r>
        <w:t>use this when referring to numbered paragraphs of the prose description in ARIE</w:t>
      </w:r>
    </w:p>
  </w:comment>
  <w:comment w:id="892" w:author="Dániel Balogh" w:date="2024-04-23T14:42:00Z" w:initials="DB">
    <w:p w14:paraId="22817EDE" w14:textId="577A577F" w:rsidR="009643B3" w:rsidRDefault="009643B3">
      <w:pPr>
        <w:pStyle w:val="Jegyzetszveg"/>
      </w:pPr>
      <w:r>
        <w:rPr>
          <w:rStyle w:val="Jegyzethivatkozs"/>
        </w:rPr>
        <w:annotationRef/>
      </w:r>
      <w:r w:rsidRPr="006F4840">
        <w:t>Add Manu's example of &lt;</w:t>
      </w:r>
      <w:proofErr w:type="spellStart"/>
      <w:r w:rsidRPr="006F4840">
        <w:t>bibl</w:t>
      </w:r>
      <w:proofErr w:type="spellEnd"/>
      <w:r w:rsidRPr="006F4840">
        <w:t>&gt;&lt;</w:t>
      </w:r>
      <w:proofErr w:type="spellStart"/>
      <w:r w:rsidRPr="006F4840">
        <w:t>ptr</w:t>
      </w:r>
      <w:proofErr w:type="spellEnd"/>
      <w:r w:rsidRPr="006F4840">
        <w:t xml:space="preserve"> target="bib:ARIE1938-1939"/&gt;&lt;</w:t>
      </w:r>
      <w:proofErr w:type="spellStart"/>
      <w:r w:rsidRPr="006F4840">
        <w:t>citedRange</w:t>
      </w:r>
      <w:proofErr w:type="spellEnd"/>
      <w:r w:rsidRPr="006F4840">
        <w:t xml:space="preserve"> unit="mixed"&gt;p. 38, Appendix B/1938-1939, No. 271; p. 91, §59&lt;/</w:t>
      </w:r>
      <w:proofErr w:type="spellStart"/>
      <w:r w:rsidRPr="006F4840">
        <w:t>citedRange</w:t>
      </w:r>
      <w:proofErr w:type="spellEnd"/>
      <w:r w:rsidRPr="006F4840">
        <w:t>&gt;&lt;/</w:t>
      </w:r>
      <w:proofErr w:type="spellStart"/>
      <w:r w:rsidRPr="006F4840">
        <w:t>bibl</w:t>
      </w:r>
      <w:proofErr w:type="spellEnd"/>
      <w:r w:rsidRPr="006F4840">
        <w:t>&gt; as a way of citing two loci of a single ARIE.</w:t>
      </w:r>
    </w:p>
  </w:comment>
  <w:comment w:id="897" w:author="Dániel Balogh" w:date="2024-05-02T13:27:00Z" w:initials="DB">
    <w:p w14:paraId="157A8B1D" w14:textId="25868AB2" w:rsidR="009643B3" w:rsidRDefault="009643B3">
      <w:pPr>
        <w:pStyle w:val="Jegyzetszveg"/>
      </w:pPr>
      <w:r>
        <w:rPr>
          <w:rStyle w:val="Jegyzethivatkozs"/>
        </w:rPr>
        <w:annotationRef/>
      </w:r>
      <w:r>
        <w:t xml:space="preserve">No longer necessary, </w:t>
      </w:r>
      <w:hyperlink r:id="rId9" w:history="1">
        <w:r w:rsidRPr="00370175">
          <w:rPr>
            <w:rStyle w:val="Hiperhivatkozs"/>
          </w:rPr>
          <w:t>https://github.com/erc-dharma/project-documentation/issues/298</w:t>
        </w:r>
      </w:hyperlink>
    </w:p>
    <w:p w14:paraId="136356E3" w14:textId="77777777" w:rsidR="009643B3" w:rsidRDefault="009643B3">
      <w:pPr>
        <w:pStyle w:val="Jegyzetszveg"/>
      </w:pPr>
    </w:p>
    <w:p w14:paraId="6E9F80B5" w14:textId="77777777" w:rsidR="009643B3" w:rsidRDefault="009643B3">
      <w:pPr>
        <w:pStyle w:val="Jegyzetszveg"/>
      </w:pPr>
      <w:r>
        <w:t>Also, approve of using without DHARMA_INS and without .xml extension?</w:t>
      </w:r>
    </w:p>
    <w:p w14:paraId="74D3FB21" w14:textId="580B3F66" w:rsidR="009643B3" w:rsidRDefault="009643B3">
      <w:pPr>
        <w:pStyle w:val="Jegyzetszveg"/>
      </w:pPr>
      <w:r>
        <w:t>Whether or not it is approved, the example below should imo have the DHARMA_INS prefix and not just Pallava.</w:t>
      </w:r>
    </w:p>
  </w:comment>
  <w:comment w:id="898" w:author="Dániel Balogh" w:date="2024-06-27T09:36:00Z" w:initials="DB">
    <w:p w14:paraId="2A46EB44" w14:textId="136D3612" w:rsidR="009643B3" w:rsidRDefault="009643B3">
      <w:pPr>
        <w:pStyle w:val="Jegyzetszveg"/>
      </w:pPr>
      <w:r>
        <w:rPr>
          <w:rStyle w:val="Jegyzethivatkozs"/>
        </w:rPr>
        <w:annotationRef/>
      </w:r>
      <w:r>
        <w:t xml:space="preserve">See also </w:t>
      </w:r>
      <w:hyperlink r:id="rId10" w:history="1">
        <w:r w:rsidRPr="00BB3DE7">
          <w:rPr>
            <w:rStyle w:val="Hiperhivatkozs"/>
          </w:rPr>
          <w:t>https://github.com/erc-dharma/project-documentation/issues/323</w:t>
        </w:r>
      </w:hyperlink>
    </w:p>
    <w:p w14:paraId="145C4999" w14:textId="13AB8EAA" w:rsidR="009643B3" w:rsidRDefault="009643B3">
      <w:pPr>
        <w:pStyle w:val="Jegyzetszveg"/>
      </w:pPr>
      <w:r>
        <w:t xml:space="preserve">We have decided to forbid the @n and stick to full filenames such as </w:t>
      </w:r>
      <w:r w:rsidRPr="002A1015">
        <w:t>DHARMA_INSBadamiCalukya00007.xml</w:t>
      </w:r>
    </w:p>
  </w:comment>
  <w:comment w:id="941" w:author="Dániel Balogh [2]" w:date="2023-11-03T15:27:00Z" w:initials="DB">
    <w:p w14:paraId="37370799" w14:textId="07525639" w:rsidR="009643B3" w:rsidRDefault="009643B3">
      <w:pPr>
        <w:pStyle w:val="Jegyzetszveg"/>
      </w:pPr>
      <w:r>
        <w:rPr>
          <w:rStyle w:val="Jegyzethivatkozs"/>
        </w:rPr>
        <w:annotationRef/>
      </w:r>
      <w:r>
        <w:rPr>
          <w:rStyle w:val="Jegyzethivatkozs"/>
        </w:rPr>
        <w:t>Revise</w:t>
      </w:r>
      <w:r w:rsidRPr="00A61239">
        <w:t xml:space="preserve"> with a reference to the encoding of script with </w:t>
      </w:r>
      <w:proofErr w:type="spellStart"/>
      <w:r w:rsidRPr="00A61239">
        <w:t>opentheso</w:t>
      </w:r>
      <w:proofErr w:type="spellEnd"/>
      <w:r w:rsidRPr="00A61239">
        <w:t xml:space="preserve"> tokens</w:t>
      </w:r>
      <w:r>
        <w:t>.</w:t>
      </w:r>
    </w:p>
  </w:comment>
  <w:comment w:id="965" w:author="Dániel Balogh [2]" w:date="2024-11-04T11:52:00Z" w:initials="DB">
    <w:p w14:paraId="4EA6A924" w14:textId="64D3C69E" w:rsidR="009643B3" w:rsidRDefault="009643B3">
      <w:pPr>
        <w:pStyle w:val="Jegyzetszveg"/>
      </w:pPr>
      <w:r>
        <w:rPr>
          <w:rStyle w:val="Jegyzethivatkozs"/>
        </w:rPr>
        <w:annotationRef/>
      </w:r>
      <w:r>
        <w:t>rename this to ASCII notation or something else? it isn’t really anything to do with XML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694CF50" w15:done="0"/>
  <w15:commentEx w15:paraId="78F7D671" w15:done="0"/>
  <w15:commentEx w15:paraId="004C2435" w15:done="0"/>
  <w15:commentEx w15:paraId="3BFC8A99" w15:done="0"/>
  <w15:commentEx w15:paraId="4F5C8E94" w15:done="0"/>
  <w15:commentEx w15:paraId="1C1EB8DD" w15:done="0"/>
  <w15:commentEx w15:paraId="1A969453" w15:done="0"/>
  <w15:commentEx w15:paraId="5176E46B" w15:done="0"/>
  <w15:commentEx w15:paraId="739A19E9" w15:done="0"/>
  <w15:commentEx w15:paraId="36010821" w15:done="0"/>
  <w15:commentEx w15:paraId="506A8070" w15:done="0"/>
  <w15:commentEx w15:paraId="616724CE" w15:done="0"/>
  <w15:commentEx w15:paraId="21DB0E1E" w15:done="0"/>
  <w15:commentEx w15:paraId="27B5FAD9" w15:done="0"/>
  <w15:commentEx w15:paraId="2D553652" w15:done="0"/>
  <w15:commentEx w15:paraId="569AC4D8" w15:done="0"/>
  <w15:commentEx w15:paraId="116C2958" w15:done="0"/>
  <w15:commentEx w15:paraId="6EE9D33B" w15:done="0"/>
  <w15:commentEx w15:paraId="66454771" w15:done="0"/>
  <w15:commentEx w15:paraId="586F5A4D" w15:done="0"/>
  <w15:commentEx w15:paraId="40F1EEE4" w15:done="0"/>
  <w15:commentEx w15:paraId="3B7F4997" w15:done="0"/>
  <w15:commentEx w15:paraId="5C9C3E63" w15:done="0"/>
  <w15:commentEx w15:paraId="317A268F" w15:done="0"/>
  <w15:commentEx w15:paraId="57283C4A" w15:done="0"/>
  <w15:commentEx w15:paraId="62B5573A" w15:done="0"/>
  <w15:commentEx w15:paraId="22817EDE" w15:done="0"/>
  <w15:commentEx w15:paraId="74D3FB21" w15:done="0"/>
  <w15:commentEx w15:paraId="145C4999" w15:paraIdParent="74D3FB21" w15:done="0"/>
  <w15:commentEx w15:paraId="37370799" w15:done="0"/>
  <w15:commentEx w15:paraId="4EA6A92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714A626" w16cex:dateUtc="2024-11-01T10:23:00Z"/>
  <w16cex:commentExtensible w16cex:durableId="2234F541" w16cex:dateUtc="2023-11-03T14:35:00Z"/>
  <w16cex:commentExtensible w16cex:durableId="029D5336" w16cex:dateUtc="2023-11-03T15:44:00Z"/>
  <w16cex:commentExtensible w16cex:durableId="7E53A716" w16cex:dateUtc="2024-11-04T10:26:00Z"/>
  <w16cex:commentExtensible w16cex:durableId="6D86EB9C" w16cex:dateUtc="2024-11-13T09:40:00Z"/>
  <w16cex:commentExtensible w16cex:durableId="2948D075" w16cex:dateUtc="2024-11-13T13:58:00Z"/>
  <w16cex:commentExtensible w16cex:durableId="02339A65" w16cex:dateUtc="2024-04-15T07:00:00Z"/>
  <w16cex:commentExtensible w16cex:durableId="2ECDA06D" w16cex:dateUtc="2024-11-15T08:09:00Z"/>
  <w16cex:commentExtensible w16cex:durableId="748CC882" w16cex:dateUtc="2024-11-15T08:16:00Z"/>
  <w16cex:commentExtensible w16cex:durableId="6329E2A4" w16cex:dateUtc="2024-11-15T10:39:00Z"/>
  <w16cex:commentExtensible w16cex:durableId="0BF1D8F7" w16cex:dateUtc="2024-11-15T10:36:00Z"/>
  <w16cex:commentExtensible w16cex:durableId="64F801AB" w16cex:dateUtc="2024-11-20T13:54:00Z"/>
  <w16cex:commentExtensible w16cex:durableId="6C542943" w16cex:dateUtc="2023-11-03T14:22:00Z"/>
  <w16cex:commentExtensible w16cex:durableId="017FAFA4" w16cex:dateUtc="2023-11-03T14:23:00Z"/>
  <w16cex:commentExtensible w16cex:durableId="300FED3E" w16cex:dateUtc="2023-11-03T14:27:00Z"/>
  <w16cex:commentExtensible w16cex:durableId="3DDDE415" w16cex:dateUtc="2024-11-04T10: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694CF50" w16cid:durableId="5714A626"/>
  <w16cid:commentId w16cid:paraId="78F7D671" w16cid:durableId="28EBB1CE"/>
  <w16cid:commentId w16cid:paraId="004C2435" w16cid:durableId="2234F541"/>
  <w16cid:commentId w16cid:paraId="3BFC8A99" w16cid:durableId="029D5336"/>
  <w16cid:commentId w16cid:paraId="4F5C8E94" w16cid:durableId="7E53A716"/>
  <w16cid:commentId w16cid:paraId="1C1EB8DD" w16cid:durableId="2AD4795D"/>
  <w16cid:commentId w16cid:paraId="1A969453" w16cid:durableId="2AD4795C"/>
  <w16cid:commentId w16cid:paraId="5176E46B" w16cid:durableId="36594E5F"/>
  <w16cid:commentId w16cid:paraId="739A19E9" w16cid:durableId="6D86EB9C"/>
  <w16cid:commentId w16cid:paraId="36010821" w16cid:durableId="2AE72CDC"/>
  <w16cid:commentId w16cid:paraId="506A8070" w16cid:durableId="2948D075"/>
  <w16cid:commentId w16cid:paraId="616724CE" w16cid:durableId="2AE04F39"/>
  <w16cid:commentId w16cid:paraId="21DB0E1E" w16cid:durableId="2AE04FF6"/>
  <w16cid:commentId w16cid:paraId="27B5FAD9" w16cid:durableId="2AE05025"/>
  <w16cid:commentId w16cid:paraId="2D553652" w16cid:durableId="02339A65"/>
  <w16cid:commentId w16cid:paraId="569AC4D8" w16cid:durableId="2ECDA06D"/>
  <w16cid:commentId w16cid:paraId="116C2958" w16cid:durableId="748CC882"/>
  <w16cid:commentId w16cid:paraId="6EE9D33B" w16cid:durableId="6329E2A4"/>
  <w16cid:commentId w16cid:paraId="66454771" w16cid:durableId="0BF1D8F7"/>
  <w16cid:commentId w16cid:paraId="586F5A4D" w16cid:durableId="64F801AB"/>
  <w16cid:commentId w16cid:paraId="40F1EEE4" w16cid:durableId="29F6FF8A"/>
  <w16cid:commentId w16cid:paraId="3B7F4997" w16cid:durableId="29F0A273"/>
  <w16cid:commentId w16cid:paraId="5C9C3E63" w16cid:durableId="6C542943"/>
  <w16cid:commentId w16cid:paraId="317A268F" w16cid:durableId="017FAFA4"/>
  <w16cid:commentId w16cid:paraId="57283C4A" w16cid:durableId="29EDAA7B"/>
  <w16cid:commentId w16cid:paraId="62B5573A" w16cid:durableId="29D2479D"/>
  <w16cid:commentId w16cid:paraId="22817EDE" w16cid:durableId="29D24764"/>
  <w16cid:commentId w16cid:paraId="74D3FB21" w16cid:durableId="29DE1346"/>
  <w16cid:commentId w16cid:paraId="145C4999" w16cid:durableId="2A27B106"/>
  <w16cid:commentId w16cid:paraId="37370799" w16cid:durableId="300FED3E"/>
  <w16cid:commentId w16cid:paraId="4EA6A924" w16cid:durableId="3DDDE41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34A6C8" w14:textId="77777777" w:rsidR="0049509B" w:rsidRDefault="0049509B">
      <w:pPr>
        <w:spacing w:line="240" w:lineRule="auto"/>
      </w:pPr>
      <w:r>
        <w:separator/>
      </w:r>
    </w:p>
  </w:endnote>
  <w:endnote w:type="continuationSeparator" w:id="0">
    <w:p w14:paraId="2EBFD5E4" w14:textId="77777777" w:rsidR="0049509B" w:rsidRDefault="0049509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ntium Plus">
    <w:panose1 w:val="02000503060000020004"/>
    <w:charset w:val="EE"/>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Murty Sanskrit">
    <w:panose1 w:val="01000000000000000000"/>
    <w:charset w:val="00"/>
    <w:family w:val="modern"/>
    <w:notTrueType/>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DaunPenh">
    <w:altName w:val="Leelawadee UI"/>
    <w:charset w:val="00"/>
    <w:family w:val="auto"/>
    <w:pitch w:val="variable"/>
    <w:sig w:usb0="80000003" w:usb1="00000000" w:usb2="00010000" w:usb3="00000000" w:csb0="00000001" w:csb1="00000000"/>
  </w:font>
  <w:font w:name="Cardo">
    <w:panose1 w:val="02020600000000000000"/>
    <w:charset w:val="EE"/>
    <w:family w:val="roman"/>
    <w:pitch w:val="variable"/>
    <w:sig w:usb0="E40008FF" w:usb1="5201E0FB" w:usb2="04608000" w:usb3="00000000" w:csb0="000000BB" w:csb1="00000000"/>
  </w:font>
  <w:font w:name="Mangal">
    <w:panose1 w:val="02040503050203030202"/>
    <w:charset w:val="00"/>
    <w:family w:val="roman"/>
    <w:pitch w:val="variable"/>
    <w:sig w:usb0="00008003" w:usb1="00000000" w:usb2="00000000" w:usb3="00000000" w:csb0="00000001" w:csb1="00000000"/>
  </w:font>
  <w:font w:name="Noto Sans Grantha">
    <w:panose1 w:val="020B0502040504020204"/>
    <w:charset w:val="00"/>
    <w:family w:val="swiss"/>
    <w:notTrueType/>
    <w:pitch w:val="variable"/>
    <w:sig w:usb0="80108003" w:usb1="02002004" w:usb2="00000000" w:usb3="00000000" w:csb0="00000001" w:csb1="00000000"/>
  </w:font>
  <w:font w:name="Myanmar Text">
    <w:panose1 w:val="020B0502040204020203"/>
    <w:charset w:val="00"/>
    <w:family w:val="swiss"/>
    <w:pitch w:val="variable"/>
    <w:sig w:usb0="80000003" w:usb1="00000000" w:usb2="00000400" w:usb3="00000000" w:csb0="00000001" w:csb1="00000000"/>
  </w:font>
  <w:font w:name="Noto Serif">
    <w:panose1 w:val="02020502060505020204"/>
    <w:charset w:val="01"/>
    <w:family w:val="roman"/>
    <w:pitch w:val="variable"/>
    <w:sig w:usb0="E00002FF" w:usb1="4000001F" w:usb2="08000029" w:usb3="00000000" w:csb0="00000000" w:csb1="00000000"/>
  </w:font>
  <w:font w:name="Noto Sans">
    <w:panose1 w:val="020B0502040504020204"/>
    <w:charset w:val="01"/>
    <w:family w:val="swiss"/>
    <w:pitch w:val="variable"/>
    <w:sig w:usb0="E00002FF" w:usb1="4000001F" w:usb2="08000029" w:usb3="00000000" w:csb0="00000000"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E7CC2F" w14:textId="77777777" w:rsidR="009643B3" w:rsidRDefault="009643B3">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73E38B" w14:textId="77777777" w:rsidR="009643B3" w:rsidRDefault="009643B3">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8396F4" w14:textId="77777777" w:rsidR="0049509B" w:rsidRDefault="0049509B">
      <w:pPr>
        <w:spacing w:line="240" w:lineRule="auto"/>
      </w:pPr>
      <w:r>
        <w:separator/>
      </w:r>
    </w:p>
  </w:footnote>
  <w:footnote w:type="continuationSeparator" w:id="0">
    <w:p w14:paraId="08435467" w14:textId="77777777" w:rsidR="0049509B" w:rsidRDefault="0049509B">
      <w:pPr>
        <w:spacing w:line="240" w:lineRule="auto"/>
      </w:pPr>
      <w:r>
        <w:continuationSeparator/>
      </w:r>
    </w:p>
  </w:footnote>
  <w:footnote w:id="1">
    <w:p w14:paraId="51AC8031" w14:textId="27E43FB1" w:rsidR="009643B3" w:rsidRDefault="009643B3">
      <w:pPr>
        <w:pStyle w:val="Lbjegyzetszveg"/>
      </w:pPr>
      <w:r w:rsidRPr="006B5499">
        <w:rPr>
          <w:rStyle w:val="Lbjegyzet-hivatkozs"/>
        </w:rPr>
        <w:tab/>
      </w:r>
      <w:r>
        <w:rPr>
          <w:rStyle w:val="Lbjegyzet-hivatkozs"/>
        </w:rPr>
        <w:footnoteRef/>
      </w:r>
      <w:r>
        <w:tab/>
      </w:r>
      <w:hyperlink r:id="rId1" w:history="1">
        <w:r w:rsidRPr="00127736">
          <w:rPr>
            <w:rStyle w:val="Hiperhivatkozs"/>
          </w:rPr>
          <w:t>https://docs.google.com/document/d/1hjWrrwRZQp4hmEqw4jBhhqoXdwJvRlw3EWboJteOPw0</w:t>
        </w:r>
      </w:hyperlink>
    </w:p>
  </w:footnote>
  <w:footnote w:id="2">
    <w:p w14:paraId="5CF64D43" w14:textId="03131C0C" w:rsidR="009643B3" w:rsidRDefault="009643B3" w:rsidP="00AB6AAB">
      <w:pPr>
        <w:pStyle w:val="Lbjegyzetszveg"/>
      </w:pPr>
      <w:r>
        <w:tab/>
      </w:r>
      <w:r w:rsidRPr="006B5499">
        <w:rPr>
          <w:rStyle w:val="Lbjegyzet-hivatkozs"/>
        </w:rPr>
        <w:footnoteRef/>
      </w:r>
      <w:r>
        <w:tab/>
      </w:r>
      <w:hyperlink r:id="rId2" w:history="1">
        <w:r w:rsidRPr="00127736">
          <w:rPr>
            <w:rStyle w:val="Hiperhivatkozs"/>
          </w:rPr>
          <w:t>https://github.com/erc-dharma/project-documentation/tree/master/docs/encoding-diplomatic</w:t>
        </w:r>
      </w:hyperlink>
    </w:p>
  </w:footnote>
  <w:footnote w:id="3">
    <w:p w14:paraId="6C1DEFD6" w14:textId="42D166E1" w:rsidR="009643B3" w:rsidRPr="00355C0B" w:rsidRDefault="009643B3" w:rsidP="00CF217C">
      <w:pPr>
        <w:pStyle w:val="Lbjegyzetszveg"/>
      </w:pPr>
      <w:r w:rsidRPr="00F47381">
        <w:rPr>
          <w:rStyle w:val="Lbjegyzet-hivatkozs"/>
        </w:rPr>
        <w:tab/>
      </w:r>
      <w:r w:rsidRPr="006B5499">
        <w:rPr>
          <w:rStyle w:val="Lbjegyzet-hivatkozs"/>
        </w:rPr>
        <w:footnoteRef/>
      </w:r>
      <w:r>
        <w:tab/>
        <w:t xml:space="preserve">Griffiths and Janiak (2023). Online draft at </w:t>
      </w:r>
      <w:hyperlink r:id="rId3" w:history="1">
        <w:r w:rsidRPr="00127736">
          <w:rPr>
            <w:rStyle w:val="Hiperhivatkozs"/>
          </w:rPr>
          <w:t>https://docs.google.com/document/d/15HFxHJTOzIU1UDyVrB2yQYJ5wI6JyEshEkYgg5qwj8M</w:t>
        </w:r>
      </w:hyperlink>
      <w:r>
        <w:t xml:space="preserve">; latest internal release at </w:t>
      </w:r>
      <w:hyperlink r:id="rId4" w:history="1">
        <w:r w:rsidRPr="00127736">
          <w:rPr>
            <w:rStyle w:val="Hiperhivatkozs"/>
          </w:rPr>
          <w:t>https://github.com/erc-dharma/project-documentation/tree/master/docs/encoding-critical</w:t>
        </w:r>
      </w:hyperlink>
      <w:r>
        <w:t>.</w:t>
      </w:r>
    </w:p>
  </w:footnote>
  <w:footnote w:id="4">
    <w:p w14:paraId="72B3CD61" w14:textId="2646D119" w:rsidR="009643B3" w:rsidRPr="00355C0B" w:rsidRDefault="009643B3">
      <w:pPr>
        <w:pStyle w:val="Lbjegyzetszveg"/>
      </w:pPr>
      <w:r>
        <w:tab/>
      </w:r>
      <w:r w:rsidRPr="006B5499">
        <w:rPr>
          <w:rStyle w:val="Lbjegyzet-hivatkozs"/>
        </w:rPr>
        <w:footnoteRef/>
      </w:r>
      <w:r>
        <w:tab/>
        <w:t>See §</w:t>
      </w:r>
      <w:r>
        <w:fldChar w:fldCharType="begin"/>
      </w:r>
      <w:r>
        <w:instrText xml:space="preserve"> REF _Ref149662927 \r \h </w:instrText>
      </w:r>
      <w:r>
        <w:fldChar w:fldCharType="separate"/>
      </w:r>
      <w:r>
        <w:t>1.1.1</w:t>
      </w:r>
      <w:r>
        <w:fldChar w:fldCharType="end"/>
      </w:r>
      <w:r>
        <w:t xml:space="preserve"> about versions and their availability.</w:t>
      </w:r>
    </w:p>
  </w:footnote>
  <w:footnote w:id="5">
    <w:p w14:paraId="7AD35DA1" w14:textId="328C698D" w:rsidR="009643B3" w:rsidRDefault="009643B3" w:rsidP="002519B3">
      <w:pPr>
        <w:pStyle w:val="Lbjegyzetszveg"/>
      </w:pPr>
      <w:r>
        <w:tab/>
      </w:r>
      <w:r w:rsidRPr="006B5499">
        <w:rPr>
          <w:rStyle w:val="Lbjegyzet-hivatkozs"/>
        </w:rPr>
        <w:footnoteRef/>
      </w:r>
      <w:r>
        <w:tab/>
        <w:t xml:space="preserve">Balogh and Griffiths (2020a). Latest internal release at </w:t>
      </w:r>
      <w:hyperlink r:id="rId5" w:history="1">
        <w:r w:rsidRPr="00127736">
          <w:rPr>
            <w:rStyle w:val="Hiperhivatkozs"/>
          </w:rPr>
          <w:t>https://github.com/erc-dharma/project-documentation/tree/master/docs/transliteration</w:t>
        </w:r>
      </w:hyperlink>
      <w:r>
        <w:t>. The references to the TG in this document pertain to TG version ###3, released ###simultaneously with EGD version 2.</w:t>
      </w:r>
    </w:p>
  </w:footnote>
  <w:footnote w:id="6">
    <w:p w14:paraId="19BBD3BD" w14:textId="609A2518" w:rsidR="009643B3" w:rsidRDefault="009643B3" w:rsidP="002519B3">
      <w:pPr>
        <w:pStyle w:val="Lbjegyzetszveg"/>
      </w:pPr>
      <w:r>
        <w:tab/>
      </w:r>
      <w:r w:rsidRPr="006B5499">
        <w:rPr>
          <w:rStyle w:val="Lbjegyzet-hivatkozs"/>
        </w:rPr>
        <w:footnoteRef/>
      </w:r>
      <w:r>
        <w:tab/>
        <w:t xml:space="preserve">Internal release version at </w:t>
      </w:r>
      <w:hyperlink r:id="rId6" w:history="1">
        <w:r w:rsidRPr="00127736">
          <w:rPr>
            <w:rStyle w:val="Hiperhivatkozs"/>
          </w:rPr>
          <w:t>https://github.com/erc-dharma/project-documentation/tree/master/docs/zotero</w:t>
        </w:r>
      </w:hyperlink>
      <w:r>
        <w:t xml:space="preserve">; online draft at </w:t>
      </w:r>
      <w:hyperlink r:id="rId7" w:history="1">
        <w:r w:rsidRPr="00127736">
          <w:rPr>
            <w:rStyle w:val="Hiperhivatkozs"/>
          </w:rPr>
          <w:t>https://docs.google.com/document/d/1V_AJzCtQ8KCnFm2dcE9D31gDd9jWpsWyvWwOCZuIcGY</w:t>
        </w:r>
      </w:hyperlink>
      <w:r>
        <w:t>.</w:t>
      </w:r>
    </w:p>
  </w:footnote>
  <w:footnote w:id="7">
    <w:p w14:paraId="55B6C304" w14:textId="27CBC185" w:rsidR="009643B3" w:rsidRDefault="009643B3" w:rsidP="002519B3">
      <w:pPr>
        <w:pStyle w:val="Lbjegyzetszveg"/>
      </w:pPr>
      <w:r>
        <w:tab/>
      </w:r>
      <w:r w:rsidRPr="006B5499">
        <w:rPr>
          <w:rStyle w:val="Lbjegyzet-hivatkozs"/>
        </w:rPr>
        <w:footnoteRef/>
      </w:r>
      <w:r>
        <w:tab/>
        <w:t>TEI Consortium (2023, §</w:t>
      </w:r>
      <w:r w:rsidRPr="00AD56A0">
        <w:t>v</w:t>
      </w:r>
      <w:r>
        <w:t>).</w:t>
      </w:r>
    </w:p>
  </w:footnote>
  <w:footnote w:id="8">
    <w:p w14:paraId="5F64439F" w14:textId="77777777" w:rsidR="009643B3" w:rsidRDefault="009643B3" w:rsidP="002519B3">
      <w:pPr>
        <w:pStyle w:val="Lbjegyzetszveg"/>
      </w:pPr>
      <w:r>
        <w:tab/>
      </w:r>
      <w:r w:rsidRPr="006B5499">
        <w:rPr>
          <w:rStyle w:val="Lbjegyzet-hivatkozs"/>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9">
    <w:p w14:paraId="24831C6E" w14:textId="77777777" w:rsidR="009643B3" w:rsidRDefault="009643B3" w:rsidP="002519B3">
      <w:pPr>
        <w:pStyle w:val="Lbjegyzetszveg"/>
      </w:pPr>
      <w:r>
        <w:tab/>
      </w:r>
      <w:r w:rsidRPr="006B5499">
        <w:rPr>
          <w:rStyle w:val="Lbjegyzet-hivatkozs"/>
        </w:rPr>
        <w:footnoteRef/>
      </w:r>
      <w:r>
        <w:tab/>
        <w:t xml:space="preserve">In Oxygen, press CTRL + SHIFT + , </w:t>
      </w:r>
      <w:r w:rsidRPr="00E24F87">
        <w:rPr>
          <w:noProof/>
        </w:rPr>
        <w:t>(</w:t>
      </w:r>
      <w:r>
        <w:t>comma) to turn selected text into a comment or to uncomment text around the cursor.</w:t>
      </w:r>
    </w:p>
  </w:footnote>
  <w:footnote w:id="10">
    <w:p w14:paraId="54E6707E" w14:textId="77777777" w:rsidR="009643B3" w:rsidRDefault="009643B3" w:rsidP="002519B3">
      <w:pPr>
        <w:pStyle w:val="Lbjegyzetszveg"/>
      </w:pPr>
      <w:r>
        <w:tab/>
      </w:r>
      <w:r w:rsidRPr="006B5499">
        <w:rPr>
          <w:rStyle w:val="Lbjegyzet-hivatkozs"/>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11">
    <w:p w14:paraId="13F8026E" w14:textId="33FFEEFF" w:rsidR="009643B3" w:rsidRPr="00355C0B" w:rsidRDefault="009643B3">
      <w:pPr>
        <w:pStyle w:val="Lbjegyzetszveg"/>
      </w:pPr>
      <w:r>
        <w:tab/>
      </w:r>
      <w:r>
        <w:rPr>
          <w:rStyle w:val="Lbjegyzet-hivatkozs"/>
        </w:rPr>
        <w:footnoteRef/>
      </w:r>
      <w:r>
        <w:t xml:space="preserve"> </w:t>
      </w:r>
      <w:r w:rsidRPr="00355C0B">
        <w:tab/>
      </w:r>
      <w:hyperlink r:id="rId8" w:history="1">
        <w:r w:rsidRPr="00355C0B">
          <w:rPr>
            <w:rStyle w:val="Hiperhivatkozs"/>
          </w:rPr>
          <w:t>https://github.com/erc-dharma/project-documentation/blob/master/templates/inscriptions/DHARMA_encodingTemplateInscription_v03.xml</w:t>
        </w:r>
      </w:hyperlink>
    </w:p>
  </w:footnote>
  <w:footnote w:id="12">
    <w:p w14:paraId="59BA76DD" w14:textId="3289E246" w:rsidR="009643B3" w:rsidRDefault="009643B3">
      <w:pPr>
        <w:pStyle w:val="Lbjegyzetszveg"/>
      </w:pPr>
      <w:r>
        <w:tab/>
      </w:r>
      <w:r>
        <w:rPr>
          <w:rStyle w:val="Lbjegyzet-hivatkozs"/>
        </w:rPr>
        <w:footnoteRef/>
      </w:r>
      <w:r>
        <w:tab/>
      </w:r>
      <w:r w:rsidRPr="00C54CEA">
        <w:t>DHARMA_prosodicPatterns_v01.xml</w:t>
      </w:r>
      <w:r>
        <w:t xml:space="preserve"> in our Project Documentation GitHub repository, displayed at </w:t>
      </w:r>
      <w:hyperlink r:id="rId9" w:history="1">
        <w:r w:rsidRPr="003B6215">
          <w:rPr>
            <w:rStyle w:val="Hiperhivatkozs"/>
          </w:rPr>
          <w:t>https://dharmalekha.info/prosody</w:t>
        </w:r>
      </w:hyperlink>
    </w:p>
  </w:footnote>
  <w:footnote w:id="13">
    <w:p w14:paraId="05DDBE55" w14:textId="4C875203" w:rsidR="009643B3" w:rsidRPr="00666EFF" w:rsidRDefault="009643B3">
      <w:pPr>
        <w:pStyle w:val="Lbjegyzetszveg"/>
      </w:pPr>
      <w:r>
        <w:tab/>
      </w:r>
      <w:r>
        <w:rPr>
          <w:rStyle w:val="Lbjegyzet-hivatkozs"/>
        </w:rPr>
        <w:footnoteRef/>
      </w:r>
      <w:r>
        <w:tab/>
        <w:t xml:space="preserve">The seeming contradiction between the element’s name and the fact that it indicates uncertainty is that this element would normally take the attribute </w:t>
      </w:r>
      <w:r>
        <w:rPr>
          <w:rStyle w:val="Codeattribute"/>
        </w:rPr>
        <w:t>@cert</w:t>
      </w:r>
      <w:r>
        <w:t xml:space="preserve"> to indicate a degree of certainty. However, in EpiDoc and thus in our encoding practice, </w:t>
      </w:r>
      <w:r>
        <w:rPr>
          <w:rStyle w:val="Code"/>
        </w:rPr>
        <w:t>&lt;certainty&gt;</w:t>
      </w:r>
      <w:r>
        <w:t xml:space="preserve"> is only used for indicating uncertainty, and is by default understood to mean </w:t>
      </w:r>
      <w:r>
        <w:rPr>
          <w:rStyle w:val="Code"/>
        </w:rPr>
        <w:t xml:space="preserve">&lt;certainty </w:t>
      </w:r>
      <w:r w:rsidRPr="00666EFF">
        <w:rPr>
          <w:rStyle w:val="Codeattribute"/>
        </w:rPr>
        <w:t>cert=</w:t>
      </w:r>
      <w:r w:rsidRPr="00666EFF">
        <w:rPr>
          <w:rStyle w:val="Codevalue"/>
        </w:rPr>
        <w:t>"low"</w:t>
      </w:r>
      <w:r>
        <w:rPr>
          <w:rStyle w:val="Code"/>
        </w:rPr>
        <w:t>&gt;</w:t>
      </w:r>
      <w:r>
        <w:t>.</w:t>
      </w:r>
    </w:p>
  </w:footnote>
  <w:footnote w:id="14">
    <w:p w14:paraId="57B2E0A9" w14:textId="77777777" w:rsidR="009643B3" w:rsidRDefault="009643B3" w:rsidP="00484A5D">
      <w:pPr>
        <w:pStyle w:val="Lbjegyzetszveg"/>
      </w:pPr>
      <w:r>
        <w:tab/>
      </w:r>
      <w:r w:rsidRPr="006B5499">
        <w:rPr>
          <w:rStyle w:val="Lbjegyzet-hivatkozs"/>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15">
    <w:p w14:paraId="0B17BF95" w14:textId="77777777" w:rsidR="009643B3" w:rsidRDefault="009643B3" w:rsidP="00777B90">
      <w:pPr>
        <w:pStyle w:val="Lbjegyzetszveg"/>
      </w:pPr>
      <w:r>
        <w:tab/>
      </w:r>
      <w:r w:rsidRPr="006B5499">
        <w:rPr>
          <w:rStyle w:val="Lbjegyzet-hivatkozs"/>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_Ref149918878 \r \h </w:instrText>
      </w:r>
      <w:r>
        <w:fldChar w:fldCharType="separate"/>
      </w:r>
      <w:r>
        <w:t>5.4.8.3</w:t>
      </w:r>
      <w:r>
        <w:fldChar w:fldCharType="end"/>
      </w:r>
      <w:r>
        <w:t>). Another theoretically possible scenario might be two sets of copper plates bound with a single ring and edited as a single text.</w:t>
      </w:r>
    </w:p>
  </w:footnote>
  <w:footnote w:id="16">
    <w:p w14:paraId="5E285426" w14:textId="01BED9A8" w:rsidR="009643B3" w:rsidRDefault="009643B3">
      <w:pPr>
        <w:pStyle w:val="Lbjegyzetszveg"/>
      </w:pPr>
      <w:r>
        <w:tab/>
      </w:r>
      <w:r>
        <w:rPr>
          <w:rStyle w:val="Lbjegyzet-hivatkozs"/>
        </w:rPr>
        <w:footnoteRef/>
      </w:r>
      <w:r>
        <w:tab/>
        <w:t xml:space="preserve">In addition to the kinds of milestone discussed here, our project also employs </w:t>
      </w:r>
      <w:r>
        <w:rPr>
          <w:rStyle w:val="Code"/>
        </w:rPr>
        <w:t>&lt;milestone/</w:t>
      </w:r>
      <w:r w:rsidRPr="00913831">
        <w:rPr>
          <w:rStyle w:val="Code"/>
        </w:rPr>
        <w:t>&gt;</w:t>
      </w:r>
      <w:r>
        <w:t xml:space="preserve"> elements for a few other purposes (§</w:t>
      </w:r>
      <w:r>
        <w:fldChar w:fldCharType="begin"/>
      </w:r>
      <w:r>
        <w:instrText xml:space="preserve"> REF _Ref181706035 \r \h </w:instrText>
      </w:r>
      <w:r>
        <w:fldChar w:fldCharType="separate"/>
      </w:r>
      <w:r>
        <w:t>2.3.4.5</w:t>
      </w:r>
      <w:r>
        <w:fldChar w:fldCharType="end"/>
      </w:r>
      <w:r>
        <w:t>, §</w:t>
      </w:r>
      <w:r>
        <w:fldChar w:fldCharType="begin"/>
      </w:r>
      <w:r>
        <w:instrText xml:space="preserve"> REF _Ref182309743 \r \h </w:instrText>
      </w:r>
      <w:r>
        <w:fldChar w:fldCharType="separate"/>
      </w:r>
      <w:r>
        <w:t>9.2.4</w:t>
      </w:r>
      <w:r>
        <w:fldChar w:fldCharType="end"/>
      </w:r>
      <w:r>
        <w:t>).</w:t>
      </w:r>
    </w:p>
  </w:footnote>
  <w:footnote w:id="17">
    <w:p w14:paraId="4CA0F94C" w14:textId="7985C81E" w:rsidR="009643B3" w:rsidRDefault="009643B3" w:rsidP="00D441A4">
      <w:pPr>
        <w:pStyle w:val="Lbjegyzetszveg"/>
      </w:pPr>
      <w:r>
        <w:tab/>
      </w:r>
      <w:r w:rsidRPr="006B5499">
        <w:rPr>
          <w:rStyle w:val="Lbjegyzet-hivatkozs"/>
        </w:rPr>
        <w:footnoteRef/>
      </w:r>
      <w:r>
        <w:tab/>
        <w:t>It is possible in TEI to encode uncertainty regarding the location of an element in a machine-readable way, but we foresee no gain from doing so that would compensate for the resulting increase of encoding complexity.</w:t>
      </w:r>
    </w:p>
  </w:footnote>
  <w:footnote w:id="18">
    <w:p w14:paraId="5925CDDD" w14:textId="77777777" w:rsidR="009643B3" w:rsidRDefault="009643B3" w:rsidP="00777B90">
      <w:pPr>
        <w:pStyle w:val="Lbjegyzetszveg"/>
      </w:pPr>
      <w:r>
        <w:tab/>
      </w:r>
      <w:r w:rsidRPr="006B5499">
        <w:rPr>
          <w:rStyle w:val="Lbjegyzet-hivatkozs"/>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9">
    <w:p w14:paraId="32308DC4" w14:textId="1830AC39" w:rsidR="009643B3" w:rsidRDefault="009643B3" w:rsidP="002519B3">
      <w:pPr>
        <w:pStyle w:val="Lbjegyzetszveg"/>
      </w:pPr>
      <w:r>
        <w:tab/>
      </w:r>
      <w:r w:rsidRPr="006B5499">
        <w:rPr>
          <w:rStyle w:val="Lbjegyzet-hivatkozs"/>
        </w:rPr>
        <w:footnoteRef/>
      </w:r>
      <w:r>
        <w:tab/>
        <w:t>This will not be the case if you follow the numbering schemes recommended by this Guide, but other numbering schemes are permitted for all partition types when there is good reason for their use.</w:t>
      </w:r>
    </w:p>
  </w:footnote>
  <w:footnote w:id="20">
    <w:p w14:paraId="60A1B985" w14:textId="77777777" w:rsidR="009643B3" w:rsidRDefault="009643B3" w:rsidP="00B115F2">
      <w:pPr>
        <w:pStyle w:val="Lbjegyzetszveg"/>
      </w:pPr>
      <w:r>
        <w:tab/>
      </w:r>
      <w:r w:rsidRPr="006B5499">
        <w:rPr>
          <w:rStyle w:val="Lbjegyzet-hivatkozs"/>
        </w:rPr>
        <w:footnoteRef/>
      </w:r>
      <w:r>
        <w:tab/>
        <w:t>Should you come across a multi-line foliation mark, contact the authors and the XML-TEI Data Manager with the details to devise a solution.</w:t>
      </w:r>
    </w:p>
  </w:footnote>
  <w:footnote w:id="21">
    <w:p w14:paraId="36F9CBE6" w14:textId="77777777" w:rsidR="009643B3" w:rsidRDefault="009643B3" w:rsidP="002519B3">
      <w:pPr>
        <w:pStyle w:val="Lbjegyzetszveg"/>
      </w:pPr>
      <w:r>
        <w:tab/>
      </w:r>
      <w:r w:rsidRPr="006B5499">
        <w:rPr>
          <w:rStyle w:val="Lbjegyzet-hivatkozs"/>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22">
    <w:p w14:paraId="28101843" w14:textId="77777777" w:rsidR="009643B3" w:rsidRDefault="009643B3" w:rsidP="002519B3">
      <w:pPr>
        <w:pStyle w:val="Lbjegyzetszveg"/>
      </w:pPr>
      <w:r>
        <w:tab/>
      </w:r>
      <w:r w:rsidRPr="006B5499">
        <w:rPr>
          <w:rStyle w:val="Lbjegyzet-hivatkozs"/>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23">
    <w:p w14:paraId="0C7F96CA" w14:textId="277DE281" w:rsidR="009643B3" w:rsidRDefault="009643B3" w:rsidP="002519B3">
      <w:pPr>
        <w:pStyle w:val="Lbjegyzetszveg"/>
      </w:pPr>
      <w:r>
        <w:tab/>
      </w:r>
      <w:r w:rsidRPr="006B5499">
        <w:rPr>
          <w:rStyle w:val="Lbjegyzet-hivatkozs"/>
        </w:rPr>
        <w:footnoteRef/>
      </w:r>
      <w:r>
        <w:tab/>
      </w:r>
      <w:hyperlink r:id="rId10" w:history="1">
        <w:r w:rsidRPr="003B6215">
          <w:rPr>
            <w:rStyle w:val="Hiperhivatkozs"/>
          </w:rPr>
          <w:t>https://en.wiktionary.org/wiki/gaiji</w:t>
        </w:r>
      </w:hyperlink>
      <w:r>
        <w:t xml:space="preserve"> </w:t>
      </w:r>
    </w:p>
  </w:footnote>
  <w:footnote w:id="24">
    <w:p w14:paraId="2B97D8D6" w14:textId="15EC4E3A" w:rsidR="009643B3" w:rsidRDefault="009643B3" w:rsidP="00DA0006">
      <w:pPr>
        <w:pStyle w:val="Lbjegyzetszveg"/>
      </w:pPr>
      <w:r>
        <w:tab/>
      </w:r>
      <w:r w:rsidRPr="006B5499">
        <w:rPr>
          <w:rStyle w:val="Lbjegyzet-hivatkozs"/>
        </w:rPr>
        <w:footnoteRef/>
      </w:r>
      <w:r>
        <w:tab/>
        <w:t xml:space="preserve">TEI allows the semantic tagging of characters as punctuation marks, and using </w:t>
      </w:r>
      <w:r w:rsidRPr="00DA0006">
        <w:rPr>
          <w:rStyle w:val="Codeattribute"/>
        </w:rPr>
        <w:t>@type</w:t>
      </w:r>
      <w:r>
        <w:t xml:space="preserve"> with such tags could distinguish between sentence punctuation and space filling. For the present, we see no advantage to doing so and employ the method described here.</w:t>
      </w:r>
    </w:p>
  </w:footnote>
  <w:footnote w:id="25">
    <w:p w14:paraId="08ED9431" w14:textId="77777777" w:rsidR="009643B3" w:rsidRDefault="009643B3" w:rsidP="0054433F">
      <w:pPr>
        <w:pStyle w:val="Lbjegyzetszveg"/>
      </w:pPr>
      <w:r>
        <w:tab/>
      </w:r>
      <w:r w:rsidRPr="006B5499">
        <w:rPr>
          <w:rStyle w:val="Lbjegyzet-hivatkozs"/>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26">
    <w:p w14:paraId="0330CD4E" w14:textId="77777777" w:rsidR="009643B3" w:rsidRDefault="009643B3" w:rsidP="00543984">
      <w:pPr>
        <w:pStyle w:val="Lbjegyzetszveg"/>
      </w:pPr>
      <w:r>
        <w:tab/>
      </w:r>
      <w:r w:rsidRPr="006B5499">
        <w:rPr>
          <w:rStyle w:val="Lbjegyzet-hivatkozs"/>
        </w:rPr>
        <w:footnoteRef/>
      </w:r>
      <w:r>
        <w:tab/>
      </w:r>
      <w:hyperlink r:id="rId11" w:history="1">
        <w:r w:rsidRPr="003B6215">
          <w:rPr>
            <w:rStyle w:val="Hiperhivatkozs"/>
          </w:rPr>
          <w:t>https://docs.google.com/document/d/1glfyQnFqPrbVOYzegfjKIOVrc-vMgznEQ1iNsFf7DE8/edit?usp=sharing</w:t>
        </w:r>
      </w:hyperlink>
    </w:p>
  </w:footnote>
  <w:footnote w:id="27">
    <w:p w14:paraId="1EB28254" w14:textId="1233FA78" w:rsidR="009643B3" w:rsidRDefault="009643B3" w:rsidP="002519B3">
      <w:pPr>
        <w:pStyle w:val="Lbjegyzetszveg"/>
      </w:pPr>
      <w:r>
        <w:tab/>
      </w:r>
      <w:r w:rsidRPr="006B5499">
        <w:rPr>
          <w:rStyle w:val="Lbjegyzet-hivatkozs"/>
        </w:rPr>
        <w:footnoteRef/>
      </w:r>
      <w:r>
        <w:t xml:space="preserve">  </w:t>
      </w:r>
      <w:hyperlink r:id="rId12" w:anchor="PHSP" w:history="1">
        <w:r w:rsidRPr="003B6215">
          <w:rPr>
            <w:rStyle w:val="Hiperhivatkozs"/>
          </w:rPr>
          <w:t>https://www.tei-c.org/release/doc/tei-p5-doc/en/html/PH.htm</w:t>
        </w:r>
        <w:r w:rsidRPr="003B6215">
          <w:rPr>
            <w:rStyle w:val="Hiperhivatkozs"/>
          </w:rPr>
          <w:t>l</w:t>
        </w:r>
        <w:r w:rsidRPr="003B6215">
          <w:rPr>
            <w:rStyle w:val="Hiperhivatkozs"/>
          </w:rPr>
          <w:t>#PHSP</w:t>
        </w:r>
      </w:hyperlink>
    </w:p>
  </w:footnote>
  <w:footnote w:id="28">
    <w:p w14:paraId="1A318CB8" w14:textId="604C8155" w:rsidR="009643B3" w:rsidRDefault="009643B3" w:rsidP="002519B3">
      <w:pPr>
        <w:pStyle w:val="Lbjegyzetszveg"/>
      </w:pPr>
      <w:r>
        <w:tab/>
      </w:r>
      <w:r w:rsidRPr="006B5499">
        <w:rPr>
          <w:rStyle w:val="Lbjegyzet-hivatkozs"/>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9">
    <w:p w14:paraId="79F02BE8" w14:textId="657EFAC0" w:rsidR="009643B3" w:rsidRDefault="009643B3" w:rsidP="002519B3">
      <w:pPr>
        <w:pStyle w:val="Lbjegyzetszveg"/>
      </w:pPr>
      <w:r>
        <w:tab/>
      </w:r>
      <w:r w:rsidRPr="006B5499">
        <w:rPr>
          <w:rStyle w:val="Lbjegyzet-hivatkozs"/>
        </w:rPr>
        <w:footnoteRef/>
      </w:r>
      <w:r>
        <w:tab/>
      </w:r>
      <w:hyperlink r:id="rId13" w:history="1">
        <w:r w:rsidRPr="003B6215">
          <w:rPr>
            <w:rStyle w:val="Hiperhivatkozs"/>
          </w:rPr>
          <w:t>http://www.stoa.org/epidoc/gl/latest/trans-ambiguous.html</w:t>
        </w:r>
      </w:hyperlink>
      <w:r>
        <w:t xml:space="preserve"> accessed May 2020</w:t>
      </w:r>
    </w:p>
  </w:footnote>
  <w:footnote w:id="30">
    <w:p w14:paraId="0DD164E9" w14:textId="77777777" w:rsidR="009643B3" w:rsidRDefault="009643B3" w:rsidP="002519B3">
      <w:pPr>
        <w:pStyle w:val="Lbjegyzetszveg"/>
      </w:pPr>
      <w:r>
        <w:tab/>
      </w:r>
      <w:r w:rsidRPr="006B5499">
        <w:rPr>
          <w:rStyle w:val="Lbjegyzet-hivatkozs"/>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31">
    <w:p w14:paraId="3518FB6A" w14:textId="11667815" w:rsidR="009643B3" w:rsidRDefault="009643B3" w:rsidP="002519B3">
      <w:pPr>
        <w:pStyle w:val="Lbjegyzetszveg"/>
      </w:pPr>
      <w:r>
        <w:tab/>
      </w:r>
      <w:r w:rsidRPr="006B5499">
        <w:rPr>
          <w:rStyle w:val="Lbjegyzet-hivatkozs"/>
        </w:rPr>
        <w:footnoteRef/>
      </w:r>
      <w:r>
        <w:tab/>
      </w:r>
      <w:hyperlink r:id="rId14" w:history="1">
        <w:r w:rsidRPr="003B6215">
          <w:rPr>
            <w:rStyle w:val="Hiperhivatkozs"/>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32">
    <w:p w14:paraId="1A71D0E6" w14:textId="77777777" w:rsidR="009643B3" w:rsidRPr="00EF69A7" w:rsidRDefault="009643B3">
      <w:pPr>
        <w:pStyle w:val="Lbjegyzetszveg"/>
      </w:pPr>
      <w:r>
        <w:tab/>
      </w:r>
      <w:r w:rsidRPr="006B5499">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33">
    <w:p w14:paraId="1B67D4A9" w14:textId="36A67C4D" w:rsidR="009643B3" w:rsidRDefault="009643B3" w:rsidP="002519B3">
      <w:pPr>
        <w:pStyle w:val="Lbjegyzetszveg"/>
      </w:pPr>
      <w:r>
        <w:tab/>
      </w:r>
      <w:r w:rsidRPr="006B5499">
        <w:rPr>
          <w:rStyle w:val="Lbjegyzet-hivatkozs"/>
        </w:rPr>
        <w:footnoteRef/>
      </w:r>
      <w:r>
        <w:tab/>
        <w:t xml:space="preserve">This was not permitted in earlier versions of the EpiDoc schema, </w:t>
      </w:r>
      <w:r w:rsidRPr="00912CDD">
        <w:t>but has been added at our request and is  available as of 13 October 2020.</w:t>
      </w:r>
    </w:p>
  </w:footnote>
  <w:footnote w:id="34">
    <w:p w14:paraId="79560758" w14:textId="77777777" w:rsidR="009643B3" w:rsidRDefault="009643B3" w:rsidP="002519B3">
      <w:pPr>
        <w:pStyle w:val="Lbjegyzetszveg"/>
      </w:pPr>
      <w:r>
        <w:tab/>
      </w:r>
      <w:r w:rsidRPr="006B5499">
        <w:rPr>
          <w:rStyle w:val="Lbjegyzet-hivatkozs"/>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5">
    <w:p w14:paraId="7464C4C2" w14:textId="77777777" w:rsidR="009643B3" w:rsidRDefault="009643B3" w:rsidP="002519B3">
      <w:pPr>
        <w:pStyle w:val="Lbjegyzetszveg"/>
      </w:pPr>
      <w:r>
        <w:tab/>
      </w:r>
      <w:r w:rsidRPr="006B5499">
        <w:rPr>
          <w:rStyle w:val="Lbjegyzet-hivatkozs"/>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6">
    <w:p w14:paraId="58DD482D" w14:textId="77777777" w:rsidR="009643B3" w:rsidRDefault="009643B3" w:rsidP="003A541C">
      <w:pPr>
        <w:pStyle w:val="Lbjegyzetszveg"/>
      </w:pPr>
      <w:r>
        <w:tab/>
      </w:r>
      <w:r w:rsidRPr="006B5499">
        <w:rPr>
          <w:rStyle w:val="Lbjegyzet-hivatkozs"/>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7">
    <w:p w14:paraId="02B77D18" w14:textId="77777777" w:rsidR="009643B3" w:rsidRPr="00666EFF" w:rsidRDefault="009643B3" w:rsidP="00666EFF">
      <w:pPr>
        <w:pStyle w:val="Lbjegyzetszveg"/>
      </w:pPr>
      <w:r>
        <w:tab/>
      </w:r>
      <w:r>
        <w:rPr>
          <w:rStyle w:val="Lbjegyzet-hivatkozs"/>
        </w:rPr>
        <w:footnoteRef/>
      </w:r>
      <w:r>
        <w:tab/>
        <w:t xml:space="preserve">The seeming contradiction between the element’s name and the fact that it indicates uncertainty is that this element would normally take the attribute </w:t>
      </w:r>
      <w:r>
        <w:rPr>
          <w:rStyle w:val="Codeattribute"/>
        </w:rPr>
        <w:t>@cert</w:t>
      </w:r>
      <w:r>
        <w:t xml:space="preserve"> to indicate a degree of certainty. However, in EpiDoc and thus in our encoding practice, </w:t>
      </w:r>
      <w:r>
        <w:rPr>
          <w:rStyle w:val="Code"/>
        </w:rPr>
        <w:t>&lt;certainty&gt;</w:t>
      </w:r>
      <w:r>
        <w:t xml:space="preserve"> is only used for indicating uncertainty, and is by default understood to mean </w:t>
      </w:r>
      <w:r>
        <w:rPr>
          <w:rStyle w:val="Code"/>
        </w:rPr>
        <w:t xml:space="preserve">&lt;certainty </w:t>
      </w:r>
      <w:r w:rsidRPr="00666EFF">
        <w:rPr>
          <w:rStyle w:val="Codeattribute"/>
        </w:rPr>
        <w:t>cert=</w:t>
      </w:r>
      <w:r w:rsidRPr="00666EFF">
        <w:rPr>
          <w:rStyle w:val="Codevalue"/>
        </w:rPr>
        <w:t>"low"</w:t>
      </w:r>
      <w:r>
        <w:rPr>
          <w:rStyle w:val="Code"/>
        </w:rPr>
        <w:t>&gt;</w:t>
      </w:r>
      <w:r>
        <w:t>.</w:t>
      </w:r>
    </w:p>
  </w:footnote>
  <w:footnote w:id="38">
    <w:p w14:paraId="3C26D05F" w14:textId="08980D2B" w:rsidR="009643B3" w:rsidRDefault="009643B3" w:rsidP="002519B3">
      <w:pPr>
        <w:pStyle w:val="Lbjegyzetszveg"/>
      </w:pPr>
      <w:r>
        <w:tab/>
      </w:r>
      <w:r w:rsidRPr="006B5499">
        <w:rPr>
          <w:rStyle w:val="Lbjegyzet-hivatkozs"/>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9">
    <w:p w14:paraId="40921C17" w14:textId="7EF97A2B" w:rsidR="009643B3" w:rsidRPr="00355C0B" w:rsidRDefault="009643B3">
      <w:pPr>
        <w:pStyle w:val="Lbjegyzetszveg"/>
      </w:pPr>
      <w:r>
        <w:tab/>
      </w:r>
      <w:r w:rsidRPr="006B5499">
        <w:rPr>
          <w:rStyle w:val="Lbjegyzet-hivatkozs"/>
        </w:rPr>
        <w:footnoteRef/>
      </w:r>
      <w:r>
        <w:tab/>
      </w:r>
      <w:r w:rsidRPr="00FF5EF5">
        <w:t xml:space="preserve"> See §</w:t>
      </w:r>
      <w:r>
        <w:fldChar w:fldCharType="begin"/>
      </w:r>
      <w:r>
        <w:instrText xml:space="preserve"> REF _Ref43988445 \r \h </w:instrText>
      </w:r>
      <w:r>
        <w:fldChar w:fldCharType="separate"/>
      </w:r>
      <w:r>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vowelless consonants are normally written in a given inscription.</w:t>
      </w:r>
    </w:p>
  </w:footnote>
  <w:footnote w:id="40">
    <w:p w14:paraId="3814A72D" w14:textId="77777777" w:rsidR="009643B3" w:rsidRDefault="009643B3" w:rsidP="002519B3">
      <w:pPr>
        <w:pStyle w:val="Lbjegyzetszveg"/>
      </w:pPr>
      <w:r>
        <w:tab/>
      </w:r>
      <w:r w:rsidRPr="006B5499">
        <w:rPr>
          <w:rStyle w:val="Lbjegyzet-hivatkozs"/>
        </w:rPr>
        <w:footnoteRef/>
      </w:r>
      <w:r>
        <w:tab/>
        <w:t>The rationale behind the choice of attribute value is that punctuation is implied by the semantic context, so in a way, a punctuation mark is “subaudible” to the native or informed reader.</w:t>
      </w:r>
    </w:p>
  </w:footnote>
  <w:footnote w:id="41">
    <w:p w14:paraId="0B5E3AF3" w14:textId="77777777" w:rsidR="009643B3" w:rsidRDefault="009643B3" w:rsidP="002519B3">
      <w:pPr>
        <w:pStyle w:val="Lbjegyzetszveg"/>
      </w:pPr>
      <w:r>
        <w:tab/>
      </w:r>
      <w:r w:rsidRPr="006B5499">
        <w:rPr>
          <w:rStyle w:val="Lbjegyzet-hivatkozs"/>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42">
    <w:p w14:paraId="39082856" w14:textId="77777777" w:rsidR="009643B3" w:rsidRDefault="009643B3" w:rsidP="002519B3">
      <w:pPr>
        <w:pStyle w:val="Lbjegyzetszveg"/>
      </w:pPr>
      <w:r>
        <w:tab/>
      </w:r>
      <w:r w:rsidRPr="006B5499">
        <w:rPr>
          <w:rStyle w:val="Lbjegyzet-hivatkozs"/>
        </w:rPr>
        <w:footnoteRef/>
      </w:r>
      <w:r>
        <w:tab/>
        <w:t>Whichever method you use, possible values and their relative probabilities may be elaborated in your commentary to the edition.</w:t>
      </w:r>
    </w:p>
  </w:footnote>
  <w:footnote w:id="43">
    <w:p w14:paraId="09003D98" w14:textId="314AE0E4" w:rsidR="009643B3" w:rsidRDefault="009643B3" w:rsidP="002519B3">
      <w:pPr>
        <w:pStyle w:val="Lbjegyzetszveg"/>
      </w:pPr>
      <w:r>
        <w:tab/>
      </w:r>
      <w:r w:rsidRPr="006B5499">
        <w:rPr>
          <w:rStyle w:val="Lbjegyzet-hivatkozs"/>
        </w:rPr>
        <w:footnoteRef/>
      </w:r>
      <w:r>
        <w:tab/>
        <w:t xml:space="preserve">The EpiDoc Guidelines offer a further method for dealing with partly lost numerals whose range of possible values is not sequential </w:t>
      </w:r>
      <w:r w:rsidRPr="00E24F87">
        <w:rPr>
          <w:noProof/>
        </w:rPr>
        <w:t>(</w:t>
      </w:r>
      <w:hyperlink r:id="rId15" w:history="1">
        <w:r w:rsidRPr="003B6215">
          <w:rPr>
            <w:rStyle w:val="Hiperhivatkozs"/>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44">
    <w:p w14:paraId="59798215" w14:textId="77777777" w:rsidR="009643B3" w:rsidRDefault="009643B3" w:rsidP="00094A21">
      <w:pPr>
        <w:pStyle w:val="Lbjegyzetszveg"/>
      </w:pPr>
      <w:r>
        <w:tab/>
      </w:r>
      <w:r w:rsidRPr="006B5499">
        <w:rPr>
          <w:rStyle w:val="Lbjegyzet-hivatkozs"/>
        </w:rPr>
        <w:footnoteRef/>
      </w:r>
      <w:r>
        <w:tab/>
      </w:r>
      <w:r w:rsidRPr="00094A21">
        <w:t xml:space="preserve">We have not yet come across such an abbreviation in an Indic epigraphic context and use a Latin example adapted from the EpiDoc guidelines. A comparable English abbreviation would be </w:t>
      </w:r>
      <w:r w:rsidRPr="00094A21">
        <w:rPr>
          <w:rStyle w:val="Foreign"/>
        </w:rPr>
        <w:t>pp.</w:t>
      </w:r>
      <w:r w:rsidRPr="00094A21">
        <w:t xml:space="preserve"> abbreviating </w:t>
      </w:r>
      <w:r w:rsidRPr="00094A21">
        <w:rPr>
          <w:rStyle w:val="Foreign"/>
        </w:rPr>
        <w:t>pages</w:t>
      </w:r>
      <w:r w:rsidRPr="00094A21">
        <w:t>. If you have a project-relevant example, contact the authors of this guide to include it here.</w:t>
      </w:r>
    </w:p>
  </w:footnote>
  <w:footnote w:id="45">
    <w:p w14:paraId="61EFE79D" w14:textId="1BA800D7" w:rsidR="009643B3" w:rsidRDefault="009643B3">
      <w:pPr>
        <w:pStyle w:val="Lbjegyzetszveg"/>
      </w:pPr>
      <w:r>
        <w:tab/>
      </w:r>
      <w:r w:rsidRPr="006B5499">
        <w:rPr>
          <w:rStyle w:val="Lbjegyzet-hivatkozs"/>
        </w:rPr>
        <w:footnoteRef/>
      </w:r>
      <w:r>
        <w:tab/>
      </w:r>
      <w:r w:rsidRPr="00094A21">
        <w:t xml:space="preserve"> If you have a project-relevant example, contact the authors of this guide to include it here.</w:t>
      </w:r>
    </w:p>
  </w:footnote>
  <w:footnote w:id="46">
    <w:p w14:paraId="4356C7FA" w14:textId="77777777" w:rsidR="009643B3" w:rsidRDefault="009643B3" w:rsidP="00926092">
      <w:pPr>
        <w:pStyle w:val="Lbjegyzetszveg"/>
      </w:pPr>
      <w:r>
        <w:tab/>
      </w:r>
      <w:r w:rsidRPr="006B5499">
        <w:rPr>
          <w:rStyle w:val="Lbjegyzet-hivatkozs"/>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47">
    <w:p w14:paraId="6947953B" w14:textId="63186DC6" w:rsidR="009643B3" w:rsidRDefault="009643B3" w:rsidP="002519B3">
      <w:pPr>
        <w:pStyle w:val="Lbjegyzetszveg"/>
      </w:pPr>
      <w:r>
        <w:tab/>
      </w:r>
      <w:r w:rsidRPr="006B5499">
        <w:rPr>
          <w:rStyle w:val="Lbjegyzet-hivatkozs"/>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6" w:history="1">
        <w:r w:rsidRPr="003B6215">
          <w:rPr>
            <w:rStyle w:val="Hiperhivatkozs"/>
          </w:rPr>
          <w:t>http://www.stoa.org/epidoc/gl/latest/trans-linebreak.html</w:t>
        </w:r>
      </w:hyperlink>
      <w:r>
        <w:t>.)</w:t>
      </w:r>
    </w:p>
  </w:footnote>
  <w:footnote w:id="48">
    <w:p w14:paraId="7A34EE4B" w14:textId="387E95F6" w:rsidR="009643B3" w:rsidRDefault="009643B3" w:rsidP="002519B3">
      <w:pPr>
        <w:pStyle w:val="Lbjegyzetszveg"/>
      </w:pPr>
      <w:r>
        <w:tab/>
      </w:r>
      <w:r w:rsidRPr="006B5499">
        <w:rPr>
          <w:rStyle w:val="Lbjegyzet-hivatkozs"/>
        </w:rPr>
        <w:footnoteRef/>
      </w:r>
      <w:r>
        <w:tab/>
        <w:t xml:space="preserve">This element is intended in TEI to encode highlighted text, defined as words or phrases graphically distinct from the surrounding text </w:t>
      </w:r>
      <w:r w:rsidRPr="00E24F87">
        <w:rPr>
          <w:noProof/>
        </w:rPr>
        <w:t>(</w:t>
      </w:r>
      <w:hyperlink r:id="rId17" w:history="1">
        <w:r w:rsidRPr="003B6215">
          <w:rPr>
            <w:rStyle w:val="Hiperhivatkozs"/>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8" w:history="1">
        <w:r w:rsidRPr="003B6215">
          <w:rPr>
            <w:rStyle w:val="Hiperhivatkozs"/>
          </w:rPr>
          <w:t>http://www.stoa.org/epidoc/gl/latest/trans-charactershighlighted.html</w:t>
        </w:r>
      </w:hyperlink>
      <w:r>
        <w:t>).</w:t>
      </w:r>
    </w:p>
  </w:footnote>
  <w:footnote w:id="49">
    <w:p w14:paraId="5BA6A8BB" w14:textId="3E3EA93C" w:rsidR="009643B3" w:rsidRDefault="009643B3" w:rsidP="002519B3">
      <w:pPr>
        <w:pStyle w:val="Lbjegyzetszveg"/>
      </w:pPr>
      <w:r>
        <w:tab/>
      </w:r>
      <w:r w:rsidRPr="006B5499">
        <w:rPr>
          <w:rStyle w:val="Lbjegyzet-hivatkozs"/>
        </w:rPr>
        <w:footnoteRef/>
      </w:r>
      <w:r>
        <w:tab/>
        <w:t xml:space="preserve">Although the TEI guidelines </w:t>
      </w:r>
      <w:r w:rsidRPr="00E24F87">
        <w:rPr>
          <w:noProof/>
        </w:rPr>
        <w:t>(</w:t>
      </w:r>
      <w:hyperlink r:id="rId19" w:anchor="WDWMEG" w:history="1">
        <w:r w:rsidRPr="003B6215">
          <w:rPr>
            <w:rStyle w:val="Hiperhivatkozs"/>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50">
    <w:p w14:paraId="1B9197EE" w14:textId="37DB53B4" w:rsidR="009643B3" w:rsidRDefault="009643B3">
      <w:pPr>
        <w:pStyle w:val="Lbjegyzetszveg"/>
      </w:pPr>
      <w:r>
        <w:tab/>
      </w:r>
      <w:r w:rsidRPr="006B5499">
        <w:rPr>
          <w:rStyle w:val="Lbjegyzet-hivatkozs"/>
        </w:rPr>
        <w:footnoteRef/>
      </w:r>
      <w:r>
        <w:tab/>
      </w:r>
      <w:hyperlink r:id="rId20" w:history="1">
        <w:r w:rsidRPr="003B6215">
          <w:rPr>
            <w:rStyle w:val="Hiperhivatkozs"/>
          </w:rPr>
          <w:t>https://opentheso.huma-num.fr/opentheso/?idc=84154&amp;idt=th347</w:t>
        </w:r>
      </w:hyperlink>
    </w:p>
  </w:footnote>
  <w:footnote w:id="51">
    <w:p w14:paraId="041FE0E7" w14:textId="13D90067" w:rsidR="009643B3" w:rsidRDefault="009643B3">
      <w:pPr>
        <w:pStyle w:val="Lbjegyzetszveg"/>
      </w:pPr>
      <w:r>
        <w:tab/>
      </w:r>
      <w:r w:rsidRPr="006B5499">
        <w:rPr>
          <w:rStyle w:val="Lbjegyzet-hivatkozs"/>
        </w:rPr>
        <w:footnoteRef/>
      </w:r>
      <w:r>
        <w:tab/>
      </w:r>
      <w:hyperlink r:id="rId21" w:history="1">
        <w:r w:rsidRPr="003B6215">
          <w:rPr>
            <w:rStyle w:val="Hiperhivatkozs"/>
          </w:rPr>
          <w:t>https://opentheso.huma-num.fr/opentheso/?idc=84156&amp;idt=th347</w:t>
        </w:r>
      </w:hyperlink>
    </w:p>
  </w:footnote>
  <w:footnote w:id="52">
    <w:p w14:paraId="23A406F2" w14:textId="519ED1E2" w:rsidR="009643B3" w:rsidRDefault="009643B3" w:rsidP="002519B3">
      <w:pPr>
        <w:pStyle w:val="Lbjegyzetszveg"/>
      </w:pPr>
      <w:r>
        <w:tab/>
      </w:r>
      <w:r w:rsidRPr="006B5499">
        <w:rPr>
          <w:rStyle w:val="Lbjegyzet-hivatkozs"/>
        </w:rPr>
        <w:footnoteRef/>
      </w:r>
      <w:r>
        <w:tab/>
        <w:t xml:space="preserve">See </w:t>
      </w:r>
      <w:hyperlink r:id="rId22" w:history="1">
        <w:r w:rsidRPr="003B6215">
          <w:rPr>
            <w:rStyle w:val="Hiperhivatkozs"/>
          </w:rPr>
          <w:t>https://wiki.tei-c.org/index.php/XML_Whitespace</w:t>
        </w:r>
      </w:hyperlink>
      <w:r>
        <w:t xml:space="preserve"> for a more detailed discussion of white space in XML.</w:t>
      </w:r>
    </w:p>
  </w:footnote>
  <w:footnote w:id="53">
    <w:p w14:paraId="66AB32CD" w14:textId="77777777" w:rsidR="009643B3" w:rsidRDefault="009643B3" w:rsidP="002519B3">
      <w:pPr>
        <w:pStyle w:val="Lbjegyzetszveg"/>
      </w:pPr>
      <w:r>
        <w:tab/>
      </w:r>
      <w:r w:rsidRPr="006B5499">
        <w:rPr>
          <w:rStyle w:val="Lbjegyzet-hivatkozs"/>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54">
    <w:p w14:paraId="41A7C6D2" w14:textId="77777777" w:rsidR="009643B3" w:rsidRDefault="009643B3" w:rsidP="002519B3">
      <w:pPr>
        <w:pStyle w:val="Lbjegyzetszveg"/>
      </w:pPr>
      <w:r>
        <w:tab/>
      </w:r>
      <w:r w:rsidRPr="006B5499">
        <w:rPr>
          <w:rStyle w:val="Lbjegyzet-hivatkozs"/>
        </w:rPr>
        <w:footnoteRef/>
      </w:r>
      <w:r>
        <w:tab/>
        <w:t>If you feel your translation needs any further markup, please consult the authors of the Guide and the project’s XML-TEI Data Manager.</w:t>
      </w:r>
    </w:p>
  </w:footnote>
  <w:footnote w:id="55">
    <w:p w14:paraId="5C832AD9" w14:textId="3DF18421" w:rsidR="009643B3" w:rsidRDefault="009643B3" w:rsidP="002519B3">
      <w:pPr>
        <w:pStyle w:val="Lbjegyzetszveg"/>
      </w:pPr>
      <w:r>
        <w:tab/>
      </w:r>
      <w:r w:rsidRPr="006B5499">
        <w:rPr>
          <w:rStyle w:val="Lbjegyzet-hivatkozs"/>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56">
    <w:p w14:paraId="2F0FA864" w14:textId="00BA86A0" w:rsidR="009643B3" w:rsidRDefault="009643B3" w:rsidP="002519B3">
      <w:pPr>
        <w:pStyle w:val="Lbjegyzetszveg"/>
      </w:pPr>
      <w:r>
        <w:tab/>
      </w:r>
      <w:r w:rsidRPr="006B5499">
        <w:rPr>
          <w:rStyle w:val="Lbjegyzet-hivatkozs"/>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57">
    <w:p w14:paraId="06BBCAD7" w14:textId="683FCF09" w:rsidR="009643B3" w:rsidRDefault="009643B3" w:rsidP="002519B3">
      <w:pPr>
        <w:pStyle w:val="Lbjegyzetszveg"/>
      </w:pPr>
      <w:r>
        <w:tab/>
      </w:r>
      <w:r w:rsidRPr="006B5499">
        <w:rPr>
          <w:rStyle w:val="Lbjegyzet-hivatkozs"/>
        </w:rPr>
        <w:footnoteRef/>
      </w:r>
      <w:r>
        <w:tab/>
      </w:r>
      <w:hyperlink r:id="rId23" w:history="1">
        <w:r w:rsidRPr="003B6215">
          <w:rPr>
            <w:rStyle w:val="Hiperhivatkozs"/>
          </w:rPr>
          <w:t>https://iso639-3.sil.org/</w:t>
        </w:r>
      </w:hyperlink>
    </w:p>
  </w:footnote>
  <w:footnote w:id="58">
    <w:p w14:paraId="6D614AA8" w14:textId="61794754" w:rsidR="009643B3" w:rsidRDefault="009643B3" w:rsidP="002519B3">
      <w:pPr>
        <w:pStyle w:val="Lbjegyzetszveg"/>
        <w:rPr>
          <w:b/>
        </w:rPr>
      </w:pPr>
      <w:r>
        <w:tab/>
      </w:r>
      <w:r w:rsidRPr="006B5499">
        <w:rPr>
          <w:rStyle w:val="Lbjegyzet-hivatkozs"/>
        </w:rPr>
        <w:footnoteRef/>
      </w:r>
      <w:r>
        <w:tab/>
      </w:r>
      <w:hyperlink r:id="rId24" w:history="1">
        <w:r w:rsidRPr="003B6215">
          <w:rPr>
            <w:rStyle w:val="Hiperhivatkozs"/>
          </w:rPr>
          <w:t>https://en.wikipedia.org/wiki/ISO_15924</w:t>
        </w:r>
      </w:hyperlink>
    </w:p>
  </w:footnote>
  <w:footnote w:id="59">
    <w:p w14:paraId="487A03D8" w14:textId="78D2F62D" w:rsidR="009643B3" w:rsidRDefault="009643B3" w:rsidP="002519B3">
      <w:pPr>
        <w:pStyle w:val="Lbjegyzetszveg"/>
      </w:pPr>
      <w:r>
        <w:tab/>
      </w:r>
      <w:r w:rsidRPr="006B5499">
        <w:rPr>
          <w:rStyle w:val="Lbjegyzet-hivatkozs"/>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60">
    <w:p w14:paraId="0BF25634" w14:textId="09D7C6D2" w:rsidR="009643B3" w:rsidRDefault="009643B3" w:rsidP="002519B3">
      <w:pPr>
        <w:pStyle w:val="Lbjegyzetszveg"/>
      </w:pPr>
      <w:r>
        <w:tab/>
      </w:r>
      <w:r w:rsidRPr="006B5499">
        <w:rPr>
          <w:rStyle w:val="Lbjegyzet-hivatkozs"/>
        </w:rPr>
        <w:footnoteRef/>
      </w:r>
      <w:r>
        <w:tab/>
        <w:t xml:space="preserve">Our personal identifiers are available at </w:t>
      </w:r>
      <w:hyperlink r:id="rId25" w:history="1">
        <w:r w:rsidRPr="00A46F02">
          <w:rPr>
            <w:rStyle w:val="Hiperhivatkozs"/>
          </w:rPr>
          <w:t>https://github.com/erc-dharma/project-documentation/blob/master/DHARMA_idListMembers_v01.xml</w:t>
        </w:r>
      </w:hyperlink>
    </w:p>
  </w:footnote>
  <w:footnote w:id="61">
    <w:p w14:paraId="6AE1CF79" w14:textId="59D6E7DE" w:rsidR="009643B3" w:rsidRDefault="009643B3" w:rsidP="002519B3">
      <w:pPr>
        <w:pStyle w:val="Lbjegyzetszveg"/>
      </w:pPr>
      <w:r>
        <w:tab/>
      </w:r>
      <w:r w:rsidRPr="006B5499">
        <w:rPr>
          <w:rStyle w:val="Lbjegyzet-hivatkozs"/>
        </w:rPr>
        <w:footnoteRef/>
      </w:r>
      <w:r>
        <w:tab/>
        <w:t xml:space="preserve">Our personal identifiers are available at </w:t>
      </w:r>
      <w:hyperlink r:id="rId26" w:history="1">
        <w:r w:rsidRPr="003B6215">
          <w:rPr>
            <w:rStyle w:val="Hiperhivatkozs"/>
          </w:rPr>
          <w:t>https://github.com/erc-dharma/project-documentation/blob/master/DHARMA_IdListMembers_v01.xml</w:t>
        </w:r>
      </w:hyperlink>
    </w:p>
  </w:footnote>
  <w:footnote w:id="62">
    <w:p w14:paraId="73E132D7" w14:textId="17EA7014" w:rsidR="009643B3" w:rsidRDefault="009643B3" w:rsidP="002519B3">
      <w:pPr>
        <w:pStyle w:val="Lbjegyzetszveg"/>
      </w:pPr>
      <w:r>
        <w:tab/>
      </w:r>
      <w:r w:rsidRPr="006B5499">
        <w:rPr>
          <w:rStyle w:val="Lbjegyzet-hivatkozs"/>
        </w:rPr>
        <w:footnoteRef/>
      </w:r>
      <w:r>
        <w:tab/>
        <w:t xml:space="preserve">Available under </w:t>
      </w:r>
      <w:hyperlink r:id="rId27" w:history="1">
        <w:r w:rsidRPr="003B6215">
          <w:rPr>
            <w:rStyle w:val="Hiperhivatkozs"/>
          </w:rPr>
          <w:t>https://github.com/erc-dharma/project-documentation/tree/master/templates</w:t>
        </w:r>
      </w:hyperlink>
    </w:p>
  </w:footnote>
  <w:footnote w:id="63">
    <w:p w14:paraId="216852E0" w14:textId="77777777" w:rsidR="009643B3" w:rsidRDefault="009643B3" w:rsidP="002519B3">
      <w:pPr>
        <w:pStyle w:val="Lbjegyzetszveg"/>
      </w:pPr>
      <w:r>
        <w:tab/>
      </w:r>
      <w:r w:rsidRPr="006B5499">
        <w:rPr>
          <w:rStyle w:val="Lbjegyzet-hivatkozs"/>
        </w:rPr>
        <w:footnoteRef/>
      </w:r>
      <w:r>
        <w:tab/>
        <w:t>The precise details to be recorded here are still in flux at the time of finalising this version of the EGD. You can expect more detailed instructions either here in a future version or in the template itself.</w:t>
      </w:r>
    </w:p>
  </w:footnote>
  <w:footnote w:id="64">
    <w:p w14:paraId="3A401D16" w14:textId="4AF019A5" w:rsidR="009643B3" w:rsidRDefault="009643B3" w:rsidP="002519B3">
      <w:pPr>
        <w:pStyle w:val="Lbjegyzetszveg"/>
      </w:pPr>
      <w:r>
        <w:tab/>
      </w:r>
      <w:r w:rsidRPr="006B5499">
        <w:rPr>
          <w:rStyle w:val="Lbjegyzet-hivatkozs"/>
        </w:rPr>
        <w:footnoteRef/>
      </w:r>
      <w:r>
        <w:tab/>
        <w:t xml:space="preserve">Our personal identifiers are available at </w:t>
      </w:r>
      <w:hyperlink r:id="rId28" w:history="1">
        <w:r w:rsidRPr="003B6215">
          <w:rPr>
            <w:rStyle w:val="Hiperhivatkozs"/>
          </w:rPr>
          <w:t>https://github.com/erc-dharma/project-documentation/blob/master/DHARMA_IdListMembers_v01.xml</w:t>
        </w:r>
      </w:hyperlink>
    </w:p>
  </w:footnote>
  <w:footnote w:id="65">
    <w:p w14:paraId="48A8BA4C" w14:textId="77777777" w:rsidR="009643B3" w:rsidRDefault="009643B3" w:rsidP="002519B3">
      <w:pPr>
        <w:pStyle w:val="Lbjegyzetszveg"/>
      </w:pPr>
      <w:r>
        <w:tab/>
      </w:r>
      <w:r w:rsidRPr="006B5499">
        <w:rPr>
          <w:rStyle w:val="Lbjegyzet-hivatkozs"/>
        </w:rPr>
        <w:footnoteRef/>
      </w:r>
      <w:r>
        <w:tab/>
        <w:t xml:space="preserve">Double hyphens are used in CII convention to indicate non-compound word separation where the end of the first and the beginning of the second word belong to the same akṣara of the original. Their primary function is to distinguish regular </w:t>
      </w:r>
      <w:r w:rsidRPr="00BE1CA8">
        <w:rPr>
          <w:rStyle w:val="Foreign"/>
        </w:rPr>
        <w:t>akṣara</w:t>
      </w:r>
      <w:r>
        <w:t xml:space="preserve">s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66">
    <w:p w14:paraId="0BFFBF44" w14:textId="77777777" w:rsidR="009643B3" w:rsidRDefault="009643B3" w:rsidP="002519B3">
      <w:pPr>
        <w:pStyle w:val="Lbjegyzetszveg"/>
      </w:pPr>
      <w:r>
        <w:tab/>
      </w:r>
      <w:r w:rsidRPr="006B5499">
        <w:rPr>
          <w:rStyle w:val="Lbjegyzet-hivatkozs"/>
        </w:rPr>
        <w:footnoteRef/>
      </w:r>
      <w:r>
        <w:tab/>
        <w:t>Two iterations of | [U+007C Vertical Line], not a ‖ double vertical bar character.</w:t>
      </w:r>
    </w:p>
  </w:footnote>
  <w:footnote w:id="67">
    <w:p w14:paraId="6D595C62" w14:textId="77777777" w:rsidR="009643B3" w:rsidRDefault="009643B3" w:rsidP="002519B3">
      <w:pPr>
        <w:pStyle w:val="Lbjegyzetszveg"/>
      </w:pPr>
      <w:r>
        <w:tab/>
      </w:r>
      <w:r w:rsidRPr="006B5499">
        <w:rPr>
          <w:rStyle w:val="Lbjegyzet-hivatkozs"/>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68">
    <w:p w14:paraId="1839FCC9" w14:textId="77777777" w:rsidR="009643B3" w:rsidRDefault="009643B3" w:rsidP="002519B3">
      <w:pPr>
        <w:pStyle w:val="Lbjegyzetszveg"/>
      </w:pPr>
      <w:r>
        <w:tab/>
      </w:r>
      <w:r w:rsidRPr="006B5499">
        <w:rPr>
          <w:rStyle w:val="Lbjegyzet-hivatkozs"/>
        </w:rPr>
        <w:footnoteRef/>
      </w:r>
      <w:r>
        <w:tab/>
        <w:t xml:space="preserve">In assigning a name to this very rare metre, we follow Damais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r w:rsidRPr="00BE1CA8">
        <w:rPr>
          <w:rStyle w:val="Foreign"/>
        </w:rPr>
        <w:t>samav</w:t>
      </w:r>
      <w:r>
        <w:rPr>
          <w:rStyle w:val="Foreign"/>
        </w:rPr>
        <w:t>r̥</w:t>
      </w:r>
      <w:r w:rsidRPr="00BE1CA8">
        <w:rPr>
          <w:rStyle w:val="Foreign"/>
        </w:rPr>
        <w:t>tta</w:t>
      </w:r>
      <w:r>
        <w:t xml:space="preserve">s),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69">
    <w:p w14:paraId="03A37521" w14:textId="23D9EC76" w:rsidR="009643B3" w:rsidRDefault="009643B3" w:rsidP="002519B3">
      <w:pPr>
        <w:pStyle w:val="Lbjegyzetszveg"/>
      </w:pPr>
      <w:r>
        <w:tab/>
      </w:r>
      <w:r w:rsidRPr="006B5499">
        <w:rPr>
          <w:rStyle w:val="Lbjegyzet-hivatkozs"/>
        </w:rPr>
        <w:footnoteRef/>
      </w:r>
      <w:r>
        <w:tab/>
        <w:t xml:space="preserve">Also known as </w:t>
      </w:r>
      <w:r w:rsidRPr="00BE1CA8">
        <w:rPr>
          <w:rStyle w:val="Foreign"/>
        </w:rPr>
        <w:t>śloka</w:t>
      </w:r>
      <w:r>
        <w:t xml:space="preserve">, </w:t>
      </w:r>
      <w:r w:rsidRPr="00BE1CA8">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70">
    <w:p w14:paraId="30D118C1" w14:textId="1713EFFA" w:rsidR="009643B3" w:rsidRDefault="009643B3" w:rsidP="002519B3">
      <w:pPr>
        <w:pStyle w:val="Lbjegyzetszveg"/>
      </w:pPr>
      <w:r>
        <w:tab/>
      </w:r>
      <w:r w:rsidRPr="006B5499">
        <w:rPr>
          <w:rStyle w:val="Lbjegyzet-hivatkozs"/>
        </w:rPr>
        <w:footnoteRef/>
      </w:r>
      <w:r>
        <w:tab/>
        <w:t xml:space="preserve">If a verse matches this template, do not classify it as </w:t>
      </w:r>
      <w:r w:rsidRPr="00BE1CA8">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71">
    <w:p w14:paraId="60AF6C91" w14:textId="178FC84C" w:rsidR="009643B3" w:rsidRDefault="009643B3" w:rsidP="002519B3">
      <w:pPr>
        <w:pStyle w:val="Lbjegyzetszveg"/>
      </w:pPr>
      <w:r>
        <w:tab/>
      </w:r>
      <w:r w:rsidRPr="006B5499">
        <w:rPr>
          <w:rStyle w:val="Lbjegyzet-hivatkozs"/>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72">
    <w:p w14:paraId="70796AD0" w14:textId="68F3D08D" w:rsidR="009643B3" w:rsidRDefault="009643B3" w:rsidP="007245BB">
      <w:pPr>
        <w:pStyle w:val="Lbjegyzetszveg"/>
      </w:pPr>
      <w:r>
        <w:tab/>
      </w:r>
      <w:r w:rsidRPr="006B5499">
        <w:rPr>
          <w:rStyle w:val="Lbjegyzet-hivatkozs"/>
        </w:rPr>
        <w:footnoteRef/>
      </w:r>
      <w:r>
        <w:tab/>
        <w:t xml:space="preserve">Also known as </w:t>
      </w:r>
      <w:r w:rsidRPr="00BE1CA8">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3">
    <w:p w14:paraId="1CD79ED2" w14:textId="77777777" w:rsidR="009643B3" w:rsidRDefault="009643B3" w:rsidP="002519B3">
      <w:pPr>
        <w:pStyle w:val="Lbjegyzetszveg"/>
      </w:pPr>
      <w:r>
        <w:tab/>
      </w:r>
      <w:r w:rsidRPr="006B5499">
        <w:rPr>
          <w:rStyle w:val="Lbjegyzet-hivatkozs"/>
        </w:rPr>
        <w:footnoteRef/>
      </w:r>
      <w:r>
        <w:tab/>
        <w:t>All lines contain 11 syllables, but the rhythm of the odd lines is different from the rhythm of the even lines.</w:t>
      </w:r>
    </w:p>
  </w:footnote>
  <w:footnote w:id="74">
    <w:p w14:paraId="16F4A254" w14:textId="77777777" w:rsidR="009643B3" w:rsidRDefault="009643B3" w:rsidP="002519B3">
      <w:pPr>
        <w:pStyle w:val="Lbjegyzetszveg"/>
      </w:pPr>
      <w:r>
        <w:tab/>
      </w:r>
      <w:r w:rsidRPr="006B5499">
        <w:rPr>
          <w:rStyle w:val="Lbjegyzet-hivatkozs"/>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75">
    <w:p w14:paraId="4204214B" w14:textId="30BFEDF4" w:rsidR="009643B3" w:rsidRDefault="009643B3" w:rsidP="002519B3">
      <w:pPr>
        <w:pStyle w:val="Lbjegyzetszveg"/>
      </w:pPr>
      <w:r>
        <w:tab/>
      </w:r>
      <w:r w:rsidRPr="006B5499">
        <w:rPr>
          <w:rStyle w:val="Lbjegyzet-hivatkozs"/>
        </w:rPr>
        <w:footnoteRef/>
      </w:r>
      <w:r>
        <w:tab/>
        <w:t xml:space="preserve">If the whole of a stanza matches this template, do not classify it as </w:t>
      </w:r>
      <w:r w:rsidRPr="00BE1CA8">
        <w:rPr>
          <w:rStyle w:val="Foreign"/>
        </w:rPr>
        <w:t>aupacchandasika</w:t>
      </w:r>
      <w:r>
        <w:t>.</w:t>
      </w:r>
    </w:p>
  </w:footnote>
  <w:footnote w:id="76">
    <w:p w14:paraId="4DD722E8" w14:textId="1F8FC977" w:rsidR="009643B3" w:rsidRDefault="009643B3" w:rsidP="007245BB">
      <w:pPr>
        <w:pStyle w:val="Lbjegyzetszveg"/>
      </w:pPr>
      <w:r>
        <w:tab/>
      </w:r>
      <w:r w:rsidRPr="006B5499">
        <w:rPr>
          <w:rStyle w:val="Lbjegyzet-hivatkozs"/>
        </w:rPr>
        <w:footnoteRef/>
      </w:r>
      <w:r>
        <w:tab/>
        <w:t>Used as an umbrella term for 12-syllable metres not conforming to one of the specific schemes listed here; see</w:t>
      </w:r>
      <w:r w:rsidRPr="00FF712C">
        <w:t xml:space="preserve"> </w:t>
      </w:r>
      <w:r>
        <w:fldChar w:fldCharType="begin"/>
      </w:r>
      <w:r>
        <w:instrText xml:space="preserve"> REF _Ref43991879 \r \h </w:instrText>
      </w:r>
      <w:r>
        <w:fldChar w:fldCharType="separate"/>
      </w:r>
      <w:r>
        <w:t>Appendix B.4.6</w:t>
      </w:r>
      <w:r>
        <w:fldChar w:fldCharType="end"/>
      </w:r>
      <w:r w:rsidRPr="00FF712C">
        <w:t xml:space="preserve"> b</w:t>
      </w:r>
      <w:r>
        <w:t>elow.</w:t>
      </w:r>
    </w:p>
  </w:footnote>
  <w:footnote w:id="77">
    <w:p w14:paraId="243C827B" w14:textId="652919DF" w:rsidR="009643B3" w:rsidRDefault="009643B3" w:rsidP="007245BB">
      <w:pPr>
        <w:pStyle w:val="Lbjegyzetszveg"/>
      </w:pPr>
      <w:r>
        <w:tab/>
      </w:r>
      <w:r w:rsidRPr="006B5499">
        <w:rPr>
          <w:rStyle w:val="Lbjegyzet-hivatkozs"/>
        </w:rPr>
        <w:footnoteRef/>
      </w:r>
      <w:r>
        <w:tab/>
        <w:t xml:space="preserve">Also known as </w:t>
      </w:r>
      <w:r w:rsidRPr="00BE1CA8">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78">
    <w:p w14:paraId="406669B9" w14:textId="77777777" w:rsidR="009643B3" w:rsidRDefault="009643B3" w:rsidP="007245BB">
      <w:pPr>
        <w:pStyle w:val="Lbjegyzetszveg"/>
      </w:pPr>
      <w:r>
        <w:tab/>
      </w:r>
      <w:r w:rsidRPr="006B5499">
        <w:rPr>
          <w:rStyle w:val="Lbjegyzet-hivatkozs"/>
        </w:rPr>
        <w:footnoteRef/>
      </w:r>
      <w:r>
        <w:tab/>
        <w:t xml:space="preserve">Also known as </w:t>
      </w:r>
      <w:r w:rsidRPr="00BE1CA8">
        <w:rPr>
          <w:rStyle w:val="Foreign"/>
        </w:rPr>
        <w:t>vaṁśasthavila</w:t>
      </w:r>
      <w:r>
        <w:t>.</w:t>
      </w:r>
    </w:p>
  </w:footnote>
  <w:footnote w:id="79">
    <w:p w14:paraId="7BE1EDFC" w14:textId="22B21033" w:rsidR="009643B3" w:rsidRPr="00355C0B" w:rsidRDefault="009643B3">
      <w:pPr>
        <w:pStyle w:val="Lbjegyzetszveg"/>
      </w:pPr>
      <w:r>
        <w:tab/>
      </w:r>
      <w:r w:rsidRPr="006B5499">
        <w:rPr>
          <w:rStyle w:val="Lbjegyzet-hivatkozs"/>
        </w:rPr>
        <w:footnoteRef/>
      </w:r>
      <w:r>
        <w:tab/>
      </w:r>
      <w:r w:rsidRPr="006A7CCA">
        <w:t xml:space="preserve">Called </w:t>
      </w:r>
      <w:r w:rsidRPr="006A7CCA">
        <w:rPr>
          <w:rStyle w:val="Foreign"/>
        </w:rPr>
        <w:t>svādamālinī</w:t>
      </w:r>
      <w:r w:rsidRPr="006A7CCA">
        <w:t xml:space="preserve"> in Javanese poetry.</w:t>
      </w:r>
    </w:p>
  </w:footnote>
  <w:footnote w:id="80">
    <w:p w14:paraId="105299C9" w14:textId="77777777" w:rsidR="009643B3" w:rsidRDefault="009643B3" w:rsidP="002519B3">
      <w:pPr>
        <w:pStyle w:val="Lbjegyzetszveg"/>
      </w:pPr>
      <w:r>
        <w:tab/>
      </w:r>
      <w:r w:rsidRPr="006B5499">
        <w:rPr>
          <w:rStyle w:val="Lbjegyzet-hivatkozs"/>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81">
    <w:p w14:paraId="4BE26699" w14:textId="77777777" w:rsidR="009643B3" w:rsidRDefault="009643B3" w:rsidP="002519B3">
      <w:pPr>
        <w:pStyle w:val="Lbjegyzetszveg"/>
      </w:pPr>
      <w:r>
        <w:tab/>
      </w:r>
      <w:r w:rsidRPr="006B5499">
        <w:rPr>
          <w:rStyle w:val="Lbjegyzet-hivatkozs"/>
        </w:rPr>
        <w:footnoteRef/>
      </w:r>
      <w:r>
        <w:tab/>
        <w:t xml:space="preserve">The caesura in </w:t>
      </w:r>
      <w:r w:rsidRPr="00BE1CA8">
        <w:rPr>
          <w:rStyle w:val="Foreign"/>
        </w:rPr>
        <w:t>pr̥thvī</w:t>
      </w:r>
      <w:r>
        <w:t xml:space="preserve"> is not observed by all poets.</w:t>
      </w:r>
    </w:p>
  </w:footnote>
  <w:footnote w:id="82">
    <w:p w14:paraId="0C2BED85" w14:textId="609DA24D" w:rsidR="009643B3" w:rsidRPr="00355C0B" w:rsidRDefault="009643B3">
      <w:pPr>
        <w:pStyle w:val="Lbjegyzetszveg"/>
      </w:pPr>
      <w:r>
        <w:tab/>
      </w:r>
      <w:r w:rsidRPr="006B5499">
        <w:rPr>
          <w:rStyle w:val="Lbjegyzet-hivatkozs"/>
        </w:rPr>
        <w:footnoteRef/>
      </w:r>
      <w:r>
        <w:tab/>
      </w:r>
      <w:r w:rsidRPr="00D955CA">
        <w:t xml:space="preserve">Called </w:t>
      </w:r>
      <w:r w:rsidRPr="00D955CA">
        <w:rPr>
          <w:rStyle w:val="Foreign"/>
        </w:rPr>
        <w:t>viśvalalita</w:t>
      </w:r>
      <w:r w:rsidRPr="00D955CA">
        <w:t xml:space="preserve"> in Old Javanese.</w:t>
      </w:r>
    </w:p>
  </w:footnote>
  <w:footnote w:id="83">
    <w:p w14:paraId="48B93D2F" w14:textId="3891BA8B" w:rsidR="009643B3" w:rsidRPr="00D955CA" w:rsidRDefault="009643B3">
      <w:pPr>
        <w:pStyle w:val="Lbjegyzetszveg"/>
      </w:pPr>
      <w:r>
        <w:tab/>
      </w:r>
      <w:r w:rsidRPr="006B5499">
        <w:rPr>
          <w:rStyle w:val="Lbjegyzet-hivatkozs"/>
        </w:rPr>
        <w:footnoteRef/>
      </w:r>
      <w:r w:rsidRPr="00D955CA">
        <w:tab/>
        <w:t xml:space="preserve">This metre is not found in Indian metrical treatises (as per Apte’s appendix), but attested in Old Javanese. Like the related </w:t>
      </w:r>
      <w:r w:rsidRPr="00D955CA">
        <w:rPr>
          <w:rStyle w:val="Foreign"/>
        </w:rPr>
        <w:t>śārdūlavikrīḍita</w:t>
      </w:r>
      <w:r w:rsidRPr="00D955CA">
        <w:t>, it may have a caesura after the 12</w:t>
      </w:r>
      <w:r w:rsidRPr="00D955CA">
        <w:rPr>
          <w:vertAlign w:val="superscript"/>
        </w:rPr>
        <w:t>th</w:t>
      </w:r>
      <w:r>
        <w:t xml:space="preserve"> </w:t>
      </w:r>
      <w:r w:rsidRPr="00D955CA">
        <w:t>syllable.</w:t>
      </w:r>
    </w:p>
  </w:footnote>
  <w:footnote w:id="84">
    <w:p w14:paraId="63372360" w14:textId="614A4457" w:rsidR="009643B3" w:rsidRPr="00355C0B" w:rsidRDefault="009643B3">
      <w:pPr>
        <w:pStyle w:val="Lbjegyzetszveg"/>
      </w:pPr>
      <w:r>
        <w:tab/>
      </w:r>
      <w:r w:rsidRPr="006B5499">
        <w:rPr>
          <w:rStyle w:val="Lbjegyzet-hivatkozs"/>
        </w:rPr>
        <w:footnoteRef/>
      </w:r>
      <w:r>
        <w:tab/>
      </w:r>
      <w:r w:rsidRPr="00D955CA">
        <w:t xml:space="preserve">Not found in Indian metrical treatises (as per Apte’s appendix), but attested in Old Javanese, also by the name </w:t>
      </w:r>
      <w:r w:rsidRPr="00D955CA">
        <w:rPr>
          <w:rStyle w:val="Foreign"/>
        </w:rPr>
        <w:t>kendragati</w:t>
      </w:r>
      <w:r>
        <w:t>.</w:t>
      </w:r>
    </w:p>
  </w:footnote>
  <w:footnote w:id="85">
    <w:p w14:paraId="697EFAD2" w14:textId="16A7D333" w:rsidR="009643B3" w:rsidRDefault="009643B3">
      <w:pPr>
        <w:pStyle w:val="Lbjegyzetszveg"/>
      </w:pPr>
      <w:r>
        <w:tab/>
      </w:r>
      <w:r w:rsidRPr="006B5499">
        <w:rPr>
          <w:rStyle w:val="Lbjegyzet-hivatkozs"/>
        </w:rPr>
        <w:footnoteRef/>
      </w:r>
      <w:r>
        <w:tab/>
      </w:r>
      <w:r w:rsidRPr="00294FDB">
        <w:t>This metre is rare in Sanskrit, though it is known (by multiple names) to several poeticians. It is popular in Telugu, where caesuras are not observed, but additional rules govern assonance within and across the lines.</w:t>
      </w:r>
    </w:p>
  </w:footnote>
  <w:footnote w:id="86">
    <w:p w14:paraId="2F825771" w14:textId="7B244FF5" w:rsidR="009643B3" w:rsidRPr="00F11F32" w:rsidRDefault="009643B3">
      <w:pPr>
        <w:pStyle w:val="Lbjegyzetszveg"/>
      </w:pPr>
      <w:r>
        <w:tab/>
      </w:r>
      <w:r w:rsidRPr="006B5499">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87">
    <w:p w14:paraId="4786C65C" w14:textId="77777777" w:rsidR="009643B3" w:rsidRDefault="009643B3" w:rsidP="002519B3">
      <w:pPr>
        <w:pStyle w:val="Lbjegyzetszveg"/>
      </w:pPr>
      <w:r>
        <w:tab/>
      </w:r>
      <w:r w:rsidRPr="006B5499">
        <w:rPr>
          <w:rStyle w:val="Lbjegyzet-hivatkozs"/>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88">
    <w:p w14:paraId="18749BE7" w14:textId="77777777" w:rsidR="009643B3" w:rsidRDefault="009643B3" w:rsidP="002519B3">
      <w:pPr>
        <w:pStyle w:val="Lbjegyzetszveg"/>
      </w:pPr>
      <w:r>
        <w:tab/>
      </w:r>
      <w:r w:rsidRPr="006B5499">
        <w:rPr>
          <w:rStyle w:val="Lbjegyzet-hivatkozs"/>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89">
    <w:p w14:paraId="4C8DB6A6" w14:textId="77777777" w:rsidR="009643B3" w:rsidRDefault="009643B3" w:rsidP="002519B3">
      <w:pPr>
        <w:pStyle w:val="Lbjegyzetszveg"/>
      </w:pPr>
      <w:r>
        <w:tab/>
      </w:r>
      <w:r w:rsidRPr="006B5499">
        <w:rPr>
          <w:rStyle w:val="Lbjegyzet-hivatkozs"/>
        </w:rPr>
        <w:footnoteRef/>
      </w:r>
      <w:r>
        <w:tab/>
        <w:t xml:space="preserve">To be represented as </w:t>
      </w:r>
      <w:r w:rsidRPr="00BE1CA8">
        <w:rPr>
          <w:rStyle w:val="Foreign"/>
        </w:rPr>
        <w:t>ǝ:</w:t>
      </w:r>
      <w:r>
        <w:t xml:space="preserve"> as per TG §3.3.6.</w:t>
      </w:r>
    </w:p>
  </w:footnote>
  <w:footnote w:id="90">
    <w:p w14:paraId="73A4CDF3" w14:textId="462C8217" w:rsidR="009643B3" w:rsidRDefault="009643B3" w:rsidP="002519B3">
      <w:pPr>
        <w:pStyle w:val="Lbjegyzetszveg"/>
      </w:pPr>
      <w:r>
        <w:tab/>
      </w:r>
      <w:r w:rsidRPr="006B5499">
        <w:rPr>
          <w:rStyle w:val="Lbjegyzet-hivatkozs"/>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F46E5"/>
    <w:multiLevelType w:val="multilevel"/>
    <w:tmpl w:val="0526F8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E60E80"/>
    <w:multiLevelType w:val="hybridMultilevel"/>
    <w:tmpl w:val="9984D74C"/>
    <w:lvl w:ilvl="0" w:tplc="D2AA8480">
      <w:numFmt w:val="bullet"/>
      <w:lvlText w:val="-"/>
      <w:lvlJc w:val="left"/>
      <w:pPr>
        <w:ind w:left="720" w:hanging="360"/>
      </w:pPr>
      <w:rPr>
        <w:rFonts w:ascii="Gentium Plus" w:eastAsia="Arial Unicode MS" w:hAnsi="Gentium Plus" w:cs="Gentium Plu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5C0657B"/>
    <w:multiLevelType w:val="multilevel"/>
    <w:tmpl w:val="28ACCB18"/>
    <w:lvl w:ilvl="0">
      <w:start w:val="1"/>
      <w:numFmt w:val="bullet"/>
      <w:pStyle w:val="Lista"/>
      <w:lvlText w:val="–"/>
      <w:lvlJc w:val="left"/>
      <w:pPr>
        <w:ind w:left="170" w:hanging="170"/>
      </w:pPr>
      <w:rPr>
        <w:rFonts w:hint="default"/>
      </w:rPr>
    </w:lvl>
    <w:lvl w:ilvl="1">
      <w:start w:val="1"/>
      <w:numFmt w:val="bullet"/>
      <w:pStyle w:val="Lista2"/>
      <w:lvlText w:val="–"/>
      <w:lvlJc w:val="left"/>
      <w:pPr>
        <w:ind w:left="340" w:hanging="170"/>
      </w:pPr>
      <w:rPr>
        <w:rFonts w:hint="default"/>
      </w:rPr>
    </w:lvl>
    <w:lvl w:ilvl="2">
      <w:start w:val="1"/>
      <w:numFmt w:val="bullet"/>
      <w:pStyle w:val="Lista3"/>
      <w:lvlText w:val="–"/>
      <w:lvlJc w:val="left"/>
      <w:pPr>
        <w:ind w:left="510" w:hanging="170"/>
      </w:pPr>
      <w:rPr>
        <w:rFonts w:hint="default"/>
      </w:rPr>
    </w:lvl>
    <w:lvl w:ilvl="3">
      <w:start w:val="1"/>
      <w:numFmt w:val="bullet"/>
      <w:pStyle w:val="Lista4"/>
      <w:lvlText w:val="–"/>
      <w:lvlJc w:val="left"/>
      <w:pPr>
        <w:ind w:left="680" w:hanging="170"/>
      </w:pPr>
      <w:rPr>
        <w:rFonts w:hint="default"/>
      </w:rPr>
    </w:lvl>
    <w:lvl w:ilvl="4">
      <w:start w:val="1"/>
      <w:numFmt w:val="bullet"/>
      <w:pStyle w:val="Lista5"/>
      <w:lvlText w:val="–"/>
      <w:lvlJc w:val="left"/>
      <w:pPr>
        <w:ind w:left="850" w:hanging="170"/>
      </w:pPr>
      <w:rPr>
        <w:rFonts w:hint="default"/>
      </w:rPr>
    </w:lvl>
    <w:lvl w:ilvl="5">
      <w:start w:val="1"/>
      <w:numFmt w:val="bullet"/>
      <w:lvlText w:val="–"/>
      <w:lvlJc w:val="left"/>
      <w:pPr>
        <w:ind w:left="1020" w:hanging="170"/>
      </w:pPr>
      <w:rPr>
        <w:rFonts w:hint="default"/>
      </w:rPr>
    </w:lvl>
    <w:lvl w:ilvl="6">
      <w:start w:val="1"/>
      <w:numFmt w:val="bullet"/>
      <w:lvlText w:val="–"/>
      <w:lvlJc w:val="left"/>
      <w:pPr>
        <w:ind w:left="1190" w:hanging="170"/>
      </w:pPr>
      <w:rPr>
        <w:rFonts w:hint="default"/>
      </w:rPr>
    </w:lvl>
    <w:lvl w:ilvl="7">
      <w:start w:val="1"/>
      <w:numFmt w:val="bullet"/>
      <w:lvlText w:val="–"/>
      <w:lvlJc w:val="left"/>
      <w:pPr>
        <w:ind w:left="1360" w:hanging="170"/>
      </w:pPr>
      <w:rPr>
        <w:rFonts w:hint="default"/>
      </w:rPr>
    </w:lvl>
    <w:lvl w:ilvl="8">
      <w:start w:val="1"/>
      <w:numFmt w:val="bullet"/>
      <w:lvlText w:val="–"/>
      <w:lvlJc w:val="left"/>
      <w:pPr>
        <w:ind w:left="1530" w:hanging="170"/>
      </w:pPr>
      <w:rPr>
        <w:rFonts w:hint="default"/>
      </w:rPr>
    </w:lvl>
  </w:abstractNum>
  <w:abstractNum w:abstractNumId="4"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5"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089003F"/>
    <w:multiLevelType w:val="multilevel"/>
    <w:tmpl w:val="C69AAC88"/>
    <w:lvl w:ilvl="0">
      <w:start w:val="1"/>
      <w:numFmt w:val="bullet"/>
      <w:lvlText w:val="–"/>
      <w:lvlJc w:val="left"/>
      <w:pPr>
        <w:ind w:left="170" w:hanging="17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43C769A7"/>
    <w:multiLevelType w:val="multilevel"/>
    <w:tmpl w:val="2A5C878E"/>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9" w15:restartNumberingAfterBreak="0">
    <w:nsid w:val="6526364B"/>
    <w:multiLevelType w:val="multilevel"/>
    <w:tmpl w:val="ED64D24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0"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num w:numId="1" w16cid:durableId="789669352">
    <w:abstractNumId w:val="5"/>
  </w:num>
  <w:num w:numId="2" w16cid:durableId="1916276033">
    <w:abstractNumId w:val="3"/>
  </w:num>
  <w:num w:numId="3" w16cid:durableId="1205097523">
    <w:abstractNumId w:val="9"/>
  </w:num>
  <w:num w:numId="4" w16cid:durableId="1479345861">
    <w:abstractNumId w:val="1"/>
  </w:num>
  <w:num w:numId="5" w16cid:durableId="1631475168">
    <w:abstractNumId w:val="8"/>
  </w:num>
  <w:num w:numId="6" w16cid:durableId="74665357">
    <w:abstractNumId w:val="10"/>
  </w:num>
  <w:num w:numId="7" w16cid:durableId="51543560">
    <w:abstractNumId w:val="4"/>
  </w:num>
  <w:num w:numId="8" w16cid:durableId="526331999">
    <w:abstractNumId w:val="11"/>
  </w:num>
  <w:num w:numId="9" w16cid:durableId="241840829">
    <w:abstractNumId w:val="7"/>
  </w:num>
  <w:num w:numId="10" w16cid:durableId="106046294">
    <w:abstractNumId w:val="2"/>
  </w:num>
  <w:num w:numId="11" w16cid:durableId="458493556">
    <w:abstractNumId w:val="0"/>
  </w:num>
  <w:num w:numId="12" w16cid:durableId="457185973">
    <w:abstractNumId w:val="6"/>
  </w:num>
  <w:num w:numId="13" w16cid:durableId="28646591">
    <w:abstractNumId w:val="1"/>
  </w:num>
  <w:num w:numId="14" w16cid:durableId="510416866">
    <w:abstractNumId w:val="1"/>
  </w:num>
  <w:num w:numId="15" w16cid:durableId="316112657">
    <w:abstractNumId w:val="1"/>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Dániel Balogh">
    <w15:presenceInfo w15:providerId="None" w15:userId="Dániel Balogh"/>
  </w15:person>
  <w15:person w15:author="Dániel Balogh [2]">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40"/>
  </w:docVars>
  <w:rsids>
    <w:rsidRoot w:val="00C02B8C"/>
    <w:rsid w:val="00002B07"/>
    <w:rsid w:val="00004102"/>
    <w:rsid w:val="00011B8A"/>
    <w:rsid w:val="000123EA"/>
    <w:rsid w:val="000142FB"/>
    <w:rsid w:val="000161E6"/>
    <w:rsid w:val="00022690"/>
    <w:rsid w:val="00024BFF"/>
    <w:rsid w:val="00025303"/>
    <w:rsid w:val="00026D8D"/>
    <w:rsid w:val="00034950"/>
    <w:rsid w:val="00040B2F"/>
    <w:rsid w:val="00043915"/>
    <w:rsid w:val="00044CFB"/>
    <w:rsid w:val="0004544D"/>
    <w:rsid w:val="0004753D"/>
    <w:rsid w:val="00047E9A"/>
    <w:rsid w:val="00051701"/>
    <w:rsid w:val="00060C45"/>
    <w:rsid w:val="00061489"/>
    <w:rsid w:val="000623B2"/>
    <w:rsid w:val="00062C66"/>
    <w:rsid w:val="00070594"/>
    <w:rsid w:val="000725A4"/>
    <w:rsid w:val="00073D09"/>
    <w:rsid w:val="000745A0"/>
    <w:rsid w:val="00074E9C"/>
    <w:rsid w:val="00082F41"/>
    <w:rsid w:val="00083099"/>
    <w:rsid w:val="00086DD8"/>
    <w:rsid w:val="0008720B"/>
    <w:rsid w:val="000931D1"/>
    <w:rsid w:val="00094A21"/>
    <w:rsid w:val="00095A6A"/>
    <w:rsid w:val="00095CCC"/>
    <w:rsid w:val="00097A6F"/>
    <w:rsid w:val="000A1304"/>
    <w:rsid w:val="000A421D"/>
    <w:rsid w:val="000A55B2"/>
    <w:rsid w:val="000A5DB8"/>
    <w:rsid w:val="000B047B"/>
    <w:rsid w:val="000B1132"/>
    <w:rsid w:val="000B26E4"/>
    <w:rsid w:val="000B2AFA"/>
    <w:rsid w:val="000B4450"/>
    <w:rsid w:val="000B7E7B"/>
    <w:rsid w:val="000C46BE"/>
    <w:rsid w:val="000C55B3"/>
    <w:rsid w:val="000C69C4"/>
    <w:rsid w:val="000D1ACC"/>
    <w:rsid w:val="000D443E"/>
    <w:rsid w:val="000D5073"/>
    <w:rsid w:val="000D72E4"/>
    <w:rsid w:val="000E1BB0"/>
    <w:rsid w:val="000E2953"/>
    <w:rsid w:val="000E6595"/>
    <w:rsid w:val="000E77DD"/>
    <w:rsid w:val="000E7CD4"/>
    <w:rsid w:val="000F011E"/>
    <w:rsid w:val="000F2AF9"/>
    <w:rsid w:val="000F3114"/>
    <w:rsid w:val="000F7351"/>
    <w:rsid w:val="000F7528"/>
    <w:rsid w:val="001001F6"/>
    <w:rsid w:val="0010288F"/>
    <w:rsid w:val="00102AA5"/>
    <w:rsid w:val="001079C3"/>
    <w:rsid w:val="00110B53"/>
    <w:rsid w:val="00111256"/>
    <w:rsid w:val="001112AA"/>
    <w:rsid w:val="00112C6F"/>
    <w:rsid w:val="00113DD6"/>
    <w:rsid w:val="001142F2"/>
    <w:rsid w:val="001207D5"/>
    <w:rsid w:val="00122C47"/>
    <w:rsid w:val="00123C5C"/>
    <w:rsid w:val="00123D70"/>
    <w:rsid w:val="00123FF7"/>
    <w:rsid w:val="001240A6"/>
    <w:rsid w:val="001243A1"/>
    <w:rsid w:val="001250A0"/>
    <w:rsid w:val="00132DCD"/>
    <w:rsid w:val="001362F9"/>
    <w:rsid w:val="0013797B"/>
    <w:rsid w:val="00140B8F"/>
    <w:rsid w:val="001431A8"/>
    <w:rsid w:val="00143547"/>
    <w:rsid w:val="00143A4A"/>
    <w:rsid w:val="00144BB4"/>
    <w:rsid w:val="00150FD8"/>
    <w:rsid w:val="001610B1"/>
    <w:rsid w:val="00161415"/>
    <w:rsid w:val="001649DA"/>
    <w:rsid w:val="001663CE"/>
    <w:rsid w:val="00167D32"/>
    <w:rsid w:val="00170855"/>
    <w:rsid w:val="001721C1"/>
    <w:rsid w:val="0017391C"/>
    <w:rsid w:val="00175FC3"/>
    <w:rsid w:val="00176A7C"/>
    <w:rsid w:val="00177FFC"/>
    <w:rsid w:val="00182913"/>
    <w:rsid w:val="00183969"/>
    <w:rsid w:val="00186975"/>
    <w:rsid w:val="00193CF2"/>
    <w:rsid w:val="00194541"/>
    <w:rsid w:val="00194C53"/>
    <w:rsid w:val="001A0A54"/>
    <w:rsid w:val="001A1D3C"/>
    <w:rsid w:val="001A239F"/>
    <w:rsid w:val="001A5981"/>
    <w:rsid w:val="001B00C1"/>
    <w:rsid w:val="001B469C"/>
    <w:rsid w:val="001B4C8D"/>
    <w:rsid w:val="001B5398"/>
    <w:rsid w:val="001B645B"/>
    <w:rsid w:val="001B68E2"/>
    <w:rsid w:val="001B761D"/>
    <w:rsid w:val="001C1063"/>
    <w:rsid w:val="001C7A33"/>
    <w:rsid w:val="001D3570"/>
    <w:rsid w:val="001D4DCB"/>
    <w:rsid w:val="001D4EBC"/>
    <w:rsid w:val="001D5003"/>
    <w:rsid w:val="001D7D63"/>
    <w:rsid w:val="001D7FC9"/>
    <w:rsid w:val="001E133B"/>
    <w:rsid w:val="001E1C88"/>
    <w:rsid w:val="001E4B96"/>
    <w:rsid w:val="001F11CA"/>
    <w:rsid w:val="001F5F16"/>
    <w:rsid w:val="0020012B"/>
    <w:rsid w:val="00203C04"/>
    <w:rsid w:val="00203DC6"/>
    <w:rsid w:val="0020644F"/>
    <w:rsid w:val="0021054A"/>
    <w:rsid w:val="00211133"/>
    <w:rsid w:val="0021261A"/>
    <w:rsid w:val="00216AC5"/>
    <w:rsid w:val="00220572"/>
    <w:rsid w:val="00223CC6"/>
    <w:rsid w:val="002369B7"/>
    <w:rsid w:val="0024051C"/>
    <w:rsid w:val="002519B3"/>
    <w:rsid w:val="00251E0D"/>
    <w:rsid w:val="0025691E"/>
    <w:rsid w:val="00256EA7"/>
    <w:rsid w:val="002573BE"/>
    <w:rsid w:val="00257BE2"/>
    <w:rsid w:val="00257C8C"/>
    <w:rsid w:val="00263A70"/>
    <w:rsid w:val="00267571"/>
    <w:rsid w:val="00270CD8"/>
    <w:rsid w:val="00283D9F"/>
    <w:rsid w:val="00284D70"/>
    <w:rsid w:val="00285A84"/>
    <w:rsid w:val="00291A70"/>
    <w:rsid w:val="00291BAA"/>
    <w:rsid w:val="00294FDB"/>
    <w:rsid w:val="002A0737"/>
    <w:rsid w:val="002A1015"/>
    <w:rsid w:val="002A148F"/>
    <w:rsid w:val="002A2387"/>
    <w:rsid w:val="002A24E4"/>
    <w:rsid w:val="002D1DE4"/>
    <w:rsid w:val="002D2C17"/>
    <w:rsid w:val="002E030E"/>
    <w:rsid w:val="002E2D39"/>
    <w:rsid w:val="002E3FB1"/>
    <w:rsid w:val="002E63C4"/>
    <w:rsid w:val="002E7083"/>
    <w:rsid w:val="002F0A0B"/>
    <w:rsid w:val="002F1369"/>
    <w:rsid w:val="002F1C97"/>
    <w:rsid w:val="002F2410"/>
    <w:rsid w:val="002F3B4E"/>
    <w:rsid w:val="002F4601"/>
    <w:rsid w:val="002F7CFA"/>
    <w:rsid w:val="00301DE3"/>
    <w:rsid w:val="00303844"/>
    <w:rsid w:val="00312DBC"/>
    <w:rsid w:val="003158FF"/>
    <w:rsid w:val="00324B69"/>
    <w:rsid w:val="0032551C"/>
    <w:rsid w:val="0033220F"/>
    <w:rsid w:val="0033246C"/>
    <w:rsid w:val="00333B39"/>
    <w:rsid w:val="00335EA3"/>
    <w:rsid w:val="0034193F"/>
    <w:rsid w:val="00346564"/>
    <w:rsid w:val="00346692"/>
    <w:rsid w:val="00352408"/>
    <w:rsid w:val="003548A6"/>
    <w:rsid w:val="00355C0B"/>
    <w:rsid w:val="00364120"/>
    <w:rsid w:val="00364A47"/>
    <w:rsid w:val="00371412"/>
    <w:rsid w:val="00371F9A"/>
    <w:rsid w:val="00373E55"/>
    <w:rsid w:val="003756B2"/>
    <w:rsid w:val="00377CCF"/>
    <w:rsid w:val="003802C1"/>
    <w:rsid w:val="00383753"/>
    <w:rsid w:val="00387EA0"/>
    <w:rsid w:val="003906CC"/>
    <w:rsid w:val="00392FBF"/>
    <w:rsid w:val="00393FE2"/>
    <w:rsid w:val="00394B90"/>
    <w:rsid w:val="003A541C"/>
    <w:rsid w:val="003A5A77"/>
    <w:rsid w:val="003B3C1C"/>
    <w:rsid w:val="003B5E4F"/>
    <w:rsid w:val="003B680F"/>
    <w:rsid w:val="003B6D61"/>
    <w:rsid w:val="003C329F"/>
    <w:rsid w:val="003C3D87"/>
    <w:rsid w:val="003C41E9"/>
    <w:rsid w:val="003C75BD"/>
    <w:rsid w:val="003D04D3"/>
    <w:rsid w:val="003D0FD0"/>
    <w:rsid w:val="003D4C78"/>
    <w:rsid w:val="003D6A9F"/>
    <w:rsid w:val="003D7EA7"/>
    <w:rsid w:val="003E62E2"/>
    <w:rsid w:val="003E7BA2"/>
    <w:rsid w:val="003F08AC"/>
    <w:rsid w:val="003F2742"/>
    <w:rsid w:val="003F305B"/>
    <w:rsid w:val="003F3732"/>
    <w:rsid w:val="003F5E63"/>
    <w:rsid w:val="00403216"/>
    <w:rsid w:val="00404446"/>
    <w:rsid w:val="004068F0"/>
    <w:rsid w:val="004071B1"/>
    <w:rsid w:val="00407C03"/>
    <w:rsid w:val="0041246A"/>
    <w:rsid w:val="0041796B"/>
    <w:rsid w:val="004217C2"/>
    <w:rsid w:val="004328A8"/>
    <w:rsid w:val="00435F8C"/>
    <w:rsid w:val="004403A5"/>
    <w:rsid w:val="0044294E"/>
    <w:rsid w:val="0044366B"/>
    <w:rsid w:val="00443EAA"/>
    <w:rsid w:val="00446139"/>
    <w:rsid w:val="00450CC9"/>
    <w:rsid w:val="004512FD"/>
    <w:rsid w:val="0045140D"/>
    <w:rsid w:val="0045293E"/>
    <w:rsid w:val="0046000E"/>
    <w:rsid w:val="00461FC6"/>
    <w:rsid w:val="00464C07"/>
    <w:rsid w:val="004678DF"/>
    <w:rsid w:val="0047143C"/>
    <w:rsid w:val="004735D3"/>
    <w:rsid w:val="00482D20"/>
    <w:rsid w:val="00484A5D"/>
    <w:rsid w:val="00487280"/>
    <w:rsid w:val="004920E9"/>
    <w:rsid w:val="0049296B"/>
    <w:rsid w:val="0049509B"/>
    <w:rsid w:val="0049640D"/>
    <w:rsid w:val="004A2E0A"/>
    <w:rsid w:val="004A54F9"/>
    <w:rsid w:val="004A716A"/>
    <w:rsid w:val="004B08F9"/>
    <w:rsid w:val="004B12DA"/>
    <w:rsid w:val="004B2434"/>
    <w:rsid w:val="004B6305"/>
    <w:rsid w:val="004B66AB"/>
    <w:rsid w:val="004B78EB"/>
    <w:rsid w:val="004C2A93"/>
    <w:rsid w:val="004C2E1A"/>
    <w:rsid w:val="004C74AA"/>
    <w:rsid w:val="004D145A"/>
    <w:rsid w:val="004D1F94"/>
    <w:rsid w:val="004D2E67"/>
    <w:rsid w:val="004D57C0"/>
    <w:rsid w:val="004E0F4A"/>
    <w:rsid w:val="004E103D"/>
    <w:rsid w:val="004E60B0"/>
    <w:rsid w:val="004F125D"/>
    <w:rsid w:val="004F36E5"/>
    <w:rsid w:val="004F4186"/>
    <w:rsid w:val="004F4805"/>
    <w:rsid w:val="004F4C63"/>
    <w:rsid w:val="004F5399"/>
    <w:rsid w:val="004F57A0"/>
    <w:rsid w:val="004F69EF"/>
    <w:rsid w:val="004F78E9"/>
    <w:rsid w:val="00501B99"/>
    <w:rsid w:val="00503032"/>
    <w:rsid w:val="00511ED0"/>
    <w:rsid w:val="00512B53"/>
    <w:rsid w:val="0051534D"/>
    <w:rsid w:val="00517325"/>
    <w:rsid w:val="00517D87"/>
    <w:rsid w:val="0052104C"/>
    <w:rsid w:val="005252F3"/>
    <w:rsid w:val="00530FCA"/>
    <w:rsid w:val="0053341E"/>
    <w:rsid w:val="005343B3"/>
    <w:rsid w:val="00542B51"/>
    <w:rsid w:val="00542B66"/>
    <w:rsid w:val="00543984"/>
    <w:rsid w:val="00543A88"/>
    <w:rsid w:val="0054433F"/>
    <w:rsid w:val="00547335"/>
    <w:rsid w:val="00547689"/>
    <w:rsid w:val="00552F5A"/>
    <w:rsid w:val="0055507A"/>
    <w:rsid w:val="00564A0C"/>
    <w:rsid w:val="0057218C"/>
    <w:rsid w:val="005746A1"/>
    <w:rsid w:val="00575BEF"/>
    <w:rsid w:val="00581CF1"/>
    <w:rsid w:val="00582A9C"/>
    <w:rsid w:val="00583211"/>
    <w:rsid w:val="00585B3C"/>
    <w:rsid w:val="00592239"/>
    <w:rsid w:val="00593A37"/>
    <w:rsid w:val="005955AE"/>
    <w:rsid w:val="005A0FAD"/>
    <w:rsid w:val="005A173B"/>
    <w:rsid w:val="005A3370"/>
    <w:rsid w:val="005B63D4"/>
    <w:rsid w:val="005C339A"/>
    <w:rsid w:val="005C3C3F"/>
    <w:rsid w:val="005C456B"/>
    <w:rsid w:val="005D2AC3"/>
    <w:rsid w:val="005D2B22"/>
    <w:rsid w:val="005D4F65"/>
    <w:rsid w:val="005E24B7"/>
    <w:rsid w:val="005E54AD"/>
    <w:rsid w:val="005F675A"/>
    <w:rsid w:val="00601B76"/>
    <w:rsid w:val="006024F5"/>
    <w:rsid w:val="00605CD1"/>
    <w:rsid w:val="0061037D"/>
    <w:rsid w:val="006110F5"/>
    <w:rsid w:val="006112BA"/>
    <w:rsid w:val="0061456A"/>
    <w:rsid w:val="00617FAB"/>
    <w:rsid w:val="0062102A"/>
    <w:rsid w:val="00621999"/>
    <w:rsid w:val="00624516"/>
    <w:rsid w:val="006354A9"/>
    <w:rsid w:val="006436FD"/>
    <w:rsid w:val="00644243"/>
    <w:rsid w:val="00644A27"/>
    <w:rsid w:val="00650EB2"/>
    <w:rsid w:val="00666EFF"/>
    <w:rsid w:val="00671BCB"/>
    <w:rsid w:val="006733B4"/>
    <w:rsid w:val="00675578"/>
    <w:rsid w:val="006762C0"/>
    <w:rsid w:val="00681126"/>
    <w:rsid w:val="00695285"/>
    <w:rsid w:val="00695748"/>
    <w:rsid w:val="006A02E2"/>
    <w:rsid w:val="006A05BF"/>
    <w:rsid w:val="006A5381"/>
    <w:rsid w:val="006A77BF"/>
    <w:rsid w:val="006A7CCA"/>
    <w:rsid w:val="006B1C3C"/>
    <w:rsid w:val="006B29E3"/>
    <w:rsid w:val="006B5499"/>
    <w:rsid w:val="006C1611"/>
    <w:rsid w:val="006C5664"/>
    <w:rsid w:val="006D5583"/>
    <w:rsid w:val="006D6AD5"/>
    <w:rsid w:val="006E0F03"/>
    <w:rsid w:val="006E1074"/>
    <w:rsid w:val="006E2C5C"/>
    <w:rsid w:val="006E5B74"/>
    <w:rsid w:val="006E6496"/>
    <w:rsid w:val="006F0FAF"/>
    <w:rsid w:val="006F3B68"/>
    <w:rsid w:val="006F43BD"/>
    <w:rsid w:val="006F4840"/>
    <w:rsid w:val="00700EAD"/>
    <w:rsid w:val="00701662"/>
    <w:rsid w:val="00703543"/>
    <w:rsid w:val="00703F9E"/>
    <w:rsid w:val="0070755A"/>
    <w:rsid w:val="007148D7"/>
    <w:rsid w:val="007245BB"/>
    <w:rsid w:val="0072673D"/>
    <w:rsid w:val="00726C8B"/>
    <w:rsid w:val="007275F0"/>
    <w:rsid w:val="00727658"/>
    <w:rsid w:val="007346F4"/>
    <w:rsid w:val="00735B32"/>
    <w:rsid w:val="007402C8"/>
    <w:rsid w:val="00742BC0"/>
    <w:rsid w:val="007475BA"/>
    <w:rsid w:val="007513DE"/>
    <w:rsid w:val="00760457"/>
    <w:rsid w:val="00760C60"/>
    <w:rsid w:val="00760FB1"/>
    <w:rsid w:val="007611CD"/>
    <w:rsid w:val="00761AA0"/>
    <w:rsid w:val="00767209"/>
    <w:rsid w:val="00772317"/>
    <w:rsid w:val="00777B90"/>
    <w:rsid w:val="00780A5D"/>
    <w:rsid w:val="007859E3"/>
    <w:rsid w:val="00786A51"/>
    <w:rsid w:val="00787182"/>
    <w:rsid w:val="00792581"/>
    <w:rsid w:val="00792A73"/>
    <w:rsid w:val="0079360D"/>
    <w:rsid w:val="00796BEE"/>
    <w:rsid w:val="007A3AE5"/>
    <w:rsid w:val="007A4E63"/>
    <w:rsid w:val="007B25A7"/>
    <w:rsid w:val="007B3E42"/>
    <w:rsid w:val="007B4033"/>
    <w:rsid w:val="007B52A3"/>
    <w:rsid w:val="007C02DF"/>
    <w:rsid w:val="007C2BAA"/>
    <w:rsid w:val="007D0E86"/>
    <w:rsid w:val="007D7C37"/>
    <w:rsid w:val="007E3164"/>
    <w:rsid w:val="007F02C3"/>
    <w:rsid w:val="007F33EF"/>
    <w:rsid w:val="007F3E53"/>
    <w:rsid w:val="007F3F01"/>
    <w:rsid w:val="00800562"/>
    <w:rsid w:val="00802BA9"/>
    <w:rsid w:val="008046D1"/>
    <w:rsid w:val="00817FFE"/>
    <w:rsid w:val="0082156E"/>
    <w:rsid w:val="0082423C"/>
    <w:rsid w:val="0082435F"/>
    <w:rsid w:val="00824ABF"/>
    <w:rsid w:val="008312DA"/>
    <w:rsid w:val="00832123"/>
    <w:rsid w:val="008322E1"/>
    <w:rsid w:val="00836F9C"/>
    <w:rsid w:val="00837BA5"/>
    <w:rsid w:val="00842BEA"/>
    <w:rsid w:val="00847076"/>
    <w:rsid w:val="00847D8D"/>
    <w:rsid w:val="00850812"/>
    <w:rsid w:val="008525C6"/>
    <w:rsid w:val="00853D09"/>
    <w:rsid w:val="00857B48"/>
    <w:rsid w:val="008608D1"/>
    <w:rsid w:val="00860A9D"/>
    <w:rsid w:val="00866C8A"/>
    <w:rsid w:val="00871865"/>
    <w:rsid w:val="0087192F"/>
    <w:rsid w:val="00871D92"/>
    <w:rsid w:val="0087638F"/>
    <w:rsid w:val="00876E54"/>
    <w:rsid w:val="008840DC"/>
    <w:rsid w:val="008854E1"/>
    <w:rsid w:val="008859DD"/>
    <w:rsid w:val="00886097"/>
    <w:rsid w:val="008876BA"/>
    <w:rsid w:val="008876C7"/>
    <w:rsid w:val="00891E20"/>
    <w:rsid w:val="00894E6E"/>
    <w:rsid w:val="00895A8E"/>
    <w:rsid w:val="00897895"/>
    <w:rsid w:val="008A501C"/>
    <w:rsid w:val="008A7C27"/>
    <w:rsid w:val="008B242F"/>
    <w:rsid w:val="008B594C"/>
    <w:rsid w:val="008C4BD1"/>
    <w:rsid w:val="008C6B62"/>
    <w:rsid w:val="008D294D"/>
    <w:rsid w:val="008D585D"/>
    <w:rsid w:val="008D7B37"/>
    <w:rsid w:val="008E0792"/>
    <w:rsid w:val="008E1B4C"/>
    <w:rsid w:val="008E1E02"/>
    <w:rsid w:val="008E24A9"/>
    <w:rsid w:val="008E30C0"/>
    <w:rsid w:val="008E6CB2"/>
    <w:rsid w:val="008F068A"/>
    <w:rsid w:val="008F3C3F"/>
    <w:rsid w:val="008F5492"/>
    <w:rsid w:val="008F5CA4"/>
    <w:rsid w:val="00900BF7"/>
    <w:rsid w:val="009023B1"/>
    <w:rsid w:val="00902FF6"/>
    <w:rsid w:val="0090375D"/>
    <w:rsid w:val="00905410"/>
    <w:rsid w:val="00907FC8"/>
    <w:rsid w:val="009119AC"/>
    <w:rsid w:val="00912664"/>
    <w:rsid w:val="00912CDD"/>
    <w:rsid w:val="00913831"/>
    <w:rsid w:val="00920964"/>
    <w:rsid w:val="00920D08"/>
    <w:rsid w:val="00926006"/>
    <w:rsid w:val="00926092"/>
    <w:rsid w:val="009279F6"/>
    <w:rsid w:val="009305F9"/>
    <w:rsid w:val="00932FC8"/>
    <w:rsid w:val="009337FE"/>
    <w:rsid w:val="00934AD5"/>
    <w:rsid w:val="00934E01"/>
    <w:rsid w:val="00935813"/>
    <w:rsid w:val="009368D1"/>
    <w:rsid w:val="009407D8"/>
    <w:rsid w:val="00940A9B"/>
    <w:rsid w:val="00941FC9"/>
    <w:rsid w:val="009430EC"/>
    <w:rsid w:val="009445B4"/>
    <w:rsid w:val="0094785D"/>
    <w:rsid w:val="009505BE"/>
    <w:rsid w:val="00951194"/>
    <w:rsid w:val="009633E9"/>
    <w:rsid w:val="009643B3"/>
    <w:rsid w:val="00965B4E"/>
    <w:rsid w:val="00970055"/>
    <w:rsid w:val="009713F4"/>
    <w:rsid w:val="00972854"/>
    <w:rsid w:val="00974842"/>
    <w:rsid w:val="009803C2"/>
    <w:rsid w:val="0098269A"/>
    <w:rsid w:val="00984D69"/>
    <w:rsid w:val="00987CEC"/>
    <w:rsid w:val="00991C8A"/>
    <w:rsid w:val="009A1A4A"/>
    <w:rsid w:val="009A26BC"/>
    <w:rsid w:val="009A4485"/>
    <w:rsid w:val="009A6168"/>
    <w:rsid w:val="009B6873"/>
    <w:rsid w:val="009C67A8"/>
    <w:rsid w:val="009C74BE"/>
    <w:rsid w:val="009D3F9D"/>
    <w:rsid w:val="009D6CED"/>
    <w:rsid w:val="009F22EB"/>
    <w:rsid w:val="009F2799"/>
    <w:rsid w:val="009F585E"/>
    <w:rsid w:val="009F5B97"/>
    <w:rsid w:val="00A01BA1"/>
    <w:rsid w:val="00A15C19"/>
    <w:rsid w:val="00A20F4D"/>
    <w:rsid w:val="00A21B99"/>
    <w:rsid w:val="00A23873"/>
    <w:rsid w:val="00A25C50"/>
    <w:rsid w:val="00A25D88"/>
    <w:rsid w:val="00A30A7D"/>
    <w:rsid w:val="00A3613C"/>
    <w:rsid w:val="00A40FB9"/>
    <w:rsid w:val="00A45C53"/>
    <w:rsid w:val="00A61239"/>
    <w:rsid w:val="00A67081"/>
    <w:rsid w:val="00A77327"/>
    <w:rsid w:val="00A843B0"/>
    <w:rsid w:val="00A849C7"/>
    <w:rsid w:val="00A91479"/>
    <w:rsid w:val="00A938E4"/>
    <w:rsid w:val="00AA170B"/>
    <w:rsid w:val="00AA2B07"/>
    <w:rsid w:val="00AA796A"/>
    <w:rsid w:val="00AA7B2B"/>
    <w:rsid w:val="00AB1EB2"/>
    <w:rsid w:val="00AB6AAB"/>
    <w:rsid w:val="00AC3DB3"/>
    <w:rsid w:val="00AC54D6"/>
    <w:rsid w:val="00AC6975"/>
    <w:rsid w:val="00AC7B80"/>
    <w:rsid w:val="00AD0920"/>
    <w:rsid w:val="00AD56A0"/>
    <w:rsid w:val="00AD797B"/>
    <w:rsid w:val="00AE1029"/>
    <w:rsid w:val="00AE1C19"/>
    <w:rsid w:val="00AE23C3"/>
    <w:rsid w:val="00AE5296"/>
    <w:rsid w:val="00AF0DEA"/>
    <w:rsid w:val="00AF17D6"/>
    <w:rsid w:val="00AF2DF5"/>
    <w:rsid w:val="00AF3CB1"/>
    <w:rsid w:val="00AF4934"/>
    <w:rsid w:val="00AF54D4"/>
    <w:rsid w:val="00AF7A33"/>
    <w:rsid w:val="00AF7C48"/>
    <w:rsid w:val="00B015E6"/>
    <w:rsid w:val="00B115F2"/>
    <w:rsid w:val="00B134CA"/>
    <w:rsid w:val="00B143AA"/>
    <w:rsid w:val="00B22A90"/>
    <w:rsid w:val="00B2626B"/>
    <w:rsid w:val="00B26C65"/>
    <w:rsid w:val="00B30777"/>
    <w:rsid w:val="00B30F6E"/>
    <w:rsid w:val="00B31102"/>
    <w:rsid w:val="00B3351B"/>
    <w:rsid w:val="00B34641"/>
    <w:rsid w:val="00B36E2E"/>
    <w:rsid w:val="00B44F11"/>
    <w:rsid w:val="00B45DBE"/>
    <w:rsid w:val="00B46E76"/>
    <w:rsid w:val="00B53AB0"/>
    <w:rsid w:val="00B62580"/>
    <w:rsid w:val="00B63A76"/>
    <w:rsid w:val="00B63AD1"/>
    <w:rsid w:val="00B670B4"/>
    <w:rsid w:val="00B706F5"/>
    <w:rsid w:val="00B72C12"/>
    <w:rsid w:val="00B734FA"/>
    <w:rsid w:val="00B74614"/>
    <w:rsid w:val="00B75B92"/>
    <w:rsid w:val="00B802DC"/>
    <w:rsid w:val="00B81CD5"/>
    <w:rsid w:val="00B848C5"/>
    <w:rsid w:val="00B91555"/>
    <w:rsid w:val="00BA13EC"/>
    <w:rsid w:val="00BA2FFB"/>
    <w:rsid w:val="00BA4DF0"/>
    <w:rsid w:val="00BA71E4"/>
    <w:rsid w:val="00BB504D"/>
    <w:rsid w:val="00BC4ADB"/>
    <w:rsid w:val="00BC56FB"/>
    <w:rsid w:val="00BD08CD"/>
    <w:rsid w:val="00BD4ADC"/>
    <w:rsid w:val="00BE1CA8"/>
    <w:rsid w:val="00BE45D5"/>
    <w:rsid w:val="00BE6C7C"/>
    <w:rsid w:val="00BE7DA5"/>
    <w:rsid w:val="00BF356E"/>
    <w:rsid w:val="00C00308"/>
    <w:rsid w:val="00C011E1"/>
    <w:rsid w:val="00C02B8C"/>
    <w:rsid w:val="00C03EE5"/>
    <w:rsid w:val="00C040BD"/>
    <w:rsid w:val="00C15DAE"/>
    <w:rsid w:val="00C1646E"/>
    <w:rsid w:val="00C22BBD"/>
    <w:rsid w:val="00C32001"/>
    <w:rsid w:val="00C322B7"/>
    <w:rsid w:val="00C35CB8"/>
    <w:rsid w:val="00C36724"/>
    <w:rsid w:val="00C41868"/>
    <w:rsid w:val="00C47EDC"/>
    <w:rsid w:val="00C5363C"/>
    <w:rsid w:val="00C53BF3"/>
    <w:rsid w:val="00C54CEA"/>
    <w:rsid w:val="00C564CA"/>
    <w:rsid w:val="00C57928"/>
    <w:rsid w:val="00C6268C"/>
    <w:rsid w:val="00C677AE"/>
    <w:rsid w:val="00C73A7E"/>
    <w:rsid w:val="00C73B28"/>
    <w:rsid w:val="00C76203"/>
    <w:rsid w:val="00C86190"/>
    <w:rsid w:val="00C87D94"/>
    <w:rsid w:val="00C927BB"/>
    <w:rsid w:val="00CA38BD"/>
    <w:rsid w:val="00CB56FA"/>
    <w:rsid w:val="00CC33B4"/>
    <w:rsid w:val="00CD25A4"/>
    <w:rsid w:val="00CD2B3A"/>
    <w:rsid w:val="00CD3F5A"/>
    <w:rsid w:val="00CE447D"/>
    <w:rsid w:val="00CE4CAF"/>
    <w:rsid w:val="00CE7C70"/>
    <w:rsid w:val="00CF217C"/>
    <w:rsid w:val="00CF2E89"/>
    <w:rsid w:val="00CF3484"/>
    <w:rsid w:val="00CF633F"/>
    <w:rsid w:val="00D00746"/>
    <w:rsid w:val="00D0147D"/>
    <w:rsid w:val="00D05501"/>
    <w:rsid w:val="00D11BC2"/>
    <w:rsid w:val="00D17B6A"/>
    <w:rsid w:val="00D21E69"/>
    <w:rsid w:val="00D2293F"/>
    <w:rsid w:val="00D22BA6"/>
    <w:rsid w:val="00D30A51"/>
    <w:rsid w:val="00D3108A"/>
    <w:rsid w:val="00D31890"/>
    <w:rsid w:val="00D35E03"/>
    <w:rsid w:val="00D35F43"/>
    <w:rsid w:val="00D37274"/>
    <w:rsid w:val="00D4342A"/>
    <w:rsid w:val="00D441A4"/>
    <w:rsid w:val="00D45A5E"/>
    <w:rsid w:val="00D45DBD"/>
    <w:rsid w:val="00D47CFE"/>
    <w:rsid w:val="00D52C89"/>
    <w:rsid w:val="00D64EE1"/>
    <w:rsid w:val="00D67C25"/>
    <w:rsid w:val="00D67DA5"/>
    <w:rsid w:val="00D701A6"/>
    <w:rsid w:val="00D71C0D"/>
    <w:rsid w:val="00D73AD0"/>
    <w:rsid w:val="00D7565D"/>
    <w:rsid w:val="00D772C1"/>
    <w:rsid w:val="00D82BB6"/>
    <w:rsid w:val="00D84E38"/>
    <w:rsid w:val="00D90CF8"/>
    <w:rsid w:val="00D955CA"/>
    <w:rsid w:val="00DA0006"/>
    <w:rsid w:val="00DA3359"/>
    <w:rsid w:val="00DA49DF"/>
    <w:rsid w:val="00DA61F4"/>
    <w:rsid w:val="00DA6CDB"/>
    <w:rsid w:val="00DB4D2B"/>
    <w:rsid w:val="00DB6557"/>
    <w:rsid w:val="00DB65A6"/>
    <w:rsid w:val="00DC1E87"/>
    <w:rsid w:val="00DD0596"/>
    <w:rsid w:val="00DD5901"/>
    <w:rsid w:val="00DD7CCF"/>
    <w:rsid w:val="00DD7FA5"/>
    <w:rsid w:val="00DE0134"/>
    <w:rsid w:val="00DE03A2"/>
    <w:rsid w:val="00DE2935"/>
    <w:rsid w:val="00DE6674"/>
    <w:rsid w:val="00DE73FC"/>
    <w:rsid w:val="00DF0F07"/>
    <w:rsid w:val="00DF1634"/>
    <w:rsid w:val="00DF2B61"/>
    <w:rsid w:val="00E00D10"/>
    <w:rsid w:val="00E011A0"/>
    <w:rsid w:val="00E04D56"/>
    <w:rsid w:val="00E06A57"/>
    <w:rsid w:val="00E078CA"/>
    <w:rsid w:val="00E11DE8"/>
    <w:rsid w:val="00E13ECF"/>
    <w:rsid w:val="00E15CE8"/>
    <w:rsid w:val="00E2049B"/>
    <w:rsid w:val="00E22614"/>
    <w:rsid w:val="00E24F87"/>
    <w:rsid w:val="00E26C03"/>
    <w:rsid w:val="00E2714A"/>
    <w:rsid w:val="00E315D3"/>
    <w:rsid w:val="00E35999"/>
    <w:rsid w:val="00E4480A"/>
    <w:rsid w:val="00E51559"/>
    <w:rsid w:val="00E5206B"/>
    <w:rsid w:val="00E527DC"/>
    <w:rsid w:val="00E5306D"/>
    <w:rsid w:val="00E535C2"/>
    <w:rsid w:val="00E61AB0"/>
    <w:rsid w:val="00E65EF9"/>
    <w:rsid w:val="00E67260"/>
    <w:rsid w:val="00E74574"/>
    <w:rsid w:val="00E7534F"/>
    <w:rsid w:val="00E83110"/>
    <w:rsid w:val="00E837E2"/>
    <w:rsid w:val="00E8420D"/>
    <w:rsid w:val="00E863A6"/>
    <w:rsid w:val="00E873A7"/>
    <w:rsid w:val="00E90D07"/>
    <w:rsid w:val="00E90DCD"/>
    <w:rsid w:val="00E91AE5"/>
    <w:rsid w:val="00E94723"/>
    <w:rsid w:val="00E96DB6"/>
    <w:rsid w:val="00EA17FA"/>
    <w:rsid w:val="00EA2FB2"/>
    <w:rsid w:val="00EA37AC"/>
    <w:rsid w:val="00EA4C4D"/>
    <w:rsid w:val="00EB2024"/>
    <w:rsid w:val="00EB3547"/>
    <w:rsid w:val="00EC46F5"/>
    <w:rsid w:val="00ED3579"/>
    <w:rsid w:val="00ED5C86"/>
    <w:rsid w:val="00ED5D46"/>
    <w:rsid w:val="00ED719E"/>
    <w:rsid w:val="00EE0E78"/>
    <w:rsid w:val="00EE1925"/>
    <w:rsid w:val="00EE57DB"/>
    <w:rsid w:val="00EE683E"/>
    <w:rsid w:val="00EE6E30"/>
    <w:rsid w:val="00EE7E86"/>
    <w:rsid w:val="00EF38BD"/>
    <w:rsid w:val="00EF3A98"/>
    <w:rsid w:val="00EF69A7"/>
    <w:rsid w:val="00F04F4C"/>
    <w:rsid w:val="00F11F32"/>
    <w:rsid w:val="00F11F52"/>
    <w:rsid w:val="00F132CC"/>
    <w:rsid w:val="00F14096"/>
    <w:rsid w:val="00F15A31"/>
    <w:rsid w:val="00F16CE9"/>
    <w:rsid w:val="00F27C58"/>
    <w:rsid w:val="00F305BD"/>
    <w:rsid w:val="00F422F8"/>
    <w:rsid w:val="00F44DC1"/>
    <w:rsid w:val="00F47381"/>
    <w:rsid w:val="00F56F59"/>
    <w:rsid w:val="00F57F31"/>
    <w:rsid w:val="00F60B1C"/>
    <w:rsid w:val="00F62461"/>
    <w:rsid w:val="00F62939"/>
    <w:rsid w:val="00F65272"/>
    <w:rsid w:val="00F65316"/>
    <w:rsid w:val="00F66DE4"/>
    <w:rsid w:val="00F67963"/>
    <w:rsid w:val="00F70434"/>
    <w:rsid w:val="00F73F0D"/>
    <w:rsid w:val="00F80E90"/>
    <w:rsid w:val="00F857C5"/>
    <w:rsid w:val="00F87A56"/>
    <w:rsid w:val="00F92F9D"/>
    <w:rsid w:val="00F94861"/>
    <w:rsid w:val="00F948A9"/>
    <w:rsid w:val="00F94D39"/>
    <w:rsid w:val="00FA0732"/>
    <w:rsid w:val="00FA0F72"/>
    <w:rsid w:val="00FA11ED"/>
    <w:rsid w:val="00FA7791"/>
    <w:rsid w:val="00FB0167"/>
    <w:rsid w:val="00FB0A6A"/>
    <w:rsid w:val="00FB0A9D"/>
    <w:rsid w:val="00FB11E9"/>
    <w:rsid w:val="00FB5DD1"/>
    <w:rsid w:val="00FC1483"/>
    <w:rsid w:val="00FC2F40"/>
    <w:rsid w:val="00FC6961"/>
    <w:rsid w:val="00FD05EF"/>
    <w:rsid w:val="00FD2F17"/>
    <w:rsid w:val="00FD390F"/>
    <w:rsid w:val="00FD437D"/>
    <w:rsid w:val="00FD6E81"/>
    <w:rsid w:val="00FE4C29"/>
    <w:rsid w:val="00FE7AC5"/>
    <w:rsid w:val="00FF3631"/>
    <w:rsid w:val="00FF5EF5"/>
    <w:rsid w:val="00FF712C"/>
    <w:rsid w:val="00FF7702"/>
  </w:rsids>
  <m:mathPr>
    <m:mathFont m:val="Cambria Math"/>
    <m:brkBin m:val="before"/>
    <m:brkBinSub m:val="--"/>
    <m:smallFrac m:val="0"/>
    <m:dispDef/>
    <m:lMargin m:val="0"/>
    <m:rMargin m:val="0"/>
    <m:defJc m:val="centerGroup"/>
    <m:wrapIndent m:val="1440"/>
    <m:intLim m:val="subSup"/>
    <m:naryLim m:val="undOvr"/>
  </m:mathPr>
  <w:themeFontLang w:val="en-GB" w:eastAsia="en-GB"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GB" w:eastAsia="en-GB"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761AA0"/>
    <w:pPr>
      <w:widowControl/>
      <w:spacing w:line="280" w:lineRule="exact"/>
      <w:ind w:left="0"/>
    </w:pPr>
    <w:rPr>
      <w:rFonts w:ascii="Gentium Plus" w:eastAsiaTheme="minorEastAsia" w:hAnsi="Gentium Plus" w:cs="Arial Unicode MS"/>
      <w:kern w:val="2"/>
      <w:sz w:val="22"/>
      <w:szCs w:val="22"/>
      <w:lang w:eastAsia="zh-TW"/>
      <w14:ligatures w14:val="standardContextual"/>
    </w:rPr>
  </w:style>
  <w:style w:type="paragraph" w:styleId="Cmsor1">
    <w:name w:val="heading 1"/>
    <w:basedOn w:val="Norml"/>
    <w:next w:val="Norml"/>
    <w:link w:val="Cmsor1Char"/>
    <w:uiPriority w:val="4"/>
    <w:qFormat/>
    <w:rsid w:val="00761AA0"/>
    <w:pPr>
      <w:keepNext/>
      <w:pageBreakBefore/>
      <w:numPr>
        <w:numId w:val="9"/>
      </w:numPr>
      <w:pBdr>
        <w:bottom w:val="thinThickMediumGap" w:sz="24" w:space="1" w:color="auto"/>
      </w:pBdr>
      <w:tabs>
        <w:tab w:val="left" w:pos="425"/>
      </w:tabs>
      <w:autoSpaceDE w:val="0"/>
      <w:autoSpaceDN w:val="0"/>
      <w:spacing w:before="240" w:after="240" w:line="360" w:lineRule="exact"/>
      <w:jc w:val="center"/>
      <w:outlineLvl w:val="0"/>
    </w:pPr>
    <w:rPr>
      <w:rFonts w:ascii="Calibri" w:eastAsia="Arial Unicode MS" w:hAnsi="Calibri"/>
      <w:b/>
      <w:bCs/>
      <w:kern w:val="32"/>
      <w:sz w:val="32"/>
      <w:szCs w:val="30"/>
      <w:lang w:eastAsia="en-US" w:bidi="ar-SA"/>
      <w14:ligatures w14:val="none"/>
    </w:rPr>
  </w:style>
  <w:style w:type="paragraph" w:styleId="Cmsor2">
    <w:name w:val="heading 2"/>
    <w:basedOn w:val="Cmsor1"/>
    <w:next w:val="Norml"/>
    <w:link w:val="Cmsor2Char"/>
    <w:uiPriority w:val="4"/>
    <w:qFormat/>
    <w:rsid w:val="00761AA0"/>
    <w:pPr>
      <w:pageBreakBefore w:val="0"/>
      <w:numPr>
        <w:ilvl w:val="1"/>
      </w:numPr>
      <w:pBdr>
        <w:bottom w:val="double" w:sz="12" w:space="1" w:color="auto"/>
      </w:pBdr>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761AA0"/>
    <w:pPr>
      <w:pageBreakBefore w:val="0"/>
      <w:numPr>
        <w:ilvl w:val="2"/>
      </w:numPr>
      <w:pBdr>
        <w:bottom w:val="single" w:sz="12" w:space="1" w:color="auto"/>
      </w:pBdr>
      <w:tabs>
        <w:tab w:val="left" w:pos="709"/>
      </w:tabs>
      <w:spacing w:before="120" w:after="120" w:line="320" w:lineRule="exact"/>
      <w:jc w:val="left"/>
      <w:outlineLvl w:val="2"/>
    </w:pPr>
    <w:rPr>
      <w:b w:val="0"/>
      <w:bCs w:val="0"/>
      <w:sz w:val="24"/>
      <w:szCs w:val="24"/>
    </w:rPr>
  </w:style>
  <w:style w:type="paragraph" w:styleId="Cmsor4">
    <w:name w:val="heading 4"/>
    <w:basedOn w:val="Cmsor3"/>
    <w:next w:val="Norml"/>
    <w:link w:val="Cmsor4Char"/>
    <w:uiPriority w:val="4"/>
    <w:qFormat/>
    <w:rsid w:val="00761AA0"/>
    <w:pPr>
      <w:numPr>
        <w:ilvl w:val="3"/>
      </w:numPr>
      <w:pBdr>
        <w:bottom w:val="single" w:sz="4" w:space="1" w:color="auto"/>
      </w:pBdr>
      <w:spacing w:before="240" w:after="60" w:line="280" w:lineRule="exact"/>
      <w:outlineLvl w:val="3"/>
    </w:pPr>
    <w:rPr>
      <w:sz w:val="22"/>
    </w:rPr>
  </w:style>
  <w:style w:type="paragraph" w:styleId="Cmsor5">
    <w:name w:val="heading 5"/>
    <w:basedOn w:val="Norml"/>
    <w:next w:val="Cmsor3"/>
    <w:link w:val="Cmsor5Char"/>
    <w:uiPriority w:val="4"/>
    <w:qFormat/>
    <w:rsid w:val="00761AA0"/>
    <w:pPr>
      <w:numPr>
        <w:ilvl w:val="4"/>
        <w:numId w:val="9"/>
      </w:numPr>
      <w:autoSpaceDE w:val="0"/>
      <w:autoSpaceDN w:val="0"/>
      <w:spacing w:before="120" w:after="60"/>
      <w:outlineLvl w:val="4"/>
    </w:pPr>
    <w:rPr>
      <w:rFonts w:ascii="Tahoma" w:eastAsia="Arial Unicode MS" w:hAnsi="Tahoma"/>
      <w:kern w:val="0"/>
      <w:lang w:val="hu-HU" w:eastAsia="en-US" w:bidi="ar-SA"/>
      <w14:ligatures w14:val="none"/>
    </w:rPr>
  </w:style>
  <w:style w:type="paragraph" w:styleId="Cmsor6">
    <w:name w:val="heading 6"/>
    <w:basedOn w:val="Norml"/>
    <w:next w:val="Norml"/>
    <w:uiPriority w:val="9"/>
    <w:semiHidden/>
    <w:unhideWhenUsed/>
    <w:qFormat/>
    <w:rsid w:val="00761AA0"/>
    <w:pPr>
      <w:keepNext/>
      <w:keepLines/>
      <w:autoSpaceDE w:val="0"/>
      <w:autoSpaceDN w:val="0"/>
      <w:spacing w:before="200" w:after="40"/>
      <w:outlineLvl w:val="5"/>
    </w:pPr>
    <w:rPr>
      <w:rFonts w:eastAsia="Arial Unicode MS"/>
      <w:b/>
      <w:kern w:val="0"/>
      <w:sz w:val="20"/>
      <w:szCs w:val="20"/>
      <w:lang w:eastAsia="en-US" w:bidi="ar-SA"/>
      <w14:ligatures w14:val="none"/>
    </w:rPr>
  </w:style>
  <w:style w:type="character" w:default="1" w:styleId="Bekezdsalapbettpusa">
    <w:name w:val="Default Paragraph Font"/>
    <w:uiPriority w:val="1"/>
    <w:unhideWhenUsed/>
    <w:rsid w:val="00761AA0"/>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761AA0"/>
  </w:style>
  <w:style w:type="character" w:customStyle="1" w:styleId="Cmsor1Char">
    <w:name w:val="Címsor 1 Char"/>
    <w:basedOn w:val="Bekezdsalapbettpusa"/>
    <w:link w:val="Cmsor1"/>
    <w:uiPriority w:val="4"/>
    <w:rsid w:val="00761AA0"/>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761AA0"/>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761AA0"/>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761AA0"/>
    <w:rPr>
      <w:rFonts w:ascii="Calibri" w:eastAsia="Arial Unicode MS" w:hAnsi="Calibri" w:cs="Arial Unicode MS"/>
      <w:kern w:val="32"/>
      <w:sz w:val="22"/>
      <w:lang w:eastAsia="en-US" w:bidi="ar-SA"/>
    </w:rPr>
  </w:style>
  <w:style w:type="character" w:customStyle="1" w:styleId="Cmsor5Char">
    <w:name w:val="Címsor 5 Char"/>
    <w:basedOn w:val="Bekezdsalapbettpusa"/>
    <w:link w:val="Cmsor5"/>
    <w:uiPriority w:val="4"/>
    <w:rsid w:val="00761AA0"/>
    <w:rPr>
      <w:rFonts w:ascii="Tahoma" w:eastAsia="Arial Unicode MS" w:hAnsi="Tahoma" w:cs="Arial Unicode MS"/>
      <w:sz w:val="22"/>
      <w:szCs w:val="22"/>
      <w:lang w:val="hu-HU" w:eastAsia="en-US" w:bidi="ar-SA"/>
    </w:rPr>
  </w:style>
  <w:style w:type="table" w:customStyle="1" w:styleId="TableNormal">
    <w:name w:val="Table Normal"/>
    <w:rsid w:val="00761AA0"/>
    <w:pPr>
      <w:ind w:left="0"/>
    </w:pPr>
    <w:rPr>
      <w:rFonts w:ascii="Gentium Plus" w:eastAsia="Arial Unicode MS" w:hAnsi="Gentium Plus" w:cs="Murty Sanskrit"/>
      <w:lang w:eastAsia="zh-TW"/>
    </w:rPr>
    <w:tblPr>
      <w:tblCellMar>
        <w:top w:w="0" w:type="dxa"/>
        <w:left w:w="0" w:type="dxa"/>
        <w:bottom w:w="0" w:type="dxa"/>
        <w:right w:w="0" w:type="dxa"/>
      </w:tblCellMar>
    </w:tblPr>
  </w:style>
  <w:style w:type="paragraph" w:styleId="Cm">
    <w:name w:val="Title"/>
    <w:basedOn w:val="Norml"/>
    <w:link w:val="CmChar"/>
    <w:uiPriority w:val="9"/>
    <w:qFormat/>
    <w:rsid w:val="00761AA0"/>
    <w:pPr>
      <w:pageBreakBefore/>
      <w:autoSpaceDE w:val="0"/>
      <w:autoSpaceDN w:val="0"/>
      <w:spacing w:after="240" w:line="240" w:lineRule="auto"/>
      <w:jc w:val="center"/>
      <w:outlineLvl w:val="0"/>
    </w:pPr>
    <w:rPr>
      <w:rFonts w:ascii="Calibri" w:eastAsia="Arial Unicode MS" w:hAnsi="Calibri"/>
      <w:b/>
      <w:bCs/>
      <w:kern w:val="28"/>
      <w:sz w:val="96"/>
      <w:szCs w:val="32"/>
      <w:lang w:eastAsia="en-US" w:bidi="ar-SA"/>
      <w14:ligatures w14:val="none"/>
    </w:rPr>
  </w:style>
  <w:style w:type="character" w:customStyle="1" w:styleId="CmChar">
    <w:name w:val="Cím Char"/>
    <w:basedOn w:val="Bekezdsalapbettpusa"/>
    <w:link w:val="Cm"/>
    <w:uiPriority w:val="9"/>
    <w:rsid w:val="00761AA0"/>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761AA0"/>
    <w:pPr>
      <w:spacing w:before="120" w:after="120"/>
      <w:jc w:val="center"/>
      <w:outlineLvl w:val="1"/>
    </w:pPr>
    <w:rPr>
      <w:rFonts w:ascii="Tahoma" w:hAnsi="Tahoma"/>
      <w:sz w:val="28"/>
      <w:szCs w:val="26"/>
    </w:rPr>
  </w:style>
  <w:style w:type="character" w:customStyle="1" w:styleId="AlcmChar">
    <w:name w:val="Alcím Char"/>
    <w:basedOn w:val="Bekezdsalapbettpusa"/>
    <w:link w:val="Alcm"/>
    <w:uiPriority w:val="9"/>
    <w:rsid w:val="00761AA0"/>
    <w:rPr>
      <w:rFonts w:ascii="Tahoma" w:eastAsiaTheme="minorEastAsia" w:hAnsi="Tahoma" w:cs="Arial Unicode MS"/>
      <w:kern w:val="2"/>
      <w:sz w:val="28"/>
      <w:szCs w:val="26"/>
      <w:lang w:eastAsia="zh-TW"/>
      <w14:ligatures w14:val="standardContextual"/>
    </w:rPr>
  </w:style>
  <w:style w:type="table" w:customStyle="1" w:styleId="84">
    <w:name w:val="84"/>
    <w:basedOn w:val="TableNormal"/>
    <w:rsid w:val="008B594C"/>
    <w:tblPr>
      <w:tblStyleRowBandSize w:val="1"/>
      <w:tblStyleColBandSize w:val="1"/>
      <w:tblCellMar>
        <w:top w:w="100" w:type="dxa"/>
        <w:left w:w="100" w:type="dxa"/>
        <w:bottom w:w="100" w:type="dxa"/>
        <w:right w:w="100" w:type="dxa"/>
      </w:tblCellMar>
    </w:tblPr>
  </w:style>
  <w:style w:type="table" w:customStyle="1" w:styleId="83">
    <w:name w:val="83"/>
    <w:basedOn w:val="TableNormal"/>
    <w:rsid w:val="008B594C"/>
    <w:tblPr>
      <w:tblStyleRowBandSize w:val="1"/>
      <w:tblStyleColBandSize w:val="1"/>
      <w:tblCellMar>
        <w:top w:w="100" w:type="dxa"/>
        <w:left w:w="100" w:type="dxa"/>
        <w:bottom w:w="100" w:type="dxa"/>
        <w:right w:w="100" w:type="dxa"/>
      </w:tblCellMar>
    </w:tblPr>
  </w:style>
  <w:style w:type="table" w:customStyle="1" w:styleId="82">
    <w:name w:val="82"/>
    <w:basedOn w:val="TableNormal"/>
    <w:rsid w:val="008B594C"/>
    <w:tblPr>
      <w:tblStyleRowBandSize w:val="1"/>
      <w:tblStyleColBandSize w:val="1"/>
      <w:tblCellMar>
        <w:top w:w="100" w:type="dxa"/>
        <w:left w:w="100" w:type="dxa"/>
        <w:bottom w:w="100" w:type="dxa"/>
        <w:right w:w="100" w:type="dxa"/>
      </w:tblCellMar>
    </w:tblPr>
  </w:style>
  <w:style w:type="table" w:customStyle="1" w:styleId="81">
    <w:name w:val="81"/>
    <w:basedOn w:val="TableNormal"/>
    <w:rsid w:val="008B594C"/>
    <w:tblPr>
      <w:tblStyleRowBandSize w:val="1"/>
      <w:tblStyleColBandSize w:val="1"/>
      <w:tblCellMar>
        <w:top w:w="100" w:type="dxa"/>
        <w:left w:w="100" w:type="dxa"/>
        <w:bottom w:w="100" w:type="dxa"/>
        <w:right w:w="100" w:type="dxa"/>
      </w:tblCellMar>
    </w:tblPr>
  </w:style>
  <w:style w:type="table" w:customStyle="1" w:styleId="80">
    <w:name w:val="80"/>
    <w:basedOn w:val="TableNormal"/>
    <w:rsid w:val="008B594C"/>
    <w:tblPr>
      <w:tblStyleRowBandSize w:val="1"/>
      <w:tblStyleColBandSize w:val="1"/>
      <w:tblCellMar>
        <w:top w:w="100" w:type="dxa"/>
        <w:left w:w="100" w:type="dxa"/>
        <w:bottom w:w="100" w:type="dxa"/>
        <w:right w:w="100" w:type="dxa"/>
      </w:tblCellMar>
    </w:tblPr>
  </w:style>
  <w:style w:type="table" w:customStyle="1" w:styleId="79">
    <w:name w:val="79"/>
    <w:basedOn w:val="TableNormal"/>
    <w:rsid w:val="008B594C"/>
    <w:tblPr>
      <w:tblStyleRowBandSize w:val="1"/>
      <w:tblStyleColBandSize w:val="1"/>
      <w:tblCellMar>
        <w:top w:w="100" w:type="dxa"/>
        <w:left w:w="100" w:type="dxa"/>
        <w:bottom w:w="100" w:type="dxa"/>
        <w:right w:w="100" w:type="dxa"/>
      </w:tblCellMar>
    </w:tblPr>
  </w:style>
  <w:style w:type="table" w:customStyle="1" w:styleId="78">
    <w:name w:val="78"/>
    <w:basedOn w:val="TableNormal"/>
    <w:rsid w:val="008B594C"/>
    <w:tblPr>
      <w:tblStyleRowBandSize w:val="1"/>
      <w:tblStyleColBandSize w:val="1"/>
      <w:tblCellMar>
        <w:top w:w="100" w:type="dxa"/>
        <w:left w:w="100" w:type="dxa"/>
        <w:bottom w:w="100" w:type="dxa"/>
        <w:right w:w="100" w:type="dxa"/>
      </w:tblCellMar>
    </w:tblPr>
  </w:style>
  <w:style w:type="table" w:customStyle="1" w:styleId="77">
    <w:name w:val="77"/>
    <w:basedOn w:val="TableNormal"/>
    <w:rsid w:val="008B594C"/>
    <w:tblPr>
      <w:tblStyleRowBandSize w:val="1"/>
      <w:tblStyleColBandSize w:val="1"/>
      <w:tblCellMar>
        <w:top w:w="100" w:type="dxa"/>
        <w:left w:w="100" w:type="dxa"/>
        <w:bottom w:w="100" w:type="dxa"/>
        <w:right w:w="100" w:type="dxa"/>
      </w:tblCellMar>
    </w:tblPr>
  </w:style>
  <w:style w:type="table" w:customStyle="1" w:styleId="76">
    <w:name w:val="76"/>
    <w:basedOn w:val="TableNormal"/>
    <w:rsid w:val="008B594C"/>
    <w:tblPr>
      <w:tblStyleRowBandSize w:val="1"/>
      <w:tblStyleColBandSize w:val="1"/>
      <w:tblCellMar>
        <w:top w:w="100" w:type="dxa"/>
        <w:left w:w="100" w:type="dxa"/>
        <w:bottom w:w="100" w:type="dxa"/>
        <w:right w:w="100" w:type="dxa"/>
      </w:tblCellMar>
    </w:tblPr>
  </w:style>
  <w:style w:type="table" w:customStyle="1" w:styleId="75">
    <w:name w:val="75"/>
    <w:basedOn w:val="TableNormal"/>
    <w:rsid w:val="008B594C"/>
    <w:tblPr>
      <w:tblStyleRowBandSize w:val="1"/>
      <w:tblStyleColBandSize w:val="1"/>
      <w:tblCellMar>
        <w:top w:w="100" w:type="dxa"/>
        <w:left w:w="100" w:type="dxa"/>
        <w:bottom w:w="100" w:type="dxa"/>
        <w:right w:w="100" w:type="dxa"/>
      </w:tblCellMar>
    </w:tblPr>
  </w:style>
  <w:style w:type="table" w:customStyle="1" w:styleId="74">
    <w:name w:val="74"/>
    <w:basedOn w:val="TableNormal"/>
    <w:rsid w:val="008B594C"/>
    <w:tblPr>
      <w:tblStyleRowBandSize w:val="1"/>
      <w:tblStyleColBandSize w:val="1"/>
      <w:tblCellMar>
        <w:top w:w="100" w:type="dxa"/>
        <w:left w:w="100" w:type="dxa"/>
        <w:bottom w:w="100" w:type="dxa"/>
        <w:right w:w="100" w:type="dxa"/>
      </w:tblCellMar>
    </w:tblPr>
  </w:style>
  <w:style w:type="table" w:customStyle="1" w:styleId="73">
    <w:name w:val="73"/>
    <w:basedOn w:val="TableNormal"/>
    <w:rsid w:val="008B594C"/>
    <w:tblPr>
      <w:tblStyleRowBandSize w:val="1"/>
      <w:tblStyleColBandSize w:val="1"/>
      <w:tblCellMar>
        <w:top w:w="100" w:type="dxa"/>
        <w:left w:w="100" w:type="dxa"/>
        <w:bottom w:w="100" w:type="dxa"/>
        <w:right w:w="100" w:type="dxa"/>
      </w:tblCellMar>
    </w:tblPr>
  </w:style>
  <w:style w:type="table" w:customStyle="1" w:styleId="72">
    <w:name w:val="72"/>
    <w:basedOn w:val="TableNormal"/>
    <w:rsid w:val="008B594C"/>
    <w:tblPr>
      <w:tblStyleRowBandSize w:val="1"/>
      <w:tblStyleColBandSize w:val="1"/>
      <w:tblCellMar>
        <w:top w:w="100" w:type="dxa"/>
        <w:left w:w="100" w:type="dxa"/>
        <w:bottom w:w="100" w:type="dxa"/>
        <w:right w:w="100" w:type="dxa"/>
      </w:tblCellMar>
    </w:tblPr>
  </w:style>
  <w:style w:type="table" w:customStyle="1" w:styleId="71">
    <w:name w:val="71"/>
    <w:basedOn w:val="TableNormal"/>
    <w:rsid w:val="008B594C"/>
    <w:tblPr>
      <w:tblStyleRowBandSize w:val="1"/>
      <w:tblStyleColBandSize w:val="1"/>
      <w:tblCellMar>
        <w:top w:w="100" w:type="dxa"/>
        <w:left w:w="100" w:type="dxa"/>
        <w:bottom w:w="100" w:type="dxa"/>
        <w:right w:w="100" w:type="dxa"/>
      </w:tblCellMar>
    </w:tblPr>
  </w:style>
  <w:style w:type="table" w:customStyle="1" w:styleId="70">
    <w:name w:val="70"/>
    <w:basedOn w:val="TableNormal"/>
    <w:rsid w:val="008B594C"/>
    <w:tblPr>
      <w:tblStyleRowBandSize w:val="1"/>
      <w:tblStyleColBandSize w:val="1"/>
      <w:tblCellMar>
        <w:top w:w="100" w:type="dxa"/>
        <w:left w:w="100" w:type="dxa"/>
        <w:bottom w:w="100" w:type="dxa"/>
        <w:right w:w="100" w:type="dxa"/>
      </w:tblCellMar>
    </w:tblPr>
  </w:style>
  <w:style w:type="table" w:customStyle="1" w:styleId="69">
    <w:name w:val="69"/>
    <w:basedOn w:val="TableNormal"/>
    <w:rsid w:val="008B594C"/>
    <w:tblPr>
      <w:tblStyleRowBandSize w:val="1"/>
      <w:tblStyleColBandSize w:val="1"/>
      <w:tblCellMar>
        <w:top w:w="100" w:type="dxa"/>
        <w:left w:w="100" w:type="dxa"/>
        <w:bottom w:w="100" w:type="dxa"/>
        <w:right w:w="100" w:type="dxa"/>
      </w:tblCellMar>
    </w:tblPr>
  </w:style>
  <w:style w:type="table" w:customStyle="1" w:styleId="68">
    <w:name w:val="68"/>
    <w:basedOn w:val="TableNormal"/>
    <w:rsid w:val="008B594C"/>
    <w:tblPr>
      <w:tblStyleRowBandSize w:val="1"/>
      <w:tblStyleColBandSize w:val="1"/>
      <w:tblCellMar>
        <w:top w:w="100" w:type="dxa"/>
        <w:left w:w="100" w:type="dxa"/>
        <w:bottom w:w="100" w:type="dxa"/>
        <w:right w:w="100" w:type="dxa"/>
      </w:tblCellMar>
    </w:tblPr>
  </w:style>
  <w:style w:type="table" w:customStyle="1" w:styleId="67">
    <w:name w:val="67"/>
    <w:basedOn w:val="TableNormal"/>
    <w:rsid w:val="008B594C"/>
    <w:tblPr>
      <w:tblStyleRowBandSize w:val="1"/>
      <w:tblStyleColBandSize w:val="1"/>
      <w:tblCellMar>
        <w:top w:w="100" w:type="dxa"/>
        <w:left w:w="100" w:type="dxa"/>
        <w:bottom w:w="100" w:type="dxa"/>
        <w:right w:w="100" w:type="dxa"/>
      </w:tblCellMar>
    </w:tblPr>
  </w:style>
  <w:style w:type="table" w:customStyle="1" w:styleId="66">
    <w:name w:val="66"/>
    <w:basedOn w:val="TableNormal"/>
    <w:rsid w:val="008B594C"/>
    <w:tblPr>
      <w:tblStyleRowBandSize w:val="1"/>
      <w:tblStyleColBandSize w:val="1"/>
      <w:tblCellMar>
        <w:top w:w="100" w:type="dxa"/>
        <w:left w:w="100" w:type="dxa"/>
        <w:bottom w:w="100" w:type="dxa"/>
        <w:right w:w="100" w:type="dxa"/>
      </w:tblCellMar>
    </w:tblPr>
  </w:style>
  <w:style w:type="table" w:customStyle="1" w:styleId="65">
    <w:name w:val="65"/>
    <w:basedOn w:val="TableNormal"/>
    <w:rsid w:val="008B594C"/>
    <w:tblPr>
      <w:tblStyleRowBandSize w:val="1"/>
      <w:tblStyleColBandSize w:val="1"/>
      <w:tblCellMar>
        <w:top w:w="100" w:type="dxa"/>
        <w:left w:w="100" w:type="dxa"/>
        <w:bottom w:w="100" w:type="dxa"/>
        <w:right w:w="100" w:type="dxa"/>
      </w:tblCellMar>
    </w:tblPr>
  </w:style>
  <w:style w:type="table" w:customStyle="1" w:styleId="64">
    <w:name w:val="64"/>
    <w:basedOn w:val="TableNormal"/>
    <w:rsid w:val="008B594C"/>
    <w:tblPr>
      <w:tblStyleRowBandSize w:val="1"/>
      <w:tblStyleColBandSize w:val="1"/>
      <w:tblCellMar>
        <w:top w:w="100" w:type="dxa"/>
        <w:left w:w="100" w:type="dxa"/>
        <w:bottom w:w="100" w:type="dxa"/>
        <w:right w:w="100" w:type="dxa"/>
      </w:tblCellMar>
    </w:tblPr>
  </w:style>
  <w:style w:type="table" w:customStyle="1" w:styleId="63">
    <w:name w:val="63"/>
    <w:basedOn w:val="TableNormal"/>
    <w:rsid w:val="008B594C"/>
    <w:tblPr>
      <w:tblStyleRowBandSize w:val="1"/>
      <w:tblStyleColBandSize w:val="1"/>
      <w:tblCellMar>
        <w:top w:w="100" w:type="dxa"/>
        <w:left w:w="100" w:type="dxa"/>
        <w:bottom w:w="100" w:type="dxa"/>
        <w:right w:w="100" w:type="dxa"/>
      </w:tblCellMar>
    </w:tblPr>
  </w:style>
  <w:style w:type="table" w:customStyle="1" w:styleId="62">
    <w:name w:val="62"/>
    <w:basedOn w:val="TableNormal"/>
    <w:rsid w:val="008B594C"/>
    <w:tblPr>
      <w:tblStyleRowBandSize w:val="1"/>
      <w:tblStyleColBandSize w:val="1"/>
      <w:tblCellMar>
        <w:top w:w="100" w:type="dxa"/>
        <w:left w:w="100" w:type="dxa"/>
        <w:bottom w:w="100" w:type="dxa"/>
        <w:right w:w="100" w:type="dxa"/>
      </w:tblCellMar>
    </w:tblPr>
  </w:style>
  <w:style w:type="table" w:customStyle="1" w:styleId="61">
    <w:name w:val="61"/>
    <w:basedOn w:val="TableNormal"/>
    <w:rsid w:val="008B594C"/>
    <w:tblPr>
      <w:tblStyleRowBandSize w:val="1"/>
      <w:tblStyleColBandSize w:val="1"/>
      <w:tblCellMar>
        <w:top w:w="100" w:type="dxa"/>
        <w:left w:w="100" w:type="dxa"/>
        <w:bottom w:w="100" w:type="dxa"/>
        <w:right w:w="100" w:type="dxa"/>
      </w:tblCellMar>
    </w:tblPr>
  </w:style>
  <w:style w:type="table" w:customStyle="1" w:styleId="60">
    <w:name w:val="60"/>
    <w:basedOn w:val="TableNormal"/>
    <w:rsid w:val="008B594C"/>
    <w:tblPr>
      <w:tblStyleRowBandSize w:val="1"/>
      <w:tblStyleColBandSize w:val="1"/>
      <w:tblCellMar>
        <w:top w:w="100" w:type="dxa"/>
        <w:left w:w="100" w:type="dxa"/>
        <w:bottom w:w="100" w:type="dxa"/>
        <w:right w:w="100" w:type="dxa"/>
      </w:tblCellMar>
    </w:tblPr>
  </w:style>
  <w:style w:type="table" w:customStyle="1" w:styleId="59">
    <w:name w:val="59"/>
    <w:basedOn w:val="TableNormal"/>
    <w:rsid w:val="008B594C"/>
    <w:tblPr>
      <w:tblStyleRowBandSize w:val="1"/>
      <w:tblStyleColBandSize w:val="1"/>
      <w:tblCellMar>
        <w:top w:w="100" w:type="dxa"/>
        <w:left w:w="100" w:type="dxa"/>
        <w:bottom w:w="100" w:type="dxa"/>
        <w:right w:w="100" w:type="dxa"/>
      </w:tblCellMar>
    </w:tblPr>
  </w:style>
  <w:style w:type="table" w:customStyle="1" w:styleId="58">
    <w:name w:val="58"/>
    <w:basedOn w:val="TableNormal"/>
    <w:rsid w:val="008B594C"/>
    <w:tblPr>
      <w:tblStyleRowBandSize w:val="1"/>
      <w:tblStyleColBandSize w:val="1"/>
      <w:tblCellMar>
        <w:top w:w="100" w:type="dxa"/>
        <w:left w:w="100" w:type="dxa"/>
        <w:bottom w:w="100" w:type="dxa"/>
        <w:right w:w="100" w:type="dxa"/>
      </w:tblCellMar>
    </w:tblPr>
  </w:style>
  <w:style w:type="table" w:customStyle="1" w:styleId="57">
    <w:name w:val="57"/>
    <w:basedOn w:val="TableNormal"/>
    <w:rsid w:val="008B594C"/>
    <w:tblPr>
      <w:tblStyleRowBandSize w:val="1"/>
      <w:tblStyleColBandSize w:val="1"/>
      <w:tblCellMar>
        <w:top w:w="100" w:type="dxa"/>
        <w:left w:w="100" w:type="dxa"/>
        <w:bottom w:w="100" w:type="dxa"/>
        <w:right w:w="100" w:type="dxa"/>
      </w:tblCellMar>
    </w:tblPr>
  </w:style>
  <w:style w:type="table" w:customStyle="1" w:styleId="56">
    <w:name w:val="56"/>
    <w:basedOn w:val="TableNormal"/>
    <w:rsid w:val="008B594C"/>
    <w:tblPr>
      <w:tblStyleRowBandSize w:val="1"/>
      <w:tblStyleColBandSize w:val="1"/>
      <w:tblCellMar>
        <w:top w:w="100" w:type="dxa"/>
        <w:left w:w="100" w:type="dxa"/>
        <w:bottom w:w="100" w:type="dxa"/>
        <w:right w:w="100" w:type="dxa"/>
      </w:tblCellMar>
    </w:tblPr>
  </w:style>
  <w:style w:type="table" w:customStyle="1" w:styleId="55">
    <w:name w:val="55"/>
    <w:basedOn w:val="TableNormal"/>
    <w:rsid w:val="008B594C"/>
    <w:tblPr>
      <w:tblStyleRowBandSize w:val="1"/>
      <w:tblStyleColBandSize w:val="1"/>
      <w:tblCellMar>
        <w:top w:w="100" w:type="dxa"/>
        <w:left w:w="100" w:type="dxa"/>
        <w:bottom w:w="100" w:type="dxa"/>
        <w:right w:w="100" w:type="dxa"/>
      </w:tblCellMar>
    </w:tblPr>
  </w:style>
  <w:style w:type="table" w:customStyle="1" w:styleId="54">
    <w:name w:val="54"/>
    <w:basedOn w:val="TableNormal"/>
    <w:rsid w:val="008B594C"/>
    <w:tblPr>
      <w:tblStyleRowBandSize w:val="1"/>
      <w:tblStyleColBandSize w:val="1"/>
      <w:tblCellMar>
        <w:top w:w="100" w:type="dxa"/>
        <w:left w:w="100" w:type="dxa"/>
        <w:bottom w:w="100" w:type="dxa"/>
        <w:right w:w="100" w:type="dxa"/>
      </w:tblCellMar>
    </w:tblPr>
  </w:style>
  <w:style w:type="table" w:customStyle="1" w:styleId="53">
    <w:name w:val="53"/>
    <w:basedOn w:val="TableNormal"/>
    <w:rsid w:val="008B594C"/>
    <w:tblPr>
      <w:tblStyleRowBandSize w:val="1"/>
      <w:tblStyleColBandSize w:val="1"/>
      <w:tblCellMar>
        <w:top w:w="100" w:type="dxa"/>
        <w:left w:w="100" w:type="dxa"/>
        <w:bottom w:w="100" w:type="dxa"/>
        <w:right w:w="100" w:type="dxa"/>
      </w:tblCellMar>
    </w:tblPr>
  </w:style>
  <w:style w:type="table" w:customStyle="1" w:styleId="52">
    <w:name w:val="52"/>
    <w:basedOn w:val="TableNormal"/>
    <w:rsid w:val="008B594C"/>
    <w:tblPr>
      <w:tblStyleRowBandSize w:val="1"/>
      <w:tblStyleColBandSize w:val="1"/>
      <w:tblCellMar>
        <w:top w:w="100" w:type="dxa"/>
        <w:left w:w="100" w:type="dxa"/>
        <w:bottom w:w="100" w:type="dxa"/>
        <w:right w:w="100" w:type="dxa"/>
      </w:tblCellMar>
    </w:tblPr>
  </w:style>
  <w:style w:type="table" w:customStyle="1" w:styleId="51">
    <w:name w:val="51"/>
    <w:basedOn w:val="TableNormal"/>
    <w:rsid w:val="008B594C"/>
    <w:tblPr>
      <w:tblStyleRowBandSize w:val="1"/>
      <w:tblStyleColBandSize w:val="1"/>
      <w:tblCellMar>
        <w:top w:w="100" w:type="dxa"/>
        <w:left w:w="100" w:type="dxa"/>
        <w:bottom w:w="100" w:type="dxa"/>
        <w:right w:w="100" w:type="dxa"/>
      </w:tblCellMar>
    </w:tblPr>
  </w:style>
  <w:style w:type="table" w:customStyle="1" w:styleId="50">
    <w:name w:val="50"/>
    <w:basedOn w:val="TableNormal"/>
    <w:rsid w:val="008B594C"/>
    <w:tblPr>
      <w:tblStyleRowBandSize w:val="1"/>
      <w:tblStyleColBandSize w:val="1"/>
      <w:tblCellMar>
        <w:top w:w="100" w:type="dxa"/>
        <w:left w:w="100" w:type="dxa"/>
        <w:bottom w:w="100" w:type="dxa"/>
        <w:right w:w="100" w:type="dxa"/>
      </w:tblCellMar>
    </w:tblPr>
  </w:style>
  <w:style w:type="table" w:customStyle="1" w:styleId="49">
    <w:name w:val="49"/>
    <w:basedOn w:val="TableNormal"/>
    <w:rsid w:val="008B594C"/>
    <w:tblPr>
      <w:tblStyleRowBandSize w:val="1"/>
      <w:tblStyleColBandSize w:val="1"/>
      <w:tblCellMar>
        <w:top w:w="100" w:type="dxa"/>
        <w:left w:w="100" w:type="dxa"/>
        <w:bottom w:w="100" w:type="dxa"/>
        <w:right w:w="100" w:type="dxa"/>
      </w:tblCellMar>
    </w:tblPr>
  </w:style>
  <w:style w:type="table" w:customStyle="1" w:styleId="48">
    <w:name w:val="48"/>
    <w:basedOn w:val="TableNormal"/>
    <w:rsid w:val="008B594C"/>
    <w:tblPr>
      <w:tblStyleRowBandSize w:val="1"/>
      <w:tblStyleColBandSize w:val="1"/>
      <w:tblCellMar>
        <w:top w:w="100" w:type="dxa"/>
        <w:left w:w="100" w:type="dxa"/>
        <w:bottom w:w="100" w:type="dxa"/>
        <w:right w:w="100" w:type="dxa"/>
      </w:tblCellMar>
    </w:tblPr>
  </w:style>
  <w:style w:type="table" w:customStyle="1" w:styleId="47">
    <w:name w:val="47"/>
    <w:basedOn w:val="TableNormal"/>
    <w:rsid w:val="008B594C"/>
    <w:tblPr>
      <w:tblStyleRowBandSize w:val="1"/>
      <w:tblStyleColBandSize w:val="1"/>
      <w:tblCellMar>
        <w:top w:w="100" w:type="dxa"/>
        <w:left w:w="100" w:type="dxa"/>
        <w:bottom w:w="100" w:type="dxa"/>
        <w:right w:w="100" w:type="dxa"/>
      </w:tblCellMar>
    </w:tblPr>
  </w:style>
  <w:style w:type="table" w:customStyle="1" w:styleId="46">
    <w:name w:val="46"/>
    <w:basedOn w:val="TableNormal"/>
    <w:rsid w:val="008B594C"/>
    <w:tblPr>
      <w:tblStyleRowBandSize w:val="1"/>
      <w:tblStyleColBandSize w:val="1"/>
      <w:tblCellMar>
        <w:top w:w="100" w:type="dxa"/>
        <w:left w:w="100" w:type="dxa"/>
        <w:bottom w:w="100" w:type="dxa"/>
        <w:right w:w="100" w:type="dxa"/>
      </w:tblCellMar>
    </w:tblPr>
  </w:style>
  <w:style w:type="table" w:customStyle="1" w:styleId="45">
    <w:name w:val="45"/>
    <w:basedOn w:val="TableNormal"/>
    <w:rsid w:val="008B594C"/>
    <w:tblPr>
      <w:tblStyleRowBandSize w:val="1"/>
      <w:tblStyleColBandSize w:val="1"/>
      <w:tblCellMar>
        <w:top w:w="100" w:type="dxa"/>
        <w:left w:w="100" w:type="dxa"/>
        <w:bottom w:w="100" w:type="dxa"/>
        <w:right w:w="100" w:type="dxa"/>
      </w:tblCellMar>
    </w:tblPr>
  </w:style>
  <w:style w:type="table" w:customStyle="1" w:styleId="44">
    <w:name w:val="44"/>
    <w:basedOn w:val="TableNormal"/>
    <w:rsid w:val="008B594C"/>
    <w:tblPr>
      <w:tblStyleRowBandSize w:val="1"/>
      <w:tblStyleColBandSize w:val="1"/>
      <w:tblCellMar>
        <w:top w:w="100" w:type="dxa"/>
        <w:left w:w="100" w:type="dxa"/>
        <w:bottom w:w="100" w:type="dxa"/>
        <w:right w:w="100" w:type="dxa"/>
      </w:tblCellMar>
    </w:tblPr>
  </w:style>
  <w:style w:type="table" w:customStyle="1" w:styleId="43">
    <w:name w:val="43"/>
    <w:basedOn w:val="TableNormal"/>
    <w:rsid w:val="008B594C"/>
    <w:tblPr>
      <w:tblStyleRowBandSize w:val="1"/>
      <w:tblStyleColBandSize w:val="1"/>
      <w:tblCellMar>
        <w:top w:w="100" w:type="dxa"/>
        <w:left w:w="100" w:type="dxa"/>
        <w:bottom w:w="100" w:type="dxa"/>
        <w:right w:w="100" w:type="dxa"/>
      </w:tblCellMar>
    </w:tblPr>
  </w:style>
  <w:style w:type="table" w:customStyle="1" w:styleId="42">
    <w:name w:val="42"/>
    <w:basedOn w:val="TableNormal"/>
    <w:rsid w:val="008B594C"/>
    <w:tblPr>
      <w:tblStyleRowBandSize w:val="1"/>
      <w:tblStyleColBandSize w:val="1"/>
      <w:tblCellMar>
        <w:top w:w="100" w:type="dxa"/>
        <w:left w:w="100" w:type="dxa"/>
        <w:bottom w:w="100" w:type="dxa"/>
        <w:right w:w="100" w:type="dxa"/>
      </w:tblCellMar>
    </w:tblPr>
  </w:style>
  <w:style w:type="table" w:customStyle="1" w:styleId="41">
    <w:name w:val="41"/>
    <w:basedOn w:val="TableNormal"/>
    <w:rsid w:val="008B594C"/>
    <w:tblPr>
      <w:tblStyleRowBandSize w:val="1"/>
      <w:tblStyleColBandSize w:val="1"/>
      <w:tblCellMar>
        <w:top w:w="100" w:type="dxa"/>
        <w:left w:w="100" w:type="dxa"/>
        <w:bottom w:w="100" w:type="dxa"/>
        <w:right w:w="100" w:type="dxa"/>
      </w:tblCellMar>
    </w:tblPr>
  </w:style>
  <w:style w:type="table" w:customStyle="1" w:styleId="40">
    <w:name w:val="40"/>
    <w:basedOn w:val="TableNormal"/>
    <w:rsid w:val="008B594C"/>
    <w:tblPr>
      <w:tblStyleRowBandSize w:val="1"/>
      <w:tblStyleColBandSize w:val="1"/>
      <w:tblCellMar>
        <w:top w:w="100" w:type="dxa"/>
        <w:left w:w="100" w:type="dxa"/>
        <w:bottom w:w="100" w:type="dxa"/>
        <w:right w:w="100" w:type="dxa"/>
      </w:tblCellMar>
    </w:tblPr>
  </w:style>
  <w:style w:type="table" w:customStyle="1" w:styleId="39">
    <w:name w:val="39"/>
    <w:basedOn w:val="TableNormal"/>
    <w:rsid w:val="008B594C"/>
    <w:tblPr>
      <w:tblStyleRowBandSize w:val="1"/>
      <w:tblStyleColBandSize w:val="1"/>
      <w:tblCellMar>
        <w:top w:w="100" w:type="dxa"/>
        <w:left w:w="100" w:type="dxa"/>
        <w:bottom w:w="100" w:type="dxa"/>
        <w:right w:w="100" w:type="dxa"/>
      </w:tblCellMar>
    </w:tblPr>
  </w:style>
  <w:style w:type="table" w:customStyle="1" w:styleId="38">
    <w:name w:val="38"/>
    <w:basedOn w:val="TableNormal"/>
    <w:rsid w:val="008B594C"/>
    <w:tblPr>
      <w:tblStyleRowBandSize w:val="1"/>
      <w:tblStyleColBandSize w:val="1"/>
      <w:tblCellMar>
        <w:top w:w="100" w:type="dxa"/>
        <w:left w:w="100" w:type="dxa"/>
        <w:bottom w:w="100" w:type="dxa"/>
        <w:right w:w="100" w:type="dxa"/>
      </w:tblCellMar>
    </w:tblPr>
  </w:style>
  <w:style w:type="table" w:customStyle="1" w:styleId="37">
    <w:name w:val="37"/>
    <w:basedOn w:val="TableNormal"/>
    <w:rsid w:val="008B594C"/>
    <w:tblPr>
      <w:tblStyleRowBandSize w:val="1"/>
      <w:tblStyleColBandSize w:val="1"/>
      <w:tblCellMar>
        <w:top w:w="100" w:type="dxa"/>
        <w:left w:w="100" w:type="dxa"/>
        <w:bottom w:w="100" w:type="dxa"/>
        <w:right w:w="100" w:type="dxa"/>
      </w:tblCellMar>
    </w:tblPr>
  </w:style>
  <w:style w:type="table" w:customStyle="1" w:styleId="36">
    <w:name w:val="36"/>
    <w:basedOn w:val="TableNormal"/>
    <w:rsid w:val="008B594C"/>
    <w:tblPr>
      <w:tblStyleRowBandSize w:val="1"/>
      <w:tblStyleColBandSize w:val="1"/>
      <w:tblCellMar>
        <w:top w:w="100" w:type="dxa"/>
        <w:left w:w="100" w:type="dxa"/>
        <w:bottom w:w="100" w:type="dxa"/>
        <w:right w:w="100" w:type="dxa"/>
      </w:tblCellMar>
    </w:tblPr>
  </w:style>
  <w:style w:type="table" w:customStyle="1" w:styleId="35">
    <w:name w:val="35"/>
    <w:basedOn w:val="TableNormal"/>
    <w:rsid w:val="008B594C"/>
    <w:tblPr>
      <w:tblStyleRowBandSize w:val="1"/>
      <w:tblStyleColBandSize w:val="1"/>
      <w:tblCellMar>
        <w:top w:w="100" w:type="dxa"/>
        <w:left w:w="100" w:type="dxa"/>
        <w:bottom w:w="100" w:type="dxa"/>
        <w:right w:w="100" w:type="dxa"/>
      </w:tblCellMar>
    </w:tblPr>
  </w:style>
  <w:style w:type="table" w:customStyle="1" w:styleId="34">
    <w:name w:val="34"/>
    <w:basedOn w:val="TableNormal"/>
    <w:rsid w:val="008B594C"/>
    <w:tblPr>
      <w:tblStyleRowBandSize w:val="1"/>
      <w:tblStyleColBandSize w:val="1"/>
      <w:tblCellMar>
        <w:top w:w="100" w:type="dxa"/>
        <w:left w:w="100" w:type="dxa"/>
        <w:bottom w:w="100" w:type="dxa"/>
        <w:right w:w="100" w:type="dxa"/>
      </w:tblCellMar>
    </w:tblPr>
  </w:style>
  <w:style w:type="table" w:customStyle="1" w:styleId="33">
    <w:name w:val="33"/>
    <w:basedOn w:val="TableNormal"/>
    <w:rsid w:val="008B594C"/>
    <w:tblPr>
      <w:tblStyleRowBandSize w:val="1"/>
      <w:tblStyleColBandSize w:val="1"/>
      <w:tblCellMar>
        <w:top w:w="100" w:type="dxa"/>
        <w:left w:w="100" w:type="dxa"/>
        <w:bottom w:w="100" w:type="dxa"/>
        <w:right w:w="100" w:type="dxa"/>
      </w:tblCellMar>
    </w:tblPr>
  </w:style>
  <w:style w:type="table" w:customStyle="1" w:styleId="32">
    <w:name w:val="32"/>
    <w:basedOn w:val="TableNormal"/>
    <w:rsid w:val="008B594C"/>
    <w:tblPr>
      <w:tblStyleRowBandSize w:val="1"/>
      <w:tblStyleColBandSize w:val="1"/>
      <w:tblCellMar>
        <w:top w:w="100" w:type="dxa"/>
        <w:left w:w="100" w:type="dxa"/>
        <w:bottom w:w="100" w:type="dxa"/>
        <w:right w:w="100" w:type="dxa"/>
      </w:tblCellMar>
    </w:tblPr>
  </w:style>
  <w:style w:type="table" w:customStyle="1" w:styleId="31">
    <w:name w:val="31"/>
    <w:basedOn w:val="TableNormal"/>
    <w:rsid w:val="008B594C"/>
    <w:tblPr>
      <w:tblStyleRowBandSize w:val="1"/>
      <w:tblStyleColBandSize w:val="1"/>
      <w:tblCellMar>
        <w:top w:w="100" w:type="dxa"/>
        <w:left w:w="100" w:type="dxa"/>
        <w:bottom w:w="100" w:type="dxa"/>
        <w:right w:w="100" w:type="dxa"/>
      </w:tblCellMar>
    </w:tblPr>
  </w:style>
  <w:style w:type="table" w:customStyle="1" w:styleId="30">
    <w:name w:val="30"/>
    <w:basedOn w:val="TableNormal"/>
    <w:rsid w:val="008B594C"/>
    <w:tblPr>
      <w:tblStyleRowBandSize w:val="1"/>
      <w:tblStyleColBandSize w:val="1"/>
      <w:tblCellMar>
        <w:top w:w="100" w:type="dxa"/>
        <w:left w:w="100" w:type="dxa"/>
        <w:bottom w:w="100" w:type="dxa"/>
        <w:right w:w="100" w:type="dxa"/>
      </w:tblCellMar>
    </w:tblPr>
  </w:style>
  <w:style w:type="table" w:customStyle="1" w:styleId="29">
    <w:name w:val="29"/>
    <w:basedOn w:val="TableNormal"/>
    <w:rsid w:val="008B594C"/>
    <w:tblPr>
      <w:tblStyleRowBandSize w:val="1"/>
      <w:tblStyleColBandSize w:val="1"/>
      <w:tblCellMar>
        <w:top w:w="100" w:type="dxa"/>
        <w:left w:w="100" w:type="dxa"/>
        <w:bottom w:w="100" w:type="dxa"/>
        <w:right w:w="100" w:type="dxa"/>
      </w:tblCellMar>
    </w:tblPr>
  </w:style>
  <w:style w:type="table" w:customStyle="1" w:styleId="28">
    <w:name w:val="28"/>
    <w:basedOn w:val="TableNormal"/>
    <w:rsid w:val="008B594C"/>
    <w:tblPr>
      <w:tblStyleRowBandSize w:val="1"/>
      <w:tblStyleColBandSize w:val="1"/>
      <w:tblCellMar>
        <w:top w:w="100" w:type="dxa"/>
        <w:left w:w="100" w:type="dxa"/>
        <w:bottom w:w="100" w:type="dxa"/>
        <w:right w:w="100" w:type="dxa"/>
      </w:tblCellMar>
    </w:tblPr>
  </w:style>
  <w:style w:type="table" w:customStyle="1" w:styleId="27">
    <w:name w:val="27"/>
    <w:basedOn w:val="TableNormal"/>
    <w:rsid w:val="008B594C"/>
    <w:tblPr>
      <w:tblStyleRowBandSize w:val="1"/>
      <w:tblStyleColBandSize w:val="1"/>
      <w:tblCellMar>
        <w:top w:w="100" w:type="dxa"/>
        <w:left w:w="100" w:type="dxa"/>
        <w:bottom w:w="100" w:type="dxa"/>
        <w:right w:w="100" w:type="dxa"/>
      </w:tblCellMar>
    </w:tblPr>
  </w:style>
  <w:style w:type="table" w:customStyle="1" w:styleId="26">
    <w:name w:val="26"/>
    <w:basedOn w:val="TableNormal"/>
    <w:rsid w:val="008B594C"/>
    <w:tblPr>
      <w:tblStyleRowBandSize w:val="1"/>
      <w:tblStyleColBandSize w:val="1"/>
      <w:tblCellMar>
        <w:top w:w="100" w:type="dxa"/>
        <w:left w:w="100" w:type="dxa"/>
        <w:bottom w:w="100" w:type="dxa"/>
        <w:right w:w="100" w:type="dxa"/>
      </w:tblCellMar>
    </w:tblPr>
  </w:style>
  <w:style w:type="table" w:customStyle="1" w:styleId="25">
    <w:name w:val="25"/>
    <w:basedOn w:val="TableNormal"/>
    <w:rsid w:val="008B594C"/>
    <w:tblPr>
      <w:tblStyleRowBandSize w:val="1"/>
      <w:tblStyleColBandSize w:val="1"/>
      <w:tblCellMar>
        <w:top w:w="100" w:type="dxa"/>
        <w:left w:w="100" w:type="dxa"/>
        <w:bottom w:w="100" w:type="dxa"/>
        <w:right w:w="100" w:type="dxa"/>
      </w:tblCellMar>
    </w:tblPr>
  </w:style>
  <w:style w:type="table" w:customStyle="1" w:styleId="24">
    <w:name w:val="24"/>
    <w:basedOn w:val="TableNormal"/>
    <w:rsid w:val="008B594C"/>
    <w:tblPr>
      <w:tblStyleRowBandSize w:val="1"/>
      <w:tblStyleColBandSize w:val="1"/>
      <w:tblCellMar>
        <w:top w:w="100" w:type="dxa"/>
        <w:left w:w="100" w:type="dxa"/>
        <w:bottom w:w="100" w:type="dxa"/>
        <w:right w:w="100" w:type="dxa"/>
      </w:tblCellMar>
    </w:tblPr>
  </w:style>
  <w:style w:type="table" w:customStyle="1" w:styleId="23">
    <w:name w:val="23"/>
    <w:basedOn w:val="TableNormal"/>
    <w:rsid w:val="008B594C"/>
    <w:tblPr>
      <w:tblStyleRowBandSize w:val="1"/>
      <w:tblStyleColBandSize w:val="1"/>
      <w:tblCellMar>
        <w:top w:w="100" w:type="dxa"/>
        <w:left w:w="100" w:type="dxa"/>
        <w:bottom w:w="100" w:type="dxa"/>
        <w:right w:w="100" w:type="dxa"/>
      </w:tblCellMar>
    </w:tblPr>
  </w:style>
  <w:style w:type="table" w:customStyle="1" w:styleId="22">
    <w:name w:val="22"/>
    <w:basedOn w:val="TableNormal"/>
    <w:rsid w:val="008B594C"/>
    <w:tblPr>
      <w:tblStyleRowBandSize w:val="1"/>
      <w:tblStyleColBandSize w:val="1"/>
      <w:tblCellMar>
        <w:top w:w="100" w:type="dxa"/>
        <w:left w:w="100" w:type="dxa"/>
        <w:bottom w:w="100" w:type="dxa"/>
        <w:right w:w="100" w:type="dxa"/>
      </w:tblCellMar>
    </w:tblPr>
  </w:style>
  <w:style w:type="table" w:customStyle="1" w:styleId="21">
    <w:name w:val="21"/>
    <w:basedOn w:val="TableNormal"/>
    <w:rsid w:val="008B594C"/>
    <w:tblPr>
      <w:tblStyleRowBandSize w:val="1"/>
      <w:tblStyleColBandSize w:val="1"/>
      <w:tblCellMar>
        <w:top w:w="100" w:type="dxa"/>
        <w:left w:w="100" w:type="dxa"/>
        <w:bottom w:w="100" w:type="dxa"/>
        <w:right w:w="100" w:type="dxa"/>
      </w:tblCellMar>
    </w:tblPr>
  </w:style>
  <w:style w:type="table" w:customStyle="1" w:styleId="20">
    <w:name w:val="20"/>
    <w:basedOn w:val="TableNormal"/>
    <w:rsid w:val="008B594C"/>
    <w:tblPr>
      <w:tblStyleRowBandSize w:val="1"/>
      <w:tblStyleColBandSize w:val="1"/>
      <w:tblCellMar>
        <w:top w:w="100" w:type="dxa"/>
        <w:left w:w="100" w:type="dxa"/>
        <w:bottom w:w="100" w:type="dxa"/>
        <w:right w:w="100" w:type="dxa"/>
      </w:tblCellMar>
    </w:tblPr>
  </w:style>
  <w:style w:type="table" w:customStyle="1" w:styleId="19">
    <w:name w:val="19"/>
    <w:basedOn w:val="TableNormal"/>
    <w:rsid w:val="008B594C"/>
    <w:tblPr>
      <w:tblStyleRowBandSize w:val="1"/>
      <w:tblStyleColBandSize w:val="1"/>
      <w:tblCellMar>
        <w:top w:w="100" w:type="dxa"/>
        <w:left w:w="100" w:type="dxa"/>
        <w:bottom w:w="100" w:type="dxa"/>
        <w:right w:w="100" w:type="dxa"/>
      </w:tblCellMar>
    </w:tblPr>
  </w:style>
  <w:style w:type="table" w:customStyle="1" w:styleId="18">
    <w:name w:val="18"/>
    <w:basedOn w:val="TableNormal"/>
    <w:rsid w:val="008B594C"/>
    <w:tblPr>
      <w:tblStyleRowBandSize w:val="1"/>
      <w:tblStyleColBandSize w:val="1"/>
      <w:tblCellMar>
        <w:top w:w="100" w:type="dxa"/>
        <w:left w:w="100" w:type="dxa"/>
        <w:bottom w:w="100" w:type="dxa"/>
        <w:right w:w="100" w:type="dxa"/>
      </w:tblCellMar>
    </w:tblPr>
  </w:style>
  <w:style w:type="table" w:customStyle="1" w:styleId="17">
    <w:name w:val="17"/>
    <w:basedOn w:val="TableNormal"/>
    <w:rsid w:val="008B594C"/>
    <w:tblPr>
      <w:tblStyleRowBandSize w:val="1"/>
      <w:tblStyleColBandSize w:val="1"/>
      <w:tblCellMar>
        <w:top w:w="100" w:type="dxa"/>
        <w:left w:w="100" w:type="dxa"/>
        <w:bottom w:w="100" w:type="dxa"/>
        <w:right w:w="100" w:type="dxa"/>
      </w:tblCellMar>
    </w:tblPr>
  </w:style>
  <w:style w:type="table" w:customStyle="1" w:styleId="16">
    <w:name w:val="16"/>
    <w:basedOn w:val="TableNormal"/>
    <w:rsid w:val="008B594C"/>
    <w:tblPr>
      <w:tblStyleRowBandSize w:val="1"/>
      <w:tblStyleColBandSize w:val="1"/>
      <w:tblCellMar>
        <w:top w:w="100" w:type="dxa"/>
        <w:left w:w="100" w:type="dxa"/>
        <w:bottom w:w="100" w:type="dxa"/>
        <w:right w:w="100" w:type="dxa"/>
      </w:tblCellMar>
    </w:tblPr>
  </w:style>
  <w:style w:type="table" w:customStyle="1" w:styleId="15">
    <w:name w:val="15"/>
    <w:basedOn w:val="TableNormal"/>
    <w:rsid w:val="008B594C"/>
    <w:tblPr>
      <w:tblStyleRowBandSize w:val="1"/>
      <w:tblStyleColBandSize w:val="1"/>
      <w:tblCellMar>
        <w:top w:w="100" w:type="dxa"/>
        <w:left w:w="100" w:type="dxa"/>
        <w:bottom w:w="100" w:type="dxa"/>
        <w:right w:w="100" w:type="dxa"/>
      </w:tblCellMar>
    </w:tblPr>
  </w:style>
  <w:style w:type="table" w:customStyle="1" w:styleId="14">
    <w:name w:val="14"/>
    <w:basedOn w:val="TableNormal"/>
    <w:rsid w:val="008B594C"/>
    <w:tblPr>
      <w:tblStyleRowBandSize w:val="1"/>
      <w:tblStyleColBandSize w:val="1"/>
      <w:tblCellMar>
        <w:top w:w="100" w:type="dxa"/>
        <w:left w:w="100" w:type="dxa"/>
        <w:bottom w:w="100" w:type="dxa"/>
        <w:right w:w="100" w:type="dxa"/>
      </w:tblCellMar>
    </w:tblPr>
  </w:style>
  <w:style w:type="table" w:customStyle="1" w:styleId="13">
    <w:name w:val="13"/>
    <w:basedOn w:val="TableNormal"/>
    <w:rsid w:val="008B594C"/>
    <w:tblPr>
      <w:tblStyleRowBandSize w:val="1"/>
      <w:tblStyleColBandSize w:val="1"/>
      <w:tblCellMar>
        <w:top w:w="100" w:type="dxa"/>
        <w:left w:w="100" w:type="dxa"/>
        <w:bottom w:w="100" w:type="dxa"/>
        <w:right w:w="100" w:type="dxa"/>
      </w:tblCellMar>
    </w:tblPr>
  </w:style>
  <w:style w:type="table" w:customStyle="1" w:styleId="12">
    <w:name w:val="12"/>
    <w:basedOn w:val="TableNormal"/>
    <w:rsid w:val="008B594C"/>
    <w:tblPr>
      <w:tblStyleRowBandSize w:val="1"/>
      <w:tblStyleColBandSize w:val="1"/>
      <w:tblCellMar>
        <w:top w:w="100" w:type="dxa"/>
        <w:left w:w="100" w:type="dxa"/>
        <w:bottom w:w="100" w:type="dxa"/>
        <w:right w:w="100" w:type="dxa"/>
      </w:tblCellMar>
    </w:tblPr>
  </w:style>
  <w:style w:type="table" w:customStyle="1" w:styleId="11">
    <w:name w:val="11"/>
    <w:basedOn w:val="TableNormal"/>
    <w:rsid w:val="008B594C"/>
    <w:tblPr>
      <w:tblStyleRowBandSize w:val="1"/>
      <w:tblStyleColBandSize w:val="1"/>
      <w:tblCellMar>
        <w:top w:w="100" w:type="dxa"/>
        <w:left w:w="100" w:type="dxa"/>
        <w:bottom w:w="100" w:type="dxa"/>
        <w:right w:w="100" w:type="dxa"/>
      </w:tblCellMar>
    </w:tblPr>
  </w:style>
  <w:style w:type="table" w:customStyle="1" w:styleId="10">
    <w:name w:val="10"/>
    <w:basedOn w:val="TableNormal"/>
    <w:rsid w:val="008B594C"/>
    <w:tblPr>
      <w:tblStyleRowBandSize w:val="1"/>
      <w:tblStyleColBandSize w:val="1"/>
      <w:tblCellMar>
        <w:top w:w="100" w:type="dxa"/>
        <w:left w:w="100" w:type="dxa"/>
        <w:bottom w:w="100" w:type="dxa"/>
        <w:right w:w="100" w:type="dxa"/>
      </w:tblCellMar>
    </w:tblPr>
  </w:style>
  <w:style w:type="table" w:customStyle="1" w:styleId="9">
    <w:name w:val="9"/>
    <w:basedOn w:val="TableNormal"/>
    <w:rsid w:val="008B594C"/>
    <w:tblPr>
      <w:tblStyleRowBandSize w:val="1"/>
      <w:tblStyleColBandSize w:val="1"/>
      <w:tblCellMar>
        <w:top w:w="100" w:type="dxa"/>
        <w:left w:w="100" w:type="dxa"/>
        <w:bottom w:w="100" w:type="dxa"/>
        <w:right w:w="100" w:type="dxa"/>
      </w:tblCellMar>
    </w:tblPr>
  </w:style>
  <w:style w:type="table" w:customStyle="1" w:styleId="8">
    <w:name w:val="8"/>
    <w:basedOn w:val="TableNormal"/>
    <w:rsid w:val="008B594C"/>
    <w:tblPr>
      <w:tblStyleRowBandSize w:val="1"/>
      <w:tblStyleColBandSize w:val="1"/>
      <w:tblCellMar>
        <w:top w:w="100" w:type="dxa"/>
        <w:left w:w="100" w:type="dxa"/>
        <w:bottom w:w="100" w:type="dxa"/>
        <w:right w:w="100" w:type="dxa"/>
      </w:tblCellMar>
    </w:tblPr>
  </w:style>
  <w:style w:type="table" w:customStyle="1" w:styleId="7">
    <w:name w:val="7"/>
    <w:basedOn w:val="TableNormal"/>
    <w:rsid w:val="008B594C"/>
    <w:tblPr>
      <w:tblStyleRowBandSize w:val="1"/>
      <w:tblStyleColBandSize w:val="1"/>
      <w:tblCellMar>
        <w:top w:w="100" w:type="dxa"/>
        <w:left w:w="100" w:type="dxa"/>
        <w:bottom w:w="100" w:type="dxa"/>
        <w:right w:w="100" w:type="dxa"/>
      </w:tblCellMar>
    </w:tblPr>
  </w:style>
  <w:style w:type="table" w:customStyle="1" w:styleId="6">
    <w:name w:val="6"/>
    <w:basedOn w:val="TableNormal"/>
    <w:rsid w:val="008B594C"/>
    <w:tblPr>
      <w:tblStyleRowBandSize w:val="1"/>
      <w:tblStyleColBandSize w:val="1"/>
      <w:tblCellMar>
        <w:top w:w="100" w:type="dxa"/>
        <w:left w:w="100" w:type="dxa"/>
        <w:bottom w:w="100" w:type="dxa"/>
        <w:right w:w="100" w:type="dxa"/>
      </w:tblCellMar>
    </w:tblPr>
  </w:style>
  <w:style w:type="table" w:customStyle="1" w:styleId="5">
    <w:name w:val="5"/>
    <w:basedOn w:val="TableNormal"/>
    <w:rsid w:val="008B594C"/>
    <w:tblPr>
      <w:tblStyleRowBandSize w:val="1"/>
      <w:tblStyleColBandSize w:val="1"/>
      <w:tblCellMar>
        <w:top w:w="100" w:type="dxa"/>
        <w:left w:w="100" w:type="dxa"/>
        <w:bottom w:w="100" w:type="dxa"/>
        <w:right w:w="100" w:type="dxa"/>
      </w:tblCellMar>
    </w:tblPr>
  </w:style>
  <w:style w:type="table" w:customStyle="1" w:styleId="4">
    <w:name w:val="4"/>
    <w:basedOn w:val="TableNormal"/>
    <w:rsid w:val="008B594C"/>
    <w:tblPr>
      <w:tblStyleRowBandSize w:val="1"/>
      <w:tblStyleColBandSize w:val="1"/>
      <w:tblCellMar>
        <w:top w:w="100" w:type="dxa"/>
        <w:left w:w="100" w:type="dxa"/>
        <w:bottom w:w="100" w:type="dxa"/>
        <w:right w:w="100" w:type="dxa"/>
      </w:tblCellMar>
    </w:tblPr>
  </w:style>
  <w:style w:type="table" w:customStyle="1" w:styleId="3">
    <w:name w:val="3"/>
    <w:basedOn w:val="TableNormal"/>
    <w:rsid w:val="008B594C"/>
    <w:tblPr>
      <w:tblStyleRowBandSize w:val="1"/>
      <w:tblStyleColBandSize w:val="1"/>
      <w:tblCellMar>
        <w:top w:w="100" w:type="dxa"/>
        <w:left w:w="100" w:type="dxa"/>
        <w:bottom w:w="100" w:type="dxa"/>
        <w:right w:w="100" w:type="dxa"/>
      </w:tblCellMar>
    </w:tblPr>
  </w:style>
  <w:style w:type="table" w:customStyle="1" w:styleId="2">
    <w:name w:val="2"/>
    <w:basedOn w:val="TableNormal"/>
    <w:rsid w:val="008B594C"/>
    <w:tblPr>
      <w:tblStyleRowBandSize w:val="1"/>
      <w:tblStyleColBandSize w:val="1"/>
      <w:tblCellMar>
        <w:top w:w="100" w:type="dxa"/>
        <w:left w:w="100" w:type="dxa"/>
        <w:bottom w:w="100" w:type="dxa"/>
        <w:right w:w="100" w:type="dxa"/>
      </w:tblCellMar>
    </w:tblPr>
  </w:style>
  <w:style w:type="table" w:customStyle="1" w:styleId="1">
    <w:name w:val="1"/>
    <w:basedOn w:val="TableNormal"/>
    <w:rsid w:val="008B594C"/>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761AA0"/>
    <w:rPr>
      <w:rFonts w:cs="Murty Sanskrit"/>
      <w:sz w:val="20"/>
      <w:szCs w:val="18"/>
    </w:rPr>
  </w:style>
  <w:style w:type="character" w:customStyle="1" w:styleId="JegyzetszvegChar">
    <w:name w:val="Jegyzetszöveg Char"/>
    <w:basedOn w:val="Bekezdsalapbettpusa"/>
    <w:link w:val="Jegyzetszveg"/>
    <w:uiPriority w:val="99"/>
    <w:rsid w:val="00761AA0"/>
    <w:rPr>
      <w:rFonts w:ascii="Gentium Plus" w:eastAsiaTheme="minorEastAsia" w:hAnsi="Gentium Plus" w:cs="Murty Sanskrit"/>
      <w:kern w:val="2"/>
      <w:sz w:val="20"/>
      <w:szCs w:val="18"/>
      <w:lang w:eastAsia="zh-TW"/>
      <w14:ligatures w14:val="standardContextual"/>
    </w:rPr>
  </w:style>
  <w:style w:type="character" w:styleId="Jegyzethivatkozs">
    <w:name w:val="annotation reference"/>
    <w:basedOn w:val="Bekezdsalapbettpusa"/>
    <w:uiPriority w:val="99"/>
    <w:semiHidden/>
    <w:unhideWhenUsed/>
    <w:rsid w:val="00761AA0"/>
    <w:rPr>
      <w:sz w:val="16"/>
      <w:szCs w:val="16"/>
    </w:rPr>
  </w:style>
  <w:style w:type="paragraph" w:styleId="Buborkszveg">
    <w:name w:val="Balloon Text"/>
    <w:basedOn w:val="Norml"/>
    <w:link w:val="BuborkszvegChar"/>
    <w:uiPriority w:val="99"/>
    <w:semiHidden/>
    <w:unhideWhenUsed/>
    <w:rsid w:val="00761AA0"/>
    <w:rPr>
      <w:rFonts w:ascii="Segoe UI" w:hAnsi="Segoe UI" w:cs="Murty Sanskrit"/>
      <w:sz w:val="18"/>
      <w:szCs w:val="16"/>
    </w:rPr>
  </w:style>
  <w:style w:type="character" w:customStyle="1" w:styleId="BuborkszvegChar">
    <w:name w:val="Buborékszöveg Char"/>
    <w:basedOn w:val="Bekezdsalapbettpusa"/>
    <w:link w:val="Buborkszveg"/>
    <w:uiPriority w:val="99"/>
    <w:semiHidden/>
    <w:rsid w:val="00761AA0"/>
    <w:rPr>
      <w:rFonts w:ascii="Segoe UI" w:eastAsiaTheme="minorEastAsia" w:hAnsi="Segoe UI" w:cs="Murty Sanskrit"/>
      <w:kern w:val="2"/>
      <w:sz w:val="18"/>
      <w:szCs w:val="16"/>
      <w:lang w:eastAsia="zh-TW"/>
      <w14:ligatures w14:val="standardContextual"/>
    </w:rPr>
  </w:style>
  <w:style w:type="paragraph" w:styleId="llb">
    <w:name w:val="footer"/>
    <w:basedOn w:val="Norml"/>
    <w:link w:val="llbChar"/>
    <w:uiPriority w:val="24"/>
    <w:rsid w:val="00761AA0"/>
    <w:pPr>
      <w:tabs>
        <w:tab w:val="center" w:pos="4536"/>
        <w:tab w:val="right" w:pos="9072"/>
      </w:tabs>
    </w:pPr>
  </w:style>
  <w:style w:type="character" w:customStyle="1" w:styleId="llbChar">
    <w:name w:val="Élőláb Char"/>
    <w:basedOn w:val="Bekezdsalapbettpusa"/>
    <w:link w:val="llb"/>
    <w:uiPriority w:val="24"/>
    <w:rsid w:val="00761AA0"/>
    <w:rPr>
      <w:rFonts w:ascii="Gentium Plus" w:eastAsiaTheme="minorEastAsia" w:hAnsi="Gentium Plus" w:cs="Arial Unicode MS"/>
      <w:kern w:val="2"/>
      <w:sz w:val="22"/>
      <w:szCs w:val="22"/>
      <w:lang w:eastAsia="zh-TW"/>
      <w14:ligatures w14:val="standardContextual"/>
    </w:rPr>
  </w:style>
  <w:style w:type="character" w:customStyle="1" w:styleId="Foreign">
    <w:name w:val="Foreign"/>
    <w:basedOn w:val="Bekezdsalapbettpusa"/>
    <w:uiPriority w:val="1"/>
    <w:rsid w:val="00761AA0"/>
    <w:rPr>
      <w:i/>
      <w:iCs/>
      <w:noProof/>
    </w:rPr>
  </w:style>
  <w:style w:type="paragraph" w:styleId="Lista">
    <w:name w:val="List"/>
    <w:basedOn w:val="Norml"/>
    <w:uiPriority w:val="7"/>
    <w:qFormat/>
    <w:rsid w:val="00761AA0"/>
    <w:pPr>
      <w:numPr>
        <w:numId w:val="2"/>
      </w:numPr>
      <w:jc w:val="left"/>
    </w:pPr>
  </w:style>
  <w:style w:type="paragraph" w:styleId="Lista2">
    <w:name w:val="List 2"/>
    <w:basedOn w:val="Lista"/>
    <w:uiPriority w:val="7"/>
    <w:rsid w:val="00761AA0"/>
    <w:pPr>
      <w:numPr>
        <w:ilvl w:val="1"/>
      </w:numPr>
    </w:pPr>
  </w:style>
  <w:style w:type="paragraph" w:styleId="Lista3">
    <w:name w:val="List 3"/>
    <w:basedOn w:val="Lista"/>
    <w:uiPriority w:val="7"/>
    <w:rsid w:val="00761AA0"/>
    <w:pPr>
      <w:numPr>
        <w:ilvl w:val="2"/>
      </w:numPr>
    </w:pPr>
  </w:style>
  <w:style w:type="paragraph" w:styleId="Lista4">
    <w:name w:val="List 4"/>
    <w:basedOn w:val="Lista"/>
    <w:uiPriority w:val="7"/>
    <w:rsid w:val="00761AA0"/>
    <w:pPr>
      <w:numPr>
        <w:ilvl w:val="3"/>
      </w:numPr>
    </w:pPr>
  </w:style>
  <w:style w:type="paragraph" w:styleId="Lista5">
    <w:name w:val="List 5"/>
    <w:basedOn w:val="Lista"/>
    <w:uiPriority w:val="7"/>
    <w:rsid w:val="00761AA0"/>
    <w:pPr>
      <w:numPr>
        <w:ilvl w:val="4"/>
      </w:numPr>
    </w:pPr>
  </w:style>
  <w:style w:type="character" w:customStyle="1" w:styleId="Nv">
    <w:name w:val="Név"/>
    <w:basedOn w:val="Bekezdsalapbettpusa"/>
    <w:uiPriority w:val="1"/>
    <w:rsid w:val="00761AA0"/>
    <w:rPr>
      <w:smallCaps/>
      <w:noProof/>
    </w:rPr>
  </w:style>
  <w:style w:type="paragraph" w:styleId="lfej">
    <w:name w:val="header"/>
    <w:basedOn w:val="Norml"/>
    <w:link w:val="lfejChar"/>
    <w:uiPriority w:val="24"/>
    <w:qFormat/>
    <w:rsid w:val="00761AA0"/>
    <w:pPr>
      <w:tabs>
        <w:tab w:val="center" w:pos="4536"/>
        <w:tab w:val="right" w:pos="9072"/>
      </w:tabs>
    </w:pPr>
  </w:style>
  <w:style w:type="character" w:customStyle="1" w:styleId="lfejChar">
    <w:name w:val="Élőfej Char"/>
    <w:basedOn w:val="Bekezdsalapbettpusa"/>
    <w:link w:val="lfej"/>
    <w:uiPriority w:val="24"/>
    <w:rsid w:val="00761AA0"/>
    <w:rPr>
      <w:rFonts w:ascii="Gentium Plus" w:eastAsiaTheme="minorEastAsia" w:hAnsi="Gentium Plus" w:cs="Arial Unicode MS"/>
      <w:kern w:val="2"/>
      <w:sz w:val="22"/>
      <w:szCs w:val="22"/>
      <w:lang w:eastAsia="zh-TW"/>
      <w14:ligatures w14:val="standardContextual"/>
    </w:rPr>
  </w:style>
  <w:style w:type="paragraph" w:styleId="Irodalomjegyzk">
    <w:name w:val="Bibliography"/>
    <w:aliases w:val="Bibliography"/>
    <w:basedOn w:val="Norml"/>
    <w:uiPriority w:val="37"/>
    <w:rsid w:val="00761AA0"/>
    <w:pPr>
      <w:spacing w:line="300" w:lineRule="exact"/>
      <w:ind w:left="720" w:hanging="720"/>
    </w:pPr>
  </w:style>
  <w:style w:type="character" w:customStyle="1" w:styleId="Code">
    <w:name w:val="Code"/>
    <w:uiPriority w:val="1"/>
    <w:qFormat/>
    <w:rsid w:val="00761AA0"/>
    <w:rPr>
      <w:rFonts w:ascii="Consolas" w:hAnsi="Consolas" w:cs="Consolas"/>
      <w:noProof/>
      <w:color w:val="002060"/>
      <w:bdr w:val="none" w:sz="0" w:space="0" w:color="auto"/>
      <w:shd w:val="clear" w:color="auto" w:fill="F2F2F2" w:themeFill="background1" w:themeFillShade="F2"/>
    </w:rPr>
  </w:style>
  <w:style w:type="character" w:customStyle="1" w:styleId="Comment">
    <w:name w:val="Comment"/>
    <w:basedOn w:val="Bekezdsalapbettpusa"/>
    <w:uiPriority w:val="1"/>
    <w:qFormat/>
    <w:rsid w:val="00761AA0"/>
    <w:rPr>
      <w:rFonts w:ascii="Tahoma" w:hAnsi="Tahoma"/>
      <w:noProof/>
      <w:color w:val="00B050"/>
      <w:sz w:val="20"/>
    </w:rPr>
  </w:style>
  <w:style w:type="paragraph" w:styleId="Lbjegyzetszveg">
    <w:name w:val="footnote text"/>
    <w:basedOn w:val="Norml"/>
    <w:link w:val="LbjegyzetszvegChar"/>
    <w:rsid w:val="00761AA0"/>
    <w:pPr>
      <w:tabs>
        <w:tab w:val="right" w:pos="227"/>
        <w:tab w:val="left" w:pos="284"/>
      </w:tabs>
      <w:spacing w:line="240" w:lineRule="exact"/>
      <w:ind w:left="284" w:hanging="284"/>
      <w:jc w:val="left"/>
    </w:pPr>
    <w:rPr>
      <w:sz w:val="20"/>
      <w:szCs w:val="20"/>
    </w:rPr>
  </w:style>
  <w:style w:type="character" w:customStyle="1" w:styleId="LbjegyzetszvegChar">
    <w:name w:val="Lábjegyzetszöveg Char"/>
    <w:basedOn w:val="Bekezdsalapbettpusa"/>
    <w:link w:val="Lbjegyzetszveg"/>
    <w:rsid w:val="00761AA0"/>
    <w:rPr>
      <w:rFonts w:ascii="Gentium Plus" w:eastAsiaTheme="minorEastAsia" w:hAnsi="Gentium Plus" w:cs="Arial Unicode MS"/>
      <w:kern w:val="2"/>
      <w:sz w:val="20"/>
      <w:szCs w:val="20"/>
      <w:lang w:eastAsia="zh-TW"/>
      <w14:ligatures w14:val="standardContextual"/>
    </w:rPr>
  </w:style>
  <w:style w:type="character" w:styleId="Lbjegyzet-hivatkozs">
    <w:name w:val="footnote reference"/>
    <w:basedOn w:val="Bekezdsalapbettpusa"/>
    <w:uiPriority w:val="99"/>
    <w:unhideWhenUsed/>
    <w:rsid w:val="00761AA0"/>
    <w:rPr>
      <w:vertAlign w:val="superscript"/>
    </w:rPr>
  </w:style>
  <w:style w:type="character" w:customStyle="1" w:styleId="ForeignKannadaScript">
    <w:name w:val="Foreign: KannadaScript"/>
    <w:basedOn w:val="Foreign"/>
    <w:uiPriority w:val="1"/>
    <w:qFormat/>
    <w:rsid w:val="00761AA0"/>
    <w:rPr>
      <w:rFonts w:ascii="Nirmala UI" w:hAnsi="Nirmala UI" w:cs="Nirmala UI"/>
      <w:b w:val="0"/>
      <w:bCs w:val="0"/>
      <w:i w:val="0"/>
      <w:iCs w:val="0"/>
      <w:noProof/>
    </w:rPr>
  </w:style>
  <w:style w:type="character" w:customStyle="1" w:styleId="ForeignTamilScript">
    <w:name w:val="Foreign: TamilScript"/>
    <w:basedOn w:val="Foreign"/>
    <w:uiPriority w:val="1"/>
    <w:qFormat/>
    <w:rsid w:val="00761AA0"/>
    <w:rPr>
      <w:rFonts w:ascii="Nirmala UI" w:hAnsi="Nirmala UI" w:cs="Nirmala UI"/>
      <w:b w:val="0"/>
      <w:bCs w:val="0"/>
      <w:i w:val="0"/>
      <w:iCs w:val="0"/>
      <w:noProof/>
      <w:szCs w:val="24"/>
    </w:rPr>
  </w:style>
  <w:style w:type="character" w:customStyle="1" w:styleId="ForeignBalineseScript">
    <w:name w:val="Foreign: BalineseScript"/>
    <w:basedOn w:val="Foreign"/>
    <w:uiPriority w:val="1"/>
    <w:qFormat/>
    <w:rsid w:val="00761AA0"/>
    <w:rPr>
      <w:rFonts w:ascii="Noto Sans Balinese" w:hAnsi="Noto Sans Balinese" w:cs="Noto Sans Balinese"/>
      <w:b w:val="0"/>
      <w:bCs w:val="0"/>
      <w:i/>
      <w:iCs/>
      <w:noProof/>
      <w:position w:val="0"/>
      <w:szCs w:val="24"/>
    </w:rPr>
  </w:style>
  <w:style w:type="character" w:customStyle="1" w:styleId="ForeignThaiScript">
    <w:name w:val="Foreign: ThaiScript"/>
    <w:basedOn w:val="Foreign"/>
    <w:uiPriority w:val="1"/>
    <w:qFormat/>
    <w:rsid w:val="00761AA0"/>
    <w:rPr>
      <w:rFonts w:ascii="Leelawadee UI" w:hAnsi="Leelawadee UI" w:cs="Leelawadee UI"/>
      <w:b w:val="0"/>
      <w:bCs w:val="0"/>
      <w:i w:val="0"/>
      <w:iCs w:val="0"/>
      <w:noProof/>
    </w:rPr>
  </w:style>
  <w:style w:type="character" w:customStyle="1" w:styleId="ForeignBrahmiScript">
    <w:name w:val="Foreign: BrahmiScript"/>
    <w:basedOn w:val="Foreign"/>
    <w:uiPriority w:val="1"/>
    <w:qFormat/>
    <w:rsid w:val="00761AA0"/>
    <w:rPr>
      <w:rFonts w:ascii="Segoe UI Historic" w:hAnsi="Segoe UI Historic" w:cs="Segoe UI Historic"/>
      <w:b w:val="0"/>
      <w:bCs w:val="0"/>
      <w:i w:val="0"/>
      <w:iCs w:val="0"/>
      <w:noProof/>
    </w:rPr>
  </w:style>
  <w:style w:type="character" w:customStyle="1" w:styleId="ForeignOriyaScript">
    <w:name w:val="Foreign: OriyaScript"/>
    <w:basedOn w:val="Foreign"/>
    <w:uiPriority w:val="1"/>
    <w:qFormat/>
    <w:rsid w:val="00761AA0"/>
    <w:rPr>
      <w:rFonts w:ascii="Arial Unicode MS" w:eastAsia="Arial Unicode MS" w:hAnsi="Arial Unicode MS" w:cs="Arial Unicode MS"/>
      <w:b w:val="0"/>
      <w:bCs w:val="0"/>
      <w:i w:val="0"/>
      <w:iCs w:val="0"/>
      <w:noProof/>
    </w:rPr>
  </w:style>
  <w:style w:type="paragraph" w:styleId="NormlWeb">
    <w:name w:val="Normal (Web)"/>
    <w:basedOn w:val="Norml"/>
    <w:uiPriority w:val="99"/>
    <w:semiHidden/>
    <w:unhideWhenUsed/>
    <w:rsid w:val="00761AA0"/>
    <w:pPr>
      <w:spacing w:before="100" w:beforeAutospacing="1" w:after="100" w:afterAutospacing="1" w:line="240" w:lineRule="auto"/>
    </w:pPr>
    <w:rPr>
      <w:rFonts w:ascii="Times New Roman" w:hAnsi="Times New Roman" w:cs="Times New Roman"/>
      <w:szCs w:val="24"/>
    </w:rPr>
  </w:style>
  <w:style w:type="paragraph" w:customStyle="1" w:styleId="Legend">
    <w:name w:val="Legend"/>
    <w:basedOn w:val="Norml"/>
    <w:qFormat/>
    <w:rsid w:val="00761AA0"/>
    <w:pPr>
      <w:tabs>
        <w:tab w:val="right" w:pos="851"/>
        <w:tab w:val="left" w:pos="1134"/>
      </w:tabs>
      <w:jc w:val="left"/>
    </w:pPr>
  </w:style>
  <w:style w:type="character" w:styleId="Hiperhivatkozs">
    <w:name w:val="Hyperlink"/>
    <w:basedOn w:val="Bekezdsalapbettpusa"/>
    <w:uiPriority w:val="99"/>
    <w:unhideWhenUsed/>
    <w:rsid w:val="00761AA0"/>
    <w:rPr>
      <w:color w:val="002060"/>
      <w:u w:val="single"/>
    </w:rPr>
  </w:style>
  <w:style w:type="character" w:styleId="Feloldatlanmegemlts">
    <w:name w:val="Unresolved Mention"/>
    <w:basedOn w:val="Bekezdsalapbettpusa"/>
    <w:uiPriority w:val="99"/>
    <w:semiHidden/>
    <w:unhideWhenUsed/>
    <w:rsid w:val="00761AA0"/>
    <w:rPr>
      <w:color w:val="605E5C"/>
      <w:shd w:val="clear" w:color="auto" w:fill="E1DFDD"/>
    </w:rPr>
  </w:style>
  <w:style w:type="character" w:styleId="Mrltotthiperhivatkozs">
    <w:name w:val="FollowedHyperlink"/>
    <w:basedOn w:val="Bekezdsalapbettpusa"/>
    <w:uiPriority w:val="99"/>
    <w:semiHidden/>
    <w:unhideWhenUsed/>
    <w:rsid w:val="00761AA0"/>
    <w:rPr>
      <w:color w:val="800080" w:themeColor="followedHyperlink"/>
      <w:u w:val="single"/>
    </w:rPr>
  </w:style>
  <w:style w:type="table" w:styleId="Rcsostblzat">
    <w:name w:val="Table Grid"/>
    <w:basedOn w:val="Normltblzat"/>
    <w:uiPriority w:val="39"/>
    <w:rsid w:val="00761AA0"/>
    <w:pPr>
      <w:ind w:left="0" w:firstLine="567"/>
    </w:pPr>
    <w:rPr>
      <w:rFonts w:ascii="Gentium Plus" w:eastAsia="Arial Unicode MS" w:hAnsi="Gentium Plus" w:cs="Gentium Plus"/>
      <w:lang w:eastAsia="zh-T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761AA0"/>
    <w:pPr>
      <w:spacing w:line="240" w:lineRule="auto"/>
      <w:jc w:val="left"/>
    </w:pPr>
    <w:rPr>
      <w:rFonts w:ascii="Calibri" w:hAnsi="Calibri"/>
      <w:sz w:val="20"/>
      <w:szCs w:val="20"/>
    </w:rPr>
  </w:style>
  <w:style w:type="table" w:customStyle="1" w:styleId="FigureTable">
    <w:name w:val="FigureTable"/>
    <w:basedOn w:val="CodeSampleTable"/>
    <w:uiPriority w:val="99"/>
    <w:rsid w:val="00761AA0"/>
    <w:tblPr>
      <w:tblCellMar>
        <w:top w:w="57" w:type="dxa"/>
        <w:bottom w:w="57" w:type="dxa"/>
      </w:tblCellMar>
    </w:tblPr>
    <w:tcPr>
      <w:shd w:val="clear" w:color="auto" w:fill="auto"/>
    </w:tcPr>
    <w:tblStylePr w:type="firstRow">
      <w:rPr>
        <w:rFonts w:asciiTheme="majorHAnsi" w:hAnsiTheme="majorHAnsi"/>
        <w:sz w:val="18"/>
      </w:rPr>
      <w:tblPr/>
      <w:tcPr>
        <w:shd w:val="clear" w:color="auto" w:fill="F0F7D7"/>
      </w:tcPr>
    </w:tblStylePr>
  </w:style>
  <w:style w:type="character" w:customStyle="1" w:styleId="ForeignKhmerScript">
    <w:name w:val="Foreign: KhmerScript"/>
    <w:basedOn w:val="Bekezdsalapbettpusa"/>
    <w:uiPriority w:val="1"/>
    <w:qFormat/>
    <w:rsid w:val="00761AA0"/>
    <w:rPr>
      <w:rFonts w:ascii="DaunPenh" w:hAnsi="DaunPenh" w:cs="DaunPenh"/>
      <w:bCs w:val="0"/>
      <w:iCs w:val="0"/>
      <w:szCs w:val="36"/>
      <w:lang w:bidi="km-KH"/>
    </w:rPr>
  </w:style>
  <w:style w:type="character" w:customStyle="1" w:styleId="MetreCode">
    <w:name w:val="MetreCode"/>
    <w:basedOn w:val="Bekezdsalapbettpusa"/>
    <w:uiPriority w:val="1"/>
    <w:qFormat/>
    <w:rsid w:val="00761AA0"/>
    <w:rPr>
      <w:rFonts w:ascii="Cardo" w:hAnsi="Cardo" w:cs="Murty Sanskrit"/>
      <w:spacing w:val="30"/>
    </w:rPr>
  </w:style>
  <w:style w:type="paragraph" w:styleId="Tartalomjegyzkcmsora">
    <w:name w:val="TOC Heading"/>
    <w:basedOn w:val="Cmsor1"/>
    <w:next w:val="Norml"/>
    <w:uiPriority w:val="39"/>
    <w:unhideWhenUsed/>
    <w:qFormat/>
    <w:rsid w:val="00761AA0"/>
    <w:pPr>
      <w:spacing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J1">
    <w:name w:val="toc 1"/>
    <w:basedOn w:val="Norml"/>
    <w:next w:val="Norml"/>
    <w:uiPriority w:val="39"/>
    <w:unhideWhenUsed/>
    <w:rsid w:val="00761AA0"/>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761AA0"/>
    <w:pPr>
      <w:tabs>
        <w:tab w:val="left" w:pos="567"/>
        <w:tab w:val="right" w:leader="dot" w:pos="9639"/>
      </w:tabs>
      <w:spacing w:line="220" w:lineRule="exact"/>
      <w:ind w:left="227"/>
    </w:pPr>
    <w:rPr>
      <w:rFonts w:asciiTheme="majorHAnsi" w:hAnsiTheme="majorHAnsi"/>
      <w:sz w:val="18"/>
      <w:szCs w:val="18"/>
    </w:rPr>
  </w:style>
  <w:style w:type="paragraph" w:styleId="TJ3">
    <w:name w:val="toc 3"/>
    <w:basedOn w:val="Norml"/>
    <w:next w:val="Norml"/>
    <w:uiPriority w:val="39"/>
    <w:unhideWhenUsed/>
    <w:rsid w:val="00761AA0"/>
    <w:pPr>
      <w:tabs>
        <w:tab w:val="left" w:pos="1134"/>
        <w:tab w:val="right" w:leader="dot" w:pos="9639"/>
      </w:tabs>
      <w:spacing w:line="220" w:lineRule="exact"/>
      <w:ind w:left="567"/>
    </w:pPr>
    <w:rPr>
      <w:rFonts w:asciiTheme="majorHAnsi" w:hAnsiTheme="majorHAnsi"/>
      <w:sz w:val="18"/>
    </w:rPr>
  </w:style>
  <w:style w:type="paragraph" w:styleId="Vltozat">
    <w:name w:val="Revision"/>
    <w:hidden/>
    <w:uiPriority w:val="99"/>
    <w:semiHidden/>
    <w:rsid w:val="00761AA0"/>
    <w:pPr>
      <w:widowControl/>
      <w:ind w:left="0"/>
      <w:jc w:val="left"/>
    </w:pPr>
    <w:rPr>
      <w:rFonts w:ascii="Gentium Plus" w:eastAsia="Arial Unicode MS" w:hAnsi="Gentium Plus" w:cs="Gentium Plus"/>
      <w:szCs w:val="22"/>
      <w:lang w:eastAsia="zh-TW"/>
    </w:rPr>
  </w:style>
  <w:style w:type="character" w:customStyle="1" w:styleId="Codeattribute">
    <w:name w:val="Code_attribute"/>
    <w:basedOn w:val="Code"/>
    <w:uiPriority w:val="1"/>
    <w:qFormat/>
    <w:rsid w:val="00761AA0"/>
    <w:rPr>
      <w:rFonts w:ascii="Consolas" w:hAnsi="Consolas" w:cs="Consolas"/>
      <w:noProof/>
      <w:color w:val="008080"/>
      <w:bdr w:val="none" w:sz="0" w:space="0" w:color="auto"/>
      <w:shd w:val="clear" w:color="auto" w:fill="F2F2F2" w:themeFill="background1" w:themeFillShade="F2"/>
    </w:rPr>
  </w:style>
  <w:style w:type="character" w:customStyle="1" w:styleId="Codevalue">
    <w:name w:val="Code_value"/>
    <w:basedOn w:val="Code"/>
    <w:uiPriority w:val="1"/>
    <w:qFormat/>
    <w:rsid w:val="00761AA0"/>
    <w:rPr>
      <w:rFonts w:ascii="Consolas" w:eastAsia="Consolas" w:hAnsi="Consolas" w:cs="Consolas"/>
      <w:noProof/>
      <w:color w:val="C00000"/>
      <w:bdr w:val="none" w:sz="0" w:space="0" w:color="auto"/>
      <w:shd w:val="clear" w:color="auto" w:fill="F2F2F2" w:themeFill="background1" w:themeFillShade="F2"/>
    </w:rPr>
  </w:style>
  <w:style w:type="character" w:customStyle="1" w:styleId="Codecomment">
    <w:name w:val="Code_comment"/>
    <w:basedOn w:val="Code"/>
    <w:uiPriority w:val="1"/>
    <w:qFormat/>
    <w:rsid w:val="00761AA0"/>
    <w:rPr>
      <w:rFonts w:ascii="Consolas" w:eastAsia="Consolas" w:hAnsi="Consolas" w:cs="Consolas"/>
      <w:i/>
      <w:iCs/>
      <w:noProof/>
      <w:color w:val="999988"/>
      <w:bdr w:val="none" w:sz="0" w:space="0" w:color="auto"/>
      <w:shd w:val="clear" w:color="auto" w:fill="F2F2F2" w:themeFill="background1" w:themeFillShade="F2"/>
    </w:rPr>
  </w:style>
  <w:style w:type="character" w:customStyle="1" w:styleId="Codeinstruction">
    <w:name w:val="Code_instruction"/>
    <w:basedOn w:val="Code"/>
    <w:uiPriority w:val="1"/>
    <w:qFormat/>
    <w:rsid w:val="00761AA0"/>
    <w:rPr>
      <w:rFonts w:ascii="Consolas" w:eastAsia="Consolas" w:hAnsi="Consolas" w:cs="Consolas"/>
      <w:b/>
      <w:bCs/>
      <w:noProof/>
      <w:color w:val="969696"/>
      <w:bdr w:val="none" w:sz="0" w:space="0" w:color="auto"/>
      <w:shd w:val="clear" w:color="auto" w:fill="F2F2F2" w:themeFill="background1" w:themeFillShade="F2"/>
    </w:rPr>
  </w:style>
  <w:style w:type="character" w:customStyle="1" w:styleId="Codetext">
    <w:name w:val="Code_text"/>
    <w:basedOn w:val="Code"/>
    <w:uiPriority w:val="1"/>
    <w:qFormat/>
    <w:rsid w:val="00761AA0"/>
    <w:rPr>
      <w:rFonts w:ascii="Consolas" w:hAnsi="Consolas" w:cs="Consolas"/>
      <w:noProof/>
      <w:color w:val="000000" w:themeColor="text1"/>
      <w:bdr w:val="none" w:sz="0" w:space="0" w:color="auto"/>
      <w:shd w:val="clear" w:color="auto" w:fill="F2F2F2" w:themeFill="background1" w:themeFillShade="F2"/>
    </w:rPr>
  </w:style>
  <w:style w:type="paragraph" w:styleId="Kpalrs">
    <w:name w:val="caption"/>
    <w:basedOn w:val="Norml"/>
    <w:next w:val="Norml"/>
    <w:uiPriority w:val="35"/>
    <w:qFormat/>
    <w:rsid w:val="00761AA0"/>
    <w:pPr>
      <w:keepNext/>
      <w:spacing w:line="240" w:lineRule="auto"/>
      <w:jc w:val="center"/>
    </w:pPr>
    <w:rPr>
      <w:i/>
      <w:iCs/>
      <w:sz w:val="20"/>
      <w:szCs w:val="18"/>
    </w:rPr>
  </w:style>
  <w:style w:type="table" w:customStyle="1" w:styleId="CodeSampleTable">
    <w:name w:val="CodeSampleTable"/>
    <w:basedOn w:val="Normltblzat"/>
    <w:uiPriority w:val="99"/>
    <w:rsid w:val="00761AA0"/>
    <w:pPr>
      <w:widowControl/>
      <w:ind w:left="0"/>
      <w:jc w:val="left"/>
    </w:pPr>
    <w:rPr>
      <w:rFonts w:ascii="Gentium Plus" w:eastAsia="Arial Unicode MS" w:hAnsi="Gentium Plus" w:cs="Gentium Plus"/>
      <w:sz w:val="18"/>
      <w:lang w:eastAsia="zh-TW"/>
    </w:rPr>
    <w:tblPr>
      <w:tblBorders>
        <w:top w:val="single" w:sz="4" w:space="0" w:color="auto"/>
        <w:left w:val="single" w:sz="4" w:space="0" w:color="auto"/>
        <w:bottom w:val="single" w:sz="4" w:space="0" w:color="auto"/>
        <w:right w:val="single" w:sz="4" w:space="0" w:color="auto"/>
        <w:insideH w:val="single" w:sz="4"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shd w:val="clear" w:color="auto" w:fill="F0F7D7"/>
      </w:tcPr>
    </w:tblStylePr>
  </w:style>
  <w:style w:type="paragraph" w:customStyle="1" w:styleId="CodeParagraph">
    <w:name w:val="CodeParagraph"/>
    <w:basedOn w:val="Norml"/>
    <w:qFormat/>
    <w:rsid w:val="00761AA0"/>
    <w:pPr>
      <w:shd w:val="clear" w:color="auto" w:fill="F2F2F2" w:themeFill="background1" w:themeFillShade="F2"/>
      <w:spacing w:line="220" w:lineRule="exact"/>
      <w:jc w:val="left"/>
    </w:pPr>
    <w:rPr>
      <w:sz w:val="18"/>
      <w:szCs w:val="18"/>
    </w:rPr>
  </w:style>
  <w:style w:type="paragraph" w:customStyle="1" w:styleId="TableNote">
    <w:name w:val="TableNote"/>
    <w:basedOn w:val="Tabletext"/>
    <w:qFormat/>
    <w:rsid w:val="00761AA0"/>
    <w:pPr>
      <w:numPr>
        <w:numId w:val="4"/>
      </w:numPr>
      <w:spacing w:before="60"/>
      <w:contextualSpacing/>
    </w:pPr>
  </w:style>
  <w:style w:type="character" w:customStyle="1" w:styleId="ForeignTamilGrantha">
    <w:name w:val="Foreign:TamilGrantha"/>
    <w:basedOn w:val="ForeignTamilScript"/>
    <w:uiPriority w:val="1"/>
    <w:qFormat/>
    <w:rsid w:val="00761AA0"/>
    <w:rPr>
      <w:rFonts w:ascii="Noto Sans Grantha" w:hAnsi="Noto Sans Grantha" w:cs="Noto Sans Grantha"/>
      <w:b w:val="0"/>
      <w:bCs w:val="0"/>
      <w:i w:val="0"/>
      <w:iCs w:val="0"/>
      <w:noProof/>
      <w:szCs w:val="24"/>
    </w:rPr>
  </w:style>
  <w:style w:type="character" w:customStyle="1" w:styleId="ForeignDevanagariScript">
    <w:name w:val="Foreign:DevanagariScript"/>
    <w:basedOn w:val="ForeignKannadaScript"/>
    <w:uiPriority w:val="1"/>
    <w:qFormat/>
    <w:rsid w:val="00761AA0"/>
    <w:rPr>
      <w:rFonts w:ascii="Murty Sanskrit" w:hAnsi="Murty Sanskrit" w:cs="Murty Sanskrit"/>
      <w:b w:val="0"/>
      <w:bCs w:val="0"/>
      <w:i w:val="0"/>
      <w:iCs w:val="0"/>
      <w:noProof/>
    </w:rPr>
  </w:style>
  <w:style w:type="paragraph" w:styleId="TJ4">
    <w:name w:val="toc 4"/>
    <w:basedOn w:val="TJ3"/>
    <w:next w:val="Norml"/>
    <w:autoRedefine/>
    <w:uiPriority w:val="39"/>
    <w:unhideWhenUsed/>
    <w:rsid w:val="00761AA0"/>
    <w:pPr>
      <w:tabs>
        <w:tab w:val="clear" w:pos="1134"/>
      </w:tabs>
      <w:ind w:left="1021"/>
    </w:pPr>
  </w:style>
  <w:style w:type="paragraph" w:styleId="TJ5">
    <w:name w:val="toc 5"/>
    <w:basedOn w:val="Norml"/>
    <w:next w:val="Norml"/>
    <w:autoRedefine/>
    <w:uiPriority w:val="39"/>
    <w:unhideWhenUsed/>
    <w:rsid w:val="00761AA0"/>
    <w:pPr>
      <w:spacing w:after="100" w:line="259" w:lineRule="auto"/>
      <w:ind w:left="880"/>
    </w:pPr>
    <w:rPr>
      <w:rFonts w:asciiTheme="minorHAnsi" w:hAnsiTheme="minorHAnsi" w:cstheme="minorBidi"/>
      <w:szCs w:val="20"/>
    </w:rPr>
  </w:style>
  <w:style w:type="paragraph" w:styleId="TJ6">
    <w:name w:val="toc 6"/>
    <w:basedOn w:val="Norml"/>
    <w:next w:val="Norml"/>
    <w:autoRedefine/>
    <w:uiPriority w:val="39"/>
    <w:unhideWhenUsed/>
    <w:rsid w:val="00761AA0"/>
    <w:pPr>
      <w:spacing w:after="100" w:line="259" w:lineRule="auto"/>
      <w:ind w:left="1100"/>
    </w:pPr>
    <w:rPr>
      <w:rFonts w:asciiTheme="minorHAnsi" w:hAnsiTheme="minorHAnsi" w:cstheme="minorBidi"/>
      <w:szCs w:val="20"/>
    </w:rPr>
  </w:style>
  <w:style w:type="paragraph" w:styleId="TJ7">
    <w:name w:val="toc 7"/>
    <w:basedOn w:val="Norml"/>
    <w:next w:val="Norml"/>
    <w:autoRedefine/>
    <w:uiPriority w:val="39"/>
    <w:unhideWhenUsed/>
    <w:rsid w:val="00761AA0"/>
    <w:pPr>
      <w:spacing w:after="100" w:line="259" w:lineRule="auto"/>
      <w:ind w:left="1320"/>
    </w:pPr>
    <w:rPr>
      <w:rFonts w:asciiTheme="minorHAnsi" w:hAnsiTheme="minorHAnsi" w:cstheme="minorBidi"/>
      <w:szCs w:val="20"/>
    </w:rPr>
  </w:style>
  <w:style w:type="paragraph" w:styleId="TJ8">
    <w:name w:val="toc 8"/>
    <w:basedOn w:val="Norml"/>
    <w:next w:val="Norml"/>
    <w:autoRedefine/>
    <w:uiPriority w:val="39"/>
    <w:unhideWhenUsed/>
    <w:rsid w:val="00761AA0"/>
    <w:pPr>
      <w:spacing w:after="100" w:line="259" w:lineRule="auto"/>
      <w:ind w:left="1540"/>
    </w:pPr>
    <w:rPr>
      <w:rFonts w:asciiTheme="minorHAnsi" w:hAnsiTheme="minorHAnsi" w:cstheme="minorBidi"/>
      <w:szCs w:val="20"/>
    </w:rPr>
  </w:style>
  <w:style w:type="paragraph" w:styleId="TJ9">
    <w:name w:val="toc 9"/>
    <w:basedOn w:val="Norml"/>
    <w:next w:val="Norml"/>
    <w:autoRedefine/>
    <w:uiPriority w:val="39"/>
    <w:unhideWhenUsed/>
    <w:rsid w:val="00761AA0"/>
    <w:pPr>
      <w:spacing w:after="100" w:line="259" w:lineRule="auto"/>
      <w:ind w:left="1760"/>
    </w:pPr>
    <w:rPr>
      <w:rFonts w:asciiTheme="minorHAnsi" w:hAnsiTheme="minorHAnsi" w:cstheme="minorBidi"/>
      <w:szCs w:val="20"/>
    </w:rPr>
  </w:style>
  <w:style w:type="paragraph" w:customStyle="1" w:styleId="Frontmatter">
    <w:name w:val="Frontmatter"/>
    <w:basedOn w:val="Norml"/>
    <w:qFormat/>
    <w:rsid w:val="00761AA0"/>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761AA0"/>
    <w:pPr>
      <w:spacing w:line="240" w:lineRule="auto"/>
    </w:pPr>
    <w:rPr>
      <w:b/>
      <w:bCs/>
      <w:szCs w:val="20"/>
    </w:rPr>
  </w:style>
  <w:style w:type="character" w:customStyle="1" w:styleId="MegjegyzstrgyaChar">
    <w:name w:val="Megjegyzés tárgya Char"/>
    <w:basedOn w:val="JegyzetszvegChar"/>
    <w:link w:val="Megjegyzstrgya"/>
    <w:uiPriority w:val="99"/>
    <w:semiHidden/>
    <w:rsid w:val="00761AA0"/>
    <w:rPr>
      <w:rFonts w:ascii="Gentium Plus" w:eastAsiaTheme="minorEastAsia" w:hAnsi="Gentium Plus" w:cs="Murty Sanskrit"/>
      <w:b/>
      <w:bCs/>
      <w:kern w:val="2"/>
      <w:sz w:val="20"/>
      <w:szCs w:val="20"/>
      <w:lang w:eastAsia="zh-TW"/>
      <w14:ligatures w14:val="standardContextual"/>
    </w:rPr>
  </w:style>
  <w:style w:type="character" w:customStyle="1" w:styleId="Metrum">
    <w:name w:val="Metrum"/>
    <w:rsid w:val="00761AA0"/>
    <w:rPr>
      <w:rFonts w:ascii="Cardo" w:hAnsi="Cardo"/>
      <w:noProof/>
    </w:rPr>
  </w:style>
  <w:style w:type="character" w:customStyle="1" w:styleId="ForeignBurmeseScript">
    <w:name w:val="Foreign: BurmeseScript"/>
    <w:basedOn w:val="Foreign"/>
    <w:uiPriority w:val="1"/>
    <w:qFormat/>
    <w:rsid w:val="00761AA0"/>
    <w:rPr>
      <w:rFonts w:ascii="Myanmar Text" w:hAnsi="Myanmar Text" w:cs="Myanmar Text"/>
      <w:i w:val="0"/>
      <w:iCs/>
      <w:noProof/>
    </w:rPr>
  </w:style>
  <w:style w:type="character" w:styleId="Vgjegyzet-hivatkozs">
    <w:name w:val="endnote reference"/>
    <w:basedOn w:val="Bekezdsalapbettpusa"/>
    <w:uiPriority w:val="99"/>
    <w:semiHidden/>
    <w:unhideWhenUsed/>
    <w:rsid w:val="00761AA0"/>
    <w:rPr>
      <w:vertAlign w:val="superscript"/>
    </w:rPr>
  </w:style>
  <w:style w:type="paragraph" w:customStyle="1" w:styleId="BlockImage">
    <w:name w:val="BlockImage"/>
    <w:basedOn w:val="Norml"/>
    <w:qFormat/>
    <w:rsid w:val="00761AA0"/>
    <w:pPr>
      <w:spacing w:line="240" w:lineRule="auto"/>
      <w:jc w:val="center"/>
    </w:pPr>
    <w:rPr>
      <w:noProof/>
    </w:rPr>
  </w:style>
  <w:style w:type="paragraph" w:customStyle="1" w:styleId="Image">
    <w:name w:val="Image"/>
    <w:basedOn w:val="Norml"/>
    <w:qFormat/>
    <w:rsid w:val="00761AA0"/>
    <w:pPr>
      <w:keepNext/>
      <w:widowControl w:val="0"/>
      <w:spacing w:before="60" w:after="60" w:line="240" w:lineRule="auto"/>
      <w:jc w:val="center"/>
    </w:pPr>
    <w:rPr>
      <w:noProof/>
      <w:sz w:val="20"/>
    </w:rPr>
  </w:style>
  <w:style w:type="paragraph" w:styleId="Szvegtrzs">
    <w:name w:val="Body Text"/>
    <w:basedOn w:val="Norml"/>
    <w:link w:val="SzvegtrzsChar"/>
    <w:uiPriority w:val="74"/>
    <w:rsid w:val="00761AA0"/>
    <w:pPr>
      <w:spacing w:before="120" w:after="120"/>
      <w:ind w:left="567" w:right="567"/>
      <w:contextualSpacing/>
    </w:pPr>
  </w:style>
  <w:style w:type="character" w:customStyle="1" w:styleId="SzvegtrzsChar">
    <w:name w:val="Szövegtörzs Char"/>
    <w:basedOn w:val="Bekezdsalapbettpusa"/>
    <w:link w:val="Szvegtrzs"/>
    <w:uiPriority w:val="74"/>
    <w:rsid w:val="00761AA0"/>
    <w:rPr>
      <w:rFonts w:ascii="Gentium Plus" w:eastAsiaTheme="minorEastAsia" w:hAnsi="Gentium Plus" w:cs="Arial Unicode MS"/>
      <w:kern w:val="2"/>
      <w:sz w:val="22"/>
      <w:szCs w:val="22"/>
      <w:lang w:eastAsia="zh-TW"/>
      <w14:ligatures w14:val="standardContextual"/>
    </w:rPr>
  </w:style>
  <w:style w:type="character" w:customStyle="1" w:styleId="ForeignIndic">
    <w:name w:val="Foreign: Indic"/>
    <w:basedOn w:val="Foreign"/>
    <w:uiPriority w:val="1"/>
    <w:qFormat/>
    <w:rsid w:val="00761AA0"/>
    <w:rPr>
      <w:i w:val="0"/>
      <w:iCs w:val="0"/>
      <w:noProof/>
    </w:rPr>
  </w:style>
  <w:style w:type="paragraph" w:styleId="Idzet">
    <w:name w:val="Quote"/>
    <w:basedOn w:val="Norml"/>
    <w:next w:val="Norml"/>
    <w:link w:val="IdzetChar"/>
    <w:uiPriority w:val="29"/>
    <w:unhideWhenUsed/>
    <w:rsid w:val="00761AA0"/>
    <w:pPr>
      <w:spacing w:before="120" w:after="120"/>
      <w:ind w:left="567" w:right="567"/>
    </w:pPr>
  </w:style>
  <w:style w:type="character" w:customStyle="1" w:styleId="IdzetChar">
    <w:name w:val="Idézet Char"/>
    <w:basedOn w:val="Bekezdsalapbettpusa"/>
    <w:link w:val="Idzet"/>
    <w:uiPriority w:val="29"/>
    <w:rsid w:val="00761AA0"/>
    <w:rPr>
      <w:rFonts w:ascii="Gentium Plus" w:eastAsiaTheme="minorEastAsia" w:hAnsi="Gentium Plus" w:cs="Arial Unicode MS"/>
      <w:kern w:val="2"/>
      <w:sz w:val="22"/>
      <w:szCs w:val="22"/>
      <w:lang w:eastAsia="zh-TW"/>
      <w14:ligatures w14:val="standardContextual"/>
    </w:rPr>
  </w:style>
  <w:style w:type="paragraph" w:styleId="Normlbehzs">
    <w:name w:val="Normal Indent"/>
    <w:basedOn w:val="Norml"/>
    <w:uiPriority w:val="99"/>
    <w:unhideWhenUsed/>
    <w:rsid w:val="00761AA0"/>
    <w:pPr>
      <w:ind w:firstLine="567"/>
    </w:pPr>
  </w:style>
  <w:style w:type="character" w:customStyle="1" w:styleId="ImageInsetSundanese">
    <w:name w:val="ImageInsetSundanese"/>
    <w:basedOn w:val="Bekezdsalapbettpusa"/>
    <w:uiPriority w:val="1"/>
    <w:qFormat/>
    <w:rsid w:val="00761AA0"/>
    <w:rPr>
      <w:noProof/>
      <w:position w:val="-10"/>
    </w:rPr>
  </w:style>
  <w:style w:type="paragraph" w:customStyle="1" w:styleId="TableHead">
    <w:name w:val="TableHead"/>
    <w:basedOn w:val="Norml"/>
    <w:qFormat/>
    <w:rsid w:val="00761AA0"/>
    <w:pPr>
      <w:jc w:val="left"/>
    </w:pPr>
  </w:style>
  <w:style w:type="table" w:customStyle="1" w:styleId="Stlus1">
    <w:name w:val="Stílus1"/>
    <w:basedOn w:val="CodeSampleTable"/>
    <w:uiPriority w:val="99"/>
    <w:rsid w:val="00761AA0"/>
    <w:tblPr>
      <w:tblCellMar>
        <w:top w:w="57" w:type="dxa"/>
        <w:bottom w:w="57" w:type="dxa"/>
      </w:tblCellMar>
    </w:tblPr>
    <w:tcPr>
      <w:shd w:val="clear" w:color="auto" w:fill="auto"/>
    </w:tcPr>
    <w:tblStylePr w:type="firstRow">
      <w:rPr>
        <w:rFonts w:asciiTheme="majorHAnsi" w:hAnsiTheme="majorHAnsi"/>
        <w:sz w:val="18"/>
      </w:rPr>
      <w:tblPr/>
      <w:tcPr>
        <w:tcBorders>
          <w:bottom w:val="nil"/>
        </w:tcBorders>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02959600">
      <w:bodyDiv w:val="1"/>
      <w:marLeft w:val="0"/>
      <w:marRight w:val="0"/>
      <w:marTop w:val="0"/>
      <w:marBottom w:val="0"/>
      <w:divBdr>
        <w:top w:val="none" w:sz="0" w:space="0" w:color="auto"/>
        <w:left w:val="none" w:sz="0" w:space="0" w:color="auto"/>
        <w:bottom w:val="none" w:sz="0" w:space="0" w:color="auto"/>
        <w:right w:val="none" w:sz="0" w:space="0" w:color="auto"/>
      </w:divBdr>
    </w:div>
    <w:div w:id="105395730">
      <w:bodyDiv w:val="1"/>
      <w:marLeft w:val="0"/>
      <w:marRight w:val="0"/>
      <w:marTop w:val="0"/>
      <w:marBottom w:val="0"/>
      <w:divBdr>
        <w:top w:val="none" w:sz="0" w:space="0" w:color="auto"/>
        <w:left w:val="none" w:sz="0" w:space="0" w:color="auto"/>
        <w:bottom w:val="none" w:sz="0" w:space="0" w:color="auto"/>
        <w:right w:val="none" w:sz="0" w:space="0" w:color="auto"/>
      </w:divBdr>
    </w:div>
    <w:div w:id="109521671">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132603217">
      <w:bodyDiv w:val="1"/>
      <w:marLeft w:val="0"/>
      <w:marRight w:val="0"/>
      <w:marTop w:val="0"/>
      <w:marBottom w:val="0"/>
      <w:divBdr>
        <w:top w:val="none" w:sz="0" w:space="0" w:color="auto"/>
        <w:left w:val="none" w:sz="0" w:space="0" w:color="auto"/>
        <w:bottom w:val="none" w:sz="0" w:space="0" w:color="auto"/>
        <w:right w:val="none" w:sz="0" w:space="0" w:color="auto"/>
      </w:divBdr>
    </w:div>
    <w:div w:id="141891137">
      <w:bodyDiv w:val="1"/>
      <w:marLeft w:val="0"/>
      <w:marRight w:val="0"/>
      <w:marTop w:val="0"/>
      <w:marBottom w:val="0"/>
      <w:divBdr>
        <w:top w:val="none" w:sz="0" w:space="0" w:color="auto"/>
        <w:left w:val="none" w:sz="0" w:space="0" w:color="auto"/>
        <w:bottom w:val="none" w:sz="0" w:space="0" w:color="auto"/>
        <w:right w:val="none" w:sz="0" w:space="0" w:color="auto"/>
      </w:divBdr>
    </w:div>
    <w:div w:id="145973143">
      <w:bodyDiv w:val="1"/>
      <w:marLeft w:val="0"/>
      <w:marRight w:val="0"/>
      <w:marTop w:val="0"/>
      <w:marBottom w:val="0"/>
      <w:divBdr>
        <w:top w:val="none" w:sz="0" w:space="0" w:color="auto"/>
        <w:left w:val="none" w:sz="0" w:space="0" w:color="auto"/>
        <w:bottom w:val="none" w:sz="0" w:space="0" w:color="auto"/>
        <w:right w:val="none" w:sz="0" w:space="0" w:color="auto"/>
      </w:divBdr>
    </w:div>
    <w:div w:id="157312634">
      <w:bodyDiv w:val="1"/>
      <w:marLeft w:val="0"/>
      <w:marRight w:val="0"/>
      <w:marTop w:val="0"/>
      <w:marBottom w:val="0"/>
      <w:divBdr>
        <w:top w:val="none" w:sz="0" w:space="0" w:color="auto"/>
        <w:left w:val="none" w:sz="0" w:space="0" w:color="auto"/>
        <w:bottom w:val="none" w:sz="0" w:space="0" w:color="auto"/>
        <w:right w:val="none" w:sz="0" w:space="0" w:color="auto"/>
      </w:divBdr>
    </w:div>
    <w:div w:id="183329715">
      <w:bodyDiv w:val="1"/>
      <w:marLeft w:val="0"/>
      <w:marRight w:val="0"/>
      <w:marTop w:val="0"/>
      <w:marBottom w:val="0"/>
      <w:divBdr>
        <w:top w:val="none" w:sz="0" w:space="0" w:color="auto"/>
        <w:left w:val="none" w:sz="0" w:space="0" w:color="auto"/>
        <w:bottom w:val="none" w:sz="0" w:space="0" w:color="auto"/>
        <w:right w:val="none" w:sz="0" w:space="0" w:color="auto"/>
      </w:divBdr>
    </w:div>
    <w:div w:id="193005767">
      <w:bodyDiv w:val="1"/>
      <w:marLeft w:val="0"/>
      <w:marRight w:val="0"/>
      <w:marTop w:val="0"/>
      <w:marBottom w:val="0"/>
      <w:divBdr>
        <w:top w:val="none" w:sz="0" w:space="0" w:color="auto"/>
        <w:left w:val="none" w:sz="0" w:space="0" w:color="auto"/>
        <w:bottom w:val="none" w:sz="0" w:space="0" w:color="auto"/>
        <w:right w:val="none" w:sz="0" w:space="0" w:color="auto"/>
      </w:divBdr>
    </w:div>
    <w:div w:id="211619433">
      <w:bodyDiv w:val="1"/>
      <w:marLeft w:val="0"/>
      <w:marRight w:val="0"/>
      <w:marTop w:val="0"/>
      <w:marBottom w:val="0"/>
      <w:divBdr>
        <w:top w:val="none" w:sz="0" w:space="0" w:color="auto"/>
        <w:left w:val="none" w:sz="0" w:space="0" w:color="auto"/>
        <w:bottom w:val="none" w:sz="0" w:space="0" w:color="auto"/>
        <w:right w:val="none" w:sz="0" w:space="0" w:color="auto"/>
      </w:divBdr>
      <w:divsChild>
        <w:div w:id="11954811">
          <w:marLeft w:val="480"/>
          <w:marRight w:val="0"/>
          <w:marTop w:val="0"/>
          <w:marBottom w:val="0"/>
          <w:divBdr>
            <w:top w:val="none" w:sz="0" w:space="0" w:color="auto"/>
            <w:left w:val="none" w:sz="0" w:space="0" w:color="auto"/>
            <w:bottom w:val="none" w:sz="0" w:space="0" w:color="auto"/>
            <w:right w:val="none" w:sz="0" w:space="0" w:color="auto"/>
          </w:divBdr>
          <w:divsChild>
            <w:div w:id="2421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70">
      <w:bodyDiv w:val="1"/>
      <w:marLeft w:val="0"/>
      <w:marRight w:val="0"/>
      <w:marTop w:val="0"/>
      <w:marBottom w:val="0"/>
      <w:divBdr>
        <w:top w:val="none" w:sz="0" w:space="0" w:color="auto"/>
        <w:left w:val="none" w:sz="0" w:space="0" w:color="auto"/>
        <w:bottom w:val="none" w:sz="0" w:space="0" w:color="auto"/>
        <w:right w:val="none" w:sz="0" w:space="0" w:color="auto"/>
      </w:divBdr>
    </w:div>
    <w:div w:id="264776259">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315038910">
      <w:bodyDiv w:val="1"/>
      <w:marLeft w:val="0"/>
      <w:marRight w:val="0"/>
      <w:marTop w:val="0"/>
      <w:marBottom w:val="0"/>
      <w:divBdr>
        <w:top w:val="none" w:sz="0" w:space="0" w:color="auto"/>
        <w:left w:val="none" w:sz="0" w:space="0" w:color="auto"/>
        <w:bottom w:val="none" w:sz="0" w:space="0" w:color="auto"/>
        <w:right w:val="none" w:sz="0" w:space="0" w:color="auto"/>
      </w:divBdr>
    </w:div>
    <w:div w:id="430588830">
      <w:bodyDiv w:val="1"/>
      <w:marLeft w:val="0"/>
      <w:marRight w:val="0"/>
      <w:marTop w:val="0"/>
      <w:marBottom w:val="0"/>
      <w:divBdr>
        <w:top w:val="none" w:sz="0" w:space="0" w:color="auto"/>
        <w:left w:val="none" w:sz="0" w:space="0" w:color="auto"/>
        <w:bottom w:val="none" w:sz="0" w:space="0" w:color="auto"/>
        <w:right w:val="none" w:sz="0" w:space="0" w:color="auto"/>
      </w:divBdr>
    </w:div>
    <w:div w:id="437071191">
      <w:bodyDiv w:val="1"/>
      <w:marLeft w:val="0"/>
      <w:marRight w:val="0"/>
      <w:marTop w:val="0"/>
      <w:marBottom w:val="0"/>
      <w:divBdr>
        <w:top w:val="none" w:sz="0" w:space="0" w:color="auto"/>
        <w:left w:val="none" w:sz="0" w:space="0" w:color="auto"/>
        <w:bottom w:val="none" w:sz="0" w:space="0" w:color="auto"/>
        <w:right w:val="none" w:sz="0" w:space="0" w:color="auto"/>
      </w:divBdr>
    </w:div>
    <w:div w:id="471562700">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09568200">
      <w:bodyDiv w:val="1"/>
      <w:marLeft w:val="0"/>
      <w:marRight w:val="0"/>
      <w:marTop w:val="0"/>
      <w:marBottom w:val="0"/>
      <w:divBdr>
        <w:top w:val="none" w:sz="0" w:space="0" w:color="auto"/>
        <w:left w:val="none" w:sz="0" w:space="0" w:color="auto"/>
        <w:bottom w:val="none" w:sz="0" w:space="0" w:color="auto"/>
        <w:right w:val="none" w:sz="0" w:space="0" w:color="auto"/>
      </w:divBdr>
    </w:div>
    <w:div w:id="540214831">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575744209">
      <w:bodyDiv w:val="1"/>
      <w:marLeft w:val="0"/>
      <w:marRight w:val="0"/>
      <w:marTop w:val="0"/>
      <w:marBottom w:val="0"/>
      <w:divBdr>
        <w:top w:val="none" w:sz="0" w:space="0" w:color="auto"/>
        <w:left w:val="none" w:sz="0" w:space="0" w:color="auto"/>
        <w:bottom w:val="none" w:sz="0" w:space="0" w:color="auto"/>
        <w:right w:val="none" w:sz="0" w:space="0" w:color="auto"/>
      </w:divBdr>
    </w:div>
    <w:div w:id="597524147">
      <w:bodyDiv w:val="1"/>
      <w:marLeft w:val="0"/>
      <w:marRight w:val="0"/>
      <w:marTop w:val="0"/>
      <w:marBottom w:val="0"/>
      <w:divBdr>
        <w:top w:val="none" w:sz="0" w:space="0" w:color="auto"/>
        <w:left w:val="none" w:sz="0" w:space="0" w:color="auto"/>
        <w:bottom w:val="none" w:sz="0" w:space="0" w:color="auto"/>
        <w:right w:val="none" w:sz="0" w:space="0" w:color="auto"/>
      </w:divBdr>
    </w:div>
    <w:div w:id="609238002">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65136187">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25030592">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01309072">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916087369">
      <w:bodyDiv w:val="1"/>
      <w:marLeft w:val="0"/>
      <w:marRight w:val="0"/>
      <w:marTop w:val="0"/>
      <w:marBottom w:val="0"/>
      <w:divBdr>
        <w:top w:val="none" w:sz="0" w:space="0" w:color="auto"/>
        <w:left w:val="none" w:sz="0" w:space="0" w:color="auto"/>
        <w:bottom w:val="none" w:sz="0" w:space="0" w:color="auto"/>
        <w:right w:val="none" w:sz="0" w:space="0" w:color="auto"/>
      </w:divBdr>
    </w:div>
    <w:div w:id="948009768">
      <w:bodyDiv w:val="1"/>
      <w:marLeft w:val="0"/>
      <w:marRight w:val="0"/>
      <w:marTop w:val="0"/>
      <w:marBottom w:val="0"/>
      <w:divBdr>
        <w:top w:val="none" w:sz="0" w:space="0" w:color="auto"/>
        <w:left w:val="none" w:sz="0" w:space="0" w:color="auto"/>
        <w:bottom w:val="none" w:sz="0" w:space="0" w:color="auto"/>
        <w:right w:val="none" w:sz="0" w:space="0" w:color="auto"/>
      </w:divBdr>
    </w:div>
    <w:div w:id="972053480">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07513102">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2986127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42430154">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186793211">
      <w:bodyDiv w:val="1"/>
      <w:marLeft w:val="0"/>
      <w:marRight w:val="0"/>
      <w:marTop w:val="0"/>
      <w:marBottom w:val="0"/>
      <w:divBdr>
        <w:top w:val="none" w:sz="0" w:space="0" w:color="auto"/>
        <w:left w:val="none" w:sz="0" w:space="0" w:color="auto"/>
        <w:bottom w:val="none" w:sz="0" w:space="0" w:color="auto"/>
        <w:right w:val="none" w:sz="0" w:space="0" w:color="auto"/>
      </w:divBdr>
      <w:divsChild>
        <w:div w:id="1690522852">
          <w:marLeft w:val="-20"/>
          <w:marRight w:val="0"/>
          <w:marTop w:val="0"/>
          <w:marBottom w:val="0"/>
          <w:divBdr>
            <w:top w:val="none" w:sz="0" w:space="0" w:color="auto"/>
            <w:left w:val="none" w:sz="0" w:space="0" w:color="auto"/>
            <w:bottom w:val="none" w:sz="0" w:space="0" w:color="auto"/>
            <w:right w:val="none" w:sz="0" w:space="0" w:color="auto"/>
          </w:divBdr>
        </w:div>
      </w:divsChild>
    </w:div>
    <w:div w:id="1200823290">
      <w:bodyDiv w:val="1"/>
      <w:marLeft w:val="0"/>
      <w:marRight w:val="0"/>
      <w:marTop w:val="0"/>
      <w:marBottom w:val="0"/>
      <w:divBdr>
        <w:top w:val="none" w:sz="0" w:space="0" w:color="auto"/>
        <w:left w:val="none" w:sz="0" w:space="0" w:color="auto"/>
        <w:bottom w:val="none" w:sz="0" w:space="0" w:color="auto"/>
        <w:right w:val="none" w:sz="0" w:space="0" w:color="auto"/>
      </w:divBdr>
    </w:div>
    <w:div w:id="1204363142">
      <w:bodyDiv w:val="1"/>
      <w:marLeft w:val="0"/>
      <w:marRight w:val="0"/>
      <w:marTop w:val="0"/>
      <w:marBottom w:val="0"/>
      <w:divBdr>
        <w:top w:val="none" w:sz="0" w:space="0" w:color="auto"/>
        <w:left w:val="none" w:sz="0" w:space="0" w:color="auto"/>
        <w:bottom w:val="none" w:sz="0" w:space="0" w:color="auto"/>
        <w:right w:val="none" w:sz="0" w:space="0" w:color="auto"/>
      </w:divBdr>
    </w:div>
    <w:div w:id="1224608296">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15719046">
      <w:bodyDiv w:val="1"/>
      <w:marLeft w:val="0"/>
      <w:marRight w:val="0"/>
      <w:marTop w:val="0"/>
      <w:marBottom w:val="0"/>
      <w:divBdr>
        <w:top w:val="none" w:sz="0" w:space="0" w:color="auto"/>
        <w:left w:val="none" w:sz="0" w:space="0" w:color="auto"/>
        <w:bottom w:val="none" w:sz="0" w:space="0" w:color="auto"/>
        <w:right w:val="none" w:sz="0" w:space="0" w:color="auto"/>
      </w:divBdr>
    </w:div>
    <w:div w:id="1329554844">
      <w:bodyDiv w:val="1"/>
      <w:marLeft w:val="0"/>
      <w:marRight w:val="0"/>
      <w:marTop w:val="0"/>
      <w:marBottom w:val="0"/>
      <w:divBdr>
        <w:top w:val="none" w:sz="0" w:space="0" w:color="auto"/>
        <w:left w:val="none" w:sz="0" w:space="0" w:color="auto"/>
        <w:bottom w:val="none" w:sz="0" w:space="0" w:color="auto"/>
        <w:right w:val="none" w:sz="0" w:space="0" w:color="auto"/>
      </w:divBdr>
    </w:div>
    <w:div w:id="1352874006">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02944226">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467510145">
      <w:bodyDiv w:val="1"/>
      <w:marLeft w:val="0"/>
      <w:marRight w:val="0"/>
      <w:marTop w:val="0"/>
      <w:marBottom w:val="0"/>
      <w:divBdr>
        <w:top w:val="none" w:sz="0" w:space="0" w:color="auto"/>
        <w:left w:val="none" w:sz="0" w:space="0" w:color="auto"/>
        <w:bottom w:val="none" w:sz="0" w:space="0" w:color="auto"/>
        <w:right w:val="none" w:sz="0" w:space="0" w:color="auto"/>
      </w:divBdr>
    </w:div>
    <w:div w:id="1491628735">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2174">
      <w:bodyDiv w:val="1"/>
      <w:marLeft w:val="0"/>
      <w:marRight w:val="0"/>
      <w:marTop w:val="0"/>
      <w:marBottom w:val="0"/>
      <w:divBdr>
        <w:top w:val="none" w:sz="0" w:space="0" w:color="auto"/>
        <w:left w:val="none" w:sz="0" w:space="0" w:color="auto"/>
        <w:bottom w:val="none" w:sz="0" w:space="0" w:color="auto"/>
        <w:right w:val="none" w:sz="0" w:space="0" w:color="auto"/>
      </w:divBdr>
    </w:div>
    <w:div w:id="1606696698">
      <w:bodyDiv w:val="1"/>
      <w:marLeft w:val="0"/>
      <w:marRight w:val="0"/>
      <w:marTop w:val="0"/>
      <w:marBottom w:val="0"/>
      <w:divBdr>
        <w:top w:val="none" w:sz="0" w:space="0" w:color="auto"/>
        <w:left w:val="none" w:sz="0" w:space="0" w:color="auto"/>
        <w:bottom w:val="none" w:sz="0" w:space="0" w:color="auto"/>
        <w:right w:val="none" w:sz="0" w:space="0" w:color="auto"/>
      </w:divBdr>
    </w:div>
    <w:div w:id="1621692634">
      <w:bodyDiv w:val="1"/>
      <w:marLeft w:val="0"/>
      <w:marRight w:val="0"/>
      <w:marTop w:val="0"/>
      <w:marBottom w:val="0"/>
      <w:divBdr>
        <w:top w:val="none" w:sz="0" w:space="0" w:color="auto"/>
        <w:left w:val="none" w:sz="0" w:space="0" w:color="auto"/>
        <w:bottom w:val="none" w:sz="0" w:space="0" w:color="auto"/>
        <w:right w:val="none" w:sz="0" w:space="0" w:color="auto"/>
      </w:divBdr>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656567996">
      <w:bodyDiv w:val="1"/>
      <w:marLeft w:val="0"/>
      <w:marRight w:val="0"/>
      <w:marTop w:val="0"/>
      <w:marBottom w:val="0"/>
      <w:divBdr>
        <w:top w:val="none" w:sz="0" w:space="0" w:color="auto"/>
        <w:left w:val="none" w:sz="0" w:space="0" w:color="auto"/>
        <w:bottom w:val="none" w:sz="0" w:space="0" w:color="auto"/>
        <w:right w:val="none" w:sz="0" w:space="0" w:color="auto"/>
      </w:divBdr>
    </w:div>
    <w:div w:id="1693602554">
      <w:bodyDiv w:val="1"/>
      <w:marLeft w:val="0"/>
      <w:marRight w:val="0"/>
      <w:marTop w:val="0"/>
      <w:marBottom w:val="0"/>
      <w:divBdr>
        <w:top w:val="none" w:sz="0" w:space="0" w:color="auto"/>
        <w:left w:val="none" w:sz="0" w:space="0" w:color="auto"/>
        <w:bottom w:val="none" w:sz="0" w:space="0" w:color="auto"/>
        <w:right w:val="none" w:sz="0" w:space="0" w:color="auto"/>
      </w:divBdr>
      <w:divsChild>
        <w:div w:id="1184594118">
          <w:marLeft w:val="-20"/>
          <w:marRight w:val="0"/>
          <w:marTop w:val="0"/>
          <w:marBottom w:val="0"/>
          <w:divBdr>
            <w:top w:val="none" w:sz="0" w:space="0" w:color="auto"/>
            <w:left w:val="none" w:sz="0" w:space="0" w:color="auto"/>
            <w:bottom w:val="none" w:sz="0" w:space="0" w:color="auto"/>
            <w:right w:val="none" w:sz="0" w:space="0" w:color="auto"/>
          </w:divBdr>
        </w:div>
      </w:divsChild>
    </w:div>
    <w:div w:id="1706369682">
      <w:bodyDiv w:val="1"/>
      <w:marLeft w:val="0"/>
      <w:marRight w:val="0"/>
      <w:marTop w:val="0"/>
      <w:marBottom w:val="0"/>
      <w:divBdr>
        <w:top w:val="none" w:sz="0" w:space="0" w:color="auto"/>
        <w:left w:val="none" w:sz="0" w:space="0" w:color="auto"/>
        <w:bottom w:val="none" w:sz="0" w:space="0" w:color="auto"/>
        <w:right w:val="none" w:sz="0" w:space="0" w:color="auto"/>
      </w:divBdr>
    </w:div>
    <w:div w:id="1712076084">
      <w:bodyDiv w:val="1"/>
      <w:marLeft w:val="0"/>
      <w:marRight w:val="0"/>
      <w:marTop w:val="0"/>
      <w:marBottom w:val="0"/>
      <w:divBdr>
        <w:top w:val="none" w:sz="0" w:space="0" w:color="auto"/>
        <w:left w:val="none" w:sz="0" w:space="0" w:color="auto"/>
        <w:bottom w:val="none" w:sz="0" w:space="0" w:color="auto"/>
        <w:right w:val="none" w:sz="0" w:space="0" w:color="auto"/>
      </w:divBdr>
    </w:div>
    <w:div w:id="1714883744">
      <w:bodyDiv w:val="1"/>
      <w:marLeft w:val="0"/>
      <w:marRight w:val="0"/>
      <w:marTop w:val="0"/>
      <w:marBottom w:val="0"/>
      <w:divBdr>
        <w:top w:val="none" w:sz="0" w:space="0" w:color="auto"/>
        <w:left w:val="none" w:sz="0" w:space="0" w:color="auto"/>
        <w:bottom w:val="none" w:sz="0" w:space="0" w:color="auto"/>
        <w:right w:val="none" w:sz="0" w:space="0" w:color="auto"/>
      </w:divBdr>
    </w:div>
    <w:div w:id="1721052387">
      <w:bodyDiv w:val="1"/>
      <w:marLeft w:val="0"/>
      <w:marRight w:val="0"/>
      <w:marTop w:val="0"/>
      <w:marBottom w:val="0"/>
      <w:divBdr>
        <w:top w:val="none" w:sz="0" w:space="0" w:color="auto"/>
        <w:left w:val="none" w:sz="0" w:space="0" w:color="auto"/>
        <w:bottom w:val="none" w:sz="0" w:space="0" w:color="auto"/>
        <w:right w:val="none" w:sz="0" w:space="0" w:color="auto"/>
      </w:divBdr>
    </w:div>
    <w:div w:id="1740402044">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784615747">
      <w:bodyDiv w:val="1"/>
      <w:marLeft w:val="0"/>
      <w:marRight w:val="0"/>
      <w:marTop w:val="0"/>
      <w:marBottom w:val="0"/>
      <w:divBdr>
        <w:top w:val="none" w:sz="0" w:space="0" w:color="auto"/>
        <w:left w:val="none" w:sz="0" w:space="0" w:color="auto"/>
        <w:bottom w:val="none" w:sz="0" w:space="0" w:color="auto"/>
        <w:right w:val="none" w:sz="0" w:space="0" w:color="auto"/>
      </w:divBdr>
    </w:div>
    <w:div w:id="1794323378">
      <w:bodyDiv w:val="1"/>
      <w:marLeft w:val="0"/>
      <w:marRight w:val="0"/>
      <w:marTop w:val="0"/>
      <w:marBottom w:val="0"/>
      <w:divBdr>
        <w:top w:val="none" w:sz="0" w:space="0" w:color="auto"/>
        <w:left w:val="none" w:sz="0" w:space="0" w:color="auto"/>
        <w:bottom w:val="none" w:sz="0" w:space="0" w:color="auto"/>
        <w:right w:val="none" w:sz="0" w:space="0" w:color="auto"/>
      </w:divBdr>
    </w:div>
    <w:div w:id="1796369480">
      <w:bodyDiv w:val="1"/>
      <w:marLeft w:val="0"/>
      <w:marRight w:val="0"/>
      <w:marTop w:val="0"/>
      <w:marBottom w:val="0"/>
      <w:divBdr>
        <w:top w:val="none" w:sz="0" w:space="0" w:color="auto"/>
        <w:left w:val="none" w:sz="0" w:space="0" w:color="auto"/>
        <w:bottom w:val="none" w:sz="0" w:space="0" w:color="auto"/>
        <w:right w:val="none" w:sz="0" w:space="0" w:color="auto"/>
      </w:divBdr>
      <w:divsChild>
        <w:div w:id="727264499">
          <w:marLeft w:val="480"/>
          <w:marRight w:val="0"/>
          <w:marTop w:val="0"/>
          <w:marBottom w:val="0"/>
          <w:divBdr>
            <w:top w:val="none" w:sz="0" w:space="0" w:color="auto"/>
            <w:left w:val="none" w:sz="0" w:space="0" w:color="auto"/>
            <w:bottom w:val="none" w:sz="0" w:space="0" w:color="auto"/>
            <w:right w:val="none" w:sz="0" w:space="0" w:color="auto"/>
          </w:divBdr>
          <w:divsChild>
            <w:div w:id="43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580">
      <w:bodyDiv w:val="1"/>
      <w:marLeft w:val="0"/>
      <w:marRight w:val="0"/>
      <w:marTop w:val="0"/>
      <w:marBottom w:val="0"/>
      <w:divBdr>
        <w:top w:val="none" w:sz="0" w:space="0" w:color="auto"/>
        <w:left w:val="none" w:sz="0" w:space="0" w:color="auto"/>
        <w:bottom w:val="none" w:sz="0" w:space="0" w:color="auto"/>
        <w:right w:val="none" w:sz="0" w:space="0" w:color="auto"/>
      </w:divBdr>
    </w:div>
    <w:div w:id="1820657246">
      <w:bodyDiv w:val="1"/>
      <w:marLeft w:val="0"/>
      <w:marRight w:val="0"/>
      <w:marTop w:val="0"/>
      <w:marBottom w:val="0"/>
      <w:divBdr>
        <w:top w:val="none" w:sz="0" w:space="0" w:color="auto"/>
        <w:left w:val="none" w:sz="0" w:space="0" w:color="auto"/>
        <w:bottom w:val="none" w:sz="0" w:space="0" w:color="auto"/>
        <w:right w:val="none" w:sz="0" w:space="0" w:color="auto"/>
      </w:divBdr>
    </w:div>
    <w:div w:id="1836450937">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12227252">
      <w:bodyDiv w:val="1"/>
      <w:marLeft w:val="0"/>
      <w:marRight w:val="0"/>
      <w:marTop w:val="0"/>
      <w:marBottom w:val="0"/>
      <w:divBdr>
        <w:top w:val="none" w:sz="0" w:space="0" w:color="auto"/>
        <w:left w:val="none" w:sz="0" w:space="0" w:color="auto"/>
        <w:bottom w:val="none" w:sz="0" w:space="0" w:color="auto"/>
        <w:right w:val="none" w:sz="0" w:space="0" w:color="auto"/>
      </w:divBdr>
    </w:div>
    <w:div w:id="1914268656">
      <w:bodyDiv w:val="1"/>
      <w:marLeft w:val="0"/>
      <w:marRight w:val="0"/>
      <w:marTop w:val="0"/>
      <w:marBottom w:val="0"/>
      <w:divBdr>
        <w:top w:val="none" w:sz="0" w:space="0" w:color="auto"/>
        <w:left w:val="none" w:sz="0" w:space="0" w:color="auto"/>
        <w:bottom w:val="none" w:sz="0" w:space="0" w:color="auto"/>
        <w:right w:val="none" w:sz="0" w:space="0" w:color="auto"/>
      </w:divBdr>
      <w:divsChild>
        <w:div w:id="1476070971">
          <w:marLeft w:val="480"/>
          <w:marRight w:val="0"/>
          <w:marTop w:val="0"/>
          <w:marBottom w:val="0"/>
          <w:divBdr>
            <w:top w:val="none" w:sz="0" w:space="0" w:color="auto"/>
            <w:left w:val="none" w:sz="0" w:space="0" w:color="auto"/>
            <w:bottom w:val="none" w:sz="0" w:space="0" w:color="auto"/>
            <w:right w:val="none" w:sz="0" w:space="0" w:color="auto"/>
          </w:divBdr>
          <w:divsChild>
            <w:div w:id="713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57102964">
      <w:bodyDiv w:val="1"/>
      <w:marLeft w:val="0"/>
      <w:marRight w:val="0"/>
      <w:marTop w:val="0"/>
      <w:marBottom w:val="0"/>
      <w:divBdr>
        <w:top w:val="none" w:sz="0" w:space="0" w:color="auto"/>
        <w:left w:val="none" w:sz="0" w:space="0" w:color="auto"/>
        <w:bottom w:val="none" w:sz="0" w:space="0" w:color="auto"/>
        <w:right w:val="none" w:sz="0" w:space="0" w:color="auto"/>
      </w:divBdr>
    </w:div>
    <w:div w:id="1963343730">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36802956">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github.com/erc-dharma/project-documentation/issues/301" TargetMode="External"/><Relationship Id="rId3" Type="http://schemas.openxmlformats.org/officeDocument/2006/relationships/hyperlink" Target="https://github.com/erc-dharma/project-documentation/issues/315" TargetMode="External"/><Relationship Id="rId7" Type="http://schemas.openxmlformats.org/officeDocument/2006/relationships/hyperlink" Target="https://github.com/erc-dharma/tfc-nusantara-epigraphy/issues/68" TargetMode="External"/><Relationship Id="rId2" Type="http://schemas.openxmlformats.org/officeDocument/2006/relationships/hyperlink" Target="https://github.com/erc-dharma/project-documentation/issues/336" TargetMode="External"/><Relationship Id="rId1" Type="http://schemas.openxmlformats.org/officeDocument/2006/relationships/hyperlink" Target="https://github.com/erc-dharma/project-documentation/issues/335" TargetMode="External"/><Relationship Id="rId6" Type="http://schemas.openxmlformats.org/officeDocument/2006/relationships/hyperlink" Target="https://github.com/erc-dharma/project-documentation/issues/284" TargetMode="External"/><Relationship Id="rId5" Type="http://schemas.openxmlformats.org/officeDocument/2006/relationships/hyperlink" Target="https://github.com/erc-dharma/project-documentation/issues/336" TargetMode="External"/><Relationship Id="rId10" Type="http://schemas.openxmlformats.org/officeDocument/2006/relationships/hyperlink" Target="https://github.com/erc-dharma/project-documentation/issues/323" TargetMode="External"/><Relationship Id="rId4" Type="http://schemas.openxmlformats.org/officeDocument/2006/relationships/hyperlink" Target="https://github.com/erc-dharma/project-documentation/issues/336" TargetMode="External"/><Relationship Id="rId9" Type="http://schemas.openxmlformats.org/officeDocument/2006/relationships/hyperlink" Target="https://github.com/erc-dharma/project-documentation/issues/298"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github.com/erc-dharma/project-documentation/blob/master/stylesheets/README.md"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jpeg"/><Relationship Id="rId84" Type="http://schemas.openxmlformats.org/officeDocument/2006/relationships/hyperlink" Target="http://www.tei-c.org/Guidelines/P5/" TargetMode="External"/><Relationship Id="rId89" Type="http://schemas.openxmlformats.org/officeDocument/2006/relationships/theme" Target="theme/theme1.xml"/><Relationship Id="rId16" Type="http://schemas.openxmlformats.org/officeDocument/2006/relationships/hyperlink" Target="http://www.stoa.org/wordpress/wp-content/uploads/2010/09/Chapter05_EpiDoc_Bodard.pdf" TargetMode="External"/><Relationship Id="rId11" Type="http://schemas.microsoft.com/office/2011/relationships/commentsExtended" Target="commentsExtended.xml"/><Relationship Id="rId32" Type="http://schemas.openxmlformats.org/officeDocument/2006/relationships/image" Target="media/image12.png"/><Relationship Id="rId37" Type="http://schemas.openxmlformats.org/officeDocument/2006/relationships/image" Target="media/image17.jpeg"/><Relationship Id="rId53" Type="http://schemas.openxmlformats.org/officeDocument/2006/relationships/image" Target="media/image33.jpeg"/><Relationship Id="rId58" Type="http://schemas.openxmlformats.org/officeDocument/2006/relationships/image" Target="media/image38.png"/><Relationship Id="rId74" Type="http://schemas.openxmlformats.org/officeDocument/2006/relationships/hyperlink" Target="https://www.skrutable.info/" TargetMode="External"/><Relationship Id="rId79" Type="http://schemas.openxmlformats.org/officeDocument/2006/relationships/image" Target="media/image53.jpeg"/><Relationship Id="rId5" Type="http://schemas.openxmlformats.org/officeDocument/2006/relationships/webSettings" Target="webSettings.xml"/><Relationship Id="rId14" Type="http://schemas.openxmlformats.org/officeDocument/2006/relationships/hyperlink" Target="http://www.stoa.org/epidoc/gl/latest/index.html" TargetMode="External"/><Relationship Id="rId22" Type="http://schemas.openxmlformats.org/officeDocument/2006/relationships/hyperlink" Target="https://erc-dharma.github.io/project-documentation/visual-code/UsingVS_v01"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jp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hyperlink" Target="https://github.com/erc-dharma/project-documentation/blob/master/DHARMA_prosodicPatterns_v01.xml" TargetMode="External"/><Relationship Id="rId77" Type="http://schemas.openxmlformats.org/officeDocument/2006/relationships/image" Target="media/image51.jpeg"/><Relationship Id="rId8" Type="http://schemas.openxmlformats.org/officeDocument/2006/relationships/image" Target="media/image1.emf"/><Relationship Id="rId51" Type="http://schemas.openxmlformats.org/officeDocument/2006/relationships/image" Target="media/image31.jpeg"/><Relationship Id="rId72" Type="http://schemas.openxmlformats.org/officeDocument/2006/relationships/hyperlink" Target="https://sanskritmetres.appspot.com/" TargetMode="External"/><Relationship Id="rId80" Type="http://schemas.openxmlformats.org/officeDocument/2006/relationships/hyperlink" Target="https://github.com/erc-dharma/project-documentation/blob/master/DHARMA_languages.tsv" TargetMode="External"/><Relationship Id="rId85" Type="http://schemas.openxmlformats.org/officeDocument/2006/relationships/footer" Target="footer1.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hyperlink" Target="http://www.stoa.org/epidoc/gl/latest/intro-eps.html"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https://github.com/erc-dharma/project-documentation/blob/66167c20f4be621256460be1640cb7a727104854/schema/README.md" TargetMode="External"/><Relationship Id="rId41" Type="http://schemas.openxmlformats.org/officeDocument/2006/relationships/image" Target="media/image21.png"/><Relationship Id="rId54" Type="http://schemas.openxmlformats.org/officeDocument/2006/relationships/image" Target="media/image34.jpeg"/><Relationship Id="rId62" Type="http://schemas.openxmlformats.org/officeDocument/2006/relationships/image" Target="media/image42.jpg"/><Relationship Id="rId70" Type="http://schemas.openxmlformats.org/officeDocument/2006/relationships/hyperlink" Target="https://erc-dharma.github.io/output-prosody/display-prosody.html" TargetMode="External"/><Relationship Id="rId75" Type="http://schemas.openxmlformats.org/officeDocument/2006/relationships/image" Target="media/image49.png"/><Relationship Id="rId83" Type="http://schemas.openxmlformats.org/officeDocument/2006/relationships/hyperlink" Target="http://www.stoa.org/epidoc/gl/latest/intro-eps.html" TargetMode="External"/><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image" Target="media/image3.jpe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jpeg"/><Relationship Id="rId57" Type="http://schemas.openxmlformats.org/officeDocument/2006/relationships/image" Target="media/image37.png"/><Relationship Id="rId10" Type="http://schemas.openxmlformats.org/officeDocument/2006/relationships/comments" Target="comments.xml"/><Relationship Id="rId31" Type="http://schemas.openxmlformats.org/officeDocument/2006/relationships/image" Target="media/image11.png"/><Relationship Id="rId44" Type="http://schemas.openxmlformats.org/officeDocument/2006/relationships/image" Target="media/image24.jpeg"/><Relationship Id="rId52" Type="http://schemas.openxmlformats.org/officeDocument/2006/relationships/image" Target="media/image32.jpe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yperlink" Target="http://sanskritlibrary.org:8080/MeterIdentification/" TargetMode="External"/><Relationship Id="rId78" Type="http://schemas.openxmlformats.org/officeDocument/2006/relationships/image" Target="media/image52.jpeg"/><Relationship Id="rId81" Type="http://schemas.openxmlformats.org/officeDocument/2006/relationships/hyperlink" Target="http://dh.obdurodon.org/what-is-xml.xhtml" TargetMode="External"/><Relationship Id="rId8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microsoft.com/office/2018/08/relationships/commentsExtensible" Target="commentsExtensible.xml"/><Relationship Id="rId18" Type="http://schemas.openxmlformats.org/officeDocument/2006/relationships/hyperlink" Target="http://dh.obdurodon.org/what-is-xml.xhtml"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tiff"/><Relationship Id="rId55" Type="http://schemas.openxmlformats.org/officeDocument/2006/relationships/image" Target="media/image35.png"/><Relationship Id="rId76"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hyperlink" Target="https://docs.google.com/document/d/16AZYeI_OyfUgtLhXpFG_-UloPlzv1p9wMykBrklKyHE" TargetMode="Externa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jpeg"/><Relationship Id="rId40" Type="http://schemas.openxmlformats.org/officeDocument/2006/relationships/image" Target="media/image20.jpg"/><Relationship Id="rId45" Type="http://schemas.openxmlformats.org/officeDocument/2006/relationships/image" Target="media/image25.jpeg"/><Relationship Id="rId66" Type="http://schemas.openxmlformats.org/officeDocument/2006/relationships/image" Target="media/image46.jpeg"/><Relationship Id="rId87" Type="http://schemas.openxmlformats.org/officeDocument/2006/relationships/fontTable" Target="fontTable.xml"/><Relationship Id="rId61" Type="http://schemas.openxmlformats.org/officeDocument/2006/relationships/image" Target="media/image41.png"/><Relationship Id="rId82" Type="http://schemas.openxmlformats.org/officeDocument/2006/relationships/hyperlink" Target="http://www.stoa.org/wordpress/wp-content/uploads/2010/09/Chapter05_EpiDoc_Bodard.pdf" TargetMode="External"/><Relationship Id="rId19" Type="http://schemas.openxmlformats.org/officeDocument/2006/relationships/hyperlink" Target="https://www.tei-c.org/release/doc/tei-p5-doc/en/html/SG.html"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erc-dharma/project-documentation/blob/master/templates/inscriptions/DHARMA_encodingTemplateInscription_v03.xml" TargetMode="External"/><Relationship Id="rId13" Type="http://schemas.openxmlformats.org/officeDocument/2006/relationships/hyperlink" Target="http://www.stoa.org/epidoc/gl/latest/trans-ambiguous.html" TargetMode="External"/><Relationship Id="rId18" Type="http://schemas.openxmlformats.org/officeDocument/2006/relationships/hyperlink" Target="http://www.stoa.org/epidoc/gl/latest/trans-charactershighlighted.html" TargetMode="External"/><Relationship Id="rId26" Type="http://schemas.openxmlformats.org/officeDocument/2006/relationships/hyperlink" Target="https://github.com/erc-dharma/project-documentation/blob/master/DHARMA_IdListMembers_v01.xml" TargetMode="External"/><Relationship Id="rId3" Type="http://schemas.openxmlformats.org/officeDocument/2006/relationships/hyperlink" Target="https://docs.google.com/document/d/15HFxHJTOzIU1UDyVrB2yQYJ5wI6JyEshEkYgg5qwj8M" TargetMode="External"/><Relationship Id="rId21" Type="http://schemas.openxmlformats.org/officeDocument/2006/relationships/hyperlink" Target="https://opentheso.huma-num.fr/opentheso/?idc=84156&amp;idt=th347" TargetMode="External"/><Relationship Id="rId7" Type="http://schemas.openxmlformats.org/officeDocument/2006/relationships/hyperlink" Target="https://docs.google.com/document/d/1V_AJzCtQ8KCnFm2dcE9D31gDd9jWpsWyvWwOCZuIcGY" TargetMode="External"/><Relationship Id="rId12" Type="http://schemas.openxmlformats.org/officeDocument/2006/relationships/hyperlink" Target="https://www.tei-c.org/release/doc/tei-p5-doc/en/html/PH.html" TargetMode="External"/><Relationship Id="rId17" Type="http://schemas.openxmlformats.org/officeDocument/2006/relationships/hyperlink" Target="https://www.tei-c.org/release/doc/tei-p5-doc/en/html/ref-hi.html" TargetMode="External"/><Relationship Id="rId25" Type="http://schemas.openxmlformats.org/officeDocument/2006/relationships/hyperlink" Target="https://github.com/erc-dharma/project-documentation/blob/master/DHARMA_idListMembers_v01.xml" TargetMode="External"/><Relationship Id="rId2" Type="http://schemas.openxmlformats.org/officeDocument/2006/relationships/hyperlink" Target="https://github.com/erc-dharma/project-documentation/tree/master/docs/encoding-diplomatic" TargetMode="External"/><Relationship Id="rId16" Type="http://schemas.openxmlformats.org/officeDocument/2006/relationships/hyperlink" Target="http://www.stoa.org/epidoc/gl/latest/trans-linebreak.html" TargetMode="External"/><Relationship Id="rId20" Type="http://schemas.openxmlformats.org/officeDocument/2006/relationships/hyperlink" Target="https://opentheso.huma-num.fr/opentheso/?idc=84154&amp;idt=th347" TargetMode="External"/><Relationship Id="rId1" Type="http://schemas.openxmlformats.org/officeDocument/2006/relationships/hyperlink" Target="https://docs.google.com/document/d/1hjWrrwRZQp4hmEqw4jBhhqoXdwJvRlw3EWboJteOPw0" TargetMode="External"/><Relationship Id="rId6" Type="http://schemas.openxmlformats.org/officeDocument/2006/relationships/hyperlink" Target="https://github.com/erc-dharma/project-documentation/tree/master/docs/zotero" TargetMode="External"/><Relationship Id="rId11" Type="http://schemas.openxmlformats.org/officeDocument/2006/relationships/hyperlink" Target="https://docs.google.com/document/d/1glfyQnFqPrbVOYzegfjKIOVrc-vMgznEQ1iNsFf7DE8/edit?usp=sharing" TargetMode="External"/><Relationship Id="rId24" Type="http://schemas.openxmlformats.org/officeDocument/2006/relationships/hyperlink" Target="https://en.wikipedia.org/wiki/ISO_15924" TargetMode="External"/><Relationship Id="rId5" Type="http://schemas.openxmlformats.org/officeDocument/2006/relationships/hyperlink" Target="https://github.com/erc-dharma/project-documentation/tree/master/docs/transliteration" TargetMode="External"/><Relationship Id="rId15" Type="http://schemas.openxmlformats.org/officeDocument/2006/relationships/hyperlink" Target="http://www.stoa.org/epidoc/gl/latest/trans-numnoncongruent.html" TargetMode="External"/><Relationship Id="rId23" Type="http://schemas.openxmlformats.org/officeDocument/2006/relationships/hyperlink" Target="https://iso639-3.sil.org/" TargetMode="External"/><Relationship Id="rId28" Type="http://schemas.openxmlformats.org/officeDocument/2006/relationships/hyperlink" Target="https://github.com/erc-dharma/project-documentation/blob/master/DHARMA_IdListMembers_v01.xml" TargetMode="External"/><Relationship Id="rId10" Type="http://schemas.openxmlformats.org/officeDocument/2006/relationships/hyperlink" Target="https://en.wiktionary.org/wiki/gaiji" TargetMode="External"/><Relationship Id="rId19" Type="http://schemas.openxmlformats.org/officeDocument/2006/relationships/hyperlink" Target="https://www.tei-c.org/release/doc/tei-p5-doc/en/html/WD.html" TargetMode="External"/><Relationship Id="rId4" Type="http://schemas.openxmlformats.org/officeDocument/2006/relationships/hyperlink" Target="https://github.com/erc-dharma/project-documentation/tree/master/docs/encoding-critical" TargetMode="External"/><Relationship Id="rId9" Type="http://schemas.openxmlformats.org/officeDocument/2006/relationships/hyperlink" Target="https://dharmalekha.info/prosody" TargetMode="External"/><Relationship Id="rId14" Type="http://schemas.openxmlformats.org/officeDocument/2006/relationships/hyperlink" Target="https://www.tei-c.org/release/doc/tei-p5-doc/en/html/ref-gap.html" TargetMode="External"/><Relationship Id="rId22" Type="http://schemas.openxmlformats.org/officeDocument/2006/relationships/hyperlink" Target="https://wiki.tei-c.org/index.php/XML_Whitespace" TargetMode="External"/><Relationship Id="rId27" Type="http://schemas.openxmlformats.org/officeDocument/2006/relationships/hyperlink" Target="https://github.com/erc-dharma/project-documentation/tree/master/template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C463C0-6D0A-40C9-9426-F4E2882780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 2024.dotx</Template>
  <TotalTime>336</TotalTime>
  <Pages>1</Pages>
  <Words>87241</Words>
  <Characters>497278</Characters>
  <Application>Microsoft Office Word</Application>
  <DocSecurity>0</DocSecurity>
  <Lines>4143</Lines>
  <Paragraphs>1166</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583353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8</cp:revision>
  <cp:lastPrinted>2020-06-29T07:48:00Z</cp:lastPrinted>
  <dcterms:created xsi:type="dcterms:W3CDTF">2024-11-19T16:04:00Z</dcterms:created>
  <dcterms:modified xsi:type="dcterms:W3CDTF">2024-11-20T15:32:00Z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id="NxK2qKsS"/&gt;&lt;style id="" hasBibliography="0" bibliographyStyleHasBeenSet="0"/&gt;&lt;prefs/&gt;&lt;/data&gt;</vt:lpwstr>
  </property>
</Properties>
</file>