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5DC9D1CA" w14:textId="58E2A15E" w:rsidR="00C13032" w:rsidRDefault="008D585D">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sidR="00C13032" w:rsidRPr="00877B98">
          <w:rPr>
            <w:rStyle w:val="Hiperhivatkozs"/>
            <w:noProof/>
            <w:lang w:bidi="ar-SA"/>
          </w:rPr>
          <w:t>1. Introduction</w:t>
        </w:r>
        <w:r w:rsidR="00C13032">
          <w:rPr>
            <w:noProof/>
            <w:webHidden/>
          </w:rPr>
          <w:tab/>
        </w:r>
        <w:r w:rsidR="00C13032">
          <w:rPr>
            <w:noProof/>
            <w:webHidden/>
          </w:rPr>
          <w:fldChar w:fldCharType="begin"/>
        </w:r>
        <w:r w:rsidR="00C13032">
          <w:rPr>
            <w:noProof/>
            <w:webHidden/>
          </w:rPr>
          <w:instrText xml:space="preserve"> PAGEREF _Toc183083672 \h </w:instrText>
        </w:r>
        <w:r w:rsidR="00C13032">
          <w:rPr>
            <w:noProof/>
            <w:webHidden/>
          </w:rPr>
        </w:r>
        <w:r w:rsidR="00C13032">
          <w:rPr>
            <w:noProof/>
            <w:webHidden/>
          </w:rPr>
          <w:fldChar w:fldCharType="separate"/>
        </w:r>
        <w:r w:rsidR="00C13032">
          <w:rPr>
            <w:noProof/>
            <w:webHidden/>
          </w:rPr>
          <w:t>6</w:t>
        </w:r>
        <w:r w:rsidR="00C13032">
          <w:rPr>
            <w:noProof/>
            <w:webHidden/>
          </w:rPr>
          <w:fldChar w:fldCharType="end"/>
        </w:r>
      </w:hyperlink>
    </w:p>
    <w:p w14:paraId="22821571" w14:textId="0520F496" w:rsidR="00C13032" w:rsidRDefault="00C13032">
      <w:pPr>
        <w:pStyle w:val="TJ2"/>
        <w:rPr>
          <w:rFonts w:asciiTheme="minorHAnsi" w:hAnsiTheme="minorHAnsi" w:cstheme="minorBidi"/>
          <w:noProof/>
          <w:kern w:val="0"/>
          <w:sz w:val="22"/>
          <w:szCs w:val="20"/>
          <w14:ligatures w14:val="none"/>
        </w:rPr>
      </w:pPr>
      <w:hyperlink w:anchor="_Toc183083673" w:history="1">
        <w:r w:rsidRPr="00877B98">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14:paraId="737D4878" w14:textId="54C27E6C" w:rsidR="00C13032" w:rsidRDefault="00C13032">
      <w:pPr>
        <w:pStyle w:val="TJ3"/>
        <w:rPr>
          <w:rFonts w:asciiTheme="minorHAnsi" w:hAnsiTheme="minorHAnsi" w:cstheme="minorBidi"/>
          <w:noProof/>
          <w:kern w:val="0"/>
          <w:sz w:val="22"/>
          <w:szCs w:val="20"/>
          <w14:ligatures w14:val="none"/>
        </w:rPr>
      </w:pPr>
      <w:hyperlink w:anchor="_Toc183083674" w:history="1">
        <w:r w:rsidRPr="00877B98">
          <w:rPr>
            <w:rStyle w:val="Hiperhivatkozs"/>
            <w:noProof/>
            <w:lang w:bidi="ar-SA"/>
          </w:rPr>
          <w:t>1.1.1.</w:t>
        </w:r>
        <w:r>
          <w:rPr>
            <w:rFonts w:asciiTheme="minorHAnsi" w:hAnsiTheme="minorHAnsi" w:cstheme="minorBidi"/>
            <w:noProof/>
            <w:kern w:val="0"/>
            <w:sz w:val="22"/>
            <w:szCs w:val="20"/>
            <w14:ligatures w14:val="none"/>
          </w:rPr>
          <w:tab/>
        </w:r>
        <w:r w:rsidRPr="00877B98">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14:paraId="28521B2E" w14:textId="3BCC597F" w:rsidR="00C13032" w:rsidRDefault="00C13032">
      <w:pPr>
        <w:pStyle w:val="TJ3"/>
        <w:rPr>
          <w:rFonts w:asciiTheme="minorHAnsi" w:hAnsiTheme="minorHAnsi" w:cstheme="minorBidi"/>
          <w:noProof/>
          <w:kern w:val="0"/>
          <w:sz w:val="22"/>
          <w:szCs w:val="20"/>
          <w14:ligatures w14:val="none"/>
        </w:rPr>
      </w:pPr>
      <w:hyperlink w:anchor="_Toc183083675" w:history="1">
        <w:r w:rsidRPr="00877B98">
          <w:rPr>
            <w:rStyle w:val="Hiperhivatkozs"/>
            <w:noProof/>
            <w:lang w:bidi="ar-SA"/>
          </w:rPr>
          <w:t>1.1.2.</w:t>
        </w:r>
        <w:r>
          <w:rPr>
            <w:rFonts w:asciiTheme="minorHAnsi" w:hAnsiTheme="minorHAnsi" w:cstheme="minorBidi"/>
            <w:noProof/>
            <w:kern w:val="0"/>
            <w:sz w:val="22"/>
            <w:szCs w:val="20"/>
            <w14:ligatures w14:val="none"/>
          </w:rPr>
          <w:tab/>
        </w:r>
        <w:r w:rsidRPr="00877B98">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14:paraId="70E989A7" w14:textId="7627D642" w:rsidR="00C13032" w:rsidRDefault="00C13032">
      <w:pPr>
        <w:pStyle w:val="TJ2"/>
        <w:rPr>
          <w:rFonts w:asciiTheme="minorHAnsi" w:hAnsiTheme="minorHAnsi" w:cstheme="minorBidi"/>
          <w:noProof/>
          <w:kern w:val="0"/>
          <w:sz w:val="22"/>
          <w:szCs w:val="20"/>
          <w14:ligatures w14:val="none"/>
        </w:rPr>
      </w:pPr>
      <w:hyperlink w:anchor="_Toc183083676" w:history="1">
        <w:r w:rsidRPr="00877B98">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14:paraId="4A52B29F" w14:textId="303CAE9B" w:rsidR="00C13032" w:rsidRDefault="00C13032">
      <w:pPr>
        <w:pStyle w:val="TJ3"/>
        <w:rPr>
          <w:rFonts w:asciiTheme="minorHAnsi" w:hAnsiTheme="minorHAnsi" w:cstheme="minorBidi"/>
          <w:noProof/>
          <w:kern w:val="0"/>
          <w:sz w:val="22"/>
          <w:szCs w:val="20"/>
          <w14:ligatures w14:val="none"/>
        </w:rPr>
      </w:pPr>
      <w:hyperlink w:anchor="_Toc183083677" w:history="1">
        <w:r w:rsidRPr="00877B98">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14:paraId="619B476A" w14:textId="7A079EEF" w:rsidR="00C13032" w:rsidRDefault="00C13032">
      <w:pPr>
        <w:pStyle w:val="TJ3"/>
        <w:rPr>
          <w:rFonts w:asciiTheme="minorHAnsi" w:hAnsiTheme="minorHAnsi" w:cstheme="minorBidi"/>
          <w:noProof/>
          <w:kern w:val="0"/>
          <w:sz w:val="22"/>
          <w:szCs w:val="20"/>
          <w14:ligatures w14:val="none"/>
        </w:rPr>
      </w:pPr>
      <w:hyperlink w:anchor="_Toc183083678" w:history="1">
        <w:r w:rsidRPr="00877B98">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14:paraId="1D0F9C8E" w14:textId="371ED3D4" w:rsidR="00C13032" w:rsidRDefault="00C13032">
      <w:pPr>
        <w:pStyle w:val="TJ3"/>
        <w:rPr>
          <w:rFonts w:asciiTheme="minorHAnsi" w:hAnsiTheme="minorHAnsi" w:cstheme="minorBidi"/>
          <w:noProof/>
          <w:kern w:val="0"/>
          <w:sz w:val="22"/>
          <w:szCs w:val="20"/>
          <w14:ligatures w14:val="none"/>
        </w:rPr>
      </w:pPr>
      <w:hyperlink w:anchor="_Toc183083679" w:history="1">
        <w:r w:rsidRPr="00877B98">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14:paraId="7AF5AE67" w14:textId="21D3DBB4" w:rsidR="00C13032" w:rsidRDefault="00C13032">
      <w:pPr>
        <w:pStyle w:val="TJ3"/>
        <w:rPr>
          <w:rFonts w:asciiTheme="minorHAnsi" w:hAnsiTheme="minorHAnsi" w:cstheme="minorBidi"/>
          <w:noProof/>
          <w:kern w:val="0"/>
          <w:sz w:val="22"/>
          <w:szCs w:val="20"/>
          <w14:ligatures w14:val="none"/>
        </w:rPr>
      </w:pPr>
      <w:hyperlink w:anchor="_Toc183083680" w:history="1">
        <w:r w:rsidRPr="00877B98">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14:paraId="3E3095D0" w14:textId="4C7B6107" w:rsidR="00C13032" w:rsidRDefault="00C13032">
      <w:pPr>
        <w:pStyle w:val="TJ3"/>
        <w:rPr>
          <w:rFonts w:asciiTheme="minorHAnsi" w:hAnsiTheme="minorHAnsi" w:cstheme="minorBidi"/>
          <w:noProof/>
          <w:kern w:val="0"/>
          <w:sz w:val="22"/>
          <w:szCs w:val="20"/>
          <w14:ligatures w14:val="none"/>
        </w:rPr>
      </w:pPr>
      <w:hyperlink w:anchor="_Toc183083681" w:history="1">
        <w:r w:rsidRPr="00877B98">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14:paraId="68F011B8" w14:textId="5313B6C8" w:rsidR="00C13032" w:rsidRDefault="00C13032">
      <w:pPr>
        <w:pStyle w:val="TJ2"/>
        <w:rPr>
          <w:rFonts w:asciiTheme="minorHAnsi" w:hAnsiTheme="minorHAnsi" w:cstheme="minorBidi"/>
          <w:noProof/>
          <w:kern w:val="0"/>
          <w:sz w:val="22"/>
          <w:szCs w:val="20"/>
          <w14:ligatures w14:val="none"/>
        </w:rPr>
      </w:pPr>
      <w:hyperlink w:anchor="_Toc183083682" w:history="1">
        <w:r w:rsidRPr="00877B98">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14:paraId="5CE4B2C8" w14:textId="551E4AB6" w:rsidR="00C13032" w:rsidRDefault="00C13032">
      <w:pPr>
        <w:pStyle w:val="TJ3"/>
        <w:rPr>
          <w:rFonts w:asciiTheme="minorHAnsi" w:hAnsiTheme="minorHAnsi" w:cstheme="minorBidi"/>
          <w:noProof/>
          <w:kern w:val="0"/>
          <w:sz w:val="22"/>
          <w:szCs w:val="20"/>
          <w14:ligatures w14:val="none"/>
        </w:rPr>
      </w:pPr>
      <w:hyperlink w:anchor="_Toc183083683" w:history="1">
        <w:r w:rsidRPr="00877B98">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14:paraId="4CAB94EC" w14:textId="4B46FCD6" w:rsidR="00C13032" w:rsidRDefault="00C13032">
      <w:pPr>
        <w:pStyle w:val="TJ3"/>
        <w:rPr>
          <w:rFonts w:asciiTheme="minorHAnsi" w:hAnsiTheme="minorHAnsi" w:cstheme="minorBidi"/>
          <w:noProof/>
          <w:kern w:val="0"/>
          <w:sz w:val="22"/>
          <w:szCs w:val="20"/>
          <w14:ligatures w14:val="none"/>
        </w:rPr>
      </w:pPr>
      <w:hyperlink w:anchor="_Toc183083684" w:history="1">
        <w:r w:rsidRPr="00877B98">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14:paraId="6D7CFBA5" w14:textId="44CABDCE" w:rsidR="00C13032" w:rsidRDefault="00C13032">
      <w:pPr>
        <w:pStyle w:val="TJ3"/>
        <w:rPr>
          <w:rFonts w:asciiTheme="minorHAnsi" w:hAnsiTheme="minorHAnsi" w:cstheme="minorBidi"/>
          <w:noProof/>
          <w:kern w:val="0"/>
          <w:sz w:val="22"/>
          <w:szCs w:val="20"/>
          <w14:ligatures w14:val="none"/>
        </w:rPr>
      </w:pPr>
      <w:hyperlink w:anchor="_Toc183083685" w:history="1">
        <w:r w:rsidRPr="00877B98">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14:paraId="6ECEE7F1" w14:textId="1FC18B46" w:rsidR="00C13032" w:rsidRDefault="00C13032">
      <w:pPr>
        <w:pStyle w:val="TJ3"/>
        <w:rPr>
          <w:rFonts w:asciiTheme="minorHAnsi" w:hAnsiTheme="minorHAnsi" w:cstheme="minorBidi"/>
          <w:noProof/>
          <w:kern w:val="0"/>
          <w:sz w:val="22"/>
          <w:szCs w:val="20"/>
          <w14:ligatures w14:val="none"/>
        </w:rPr>
      </w:pPr>
      <w:hyperlink w:anchor="_Toc183083686" w:history="1">
        <w:r w:rsidRPr="00877B98">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14:paraId="12A50443" w14:textId="6D6ABAC3" w:rsidR="00C13032" w:rsidRDefault="00C13032">
      <w:pPr>
        <w:pStyle w:val="TJ2"/>
        <w:rPr>
          <w:rFonts w:asciiTheme="minorHAnsi" w:hAnsiTheme="minorHAnsi" w:cstheme="minorBidi"/>
          <w:noProof/>
          <w:kern w:val="0"/>
          <w:sz w:val="22"/>
          <w:szCs w:val="20"/>
          <w14:ligatures w14:val="none"/>
        </w:rPr>
      </w:pPr>
      <w:hyperlink w:anchor="_Toc183083687" w:history="1">
        <w:r w:rsidRPr="00877B98">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14:paraId="5FA12D9E" w14:textId="6D1CF843" w:rsidR="00C13032" w:rsidRDefault="00C13032">
      <w:pPr>
        <w:pStyle w:val="TJ3"/>
        <w:rPr>
          <w:rFonts w:asciiTheme="minorHAnsi" w:hAnsiTheme="minorHAnsi" w:cstheme="minorBidi"/>
          <w:noProof/>
          <w:kern w:val="0"/>
          <w:sz w:val="22"/>
          <w:szCs w:val="20"/>
          <w14:ligatures w14:val="none"/>
        </w:rPr>
      </w:pPr>
      <w:hyperlink w:anchor="_Toc183083688" w:history="1">
        <w:r w:rsidRPr="00877B98">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14:paraId="455FF7D7" w14:textId="6795F6AA" w:rsidR="00C13032" w:rsidRDefault="00C13032">
      <w:pPr>
        <w:pStyle w:val="TJ3"/>
        <w:rPr>
          <w:rFonts w:asciiTheme="minorHAnsi" w:hAnsiTheme="minorHAnsi" w:cstheme="minorBidi"/>
          <w:noProof/>
          <w:kern w:val="0"/>
          <w:sz w:val="22"/>
          <w:szCs w:val="20"/>
          <w14:ligatures w14:val="none"/>
        </w:rPr>
      </w:pPr>
      <w:hyperlink w:anchor="_Toc183083689" w:history="1">
        <w:r w:rsidRPr="00877B98">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14:paraId="0DB3CD19" w14:textId="03335B78" w:rsidR="00C13032" w:rsidRDefault="00C13032">
      <w:pPr>
        <w:pStyle w:val="TJ3"/>
        <w:rPr>
          <w:rFonts w:asciiTheme="minorHAnsi" w:hAnsiTheme="minorHAnsi" w:cstheme="minorBidi"/>
          <w:noProof/>
          <w:kern w:val="0"/>
          <w:sz w:val="22"/>
          <w:szCs w:val="20"/>
          <w14:ligatures w14:val="none"/>
        </w:rPr>
      </w:pPr>
      <w:hyperlink w:anchor="_Toc183083690" w:history="1">
        <w:r w:rsidRPr="00877B98">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14:paraId="45CFF154" w14:textId="3416DDF7" w:rsidR="00C13032" w:rsidRDefault="00C13032">
      <w:pPr>
        <w:pStyle w:val="TJ1"/>
        <w:rPr>
          <w:rFonts w:asciiTheme="minorHAnsi" w:hAnsiTheme="minorHAnsi" w:cstheme="minorBidi"/>
          <w:b w:val="0"/>
          <w:noProof/>
          <w:kern w:val="0"/>
          <w:szCs w:val="20"/>
          <w14:ligatures w14:val="none"/>
        </w:rPr>
      </w:pPr>
      <w:hyperlink w:anchor="_Toc183083691" w:history="1">
        <w:r w:rsidRPr="00877B98">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14:paraId="5569F4A9" w14:textId="2A317871" w:rsidR="00C13032" w:rsidRDefault="00C13032">
      <w:pPr>
        <w:pStyle w:val="TJ2"/>
        <w:rPr>
          <w:rFonts w:asciiTheme="minorHAnsi" w:hAnsiTheme="minorHAnsi" w:cstheme="minorBidi"/>
          <w:noProof/>
          <w:kern w:val="0"/>
          <w:sz w:val="22"/>
          <w:szCs w:val="20"/>
          <w14:ligatures w14:val="none"/>
        </w:rPr>
      </w:pPr>
      <w:hyperlink w:anchor="_Toc183083692" w:history="1">
        <w:r w:rsidRPr="00877B98">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14:paraId="5CDBECBB" w14:textId="1222A6B6" w:rsidR="00C13032" w:rsidRDefault="00C13032">
      <w:pPr>
        <w:pStyle w:val="TJ2"/>
        <w:rPr>
          <w:rFonts w:asciiTheme="minorHAnsi" w:hAnsiTheme="minorHAnsi" w:cstheme="minorBidi"/>
          <w:noProof/>
          <w:kern w:val="0"/>
          <w:sz w:val="22"/>
          <w:szCs w:val="20"/>
          <w14:ligatures w14:val="none"/>
        </w:rPr>
      </w:pPr>
      <w:hyperlink w:anchor="_Toc183083693" w:history="1">
        <w:r w:rsidRPr="00877B98">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14:paraId="7C15AD01" w14:textId="70BB4482" w:rsidR="00C13032" w:rsidRDefault="00C13032">
      <w:pPr>
        <w:pStyle w:val="TJ3"/>
        <w:rPr>
          <w:rFonts w:asciiTheme="minorHAnsi" w:hAnsiTheme="minorHAnsi" w:cstheme="minorBidi"/>
          <w:noProof/>
          <w:kern w:val="0"/>
          <w:sz w:val="22"/>
          <w:szCs w:val="20"/>
          <w14:ligatures w14:val="none"/>
        </w:rPr>
      </w:pPr>
      <w:hyperlink w:anchor="_Toc183083694" w:history="1">
        <w:r w:rsidRPr="00877B98">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14:paraId="669AEEDB" w14:textId="2C598296" w:rsidR="00C13032" w:rsidRDefault="00C13032">
      <w:pPr>
        <w:pStyle w:val="TJ3"/>
        <w:rPr>
          <w:rFonts w:asciiTheme="minorHAnsi" w:hAnsiTheme="minorHAnsi" w:cstheme="minorBidi"/>
          <w:noProof/>
          <w:kern w:val="0"/>
          <w:sz w:val="22"/>
          <w:szCs w:val="20"/>
          <w14:ligatures w14:val="none"/>
        </w:rPr>
      </w:pPr>
      <w:hyperlink w:anchor="_Toc183083695" w:history="1">
        <w:r w:rsidRPr="00877B98">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14:paraId="60CA2C30" w14:textId="4486731D" w:rsidR="00C13032" w:rsidRDefault="00C13032">
      <w:pPr>
        <w:pStyle w:val="TJ2"/>
        <w:rPr>
          <w:rFonts w:asciiTheme="minorHAnsi" w:hAnsiTheme="minorHAnsi" w:cstheme="minorBidi"/>
          <w:noProof/>
          <w:kern w:val="0"/>
          <w:sz w:val="22"/>
          <w:szCs w:val="20"/>
          <w14:ligatures w14:val="none"/>
        </w:rPr>
      </w:pPr>
      <w:hyperlink w:anchor="_Toc183083696" w:history="1">
        <w:r w:rsidRPr="00877B98">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14:paraId="470E051A" w14:textId="05A7C29B" w:rsidR="00C13032" w:rsidRDefault="00C13032">
      <w:pPr>
        <w:pStyle w:val="TJ2"/>
        <w:rPr>
          <w:rFonts w:asciiTheme="minorHAnsi" w:hAnsiTheme="minorHAnsi" w:cstheme="minorBidi"/>
          <w:noProof/>
          <w:kern w:val="0"/>
          <w:sz w:val="22"/>
          <w:szCs w:val="20"/>
          <w14:ligatures w14:val="none"/>
        </w:rPr>
      </w:pPr>
      <w:hyperlink w:anchor="_Toc183083697" w:history="1">
        <w:r w:rsidRPr="00877B98">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14:paraId="7FE6A436" w14:textId="0ED0C922" w:rsidR="00C13032" w:rsidRDefault="00C13032">
      <w:pPr>
        <w:pStyle w:val="TJ3"/>
        <w:rPr>
          <w:rFonts w:asciiTheme="minorHAnsi" w:hAnsiTheme="minorHAnsi" w:cstheme="minorBidi"/>
          <w:noProof/>
          <w:kern w:val="0"/>
          <w:sz w:val="22"/>
          <w:szCs w:val="20"/>
          <w14:ligatures w14:val="none"/>
        </w:rPr>
      </w:pPr>
      <w:hyperlink w:anchor="_Toc183083698" w:history="1">
        <w:r w:rsidRPr="00877B98">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14:paraId="4E36AFCA" w14:textId="5997968D" w:rsidR="00C13032" w:rsidRDefault="00C13032">
      <w:pPr>
        <w:pStyle w:val="TJ3"/>
        <w:rPr>
          <w:rFonts w:asciiTheme="minorHAnsi" w:hAnsiTheme="minorHAnsi" w:cstheme="minorBidi"/>
          <w:noProof/>
          <w:kern w:val="0"/>
          <w:sz w:val="22"/>
          <w:szCs w:val="20"/>
          <w14:ligatures w14:val="none"/>
        </w:rPr>
      </w:pPr>
      <w:hyperlink w:anchor="_Toc183083699" w:history="1">
        <w:r w:rsidRPr="00877B98">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14:paraId="2302C21C" w14:textId="3520CC39" w:rsidR="00C13032" w:rsidRDefault="00C13032">
      <w:pPr>
        <w:pStyle w:val="TJ2"/>
        <w:rPr>
          <w:rFonts w:asciiTheme="minorHAnsi" w:hAnsiTheme="minorHAnsi" w:cstheme="minorBidi"/>
          <w:noProof/>
          <w:kern w:val="0"/>
          <w:sz w:val="22"/>
          <w:szCs w:val="20"/>
          <w14:ligatures w14:val="none"/>
        </w:rPr>
      </w:pPr>
      <w:hyperlink w:anchor="_Toc183083700" w:history="1">
        <w:r w:rsidRPr="00877B98">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14:paraId="3BDD6AF6" w14:textId="7741C51B" w:rsidR="00C13032" w:rsidRDefault="00C13032">
      <w:pPr>
        <w:pStyle w:val="TJ3"/>
        <w:rPr>
          <w:rFonts w:asciiTheme="minorHAnsi" w:hAnsiTheme="minorHAnsi" w:cstheme="minorBidi"/>
          <w:noProof/>
          <w:kern w:val="0"/>
          <w:sz w:val="22"/>
          <w:szCs w:val="20"/>
          <w14:ligatures w14:val="none"/>
        </w:rPr>
      </w:pPr>
      <w:hyperlink w:anchor="_Toc183083701" w:history="1">
        <w:r w:rsidRPr="00877B98">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14:paraId="385D4173" w14:textId="02426D8A" w:rsidR="00C13032" w:rsidRDefault="00C13032">
      <w:pPr>
        <w:pStyle w:val="TJ3"/>
        <w:rPr>
          <w:rFonts w:asciiTheme="minorHAnsi" w:hAnsiTheme="minorHAnsi" w:cstheme="minorBidi"/>
          <w:noProof/>
          <w:kern w:val="0"/>
          <w:sz w:val="22"/>
          <w:szCs w:val="20"/>
          <w14:ligatures w14:val="none"/>
        </w:rPr>
      </w:pPr>
      <w:hyperlink w:anchor="_Toc183083702" w:history="1">
        <w:r w:rsidRPr="00877B98">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14:paraId="6CA4A9B3" w14:textId="697F4A07" w:rsidR="00C13032" w:rsidRDefault="00C13032">
      <w:pPr>
        <w:pStyle w:val="TJ3"/>
        <w:rPr>
          <w:rFonts w:asciiTheme="minorHAnsi" w:hAnsiTheme="minorHAnsi" w:cstheme="minorBidi"/>
          <w:noProof/>
          <w:kern w:val="0"/>
          <w:sz w:val="22"/>
          <w:szCs w:val="20"/>
          <w14:ligatures w14:val="none"/>
        </w:rPr>
      </w:pPr>
      <w:hyperlink w:anchor="_Toc183083703" w:history="1">
        <w:r w:rsidRPr="00877B98">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14:paraId="040F1877" w14:textId="3CC93889" w:rsidR="00C13032" w:rsidRDefault="00C13032">
      <w:pPr>
        <w:pStyle w:val="TJ4"/>
        <w:rPr>
          <w:rFonts w:asciiTheme="minorHAnsi" w:hAnsiTheme="minorHAnsi" w:cstheme="minorBidi"/>
          <w:noProof/>
          <w:kern w:val="0"/>
          <w:sz w:val="22"/>
          <w:szCs w:val="20"/>
          <w14:ligatures w14:val="none"/>
        </w:rPr>
      </w:pPr>
      <w:hyperlink w:anchor="_Toc183083704" w:history="1">
        <w:r w:rsidRPr="00877B98">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14:paraId="522A3804" w14:textId="7CFB058B" w:rsidR="00C13032" w:rsidRDefault="00C13032">
      <w:pPr>
        <w:pStyle w:val="TJ4"/>
        <w:rPr>
          <w:rFonts w:asciiTheme="minorHAnsi" w:hAnsiTheme="minorHAnsi" w:cstheme="minorBidi"/>
          <w:noProof/>
          <w:kern w:val="0"/>
          <w:sz w:val="22"/>
          <w:szCs w:val="20"/>
          <w14:ligatures w14:val="none"/>
        </w:rPr>
      </w:pPr>
      <w:hyperlink w:anchor="_Toc183083705" w:history="1">
        <w:r w:rsidRPr="00877B98">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14:paraId="38B3C06E" w14:textId="7B412C57" w:rsidR="00C13032" w:rsidRDefault="00C13032">
      <w:pPr>
        <w:pStyle w:val="TJ3"/>
        <w:rPr>
          <w:rFonts w:asciiTheme="minorHAnsi" w:hAnsiTheme="minorHAnsi" w:cstheme="minorBidi"/>
          <w:noProof/>
          <w:kern w:val="0"/>
          <w:sz w:val="22"/>
          <w:szCs w:val="20"/>
          <w14:ligatures w14:val="none"/>
        </w:rPr>
      </w:pPr>
      <w:hyperlink w:anchor="_Toc183083706" w:history="1">
        <w:r w:rsidRPr="00877B98">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14:paraId="62EA00AB" w14:textId="02C4D643" w:rsidR="00C13032" w:rsidRDefault="00C13032">
      <w:pPr>
        <w:pStyle w:val="TJ4"/>
        <w:rPr>
          <w:rFonts w:asciiTheme="minorHAnsi" w:hAnsiTheme="minorHAnsi" w:cstheme="minorBidi"/>
          <w:noProof/>
          <w:kern w:val="0"/>
          <w:sz w:val="22"/>
          <w:szCs w:val="20"/>
          <w14:ligatures w14:val="none"/>
        </w:rPr>
      </w:pPr>
      <w:hyperlink w:anchor="_Toc183083707" w:history="1">
        <w:r w:rsidRPr="00877B98">
          <w:rPr>
            <w:rStyle w:val="Hiperhivatkozs"/>
            <w:noProof/>
            <w:lang w:bidi="ar-SA"/>
          </w:rPr>
          <w:t xml:space="preserve">2.5.4.1. Encoding an abstract prosodic template with </w:t>
        </w:r>
        <w:r w:rsidRPr="00877B98">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14:paraId="46288F9D" w14:textId="62C82B3A" w:rsidR="00C13032" w:rsidRDefault="00C13032">
      <w:pPr>
        <w:pStyle w:val="TJ4"/>
        <w:rPr>
          <w:rFonts w:asciiTheme="minorHAnsi" w:hAnsiTheme="minorHAnsi" w:cstheme="minorBidi"/>
          <w:noProof/>
          <w:kern w:val="0"/>
          <w:sz w:val="22"/>
          <w:szCs w:val="20"/>
          <w14:ligatures w14:val="none"/>
        </w:rPr>
      </w:pPr>
      <w:hyperlink w:anchor="_Toc183083708" w:history="1">
        <w:r w:rsidRPr="00877B98">
          <w:rPr>
            <w:rStyle w:val="Hiperhivatkozs"/>
            <w:noProof/>
            <w:lang w:bidi="ar-SA"/>
          </w:rPr>
          <w:t xml:space="preserve">2.5.4.2. Encoding an actual prosodic realisation with </w:t>
        </w:r>
        <w:r w:rsidRPr="00877B98">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14:paraId="1D1A5EAB" w14:textId="1BFFA30B" w:rsidR="00C13032" w:rsidRDefault="00C13032">
      <w:pPr>
        <w:pStyle w:val="TJ4"/>
        <w:rPr>
          <w:rFonts w:asciiTheme="minorHAnsi" w:hAnsiTheme="minorHAnsi" w:cstheme="minorBidi"/>
          <w:noProof/>
          <w:kern w:val="0"/>
          <w:sz w:val="22"/>
          <w:szCs w:val="20"/>
          <w14:ligatures w14:val="none"/>
        </w:rPr>
      </w:pPr>
      <w:hyperlink w:anchor="_Toc183083709" w:history="1">
        <w:r w:rsidRPr="00877B98">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14:paraId="17AE776D" w14:textId="0D357F11" w:rsidR="00C13032" w:rsidRDefault="00C13032">
      <w:pPr>
        <w:pStyle w:val="TJ4"/>
        <w:rPr>
          <w:rFonts w:asciiTheme="minorHAnsi" w:hAnsiTheme="minorHAnsi" w:cstheme="minorBidi"/>
          <w:noProof/>
          <w:kern w:val="0"/>
          <w:sz w:val="22"/>
          <w:szCs w:val="20"/>
          <w14:ligatures w14:val="none"/>
        </w:rPr>
      </w:pPr>
      <w:hyperlink w:anchor="_Toc183083710" w:history="1">
        <w:r w:rsidRPr="00877B98">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14:paraId="1B285802" w14:textId="77E76704" w:rsidR="00C13032" w:rsidRDefault="00C13032">
      <w:pPr>
        <w:pStyle w:val="TJ4"/>
        <w:rPr>
          <w:rFonts w:asciiTheme="minorHAnsi" w:hAnsiTheme="minorHAnsi" w:cstheme="minorBidi"/>
          <w:noProof/>
          <w:kern w:val="0"/>
          <w:sz w:val="22"/>
          <w:szCs w:val="20"/>
          <w14:ligatures w14:val="none"/>
        </w:rPr>
      </w:pPr>
      <w:hyperlink w:anchor="_Toc183083711" w:history="1">
        <w:r w:rsidRPr="00877B98">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14:paraId="75C4FC2C" w14:textId="1E873639" w:rsidR="00C13032" w:rsidRDefault="00C13032">
      <w:pPr>
        <w:pStyle w:val="TJ3"/>
        <w:rPr>
          <w:rFonts w:asciiTheme="minorHAnsi" w:hAnsiTheme="minorHAnsi" w:cstheme="minorBidi"/>
          <w:noProof/>
          <w:kern w:val="0"/>
          <w:sz w:val="22"/>
          <w:szCs w:val="20"/>
          <w14:ligatures w14:val="none"/>
        </w:rPr>
      </w:pPr>
      <w:hyperlink w:anchor="_Toc183083712" w:history="1">
        <w:r w:rsidRPr="00877B98">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14:paraId="210B0DB6" w14:textId="1BDF3F1F" w:rsidR="00C13032" w:rsidRDefault="00C13032">
      <w:pPr>
        <w:pStyle w:val="TJ3"/>
        <w:rPr>
          <w:rFonts w:asciiTheme="minorHAnsi" w:hAnsiTheme="minorHAnsi" w:cstheme="minorBidi"/>
          <w:noProof/>
          <w:kern w:val="0"/>
          <w:sz w:val="22"/>
          <w:szCs w:val="20"/>
          <w14:ligatures w14:val="none"/>
        </w:rPr>
      </w:pPr>
      <w:hyperlink w:anchor="_Toc183083713" w:history="1">
        <w:r w:rsidRPr="00877B98">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14:paraId="4019BDFB" w14:textId="19875BE6" w:rsidR="00C13032" w:rsidRDefault="00C13032">
      <w:pPr>
        <w:pStyle w:val="TJ4"/>
        <w:rPr>
          <w:rFonts w:asciiTheme="minorHAnsi" w:hAnsiTheme="minorHAnsi" w:cstheme="minorBidi"/>
          <w:noProof/>
          <w:kern w:val="0"/>
          <w:sz w:val="22"/>
          <w:szCs w:val="20"/>
          <w14:ligatures w14:val="none"/>
        </w:rPr>
      </w:pPr>
      <w:hyperlink w:anchor="_Toc183083714" w:history="1">
        <w:r w:rsidRPr="00877B98">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14:paraId="369A2F3C" w14:textId="70C24A54" w:rsidR="00C13032" w:rsidRDefault="00C13032">
      <w:pPr>
        <w:pStyle w:val="TJ4"/>
        <w:rPr>
          <w:rFonts w:asciiTheme="minorHAnsi" w:hAnsiTheme="minorHAnsi" w:cstheme="minorBidi"/>
          <w:noProof/>
          <w:kern w:val="0"/>
          <w:sz w:val="22"/>
          <w:szCs w:val="20"/>
          <w14:ligatures w14:val="none"/>
        </w:rPr>
      </w:pPr>
      <w:hyperlink w:anchor="_Toc183083715" w:history="1">
        <w:r w:rsidRPr="00877B98">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14:paraId="5412DD99" w14:textId="2777699F" w:rsidR="00C13032" w:rsidRDefault="00C13032">
      <w:pPr>
        <w:pStyle w:val="TJ4"/>
        <w:rPr>
          <w:rFonts w:asciiTheme="minorHAnsi" w:hAnsiTheme="minorHAnsi" w:cstheme="minorBidi"/>
          <w:noProof/>
          <w:kern w:val="0"/>
          <w:sz w:val="22"/>
          <w:szCs w:val="20"/>
          <w14:ligatures w14:val="none"/>
        </w:rPr>
      </w:pPr>
      <w:hyperlink w:anchor="_Toc183083716" w:history="1">
        <w:r w:rsidRPr="00877B98">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14:paraId="72CC1763" w14:textId="745E4338" w:rsidR="00C13032" w:rsidRDefault="00C13032">
      <w:pPr>
        <w:pStyle w:val="TJ4"/>
        <w:rPr>
          <w:rFonts w:asciiTheme="minorHAnsi" w:hAnsiTheme="minorHAnsi" w:cstheme="minorBidi"/>
          <w:noProof/>
          <w:kern w:val="0"/>
          <w:sz w:val="22"/>
          <w:szCs w:val="20"/>
          <w14:ligatures w14:val="none"/>
        </w:rPr>
      </w:pPr>
      <w:hyperlink w:anchor="_Toc183083717" w:history="1">
        <w:r w:rsidRPr="00877B98">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14:paraId="1AAA24E2" w14:textId="0D8E8EE5" w:rsidR="00C13032" w:rsidRDefault="00C13032">
      <w:pPr>
        <w:pStyle w:val="TJ2"/>
        <w:rPr>
          <w:rFonts w:asciiTheme="minorHAnsi" w:hAnsiTheme="minorHAnsi" w:cstheme="minorBidi"/>
          <w:noProof/>
          <w:kern w:val="0"/>
          <w:sz w:val="22"/>
          <w:szCs w:val="20"/>
          <w14:ligatures w14:val="none"/>
        </w:rPr>
      </w:pPr>
      <w:hyperlink w:anchor="_Toc183083718" w:history="1">
        <w:r w:rsidRPr="00877B98">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14:paraId="0C55A595" w14:textId="4ED78AAD" w:rsidR="00C13032" w:rsidRDefault="00C13032">
      <w:pPr>
        <w:pStyle w:val="TJ1"/>
        <w:rPr>
          <w:rFonts w:asciiTheme="minorHAnsi" w:hAnsiTheme="minorHAnsi" w:cstheme="minorBidi"/>
          <w:b w:val="0"/>
          <w:noProof/>
          <w:kern w:val="0"/>
          <w:szCs w:val="20"/>
          <w14:ligatures w14:val="none"/>
        </w:rPr>
      </w:pPr>
      <w:hyperlink w:anchor="_Toc183083719" w:history="1">
        <w:r w:rsidRPr="00877B98">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14:paraId="4CBDF070" w14:textId="2B1E8B8D" w:rsidR="00C13032" w:rsidRDefault="00C13032">
      <w:pPr>
        <w:pStyle w:val="TJ2"/>
        <w:rPr>
          <w:rFonts w:asciiTheme="minorHAnsi" w:hAnsiTheme="minorHAnsi" w:cstheme="minorBidi"/>
          <w:noProof/>
          <w:kern w:val="0"/>
          <w:sz w:val="22"/>
          <w:szCs w:val="20"/>
          <w14:ligatures w14:val="none"/>
        </w:rPr>
      </w:pPr>
      <w:hyperlink w:anchor="_Toc183083720" w:history="1">
        <w:r w:rsidRPr="00877B98">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14:paraId="2DBDD214" w14:textId="5672445E" w:rsidR="00C13032" w:rsidRDefault="00C13032">
      <w:pPr>
        <w:pStyle w:val="TJ2"/>
        <w:rPr>
          <w:rFonts w:asciiTheme="minorHAnsi" w:hAnsiTheme="minorHAnsi" w:cstheme="minorBidi"/>
          <w:noProof/>
          <w:kern w:val="0"/>
          <w:sz w:val="22"/>
          <w:szCs w:val="20"/>
          <w14:ligatures w14:val="none"/>
        </w:rPr>
      </w:pPr>
      <w:hyperlink w:anchor="_Toc183083721" w:history="1">
        <w:r w:rsidRPr="00877B98">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14:paraId="6631177D" w14:textId="3C2E34CF" w:rsidR="00C13032" w:rsidRDefault="00C13032">
      <w:pPr>
        <w:pStyle w:val="TJ3"/>
        <w:rPr>
          <w:rFonts w:asciiTheme="minorHAnsi" w:hAnsiTheme="minorHAnsi" w:cstheme="minorBidi"/>
          <w:noProof/>
          <w:kern w:val="0"/>
          <w:sz w:val="22"/>
          <w:szCs w:val="20"/>
          <w14:ligatures w14:val="none"/>
        </w:rPr>
      </w:pPr>
      <w:hyperlink w:anchor="_Toc183083722" w:history="1">
        <w:r w:rsidRPr="00877B98">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14:paraId="045F0888" w14:textId="6F1A6E9E" w:rsidR="00C13032" w:rsidRDefault="00C13032">
      <w:pPr>
        <w:pStyle w:val="TJ3"/>
        <w:rPr>
          <w:rFonts w:asciiTheme="minorHAnsi" w:hAnsiTheme="minorHAnsi" w:cstheme="minorBidi"/>
          <w:noProof/>
          <w:kern w:val="0"/>
          <w:sz w:val="22"/>
          <w:szCs w:val="20"/>
          <w14:ligatures w14:val="none"/>
        </w:rPr>
      </w:pPr>
      <w:hyperlink w:anchor="_Toc183083723" w:history="1">
        <w:r w:rsidRPr="00877B98">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14:paraId="4CD6EF05" w14:textId="6F902355" w:rsidR="00C13032" w:rsidRDefault="00C13032">
      <w:pPr>
        <w:pStyle w:val="TJ3"/>
        <w:rPr>
          <w:rFonts w:asciiTheme="minorHAnsi" w:hAnsiTheme="minorHAnsi" w:cstheme="minorBidi"/>
          <w:noProof/>
          <w:kern w:val="0"/>
          <w:sz w:val="22"/>
          <w:szCs w:val="20"/>
          <w14:ligatures w14:val="none"/>
        </w:rPr>
      </w:pPr>
      <w:hyperlink w:anchor="_Toc183083724" w:history="1">
        <w:r w:rsidRPr="00877B98">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14:paraId="6C9C73B2" w14:textId="7DC2C1F0" w:rsidR="00C13032" w:rsidRDefault="00C13032">
      <w:pPr>
        <w:pStyle w:val="TJ4"/>
        <w:rPr>
          <w:rFonts w:asciiTheme="minorHAnsi" w:hAnsiTheme="minorHAnsi" w:cstheme="minorBidi"/>
          <w:noProof/>
          <w:kern w:val="0"/>
          <w:sz w:val="22"/>
          <w:szCs w:val="20"/>
          <w14:ligatures w14:val="none"/>
        </w:rPr>
      </w:pPr>
      <w:hyperlink w:anchor="_Toc183083725" w:history="1">
        <w:r w:rsidRPr="00877B98">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14:paraId="490F6E8C" w14:textId="39D1EB0B" w:rsidR="00C13032" w:rsidRDefault="00C13032">
      <w:pPr>
        <w:pStyle w:val="TJ4"/>
        <w:rPr>
          <w:rFonts w:asciiTheme="minorHAnsi" w:hAnsiTheme="minorHAnsi" w:cstheme="minorBidi"/>
          <w:noProof/>
          <w:kern w:val="0"/>
          <w:sz w:val="22"/>
          <w:szCs w:val="20"/>
          <w14:ligatures w14:val="none"/>
        </w:rPr>
      </w:pPr>
      <w:hyperlink w:anchor="_Toc183083726" w:history="1">
        <w:r w:rsidRPr="00877B98">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14:paraId="7010C680" w14:textId="4E11BB5B" w:rsidR="00C13032" w:rsidRDefault="00C13032">
      <w:pPr>
        <w:pStyle w:val="TJ4"/>
        <w:rPr>
          <w:rFonts w:asciiTheme="minorHAnsi" w:hAnsiTheme="minorHAnsi" w:cstheme="minorBidi"/>
          <w:noProof/>
          <w:kern w:val="0"/>
          <w:sz w:val="22"/>
          <w:szCs w:val="20"/>
          <w14:ligatures w14:val="none"/>
        </w:rPr>
      </w:pPr>
      <w:hyperlink w:anchor="_Toc183083727" w:history="1">
        <w:r w:rsidRPr="00877B98">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14:paraId="4E9C0DF1" w14:textId="68F3AEE7" w:rsidR="00C13032" w:rsidRDefault="00C13032">
      <w:pPr>
        <w:pStyle w:val="TJ3"/>
        <w:rPr>
          <w:rFonts w:asciiTheme="minorHAnsi" w:hAnsiTheme="minorHAnsi" w:cstheme="minorBidi"/>
          <w:noProof/>
          <w:kern w:val="0"/>
          <w:sz w:val="22"/>
          <w:szCs w:val="20"/>
          <w14:ligatures w14:val="none"/>
        </w:rPr>
      </w:pPr>
      <w:hyperlink w:anchor="_Toc183083728" w:history="1">
        <w:r w:rsidRPr="00877B98">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14:paraId="53CFB0B0" w14:textId="569F9CE7" w:rsidR="00C13032" w:rsidRDefault="00C13032">
      <w:pPr>
        <w:pStyle w:val="TJ2"/>
        <w:rPr>
          <w:rFonts w:asciiTheme="minorHAnsi" w:hAnsiTheme="minorHAnsi" w:cstheme="minorBidi"/>
          <w:noProof/>
          <w:kern w:val="0"/>
          <w:sz w:val="22"/>
          <w:szCs w:val="20"/>
          <w14:ligatures w14:val="none"/>
        </w:rPr>
      </w:pPr>
      <w:hyperlink w:anchor="_Toc183083729" w:history="1">
        <w:r w:rsidRPr="00877B98">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14:paraId="61BA3D7B" w14:textId="26AF2C5F" w:rsidR="00C13032" w:rsidRDefault="00C13032">
      <w:pPr>
        <w:pStyle w:val="TJ3"/>
        <w:rPr>
          <w:rFonts w:asciiTheme="minorHAnsi" w:hAnsiTheme="minorHAnsi" w:cstheme="minorBidi"/>
          <w:noProof/>
          <w:kern w:val="0"/>
          <w:sz w:val="22"/>
          <w:szCs w:val="20"/>
          <w14:ligatures w14:val="none"/>
        </w:rPr>
      </w:pPr>
      <w:hyperlink w:anchor="_Toc183083730" w:history="1">
        <w:r w:rsidRPr="00877B98">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14:paraId="40D586F4" w14:textId="3B91A3A8" w:rsidR="00C13032" w:rsidRDefault="00C13032">
      <w:pPr>
        <w:pStyle w:val="TJ3"/>
        <w:rPr>
          <w:rFonts w:asciiTheme="minorHAnsi" w:hAnsiTheme="minorHAnsi" w:cstheme="minorBidi"/>
          <w:noProof/>
          <w:kern w:val="0"/>
          <w:sz w:val="22"/>
          <w:szCs w:val="20"/>
          <w14:ligatures w14:val="none"/>
        </w:rPr>
      </w:pPr>
      <w:hyperlink w:anchor="_Toc183083731" w:history="1">
        <w:r w:rsidRPr="00877B98">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14:paraId="5AA70E5D" w14:textId="35FEC455" w:rsidR="00C13032" w:rsidRDefault="00C13032">
      <w:pPr>
        <w:pStyle w:val="TJ3"/>
        <w:rPr>
          <w:rFonts w:asciiTheme="minorHAnsi" w:hAnsiTheme="minorHAnsi" w:cstheme="minorBidi"/>
          <w:noProof/>
          <w:kern w:val="0"/>
          <w:sz w:val="22"/>
          <w:szCs w:val="20"/>
          <w14:ligatures w14:val="none"/>
        </w:rPr>
      </w:pPr>
      <w:hyperlink w:anchor="_Toc183083732" w:history="1">
        <w:r w:rsidRPr="00877B98">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14:paraId="55DEE9D0" w14:textId="155199A2" w:rsidR="00C13032" w:rsidRDefault="00C13032">
      <w:pPr>
        <w:pStyle w:val="TJ4"/>
        <w:rPr>
          <w:rFonts w:asciiTheme="minorHAnsi" w:hAnsiTheme="minorHAnsi" w:cstheme="minorBidi"/>
          <w:noProof/>
          <w:kern w:val="0"/>
          <w:sz w:val="22"/>
          <w:szCs w:val="20"/>
          <w14:ligatures w14:val="none"/>
        </w:rPr>
      </w:pPr>
      <w:hyperlink w:anchor="_Toc183083733" w:history="1">
        <w:r w:rsidRPr="00877B98">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14:paraId="63BCBD35" w14:textId="572C74AB" w:rsidR="00C13032" w:rsidRDefault="00C13032">
      <w:pPr>
        <w:pStyle w:val="TJ3"/>
        <w:rPr>
          <w:rFonts w:asciiTheme="minorHAnsi" w:hAnsiTheme="minorHAnsi" w:cstheme="minorBidi"/>
          <w:noProof/>
          <w:kern w:val="0"/>
          <w:sz w:val="22"/>
          <w:szCs w:val="20"/>
          <w14:ligatures w14:val="none"/>
        </w:rPr>
      </w:pPr>
      <w:hyperlink w:anchor="_Toc183083734" w:history="1">
        <w:r w:rsidRPr="00877B98">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14:paraId="5AB382A1" w14:textId="745480A3" w:rsidR="00C13032" w:rsidRDefault="00C13032">
      <w:pPr>
        <w:pStyle w:val="TJ2"/>
        <w:rPr>
          <w:rFonts w:asciiTheme="minorHAnsi" w:hAnsiTheme="minorHAnsi" w:cstheme="minorBidi"/>
          <w:noProof/>
          <w:kern w:val="0"/>
          <w:sz w:val="22"/>
          <w:szCs w:val="20"/>
          <w14:ligatures w14:val="none"/>
        </w:rPr>
      </w:pPr>
      <w:hyperlink w:anchor="_Toc183083735" w:history="1">
        <w:r w:rsidRPr="00877B98">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14:paraId="33A7354D" w14:textId="792C3AC9" w:rsidR="00C13032" w:rsidRDefault="00C13032">
      <w:pPr>
        <w:pStyle w:val="TJ3"/>
        <w:rPr>
          <w:rFonts w:asciiTheme="minorHAnsi" w:hAnsiTheme="minorHAnsi" w:cstheme="minorBidi"/>
          <w:noProof/>
          <w:kern w:val="0"/>
          <w:sz w:val="22"/>
          <w:szCs w:val="20"/>
          <w14:ligatures w14:val="none"/>
        </w:rPr>
      </w:pPr>
      <w:hyperlink w:anchor="_Toc183083736" w:history="1">
        <w:r w:rsidRPr="00877B98">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14:paraId="30B4AA82" w14:textId="0B6F12AE" w:rsidR="00C13032" w:rsidRDefault="00C13032">
      <w:pPr>
        <w:pStyle w:val="TJ3"/>
        <w:rPr>
          <w:rFonts w:asciiTheme="minorHAnsi" w:hAnsiTheme="minorHAnsi" w:cstheme="minorBidi"/>
          <w:noProof/>
          <w:kern w:val="0"/>
          <w:sz w:val="22"/>
          <w:szCs w:val="20"/>
          <w14:ligatures w14:val="none"/>
        </w:rPr>
      </w:pPr>
      <w:hyperlink w:anchor="_Toc183083737" w:history="1">
        <w:r w:rsidRPr="00877B98">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14:paraId="1DFE0768" w14:textId="7C5651D0" w:rsidR="00C13032" w:rsidRDefault="00C13032">
      <w:pPr>
        <w:pStyle w:val="TJ4"/>
        <w:rPr>
          <w:rFonts w:asciiTheme="minorHAnsi" w:hAnsiTheme="minorHAnsi" w:cstheme="minorBidi"/>
          <w:noProof/>
          <w:kern w:val="0"/>
          <w:sz w:val="22"/>
          <w:szCs w:val="20"/>
          <w14:ligatures w14:val="none"/>
        </w:rPr>
      </w:pPr>
      <w:hyperlink w:anchor="_Toc183083738" w:history="1">
        <w:r w:rsidRPr="00877B98">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14:paraId="356EF3E1" w14:textId="6E936FCF" w:rsidR="00C13032" w:rsidRDefault="00C13032">
      <w:pPr>
        <w:pStyle w:val="TJ3"/>
        <w:rPr>
          <w:rFonts w:asciiTheme="minorHAnsi" w:hAnsiTheme="minorHAnsi" w:cstheme="minorBidi"/>
          <w:noProof/>
          <w:kern w:val="0"/>
          <w:sz w:val="22"/>
          <w:szCs w:val="20"/>
          <w14:ligatures w14:val="none"/>
        </w:rPr>
      </w:pPr>
      <w:hyperlink w:anchor="_Toc183083739" w:history="1">
        <w:r w:rsidRPr="00877B98">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14:paraId="7C8EC312" w14:textId="5B4A1FE1" w:rsidR="00C13032" w:rsidRDefault="00C13032">
      <w:pPr>
        <w:pStyle w:val="TJ3"/>
        <w:rPr>
          <w:rFonts w:asciiTheme="minorHAnsi" w:hAnsiTheme="minorHAnsi" w:cstheme="minorBidi"/>
          <w:noProof/>
          <w:kern w:val="0"/>
          <w:sz w:val="22"/>
          <w:szCs w:val="20"/>
          <w14:ligatures w14:val="none"/>
        </w:rPr>
      </w:pPr>
      <w:hyperlink w:anchor="_Toc183083740" w:history="1">
        <w:r w:rsidRPr="00877B98">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14:paraId="0BDE7C8F" w14:textId="7023A999" w:rsidR="00C13032" w:rsidRDefault="00C13032">
      <w:pPr>
        <w:pStyle w:val="TJ4"/>
        <w:rPr>
          <w:rFonts w:asciiTheme="minorHAnsi" w:hAnsiTheme="minorHAnsi" w:cstheme="minorBidi"/>
          <w:noProof/>
          <w:kern w:val="0"/>
          <w:sz w:val="22"/>
          <w:szCs w:val="20"/>
          <w14:ligatures w14:val="none"/>
        </w:rPr>
      </w:pPr>
      <w:hyperlink w:anchor="_Toc183083741" w:history="1">
        <w:r w:rsidRPr="00877B98">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14:paraId="715D2687" w14:textId="11410C06" w:rsidR="00C13032" w:rsidRDefault="00C13032">
      <w:pPr>
        <w:pStyle w:val="TJ4"/>
        <w:rPr>
          <w:rFonts w:asciiTheme="minorHAnsi" w:hAnsiTheme="minorHAnsi" w:cstheme="minorBidi"/>
          <w:noProof/>
          <w:kern w:val="0"/>
          <w:sz w:val="22"/>
          <w:szCs w:val="20"/>
          <w14:ligatures w14:val="none"/>
        </w:rPr>
      </w:pPr>
      <w:hyperlink w:anchor="_Toc183083742" w:history="1">
        <w:r w:rsidRPr="00877B98">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14:paraId="1D9C0C2B" w14:textId="2E47388E" w:rsidR="00C13032" w:rsidRDefault="00C13032">
      <w:pPr>
        <w:pStyle w:val="TJ4"/>
        <w:rPr>
          <w:rFonts w:asciiTheme="minorHAnsi" w:hAnsiTheme="minorHAnsi" w:cstheme="minorBidi"/>
          <w:noProof/>
          <w:kern w:val="0"/>
          <w:sz w:val="22"/>
          <w:szCs w:val="20"/>
          <w14:ligatures w14:val="none"/>
        </w:rPr>
      </w:pPr>
      <w:hyperlink w:anchor="_Toc183083743" w:history="1">
        <w:r w:rsidRPr="00877B98">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14:paraId="068BA2AB" w14:textId="7276B14A" w:rsidR="00C13032" w:rsidRDefault="00C13032">
      <w:pPr>
        <w:pStyle w:val="TJ3"/>
        <w:rPr>
          <w:rFonts w:asciiTheme="minorHAnsi" w:hAnsiTheme="minorHAnsi" w:cstheme="minorBidi"/>
          <w:noProof/>
          <w:kern w:val="0"/>
          <w:sz w:val="22"/>
          <w:szCs w:val="20"/>
          <w14:ligatures w14:val="none"/>
        </w:rPr>
      </w:pPr>
      <w:hyperlink w:anchor="_Toc183083744" w:history="1">
        <w:r w:rsidRPr="00877B98">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14:paraId="35EC33D1" w14:textId="21A254F5" w:rsidR="00C13032" w:rsidRDefault="00C13032">
      <w:pPr>
        <w:pStyle w:val="TJ2"/>
        <w:rPr>
          <w:rFonts w:asciiTheme="minorHAnsi" w:hAnsiTheme="minorHAnsi" w:cstheme="minorBidi"/>
          <w:noProof/>
          <w:kern w:val="0"/>
          <w:sz w:val="22"/>
          <w:szCs w:val="20"/>
          <w14:ligatures w14:val="none"/>
        </w:rPr>
      </w:pPr>
      <w:hyperlink w:anchor="_Toc183083745" w:history="1">
        <w:r w:rsidRPr="00877B98">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14:paraId="418CAD85" w14:textId="47D6BEBB" w:rsidR="00C13032" w:rsidRDefault="00C13032">
      <w:pPr>
        <w:pStyle w:val="TJ3"/>
        <w:rPr>
          <w:rFonts w:asciiTheme="minorHAnsi" w:hAnsiTheme="minorHAnsi" w:cstheme="minorBidi"/>
          <w:noProof/>
          <w:kern w:val="0"/>
          <w:sz w:val="22"/>
          <w:szCs w:val="20"/>
          <w14:ligatures w14:val="none"/>
        </w:rPr>
      </w:pPr>
      <w:hyperlink w:anchor="_Toc183083746" w:history="1">
        <w:r w:rsidRPr="00877B98">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14:paraId="4CE9A3ED" w14:textId="0150BFF6" w:rsidR="00C13032" w:rsidRDefault="00C13032">
      <w:pPr>
        <w:pStyle w:val="TJ3"/>
        <w:rPr>
          <w:rFonts w:asciiTheme="minorHAnsi" w:hAnsiTheme="minorHAnsi" w:cstheme="minorBidi"/>
          <w:noProof/>
          <w:kern w:val="0"/>
          <w:sz w:val="22"/>
          <w:szCs w:val="20"/>
          <w14:ligatures w14:val="none"/>
        </w:rPr>
      </w:pPr>
      <w:hyperlink w:anchor="_Toc183083747" w:history="1">
        <w:r w:rsidRPr="00877B98">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14:paraId="3A42A86B" w14:textId="0421BDD7" w:rsidR="00C13032" w:rsidRDefault="00C13032">
      <w:pPr>
        <w:pStyle w:val="TJ3"/>
        <w:rPr>
          <w:rFonts w:asciiTheme="minorHAnsi" w:hAnsiTheme="minorHAnsi" w:cstheme="minorBidi"/>
          <w:noProof/>
          <w:kern w:val="0"/>
          <w:sz w:val="22"/>
          <w:szCs w:val="20"/>
          <w14:ligatures w14:val="none"/>
        </w:rPr>
      </w:pPr>
      <w:hyperlink w:anchor="_Toc183083748" w:history="1">
        <w:r w:rsidRPr="00877B98">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14:paraId="2A43EB3C" w14:textId="3685A049" w:rsidR="00C13032" w:rsidRDefault="00C13032">
      <w:pPr>
        <w:pStyle w:val="TJ4"/>
        <w:rPr>
          <w:rFonts w:asciiTheme="minorHAnsi" w:hAnsiTheme="minorHAnsi" w:cstheme="minorBidi"/>
          <w:noProof/>
          <w:kern w:val="0"/>
          <w:sz w:val="22"/>
          <w:szCs w:val="20"/>
          <w14:ligatures w14:val="none"/>
        </w:rPr>
      </w:pPr>
      <w:hyperlink w:anchor="_Toc183083749" w:history="1">
        <w:r w:rsidRPr="00877B98">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14:paraId="0AA438E3" w14:textId="390FC479" w:rsidR="00C13032" w:rsidRDefault="00C13032">
      <w:pPr>
        <w:pStyle w:val="TJ3"/>
        <w:rPr>
          <w:rFonts w:asciiTheme="minorHAnsi" w:hAnsiTheme="minorHAnsi" w:cstheme="minorBidi"/>
          <w:noProof/>
          <w:kern w:val="0"/>
          <w:sz w:val="22"/>
          <w:szCs w:val="20"/>
          <w14:ligatures w14:val="none"/>
        </w:rPr>
      </w:pPr>
      <w:hyperlink w:anchor="_Toc183083750" w:history="1">
        <w:r w:rsidRPr="00877B98">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14:paraId="59271901" w14:textId="079A1E39" w:rsidR="00C13032" w:rsidRDefault="00C13032">
      <w:pPr>
        <w:pStyle w:val="TJ2"/>
        <w:rPr>
          <w:rFonts w:asciiTheme="minorHAnsi" w:hAnsiTheme="minorHAnsi" w:cstheme="minorBidi"/>
          <w:noProof/>
          <w:kern w:val="0"/>
          <w:sz w:val="22"/>
          <w:szCs w:val="20"/>
          <w14:ligatures w14:val="none"/>
        </w:rPr>
      </w:pPr>
      <w:hyperlink w:anchor="_Toc183083751" w:history="1">
        <w:r w:rsidRPr="00877B98">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14:paraId="4BF73293" w14:textId="22D91452" w:rsidR="00C13032" w:rsidRDefault="00C13032">
      <w:pPr>
        <w:pStyle w:val="TJ3"/>
        <w:rPr>
          <w:rFonts w:asciiTheme="minorHAnsi" w:hAnsiTheme="minorHAnsi" w:cstheme="minorBidi"/>
          <w:noProof/>
          <w:kern w:val="0"/>
          <w:sz w:val="22"/>
          <w:szCs w:val="20"/>
          <w14:ligatures w14:val="none"/>
        </w:rPr>
      </w:pPr>
      <w:hyperlink w:anchor="_Toc183083752" w:history="1">
        <w:r w:rsidRPr="00877B98">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14:paraId="655C0ADD" w14:textId="764B005E" w:rsidR="00C13032" w:rsidRDefault="00C13032">
      <w:pPr>
        <w:pStyle w:val="TJ3"/>
        <w:rPr>
          <w:rFonts w:asciiTheme="minorHAnsi" w:hAnsiTheme="minorHAnsi" w:cstheme="minorBidi"/>
          <w:noProof/>
          <w:kern w:val="0"/>
          <w:sz w:val="22"/>
          <w:szCs w:val="20"/>
          <w14:ligatures w14:val="none"/>
        </w:rPr>
      </w:pPr>
      <w:hyperlink w:anchor="_Toc183083753" w:history="1">
        <w:r w:rsidRPr="00877B98">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14:paraId="1719BBD8" w14:textId="30772B53" w:rsidR="00C13032" w:rsidRDefault="00C13032">
      <w:pPr>
        <w:pStyle w:val="TJ3"/>
        <w:rPr>
          <w:rFonts w:asciiTheme="minorHAnsi" w:hAnsiTheme="minorHAnsi" w:cstheme="minorBidi"/>
          <w:noProof/>
          <w:kern w:val="0"/>
          <w:sz w:val="22"/>
          <w:szCs w:val="20"/>
          <w14:ligatures w14:val="none"/>
        </w:rPr>
      </w:pPr>
      <w:hyperlink w:anchor="_Toc183083754" w:history="1">
        <w:r w:rsidRPr="00877B98">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14:paraId="51481519" w14:textId="4CDD3E6B" w:rsidR="00C13032" w:rsidRDefault="00C13032">
      <w:pPr>
        <w:pStyle w:val="TJ4"/>
        <w:rPr>
          <w:rFonts w:asciiTheme="minorHAnsi" w:hAnsiTheme="minorHAnsi" w:cstheme="minorBidi"/>
          <w:noProof/>
          <w:kern w:val="0"/>
          <w:sz w:val="22"/>
          <w:szCs w:val="20"/>
          <w14:ligatures w14:val="none"/>
        </w:rPr>
      </w:pPr>
      <w:hyperlink w:anchor="_Toc183083755" w:history="1">
        <w:r w:rsidRPr="00877B98">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14:paraId="555E52CC" w14:textId="6D2CA013" w:rsidR="00C13032" w:rsidRDefault="00C13032">
      <w:pPr>
        <w:pStyle w:val="TJ3"/>
        <w:rPr>
          <w:rFonts w:asciiTheme="minorHAnsi" w:hAnsiTheme="minorHAnsi" w:cstheme="minorBidi"/>
          <w:noProof/>
          <w:kern w:val="0"/>
          <w:sz w:val="22"/>
          <w:szCs w:val="20"/>
          <w14:ligatures w14:val="none"/>
        </w:rPr>
      </w:pPr>
      <w:hyperlink w:anchor="_Toc183083756" w:history="1">
        <w:r w:rsidRPr="00877B98">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14:paraId="1E9B3979" w14:textId="50544FDC" w:rsidR="00C13032" w:rsidRDefault="00C13032">
      <w:pPr>
        <w:pStyle w:val="TJ2"/>
        <w:rPr>
          <w:rFonts w:asciiTheme="minorHAnsi" w:hAnsiTheme="minorHAnsi" w:cstheme="minorBidi"/>
          <w:noProof/>
          <w:kern w:val="0"/>
          <w:sz w:val="22"/>
          <w:szCs w:val="20"/>
          <w14:ligatures w14:val="none"/>
        </w:rPr>
      </w:pPr>
      <w:hyperlink w:anchor="_Toc183083757" w:history="1">
        <w:r w:rsidRPr="00877B98">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14:paraId="43F896DF" w14:textId="22D7F34A" w:rsidR="00C13032" w:rsidRDefault="00C13032">
      <w:pPr>
        <w:pStyle w:val="TJ3"/>
        <w:rPr>
          <w:rFonts w:asciiTheme="minorHAnsi" w:hAnsiTheme="minorHAnsi" w:cstheme="minorBidi"/>
          <w:noProof/>
          <w:kern w:val="0"/>
          <w:sz w:val="22"/>
          <w:szCs w:val="20"/>
          <w14:ligatures w14:val="none"/>
        </w:rPr>
      </w:pPr>
      <w:hyperlink w:anchor="_Toc183083758" w:history="1">
        <w:r w:rsidRPr="00877B98">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14:paraId="32C0C087" w14:textId="36658B45" w:rsidR="00C13032" w:rsidRDefault="00C13032">
      <w:pPr>
        <w:pStyle w:val="TJ3"/>
        <w:rPr>
          <w:rFonts w:asciiTheme="minorHAnsi" w:hAnsiTheme="minorHAnsi" w:cstheme="minorBidi"/>
          <w:noProof/>
          <w:kern w:val="0"/>
          <w:sz w:val="22"/>
          <w:szCs w:val="20"/>
          <w14:ligatures w14:val="none"/>
        </w:rPr>
      </w:pPr>
      <w:hyperlink w:anchor="_Toc183083759" w:history="1">
        <w:r w:rsidRPr="00877B98">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14:paraId="27A6DAE1" w14:textId="10DD5F2F" w:rsidR="00C13032" w:rsidRDefault="00C13032">
      <w:pPr>
        <w:pStyle w:val="TJ3"/>
        <w:rPr>
          <w:rFonts w:asciiTheme="minorHAnsi" w:hAnsiTheme="minorHAnsi" w:cstheme="minorBidi"/>
          <w:noProof/>
          <w:kern w:val="0"/>
          <w:sz w:val="22"/>
          <w:szCs w:val="20"/>
          <w14:ligatures w14:val="none"/>
        </w:rPr>
      </w:pPr>
      <w:hyperlink w:anchor="_Toc183083760" w:history="1">
        <w:r w:rsidRPr="00877B98">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14:paraId="4727A96D" w14:textId="2CBA8BDC" w:rsidR="00C13032" w:rsidRDefault="00C13032">
      <w:pPr>
        <w:pStyle w:val="TJ3"/>
        <w:rPr>
          <w:rFonts w:asciiTheme="minorHAnsi" w:hAnsiTheme="minorHAnsi" w:cstheme="minorBidi"/>
          <w:noProof/>
          <w:kern w:val="0"/>
          <w:sz w:val="22"/>
          <w:szCs w:val="20"/>
          <w14:ligatures w14:val="none"/>
        </w:rPr>
      </w:pPr>
      <w:hyperlink w:anchor="_Toc183083761" w:history="1">
        <w:r w:rsidRPr="00877B98">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14:paraId="579BA392" w14:textId="5C0E1ED9" w:rsidR="00C13032" w:rsidRDefault="00C13032">
      <w:pPr>
        <w:pStyle w:val="TJ3"/>
        <w:rPr>
          <w:rFonts w:asciiTheme="minorHAnsi" w:hAnsiTheme="minorHAnsi" w:cstheme="minorBidi"/>
          <w:noProof/>
          <w:kern w:val="0"/>
          <w:sz w:val="22"/>
          <w:szCs w:val="20"/>
          <w14:ligatures w14:val="none"/>
        </w:rPr>
      </w:pPr>
      <w:hyperlink w:anchor="_Toc183083762" w:history="1">
        <w:r w:rsidRPr="00877B98">
          <w:rPr>
            <w:rStyle w:val="Hiperhivatkozs"/>
            <w:noProof/>
            <w:lang w:bidi="ar-SA"/>
          </w:rPr>
          <w:t xml:space="preserve">3.7.5. Features splitting </w:t>
        </w:r>
        <w:r w:rsidRPr="00877B98">
          <w:rPr>
            <w:rStyle w:val="Hiperhivatkozs"/>
            <w:i/>
            <w:iCs/>
            <w:noProof/>
            <w:lang w:bidi="ar-SA"/>
          </w:rPr>
          <w:t>akṣara</w:t>
        </w:r>
        <w:r w:rsidRPr="00877B98">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14:paraId="08DF043D" w14:textId="52C11DF5" w:rsidR="00C13032" w:rsidRDefault="00C13032">
      <w:pPr>
        <w:pStyle w:val="TJ2"/>
        <w:rPr>
          <w:rFonts w:asciiTheme="minorHAnsi" w:hAnsiTheme="minorHAnsi" w:cstheme="minorBidi"/>
          <w:noProof/>
          <w:kern w:val="0"/>
          <w:sz w:val="22"/>
          <w:szCs w:val="20"/>
          <w14:ligatures w14:val="none"/>
        </w:rPr>
      </w:pPr>
      <w:hyperlink w:anchor="_Toc183083763" w:history="1">
        <w:r w:rsidRPr="00877B98">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14:paraId="6EB256B9" w14:textId="75AD2AE7" w:rsidR="00C13032" w:rsidRDefault="00C13032">
      <w:pPr>
        <w:pStyle w:val="TJ3"/>
        <w:rPr>
          <w:rFonts w:asciiTheme="minorHAnsi" w:hAnsiTheme="minorHAnsi" w:cstheme="minorBidi"/>
          <w:noProof/>
          <w:kern w:val="0"/>
          <w:sz w:val="22"/>
          <w:szCs w:val="20"/>
          <w14:ligatures w14:val="none"/>
        </w:rPr>
      </w:pPr>
      <w:hyperlink w:anchor="_Toc183083764" w:history="1">
        <w:r w:rsidRPr="00877B98">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14:paraId="4AB5EABF" w14:textId="294BCF18" w:rsidR="00C13032" w:rsidRDefault="00C13032">
      <w:pPr>
        <w:pStyle w:val="TJ3"/>
        <w:rPr>
          <w:rFonts w:asciiTheme="minorHAnsi" w:hAnsiTheme="minorHAnsi" w:cstheme="minorBidi"/>
          <w:noProof/>
          <w:kern w:val="0"/>
          <w:sz w:val="22"/>
          <w:szCs w:val="20"/>
          <w14:ligatures w14:val="none"/>
        </w:rPr>
      </w:pPr>
      <w:hyperlink w:anchor="_Toc183083765" w:history="1">
        <w:r w:rsidRPr="00877B98">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14:paraId="3FFB7ED3" w14:textId="04B9C722" w:rsidR="00C13032" w:rsidRDefault="00C13032">
      <w:pPr>
        <w:pStyle w:val="TJ3"/>
        <w:rPr>
          <w:rFonts w:asciiTheme="minorHAnsi" w:hAnsiTheme="minorHAnsi" w:cstheme="minorBidi"/>
          <w:noProof/>
          <w:kern w:val="0"/>
          <w:sz w:val="22"/>
          <w:szCs w:val="20"/>
          <w14:ligatures w14:val="none"/>
        </w:rPr>
      </w:pPr>
      <w:hyperlink w:anchor="_Toc183083766" w:history="1">
        <w:r w:rsidRPr="00877B98">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14:paraId="2E3D2B89" w14:textId="289E5674" w:rsidR="00C13032" w:rsidRDefault="00C13032">
      <w:pPr>
        <w:pStyle w:val="TJ3"/>
        <w:rPr>
          <w:rFonts w:asciiTheme="minorHAnsi" w:hAnsiTheme="minorHAnsi" w:cstheme="minorBidi"/>
          <w:noProof/>
          <w:kern w:val="0"/>
          <w:sz w:val="22"/>
          <w:szCs w:val="20"/>
          <w14:ligatures w14:val="none"/>
        </w:rPr>
      </w:pPr>
      <w:hyperlink w:anchor="_Toc183083767" w:history="1">
        <w:r w:rsidRPr="00877B98">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14:paraId="7BBBFA29" w14:textId="360EC8B2" w:rsidR="00C13032" w:rsidRDefault="00C13032">
      <w:pPr>
        <w:pStyle w:val="TJ1"/>
        <w:rPr>
          <w:rFonts w:asciiTheme="minorHAnsi" w:hAnsiTheme="minorHAnsi" w:cstheme="minorBidi"/>
          <w:b w:val="0"/>
          <w:noProof/>
          <w:kern w:val="0"/>
          <w:szCs w:val="20"/>
          <w14:ligatures w14:val="none"/>
        </w:rPr>
      </w:pPr>
      <w:hyperlink w:anchor="_Toc183083768" w:history="1">
        <w:r w:rsidRPr="00877B98">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14:paraId="7578FD76" w14:textId="70E51C84" w:rsidR="00C13032" w:rsidRDefault="00C13032">
      <w:pPr>
        <w:pStyle w:val="TJ2"/>
        <w:rPr>
          <w:rFonts w:asciiTheme="minorHAnsi" w:hAnsiTheme="minorHAnsi" w:cstheme="minorBidi"/>
          <w:noProof/>
          <w:kern w:val="0"/>
          <w:sz w:val="22"/>
          <w:szCs w:val="20"/>
          <w14:ligatures w14:val="none"/>
        </w:rPr>
      </w:pPr>
      <w:hyperlink w:anchor="_Toc183083769" w:history="1">
        <w:r w:rsidRPr="00877B98">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14:paraId="3DA0A0C3" w14:textId="4DF4CFDA" w:rsidR="00C13032" w:rsidRDefault="00C13032">
      <w:pPr>
        <w:pStyle w:val="TJ3"/>
        <w:rPr>
          <w:rFonts w:asciiTheme="minorHAnsi" w:hAnsiTheme="minorHAnsi" w:cstheme="minorBidi"/>
          <w:noProof/>
          <w:kern w:val="0"/>
          <w:sz w:val="22"/>
          <w:szCs w:val="20"/>
          <w14:ligatures w14:val="none"/>
        </w:rPr>
      </w:pPr>
      <w:hyperlink w:anchor="_Toc183083770" w:history="1">
        <w:r w:rsidRPr="00877B98">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14:paraId="56442D48" w14:textId="4A2F62A1" w:rsidR="00C13032" w:rsidRDefault="00C13032">
      <w:pPr>
        <w:pStyle w:val="TJ3"/>
        <w:rPr>
          <w:rFonts w:asciiTheme="minorHAnsi" w:hAnsiTheme="minorHAnsi" w:cstheme="minorBidi"/>
          <w:noProof/>
          <w:kern w:val="0"/>
          <w:sz w:val="22"/>
          <w:szCs w:val="20"/>
          <w14:ligatures w14:val="none"/>
        </w:rPr>
      </w:pPr>
      <w:hyperlink w:anchor="_Toc183083771" w:history="1">
        <w:r w:rsidRPr="00877B98">
          <w:rPr>
            <w:rStyle w:val="Hiperhivatkozs"/>
            <w:noProof/>
            <w:lang w:bidi="ar-SA"/>
          </w:rPr>
          <w:t xml:space="preserve">4.1.2. Tagging transliterated characters as one </w:t>
        </w:r>
        <w:r w:rsidRPr="00877B98">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14:paraId="108A1833" w14:textId="67EF7D4C" w:rsidR="00C13032" w:rsidRDefault="00C13032">
      <w:pPr>
        <w:pStyle w:val="TJ3"/>
        <w:rPr>
          <w:rFonts w:asciiTheme="minorHAnsi" w:hAnsiTheme="minorHAnsi" w:cstheme="minorBidi"/>
          <w:noProof/>
          <w:kern w:val="0"/>
          <w:sz w:val="22"/>
          <w:szCs w:val="20"/>
          <w14:ligatures w14:val="none"/>
        </w:rPr>
      </w:pPr>
      <w:hyperlink w:anchor="_Toc183083772" w:history="1">
        <w:r w:rsidRPr="00877B98">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14:paraId="1CCF055E" w14:textId="340E58A9" w:rsidR="00C13032" w:rsidRDefault="00C13032">
      <w:pPr>
        <w:pStyle w:val="TJ3"/>
        <w:rPr>
          <w:rFonts w:asciiTheme="minorHAnsi" w:hAnsiTheme="minorHAnsi" w:cstheme="minorBidi"/>
          <w:noProof/>
          <w:kern w:val="0"/>
          <w:sz w:val="22"/>
          <w:szCs w:val="20"/>
          <w14:ligatures w14:val="none"/>
        </w:rPr>
      </w:pPr>
      <w:hyperlink w:anchor="_Toc183083773" w:history="1">
        <w:r w:rsidRPr="00877B98">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14:paraId="4D0D9A66" w14:textId="666192E4" w:rsidR="00C13032" w:rsidRDefault="00C13032">
      <w:pPr>
        <w:pStyle w:val="TJ3"/>
        <w:rPr>
          <w:rFonts w:asciiTheme="minorHAnsi" w:hAnsiTheme="minorHAnsi" w:cstheme="minorBidi"/>
          <w:noProof/>
          <w:kern w:val="0"/>
          <w:sz w:val="22"/>
          <w:szCs w:val="20"/>
          <w14:ligatures w14:val="none"/>
        </w:rPr>
      </w:pPr>
      <w:hyperlink w:anchor="_Toc183083774" w:history="1">
        <w:r w:rsidRPr="00877B98">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14:paraId="1DE91E30" w14:textId="32349113" w:rsidR="00C13032" w:rsidRDefault="00C13032">
      <w:pPr>
        <w:pStyle w:val="TJ2"/>
        <w:rPr>
          <w:rFonts w:asciiTheme="minorHAnsi" w:hAnsiTheme="minorHAnsi" w:cstheme="minorBidi"/>
          <w:noProof/>
          <w:kern w:val="0"/>
          <w:sz w:val="22"/>
          <w:szCs w:val="20"/>
          <w14:ligatures w14:val="none"/>
        </w:rPr>
      </w:pPr>
      <w:hyperlink w:anchor="_Toc183083775" w:history="1">
        <w:r w:rsidRPr="00877B98">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14:paraId="1337D6D4" w14:textId="5BE96437" w:rsidR="00C13032" w:rsidRDefault="00C13032">
      <w:pPr>
        <w:pStyle w:val="TJ3"/>
        <w:rPr>
          <w:rFonts w:asciiTheme="minorHAnsi" w:hAnsiTheme="minorHAnsi" w:cstheme="minorBidi"/>
          <w:noProof/>
          <w:kern w:val="0"/>
          <w:sz w:val="22"/>
          <w:szCs w:val="20"/>
          <w14:ligatures w14:val="none"/>
        </w:rPr>
      </w:pPr>
      <w:hyperlink w:anchor="_Toc183083776" w:history="1">
        <w:r w:rsidRPr="00877B98">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14:paraId="6039501D" w14:textId="524589DC" w:rsidR="00C13032" w:rsidRDefault="00C13032">
      <w:pPr>
        <w:pStyle w:val="TJ3"/>
        <w:rPr>
          <w:rFonts w:asciiTheme="minorHAnsi" w:hAnsiTheme="minorHAnsi" w:cstheme="minorBidi"/>
          <w:noProof/>
          <w:kern w:val="0"/>
          <w:sz w:val="22"/>
          <w:szCs w:val="20"/>
          <w14:ligatures w14:val="none"/>
        </w:rPr>
      </w:pPr>
      <w:hyperlink w:anchor="_Toc183083777" w:history="1">
        <w:r w:rsidRPr="00877B98">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14:paraId="11C36538" w14:textId="24D2E91A" w:rsidR="00C13032" w:rsidRDefault="00C13032">
      <w:pPr>
        <w:pStyle w:val="TJ3"/>
        <w:rPr>
          <w:rFonts w:asciiTheme="minorHAnsi" w:hAnsiTheme="minorHAnsi" w:cstheme="minorBidi"/>
          <w:noProof/>
          <w:kern w:val="0"/>
          <w:sz w:val="22"/>
          <w:szCs w:val="20"/>
          <w14:ligatures w14:val="none"/>
        </w:rPr>
      </w:pPr>
      <w:hyperlink w:anchor="_Toc183083778" w:history="1">
        <w:r w:rsidRPr="00877B98">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14:paraId="100ED26A" w14:textId="2E1157B6" w:rsidR="00C13032" w:rsidRDefault="00C13032">
      <w:pPr>
        <w:pStyle w:val="TJ3"/>
        <w:rPr>
          <w:rFonts w:asciiTheme="minorHAnsi" w:hAnsiTheme="minorHAnsi" w:cstheme="minorBidi"/>
          <w:noProof/>
          <w:kern w:val="0"/>
          <w:sz w:val="22"/>
          <w:szCs w:val="20"/>
          <w14:ligatures w14:val="none"/>
        </w:rPr>
      </w:pPr>
      <w:hyperlink w:anchor="_Toc183083779" w:history="1">
        <w:r w:rsidRPr="00877B98">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14:paraId="23AAE169" w14:textId="3FDDB017" w:rsidR="00C13032" w:rsidRDefault="00C13032">
      <w:pPr>
        <w:pStyle w:val="TJ4"/>
        <w:rPr>
          <w:rFonts w:asciiTheme="minorHAnsi" w:hAnsiTheme="minorHAnsi" w:cstheme="minorBidi"/>
          <w:noProof/>
          <w:kern w:val="0"/>
          <w:sz w:val="22"/>
          <w:szCs w:val="20"/>
          <w14:ligatures w14:val="none"/>
        </w:rPr>
      </w:pPr>
      <w:hyperlink w:anchor="_Toc183083780" w:history="1">
        <w:r w:rsidRPr="00877B98">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14:paraId="6D9635C2" w14:textId="0A67AAB8" w:rsidR="00C13032" w:rsidRDefault="00C13032">
      <w:pPr>
        <w:pStyle w:val="TJ4"/>
        <w:rPr>
          <w:rFonts w:asciiTheme="minorHAnsi" w:hAnsiTheme="minorHAnsi" w:cstheme="minorBidi"/>
          <w:noProof/>
          <w:kern w:val="0"/>
          <w:sz w:val="22"/>
          <w:szCs w:val="20"/>
          <w14:ligatures w14:val="none"/>
        </w:rPr>
      </w:pPr>
      <w:hyperlink w:anchor="_Toc183083781" w:history="1">
        <w:r w:rsidRPr="00877B98">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14:paraId="369951A8" w14:textId="6B357E6F" w:rsidR="00C13032" w:rsidRDefault="00C13032">
      <w:pPr>
        <w:pStyle w:val="TJ4"/>
        <w:rPr>
          <w:rFonts w:asciiTheme="minorHAnsi" w:hAnsiTheme="minorHAnsi" w:cstheme="minorBidi"/>
          <w:noProof/>
          <w:kern w:val="0"/>
          <w:sz w:val="22"/>
          <w:szCs w:val="20"/>
          <w14:ligatures w14:val="none"/>
        </w:rPr>
      </w:pPr>
      <w:hyperlink w:anchor="_Toc183083782" w:history="1">
        <w:r w:rsidRPr="00877B98">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14:paraId="32DE6F60" w14:textId="110CDCF3" w:rsidR="00C13032" w:rsidRDefault="00C13032">
      <w:pPr>
        <w:pStyle w:val="TJ4"/>
        <w:rPr>
          <w:rFonts w:asciiTheme="minorHAnsi" w:hAnsiTheme="minorHAnsi" w:cstheme="minorBidi"/>
          <w:noProof/>
          <w:kern w:val="0"/>
          <w:sz w:val="22"/>
          <w:szCs w:val="20"/>
          <w14:ligatures w14:val="none"/>
        </w:rPr>
      </w:pPr>
      <w:hyperlink w:anchor="_Toc183083783" w:history="1">
        <w:r w:rsidRPr="00877B98">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14:paraId="1A638B72" w14:textId="4094AB35" w:rsidR="00C13032" w:rsidRDefault="00C13032">
      <w:pPr>
        <w:pStyle w:val="TJ3"/>
        <w:rPr>
          <w:rFonts w:asciiTheme="minorHAnsi" w:hAnsiTheme="minorHAnsi" w:cstheme="minorBidi"/>
          <w:noProof/>
          <w:kern w:val="0"/>
          <w:sz w:val="22"/>
          <w:szCs w:val="20"/>
          <w14:ligatures w14:val="none"/>
        </w:rPr>
      </w:pPr>
      <w:hyperlink w:anchor="_Toc183083784" w:history="1">
        <w:r w:rsidRPr="00877B98">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14:paraId="77E95885" w14:textId="7877E6AE" w:rsidR="00C13032" w:rsidRDefault="00C13032">
      <w:pPr>
        <w:pStyle w:val="TJ2"/>
        <w:rPr>
          <w:rFonts w:asciiTheme="minorHAnsi" w:hAnsiTheme="minorHAnsi" w:cstheme="minorBidi"/>
          <w:noProof/>
          <w:kern w:val="0"/>
          <w:sz w:val="22"/>
          <w:szCs w:val="20"/>
          <w14:ligatures w14:val="none"/>
        </w:rPr>
      </w:pPr>
      <w:hyperlink w:anchor="_Toc183083785" w:history="1">
        <w:r w:rsidRPr="00877B98">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14:paraId="4DF5EACA" w14:textId="4E9BF43F" w:rsidR="00C13032" w:rsidRDefault="00C13032">
      <w:pPr>
        <w:pStyle w:val="TJ3"/>
        <w:rPr>
          <w:rFonts w:asciiTheme="minorHAnsi" w:hAnsiTheme="minorHAnsi" w:cstheme="minorBidi"/>
          <w:noProof/>
          <w:kern w:val="0"/>
          <w:sz w:val="22"/>
          <w:szCs w:val="20"/>
          <w14:ligatures w14:val="none"/>
        </w:rPr>
      </w:pPr>
      <w:hyperlink w:anchor="_Toc183083786" w:history="1">
        <w:r w:rsidRPr="00877B98">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14:paraId="6E3D269D" w14:textId="5C34D1DD" w:rsidR="00C13032" w:rsidRDefault="00C13032">
      <w:pPr>
        <w:pStyle w:val="TJ4"/>
        <w:rPr>
          <w:rFonts w:asciiTheme="minorHAnsi" w:hAnsiTheme="minorHAnsi" w:cstheme="minorBidi"/>
          <w:noProof/>
          <w:kern w:val="0"/>
          <w:sz w:val="22"/>
          <w:szCs w:val="20"/>
          <w14:ligatures w14:val="none"/>
        </w:rPr>
      </w:pPr>
      <w:hyperlink w:anchor="_Toc183083787" w:history="1">
        <w:r w:rsidRPr="00877B98">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14:paraId="3AFF5011" w14:textId="6B8873DA" w:rsidR="00C13032" w:rsidRDefault="00C13032">
      <w:pPr>
        <w:pStyle w:val="TJ4"/>
        <w:rPr>
          <w:rFonts w:asciiTheme="minorHAnsi" w:hAnsiTheme="minorHAnsi" w:cstheme="minorBidi"/>
          <w:noProof/>
          <w:kern w:val="0"/>
          <w:sz w:val="22"/>
          <w:szCs w:val="20"/>
          <w14:ligatures w14:val="none"/>
        </w:rPr>
      </w:pPr>
      <w:hyperlink w:anchor="_Toc183083788" w:history="1">
        <w:r w:rsidRPr="00877B98">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14:paraId="6FAF7FE7" w14:textId="055135F3" w:rsidR="00C13032" w:rsidRDefault="00C13032">
      <w:pPr>
        <w:pStyle w:val="TJ3"/>
        <w:rPr>
          <w:rFonts w:asciiTheme="minorHAnsi" w:hAnsiTheme="minorHAnsi" w:cstheme="minorBidi"/>
          <w:noProof/>
          <w:kern w:val="0"/>
          <w:sz w:val="22"/>
          <w:szCs w:val="20"/>
          <w14:ligatures w14:val="none"/>
        </w:rPr>
      </w:pPr>
      <w:hyperlink w:anchor="_Toc183083789" w:history="1">
        <w:r w:rsidRPr="00877B98">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14:paraId="3ACAB80E" w14:textId="5246C876" w:rsidR="00C13032" w:rsidRDefault="00C13032">
      <w:pPr>
        <w:pStyle w:val="TJ4"/>
        <w:rPr>
          <w:rFonts w:asciiTheme="minorHAnsi" w:hAnsiTheme="minorHAnsi" w:cstheme="minorBidi"/>
          <w:noProof/>
          <w:kern w:val="0"/>
          <w:sz w:val="22"/>
          <w:szCs w:val="20"/>
          <w14:ligatures w14:val="none"/>
        </w:rPr>
      </w:pPr>
      <w:hyperlink w:anchor="_Toc183083790" w:history="1">
        <w:r w:rsidRPr="00877B98">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14:paraId="0E03C3BC" w14:textId="5EEED0D9" w:rsidR="00C13032" w:rsidRDefault="00C13032">
      <w:pPr>
        <w:pStyle w:val="TJ4"/>
        <w:rPr>
          <w:rFonts w:asciiTheme="minorHAnsi" w:hAnsiTheme="minorHAnsi" w:cstheme="minorBidi"/>
          <w:noProof/>
          <w:kern w:val="0"/>
          <w:sz w:val="22"/>
          <w:szCs w:val="20"/>
          <w14:ligatures w14:val="none"/>
        </w:rPr>
      </w:pPr>
      <w:hyperlink w:anchor="_Toc183083791" w:history="1">
        <w:r w:rsidRPr="00877B98">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14:paraId="4178C42F" w14:textId="69CAE183" w:rsidR="00C13032" w:rsidRDefault="00C13032">
      <w:pPr>
        <w:pStyle w:val="TJ4"/>
        <w:rPr>
          <w:rFonts w:asciiTheme="minorHAnsi" w:hAnsiTheme="minorHAnsi" w:cstheme="minorBidi"/>
          <w:noProof/>
          <w:kern w:val="0"/>
          <w:sz w:val="22"/>
          <w:szCs w:val="20"/>
          <w14:ligatures w14:val="none"/>
        </w:rPr>
      </w:pPr>
      <w:hyperlink w:anchor="_Toc183083792" w:history="1">
        <w:r w:rsidRPr="00877B98">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14:paraId="510B2474" w14:textId="5E5CE947" w:rsidR="00C13032" w:rsidRDefault="00C13032">
      <w:pPr>
        <w:pStyle w:val="TJ4"/>
        <w:rPr>
          <w:rFonts w:asciiTheme="minorHAnsi" w:hAnsiTheme="minorHAnsi" w:cstheme="minorBidi"/>
          <w:noProof/>
          <w:kern w:val="0"/>
          <w:sz w:val="22"/>
          <w:szCs w:val="20"/>
          <w14:ligatures w14:val="none"/>
        </w:rPr>
      </w:pPr>
      <w:hyperlink w:anchor="_Toc183083793" w:history="1">
        <w:r w:rsidRPr="00877B98">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14:paraId="338246C4" w14:textId="4B0EEC1C" w:rsidR="00C13032" w:rsidRDefault="00C13032">
      <w:pPr>
        <w:pStyle w:val="TJ3"/>
        <w:rPr>
          <w:rFonts w:asciiTheme="minorHAnsi" w:hAnsiTheme="minorHAnsi" w:cstheme="minorBidi"/>
          <w:noProof/>
          <w:kern w:val="0"/>
          <w:sz w:val="22"/>
          <w:szCs w:val="20"/>
          <w14:ligatures w14:val="none"/>
        </w:rPr>
      </w:pPr>
      <w:hyperlink w:anchor="_Toc183083794" w:history="1">
        <w:r w:rsidRPr="00877B98">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14:paraId="27E191C4" w14:textId="4FE8FCAF" w:rsidR="00C13032" w:rsidRDefault="00C13032">
      <w:pPr>
        <w:pStyle w:val="TJ2"/>
        <w:rPr>
          <w:rFonts w:asciiTheme="minorHAnsi" w:hAnsiTheme="minorHAnsi" w:cstheme="minorBidi"/>
          <w:noProof/>
          <w:kern w:val="0"/>
          <w:sz w:val="22"/>
          <w:szCs w:val="20"/>
          <w14:ligatures w14:val="none"/>
        </w:rPr>
      </w:pPr>
      <w:hyperlink w:anchor="_Toc183083795" w:history="1">
        <w:r w:rsidRPr="00877B98">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14:paraId="13A1C766" w14:textId="43A636A7" w:rsidR="00C13032" w:rsidRDefault="00C13032">
      <w:pPr>
        <w:pStyle w:val="TJ3"/>
        <w:rPr>
          <w:rFonts w:asciiTheme="minorHAnsi" w:hAnsiTheme="minorHAnsi" w:cstheme="minorBidi"/>
          <w:noProof/>
          <w:kern w:val="0"/>
          <w:sz w:val="22"/>
          <w:szCs w:val="20"/>
          <w14:ligatures w14:val="none"/>
        </w:rPr>
      </w:pPr>
      <w:hyperlink w:anchor="_Toc183083796" w:history="1">
        <w:r w:rsidRPr="00877B98">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14:paraId="406B5A90" w14:textId="3588841B" w:rsidR="00C13032" w:rsidRDefault="00C13032">
      <w:pPr>
        <w:pStyle w:val="TJ3"/>
        <w:rPr>
          <w:rFonts w:asciiTheme="minorHAnsi" w:hAnsiTheme="minorHAnsi" w:cstheme="minorBidi"/>
          <w:noProof/>
          <w:kern w:val="0"/>
          <w:sz w:val="22"/>
          <w:szCs w:val="20"/>
          <w14:ligatures w14:val="none"/>
        </w:rPr>
      </w:pPr>
      <w:hyperlink w:anchor="_Toc183083797" w:history="1">
        <w:r w:rsidRPr="00877B98">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14:paraId="717E1D3A" w14:textId="0D953B24" w:rsidR="00C13032" w:rsidRDefault="00C13032">
      <w:pPr>
        <w:pStyle w:val="TJ4"/>
        <w:rPr>
          <w:rFonts w:asciiTheme="minorHAnsi" w:hAnsiTheme="minorHAnsi" w:cstheme="minorBidi"/>
          <w:noProof/>
          <w:kern w:val="0"/>
          <w:sz w:val="22"/>
          <w:szCs w:val="20"/>
          <w14:ligatures w14:val="none"/>
        </w:rPr>
      </w:pPr>
      <w:hyperlink w:anchor="_Toc183083798" w:history="1">
        <w:r w:rsidRPr="00877B98">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14:paraId="0E342EE3" w14:textId="4FB4FF3D" w:rsidR="00C13032" w:rsidRDefault="00C13032">
      <w:pPr>
        <w:pStyle w:val="TJ3"/>
        <w:rPr>
          <w:rFonts w:asciiTheme="minorHAnsi" w:hAnsiTheme="minorHAnsi" w:cstheme="minorBidi"/>
          <w:noProof/>
          <w:kern w:val="0"/>
          <w:sz w:val="22"/>
          <w:szCs w:val="20"/>
          <w14:ligatures w14:val="none"/>
        </w:rPr>
      </w:pPr>
      <w:hyperlink w:anchor="_Toc183083799" w:history="1">
        <w:r w:rsidRPr="00877B98">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14:paraId="02F774D7" w14:textId="7B06162E" w:rsidR="00C13032" w:rsidRDefault="00C13032">
      <w:pPr>
        <w:pStyle w:val="TJ3"/>
        <w:rPr>
          <w:rFonts w:asciiTheme="minorHAnsi" w:hAnsiTheme="minorHAnsi" w:cstheme="minorBidi"/>
          <w:noProof/>
          <w:kern w:val="0"/>
          <w:sz w:val="22"/>
          <w:szCs w:val="20"/>
          <w14:ligatures w14:val="none"/>
        </w:rPr>
      </w:pPr>
      <w:hyperlink w:anchor="_Toc183083800" w:history="1">
        <w:r w:rsidRPr="00877B98">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14:paraId="6A49FC53" w14:textId="004EED19" w:rsidR="00C13032" w:rsidRDefault="00C13032">
      <w:pPr>
        <w:pStyle w:val="TJ1"/>
        <w:rPr>
          <w:rFonts w:asciiTheme="minorHAnsi" w:hAnsiTheme="minorHAnsi" w:cstheme="minorBidi"/>
          <w:b w:val="0"/>
          <w:noProof/>
          <w:kern w:val="0"/>
          <w:szCs w:val="20"/>
          <w14:ligatures w14:val="none"/>
        </w:rPr>
      </w:pPr>
      <w:hyperlink w:anchor="_Toc183083801" w:history="1">
        <w:r w:rsidRPr="00877B98">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14:paraId="3361DA0A" w14:textId="520BD4EE" w:rsidR="00C13032" w:rsidRDefault="00C13032">
      <w:pPr>
        <w:pStyle w:val="TJ2"/>
        <w:rPr>
          <w:rFonts w:asciiTheme="minorHAnsi" w:hAnsiTheme="minorHAnsi" w:cstheme="minorBidi"/>
          <w:noProof/>
          <w:kern w:val="0"/>
          <w:sz w:val="22"/>
          <w:szCs w:val="20"/>
          <w14:ligatures w14:val="none"/>
        </w:rPr>
      </w:pPr>
      <w:hyperlink w:anchor="_Toc183083802" w:history="1">
        <w:r w:rsidRPr="00877B98">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14:paraId="4BF692F7" w14:textId="6F3C21F5" w:rsidR="00C13032" w:rsidRDefault="00C13032">
      <w:pPr>
        <w:pStyle w:val="TJ2"/>
        <w:rPr>
          <w:rFonts w:asciiTheme="minorHAnsi" w:hAnsiTheme="minorHAnsi" w:cstheme="minorBidi"/>
          <w:noProof/>
          <w:kern w:val="0"/>
          <w:sz w:val="22"/>
          <w:szCs w:val="20"/>
          <w14:ligatures w14:val="none"/>
        </w:rPr>
      </w:pPr>
      <w:hyperlink w:anchor="_Toc183083803" w:history="1">
        <w:r w:rsidRPr="00877B98">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14:paraId="4D70E5B2" w14:textId="26C8573C" w:rsidR="00C13032" w:rsidRDefault="00C13032">
      <w:pPr>
        <w:pStyle w:val="TJ2"/>
        <w:rPr>
          <w:rFonts w:asciiTheme="minorHAnsi" w:hAnsiTheme="minorHAnsi" w:cstheme="minorBidi"/>
          <w:noProof/>
          <w:kern w:val="0"/>
          <w:sz w:val="22"/>
          <w:szCs w:val="20"/>
          <w14:ligatures w14:val="none"/>
        </w:rPr>
      </w:pPr>
      <w:hyperlink w:anchor="_Toc183083804" w:history="1">
        <w:r w:rsidRPr="00877B98">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14:paraId="7F28C0F1" w14:textId="724575C7" w:rsidR="00C13032" w:rsidRDefault="00C13032">
      <w:pPr>
        <w:pStyle w:val="TJ3"/>
        <w:rPr>
          <w:rFonts w:asciiTheme="minorHAnsi" w:hAnsiTheme="minorHAnsi" w:cstheme="minorBidi"/>
          <w:noProof/>
          <w:kern w:val="0"/>
          <w:sz w:val="22"/>
          <w:szCs w:val="20"/>
          <w14:ligatures w14:val="none"/>
        </w:rPr>
      </w:pPr>
      <w:hyperlink w:anchor="_Toc183083805" w:history="1">
        <w:r w:rsidRPr="00877B98">
          <w:rPr>
            <w:rStyle w:val="Hiperhivatkozs"/>
            <w:noProof/>
            <w:lang w:bidi="ar-SA"/>
          </w:rPr>
          <w:t xml:space="preserve">5.3.1. The EpiDoc element </w:t>
        </w:r>
        <w:r w:rsidRPr="00877B98">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14:paraId="597ED13D" w14:textId="4765BDA6" w:rsidR="00C13032" w:rsidRDefault="00C13032">
      <w:pPr>
        <w:pStyle w:val="TJ3"/>
        <w:rPr>
          <w:rFonts w:asciiTheme="minorHAnsi" w:hAnsiTheme="minorHAnsi" w:cstheme="minorBidi"/>
          <w:noProof/>
          <w:kern w:val="0"/>
          <w:sz w:val="22"/>
          <w:szCs w:val="20"/>
          <w14:ligatures w14:val="none"/>
        </w:rPr>
      </w:pPr>
      <w:hyperlink w:anchor="_Toc183083806" w:history="1">
        <w:r w:rsidRPr="00877B98">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14:paraId="712DFC61" w14:textId="26771332" w:rsidR="00C13032" w:rsidRDefault="00C13032">
      <w:pPr>
        <w:pStyle w:val="TJ3"/>
        <w:rPr>
          <w:rFonts w:asciiTheme="minorHAnsi" w:hAnsiTheme="minorHAnsi" w:cstheme="minorBidi"/>
          <w:noProof/>
          <w:kern w:val="0"/>
          <w:sz w:val="22"/>
          <w:szCs w:val="20"/>
          <w14:ligatures w14:val="none"/>
        </w:rPr>
      </w:pPr>
      <w:hyperlink w:anchor="_Toc183083807" w:history="1">
        <w:r w:rsidRPr="00877B98">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14:paraId="0C3812AC" w14:textId="39E0BBFA" w:rsidR="00C13032" w:rsidRDefault="00C13032">
      <w:pPr>
        <w:pStyle w:val="TJ3"/>
        <w:rPr>
          <w:rFonts w:asciiTheme="minorHAnsi" w:hAnsiTheme="minorHAnsi" w:cstheme="minorBidi"/>
          <w:noProof/>
          <w:kern w:val="0"/>
          <w:sz w:val="22"/>
          <w:szCs w:val="20"/>
          <w14:ligatures w14:val="none"/>
        </w:rPr>
      </w:pPr>
      <w:hyperlink w:anchor="_Toc183083808" w:history="1">
        <w:r w:rsidRPr="00877B98">
          <w:rPr>
            <w:rStyle w:val="Hiperhivatkozs"/>
            <w:noProof/>
            <w:lang w:bidi="ar-SA"/>
          </w:rPr>
          <w:t xml:space="preserve">5.3.4. Reading difficulties below the </w:t>
        </w:r>
        <w:r w:rsidRPr="00877B98">
          <w:rPr>
            <w:rStyle w:val="Hiperhivatkozs"/>
            <w:i/>
            <w:iCs/>
            <w:noProof/>
            <w:lang w:bidi="ar-SA"/>
          </w:rPr>
          <w:t>akṣara</w:t>
        </w:r>
        <w:r w:rsidRPr="00877B98">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14:paraId="5E3106A8" w14:textId="2B75A31D" w:rsidR="00C13032" w:rsidRDefault="00C13032">
      <w:pPr>
        <w:pStyle w:val="TJ2"/>
        <w:rPr>
          <w:rFonts w:asciiTheme="minorHAnsi" w:hAnsiTheme="minorHAnsi" w:cstheme="minorBidi"/>
          <w:noProof/>
          <w:kern w:val="0"/>
          <w:sz w:val="22"/>
          <w:szCs w:val="20"/>
          <w14:ligatures w14:val="none"/>
        </w:rPr>
      </w:pPr>
      <w:hyperlink w:anchor="_Toc183083809" w:history="1">
        <w:r w:rsidRPr="00877B98">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14:paraId="19D94163" w14:textId="5E59E1E1" w:rsidR="00C13032" w:rsidRDefault="00C13032">
      <w:pPr>
        <w:pStyle w:val="TJ3"/>
        <w:rPr>
          <w:rFonts w:asciiTheme="minorHAnsi" w:hAnsiTheme="minorHAnsi" w:cstheme="minorBidi"/>
          <w:noProof/>
          <w:kern w:val="0"/>
          <w:sz w:val="22"/>
          <w:szCs w:val="20"/>
          <w14:ligatures w14:val="none"/>
        </w:rPr>
      </w:pPr>
      <w:hyperlink w:anchor="_Toc183083810" w:history="1">
        <w:r w:rsidRPr="00877B98">
          <w:rPr>
            <w:rStyle w:val="Hiperhivatkozs"/>
            <w:noProof/>
            <w:lang w:bidi="ar-SA"/>
          </w:rPr>
          <w:t xml:space="preserve">5.4.1. The EpiDoc element </w:t>
        </w:r>
        <w:r w:rsidRPr="00877B98">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14:paraId="3EAE2B16" w14:textId="34A02F23" w:rsidR="00C13032" w:rsidRDefault="00C13032">
      <w:pPr>
        <w:pStyle w:val="TJ3"/>
        <w:rPr>
          <w:rFonts w:asciiTheme="minorHAnsi" w:hAnsiTheme="minorHAnsi" w:cstheme="minorBidi"/>
          <w:noProof/>
          <w:kern w:val="0"/>
          <w:sz w:val="22"/>
          <w:szCs w:val="20"/>
          <w14:ligatures w14:val="none"/>
        </w:rPr>
      </w:pPr>
      <w:hyperlink w:anchor="_Toc183083811" w:history="1">
        <w:r w:rsidRPr="00877B98">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14:paraId="3AB7C6B4" w14:textId="0E530EB1" w:rsidR="00C13032" w:rsidRDefault="00C13032">
      <w:pPr>
        <w:pStyle w:val="TJ3"/>
        <w:rPr>
          <w:rFonts w:asciiTheme="minorHAnsi" w:hAnsiTheme="minorHAnsi" w:cstheme="minorBidi"/>
          <w:noProof/>
          <w:kern w:val="0"/>
          <w:sz w:val="22"/>
          <w:szCs w:val="20"/>
          <w14:ligatures w14:val="none"/>
        </w:rPr>
      </w:pPr>
      <w:hyperlink w:anchor="_Toc183083812" w:history="1">
        <w:r w:rsidRPr="00877B98">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14:paraId="374ECDD2" w14:textId="77E14456" w:rsidR="00C13032" w:rsidRDefault="00C13032">
      <w:pPr>
        <w:pStyle w:val="TJ3"/>
        <w:rPr>
          <w:rFonts w:asciiTheme="minorHAnsi" w:hAnsiTheme="minorHAnsi" w:cstheme="minorBidi"/>
          <w:noProof/>
          <w:kern w:val="0"/>
          <w:sz w:val="22"/>
          <w:szCs w:val="20"/>
          <w14:ligatures w14:val="none"/>
        </w:rPr>
      </w:pPr>
      <w:hyperlink w:anchor="_Toc183083813" w:history="1">
        <w:r w:rsidRPr="00877B98">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14:paraId="653AB060" w14:textId="0362DC7B" w:rsidR="00C13032" w:rsidRDefault="00C13032">
      <w:pPr>
        <w:pStyle w:val="TJ3"/>
        <w:rPr>
          <w:rFonts w:asciiTheme="minorHAnsi" w:hAnsiTheme="minorHAnsi" w:cstheme="minorBidi"/>
          <w:noProof/>
          <w:kern w:val="0"/>
          <w:sz w:val="22"/>
          <w:szCs w:val="20"/>
          <w14:ligatures w14:val="none"/>
        </w:rPr>
      </w:pPr>
      <w:hyperlink w:anchor="_Toc183083814" w:history="1">
        <w:r w:rsidRPr="00877B98">
          <w:rPr>
            <w:rStyle w:val="Hiperhivatkozs"/>
            <w:noProof/>
            <w:lang w:bidi="ar-SA"/>
          </w:rPr>
          <w:t xml:space="preserve">5.4.5. Lacunae below the </w:t>
        </w:r>
        <w:r w:rsidRPr="00877B98">
          <w:rPr>
            <w:rStyle w:val="Hiperhivatkozs"/>
            <w:i/>
            <w:iCs/>
            <w:noProof/>
            <w:lang w:bidi="ar-SA"/>
          </w:rPr>
          <w:t>akṣara</w:t>
        </w:r>
        <w:r w:rsidRPr="00877B98">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14:paraId="178D50D5" w14:textId="4D56B0D3" w:rsidR="00C13032" w:rsidRDefault="00C13032">
      <w:pPr>
        <w:pStyle w:val="TJ3"/>
        <w:rPr>
          <w:rFonts w:asciiTheme="minorHAnsi" w:hAnsiTheme="minorHAnsi" w:cstheme="minorBidi"/>
          <w:noProof/>
          <w:kern w:val="0"/>
          <w:sz w:val="22"/>
          <w:szCs w:val="20"/>
          <w14:ligatures w14:val="none"/>
        </w:rPr>
      </w:pPr>
      <w:hyperlink w:anchor="_Toc183083815" w:history="1">
        <w:r w:rsidRPr="00877B98">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14:paraId="2362BBD2" w14:textId="0EEBA58F" w:rsidR="00C13032" w:rsidRDefault="00C13032">
      <w:pPr>
        <w:pStyle w:val="TJ3"/>
        <w:rPr>
          <w:rFonts w:asciiTheme="minorHAnsi" w:hAnsiTheme="minorHAnsi" w:cstheme="minorBidi"/>
          <w:noProof/>
          <w:kern w:val="0"/>
          <w:sz w:val="22"/>
          <w:szCs w:val="20"/>
          <w14:ligatures w14:val="none"/>
        </w:rPr>
      </w:pPr>
      <w:hyperlink w:anchor="_Toc183083816" w:history="1">
        <w:r w:rsidRPr="00877B98">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14:paraId="1DCC22DC" w14:textId="7462549A" w:rsidR="00C13032" w:rsidRDefault="00C13032">
      <w:pPr>
        <w:pStyle w:val="TJ3"/>
        <w:rPr>
          <w:rFonts w:asciiTheme="minorHAnsi" w:hAnsiTheme="minorHAnsi" w:cstheme="minorBidi"/>
          <w:noProof/>
          <w:kern w:val="0"/>
          <w:sz w:val="22"/>
          <w:szCs w:val="20"/>
          <w14:ligatures w14:val="none"/>
        </w:rPr>
      </w:pPr>
      <w:hyperlink w:anchor="_Toc183083817" w:history="1">
        <w:r w:rsidRPr="00877B98">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14:paraId="3B6214E9" w14:textId="3F26FAF3" w:rsidR="00C13032" w:rsidRDefault="00C13032">
      <w:pPr>
        <w:pStyle w:val="TJ4"/>
        <w:rPr>
          <w:rFonts w:asciiTheme="minorHAnsi" w:hAnsiTheme="minorHAnsi" w:cstheme="minorBidi"/>
          <w:noProof/>
          <w:kern w:val="0"/>
          <w:sz w:val="22"/>
          <w:szCs w:val="20"/>
          <w14:ligatures w14:val="none"/>
        </w:rPr>
      </w:pPr>
      <w:hyperlink w:anchor="_Toc183083818" w:history="1">
        <w:r w:rsidRPr="00877B98">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14:paraId="3CC8F0F5" w14:textId="3E353122" w:rsidR="00C13032" w:rsidRDefault="00C13032">
      <w:pPr>
        <w:pStyle w:val="TJ4"/>
        <w:rPr>
          <w:rFonts w:asciiTheme="minorHAnsi" w:hAnsiTheme="minorHAnsi" w:cstheme="minorBidi"/>
          <w:noProof/>
          <w:kern w:val="0"/>
          <w:sz w:val="22"/>
          <w:szCs w:val="20"/>
          <w14:ligatures w14:val="none"/>
        </w:rPr>
      </w:pPr>
      <w:hyperlink w:anchor="_Toc183083819" w:history="1">
        <w:r w:rsidRPr="00877B98">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14:paraId="03D0B755" w14:textId="3D93B355" w:rsidR="00C13032" w:rsidRDefault="00C13032">
      <w:pPr>
        <w:pStyle w:val="TJ4"/>
        <w:rPr>
          <w:rFonts w:asciiTheme="minorHAnsi" w:hAnsiTheme="minorHAnsi" w:cstheme="minorBidi"/>
          <w:noProof/>
          <w:kern w:val="0"/>
          <w:sz w:val="22"/>
          <w:szCs w:val="20"/>
          <w14:ligatures w14:val="none"/>
        </w:rPr>
      </w:pPr>
      <w:hyperlink w:anchor="_Toc183083820" w:history="1">
        <w:r w:rsidRPr="00877B98">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14:paraId="7915E090" w14:textId="51C55FB4" w:rsidR="00C13032" w:rsidRDefault="00C13032">
      <w:pPr>
        <w:pStyle w:val="TJ3"/>
        <w:rPr>
          <w:rFonts w:asciiTheme="minorHAnsi" w:hAnsiTheme="minorHAnsi" w:cstheme="minorBidi"/>
          <w:noProof/>
          <w:kern w:val="0"/>
          <w:sz w:val="22"/>
          <w:szCs w:val="20"/>
          <w14:ligatures w14:val="none"/>
        </w:rPr>
      </w:pPr>
      <w:hyperlink w:anchor="_Toc183083821" w:history="1">
        <w:r w:rsidRPr="00877B98">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14:paraId="5754E65A" w14:textId="2DE72992" w:rsidR="00C13032" w:rsidRDefault="00C13032">
      <w:pPr>
        <w:pStyle w:val="TJ2"/>
        <w:rPr>
          <w:rFonts w:asciiTheme="minorHAnsi" w:hAnsiTheme="minorHAnsi" w:cstheme="minorBidi"/>
          <w:noProof/>
          <w:kern w:val="0"/>
          <w:sz w:val="22"/>
          <w:szCs w:val="20"/>
          <w14:ligatures w14:val="none"/>
        </w:rPr>
      </w:pPr>
      <w:hyperlink w:anchor="_Toc183083822" w:history="1">
        <w:r w:rsidRPr="00877B98">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14:paraId="6F15F637" w14:textId="4559FE2C" w:rsidR="00C13032" w:rsidRDefault="00C13032">
      <w:pPr>
        <w:pStyle w:val="TJ3"/>
        <w:rPr>
          <w:rFonts w:asciiTheme="minorHAnsi" w:hAnsiTheme="minorHAnsi" w:cstheme="minorBidi"/>
          <w:noProof/>
          <w:kern w:val="0"/>
          <w:sz w:val="22"/>
          <w:szCs w:val="20"/>
          <w14:ligatures w14:val="none"/>
        </w:rPr>
      </w:pPr>
      <w:hyperlink w:anchor="_Toc183083823" w:history="1">
        <w:r w:rsidRPr="00877B98">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14:paraId="38938EEC" w14:textId="6579D5C8" w:rsidR="00C13032" w:rsidRDefault="00C13032">
      <w:pPr>
        <w:pStyle w:val="TJ3"/>
        <w:rPr>
          <w:rFonts w:asciiTheme="minorHAnsi" w:hAnsiTheme="minorHAnsi" w:cstheme="minorBidi"/>
          <w:noProof/>
          <w:kern w:val="0"/>
          <w:sz w:val="22"/>
          <w:szCs w:val="20"/>
          <w14:ligatures w14:val="none"/>
        </w:rPr>
      </w:pPr>
      <w:hyperlink w:anchor="_Toc183083824" w:history="1">
        <w:r w:rsidRPr="00877B98">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14:paraId="0FDEBFCA" w14:textId="6FBF5FEA" w:rsidR="00C13032" w:rsidRDefault="00C13032">
      <w:pPr>
        <w:pStyle w:val="TJ1"/>
        <w:rPr>
          <w:rFonts w:asciiTheme="minorHAnsi" w:hAnsiTheme="minorHAnsi" w:cstheme="minorBidi"/>
          <w:b w:val="0"/>
          <w:noProof/>
          <w:kern w:val="0"/>
          <w:szCs w:val="20"/>
          <w14:ligatures w14:val="none"/>
        </w:rPr>
      </w:pPr>
      <w:hyperlink w:anchor="_Toc183083825" w:history="1">
        <w:r w:rsidRPr="00877B98">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14:paraId="6F7069DE" w14:textId="114815C4" w:rsidR="00C13032" w:rsidRDefault="00C13032">
      <w:pPr>
        <w:pStyle w:val="TJ2"/>
        <w:rPr>
          <w:rFonts w:asciiTheme="minorHAnsi" w:hAnsiTheme="minorHAnsi" w:cstheme="minorBidi"/>
          <w:noProof/>
          <w:kern w:val="0"/>
          <w:sz w:val="22"/>
          <w:szCs w:val="20"/>
          <w14:ligatures w14:val="none"/>
        </w:rPr>
      </w:pPr>
      <w:hyperlink w:anchor="_Toc183083826" w:history="1">
        <w:r w:rsidRPr="00877B98">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14:paraId="469A6069" w14:textId="4EE667B3" w:rsidR="00C13032" w:rsidRDefault="00C13032">
      <w:pPr>
        <w:pStyle w:val="TJ3"/>
        <w:rPr>
          <w:rFonts w:asciiTheme="minorHAnsi" w:hAnsiTheme="minorHAnsi" w:cstheme="minorBidi"/>
          <w:noProof/>
          <w:kern w:val="0"/>
          <w:sz w:val="22"/>
          <w:szCs w:val="20"/>
          <w14:ligatures w14:val="none"/>
        </w:rPr>
      </w:pPr>
      <w:hyperlink w:anchor="_Toc183083827" w:history="1">
        <w:r w:rsidRPr="00877B98">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14:paraId="2B71723D" w14:textId="467E4644" w:rsidR="00C13032" w:rsidRDefault="00C13032">
      <w:pPr>
        <w:pStyle w:val="TJ3"/>
        <w:rPr>
          <w:rFonts w:asciiTheme="minorHAnsi" w:hAnsiTheme="minorHAnsi" w:cstheme="minorBidi"/>
          <w:noProof/>
          <w:kern w:val="0"/>
          <w:sz w:val="22"/>
          <w:szCs w:val="20"/>
          <w14:ligatures w14:val="none"/>
        </w:rPr>
      </w:pPr>
      <w:hyperlink w:anchor="_Toc183083828" w:history="1">
        <w:r w:rsidRPr="00877B98">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14:paraId="3A385CB0" w14:textId="0E83BD90" w:rsidR="00C13032" w:rsidRDefault="00C13032">
      <w:pPr>
        <w:pStyle w:val="TJ3"/>
        <w:rPr>
          <w:rFonts w:asciiTheme="minorHAnsi" w:hAnsiTheme="minorHAnsi" w:cstheme="minorBidi"/>
          <w:noProof/>
          <w:kern w:val="0"/>
          <w:sz w:val="22"/>
          <w:szCs w:val="20"/>
          <w14:ligatures w14:val="none"/>
        </w:rPr>
      </w:pPr>
      <w:hyperlink w:anchor="_Toc183083829" w:history="1">
        <w:r w:rsidRPr="00877B98">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14:paraId="1F488D34" w14:textId="6A0D165C" w:rsidR="00C13032" w:rsidRDefault="00C13032">
      <w:pPr>
        <w:pStyle w:val="TJ3"/>
        <w:rPr>
          <w:rFonts w:asciiTheme="minorHAnsi" w:hAnsiTheme="minorHAnsi" w:cstheme="minorBidi"/>
          <w:noProof/>
          <w:kern w:val="0"/>
          <w:sz w:val="22"/>
          <w:szCs w:val="20"/>
          <w14:ligatures w14:val="none"/>
        </w:rPr>
      </w:pPr>
      <w:hyperlink w:anchor="_Toc183083830" w:history="1">
        <w:r w:rsidRPr="00877B98">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14:paraId="3D5DBF62" w14:textId="47F2E3EA" w:rsidR="00C13032" w:rsidRDefault="00C13032">
      <w:pPr>
        <w:pStyle w:val="TJ4"/>
        <w:rPr>
          <w:rFonts w:asciiTheme="minorHAnsi" w:hAnsiTheme="minorHAnsi" w:cstheme="minorBidi"/>
          <w:noProof/>
          <w:kern w:val="0"/>
          <w:sz w:val="22"/>
          <w:szCs w:val="20"/>
          <w14:ligatures w14:val="none"/>
        </w:rPr>
      </w:pPr>
      <w:hyperlink w:anchor="_Toc183083831" w:history="1">
        <w:r w:rsidRPr="00877B98">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14:paraId="5083F4FB" w14:textId="103FD85C" w:rsidR="00C13032" w:rsidRDefault="00C13032">
      <w:pPr>
        <w:pStyle w:val="TJ4"/>
        <w:rPr>
          <w:rFonts w:asciiTheme="minorHAnsi" w:hAnsiTheme="minorHAnsi" w:cstheme="minorBidi"/>
          <w:noProof/>
          <w:kern w:val="0"/>
          <w:sz w:val="22"/>
          <w:szCs w:val="20"/>
          <w14:ligatures w14:val="none"/>
        </w:rPr>
      </w:pPr>
      <w:hyperlink w:anchor="_Toc183083832" w:history="1">
        <w:r w:rsidRPr="00877B98">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14:paraId="715A2DFA" w14:textId="21536D28" w:rsidR="00C13032" w:rsidRDefault="00C13032">
      <w:pPr>
        <w:pStyle w:val="TJ4"/>
        <w:rPr>
          <w:rFonts w:asciiTheme="minorHAnsi" w:hAnsiTheme="minorHAnsi" w:cstheme="minorBidi"/>
          <w:noProof/>
          <w:kern w:val="0"/>
          <w:sz w:val="22"/>
          <w:szCs w:val="20"/>
          <w14:ligatures w14:val="none"/>
        </w:rPr>
      </w:pPr>
      <w:hyperlink w:anchor="_Toc183083833" w:history="1">
        <w:r w:rsidRPr="00877B98">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14:paraId="2BA2C622" w14:textId="78E33DA7" w:rsidR="00C13032" w:rsidRDefault="00C13032">
      <w:pPr>
        <w:pStyle w:val="TJ2"/>
        <w:rPr>
          <w:rFonts w:asciiTheme="minorHAnsi" w:hAnsiTheme="minorHAnsi" w:cstheme="minorBidi"/>
          <w:noProof/>
          <w:kern w:val="0"/>
          <w:sz w:val="22"/>
          <w:szCs w:val="20"/>
          <w14:ligatures w14:val="none"/>
        </w:rPr>
      </w:pPr>
      <w:hyperlink w:anchor="_Toc183083834" w:history="1">
        <w:r w:rsidRPr="00877B98">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14:paraId="1E97D900" w14:textId="2816523D" w:rsidR="00C13032" w:rsidRDefault="00C13032">
      <w:pPr>
        <w:pStyle w:val="TJ3"/>
        <w:rPr>
          <w:rFonts w:asciiTheme="minorHAnsi" w:hAnsiTheme="minorHAnsi" w:cstheme="minorBidi"/>
          <w:noProof/>
          <w:kern w:val="0"/>
          <w:sz w:val="22"/>
          <w:szCs w:val="20"/>
          <w14:ligatures w14:val="none"/>
        </w:rPr>
      </w:pPr>
      <w:hyperlink w:anchor="_Toc183083835" w:history="1">
        <w:r w:rsidRPr="00877B98">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14:paraId="426C95E3" w14:textId="24F0256F" w:rsidR="00C13032" w:rsidRDefault="00C13032">
      <w:pPr>
        <w:pStyle w:val="TJ3"/>
        <w:rPr>
          <w:rFonts w:asciiTheme="minorHAnsi" w:hAnsiTheme="minorHAnsi" w:cstheme="minorBidi"/>
          <w:noProof/>
          <w:kern w:val="0"/>
          <w:sz w:val="22"/>
          <w:szCs w:val="20"/>
          <w14:ligatures w14:val="none"/>
        </w:rPr>
      </w:pPr>
      <w:hyperlink w:anchor="_Toc183083836" w:history="1">
        <w:r w:rsidRPr="00877B98">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14:paraId="5ABF0AD7" w14:textId="6D4791B1" w:rsidR="00C13032" w:rsidRDefault="00C13032">
      <w:pPr>
        <w:pStyle w:val="TJ3"/>
        <w:rPr>
          <w:rFonts w:asciiTheme="minorHAnsi" w:hAnsiTheme="minorHAnsi" w:cstheme="minorBidi"/>
          <w:noProof/>
          <w:kern w:val="0"/>
          <w:sz w:val="22"/>
          <w:szCs w:val="20"/>
          <w14:ligatures w14:val="none"/>
        </w:rPr>
      </w:pPr>
      <w:hyperlink w:anchor="_Toc183083837" w:history="1">
        <w:r w:rsidRPr="00877B98">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14:paraId="6E0FD117" w14:textId="12891918" w:rsidR="00C13032" w:rsidRDefault="00C13032">
      <w:pPr>
        <w:pStyle w:val="TJ3"/>
        <w:rPr>
          <w:rFonts w:asciiTheme="minorHAnsi" w:hAnsiTheme="minorHAnsi" w:cstheme="minorBidi"/>
          <w:noProof/>
          <w:kern w:val="0"/>
          <w:sz w:val="22"/>
          <w:szCs w:val="20"/>
          <w14:ligatures w14:val="none"/>
        </w:rPr>
      </w:pPr>
      <w:hyperlink w:anchor="_Toc183083838" w:history="1">
        <w:r w:rsidRPr="00877B98">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14:paraId="6FD54A47" w14:textId="04B6EB69" w:rsidR="00C13032" w:rsidRDefault="00C13032">
      <w:pPr>
        <w:pStyle w:val="TJ3"/>
        <w:rPr>
          <w:rFonts w:asciiTheme="minorHAnsi" w:hAnsiTheme="minorHAnsi" w:cstheme="minorBidi"/>
          <w:noProof/>
          <w:kern w:val="0"/>
          <w:sz w:val="22"/>
          <w:szCs w:val="20"/>
          <w14:ligatures w14:val="none"/>
        </w:rPr>
      </w:pPr>
      <w:hyperlink w:anchor="_Toc183083839" w:history="1">
        <w:r w:rsidRPr="00877B98">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14:paraId="648F676C" w14:textId="6A060087" w:rsidR="00C13032" w:rsidRDefault="00C13032">
      <w:pPr>
        <w:pStyle w:val="TJ3"/>
        <w:rPr>
          <w:rFonts w:asciiTheme="minorHAnsi" w:hAnsiTheme="minorHAnsi" w:cstheme="minorBidi"/>
          <w:noProof/>
          <w:kern w:val="0"/>
          <w:sz w:val="22"/>
          <w:szCs w:val="20"/>
          <w14:ligatures w14:val="none"/>
        </w:rPr>
      </w:pPr>
      <w:hyperlink w:anchor="_Toc183083840" w:history="1">
        <w:r w:rsidRPr="00877B98">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14:paraId="6C7F8E25" w14:textId="0034489A" w:rsidR="00C13032" w:rsidRDefault="00C13032">
      <w:pPr>
        <w:pStyle w:val="TJ2"/>
        <w:rPr>
          <w:rFonts w:asciiTheme="minorHAnsi" w:hAnsiTheme="minorHAnsi" w:cstheme="minorBidi"/>
          <w:noProof/>
          <w:kern w:val="0"/>
          <w:sz w:val="22"/>
          <w:szCs w:val="20"/>
          <w14:ligatures w14:val="none"/>
        </w:rPr>
      </w:pPr>
      <w:hyperlink w:anchor="_Toc183083841" w:history="1">
        <w:r w:rsidRPr="00877B98">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14:paraId="747D2191" w14:textId="1640A894" w:rsidR="00C13032" w:rsidRDefault="00C13032">
      <w:pPr>
        <w:pStyle w:val="TJ3"/>
        <w:rPr>
          <w:rFonts w:asciiTheme="minorHAnsi" w:hAnsiTheme="minorHAnsi" w:cstheme="minorBidi"/>
          <w:noProof/>
          <w:kern w:val="0"/>
          <w:sz w:val="22"/>
          <w:szCs w:val="20"/>
          <w14:ligatures w14:val="none"/>
        </w:rPr>
      </w:pPr>
      <w:hyperlink w:anchor="_Toc183083842" w:history="1">
        <w:r w:rsidRPr="00877B98">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14:paraId="7F7DA8E4" w14:textId="38C9C466" w:rsidR="00C13032" w:rsidRDefault="00C13032">
      <w:pPr>
        <w:pStyle w:val="TJ3"/>
        <w:rPr>
          <w:rFonts w:asciiTheme="minorHAnsi" w:hAnsiTheme="minorHAnsi" w:cstheme="minorBidi"/>
          <w:noProof/>
          <w:kern w:val="0"/>
          <w:sz w:val="22"/>
          <w:szCs w:val="20"/>
          <w14:ligatures w14:val="none"/>
        </w:rPr>
      </w:pPr>
      <w:hyperlink w:anchor="_Toc183083843" w:history="1">
        <w:r w:rsidRPr="00877B98">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14:paraId="12C51E5A" w14:textId="66F57FA3" w:rsidR="00C13032" w:rsidRDefault="00C13032">
      <w:pPr>
        <w:pStyle w:val="TJ3"/>
        <w:rPr>
          <w:rFonts w:asciiTheme="minorHAnsi" w:hAnsiTheme="minorHAnsi" w:cstheme="minorBidi"/>
          <w:noProof/>
          <w:kern w:val="0"/>
          <w:sz w:val="22"/>
          <w:szCs w:val="20"/>
          <w14:ligatures w14:val="none"/>
        </w:rPr>
      </w:pPr>
      <w:hyperlink w:anchor="_Toc183083844" w:history="1">
        <w:r w:rsidRPr="00877B98">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14:paraId="2F2A2F59" w14:textId="4EB7B51F" w:rsidR="00C13032" w:rsidRDefault="00C13032">
      <w:pPr>
        <w:pStyle w:val="TJ3"/>
        <w:rPr>
          <w:rFonts w:asciiTheme="minorHAnsi" w:hAnsiTheme="minorHAnsi" w:cstheme="minorBidi"/>
          <w:noProof/>
          <w:kern w:val="0"/>
          <w:sz w:val="22"/>
          <w:szCs w:val="20"/>
          <w14:ligatures w14:val="none"/>
        </w:rPr>
      </w:pPr>
      <w:hyperlink w:anchor="_Toc183083845" w:history="1">
        <w:r w:rsidRPr="00877B98">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14:paraId="00673C35" w14:textId="34A2CDD8" w:rsidR="00C13032" w:rsidRDefault="00C13032">
      <w:pPr>
        <w:pStyle w:val="TJ3"/>
        <w:rPr>
          <w:rFonts w:asciiTheme="minorHAnsi" w:hAnsiTheme="minorHAnsi" w:cstheme="minorBidi"/>
          <w:noProof/>
          <w:kern w:val="0"/>
          <w:sz w:val="22"/>
          <w:szCs w:val="20"/>
          <w14:ligatures w14:val="none"/>
        </w:rPr>
      </w:pPr>
      <w:hyperlink w:anchor="_Toc183083846" w:history="1">
        <w:r w:rsidRPr="00877B98">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14:paraId="137D6CB0" w14:textId="4107BB8B" w:rsidR="00C13032" w:rsidRDefault="00C13032">
      <w:pPr>
        <w:pStyle w:val="TJ3"/>
        <w:rPr>
          <w:rFonts w:asciiTheme="minorHAnsi" w:hAnsiTheme="minorHAnsi" w:cstheme="minorBidi"/>
          <w:noProof/>
          <w:kern w:val="0"/>
          <w:sz w:val="22"/>
          <w:szCs w:val="20"/>
          <w14:ligatures w14:val="none"/>
        </w:rPr>
      </w:pPr>
      <w:hyperlink w:anchor="_Toc183083847" w:history="1">
        <w:r w:rsidRPr="00877B98">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14:paraId="4DBF4E97" w14:textId="43D2A531" w:rsidR="00C13032" w:rsidRDefault="00C13032">
      <w:pPr>
        <w:pStyle w:val="TJ3"/>
        <w:rPr>
          <w:rFonts w:asciiTheme="minorHAnsi" w:hAnsiTheme="minorHAnsi" w:cstheme="minorBidi"/>
          <w:noProof/>
          <w:kern w:val="0"/>
          <w:sz w:val="22"/>
          <w:szCs w:val="20"/>
          <w14:ligatures w14:val="none"/>
        </w:rPr>
      </w:pPr>
      <w:hyperlink w:anchor="_Toc183083848" w:history="1">
        <w:r w:rsidRPr="00877B98">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14:paraId="3F36D6F8" w14:textId="70EE4872" w:rsidR="00C13032" w:rsidRDefault="00C13032">
      <w:pPr>
        <w:pStyle w:val="TJ2"/>
        <w:rPr>
          <w:rFonts w:asciiTheme="minorHAnsi" w:hAnsiTheme="minorHAnsi" w:cstheme="minorBidi"/>
          <w:noProof/>
          <w:kern w:val="0"/>
          <w:sz w:val="22"/>
          <w:szCs w:val="20"/>
          <w14:ligatures w14:val="none"/>
        </w:rPr>
      </w:pPr>
      <w:hyperlink w:anchor="_Toc183083849" w:history="1">
        <w:r w:rsidRPr="00877B98">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14:paraId="35E1CB86" w14:textId="740806A3" w:rsidR="00C13032" w:rsidRDefault="00C13032">
      <w:pPr>
        <w:pStyle w:val="TJ1"/>
        <w:rPr>
          <w:rFonts w:asciiTheme="minorHAnsi" w:hAnsiTheme="minorHAnsi" w:cstheme="minorBidi"/>
          <w:b w:val="0"/>
          <w:noProof/>
          <w:kern w:val="0"/>
          <w:szCs w:val="20"/>
          <w14:ligatures w14:val="none"/>
        </w:rPr>
      </w:pPr>
      <w:hyperlink w:anchor="_Toc183083850" w:history="1">
        <w:r w:rsidRPr="00877B98">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14:paraId="3249AEF2" w14:textId="48C548EA" w:rsidR="00C13032" w:rsidRDefault="00C13032">
      <w:pPr>
        <w:pStyle w:val="TJ2"/>
        <w:rPr>
          <w:rFonts w:asciiTheme="minorHAnsi" w:hAnsiTheme="minorHAnsi" w:cstheme="minorBidi"/>
          <w:noProof/>
          <w:kern w:val="0"/>
          <w:sz w:val="22"/>
          <w:szCs w:val="20"/>
          <w14:ligatures w14:val="none"/>
        </w:rPr>
      </w:pPr>
      <w:hyperlink w:anchor="_Toc183083851" w:history="1">
        <w:r w:rsidRPr="00877B98">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14:paraId="4FC93688" w14:textId="79B815C9" w:rsidR="00C13032" w:rsidRDefault="00C13032">
      <w:pPr>
        <w:pStyle w:val="TJ3"/>
        <w:rPr>
          <w:rFonts w:asciiTheme="minorHAnsi" w:hAnsiTheme="minorHAnsi" w:cstheme="minorBidi"/>
          <w:noProof/>
          <w:kern w:val="0"/>
          <w:sz w:val="22"/>
          <w:szCs w:val="20"/>
          <w14:ligatures w14:val="none"/>
        </w:rPr>
      </w:pPr>
      <w:hyperlink w:anchor="_Toc183083852" w:history="1">
        <w:r w:rsidRPr="00877B98">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14:paraId="753DD738" w14:textId="50631779" w:rsidR="00C13032" w:rsidRDefault="00C13032">
      <w:pPr>
        <w:pStyle w:val="TJ3"/>
        <w:rPr>
          <w:rFonts w:asciiTheme="minorHAnsi" w:hAnsiTheme="minorHAnsi" w:cstheme="minorBidi"/>
          <w:noProof/>
          <w:kern w:val="0"/>
          <w:sz w:val="22"/>
          <w:szCs w:val="20"/>
          <w14:ligatures w14:val="none"/>
        </w:rPr>
      </w:pPr>
      <w:hyperlink w:anchor="_Toc183083853" w:history="1">
        <w:r w:rsidRPr="00877B98">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14:paraId="60767B0C" w14:textId="2215C5E0" w:rsidR="00C13032" w:rsidRDefault="00C13032">
      <w:pPr>
        <w:pStyle w:val="TJ3"/>
        <w:rPr>
          <w:rFonts w:asciiTheme="minorHAnsi" w:hAnsiTheme="minorHAnsi" w:cstheme="minorBidi"/>
          <w:noProof/>
          <w:kern w:val="0"/>
          <w:sz w:val="22"/>
          <w:szCs w:val="20"/>
          <w14:ligatures w14:val="none"/>
        </w:rPr>
      </w:pPr>
      <w:hyperlink w:anchor="_Toc183083854" w:history="1">
        <w:r w:rsidRPr="00877B98">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14:paraId="3C5B775E" w14:textId="6C535DB2" w:rsidR="00C13032" w:rsidRDefault="00C13032">
      <w:pPr>
        <w:pStyle w:val="TJ3"/>
        <w:rPr>
          <w:rFonts w:asciiTheme="minorHAnsi" w:hAnsiTheme="minorHAnsi" w:cstheme="minorBidi"/>
          <w:noProof/>
          <w:kern w:val="0"/>
          <w:sz w:val="22"/>
          <w:szCs w:val="20"/>
          <w14:ligatures w14:val="none"/>
        </w:rPr>
      </w:pPr>
      <w:hyperlink w:anchor="_Toc183083855" w:history="1">
        <w:r w:rsidRPr="00877B98">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14:paraId="1BFF1C3B" w14:textId="0F2EC078" w:rsidR="00C13032" w:rsidRDefault="00C13032">
      <w:pPr>
        <w:pStyle w:val="TJ2"/>
        <w:rPr>
          <w:rFonts w:asciiTheme="minorHAnsi" w:hAnsiTheme="minorHAnsi" w:cstheme="minorBidi"/>
          <w:noProof/>
          <w:kern w:val="0"/>
          <w:sz w:val="22"/>
          <w:szCs w:val="20"/>
          <w14:ligatures w14:val="none"/>
        </w:rPr>
      </w:pPr>
      <w:hyperlink w:anchor="_Toc183083856" w:history="1">
        <w:r w:rsidRPr="00877B98">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14:paraId="24EAB710" w14:textId="2E0D5351" w:rsidR="00C13032" w:rsidRDefault="00C13032">
      <w:pPr>
        <w:pStyle w:val="TJ3"/>
        <w:rPr>
          <w:rFonts w:asciiTheme="minorHAnsi" w:hAnsiTheme="minorHAnsi" w:cstheme="minorBidi"/>
          <w:noProof/>
          <w:kern w:val="0"/>
          <w:sz w:val="22"/>
          <w:szCs w:val="20"/>
          <w14:ligatures w14:val="none"/>
        </w:rPr>
      </w:pPr>
      <w:hyperlink w:anchor="_Toc183083857" w:history="1">
        <w:r w:rsidRPr="00877B98">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14:paraId="5B7D9A0E" w14:textId="6EDC5170" w:rsidR="00C13032" w:rsidRDefault="00C13032">
      <w:pPr>
        <w:pStyle w:val="TJ3"/>
        <w:rPr>
          <w:rFonts w:asciiTheme="minorHAnsi" w:hAnsiTheme="minorHAnsi" w:cstheme="minorBidi"/>
          <w:noProof/>
          <w:kern w:val="0"/>
          <w:sz w:val="22"/>
          <w:szCs w:val="20"/>
          <w14:ligatures w14:val="none"/>
        </w:rPr>
      </w:pPr>
      <w:hyperlink w:anchor="_Toc183083858" w:history="1">
        <w:r w:rsidRPr="00877B98">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14:paraId="7C8C0298" w14:textId="1E952001" w:rsidR="00C13032" w:rsidRDefault="00C13032">
      <w:pPr>
        <w:pStyle w:val="TJ2"/>
        <w:rPr>
          <w:rFonts w:asciiTheme="minorHAnsi" w:hAnsiTheme="minorHAnsi" w:cstheme="minorBidi"/>
          <w:noProof/>
          <w:kern w:val="0"/>
          <w:sz w:val="22"/>
          <w:szCs w:val="20"/>
          <w14:ligatures w14:val="none"/>
        </w:rPr>
      </w:pPr>
      <w:hyperlink w:anchor="_Toc183083859" w:history="1">
        <w:r w:rsidRPr="00877B98">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14:paraId="224C768F" w14:textId="203793E6" w:rsidR="00C13032" w:rsidRDefault="00C13032">
      <w:pPr>
        <w:pStyle w:val="TJ3"/>
        <w:rPr>
          <w:rFonts w:asciiTheme="minorHAnsi" w:hAnsiTheme="minorHAnsi" w:cstheme="minorBidi"/>
          <w:noProof/>
          <w:kern w:val="0"/>
          <w:sz w:val="22"/>
          <w:szCs w:val="20"/>
          <w14:ligatures w14:val="none"/>
        </w:rPr>
      </w:pPr>
      <w:hyperlink w:anchor="_Toc183083860" w:history="1">
        <w:r w:rsidRPr="00877B98">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14:paraId="6A6D10CE" w14:textId="23F8D0F2" w:rsidR="00C13032" w:rsidRDefault="00C13032">
      <w:pPr>
        <w:pStyle w:val="TJ2"/>
        <w:rPr>
          <w:rFonts w:asciiTheme="minorHAnsi" w:hAnsiTheme="minorHAnsi" w:cstheme="minorBidi"/>
          <w:noProof/>
          <w:kern w:val="0"/>
          <w:sz w:val="22"/>
          <w:szCs w:val="20"/>
          <w14:ligatures w14:val="none"/>
        </w:rPr>
      </w:pPr>
      <w:hyperlink w:anchor="_Toc183083861" w:history="1">
        <w:r w:rsidRPr="00877B98">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14:paraId="752AAC43" w14:textId="406C95F3" w:rsidR="00C13032" w:rsidRDefault="00C13032">
      <w:pPr>
        <w:pStyle w:val="TJ3"/>
        <w:rPr>
          <w:rFonts w:asciiTheme="minorHAnsi" w:hAnsiTheme="minorHAnsi" w:cstheme="minorBidi"/>
          <w:noProof/>
          <w:kern w:val="0"/>
          <w:sz w:val="22"/>
          <w:szCs w:val="20"/>
          <w14:ligatures w14:val="none"/>
        </w:rPr>
      </w:pPr>
      <w:hyperlink w:anchor="_Toc183083862" w:history="1">
        <w:r w:rsidRPr="00877B98">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14:paraId="011F8918" w14:textId="21C606DE" w:rsidR="00C13032" w:rsidRDefault="00C13032">
      <w:pPr>
        <w:pStyle w:val="TJ3"/>
        <w:rPr>
          <w:rFonts w:asciiTheme="minorHAnsi" w:hAnsiTheme="minorHAnsi" w:cstheme="minorBidi"/>
          <w:noProof/>
          <w:kern w:val="0"/>
          <w:sz w:val="22"/>
          <w:szCs w:val="20"/>
          <w14:ligatures w14:val="none"/>
        </w:rPr>
      </w:pPr>
      <w:hyperlink w:anchor="_Toc183083863" w:history="1">
        <w:r w:rsidRPr="00877B98">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14:paraId="31DB0FD9" w14:textId="5EC5777B" w:rsidR="00C13032" w:rsidRDefault="00C13032">
      <w:pPr>
        <w:pStyle w:val="TJ3"/>
        <w:rPr>
          <w:rFonts w:asciiTheme="minorHAnsi" w:hAnsiTheme="minorHAnsi" w:cstheme="minorBidi"/>
          <w:noProof/>
          <w:kern w:val="0"/>
          <w:sz w:val="22"/>
          <w:szCs w:val="20"/>
          <w14:ligatures w14:val="none"/>
        </w:rPr>
      </w:pPr>
      <w:hyperlink w:anchor="_Toc183083864" w:history="1">
        <w:r w:rsidRPr="00877B98">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14:paraId="3BFBBF2A" w14:textId="281C4704" w:rsidR="00C13032" w:rsidRDefault="00C13032">
      <w:pPr>
        <w:pStyle w:val="TJ3"/>
        <w:rPr>
          <w:rFonts w:asciiTheme="minorHAnsi" w:hAnsiTheme="minorHAnsi" w:cstheme="minorBidi"/>
          <w:noProof/>
          <w:kern w:val="0"/>
          <w:sz w:val="22"/>
          <w:szCs w:val="20"/>
          <w14:ligatures w14:val="none"/>
        </w:rPr>
      </w:pPr>
      <w:hyperlink w:anchor="_Toc183083865" w:history="1">
        <w:r w:rsidRPr="00877B98">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14:paraId="43E1909A" w14:textId="31F9B6EA" w:rsidR="00C13032" w:rsidRDefault="00C13032">
      <w:pPr>
        <w:pStyle w:val="TJ3"/>
        <w:rPr>
          <w:rFonts w:asciiTheme="minorHAnsi" w:hAnsiTheme="minorHAnsi" w:cstheme="minorBidi"/>
          <w:noProof/>
          <w:kern w:val="0"/>
          <w:sz w:val="22"/>
          <w:szCs w:val="20"/>
          <w14:ligatures w14:val="none"/>
        </w:rPr>
      </w:pPr>
      <w:hyperlink w:anchor="_Toc183083866" w:history="1">
        <w:r w:rsidRPr="00877B98">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14:paraId="3F753A1D" w14:textId="66314054" w:rsidR="00C13032" w:rsidRDefault="00C13032">
      <w:pPr>
        <w:pStyle w:val="TJ2"/>
        <w:rPr>
          <w:rFonts w:asciiTheme="minorHAnsi" w:hAnsiTheme="minorHAnsi" w:cstheme="minorBidi"/>
          <w:noProof/>
          <w:kern w:val="0"/>
          <w:sz w:val="22"/>
          <w:szCs w:val="20"/>
          <w14:ligatures w14:val="none"/>
        </w:rPr>
      </w:pPr>
      <w:hyperlink w:anchor="_Toc183083867" w:history="1">
        <w:r w:rsidRPr="00877B98">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14:paraId="0F434008" w14:textId="215ED348" w:rsidR="00C13032" w:rsidRDefault="00C13032">
      <w:pPr>
        <w:pStyle w:val="TJ3"/>
        <w:rPr>
          <w:rFonts w:asciiTheme="minorHAnsi" w:hAnsiTheme="minorHAnsi" w:cstheme="minorBidi"/>
          <w:noProof/>
          <w:kern w:val="0"/>
          <w:sz w:val="22"/>
          <w:szCs w:val="20"/>
          <w14:ligatures w14:val="none"/>
        </w:rPr>
      </w:pPr>
      <w:hyperlink w:anchor="_Toc183083868" w:history="1">
        <w:r w:rsidRPr="00877B98">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14:paraId="21FC300D" w14:textId="7761F419" w:rsidR="00C13032" w:rsidRDefault="00C13032">
      <w:pPr>
        <w:pStyle w:val="TJ3"/>
        <w:rPr>
          <w:rFonts w:asciiTheme="minorHAnsi" w:hAnsiTheme="minorHAnsi" w:cstheme="minorBidi"/>
          <w:noProof/>
          <w:kern w:val="0"/>
          <w:sz w:val="22"/>
          <w:szCs w:val="20"/>
          <w14:ligatures w14:val="none"/>
        </w:rPr>
      </w:pPr>
      <w:hyperlink w:anchor="_Toc183083869" w:history="1">
        <w:r w:rsidRPr="00877B98">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14:paraId="62CC1E97" w14:textId="3E76256C" w:rsidR="00C13032" w:rsidRDefault="00C13032">
      <w:pPr>
        <w:pStyle w:val="TJ3"/>
        <w:rPr>
          <w:rFonts w:asciiTheme="minorHAnsi" w:hAnsiTheme="minorHAnsi" w:cstheme="minorBidi"/>
          <w:noProof/>
          <w:kern w:val="0"/>
          <w:sz w:val="22"/>
          <w:szCs w:val="20"/>
          <w14:ligatures w14:val="none"/>
        </w:rPr>
      </w:pPr>
      <w:hyperlink w:anchor="_Toc183083870" w:history="1">
        <w:r w:rsidRPr="00877B98">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14:paraId="4BBE65B7" w14:textId="407B91F8" w:rsidR="00C13032" w:rsidRDefault="00C13032">
      <w:pPr>
        <w:pStyle w:val="TJ3"/>
        <w:rPr>
          <w:rFonts w:asciiTheme="minorHAnsi" w:hAnsiTheme="minorHAnsi" w:cstheme="minorBidi"/>
          <w:noProof/>
          <w:kern w:val="0"/>
          <w:sz w:val="22"/>
          <w:szCs w:val="20"/>
          <w14:ligatures w14:val="none"/>
        </w:rPr>
      </w:pPr>
      <w:hyperlink w:anchor="_Toc183083871" w:history="1">
        <w:r w:rsidRPr="00877B98">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14:paraId="6250F5AB" w14:textId="6F66B1CC" w:rsidR="00C13032" w:rsidRDefault="00C13032">
      <w:pPr>
        <w:pStyle w:val="TJ3"/>
        <w:rPr>
          <w:rFonts w:asciiTheme="minorHAnsi" w:hAnsiTheme="minorHAnsi" w:cstheme="minorBidi"/>
          <w:noProof/>
          <w:kern w:val="0"/>
          <w:sz w:val="22"/>
          <w:szCs w:val="20"/>
          <w14:ligatures w14:val="none"/>
        </w:rPr>
      </w:pPr>
      <w:hyperlink w:anchor="_Toc183083872" w:history="1">
        <w:r w:rsidRPr="00877B98">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14:paraId="56ED994E" w14:textId="0D87D0B6" w:rsidR="00C13032" w:rsidRDefault="00C13032">
      <w:pPr>
        <w:pStyle w:val="TJ3"/>
        <w:rPr>
          <w:rFonts w:asciiTheme="minorHAnsi" w:hAnsiTheme="minorHAnsi" w:cstheme="minorBidi"/>
          <w:noProof/>
          <w:kern w:val="0"/>
          <w:sz w:val="22"/>
          <w:szCs w:val="20"/>
          <w14:ligatures w14:val="none"/>
        </w:rPr>
      </w:pPr>
      <w:hyperlink w:anchor="_Toc183083873" w:history="1">
        <w:r w:rsidRPr="00877B98">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14:paraId="741F2CA9" w14:textId="01287693" w:rsidR="00C13032" w:rsidRDefault="00C13032">
      <w:pPr>
        <w:pStyle w:val="TJ2"/>
        <w:rPr>
          <w:rFonts w:asciiTheme="minorHAnsi" w:hAnsiTheme="minorHAnsi" w:cstheme="minorBidi"/>
          <w:noProof/>
          <w:kern w:val="0"/>
          <w:sz w:val="22"/>
          <w:szCs w:val="20"/>
          <w14:ligatures w14:val="none"/>
        </w:rPr>
      </w:pPr>
      <w:hyperlink w:anchor="_Toc183083874" w:history="1">
        <w:r w:rsidRPr="00877B98">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14:paraId="6B013BBD" w14:textId="7B7101BE" w:rsidR="00C13032" w:rsidRDefault="00C13032">
      <w:pPr>
        <w:pStyle w:val="TJ1"/>
        <w:rPr>
          <w:rFonts w:asciiTheme="minorHAnsi" w:hAnsiTheme="minorHAnsi" w:cstheme="minorBidi"/>
          <w:b w:val="0"/>
          <w:noProof/>
          <w:kern w:val="0"/>
          <w:szCs w:val="20"/>
          <w14:ligatures w14:val="none"/>
        </w:rPr>
      </w:pPr>
      <w:hyperlink w:anchor="_Toc183083875" w:history="1">
        <w:r w:rsidRPr="00877B98">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14:paraId="295DB4AD" w14:textId="31EA8FFC" w:rsidR="00C13032" w:rsidRDefault="00C13032">
      <w:pPr>
        <w:pStyle w:val="TJ2"/>
        <w:rPr>
          <w:rFonts w:asciiTheme="minorHAnsi" w:hAnsiTheme="minorHAnsi" w:cstheme="minorBidi"/>
          <w:noProof/>
          <w:kern w:val="0"/>
          <w:sz w:val="22"/>
          <w:szCs w:val="20"/>
          <w14:ligatures w14:val="none"/>
        </w:rPr>
      </w:pPr>
      <w:hyperlink w:anchor="_Toc183083876" w:history="1">
        <w:r w:rsidRPr="00877B98">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14:paraId="0AE923CC" w14:textId="5ABA3BE0" w:rsidR="00C13032" w:rsidRDefault="00C13032">
      <w:pPr>
        <w:pStyle w:val="TJ3"/>
        <w:rPr>
          <w:rFonts w:asciiTheme="minorHAnsi" w:hAnsiTheme="minorHAnsi" w:cstheme="minorBidi"/>
          <w:noProof/>
          <w:kern w:val="0"/>
          <w:sz w:val="22"/>
          <w:szCs w:val="20"/>
          <w14:ligatures w14:val="none"/>
        </w:rPr>
      </w:pPr>
      <w:hyperlink w:anchor="_Toc183083877" w:history="1">
        <w:r w:rsidRPr="00877B98">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14:paraId="2D0EFF82" w14:textId="7A2982A7" w:rsidR="00C13032" w:rsidRDefault="00C13032">
      <w:pPr>
        <w:pStyle w:val="TJ3"/>
        <w:rPr>
          <w:rFonts w:asciiTheme="minorHAnsi" w:hAnsiTheme="minorHAnsi" w:cstheme="minorBidi"/>
          <w:noProof/>
          <w:kern w:val="0"/>
          <w:sz w:val="22"/>
          <w:szCs w:val="20"/>
          <w14:ligatures w14:val="none"/>
        </w:rPr>
      </w:pPr>
      <w:hyperlink w:anchor="_Toc183083878" w:history="1">
        <w:r w:rsidRPr="00877B98">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14:paraId="336CF31F" w14:textId="1D4EBAE7" w:rsidR="00C13032" w:rsidRDefault="00C13032">
      <w:pPr>
        <w:pStyle w:val="TJ3"/>
        <w:rPr>
          <w:rFonts w:asciiTheme="minorHAnsi" w:hAnsiTheme="minorHAnsi" w:cstheme="minorBidi"/>
          <w:noProof/>
          <w:kern w:val="0"/>
          <w:sz w:val="22"/>
          <w:szCs w:val="20"/>
          <w14:ligatures w14:val="none"/>
        </w:rPr>
      </w:pPr>
      <w:hyperlink w:anchor="_Toc183083879" w:history="1">
        <w:r w:rsidRPr="00877B98">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14:paraId="75B7BE61" w14:textId="2B622961" w:rsidR="00C13032" w:rsidRDefault="00C13032">
      <w:pPr>
        <w:pStyle w:val="TJ2"/>
        <w:rPr>
          <w:rFonts w:asciiTheme="minorHAnsi" w:hAnsiTheme="minorHAnsi" w:cstheme="minorBidi"/>
          <w:noProof/>
          <w:kern w:val="0"/>
          <w:sz w:val="22"/>
          <w:szCs w:val="20"/>
          <w14:ligatures w14:val="none"/>
        </w:rPr>
      </w:pPr>
      <w:hyperlink w:anchor="_Toc183083880" w:history="1">
        <w:r w:rsidRPr="00877B98">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14:paraId="250F9271" w14:textId="33322306" w:rsidR="00C13032" w:rsidRDefault="00C13032">
      <w:pPr>
        <w:pStyle w:val="TJ3"/>
        <w:rPr>
          <w:rFonts w:asciiTheme="minorHAnsi" w:hAnsiTheme="minorHAnsi" w:cstheme="minorBidi"/>
          <w:noProof/>
          <w:kern w:val="0"/>
          <w:sz w:val="22"/>
          <w:szCs w:val="20"/>
          <w14:ligatures w14:val="none"/>
        </w:rPr>
      </w:pPr>
      <w:hyperlink w:anchor="_Toc183083881" w:history="1">
        <w:r w:rsidRPr="00877B98">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14:paraId="6171AE9F" w14:textId="3F9F5029" w:rsidR="00C13032" w:rsidRDefault="00C13032">
      <w:pPr>
        <w:pStyle w:val="TJ3"/>
        <w:rPr>
          <w:rFonts w:asciiTheme="minorHAnsi" w:hAnsiTheme="minorHAnsi" w:cstheme="minorBidi"/>
          <w:noProof/>
          <w:kern w:val="0"/>
          <w:sz w:val="22"/>
          <w:szCs w:val="20"/>
          <w14:ligatures w14:val="none"/>
        </w:rPr>
      </w:pPr>
      <w:hyperlink w:anchor="_Toc183083882" w:history="1">
        <w:r w:rsidRPr="00877B98">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14:paraId="61450518" w14:textId="1AC463A1" w:rsidR="00C13032" w:rsidRDefault="00C13032">
      <w:pPr>
        <w:pStyle w:val="TJ3"/>
        <w:rPr>
          <w:rFonts w:asciiTheme="minorHAnsi" w:hAnsiTheme="minorHAnsi" w:cstheme="minorBidi"/>
          <w:noProof/>
          <w:kern w:val="0"/>
          <w:sz w:val="22"/>
          <w:szCs w:val="20"/>
          <w14:ligatures w14:val="none"/>
        </w:rPr>
      </w:pPr>
      <w:hyperlink w:anchor="_Toc183083883" w:history="1">
        <w:r w:rsidRPr="00877B98">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14:paraId="2FE142CF" w14:textId="6D7ED146" w:rsidR="00C13032" w:rsidRDefault="00C13032">
      <w:pPr>
        <w:pStyle w:val="TJ3"/>
        <w:rPr>
          <w:rFonts w:asciiTheme="minorHAnsi" w:hAnsiTheme="minorHAnsi" w:cstheme="minorBidi"/>
          <w:noProof/>
          <w:kern w:val="0"/>
          <w:sz w:val="22"/>
          <w:szCs w:val="20"/>
          <w14:ligatures w14:val="none"/>
        </w:rPr>
      </w:pPr>
      <w:hyperlink w:anchor="_Toc183083884" w:history="1">
        <w:r w:rsidRPr="00877B98">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14:paraId="6FCCD7E9" w14:textId="1DB9F8B2" w:rsidR="00C13032" w:rsidRDefault="00C13032">
      <w:pPr>
        <w:pStyle w:val="TJ3"/>
        <w:rPr>
          <w:rFonts w:asciiTheme="minorHAnsi" w:hAnsiTheme="minorHAnsi" w:cstheme="minorBidi"/>
          <w:noProof/>
          <w:kern w:val="0"/>
          <w:sz w:val="22"/>
          <w:szCs w:val="20"/>
          <w14:ligatures w14:val="none"/>
        </w:rPr>
      </w:pPr>
      <w:hyperlink w:anchor="_Toc183083885" w:history="1">
        <w:r w:rsidRPr="00877B98">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14:paraId="2084083F" w14:textId="435AA6B6" w:rsidR="00C13032" w:rsidRDefault="00C13032">
      <w:pPr>
        <w:pStyle w:val="TJ2"/>
        <w:rPr>
          <w:rFonts w:asciiTheme="minorHAnsi" w:hAnsiTheme="minorHAnsi" w:cstheme="minorBidi"/>
          <w:noProof/>
          <w:kern w:val="0"/>
          <w:sz w:val="22"/>
          <w:szCs w:val="20"/>
          <w14:ligatures w14:val="none"/>
        </w:rPr>
      </w:pPr>
      <w:hyperlink w:anchor="_Toc183083886" w:history="1">
        <w:r w:rsidRPr="00877B98">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14:paraId="043D2372" w14:textId="497C45BF" w:rsidR="00C13032" w:rsidRDefault="00C13032">
      <w:pPr>
        <w:pStyle w:val="TJ1"/>
        <w:rPr>
          <w:rFonts w:asciiTheme="minorHAnsi" w:hAnsiTheme="minorHAnsi" w:cstheme="minorBidi"/>
          <w:b w:val="0"/>
          <w:noProof/>
          <w:kern w:val="0"/>
          <w:szCs w:val="20"/>
          <w14:ligatures w14:val="none"/>
        </w:rPr>
      </w:pPr>
      <w:hyperlink w:anchor="_Toc183083887" w:history="1">
        <w:r w:rsidRPr="00877B98">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14:paraId="388575A0" w14:textId="23C61C57" w:rsidR="00C13032" w:rsidRDefault="00C13032">
      <w:pPr>
        <w:pStyle w:val="TJ2"/>
        <w:rPr>
          <w:rFonts w:asciiTheme="minorHAnsi" w:hAnsiTheme="minorHAnsi" w:cstheme="minorBidi"/>
          <w:noProof/>
          <w:kern w:val="0"/>
          <w:sz w:val="22"/>
          <w:szCs w:val="20"/>
          <w14:ligatures w14:val="none"/>
        </w:rPr>
      </w:pPr>
      <w:hyperlink w:anchor="_Toc183083888" w:history="1">
        <w:r w:rsidRPr="00877B98">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14:paraId="72FE5137" w14:textId="780A0875" w:rsidR="00C13032" w:rsidRDefault="00C13032">
      <w:pPr>
        <w:pStyle w:val="TJ3"/>
        <w:rPr>
          <w:rFonts w:asciiTheme="minorHAnsi" w:hAnsiTheme="minorHAnsi" w:cstheme="minorBidi"/>
          <w:noProof/>
          <w:kern w:val="0"/>
          <w:sz w:val="22"/>
          <w:szCs w:val="20"/>
          <w14:ligatures w14:val="none"/>
        </w:rPr>
      </w:pPr>
      <w:hyperlink w:anchor="_Toc183083889" w:history="1">
        <w:r w:rsidRPr="00877B98">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14:paraId="217E9FDF" w14:textId="1E4FFC07" w:rsidR="00C13032" w:rsidRDefault="00C13032">
      <w:pPr>
        <w:pStyle w:val="TJ3"/>
        <w:rPr>
          <w:rFonts w:asciiTheme="minorHAnsi" w:hAnsiTheme="minorHAnsi" w:cstheme="minorBidi"/>
          <w:noProof/>
          <w:kern w:val="0"/>
          <w:sz w:val="22"/>
          <w:szCs w:val="20"/>
          <w14:ligatures w14:val="none"/>
        </w:rPr>
      </w:pPr>
      <w:hyperlink w:anchor="_Toc183083890" w:history="1">
        <w:r w:rsidRPr="00877B98">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14:paraId="11C7EF47" w14:textId="1A76723B" w:rsidR="00C13032" w:rsidRDefault="00C13032">
      <w:pPr>
        <w:pStyle w:val="TJ3"/>
        <w:rPr>
          <w:rFonts w:asciiTheme="minorHAnsi" w:hAnsiTheme="minorHAnsi" w:cstheme="minorBidi"/>
          <w:noProof/>
          <w:kern w:val="0"/>
          <w:sz w:val="22"/>
          <w:szCs w:val="20"/>
          <w14:ligatures w14:val="none"/>
        </w:rPr>
      </w:pPr>
      <w:hyperlink w:anchor="_Toc183083891" w:history="1">
        <w:r w:rsidRPr="00877B98">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14:paraId="3E333249" w14:textId="6AC51AB4" w:rsidR="00C13032" w:rsidRDefault="00C13032">
      <w:pPr>
        <w:pStyle w:val="TJ3"/>
        <w:rPr>
          <w:rFonts w:asciiTheme="minorHAnsi" w:hAnsiTheme="minorHAnsi" w:cstheme="minorBidi"/>
          <w:noProof/>
          <w:kern w:val="0"/>
          <w:sz w:val="22"/>
          <w:szCs w:val="20"/>
          <w14:ligatures w14:val="none"/>
        </w:rPr>
      </w:pPr>
      <w:hyperlink w:anchor="_Toc183083892" w:history="1">
        <w:r w:rsidRPr="00877B98">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14:paraId="4D1CFCE6" w14:textId="231EF0B5" w:rsidR="00C13032" w:rsidRDefault="00C13032">
      <w:pPr>
        <w:pStyle w:val="TJ3"/>
        <w:rPr>
          <w:rFonts w:asciiTheme="minorHAnsi" w:hAnsiTheme="minorHAnsi" w:cstheme="minorBidi"/>
          <w:noProof/>
          <w:kern w:val="0"/>
          <w:sz w:val="22"/>
          <w:szCs w:val="20"/>
          <w14:ligatures w14:val="none"/>
        </w:rPr>
      </w:pPr>
      <w:hyperlink w:anchor="_Toc183083893" w:history="1">
        <w:r w:rsidRPr="00877B98">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14:paraId="6C1EF059" w14:textId="344DA489" w:rsidR="00C13032" w:rsidRDefault="00C13032">
      <w:pPr>
        <w:pStyle w:val="TJ3"/>
        <w:rPr>
          <w:rFonts w:asciiTheme="minorHAnsi" w:hAnsiTheme="minorHAnsi" w:cstheme="minorBidi"/>
          <w:noProof/>
          <w:kern w:val="0"/>
          <w:sz w:val="22"/>
          <w:szCs w:val="20"/>
          <w14:ligatures w14:val="none"/>
        </w:rPr>
      </w:pPr>
      <w:hyperlink w:anchor="_Toc183083894" w:history="1">
        <w:r w:rsidRPr="00877B98">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14:paraId="79F77CA4" w14:textId="5BD9989B" w:rsidR="00C13032" w:rsidRDefault="00C13032">
      <w:pPr>
        <w:pStyle w:val="TJ3"/>
        <w:rPr>
          <w:rFonts w:asciiTheme="minorHAnsi" w:hAnsiTheme="minorHAnsi" w:cstheme="minorBidi"/>
          <w:noProof/>
          <w:kern w:val="0"/>
          <w:sz w:val="22"/>
          <w:szCs w:val="20"/>
          <w14:ligatures w14:val="none"/>
        </w:rPr>
      </w:pPr>
      <w:hyperlink w:anchor="_Toc183083895" w:history="1">
        <w:r w:rsidRPr="00877B98">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14:paraId="26759897" w14:textId="2F8CC47E" w:rsidR="00C13032" w:rsidRDefault="00C13032">
      <w:pPr>
        <w:pStyle w:val="TJ3"/>
        <w:rPr>
          <w:rFonts w:asciiTheme="minorHAnsi" w:hAnsiTheme="minorHAnsi" w:cstheme="minorBidi"/>
          <w:noProof/>
          <w:kern w:val="0"/>
          <w:sz w:val="22"/>
          <w:szCs w:val="20"/>
          <w14:ligatures w14:val="none"/>
        </w:rPr>
      </w:pPr>
      <w:hyperlink w:anchor="_Toc183083896" w:history="1">
        <w:r w:rsidRPr="00877B98">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14:paraId="086B99D2" w14:textId="3F4CB2ED" w:rsidR="00C13032" w:rsidRDefault="00C13032">
      <w:pPr>
        <w:pStyle w:val="TJ2"/>
        <w:rPr>
          <w:rFonts w:asciiTheme="minorHAnsi" w:hAnsiTheme="minorHAnsi" w:cstheme="minorBidi"/>
          <w:noProof/>
          <w:kern w:val="0"/>
          <w:sz w:val="22"/>
          <w:szCs w:val="20"/>
          <w14:ligatures w14:val="none"/>
        </w:rPr>
      </w:pPr>
      <w:hyperlink w:anchor="_Toc183083897" w:history="1">
        <w:r w:rsidRPr="00877B98">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14:paraId="22F8D346" w14:textId="7D79BBBF" w:rsidR="00C13032" w:rsidRDefault="00C13032">
      <w:pPr>
        <w:pStyle w:val="TJ3"/>
        <w:rPr>
          <w:rFonts w:asciiTheme="minorHAnsi" w:hAnsiTheme="minorHAnsi" w:cstheme="minorBidi"/>
          <w:noProof/>
          <w:kern w:val="0"/>
          <w:sz w:val="22"/>
          <w:szCs w:val="20"/>
          <w14:ligatures w14:val="none"/>
        </w:rPr>
      </w:pPr>
      <w:hyperlink w:anchor="_Toc183083898" w:history="1">
        <w:r w:rsidRPr="00877B98">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14:paraId="3ECDF0EF" w14:textId="19549398" w:rsidR="00C13032" w:rsidRDefault="00C13032">
      <w:pPr>
        <w:pStyle w:val="TJ3"/>
        <w:rPr>
          <w:rFonts w:asciiTheme="minorHAnsi" w:hAnsiTheme="minorHAnsi" w:cstheme="minorBidi"/>
          <w:noProof/>
          <w:kern w:val="0"/>
          <w:sz w:val="22"/>
          <w:szCs w:val="20"/>
          <w14:ligatures w14:val="none"/>
        </w:rPr>
      </w:pPr>
      <w:hyperlink w:anchor="_Toc183083899" w:history="1">
        <w:r w:rsidRPr="00877B98">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14:paraId="7DA0C5C1" w14:textId="4B2A8DF9" w:rsidR="00C13032" w:rsidRDefault="00C13032">
      <w:pPr>
        <w:pStyle w:val="TJ3"/>
        <w:rPr>
          <w:rFonts w:asciiTheme="minorHAnsi" w:hAnsiTheme="minorHAnsi" w:cstheme="minorBidi"/>
          <w:noProof/>
          <w:kern w:val="0"/>
          <w:sz w:val="22"/>
          <w:szCs w:val="20"/>
          <w14:ligatures w14:val="none"/>
        </w:rPr>
      </w:pPr>
      <w:hyperlink w:anchor="_Toc183083900" w:history="1">
        <w:r w:rsidRPr="00877B98">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14:paraId="1BCF8184" w14:textId="61A55632" w:rsidR="00C13032" w:rsidRDefault="00C13032">
      <w:pPr>
        <w:pStyle w:val="TJ3"/>
        <w:rPr>
          <w:rFonts w:asciiTheme="minorHAnsi" w:hAnsiTheme="minorHAnsi" w:cstheme="minorBidi"/>
          <w:noProof/>
          <w:kern w:val="0"/>
          <w:sz w:val="22"/>
          <w:szCs w:val="20"/>
          <w14:ligatures w14:val="none"/>
        </w:rPr>
      </w:pPr>
      <w:hyperlink w:anchor="_Toc183083901" w:history="1">
        <w:r w:rsidRPr="00877B98">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14:paraId="02A856EF" w14:textId="57C53D75" w:rsidR="00C13032" w:rsidRDefault="00C13032">
      <w:pPr>
        <w:pStyle w:val="TJ3"/>
        <w:rPr>
          <w:rFonts w:asciiTheme="minorHAnsi" w:hAnsiTheme="minorHAnsi" w:cstheme="minorBidi"/>
          <w:noProof/>
          <w:kern w:val="0"/>
          <w:sz w:val="22"/>
          <w:szCs w:val="20"/>
          <w14:ligatures w14:val="none"/>
        </w:rPr>
      </w:pPr>
      <w:hyperlink w:anchor="_Toc183083902" w:history="1">
        <w:r w:rsidRPr="00877B98">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14:paraId="0F1BC839" w14:textId="31A7D5D7" w:rsidR="00C13032" w:rsidRDefault="00C13032">
      <w:pPr>
        <w:pStyle w:val="TJ4"/>
        <w:rPr>
          <w:rFonts w:asciiTheme="minorHAnsi" w:hAnsiTheme="minorHAnsi" w:cstheme="minorBidi"/>
          <w:noProof/>
          <w:kern w:val="0"/>
          <w:sz w:val="22"/>
          <w:szCs w:val="20"/>
          <w14:ligatures w14:val="none"/>
        </w:rPr>
      </w:pPr>
      <w:hyperlink w:anchor="_Toc183083903" w:history="1">
        <w:r w:rsidRPr="00877B98">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14:paraId="37DCEB6E" w14:textId="01CE88D1" w:rsidR="00C13032" w:rsidRDefault="00C13032">
      <w:pPr>
        <w:pStyle w:val="TJ4"/>
        <w:rPr>
          <w:rFonts w:asciiTheme="minorHAnsi" w:hAnsiTheme="minorHAnsi" w:cstheme="minorBidi"/>
          <w:noProof/>
          <w:kern w:val="0"/>
          <w:sz w:val="22"/>
          <w:szCs w:val="20"/>
          <w14:ligatures w14:val="none"/>
        </w:rPr>
      </w:pPr>
      <w:hyperlink w:anchor="_Toc183083904" w:history="1">
        <w:r w:rsidRPr="00877B98">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14:paraId="3140B8B3" w14:textId="35E00475" w:rsidR="00C13032" w:rsidRDefault="00C13032">
      <w:pPr>
        <w:pStyle w:val="TJ4"/>
        <w:rPr>
          <w:rFonts w:asciiTheme="minorHAnsi" w:hAnsiTheme="minorHAnsi" w:cstheme="minorBidi"/>
          <w:noProof/>
          <w:kern w:val="0"/>
          <w:sz w:val="22"/>
          <w:szCs w:val="20"/>
          <w14:ligatures w14:val="none"/>
        </w:rPr>
      </w:pPr>
      <w:hyperlink w:anchor="_Toc183083905" w:history="1">
        <w:r w:rsidRPr="00877B98">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14:paraId="1AFA676C" w14:textId="331C73AF" w:rsidR="00C13032" w:rsidRDefault="00C13032">
      <w:pPr>
        <w:pStyle w:val="TJ4"/>
        <w:rPr>
          <w:rFonts w:asciiTheme="minorHAnsi" w:hAnsiTheme="minorHAnsi" w:cstheme="minorBidi"/>
          <w:noProof/>
          <w:kern w:val="0"/>
          <w:sz w:val="22"/>
          <w:szCs w:val="20"/>
          <w14:ligatures w14:val="none"/>
        </w:rPr>
      </w:pPr>
      <w:hyperlink w:anchor="_Toc183083906" w:history="1">
        <w:r w:rsidRPr="00877B98">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14:paraId="135E5D26" w14:textId="00D62497" w:rsidR="00C13032" w:rsidRDefault="00C13032">
      <w:pPr>
        <w:pStyle w:val="TJ4"/>
        <w:rPr>
          <w:rFonts w:asciiTheme="minorHAnsi" w:hAnsiTheme="minorHAnsi" w:cstheme="minorBidi"/>
          <w:noProof/>
          <w:kern w:val="0"/>
          <w:sz w:val="22"/>
          <w:szCs w:val="20"/>
          <w14:ligatures w14:val="none"/>
        </w:rPr>
      </w:pPr>
      <w:hyperlink w:anchor="_Toc183083907" w:history="1">
        <w:r w:rsidRPr="00877B98">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14:paraId="26283626" w14:textId="6052F9BB" w:rsidR="00C13032" w:rsidRDefault="00C13032">
      <w:pPr>
        <w:pStyle w:val="TJ4"/>
        <w:rPr>
          <w:rFonts w:asciiTheme="minorHAnsi" w:hAnsiTheme="minorHAnsi" w:cstheme="minorBidi"/>
          <w:noProof/>
          <w:kern w:val="0"/>
          <w:sz w:val="22"/>
          <w:szCs w:val="20"/>
          <w14:ligatures w14:val="none"/>
        </w:rPr>
      </w:pPr>
      <w:hyperlink w:anchor="_Toc183083908" w:history="1">
        <w:r w:rsidRPr="00877B98">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14:paraId="6FB2243F" w14:textId="735B380C" w:rsidR="00C13032" w:rsidRDefault="00C13032">
      <w:pPr>
        <w:pStyle w:val="TJ4"/>
        <w:rPr>
          <w:rFonts w:asciiTheme="minorHAnsi" w:hAnsiTheme="minorHAnsi" w:cstheme="minorBidi"/>
          <w:noProof/>
          <w:kern w:val="0"/>
          <w:sz w:val="22"/>
          <w:szCs w:val="20"/>
          <w14:ligatures w14:val="none"/>
        </w:rPr>
      </w:pPr>
      <w:hyperlink w:anchor="_Toc183083909" w:history="1">
        <w:r w:rsidRPr="00877B98">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14:paraId="202579ED" w14:textId="50A57D26" w:rsidR="00C13032" w:rsidRDefault="00C13032">
      <w:pPr>
        <w:pStyle w:val="TJ3"/>
        <w:rPr>
          <w:rFonts w:asciiTheme="minorHAnsi" w:hAnsiTheme="minorHAnsi" w:cstheme="minorBidi"/>
          <w:noProof/>
          <w:kern w:val="0"/>
          <w:sz w:val="22"/>
          <w:szCs w:val="20"/>
          <w14:ligatures w14:val="none"/>
        </w:rPr>
      </w:pPr>
      <w:hyperlink w:anchor="_Toc183083910" w:history="1">
        <w:r w:rsidRPr="00877B98">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14:paraId="58C34872" w14:textId="5DA48959" w:rsidR="00C13032" w:rsidRDefault="00C13032">
      <w:pPr>
        <w:pStyle w:val="TJ3"/>
        <w:rPr>
          <w:rFonts w:asciiTheme="minorHAnsi" w:hAnsiTheme="minorHAnsi" w:cstheme="minorBidi"/>
          <w:noProof/>
          <w:kern w:val="0"/>
          <w:sz w:val="22"/>
          <w:szCs w:val="20"/>
          <w14:ligatures w14:val="none"/>
        </w:rPr>
      </w:pPr>
      <w:hyperlink w:anchor="_Toc183083911" w:history="1">
        <w:r w:rsidRPr="00877B98">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14:paraId="56BF24F7" w14:textId="652DBDF0" w:rsidR="00C13032" w:rsidRDefault="00C13032">
      <w:pPr>
        <w:pStyle w:val="TJ2"/>
        <w:rPr>
          <w:rFonts w:asciiTheme="minorHAnsi" w:hAnsiTheme="minorHAnsi" w:cstheme="minorBidi"/>
          <w:noProof/>
          <w:kern w:val="0"/>
          <w:sz w:val="22"/>
          <w:szCs w:val="20"/>
          <w14:ligatures w14:val="none"/>
        </w:rPr>
      </w:pPr>
      <w:hyperlink w:anchor="_Toc183083912" w:history="1">
        <w:r w:rsidRPr="00877B98">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14:paraId="7DF9F29D" w14:textId="26AA3B50" w:rsidR="00C13032" w:rsidRDefault="00C13032">
      <w:pPr>
        <w:pStyle w:val="TJ3"/>
        <w:rPr>
          <w:rFonts w:asciiTheme="minorHAnsi" w:hAnsiTheme="minorHAnsi" w:cstheme="minorBidi"/>
          <w:noProof/>
          <w:kern w:val="0"/>
          <w:sz w:val="22"/>
          <w:szCs w:val="20"/>
          <w14:ligatures w14:val="none"/>
        </w:rPr>
      </w:pPr>
      <w:hyperlink w:anchor="_Toc183083913" w:history="1">
        <w:r w:rsidRPr="00877B98">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14:paraId="78DD7DE6" w14:textId="7025B9E5" w:rsidR="00C13032" w:rsidRDefault="00C13032">
      <w:pPr>
        <w:pStyle w:val="TJ3"/>
        <w:rPr>
          <w:rFonts w:asciiTheme="minorHAnsi" w:hAnsiTheme="minorHAnsi" w:cstheme="minorBidi"/>
          <w:noProof/>
          <w:kern w:val="0"/>
          <w:sz w:val="22"/>
          <w:szCs w:val="20"/>
          <w14:ligatures w14:val="none"/>
        </w:rPr>
      </w:pPr>
      <w:hyperlink w:anchor="_Toc183083914" w:history="1">
        <w:r w:rsidRPr="00877B98">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14:paraId="6433CCF9" w14:textId="261F59B2" w:rsidR="00C13032" w:rsidRDefault="00C13032">
      <w:pPr>
        <w:pStyle w:val="TJ2"/>
        <w:rPr>
          <w:rFonts w:asciiTheme="minorHAnsi" w:hAnsiTheme="minorHAnsi" w:cstheme="minorBidi"/>
          <w:noProof/>
          <w:kern w:val="0"/>
          <w:sz w:val="22"/>
          <w:szCs w:val="20"/>
          <w14:ligatures w14:val="none"/>
        </w:rPr>
      </w:pPr>
      <w:hyperlink w:anchor="_Toc183083915" w:history="1">
        <w:r w:rsidRPr="00877B98">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14:paraId="324B665E" w14:textId="5928C5C3" w:rsidR="00C13032" w:rsidRDefault="00C13032">
      <w:pPr>
        <w:pStyle w:val="TJ3"/>
        <w:rPr>
          <w:rFonts w:asciiTheme="minorHAnsi" w:hAnsiTheme="minorHAnsi" w:cstheme="minorBidi"/>
          <w:noProof/>
          <w:kern w:val="0"/>
          <w:sz w:val="22"/>
          <w:szCs w:val="20"/>
          <w14:ligatures w14:val="none"/>
        </w:rPr>
      </w:pPr>
      <w:hyperlink w:anchor="_Toc183083916" w:history="1">
        <w:r w:rsidRPr="00877B98">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14:paraId="11A2EBEF" w14:textId="4FB50F0F" w:rsidR="00C13032" w:rsidRDefault="00C13032">
      <w:pPr>
        <w:pStyle w:val="TJ3"/>
        <w:rPr>
          <w:rFonts w:asciiTheme="minorHAnsi" w:hAnsiTheme="minorHAnsi" w:cstheme="minorBidi"/>
          <w:noProof/>
          <w:kern w:val="0"/>
          <w:sz w:val="22"/>
          <w:szCs w:val="20"/>
          <w14:ligatures w14:val="none"/>
        </w:rPr>
      </w:pPr>
      <w:hyperlink w:anchor="_Toc183083917" w:history="1">
        <w:r w:rsidRPr="00877B98">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14:paraId="3241E3C0" w14:textId="29B02020" w:rsidR="00C13032" w:rsidRDefault="00C13032">
      <w:pPr>
        <w:pStyle w:val="TJ3"/>
        <w:rPr>
          <w:rFonts w:asciiTheme="minorHAnsi" w:hAnsiTheme="minorHAnsi" w:cstheme="minorBidi"/>
          <w:noProof/>
          <w:kern w:val="0"/>
          <w:sz w:val="22"/>
          <w:szCs w:val="20"/>
          <w14:ligatures w14:val="none"/>
        </w:rPr>
      </w:pPr>
      <w:hyperlink w:anchor="_Toc183083918" w:history="1">
        <w:r w:rsidRPr="00877B98">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14:paraId="24CB11DF" w14:textId="645632E0" w:rsidR="00C13032" w:rsidRDefault="00C13032">
      <w:pPr>
        <w:pStyle w:val="TJ3"/>
        <w:rPr>
          <w:rFonts w:asciiTheme="minorHAnsi" w:hAnsiTheme="minorHAnsi" w:cstheme="minorBidi"/>
          <w:noProof/>
          <w:kern w:val="0"/>
          <w:sz w:val="22"/>
          <w:szCs w:val="20"/>
          <w14:ligatures w14:val="none"/>
        </w:rPr>
      </w:pPr>
      <w:hyperlink w:anchor="_Toc183083919" w:history="1">
        <w:r w:rsidRPr="00877B98">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14:paraId="1D7958AD" w14:textId="6A7629E9" w:rsidR="00C13032" w:rsidRDefault="00C13032">
      <w:pPr>
        <w:pStyle w:val="TJ3"/>
        <w:rPr>
          <w:rFonts w:asciiTheme="minorHAnsi" w:hAnsiTheme="minorHAnsi" w:cstheme="minorBidi"/>
          <w:noProof/>
          <w:kern w:val="0"/>
          <w:sz w:val="22"/>
          <w:szCs w:val="20"/>
          <w14:ligatures w14:val="none"/>
        </w:rPr>
      </w:pPr>
      <w:hyperlink w:anchor="_Toc183083920" w:history="1">
        <w:r w:rsidRPr="00877B98">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14:paraId="534BB552" w14:textId="3ADA18A0" w:rsidR="00C13032" w:rsidRDefault="00C13032">
      <w:pPr>
        <w:pStyle w:val="TJ1"/>
        <w:rPr>
          <w:rFonts w:asciiTheme="minorHAnsi" w:hAnsiTheme="minorHAnsi" w:cstheme="minorBidi"/>
          <w:b w:val="0"/>
          <w:noProof/>
          <w:kern w:val="0"/>
          <w:szCs w:val="20"/>
          <w14:ligatures w14:val="none"/>
        </w:rPr>
      </w:pPr>
      <w:hyperlink w:anchor="_Toc183083921" w:history="1">
        <w:r w:rsidRPr="00877B98">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14:paraId="1A77E7C7" w14:textId="1100F42E" w:rsidR="00C13032" w:rsidRDefault="00C13032">
      <w:pPr>
        <w:pStyle w:val="TJ2"/>
        <w:rPr>
          <w:rFonts w:asciiTheme="minorHAnsi" w:hAnsiTheme="minorHAnsi" w:cstheme="minorBidi"/>
          <w:noProof/>
          <w:kern w:val="0"/>
          <w:sz w:val="22"/>
          <w:szCs w:val="20"/>
          <w14:ligatures w14:val="none"/>
        </w:rPr>
      </w:pPr>
      <w:hyperlink w:anchor="_Toc183083922" w:history="1">
        <w:r w:rsidRPr="00877B98">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14:paraId="050380BB" w14:textId="2CA58F00" w:rsidR="00C13032" w:rsidRDefault="00C13032">
      <w:pPr>
        <w:pStyle w:val="TJ2"/>
        <w:rPr>
          <w:rFonts w:asciiTheme="minorHAnsi" w:hAnsiTheme="minorHAnsi" w:cstheme="minorBidi"/>
          <w:noProof/>
          <w:kern w:val="0"/>
          <w:sz w:val="22"/>
          <w:szCs w:val="20"/>
          <w14:ligatures w14:val="none"/>
        </w:rPr>
      </w:pPr>
      <w:hyperlink w:anchor="_Toc183083923" w:history="1">
        <w:r w:rsidRPr="00877B98">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14:paraId="726E4BB0" w14:textId="2FDA8025" w:rsidR="00C13032" w:rsidRDefault="00C13032">
      <w:pPr>
        <w:pStyle w:val="TJ3"/>
        <w:rPr>
          <w:rFonts w:asciiTheme="minorHAnsi" w:hAnsiTheme="minorHAnsi" w:cstheme="minorBidi"/>
          <w:noProof/>
          <w:kern w:val="0"/>
          <w:sz w:val="22"/>
          <w:szCs w:val="20"/>
          <w14:ligatures w14:val="none"/>
        </w:rPr>
      </w:pPr>
      <w:hyperlink w:anchor="_Toc183083924" w:history="1">
        <w:r w:rsidRPr="00877B98">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14:paraId="0C5AA344" w14:textId="546B2C9C" w:rsidR="00C13032" w:rsidRDefault="00C13032">
      <w:pPr>
        <w:pStyle w:val="TJ3"/>
        <w:rPr>
          <w:rFonts w:asciiTheme="minorHAnsi" w:hAnsiTheme="minorHAnsi" w:cstheme="minorBidi"/>
          <w:noProof/>
          <w:kern w:val="0"/>
          <w:sz w:val="22"/>
          <w:szCs w:val="20"/>
          <w14:ligatures w14:val="none"/>
        </w:rPr>
      </w:pPr>
      <w:hyperlink w:anchor="_Toc183083925" w:history="1">
        <w:r w:rsidRPr="00877B98">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14:paraId="0C3612CA" w14:textId="24206041" w:rsidR="00C13032" w:rsidRDefault="00C13032">
      <w:pPr>
        <w:pStyle w:val="TJ2"/>
        <w:rPr>
          <w:rFonts w:asciiTheme="minorHAnsi" w:hAnsiTheme="minorHAnsi" w:cstheme="minorBidi"/>
          <w:noProof/>
          <w:kern w:val="0"/>
          <w:sz w:val="22"/>
          <w:szCs w:val="20"/>
          <w14:ligatures w14:val="none"/>
        </w:rPr>
      </w:pPr>
      <w:hyperlink w:anchor="_Toc183083926" w:history="1">
        <w:r w:rsidRPr="00877B98">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14:paraId="117B93DF" w14:textId="4AC9AC09" w:rsidR="00C13032" w:rsidRDefault="00C13032">
      <w:pPr>
        <w:pStyle w:val="TJ3"/>
        <w:rPr>
          <w:rFonts w:asciiTheme="minorHAnsi" w:hAnsiTheme="minorHAnsi" w:cstheme="minorBidi"/>
          <w:noProof/>
          <w:kern w:val="0"/>
          <w:sz w:val="22"/>
          <w:szCs w:val="20"/>
          <w14:ligatures w14:val="none"/>
        </w:rPr>
      </w:pPr>
      <w:hyperlink w:anchor="_Toc183083927" w:history="1">
        <w:r w:rsidRPr="00877B98">
          <w:rPr>
            <w:rStyle w:val="Hiperhivatkozs"/>
            <w:noProof/>
            <w:lang w:bidi="ar-SA"/>
          </w:rPr>
          <w:t xml:space="preserve">10.3.1. Tagging language with </w:t>
        </w:r>
        <w:r w:rsidRPr="00877B98">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14:paraId="4CE4863C" w14:textId="2810DE55" w:rsidR="00C13032" w:rsidRDefault="00C13032">
      <w:pPr>
        <w:pStyle w:val="TJ3"/>
        <w:rPr>
          <w:rFonts w:asciiTheme="minorHAnsi" w:hAnsiTheme="minorHAnsi" w:cstheme="minorBidi"/>
          <w:noProof/>
          <w:kern w:val="0"/>
          <w:sz w:val="22"/>
          <w:szCs w:val="20"/>
          <w14:ligatures w14:val="none"/>
        </w:rPr>
      </w:pPr>
      <w:hyperlink w:anchor="_Toc183083928" w:history="1">
        <w:r w:rsidRPr="00877B98">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14:paraId="75FE9CC9" w14:textId="0966FD1D" w:rsidR="00C13032" w:rsidRDefault="00C13032">
      <w:pPr>
        <w:pStyle w:val="TJ3"/>
        <w:rPr>
          <w:rFonts w:asciiTheme="minorHAnsi" w:hAnsiTheme="minorHAnsi" w:cstheme="minorBidi"/>
          <w:noProof/>
          <w:kern w:val="0"/>
          <w:sz w:val="22"/>
          <w:szCs w:val="20"/>
          <w14:ligatures w14:val="none"/>
        </w:rPr>
      </w:pPr>
      <w:hyperlink w:anchor="_Toc183083929" w:history="1">
        <w:r w:rsidRPr="00877B98">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14:paraId="43D1C7ED" w14:textId="5D2DAB4E" w:rsidR="00C13032" w:rsidRDefault="00C13032">
      <w:pPr>
        <w:pStyle w:val="TJ2"/>
        <w:rPr>
          <w:rFonts w:asciiTheme="minorHAnsi" w:hAnsiTheme="minorHAnsi" w:cstheme="minorBidi"/>
          <w:noProof/>
          <w:kern w:val="0"/>
          <w:sz w:val="22"/>
          <w:szCs w:val="20"/>
          <w14:ligatures w14:val="none"/>
        </w:rPr>
      </w:pPr>
      <w:hyperlink w:anchor="_Toc183083930" w:history="1">
        <w:r w:rsidRPr="00877B98">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14:paraId="61EFA124" w14:textId="13EEA8FB" w:rsidR="00C13032" w:rsidRDefault="00C13032">
      <w:pPr>
        <w:pStyle w:val="TJ3"/>
        <w:rPr>
          <w:rFonts w:asciiTheme="minorHAnsi" w:hAnsiTheme="minorHAnsi" w:cstheme="minorBidi"/>
          <w:noProof/>
          <w:kern w:val="0"/>
          <w:sz w:val="22"/>
          <w:szCs w:val="20"/>
          <w14:ligatures w14:val="none"/>
        </w:rPr>
      </w:pPr>
      <w:hyperlink w:anchor="_Toc183083931" w:history="1">
        <w:r w:rsidRPr="00877B98">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14:paraId="4105DE4F" w14:textId="63B6B0E7" w:rsidR="00C13032" w:rsidRDefault="00C13032">
      <w:pPr>
        <w:pStyle w:val="TJ3"/>
        <w:rPr>
          <w:rFonts w:asciiTheme="minorHAnsi" w:hAnsiTheme="minorHAnsi" w:cstheme="minorBidi"/>
          <w:noProof/>
          <w:kern w:val="0"/>
          <w:sz w:val="22"/>
          <w:szCs w:val="20"/>
          <w14:ligatures w14:val="none"/>
        </w:rPr>
      </w:pPr>
      <w:hyperlink w:anchor="_Toc183083932" w:history="1">
        <w:r w:rsidRPr="00877B98">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14:paraId="192E5CAF" w14:textId="6C351377" w:rsidR="00C13032" w:rsidRDefault="00C13032">
      <w:pPr>
        <w:pStyle w:val="TJ3"/>
        <w:rPr>
          <w:rFonts w:asciiTheme="minorHAnsi" w:hAnsiTheme="minorHAnsi" w:cstheme="minorBidi"/>
          <w:noProof/>
          <w:kern w:val="0"/>
          <w:sz w:val="22"/>
          <w:szCs w:val="20"/>
          <w14:ligatures w14:val="none"/>
        </w:rPr>
      </w:pPr>
      <w:hyperlink w:anchor="_Toc183083933" w:history="1">
        <w:r w:rsidRPr="00877B98">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14:paraId="22A67334" w14:textId="308BD68C" w:rsidR="00C13032" w:rsidRDefault="00C13032">
      <w:pPr>
        <w:pStyle w:val="TJ3"/>
        <w:rPr>
          <w:rFonts w:asciiTheme="minorHAnsi" w:hAnsiTheme="minorHAnsi" w:cstheme="minorBidi"/>
          <w:noProof/>
          <w:kern w:val="0"/>
          <w:sz w:val="22"/>
          <w:szCs w:val="20"/>
          <w14:ligatures w14:val="none"/>
        </w:rPr>
      </w:pPr>
      <w:hyperlink w:anchor="_Toc183083934" w:history="1">
        <w:r w:rsidRPr="00877B98">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14:paraId="669E4C42" w14:textId="18BFEA6A" w:rsidR="00C13032" w:rsidRDefault="00C13032">
      <w:pPr>
        <w:pStyle w:val="TJ3"/>
        <w:rPr>
          <w:rFonts w:asciiTheme="minorHAnsi" w:hAnsiTheme="minorHAnsi" w:cstheme="minorBidi"/>
          <w:noProof/>
          <w:kern w:val="0"/>
          <w:sz w:val="22"/>
          <w:szCs w:val="20"/>
          <w14:ligatures w14:val="none"/>
        </w:rPr>
      </w:pPr>
      <w:hyperlink w:anchor="_Toc183083935" w:history="1">
        <w:r w:rsidRPr="00877B98">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14:paraId="61E06CEC" w14:textId="45F256C0" w:rsidR="00C13032" w:rsidRDefault="00C13032">
      <w:pPr>
        <w:pStyle w:val="TJ3"/>
        <w:rPr>
          <w:rFonts w:asciiTheme="minorHAnsi" w:hAnsiTheme="minorHAnsi" w:cstheme="minorBidi"/>
          <w:noProof/>
          <w:kern w:val="0"/>
          <w:sz w:val="22"/>
          <w:szCs w:val="20"/>
          <w14:ligatures w14:val="none"/>
        </w:rPr>
      </w:pPr>
      <w:hyperlink w:anchor="_Toc183083936" w:history="1">
        <w:r w:rsidRPr="00877B98">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14:paraId="79BF779E" w14:textId="577839BA" w:rsidR="00C13032" w:rsidRDefault="00C13032">
      <w:pPr>
        <w:pStyle w:val="TJ3"/>
        <w:rPr>
          <w:rFonts w:asciiTheme="minorHAnsi" w:hAnsiTheme="minorHAnsi" w:cstheme="minorBidi"/>
          <w:noProof/>
          <w:kern w:val="0"/>
          <w:sz w:val="22"/>
          <w:szCs w:val="20"/>
          <w14:ligatures w14:val="none"/>
        </w:rPr>
      </w:pPr>
      <w:hyperlink w:anchor="_Toc183083937" w:history="1">
        <w:r w:rsidRPr="00877B98">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14:paraId="415CD917" w14:textId="37B503F2" w:rsidR="00C13032" w:rsidRDefault="00C13032">
      <w:pPr>
        <w:pStyle w:val="TJ2"/>
        <w:rPr>
          <w:rFonts w:asciiTheme="minorHAnsi" w:hAnsiTheme="minorHAnsi" w:cstheme="minorBidi"/>
          <w:noProof/>
          <w:kern w:val="0"/>
          <w:sz w:val="22"/>
          <w:szCs w:val="20"/>
          <w14:ligatures w14:val="none"/>
        </w:rPr>
      </w:pPr>
      <w:hyperlink w:anchor="_Toc183083938" w:history="1">
        <w:r w:rsidRPr="00877B98">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14:paraId="22012864" w14:textId="382C4098" w:rsidR="00C13032" w:rsidRDefault="00C13032">
      <w:pPr>
        <w:pStyle w:val="TJ3"/>
        <w:rPr>
          <w:rFonts w:asciiTheme="minorHAnsi" w:hAnsiTheme="minorHAnsi" w:cstheme="minorBidi"/>
          <w:noProof/>
          <w:kern w:val="0"/>
          <w:sz w:val="22"/>
          <w:szCs w:val="20"/>
          <w14:ligatures w14:val="none"/>
        </w:rPr>
      </w:pPr>
      <w:hyperlink w:anchor="_Toc183083939" w:history="1">
        <w:r w:rsidRPr="00877B98">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14:paraId="2177406C" w14:textId="59B0FB87" w:rsidR="00C13032" w:rsidRDefault="00C13032">
      <w:pPr>
        <w:pStyle w:val="TJ2"/>
        <w:rPr>
          <w:rFonts w:asciiTheme="minorHAnsi" w:hAnsiTheme="minorHAnsi" w:cstheme="minorBidi"/>
          <w:noProof/>
          <w:kern w:val="0"/>
          <w:sz w:val="22"/>
          <w:szCs w:val="20"/>
          <w14:ligatures w14:val="none"/>
        </w:rPr>
      </w:pPr>
      <w:hyperlink w:anchor="_Toc183083940" w:history="1">
        <w:r w:rsidRPr="00877B98">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14:paraId="76EF3CA2" w14:textId="228BAD63" w:rsidR="00C13032" w:rsidRDefault="00C13032">
      <w:pPr>
        <w:pStyle w:val="TJ3"/>
        <w:rPr>
          <w:rFonts w:asciiTheme="minorHAnsi" w:hAnsiTheme="minorHAnsi" w:cstheme="minorBidi"/>
          <w:noProof/>
          <w:kern w:val="0"/>
          <w:sz w:val="22"/>
          <w:szCs w:val="20"/>
          <w14:ligatures w14:val="none"/>
        </w:rPr>
      </w:pPr>
      <w:hyperlink w:anchor="_Toc183083941" w:history="1">
        <w:r w:rsidRPr="00877B98">
          <w:rPr>
            <w:rStyle w:val="Hiperhivatkozs"/>
            <w:noProof/>
            <w:lang w:bidi="ar-SA"/>
          </w:rPr>
          <w:t xml:space="preserve">10.6.1. Encoding authorship with </w:t>
        </w:r>
        <w:r w:rsidRPr="00877B98">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14:paraId="52F6050B" w14:textId="3D22BB40" w:rsidR="00C13032" w:rsidRDefault="00C13032">
      <w:pPr>
        <w:pStyle w:val="TJ3"/>
        <w:rPr>
          <w:rFonts w:asciiTheme="minorHAnsi" w:hAnsiTheme="minorHAnsi" w:cstheme="minorBidi"/>
          <w:noProof/>
          <w:kern w:val="0"/>
          <w:sz w:val="22"/>
          <w:szCs w:val="20"/>
          <w14:ligatures w14:val="none"/>
        </w:rPr>
      </w:pPr>
      <w:hyperlink w:anchor="_Toc183083942" w:history="1">
        <w:r w:rsidRPr="00877B98">
          <w:rPr>
            <w:rStyle w:val="Hiperhivatkozs"/>
            <w:noProof/>
            <w:lang w:bidi="ar-SA"/>
          </w:rPr>
          <w:t xml:space="preserve">10.6.2. Crediting publications with </w:t>
        </w:r>
        <w:r w:rsidRPr="00877B98">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14:paraId="432C49F1" w14:textId="365812AA" w:rsidR="00C13032" w:rsidRDefault="00C13032">
      <w:pPr>
        <w:pStyle w:val="TJ3"/>
        <w:rPr>
          <w:rFonts w:asciiTheme="minorHAnsi" w:hAnsiTheme="minorHAnsi" w:cstheme="minorBidi"/>
          <w:noProof/>
          <w:kern w:val="0"/>
          <w:sz w:val="22"/>
          <w:szCs w:val="20"/>
          <w14:ligatures w14:val="none"/>
        </w:rPr>
      </w:pPr>
      <w:hyperlink w:anchor="_Toc183083943" w:history="1">
        <w:r w:rsidRPr="00877B98">
          <w:rPr>
            <w:rStyle w:val="Hiperhivatkozs"/>
            <w:noProof/>
            <w:lang w:bidi="ar-SA"/>
          </w:rPr>
          <w:t xml:space="preserve">10.6.3. Identifying persons and places with </w:t>
        </w:r>
        <w:r w:rsidRPr="00877B98">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14:paraId="151D7F51" w14:textId="5D198DEF" w:rsidR="00C13032" w:rsidRDefault="00C13032">
      <w:pPr>
        <w:pStyle w:val="TJ3"/>
        <w:rPr>
          <w:rFonts w:asciiTheme="minorHAnsi" w:hAnsiTheme="minorHAnsi" w:cstheme="minorBidi"/>
          <w:noProof/>
          <w:kern w:val="0"/>
          <w:sz w:val="22"/>
          <w:szCs w:val="20"/>
          <w14:ligatures w14:val="none"/>
        </w:rPr>
      </w:pPr>
      <w:hyperlink w:anchor="_Toc183083944" w:history="1">
        <w:r w:rsidRPr="00877B98">
          <w:rPr>
            <w:rStyle w:val="Hiperhivatkozs"/>
            <w:noProof/>
            <w:lang w:bidi="ar-SA"/>
          </w:rPr>
          <w:t xml:space="preserve">10.6.4. Identifying elements with </w:t>
        </w:r>
        <w:r w:rsidRPr="00877B98">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14:paraId="27A9F4F5" w14:textId="5A74CD0C" w:rsidR="00C13032" w:rsidRDefault="00C13032">
      <w:pPr>
        <w:pStyle w:val="TJ2"/>
        <w:rPr>
          <w:rFonts w:asciiTheme="minorHAnsi" w:hAnsiTheme="minorHAnsi" w:cstheme="minorBidi"/>
          <w:noProof/>
          <w:kern w:val="0"/>
          <w:sz w:val="22"/>
          <w:szCs w:val="20"/>
          <w14:ligatures w14:val="none"/>
        </w:rPr>
      </w:pPr>
      <w:hyperlink w:anchor="_Toc183083945" w:history="1">
        <w:r w:rsidRPr="00877B98">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14:paraId="3E272D20" w14:textId="0E362C6D" w:rsidR="00C13032" w:rsidRDefault="00C13032">
      <w:pPr>
        <w:pStyle w:val="TJ1"/>
        <w:rPr>
          <w:rFonts w:asciiTheme="minorHAnsi" w:hAnsiTheme="minorHAnsi" w:cstheme="minorBidi"/>
          <w:b w:val="0"/>
          <w:noProof/>
          <w:kern w:val="0"/>
          <w:szCs w:val="20"/>
          <w14:ligatures w14:val="none"/>
        </w:rPr>
      </w:pPr>
      <w:hyperlink w:anchor="_Toc183083946" w:history="1">
        <w:r w:rsidRPr="00877B98">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14:paraId="7FFB0175" w14:textId="376540D7" w:rsidR="00C13032" w:rsidRDefault="00C13032">
      <w:pPr>
        <w:pStyle w:val="TJ2"/>
        <w:rPr>
          <w:rFonts w:asciiTheme="minorHAnsi" w:hAnsiTheme="minorHAnsi" w:cstheme="minorBidi"/>
          <w:noProof/>
          <w:kern w:val="0"/>
          <w:sz w:val="22"/>
          <w:szCs w:val="20"/>
          <w14:ligatures w14:val="none"/>
        </w:rPr>
      </w:pPr>
      <w:hyperlink w:anchor="_Toc183083947" w:history="1">
        <w:r w:rsidRPr="00877B98">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14:paraId="5B73E7BA" w14:textId="51E04A7A" w:rsidR="00C13032" w:rsidRDefault="00C13032">
      <w:pPr>
        <w:pStyle w:val="TJ3"/>
        <w:rPr>
          <w:rFonts w:asciiTheme="minorHAnsi" w:hAnsiTheme="minorHAnsi" w:cstheme="minorBidi"/>
          <w:noProof/>
          <w:kern w:val="0"/>
          <w:sz w:val="22"/>
          <w:szCs w:val="20"/>
          <w14:ligatures w14:val="none"/>
        </w:rPr>
      </w:pPr>
      <w:hyperlink w:anchor="_Toc183083948" w:history="1">
        <w:r w:rsidRPr="00877B98">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14:paraId="088DBF16" w14:textId="423AEAA1" w:rsidR="00C13032" w:rsidRDefault="00C13032">
      <w:pPr>
        <w:pStyle w:val="TJ3"/>
        <w:rPr>
          <w:rFonts w:asciiTheme="minorHAnsi" w:hAnsiTheme="minorHAnsi" w:cstheme="minorBidi"/>
          <w:noProof/>
          <w:kern w:val="0"/>
          <w:sz w:val="22"/>
          <w:szCs w:val="20"/>
          <w14:ligatures w14:val="none"/>
        </w:rPr>
      </w:pPr>
      <w:hyperlink w:anchor="_Toc183083949" w:history="1">
        <w:r w:rsidRPr="00877B98">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14:paraId="40E873C7" w14:textId="79B6E96E" w:rsidR="00C13032" w:rsidRDefault="00C13032">
      <w:pPr>
        <w:pStyle w:val="TJ3"/>
        <w:rPr>
          <w:rFonts w:asciiTheme="minorHAnsi" w:hAnsiTheme="minorHAnsi" w:cstheme="minorBidi"/>
          <w:noProof/>
          <w:kern w:val="0"/>
          <w:sz w:val="22"/>
          <w:szCs w:val="20"/>
          <w14:ligatures w14:val="none"/>
        </w:rPr>
      </w:pPr>
      <w:hyperlink w:anchor="_Toc183083950" w:history="1">
        <w:r w:rsidRPr="00877B98">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14:paraId="30AE6964" w14:textId="6DED87F0" w:rsidR="00C13032" w:rsidRDefault="00C13032">
      <w:pPr>
        <w:pStyle w:val="TJ2"/>
        <w:rPr>
          <w:rFonts w:asciiTheme="minorHAnsi" w:hAnsiTheme="minorHAnsi" w:cstheme="minorBidi"/>
          <w:noProof/>
          <w:kern w:val="0"/>
          <w:sz w:val="22"/>
          <w:szCs w:val="20"/>
          <w14:ligatures w14:val="none"/>
        </w:rPr>
      </w:pPr>
      <w:hyperlink w:anchor="_Toc183083951" w:history="1">
        <w:r w:rsidRPr="00877B98">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14:paraId="2E0E01D6" w14:textId="25914407" w:rsidR="00C13032" w:rsidRDefault="00C13032">
      <w:pPr>
        <w:pStyle w:val="TJ3"/>
        <w:rPr>
          <w:rFonts w:asciiTheme="minorHAnsi" w:hAnsiTheme="minorHAnsi" w:cstheme="minorBidi"/>
          <w:noProof/>
          <w:kern w:val="0"/>
          <w:sz w:val="22"/>
          <w:szCs w:val="20"/>
          <w14:ligatures w14:val="none"/>
        </w:rPr>
      </w:pPr>
      <w:hyperlink w:anchor="_Toc183083952" w:history="1">
        <w:r w:rsidRPr="00877B98">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14:paraId="6A6946C8" w14:textId="26192BEA" w:rsidR="00C13032" w:rsidRDefault="00C13032">
      <w:pPr>
        <w:pStyle w:val="TJ2"/>
        <w:rPr>
          <w:rFonts w:asciiTheme="minorHAnsi" w:hAnsiTheme="minorHAnsi" w:cstheme="minorBidi"/>
          <w:noProof/>
          <w:kern w:val="0"/>
          <w:sz w:val="22"/>
          <w:szCs w:val="20"/>
          <w14:ligatures w14:val="none"/>
        </w:rPr>
      </w:pPr>
      <w:hyperlink w:anchor="_Toc183083953" w:history="1">
        <w:r w:rsidRPr="00877B98">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14:paraId="63CD50E7" w14:textId="3C406C6A" w:rsidR="00C13032" w:rsidRDefault="00C13032">
      <w:pPr>
        <w:pStyle w:val="TJ1"/>
        <w:rPr>
          <w:rFonts w:asciiTheme="minorHAnsi" w:hAnsiTheme="minorHAnsi" w:cstheme="minorBidi"/>
          <w:b w:val="0"/>
          <w:noProof/>
          <w:kern w:val="0"/>
          <w:szCs w:val="20"/>
          <w14:ligatures w14:val="none"/>
        </w:rPr>
      </w:pPr>
      <w:hyperlink w:anchor="_Toc183083954" w:history="1">
        <w:r w:rsidRPr="00877B98">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14:paraId="56A59D7C" w14:textId="40BF4B4C" w:rsidR="00C13032" w:rsidRDefault="00C13032">
      <w:pPr>
        <w:pStyle w:val="TJ1"/>
        <w:rPr>
          <w:rFonts w:asciiTheme="minorHAnsi" w:hAnsiTheme="minorHAnsi" w:cstheme="minorBidi"/>
          <w:b w:val="0"/>
          <w:noProof/>
          <w:kern w:val="0"/>
          <w:szCs w:val="20"/>
          <w14:ligatures w14:val="none"/>
        </w:rPr>
      </w:pPr>
      <w:hyperlink w:anchor="_Toc183083955" w:history="1">
        <w:r w:rsidRPr="00877B98">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14:paraId="2A9789A5" w14:textId="677E4A00" w:rsidR="00C13032" w:rsidRDefault="00C13032">
      <w:pPr>
        <w:pStyle w:val="TJ2"/>
        <w:rPr>
          <w:rFonts w:asciiTheme="minorHAnsi" w:hAnsiTheme="minorHAnsi" w:cstheme="minorBidi"/>
          <w:noProof/>
          <w:kern w:val="0"/>
          <w:sz w:val="22"/>
          <w:szCs w:val="20"/>
          <w14:ligatures w14:val="none"/>
        </w:rPr>
      </w:pPr>
      <w:hyperlink w:anchor="_Toc183083956" w:history="1">
        <w:r w:rsidRPr="00877B98">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14:paraId="1288527D" w14:textId="2ED29D48" w:rsidR="00C13032" w:rsidRDefault="00C13032">
      <w:pPr>
        <w:pStyle w:val="TJ2"/>
        <w:rPr>
          <w:rFonts w:asciiTheme="minorHAnsi" w:hAnsiTheme="minorHAnsi" w:cstheme="minorBidi"/>
          <w:noProof/>
          <w:kern w:val="0"/>
          <w:sz w:val="22"/>
          <w:szCs w:val="20"/>
          <w14:ligatures w14:val="none"/>
        </w:rPr>
      </w:pPr>
      <w:hyperlink w:anchor="_Toc183083957" w:history="1">
        <w:r w:rsidRPr="00877B98">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14:paraId="12D14D32" w14:textId="0D89FF7D" w:rsidR="00C13032" w:rsidRDefault="00C13032">
      <w:pPr>
        <w:pStyle w:val="TJ2"/>
        <w:rPr>
          <w:rFonts w:asciiTheme="minorHAnsi" w:hAnsiTheme="minorHAnsi" w:cstheme="minorBidi"/>
          <w:noProof/>
          <w:kern w:val="0"/>
          <w:sz w:val="22"/>
          <w:szCs w:val="20"/>
          <w14:ligatures w14:val="none"/>
        </w:rPr>
      </w:pPr>
      <w:hyperlink w:anchor="_Toc183083958" w:history="1">
        <w:r w:rsidRPr="00877B98">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14:paraId="028B2B18" w14:textId="6CBC9EE0" w:rsidR="00C13032" w:rsidRDefault="00C13032">
      <w:pPr>
        <w:pStyle w:val="TJ2"/>
        <w:rPr>
          <w:rFonts w:asciiTheme="minorHAnsi" w:hAnsiTheme="minorHAnsi" w:cstheme="minorBidi"/>
          <w:noProof/>
          <w:kern w:val="0"/>
          <w:sz w:val="22"/>
          <w:szCs w:val="20"/>
          <w14:ligatures w14:val="none"/>
        </w:rPr>
      </w:pPr>
      <w:hyperlink w:anchor="_Toc183083959" w:history="1">
        <w:r w:rsidRPr="00877B98">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14:paraId="3000E67A" w14:textId="3670712B" w:rsidR="00C13032" w:rsidRDefault="00C13032">
      <w:pPr>
        <w:pStyle w:val="TJ3"/>
        <w:rPr>
          <w:rFonts w:asciiTheme="minorHAnsi" w:hAnsiTheme="minorHAnsi" w:cstheme="minorBidi"/>
          <w:noProof/>
          <w:kern w:val="0"/>
          <w:sz w:val="22"/>
          <w:szCs w:val="20"/>
          <w14:ligatures w14:val="none"/>
        </w:rPr>
      </w:pPr>
      <w:hyperlink w:anchor="_Toc183083960" w:history="1">
        <w:r w:rsidRPr="00877B98">
          <w:rPr>
            <w:rStyle w:val="Hiperhivatkozs"/>
            <w:noProof/>
            <w:lang w:bidi="ar-SA"/>
          </w:rPr>
          <w:t>Appendix B.4.1. Syllabic metres (</w:t>
        </w:r>
        <w:r w:rsidRPr="00877B98">
          <w:rPr>
            <w:rStyle w:val="Hiperhivatkozs"/>
            <w:i/>
            <w:iCs/>
            <w:noProof/>
            <w:lang w:bidi="ar-SA"/>
          </w:rPr>
          <w:t>varṇavr̥tta</w:t>
        </w:r>
        <w:r w:rsidRPr="00877B98">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14:paraId="2D9696FD" w14:textId="64EFFE43" w:rsidR="00C13032" w:rsidRDefault="00C13032">
      <w:pPr>
        <w:pStyle w:val="TJ3"/>
        <w:rPr>
          <w:rFonts w:asciiTheme="minorHAnsi" w:hAnsiTheme="minorHAnsi" w:cstheme="minorBidi"/>
          <w:noProof/>
          <w:kern w:val="0"/>
          <w:sz w:val="22"/>
          <w:szCs w:val="20"/>
          <w14:ligatures w14:val="none"/>
        </w:rPr>
      </w:pPr>
      <w:hyperlink w:anchor="_Toc183083961" w:history="1">
        <w:r w:rsidRPr="00877B98">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14:paraId="052B2907" w14:textId="10E69A3C" w:rsidR="00C13032" w:rsidRDefault="00C13032">
      <w:pPr>
        <w:pStyle w:val="TJ3"/>
        <w:rPr>
          <w:rFonts w:asciiTheme="minorHAnsi" w:hAnsiTheme="minorHAnsi" w:cstheme="minorBidi"/>
          <w:noProof/>
          <w:kern w:val="0"/>
          <w:sz w:val="22"/>
          <w:szCs w:val="20"/>
          <w14:ligatures w14:val="none"/>
        </w:rPr>
      </w:pPr>
      <w:hyperlink w:anchor="_Toc183083962" w:history="1">
        <w:r w:rsidRPr="00877B98">
          <w:rPr>
            <w:rStyle w:val="Hiperhivatkozs"/>
            <w:noProof/>
            <w:lang w:bidi="ar-SA"/>
          </w:rPr>
          <w:t>Appendix B.4.3.</w:t>
        </w:r>
        <w:r w:rsidRPr="00877B98">
          <w:rPr>
            <w:rStyle w:val="Hiperhivatkozs"/>
            <w:i/>
            <w:iCs/>
            <w:noProof/>
            <w:lang w:bidi="ar-SA"/>
          </w:rPr>
          <w:t xml:space="preserve"> Anuṣṭubh</w:t>
        </w:r>
        <w:r w:rsidRPr="00877B98">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14:paraId="63D19F19" w14:textId="6E4513C0" w:rsidR="00C13032" w:rsidRDefault="00C13032">
      <w:pPr>
        <w:pStyle w:val="TJ3"/>
        <w:rPr>
          <w:rFonts w:asciiTheme="minorHAnsi" w:hAnsiTheme="minorHAnsi" w:cstheme="minorBidi"/>
          <w:noProof/>
          <w:kern w:val="0"/>
          <w:sz w:val="22"/>
          <w:szCs w:val="20"/>
          <w14:ligatures w14:val="none"/>
        </w:rPr>
      </w:pPr>
      <w:hyperlink w:anchor="_Toc183083963" w:history="1">
        <w:r w:rsidRPr="00877B98">
          <w:rPr>
            <w:rStyle w:val="Hiperhivatkozs"/>
            <w:noProof/>
            <w:lang w:bidi="ar-SA"/>
          </w:rPr>
          <w:t xml:space="preserve">Appendix B.4.4. The </w:t>
        </w:r>
        <w:r w:rsidRPr="00877B98">
          <w:rPr>
            <w:rStyle w:val="Hiperhivatkozs"/>
            <w:i/>
            <w:iCs/>
            <w:noProof/>
            <w:lang w:bidi="ar-SA"/>
          </w:rPr>
          <w:t>upajāti</w:t>
        </w:r>
        <w:r w:rsidRPr="00877B98">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14:paraId="7BD16CB4" w14:textId="6C8675CA" w:rsidR="00C13032" w:rsidRDefault="00C13032">
      <w:pPr>
        <w:pStyle w:val="TJ3"/>
        <w:rPr>
          <w:rFonts w:asciiTheme="minorHAnsi" w:hAnsiTheme="minorHAnsi" w:cstheme="minorBidi"/>
          <w:noProof/>
          <w:kern w:val="0"/>
          <w:sz w:val="22"/>
          <w:szCs w:val="20"/>
          <w14:ligatures w14:val="none"/>
        </w:rPr>
      </w:pPr>
      <w:hyperlink w:anchor="_Toc183083964" w:history="1">
        <w:r w:rsidRPr="00877B98">
          <w:rPr>
            <w:rStyle w:val="Hiperhivatkozs"/>
            <w:noProof/>
            <w:lang w:bidi="ar-SA"/>
          </w:rPr>
          <w:t xml:space="preserve">Appendix B.4.5. The </w:t>
        </w:r>
        <w:r w:rsidRPr="00877B98">
          <w:rPr>
            <w:rStyle w:val="Hiperhivatkozs"/>
            <w:i/>
            <w:iCs/>
            <w:noProof/>
            <w:lang w:bidi="ar-SA"/>
          </w:rPr>
          <w:t>vaitālīya</w:t>
        </w:r>
        <w:r w:rsidRPr="00877B98">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14:paraId="2C442170" w14:textId="14D18E7B" w:rsidR="00C13032" w:rsidRDefault="00C13032">
      <w:pPr>
        <w:pStyle w:val="TJ3"/>
        <w:rPr>
          <w:rFonts w:asciiTheme="minorHAnsi" w:hAnsiTheme="minorHAnsi" w:cstheme="minorBidi"/>
          <w:noProof/>
          <w:kern w:val="0"/>
          <w:sz w:val="22"/>
          <w:szCs w:val="20"/>
          <w14:ligatures w14:val="none"/>
        </w:rPr>
      </w:pPr>
      <w:hyperlink w:anchor="_Toc183083965" w:history="1">
        <w:r w:rsidRPr="00877B98">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14:paraId="4CC39CD4" w14:textId="41ED71B0" w:rsidR="00C13032" w:rsidRDefault="00C13032">
      <w:pPr>
        <w:pStyle w:val="TJ3"/>
        <w:rPr>
          <w:rFonts w:asciiTheme="minorHAnsi" w:hAnsiTheme="minorHAnsi" w:cstheme="minorBidi"/>
          <w:noProof/>
          <w:kern w:val="0"/>
          <w:sz w:val="22"/>
          <w:szCs w:val="20"/>
          <w14:ligatures w14:val="none"/>
        </w:rPr>
      </w:pPr>
      <w:hyperlink w:anchor="_Toc183083966" w:history="1">
        <w:r w:rsidRPr="00877B98">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14:paraId="07645460" w14:textId="0E37F391" w:rsidR="00C13032" w:rsidRDefault="00C13032">
      <w:pPr>
        <w:pStyle w:val="TJ2"/>
        <w:rPr>
          <w:rFonts w:asciiTheme="minorHAnsi" w:hAnsiTheme="minorHAnsi" w:cstheme="minorBidi"/>
          <w:noProof/>
          <w:kern w:val="0"/>
          <w:sz w:val="22"/>
          <w:szCs w:val="20"/>
          <w14:ligatures w14:val="none"/>
        </w:rPr>
      </w:pPr>
      <w:hyperlink w:anchor="_Toc183083967" w:history="1">
        <w:r w:rsidRPr="00877B98">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14:paraId="2F0594CF" w14:textId="7ED35F6A" w:rsidR="00C13032" w:rsidRDefault="00C13032">
      <w:pPr>
        <w:pStyle w:val="TJ1"/>
        <w:rPr>
          <w:rFonts w:asciiTheme="minorHAnsi" w:hAnsiTheme="minorHAnsi" w:cstheme="minorBidi"/>
          <w:b w:val="0"/>
          <w:noProof/>
          <w:kern w:val="0"/>
          <w:szCs w:val="20"/>
          <w14:ligatures w14:val="none"/>
        </w:rPr>
      </w:pPr>
      <w:hyperlink w:anchor="_Toc183083968" w:history="1">
        <w:r w:rsidRPr="00877B98">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14:paraId="042A89F1" w14:textId="03F4234E" w:rsidR="00C13032" w:rsidRDefault="00C13032">
      <w:pPr>
        <w:pStyle w:val="TJ2"/>
        <w:rPr>
          <w:rFonts w:asciiTheme="minorHAnsi" w:hAnsiTheme="minorHAnsi" w:cstheme="minorBidi"/>
          <w:noProof/>
          <w:kern w:val="0"/>
          <w:sz w:val="22"/>
          <w:szCs w:val="20"/>
          <w14:ligatures w14:val="none"/>
        </w:rPr>
      </w:pPr>
      <w:hyperlink w:anchor="_Toc183083969" w:history="1">
        <w:r w:rsidRPr="00877B98">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14:paraId="6EFA93A0" w14:textId="3DBD6B9F" w:rsidR="00C13032" w:rsidRDefault="00C13032">
      <w:pPr>
        <w:pStyle w:val="TJ2"/>
        <w:rPr>
          <w:rFonts w:asciiTheme="minorHAnsi" w:hAnsiTheme="minorHAnsi" w:cstheme="minorBidi"/>
          <w:noProof/>
          <w:kern w:val="0"/>
          <w:sz w:val="22"/>
          <w:szCs w:val="20"/>
          <w14:ligatures w14:val="none"/>
        </w:rPr>
      </w:pPr>
      <w:hyperlink w:anchor="_Toc183083970" w:history="1">
        <w:r w:rsidRPr="00877B98">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14:paraId="1DFE605B" w14:textId="747BDCD3" w:rsidR="00C13032" w:rsidRDefault="00C13032">
      <w:pPr>
        <w:pStyle w:val="TJ2"/>
        <w:rPr>
          <w:rFonts w:asciiTheme="minorHAnsi" w:hAnsiTheme="minorHAnsi" w:cstheme="minorBidi"/>
          <w:noProof/>
          <w:kern w:val="0"/>
          <w:sz w:val="22"/>
          <w:szCs w:val="20"/>
          <w14:ligatures w14:val="none"/>
        </w:rPr>
      </w:pPr>
      <w:hyperlink w:anchor="_Toc183083971" w:history="1">
        <w:r w:rsidRPr="00877B98">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14:paraId="42C34705" w14:textId="7DE59ACF" w:rsidR="00C13032" w:rsidRDefault="00C13032">
      <w:pPr>
        <w:pStyle w:val="TJ2"/>
        <w:rPr>
          <w:rFonts w:asciiTheme="minorHAnsi" w:hAnsiTheme="minorHAnsi" w:cstheme="minorBidi"/>
          <w:noProof/>
          <w:kern w:val="0"/>
          <w:sz w:val="22"/>
          <w:szCs w:val="20"/>
          <w14:ligatures w14:val="none"/>
        </w:rPr>
      </w:pPr>
      <w:hyperlink w:anchor="_Toc183083972" w:history="1">
        <w:r w:rsidRPr="00877B98">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14:paraId="58885AFD" w14:textId="43575BF6" w:rsidR="00C13032" w:rsidRDefault="00C13032">
      <w:pPr>
        <w:pStyle w:val="TJ2"/>
        <w:rPr>
          <w:rFonts w:asciiTheme="minorHAnsi" w:hAnsiTheme="minorHAnsi" w:cstheme="minorBidi"/>
          <w:noProof/>
          <w:kern w:val="0"/>
          <w:sz w:val="22"/>
          <w:szCs w:val="20"/>
          <w14:ligatures w14:val="none"/>
        </w:rPr>
      </w:pPr>
      <w:hyperlink w:anchor="_Toc183083973" w:history="1">
        <w:r w:rsidRPr="00877B98">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14:paraId="02178364" w14:textId="60C9A315" w:rsidR="00C13032" w:rsidRDefault="00C13032">
      <w:pPr>
        <w:pStyle w:val="TJ1"/>
        <w:rPr>
          <w:rFonts w:asciiTheme="minorHAnsi" w:hAnsiTheme="minorHAnsi" w:cstheme="minorBidi"/>
          <w:b w:val="0"/>
          <w:noProof/>
          <w:kern w:val="0"/>
          <w:szCs w:val="20"/>
          <w14:ligatures w14:val="none"/>
        </w:rPr>
      </w:pPr>
      <w:hyperlink w:anchor="_Toc183083974" w:history="1">
        <w:r w:rsidRPr="00877B98">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14:paraId="5B1840E2" w14:textId="03BDCA1E" w:rsidR="00C13032" w:rsidRDefault="00C13032">
      <w:pPr>
        <w:pStyle w:val="TJ1"/>
        <w:rPr>
          <w:rFonts w:asciiTheme="minorHAnsi" w:hAnsiTheme="minorHAnsi" w:cstheme="minorBidi"/>
          <w:b w:val="0"/>
          <w:noProof/>
          <w:kern w:val="0"/>
          <w:szCs w:val="20"/>
          <w14:ligatures w14:val="none"/>
        </w:rPr>
      </w:pPr>
      <w:hyperlink w:anchor="_Toc183083975" w:history="1">
        <w:r w:rsidRPr="00877B98">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14:paraId="4C7E08BA" w14:textId="563F350C" w:rsidR="00C13032" w:rsidRDefault="00C13032">
      <w:pPr>
        <w:pStyle w:val="TJ1"/>
        <w:rPr>
          <w:rFonts w:asciiTheme="minorHAnsi" w:hAnsiTheme="minorHAnsi" w:cstheme="minorBidi"/>
          <w:b w:val="0"/>
          <w:noProof/>
          <w:kern w:val="0"/>
          <w:szCs w:val="20"/>
          <w14:ligatures w14:val="none"/>
        </w:rPr>
      </w:pPr>
      <w:hyperlink w:anchor="_Toc183083976" w:history="1">
        <w:r w:rsidRPr="00877B98">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14:paraId="1A21A442" w14:textId="61B77529" w:rsidR="00C13032" w:rsidRDefault="00C13032">
      <w:pPr>
        <w:pStyle w:val="TJ1"/>
        <w:rPr>
          <w:rFonts w:asciiTheme="minorHAnsi" w:hAnsiTheme="minorHAnsi" w:cstheme="minorBidi"/>
          <w:b w:val="0"/>
          <w:noProof/>
          <w:kern w:val="0"/>
          <w:szCs w:val="20"/>
          <w14:ligatures w14:val="none"/>
        </w:rPr>
      </w:pPr>
      <w:hyperlink w:anchor="_Toc183083977" w:history="1">
        <w:r w:rsidRPr="00877B98">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14:paraId="17A745E8" w14:textId="5767DEB1" w:rsidR="00C13032" w:rsidRDefault="00C13032">
      <w:pPr>
        <w:pStyle w:val="TJ1"/>
        <w:rPr>
          <w:rFonts w:asciiTheme="minorHAnsi" w:hAnsiTheme="minorHAnsi" w:cstheme="minorBidi"/>
          <w:b w:val="0"/>
          <w:noProof/>
          <w:kern w:val="0"/>
          <w:szCs w:val="20"/>
          <w14:ligatures w14:val="none"/>
        </w:rPr>
      </w:pPr>
      <w:hyperlink w:anchor="_Toc183083978" w:history="1">
        <w:r w:rsidRPr="00877B98">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14:paraId="3DE590C3" w14:textId="4054E900"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3083672"/>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3083673"/>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3083674"/>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3083675"/>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449467E9"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C13032">
        <w:t>2.5</w:t>
      </w:r>
      <w:r w:rsidR="00AC54D6">
        <w:fldChar w:fldCharType="end"/>
      </w:r>
      <w:r w:rsidR="00AC54D6">
        <w:t>) has been rearranged and made clearer, with no substantive changes aside from the following</w:t>
      </w:r>
    </w:p>
    <w:p w14:paraId="3A2C3949" w14:textId="54525785"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C13032">
        <w:t>2.5.5</w:t>
      </w:r>
      <w:r w:rsidR="00AC54D6">
        <w:fldChar w:fldCharType="end"/>
      </w:r>
      <w:r>
        <w:t>) have been elaborated and clarified</w:t>
      </w:r>
    </w:p>
    <w:p w14:paraId="075B5E13" w14:textId="3D234C15"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C13032">
        <w:t>2.3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C13032">
        <w:t>2.5.6.4</w:t>
      </w:r>
      <w:r w:rsidR="00AC54D6">
        <w:fldChar w:fldCharType="end"/>
      </w:r>
      <w:r>
        <w:t>)</w:t>
      </w:r>
    </w:p>
    <w:p w14:paraId="4D98BA42" w14:textId="1311227A" w:rsidR="00777B90" w:rsidRDefault="00777B90" w:rsidP="003B3C1C">
      <w:pPr>
        <w:pStyle w:val="Lista"/>
      </w:pPr>
      <w:r>
        <w:t>the chapter on extrinsic structure (§</w:t>
      </w:r>
      <w:r>
        <w:fldChar w:fldCharType="begin"/>
      </w:r>
      <w:r>
        <w:instrText xml:space="preserve"> REF _Ref182580581 \r \h </w:instrText>
      </w:r>
      <w:r>
        <w:fldChar w:fldCharType="separate"/>
      </w:r>
      <w:r w:rsidR="00C13032">
        <w:t>3</w:t>
      </w:r>
      <w:r>
        <w:fldChar w:fldCharType="end"/>
      </w:r>
      <w:r>
        <w:t>) has been expanded and rearranged for increased clarity and detail, with the following modifications</w:t>
      </w:r>
    </w:p>
    <w:p w14:paraId="7BC50722" w14:textId="0C10FB37" w:rsidR="00D0147D" w:rsidRDefault="00D0147D" w:rsidP="00777B90">
      <w:pPr>
        <w:pStyle w:val="Lista2"/>
      </w:pPr>
      <w:r>
        <w:t>a new section has been created to introduce structural milestones in general (§</w:t>
      </w:r>
      <w:r w:rsidR="0020012B">
        <w:fldChar w:fldCharType="begin"/>
      </w:r>
      <w:r w:rsidR="0020012B">
        <w:instrText xml:space="preserve"> REF _Ref182923700 \r \h </w:instrText>
      </w:r>
      <w:r w:rsidR="0020012B">
        <w:fldChar w:fldCharType="separate"/>
      </w:r>
      <w:r w:rsidR="00C13032">
        <w:t>3.3</w:t>
      </w:r>
      <w:r w:rsidR="0020012B">
        <w:fldChar w:fldCharType="end"/>
      </w:r>
      <w:r>
        <w:t>), replacing instructions that were redundantly given for various kinds of milestone separately</w:t>
      </w:r>
    </w:p>
    <w:p w14:paraId="6E9F2635" w14:textId="6AA103C0" w:rsidR="003B3C1C" w:rsidRDefault="003B3C1C" w:rsidP="00777B90">
      <w:pPr>
        <w:pStyle w:val="Lista2"/>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C13032">
        <w:t>3.2</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C13032">
        <w:t>3.4</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C13032">
        <w:t>3.6</w:t>
      </w:r>
      <w:r w:rsidR="006C1611">
        <w:fldChar w:fldCharType="end"/>
      </w:r>
      <w:r>
        <w:t>)</w:t>
      </w:r>
    </w:p>
    <w:p w14:paraId="702F1CD4" w14:textId="0FAACB70" w:rsidR="006C1611" w:rsidRDefault="006C1611" w:rsidP="00777B90">
      <w:pPr>
        <w:pStyle w:val="Lista3"/>
      </w:pPr>
      <w:r>
        <w:t>no more than one kind of pagelike partition is now permitted within each textpart (or within the edition division, if textparts are not present)</w:t>
      </w:r>
    </w:p>
    <w:p w14:paraId="079554F5" w14:textId="66642A70" w:rsidR="006C1611" w:rsidRDefault="006C1611" w:rsidP="00777B9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242951A4" w:rsidR="004F69EF" w:rsidRDefault="004F69EF" w:rsidP="00777B90">
      <w:pPr>
        <w:pStyle w:val="Lista2"/>
      </w:pPr>
      <w:r>
        <w:lastRenderedPageBreak/>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C13032">
        <w:t>3.2.3.2</w:t>
      </w:r>
      <w:r w:rsidR="004B2434">
        <w:fldChar w:fldCharType="end"/>
      </w:r>
      <w:r>
        <w:t>)</w:t>
      </w:r>
      <w:r w:rsidR="00F65316">
        <w:t xml:space="preserve"> and milestone </w:t>
      </w:r>
      <w:r w:rsidRPr="009023B1">
        <w:rPr>
          <w:rStyle w:val="Codeattribute"/>
        </w:rPr>
        <w:t>@</w:t>
      </w:r>
      <w:r>
        <w:rPr>
          <w:rStyle w:val="Codeattribute"/>
        </w:rPr>
        <w:t>unit</w:t>
      </w:r>
      <w:r>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0AAA53C5" w14:textId="30290983" w:rsidR="004F69EF" w:rsidRDefault="004F69EF" w:rsidP="00777B90">
      <w:pPr>
        <w:pStyle w:val="Lista3"/>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777B90">
      <w:pPr>
        <w:pStyle w:val="Lista3"/>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74FD473F" w:rsidR="00F67963" w:rsidRDefault="0025691E" w:rsidP="00777B90">
      <w:pPr>
        <w:pStyle w:val="Lista3"/>
      </w:pPr>
      <w:r w:rsidRPr="0025691E">
        <w:rPr>
          <w:rStyle w:val="Codevalue"/>
        </w:rPr>
        <w:t>"</w:t>
      </w:r>
      <w:r w:rsidR="00F67963" w:rsidRPr="0025691E">
        <w:rPr>
          <w:rStyle w:val="Codevalue"/>
        </w:rPr>
        <w:t>zone</w:t>
      </w:r>
      <w:r w:rsidRPr="0025691E">
        <w:rPr>
          <w:rStyle w:val="Codevalue"/>
        </w:rPr>
        <w:t>"</w:t>
      </w:r>
      <w:r w:rsidR="00F67963">
        <w:t xml:space="preserve"> is now suggested for partitions as a fallback option</w:t>
      </w:r>
    </w:p>
    <w:p w14:paraId="2C2729D7" w14:textId="6CA961FD" w:rsidR="00F65316" w:rsidRPr="00F65316" w:rsidRDefault="00F65316" w:rsidP="00777B90">
      <w:pPr>
        <w:pStyle w:val="Lista3"/>
      </w:pPr>
      <w:r w:rsidRPr="00F65316">
        <w:t>the</w:t>
      </w:r>
      <w:r>
        <w:t xml:space="preserve"> units for pagelike and gridlike partitions are no longer different</w:t>
      </w:r>
    </w:p>
    <w:p w14:paraId="53E7B454" w14:textId="5784A39B" w:rsidR="00777B90" w:rsidRDefault="00777B90" w:rsidP="00777B90">
      <w:pPr>
        <w:pStyle w:val="Lista2"/>
      </w:pPr>
      <w:r>
        <w:t xml:space="preserve">a new section on </w:t>
      </w:r>
      <w:r w:rsidR="004D1F94">
        <w:t>using partitions for</w:t>
      </w:r>
      <w:r>
        <w:t xml:space="preserve"> fragmented inscriptions (§</w:t>
      </w:r>
      <w:r>
        <w:fldChar w:fldCharType="begin"/>
      </w:r>
      <w:r>
        <w:instrText xml:space="preserve"> REF _Ref182815850 \r \h </w:instrText>
      </w:r>
      <w:r>
        <w:fldChar w:fldCharType="separate"/>
      </w:r>
      <w:r w:rsidR="00C13032">
        <w:t>3.7</w:t>
      </w:r>
      <w:r>
        <w:fldChar w:fldCharType="end"/>
      </w:r>
      <w:r>
        <w:t xml:space="preserve">) has been added </w:t>
      </w:r>
    </w:p>
    <w:p w14:paraId="71D652F8" w14:textId="16A8B40D"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C13032">
        <w:t>4.3.2.2</w:t>
      </w:r>
      <w:r>
        <w:fldChar w:fldCharType="end"/>
      </w:r>
      <w:r>
        <w:t>)</w:t>
      </w:r>
    </w:p>
    <w:p w14:paraId="17E17610" w14:textId="41D3DC23"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C13032">
        <w:t>4.3.2.3</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5B2E4298"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C13032">
        <w:t>4.3.3</w:t>
      </w:r>
      <w:r>
        <w:fldChar w:fldCharType="end"/>
      </w:r>
    </w:p>
    <w:p w14:paraId="021389FE" w14:textId="410E70CA"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C13032">
        <w:t>4.3.2.4</w:t>
      </w:r>
      <w:r>
        <w:fldChar w:fldCharType="end"/>
      </w:r>
      <w:r>
        <w:t>)</w:t>
      </w:r>
    </w:p>
    <w:p w14:paraId="7E0D469E" w14:textId="2B7CA51B"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C13032">
        <w:t>7.5.1</w:t>
      </w:r>
      <w:r>
        <w:fldChar w:fldCharType="end"/>
      </w:r>
      <w:r>
        <w:t>, resulting in a renumbering of the sections from §4.4 onward and the subsections from §7.5.1 onward</w:t>
      </w:r>
    </w:p>
    <w:p w14:paraId="78FD00A3" w14:textId="38292DA6"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C13032">
        <w:t>4.4.3</w:t>
      </w:r>
      <w:r>
        <w:fldChar w:fldCharType="end"/>
      </w:r>
      <w:r>
        <w:t>)</w:t>
      </w:r>
    </w:p>
    <w:p w14:paraId="68819589" w14:textId="2340C07F"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C13032">
        <w:t>5.5</w:t>
      </w:r>
      <w:r>
        <w:fldChar w:fldCharType="end"/>
      </w:r>
    </w:p>
    <w:p w14:paraId="578AA863" w14:textId="66E74900"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C13032">
        <w:t>6.1.4</w:t>
      </w:r>
      <w:r>
        <w:fldChar w:fldCharType="end"/>
      </w:r>
      <w:r>
        <w:t>) have been revised for clarity and slightly expanded</w:t>
      </w:r>
    </w:p>
    <w:p w14:paraId="6AAC34E0" w14:textId="5AE72BA3" w:rsidR="00F67963" w:rsidRDefault="00F67963" w:rsidP="00F67963">
      <w:pPr>
        <w:pStyle w:val="Lista"/>
      </w:pPr>
      <w:r>
        <w:t>a new section §</w:t>
      </w:r>
      <w:r>
        <w:fldChar w:fldCharType="begin"/>
      </w:r>
      <w:r>
        <w:instrText xml:space="preserve"> REF _Ref63674857 \r \h </w:instrText>
      </w:r>
      <w:r>
        <w:fldChar w:fldCharType="separate"/>
      </w:r>
      <w:r w:rsidR="00C13032">
        <w:t>6.4</w:t>
      </w:r>
      <w:r>
        <w:fldChar w:fldCharType="end"/>
      </w:r>
      <w:r>
        <w:t xml:space="preserve"> has been added to cater for </w:t>
      </w:r>
      <w:r>
        <w:rPr>
          <w:b/>
          <w:bCs/>
        </w:rPr>
        <w:t>scribal omissions that cannot be restored</w:t>
      </w:r>
    </w:p>
    <w:p w14:paraId="5367B431" w14:textId="228E144A" w:rsidR="003B5E4F" w:rsidRDefault="003B5E4F" w:rsidP="00F67963">
      <w:pPr>
        <w:pStyle w:val="Lista"/>
      </w:pPr>
      <w:r>
        <w:t>tagging for numeral values is now permitted on words in addition to numerals (§</w:t>
      </w:r>
      <w:r>
        <w:fldChar w:fldCharType="begin"/>
      </w:r>
      <w:r>
        <w:instrText xml:space="preserve"> REF _Ref72139759 \r \h </w:instrText>
      </w:r>
      <w:r>
        <w:fldChar w:fldCharType="separate"/>
      </w:r>
      <w:r w:rsidR="00C13032">
        <w:t>7.1.4</w:t>
      </w:r>
      <w:r>
        <w:fldChar w:fldCharType="end"/>
      </w:r>
      <w:r>
        <w:t>)</w:t>
      </w:r>
    </w:p>
    <w:p w14:paraId="56B063DB" w14:textId="710C030D"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C13032">
        <w:t>7.3.1</w:t>
      </w:r>
      <w:r>
        <w:fldChar w:fldCharType="end"/>
      </w:r>
      <w:r>
        <w:t>)</w:t>
      </w:r>
    </w:p>
    <w:p w14:paraId="5BFF32F8" w14:textId="03B9EBA9"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C13032">
        <w:t>7.5.5</w:t>
      </w:r>
      <w:r>
        <w:fldChar w:fldCharType="end"/>
      </w:r>
      <w:r>
        <w:t>)</w:t>
      </w:r>
    </w:p>
    <w:p w14:paraId="2840CB7D" w14:textId="222424A2"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C13032">
        <w:t>7.6</w:t>
      </w:r>
      <w:r>
        <w:fldChar w:fldCharType="end"/>
      </w:r>
      <w:r>
        <w:t>)</w:t>
      </w:r>
    </w:p>
    <w:p w14:paraId="400C1FE8" w14:textId="504A5F26"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C13032">
        <w:t>9.1.6</w:t>
      </w:r>
      <w:r>
        <w:fldChar w:fldCharType="end"/>
      </w:r>
      <w:r>
        <w:t>)</w:t>
      </w:r>
    </w:p>
    <w:p w14:paraId="0629D98C" w14:textId="063C53E9"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C13032">
        <w:t>9.2.1</w:t>
      </w:r>
      <w:r>
        <w:fldChar w:fldCharType="end"/>
      </w:r>
      <w:r>
        <w:t>)</w:t>
      </w:r>
    </w:p>
    <w:p w14:paraId="70867FC1" w14:textId="662BA250"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C13032">
        <w:t>9.2.2</w:t>
      </w:r>
      <w:r>
        <w:fldChar w:fldCharType="end"/>
      </w:r>
      <w:r>
        <w:t>)</w:t>
      </w:r>
    </w:p>
    <w:p w14:paraId="6F3E254C" w14:textId="750563D7"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C13032">
        <w:t>9.2.3</w:t>
      </w:r>
      <w:r>
        <w:fldChar w:fldCharType="end"/>
      </w:r>
      <w:r>
        <w:t>)</w:t>
      </w:r>
    </w:p>
    <w:p w14:paraId="2370AF8E" w14:textId="17E76766"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C13032">
        <w:t>9.2.3</w:t>
      </w:r>
      <w:r>
        <w:fldChar w:fldCharType="end"/>
      </w:r>
      <w:r>
        <w:t>)</w:t>
      </w:r>
    </w:p>
    <w:p w14:paraId="3294E853" w14:textId="14233367"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C13032">
        <w:t>9.4.3</w:t>
      </w:r>
      <w:r>
        <w:fldChar w:fldCharType="end"/>
      </w:r>
      <w:r>
        <w:t>)</w:t>
      </w:r>
    </w:p>
    <w:p w14:paraId="414A2BF1" w14:textId="7DD6E42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C13032">
        <w:t>10.4.1</w:t>
      </w:r>
      <w:r>
        <w:fldChar w:fldCharType="end"/>
      </w:r>
      <w:r>
        <w:t>), in particular for notes concerning bibliographic items</w:t>
      </w:r>
    </w:p>
    <w:p w14:paraId="0D4CFD88" w14:textId="6043ED1C"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C13032">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0914F615"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C13032">
        <w:t>10.4.7</w:t>
      </w:r>
      <w:r>
        <w:fldChar w:fldCharType="end"/>
      </w:r>
      <w:r>
        <w:t>)</w:t>
      </w:r>
    </w:p>
    <w:p w14:paraId="20A9B571" w14:textId="6D360E56"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C13032">
        <w:t>Appendix B.4.2</w:t>
      </w:r>
      <w:r>
        <w:fldChar w:fldCharType="end"/>
      </w:r>
      <w:r>
        <w:t>)</w:t>
      </w:r>
    </w:p>
    <w:p w14:paraId="3FAE52D3" w14:textId="7F7998B7"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C13032">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3083676"/>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3083677"/>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3083678"/>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w:t>
      </w:r>
      <w:r>
        <w:lastRenderedPageBreak/>
        <w:t xml:space="preserve">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3083679"/>
      <w:bookmarkEnd w:id="22"/>
      <w:r w:rsidRPr="00DD7CCF">
        <w:t xml:space="preserve">Further </w:t>
      </w:r>
      <w:r w:rsidR="00B30777">
        <w:t>r</w:t>
      </w:r>
      <w:r w:rsidRPr="00DD7CCF">
        <w:t>eading</w:t>
      </w:r>
      <w:bookmarkEnd w:id="23"/>
    </w:p>
    <w:p w14:paraId="6CDE487D" w14:textId="6F32E640" w:rsidR="00324B69" w:rsidRPr="00DD7CCF" w:rsidRDefault="00324B69" w:rsidP="00324B69">
      <w:r>
        <w:t xml:space="preserve">This Guide is a constrained and detailed adaptation of the </w:t>
      </w:r>
      <w:r w:rsidRPr="00DD7CCF">
        <w:t xml:space="preserve">EpiDoc guidelines </w:t>
      </w:r>
      <w:r>
        <w:t>(</w:t>
      </w:r>
      <w:hyperlink r:id="rId14"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5" w:history="1">
        <w:r w:rsidRPr="003B6215">
          <w:rPr>
            <w:rStyle w:val="Hiperhivatkozs"/>
          </w:rPr>
          <w:t>https://tei-c.org/guidelines/</w:t>
        </w:r>
      </w:hyperlink>
      <w:r w:rsidRPr="00324B69">
        <w:t>)</w:t>
      </w:r>
      <w:r>
        <w:t>. A</w:t>
      </w:r>
      <w:r w:rsidRPr="00DD7CCF">
        <w:t xml:space="preserve"> good general introduction to EpiDoc can be found in</w:t>
      </w:r>
      <w:r>
        <w:t xml:space="preserve"> Bodard 2010, </w:t>
      </w:r>
      <w:r w:rsidRPr="00DD7CCF">
        <w:t xml:space="preserve">available at </w:t>
      </w:r>
      <w:hyperlink r:id="rId16"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0EB82B26" w:rsidR="00C02B8C" w:rsidRPr="00DD7CCF" w:rsidRDefault="004D2E67" w:rsidP="00324B69">
      <w:pPr>
        <w:pStyle w:val="Lista"/>
      </w:pPr>
      <w:r w:rsidRPr="00DD7CCF">
        <w:t xml:space="preserve">“The Gentle Introduction to Mark-up for Epigraphers” </w:t>
      </w:r>
      <w:r w:rsidRPr="00E24F87">
        <w:rPr>
          <w:noProof/>
        </w:rPr>
        <w:t>(</w:t>
      </w:r>
      <w:r w:rsidRPr="00DD7CCF">
        <w:t xml:space="preserve">Roueché and Flanders, n.d.), available at </w:t>
      </w:r>
      <w:hyperlink r:id="rId17" w:history="1">
        <w:r w:rsidR="00324B69" w:rsidRPr="003B6215">
          <w:rPr>
            <w:rStyle w:val="Hiperhivatkozs"/>
          </w:rPr>
          <w:t>http://www.stoa.org/epidoc/gl/latest/intro-eps.html</w:t>
        </w:r>
      </w:hyperlink>
    </w:p>
    <w:p w14:paraId="45F93F81" w14:textId="4A5C1B0F"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8" w:history="1">
        <w:r w:rsidR="00324B69" w:rsidRPr="003B6215">
          <w:rPr>
            <w:rStyle w:val="Hiperhivatkozs"/>
          </w:rPr>
          <w:t>http://dh.obdurodon.org/what-is-xml.xhtml</w:t>
        </w:r>
      </w:hyperlink>
    </w:p>
    <w:p w14:paraId="060614DA" w14:textId="4A86E883" w:rsidR="004F4C63" w:rsidRPr="00DD7CCF" w:rsidRDefault="004D2E67" w:rsidP="00324B69">
      <w:pPr>
        <w:pStyle w:val="Lista"/>
      </w:pPr>
      <w:r w:rsidRPr="00DD7CCF">
        <w:t>for a more in-depth introduction, read the current version of the ur-text “A Gentle Introduction to XML” at</w:t>
      </w:r>
      <w:r w:rsidR="00324B69">
        <w:t xml:space="preserve"> </w:t>
      </w:r>
      <w:hyperlink r:id="rId19"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4" w:name="_tm2h1v9vrjxa" w:colFirst="0" w:colLast="0"/>
      <w:bookmarkStart w:id="25" w:name="_Toc183083680"/>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3492D02B"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7F48CEA5"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272C85A8"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3083681"/>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3083682"/>
      <w:bookmarkEnd w:id="28"/>
      <w:r w:rsidRPr="00DD7CCF">
        <w:lastRenderedPageBreak/>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3083683"/>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3083684"/>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lastRenderedPageBreak/>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Ref182309584"/>
      <w:bookmarkStart w:id="38" w:name="_Toc183083685"/>
      <w:bookmarkEnd w:id="35"/>
      <w:commentRangeStart w:id="39"/>
      <w:r w:rsidRPr="00DD7CCF">
        <w:t>XML terms and concepts</w:t>
      </w:r>
      <w:bookmarkEnd w:id="36"/>
      <w:commentRangeEnd w:id="39"/>
      <w:r w:rsidR="00AD56A0">
        <w:rPr>
          <w:rStyle w:val="Jegyzethivatkozs"/>
          <w:rFonts w:ascii="Gentium Plus" w:hAnsi="Gentium Plus" w:cs="Mangal"/>
          <w:kern w:val="0"/>
        </w:rPr>
        <w:commentReference w:id="39"/>
      </w:r>
      <w:bookmarkEnd w:id="37"/>
      <w:bookmarkEnd w:id="38"/>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lastRenderedPageBreak/>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B246F9E"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C1303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9C79783" w:rsidR="00AE23C3" w:rsidRPr="00DD7CCF" w:rsidRDefault="00AE23C3" w:rsidP="00AE23C3">
            <w:pPr>
              <w:pStyle w:val="Kpalrs"/>
            </w:pPr>
            <w:bookmarkStart w:id="40" w:name="_Ref43993481"/>
            <w:r w:rsidRPr="00DD7CCF">
              <w:t xml:space="preserve">Example </w:t>
            </w:r>
            <w:fldSimple w:instr=" STYLEREF 3 \s ">
              <w:r w:rsidR="00C13032">
                <w:rPr>
                  <w:noProof/>
                </w:rPr>
                <w:t>1.3.3</w:t>
              </w:r>
            </w:fldSimple>
            <w:r w:rsidR="00EE7E86" w:rsidRPr="00DD7CCF">
              <w:t>.</w:t>
            </w:r>
            <w:fldSimple w:instr=" SEQ Example \* ALPHABETIC \s 3 ">
              <w:r w:rsidR="00C13032">
                <w:rPr>
                  <w:noProof/>
                </w:rPr>
                <w:t>A</w:t>
              </w:r>
            </w:fldSimple>
            <w:bookmarkEnd w:id="40"/>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590CDDE"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C13032" w:rsidRPr="00DD7CCF">
        <w:t xml:space="preserve">Example </w:t>
      </w:r>
      <w:r w:rsidR="00C13032">
        <w:rPr>
          <w:noProof/>
        </w:rPr>
        <w:t>1.3.3</w:t>
      </w:r>
      <w:r w:rsidR="00C13032" w:rsidRPr="00DD7CCF">
        <w:rPr>
          <w:noProof/>
        </w:rPr>
        <w:t>.</w:t>
      </w:r>
      <w:r w:rsidR="00C1303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lastRenderedPageBreak/>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5BD74E29"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C1303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1" w:name="_a0njpk1xs3b7" w:colFirst="0" w:colLast="0"/>
      <w:bookmarkStart w:id="42" w:name="_Ref43990537"/>
      <w:bookmarkStart w:id="43" w:name="_Toc183083686"/>
      <w:bookmarkEnd w:id="41"/>
      <w:commentRangeStart w:id="44"/>
      <w:r w:rsidRPr="00DD7CCF">
        <w:t>Conceptual markup</w:t>
      </w:r>
      <w:bookmarkEnd w:id="42"/>
      <w:commentRangeEnd w:id="44"/>
      <w:r w:rsidR="00D82BB6">
        <w:rPr>
          <w:rStyle w:val="Jegyzethivatkozs"/>
          <w:rFonts w:ascii="Gentium Plus" w:hAnsi="Gentium Plus" w:cs="Mangal"/>
          <w:kern w:val="0"/>
        </w:rPr>
        <w:commentReference w:id="44"/>
      </w:r>
      <w:bookmarkEnd w:id="43"/>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5" w:name="_z3xeqgcx3br1" w:colFirst="0" w:colLast="0"/>
      <w:bookmarkStart w:id="46" w:name="_Ref43990558"/>
      <w:bookmarkStart w:id="47" w:name="_Toc183083687"/>
      <w:bookmarkEnd w:id="45"/>
      <w:r w:rsidRPr="00DD7CCF">
        <w:t xml:space="preserve">The </w:t>
      </w:r>
      <w:r w:rsidR="006733B4" w:rsidRPr="00DD7CCF">
        <w:t xml:space="preserve">structure </w:t>
      </w:r>
      <w:r w:rsidRPr="00DD7CCF">
        <w:t xml:space="preserve">of an EpiDoc </w:t>
      </w:r>
      <w:r w:rsidR="006733B4" w:rsidRPr="00DD7CCF">
        <w:t>edition</w:t>
      </w:r>
      <w:bookmarkEnd w:id="46"/>
      <w:bookmarkEnd w:id="47"/>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8" w:name="_Toc183083688"/>
      <w:r>
        <w:t>Technical framework</w:t>
      </w:r>
      <w:bookmarkEnd w:id="48"/>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1115BE7B" w:rsidR="000623B2" w:rsidRPr="00DD7CCF" w:rsidRDefault="000623B2" w:rsidP="00D45A5E">
            <w:pPr>
              <w:pStyle w:val="Kpalrs"/>
            </w:pPr>
            <w:r w:rsidRPr="00DD7CCF">
              <w:t xml:space="preserve">Example </w:t>
            </w:r>
            <w:fldSimple w:instr=" STYLEREF 3 \s ">
              <w:r w:rsidR="00C13032">
                <w:rPr>
                  <w:noProof/>
                </w:rPr>
                <w:t>1.4.1</w:t>
              </w:r>
            </w:fldSimple>
            <w:r w:rsidRPr="00DD7CCF">
              <w:t>.</w:t>
            </w:r>
            <w:fldSimple w:instr=" SEQ Example \* ALPHABETIC \s 3 ">
              <w:r w:rsidR="00C13032">
                <w:rPr>
                  <w:noProof/>
                </w:rPr>
                <w:t>A</w:t>
              </w:r>
            </w:fldSimple>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9" w:name="_Toc183083689"/>
      <w:r>
        <w:t>The TEI header</w:t>
      </w:r>
      <w:bookmarkEnd w:id="49"/>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4DE33D46"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C13032">
        <w:t>11</w:t>
      </w:r>
      <w:r>
        <w:fldChar w:fldCharType="end"/>
      </w:r>
    </w:p>
    <w:tbl>
      <w:tblPr>
        <w:tblStyle w:val="CodeSampleTable"/>
        <w:tblW w:w="5000" w:type="pct"/>
        <w:tblLook w:val="04A0" w:firstRow="1" w:lastRow="0" w:firstColumn="1" w:lastColumn="0" w:noHBand="0" w:noVBand="1"/>
      </w:tblPr>
      <w:tblGrid>
        <w:gridCol w:w="9628"/>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6821E0FF" w:rsidR="008D7B37" w:rsidRPr="00DD7CCF" w:rsidRDefault="008D7B37" w:rsidP="00D45A5E">
            <w:pPr>
              <w:pStyle w:val="Kpalrs"/>
            </w:pPr>
            <w:r w:rsidRPr="00DD7CCF">
              <w:lastRenderedPageBreak/>
              <w:t xml:space="preserve">Example </w:t>
            </w:r>
            <w:fldSimple w:instr=" STYLEREF 3 \s ">
              <w:r w:rsidR="00C13032">
                <w:rPr>
                  <w:noProof/>
                </w:rPr>
                <w:t>1.4.2</w:t>
              </w:r>
            </w:fldSimple>
            <w:r w:rsidRPr="00DD7CCF">
              <w:t>.</w:t>
            </w:r>
            <w:fldSimple w:instr=" SEQ Example \* ALPHABETIC \s 3 ">
              <w:r w:rsidR="00C13032">
                <w:rPr>
                  <w:noProof/>
                </w:rPr>
                <w:t>A</w:t>
              </w:r>
            </w:fldSimple>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0" w:name="_Toc183083690"/>
      <w:r>
        <w:t>The body of the document</w:t>
      </w:r>
      <w:bookmarkEnd w:id="50"/>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0EFE29AD"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C13032">
        <w:t>2</w:t>
      </w:r>
      <w:r>
        <w:fldChar w:fldCharType="end"/>
      </w:r>
      <w:r>
        <w:t xml:space="preserve"> to §</w:t>
      </w:r>
      <w:r>
        <w:fldChar w:fldCharType="begin"/>
      </w:r>
      <w:r>
        <w:instrText xml:space="preserve"> REF _Ref181352167 \r \h </w:instrText>
      </w:r>
      <w:r>
        <w:fldChar w:fldCharType="separate"/>
      </w:r>
      <w:r w:rsidR="00C13032">
        <w:t>7</w:t>
      </w:r>
      <w:r>
        <w:fldChar w:fldCharType="end"/>
      </w:r>
    </w:p>
    <w:p w14:paraId="39560004" w14:textId="1127919E" w:rsidR="00EC46F5" w:rsidRDefault="00EC46F5" w:rsidP="00EC46F5">
      <w:pPr>
        <w:pStyle w:val="Lista"/>
      </w:pPr>
      <w:r>
        <w:t>the additional divisions are as follows:</w:t>
      </w:r>
    </w:p>
    <w:p w14:paraId="3D669DA8" w14:textId="3358C279" w:rsidR="00EC46F5" w:rsidRDefault="00EC46F5" w:rsidP="00EC46F5">
      <w:pPr>
        <w:pStyle w:val="Lista2"/>
      </w:pPr>
      <w:r>
        <w:t>critical apparatus, discussed in §</w:t>
      </w:r>
      <w:r>
        <w:fldChar w:fldCharType="begin"/>
      </w:r>
      <w:r>
        <w:instrText xml:space="preserve"> REF _Ref43978773 \r \h </w:instrText>
      </w:r>
      <w:r>
        <w:fldChar w:fldCharType="separate"/>
      </w:r>
      <w:r w:rsidR="00C13032">
        <w:t>9.1</w:t>
      </w:r>
      <w:r>
        <w:fldChar w:fldCharType="end"/>
      </w:r>
    </w:p>
    <w:p w14:paraId="67687422" w14:textId="2484C5B0" w:rsidR="00EC46F5" w:rsidRDefault="00EC46F5" w:rsidP="00EC46F5">
      <w:pPr>
        <w:pStyle w:val="Lista2"/>
      </w:pPr>
      <w:r>
        <w:t>one or more translations, discussed in §</w:t>
      </w:r>
      <w:r>
        <w:fldChar w:fldCharType="begin"/>
      </w:r>
      <w:r>
        <w:instrText xml:space="preserve"> REF _Ref43978780 \r \h </w:instrText>
      </w:r>
      <w:r>
        <w:fldChar w:fldCharType="separate"/>
      </w:r>
      <w:r w:rsidR="00C13032">
        <w:t>9.2</w:t>
      </w:r>
      <w:r>
        <w:fldChar w:fldCharType="end"/>
      </w:r>
    </w:p>
    <w:p w14:paraId="7129B15A" w14:textId="76149708" w:rsidR="00EC46F5" w:rsidRDefault="00EC46F5" w:rsidP="00EC46F5">
      <w:pPr>
        <w:pStyle w:val="Lista2"/>
      </w:pPr>
      <w:r>
        <w:t>scholarly commentary, discussed in §</w:t>
      </w:r>
      <w:r>
        <w:fldChar w:fldCharType="begin"/>
      </w:r>
      <w:r>
        <w:instrText xml:space="preserve"> REF _Ref181352286 \r \h </w:instrText>
      </w:r>
      <w:r>
        <w:fldChar w:fldCharType="separate"/>
      </w:r>
      <w:r w:rsidR="00C13032">
        <w:t>9.3</w:t>
      </w:r>
      <w:r>
        <w:fldChar w:fldCharType="end"/>
      </w:r>
    </w:p>
    <w:p w14:paraId="5FCBF8AB" w14:textId="1E684ECD" w:rsidR="00EC46F5" w:rsidRDefault="00EC46F5" w:rsidP="00EC46F5">
      <w:pPr>
        <w:pStyle w:val="Lista2"/>
      </w:pPr>
      <w:r>
        <w:t>bibliography, discussed in §</w:t>
      </w:r>
      <w:r>
        <w:fldChar w:fldCharType="begin"/>
      </w:r>
      <w:r>
        <w:instrText xml:space="preserve"> REF _Ref43978796 \r \h </w:instrText>
      </w:r>
      <w:r>
        <w:fldChar w:fldCharType="separate"/>
      </w:r>
      <w:r w:rsidR="00C13032">
        <w:t>9.4</w:t>
      </w:r>
      <w:r>
        <w:fldChar w:fldCharType="end"/>
      </w:r>
    </w:p>
    <w:tbl>
      <w:tblPr>
        <w:tblStyle w:val="CodeSampleTable"/>
        <w:tblW w:w="5000" w:type="pct"/>
        <w:tblLook w:val="04A0" w:firstRow="1" w:lastRow="0" w:firstColumn="1" w:lastColumn="0" w:noHBand="0" w:noVBand="1"/>
      </w:tblPr>
      <w:tblGrid>
        <w:gridCol w:w="9628"/>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2E20A507" w:rsidR="00AF4934" w:rsidRPr="00DD7CCF" w:rsidRDefault="00AF4934" w:rsidP="00D45A5E">
            <w:pPr>
              <w:pStyle w:val="Kpalrs"/>
            </w:pPr>
            <w:r w:rsidRPr="00DD7CCF">
              <w:t xml:space="preserve">Example </w:t>
            </w:r>
            <w:fldSimple w:instr=" STYLEREF 3 \s ">
              <w:r w:rsidR="00C13032">
                <w:rPr>
                  <w:noProof/>
                </w:rPr>
                <w:t>1.4.3</w:t>
              </w:r>
            </w:fldSimple>
            <w:r w:rsidRPr="00DD7CCF">
              <w:t>.</w:t>
            </w:r>
            <w:fldSimple w:instr=" SEQ Example \* ALPHABETIC \s 3 ">
              <w:r w:rsidR="00C13032">
                <w:rPr>
                  <w:noProof/>
                </w:rPr>
                <w:t>A</w:t>
              </w:r>
            </w:fldSimple>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1" w:name="_a88bdnf7s1v4" w:colFirst="0" w:colLast="0"/>
      <w:bookmarkStart w:id="52" w:name="_Ref43978632"/>
      <w:bookmarkStart w:id="53" w:name="_Toc183083691"/>
      <w:bookmarkEnd w:id="51"/>
      <w:r w:rsidRPr="00DD7CCF">
        <w:lastRenderedPageBreak/>
        <w:t xml:space="preserve">Marking up </w:t>
      </w:r>
      <w:r w:rsidR="006733B4" w:rsidRPr="00DD7CCF">
        <w:t>intrinsic structure in the edition</w:t>
      </w:r>
      <w:bookmarkEnd w:id="52"/>
      <w:bookmarkEnd w:id="53"/>
    </w:p>
    <w:p w14:paraId="403B5316" w14:textId="77777777" w:rsidR="00761AA0" w:rsidRPr="00DD7CCF" w:rsidRDefault="00761AA0" w:rsidP="00761AA0">
      <w:pPr>
        <w:pStyle w:val="Cmsor2"/>
      </w:pPr>
      <w:bookmarkStart w:id="54" w:name="_npo9c26uh9kc" w:colFirst="0" w:colLast="0"/>
      <w:bookmarkStart w:id="55" w:name="_Toc183083692"/>
      <w:bookmarkEnd w:id="54"/>
      <w:r w:rsidRPr="00DD7CCF">
        <w:t>Overview</w:t>
      </w:r>
      <w:bookmarkEnd w:id="55"/>
    </w:p>
    <w:p w14:paraId="3EEF4E2E" w14:textId="0771134E" w:rsidR="00761AA0" w:rsidRDefault="00761AA0" w:rsidP="00761AA0">
      <w:r>
        <w:t>Intrinsic structure is defined (§</w:t>
      </w:r>
      <w:r>
        <w:fldChar w:fldCharType="begin"/>
      </w:r>
      <w:r>
        <w:instrText xml:space="preserve"> REF _Ref149918317 \r \h </w:instrText>
      </w:r>
      <w:r>
        <w:fldChar w:fldCharType="separate"/>
      </w:r>
      <w:r w:rsidR="00C13032">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Pr="00DD7CCF">
        <w:t xml:space="preserve">ithin </w:t>
      </w:r>
      <w:r>
        <w:t xml:space="preserve">the element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t xml:space="preserve"> (or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xml:space="preserve">, if applicable as per </w:t>
      </w:r>
      <w:r w:rsidRPr="00DD7CCF">
        <w:t>§</w:t>
      </w:r>
      <w:r>
        <w:fldChar w:fldCharType="begin"/>
      </w:r>
      <w:r>
        <w:instrText xml:space="preserve"> REF _Ref43978278 \r \h </w:instrText>
      </w:r>
      <w:r>
        <w:fldChar w:fldCharType="separate"/>
      </w:r>
      <w:r w:rsidR="00C13032">
        <w:t>3.2.1</w:t>
      </w:r>
      <w:r>
        <w:fldChar w:fldCharType="end"/>
      </w:r>
      <w:r>
        <w:t>)</w:t>
      </w:r>
      <w:r w:rsidRPr="00DD7CCF">
        <w:t>, all of the text in an EpiDoc edition must be wrapped in block-level container elements for intrinsic structure, namely</w:t>
      </w:r>
      <w:r>
        <w:t xml:space="preserve"> </w:t>
      </w: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detailed in §</w:t>
      </w:r>
      <w:r>
        <w:fldChar w:fldCharType="begin"/>
      </w:r>
      <w:r>
        <w:instrText xml:space="preserve"> REF _Ref149918441 \r \h </w:instrText>
      </w:r>
      <w:r>
        <w:fldChar w:fldCharType="separate"/>
      </w:r>
      <w:r w:rsidR="00C13032">
        <w:t>2.4</w:t>
      </w:r>
      <w:r>
        <w:fldChar w:fldCharType="end"/>
      </w:r>
      <w:r w:rsidRPr="00DD7CCF">
        <w:t>)</w:t>
      </w:r>
      <w:r>
        <w:t xml:space="preserve">, or a combination of </w:t>
      </w: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detailed in §</w:t>
      </w:r>
      <w:r w:rsidRPr="00DD7CCF">
        <w:fldChar w:fldCharType="begin"/>
      </w:r>
      <w:r w:rsidRPr="00DD7CCF">
        <w:instrText xml:space="preserve"> REF _Ref43978871 \r \h </w:instrText>
      </w:r>
      <w:r>
        <w:instrText xml:space="preserve"> \* MERGEFORMAT </w:instrText>
      </w:r>
      <w:r w:rsidRPr="00DD7CCF">
        <w:fldChar w:fldCharType="separate"/>
      </w:r>
      <w:r w:rsidR="00C13032">
        <w:t>2.5</w:t>
      </w:r>
      <w:r w:rsidRPr="00DD7CCF">
        <w:fldChar w:fldCharType="end"/>
      </w:r>
      <w:r w:rsidRPr="00DD7CCF">
        <w:t>)</w:t>
      </w:r>
      <w:r>
        <w:t>. A</w:t>
      </w:r>
      <w:r w:rsidRPr="00DD7CCF">
        <w:t xml:space="preserve">ny number of these elements may be used in any sequence as called for by the nature of the text, but </w:t>
      </w:r>
      <w:r>
        <w:t xml:space="preserve">to keep the structure simple, </w:t>
      </w:r>
      <w:r w:rsidRPr="00DD7CCF">
        <w:t xml:space="preserve">these elements </w:t>
      </w:r>
      <w:r>
        <w:t>shall</w:t>
      </w:r>
      <w:r w:rsidRPr="00DD7CCF">
        <w:t xml:space="preserve"> never be nested in one another</w:t>
      </w:r>
      <w:r>
        <w:t xml:space="preserve"> (even though TEI permits nesting </w:t>
      </w:r>
      <w:r w:rsidRPr="00DD7CCF">
        <w:rPr>
          <w:rStyle w:val="Code"/>
        </w:rPr>
        <w:t>&lt;p&gt;</w:t>
      </w:r>
      <w:r>
        <w:t xml:space="preserve"> or </w:t>
      </w:r>
      <w:r w:rsidRPr="00DD7CCF">
        <w:rPr>
          <w:rStyle w:val="Code"/>
        </w:rPr>
        <w:t>&lt;lg&gt;</w:t>
      </w:r>
      <w:r>
        <w:t xml:space="preserve"> inside </w:t>
      </w:r>
      <w:r w:rsidRPr="00DD7CCF">
        <w:rPr>
          <w:rStyle w:val="Code"/>
        </w:rPr>
        <w:t>&lt;ab&gt;</w:t>
      </w:r>
      <w:r>
        <w:t>). See also §</w:t>
      </w:r>
      <w:r>
        <w:fldChar w:fldCharType="begin"/>
      </w:r>
      <w:r>
        <w:instrText xml:space="preserve"> REF _Ref43978660 \r \h </w:instrText>
      </w:r>
      <w:r>
        <w:fldChar w:fldCharType="separate"/>
      </w:r>
      <w:r w:rsidR="00C13032">
        <w:t>8.2</w:t>
      </w:r>
      <w:r>
        <w:fldChar w:fldCharType="end"/>
      </w:r>
      <w:r>
        <w:t xml:space="preserve"> for general guidelines on hierarchy, including cases where empty elements may appear in an edition outside one of these structural containers.</w:t>
      </w:r>
    </w:p>
    <w:p w14:paraId="7D9716B8" w14:textId="44CD5F15" w:rsidR="00761AA0" w:rsidRPr="00972854" w:rsidRDefault="00761AA0" w:rsidP="00761AA0">
      <w:r>
        <w:t xml:space="preserve">In addition to the above containers, at least one of which is mandatory for all the text of an edition, a </w:t>
      </w:r>
      <w:r w:rsidRPr="00DD7CCF">
        <w:rPr>
          <w:rStyle w:val="Code"/>
        </w:rPr>
        <w:t>&lt;list&gt;</w:t>
      </w:r>
      <w:r>
        <w:t xml:space="preserve"> element containing </w:t>
      </w:r>
      <w:r w:rsidRPr="00DD7CCF">
        <w:rPr>
          <w:rStyle w:val="Code"/>
        </w:rPr>
        <w:t>&lt;item&gt;</w:t>
      </w:r>
      <w:r w:rsidRPr="00DD7CCF">
        <w:t xml:space="preserve"> element</w:t>
      </w:r>
      <w:r>
        <w:t>s as per §</w:t>
      </w:r>
      <w:r>
        <w:fldChar w:fldCharType="begin"/>
      </w:r>
      <w:r>
        <w:instrText xml:space="preserve"> REF _Ref168563127 \r \h </w:instrText>
      </w:r>
      <w:r>
        <w:fldChar w:fldCharType="separate"/>
      </w:r>
      <w:r w:rsidR="00C13032">
        <w:t>2.6</w:t>
      </w:r>
      <w:r>
        <w:fldChar w:fldCharType="end"/>
      </w:r>
      <w:r>
        <w:t xml:space="preserve"> and §</w:t>
      </w:r>
      <w:r>
        <w:fldChar w:fldCharType="begin"/>
      </w:r>
      <w:r>
        <w:instrText xml:space="preserve"> REF _Ref56419954 \r \h </w:instrText>
      </w:r>
      <w:r>
        <w:fldChar w:fldCharType="separate"/>
      </w:r>
      <w:r w:rsidR="00C13032">
        <w:t>10.2.2</w:t>
      </w:r>
      <w:r>
        <w:fldChar w:fldCharType="end"/>
      </w:r>
      <w:r>
        <w:t xml:space="preserve"> may be used optionally, at the editor’s discretion, for the segmentation of longer lists in inscriptions.</w:t>
      </w:r>
    </w:p>
    <w:p w14:paraId="637144B4" w14:textId="2528C223" w:rsidR="00C02B8C" w:rsidRPr="00DD7CCF" w:rsidRDefault="009F2799" w:rsidP="00761AA0">
      <w:pPr>
        <w:pStyle w:val="Cmsor2"/>
      </w:pPr>
      <w:bookmarkStart w:id="56" w:name="_jc4wva15vg6u" w:colFirst="0" w:colLast="0"/>
      <w:bookmarkStart w:id="57" w:name="_5nopgd94ub2w" w:colFirst="0" w:colLast="0"/>
      <w:bookmarkStart w:id="58" w:name="_Ref61250776"/>
      <w:bookmarkStart w:id="59" w:name="_Toc183083693"/>
      <w:bookmarkEnd w:id="56"/>
      <w:bookmarkEnd w:id="57"/>
      <w:r w:rsidRPr="009F2799">
        <w:t xml:space="preserve">Text segmentation </w:t>
      </w:r>
      <w:r w:rsidR="005343B3">
        <w:t xml:space="preserve">interacting </w:t>
      </w:r>
      <w:r w:rsidRPr="009F2799">
        <w:t>with container boundaries</w:t>
      </w:r>
      <w:bookmarkEnd w:id="58"/>
      <w:bookmarkEnd w:id="59"/>
    </w:p>
    <w:p w14:paraId="0B65A069" w14:textId="6707C513" w:rsidR="00C02B8C" w:rsidRPr="00DD7CCF" w:rsidRDefault="004D2E67" w:rsidP="00761AA0">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771564F4" w:rsidR="00C02B8C" w:rsidRPr="00DD7CCF" w:rsidRDefault="004D2E67" w:rsidP="00761AA0">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C13032" w:rsidRPr="00DD7CCF">
        <w:t xml:space="preserve">Example </w:t>
      </w:r>
      <w:r w:rsidR="00C13032">
        <w:rPr>
          <w:noProof/>
        </w:rPr>
        <w:t>1.4.3</w:t>
      </w:r>
      <w:r w:rsidR="00C13032" w:rsidRPr="00DD7CCF">
        <w:t>.</w:t>
      </w:r>
      <w:r w:rsidR="00C13032">
        <w:rPr>
          <w:noProof/>
        </w:rPr>
        <w:t>A</w:t>
      </w:r>
      <w:r w:rsidR="00AF3CB1">
        <w:fldChar w:fldCharType="end"/>
      </w:r>
    </w:p>
    <w:tbl>
      <w:tblPr>
        <w:tblStyle w:val="CodeSampleTable"/>
        <w:tblW w:w="5000" w:type="pct"/>
        <w:tblLook w:val="04A0" w:firstRow="1" w:lastRow="0" w:firstColumn="1" w:lastColumn="0" w:noHBand="0" w:noVBand="1"/>
      </w:tblPr>
      <w:tblGrid>
        <w:gridCol w:w="9628"/>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64F746BA" w:rsidR="00AF3CB1" w:rsidRPr="00DD7CCF" w:rsidRDefault="00AF3CB1" w:rsidP="00761AA0">
            <w:pPr>
              <w:pStyle w:val="Kpalrs"/>
            </w:pPr>
            <w:bookmarkStart w:id="60" w:name="_Ref181626270"/>
            <w:r w:rsidRPr="00DD7CCF">
              <w:t xml:space="preserve">Example </w:t>
            </w:r>
            <w:fldSimple w:instr=" STYLEREF 3 \s ">
              <w:r w:rsidR="00C13032">
                <w:rPr>
                  <w:noProof/>
                </w:rPr>
                <w:t>1.4.3</w:t>
              </w:r>
            </w:fldSimple>
            <w:r w:rsidRPr="00DD7CCF">
              <w:t>.</w:t>
            </w:r>
            <w:fldSimple w:instr=" SEQ Example \* ALPHABETIC \s 3 ">
              <w:r w:rsidR="00C13032">
                <w:rPr>
                  <w:noProof/>
                </w:rPr>
                <w:t>A</w:t>
              </w:r>
            </w:fldSimple>
            <w:bookmarkEnd w:id="60"/>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761AA0">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761AA0">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466FC557" w:rsidR="00C02B8C" w:rsidRPr="00DD7CCF" w:rsidRDefault="00735B32" w:rsidP="00761AA0">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C13032">
        <w:t>2.2.2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C13032">
        <w:t>6.3</w:t>
      </w:r>
      <w:r w:rsidR="00435F8C" w:rsidRPr="00DD7CCF">
        <w:fldChar w:fldCharType="end"/>
      </w:r>
      <w:r w:rsidR="004D2E67" w:rsidRPr="00DD7CCF">
        <w:t xml:space="preserve">) </w:t>
      </w:r>
    </w:p>
    <w:p w14:paraId="64FB4B43" w14:textId="77777777" w:rsidR="00C02B8C" w:rsidRDefault="004D2E67" w:rsidP="00761AA0">
      <w:pPr>
        <w:pStyle w:val="Lista3"/>
      </w:pPr>
      <w:r w:rsidRPr="00DD7CCF">
        <w:t>to do so, employ the applicable markup on both sides of the break</w:t>
      </w:r>
    </w:p>
    <w:p w14:paraId="4DBBE2E0" w14:textId="167034BD" w:rsidR="00735B32" w:rsidRDefault="00735B32" w:rsidP="00761AA0">
      <w:pPr>
        <w:pStyle w:val="Lista3"/>
      </w:pPr>
      <w:r>
        <w:t xml:space="preserve">thus, each of the methods shown in </w:t>
      </w:r>
      <w:r>
        <w:fldChar w:fldCharType="begin"/>
      </w:r>
      <w:r>
        <w:instrText xml:space="preserve"> REF _Ref181371522 \h </w:instrText>
      </w:r>
      <w:r>
        <w:fldChar w:fldCharType="separate"/>
      </w:r>
      <w:r w:rsidR="00C13032" w:rsidRPr="00DD7CCF">
        <w:t xml:space="preserve">Example </w:t>
      </w:r>
      <w:r w:rsidR="00C13032">
        <w:rPr>
          <w:noProof/>
        </w:rPr>
        <w:t>1.4.3</w:t>
      </w:r>
      <w:r w:rsidR="00C13032" w:rsidRPr="00DD7CCF">
        <w:t>.</w:t>
      </w:r>
      <w:r w:rsidR="00C13032">
        <w:rPr>
          <w:noProof/>
        </w:rPr>
        <w:t>B</w:t>
      </w:r>
      <w:r>
        <w:fldChar w:fldCharType="end"/>
      </w:r>
      <w:r>
        <w:t xml:space="preserve"> is acceptable, depending on your judgement</w:t>
      </w:r>
    </w:p>
    <w:p w14:paraId="01C317B7" w14:textId="498A6170" w:rsidR="00512B53" w:rsidRDefault="00512B53" w:rsidP="00761AA0">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C13032">
        <w:t>2.2.1</w:t>
      </w:r>
      <w:r>
        <w:fldChar w:fldCharType="end"/>
      </w:r>
      <w:r>
        <w:t xml:space="preserve"> and §</w:t>
      </w:r>
      <w:r>
        <w:fldChar w:fldCharType="begin"/>
      </w:r>
      <w:r>
        <w:instrText xml:space="preserve"> REF _Ref181373789 \r \h </w:instrText>
      </w:r>
      <w:r>
        <w:fldChar w:fldCharType="separate"/>
      </w:r>
      <w:r w:rsidR="00C13032">
        <w:t>2.2.2</w:t>
      </w:r>
      <w:r>
        <w:fldChar w:fldCharType="end"/>
      </w:r>
      <w:r>
        <w:t xml:space="preserve"> below</w:t>
      </w:r>
    </w:p>
    <w:tbl>
      <w:tblPr>
        <w:tblStyle w:val="CodeSampleTable"/>
        <w:tblW w:w="5000" w:type="pct"/>
        <w:tblLook w:val="04A0" w:firstRow="1" w:lastRow="0" w:firstColumn="1" w:lastColumn="0" w:noHBand="0" w:noVBand="1"/>
      </w:tblPr>
      <w:tblGrid>
        <w:gridCol w:w="9628"/>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03FC0BA7" w:rsidR="00735B32" w:rsidRPr="00DD7CCF" w:rsidRDefault="00735B32" w:rsidP="00761AA0">
            <w:pPr>
              <w:pStyle w:val="Kpalrs"/>
            </w:pPr>
            <w:bookmarkStart w:id="61" w:name="_Ref181371522"/>
            <w:r w:rsidRPr="00DD7CCF">
              <w:lastRenderedPageBreak/>
              <w:t xml:space="preserve">Example </w:t>
            </w:r>
            <w:fldSimple w:instr=" STYLEREF 3 \s ">
              <w:r w:rsidR="00C13032">
                <w:rPr>
                  <w:noProof/>
                </w:rPr>
                <w:t>1.4.3</w:t>
              </w:r>
            </w:fldSimple>
            <w:r w:rsidRPr="00DD7CCF">
              <w:t>.</w:t>
            </w:r>
            <w:fldSimple w:instr=" SEQ Example \* ALPHABETIC \s 3 ">
              <w:r w:rsidR="00C13032">
                <w:rPr>
                  <w:noProof/>
                </w:rPr>
                <w:t>B</w:t>
              </w:r>
            </w:fldSimple>
            <w:bookmarkEnd w:id="61"/>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761AA0">
            <w:pPr>
              <w:pStyle w:val="CodeParagraph"/>
              <w:keepNext/>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761AA0">
            <w:pPr>
              <w:pStyle w:val="CodeParagraph"/>
              <w:keepNext/>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61AA0">
            <w:pPr>
              <w:pStyle w:val="TableNote"/>
              <w:keepNext/>
            </w:pPr>
            <w:r>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761AA0">
            <w:pPr>
              <w:pStyle w:val="CodeParagraph"/>
              <w:keepNext/>
              <w:rPr>
                <w:rStyle w:val="Code"/>
              </w:rPr>
            </w:pPr>
            <w:bookmarkStart w:id="62"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761AA0">
            <w:pPr>
              <w:pStyle w:val="CodeParagraph"/>
              <w:keepNext/>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761AA0">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761AA0">
            <w:pPr>
              <w:pStyle w:val="CodeParagraph"/>
              <w:keepNext/>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761AA0">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761AA0">
      <w:pPr>
        <w:pStyle w:val="Cmsor3"/>
      </w:pPr>
      <w:bookmarkStart w:id="63" w:name="_Ref181373787"/>
      <w:bookmarkStart w:id="64" w:name="_Toc183083694"/>
      <w:r>
        <w:t xml:space="preserve">Container boundaries </w:t>
      </w:r>
      <w:bookmarkEnd w:id="62"/>
      <w:r w:rsidR="00512B53">
        <w:t>within a compound</w:t>
      </w:r>
      <w:bookmarkEnd w:id="63"/>
      <w:bookmarkEnd w:id="64"/>
    </w:p>
    <w:p w14:paraId="68BB84CD" w14:textId="71CF370A" w:rsidR="00C02B8C" w:rsidRPr="009F22EB" w:rsidRDefault="004D2E67" w:rsidP="00761AA0">
      <w:pPr>
        <w:pStyle w:val="Lista"/>
      </w:pPr>
      <w:r w:rsidRPr="009F22EB">
        <w:t>if the container boundary falls inside a compound</w:t>
      </w:r>
      <w:r w:rsidR="009F22EB">
        <w:t xml:space="preserve"> without involving vowel fusion sandhi</w:t>
      </w:r>
    </w:p>
    <w:p w14:paraId="7CE29B97" w14:textId="1ECFCB43" w:rsidR="00C02B8C" w:rsidRPr="00DD7CCF" w:rsidRDefault="004D2E67" w:rsidP="00761AA0">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t xml:space="preserve"> </w:t>
      </w:r>
    </w:p>
    <w:p w14:paraId="1C77D802" w14:textId="2C06CA65" w:rsidR="00C02B8C" w:rsidRPr="00DD7CCF" w:rsidRDefault="00E4480A" w:rsidP="00761AA0">
      <w:pPr>
        <w:pStyle w:val="Lista2"/>
      </w:pPr>
      <w:r>
        <w:t xml:space="preserve">as far as possible, </w:t>
      </w:r>
      <w:r w:rsidR="004D2E67" w:rsidRPr="00DD7CCF">
        <w:t>avoid creating a prose block that ends inside a compound</w:t>
      </w:r>
    </w:p>
    <w:p w14:paraId="3CA68AC9" w14:textId="50A6EF65" w:rsidR="00C02B8C" w:rsidRDefault="004D2E67" w:rsidP="00761AA0">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761AA0">
      <w:pPr>
        <w:pStyle w:val="Cmsor3"/>
      </w:pPr>
      <w:bookmarkStart w:id="65" w:name="_Ref181373789"/>
      <w:bookmarkStart w:id="66" w:name="_Toc183083695"/>
      <w:r>
        <w:t>Container boundaries obscured by vowel fusion</w:t>
      </w:r>
      <w:bookmarkEnd w:id="65"/>
      <w:bookmarkEnd w:id="66"/>
    </w:p>
    <w:p w14:paraId="5C27147D" w14:textId="77777777" w:rsidR="00C02B8C" w:rsidRPr="00DD7CCF" w:rsidRDefault="004D2E67" w:rsidP="00761AA0">
      <w:pPr>
        <w:pStyle w:val="Lista"/>
      </w:pPr>
      <w:r w:rsidRPr="009F22EB">
        <w:t xml:space="preserve">if the container boundary is obscured by sandhi involving vowel fusion, whether inside a compound or </w:t>
      </w:r>
      <w:r w:rsidRPr="00DD7CCF">
        <w:t>between independent words, proceed as follows:</w:t>
      </w:r>
    </w:p>
    <w:p w14:paraId="6249E696" w14:textId="6681560C" w:rsidR="00C02B8C" w:rsidRPr="00DD7CCF" w:rsidRDefault="004D2E67" w:rsidP="00761AA0">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C13032">
        <w:t>2.5.5</w:t>
      </w:r>
      <w:r w:rsidR="00AC54D6">
        <w:fldChar w:fldCharType="end"/>
      </w:r>
      <w:r w:rsidRPr="00DD7CCF">
        <w:t xml:space="preserve"> for the applicable encoding</w:t>
      </w:r>
    </w:p>
    <w:p w14:paraId="481FE6E7" w14:textId="77777777" w:rsidR="00C02B8C" w:rsidRPr="00DD7CCF" w:rsidRDefault="004D2E67" w:rsidP="00761AA0">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761AA0">
      <w:pPr>
        <w:pStyle w:val="Lista3"/>
      </w:pPr>
      <w:r w:rsidRPr="00DD7CCF">
        <w:t>put the end-tag of the earlier container and the start-tag of the latter container after the fused vowel</w:t>
      </w:r>
    </w:p>
    <w:p w14:paraId="4E283DF1" w14:textId="77777777" w:rsidR="00C02B8C" w:rsidRPr="00DD7CCF" w:rsidRDefault="004D2E67" w:rsidP="00761AA0">
      <w:pPr>
        <w:pStyle w:val="Lista3"/>
      </w:pPr>
      <w:r w:rsidRPr="00DD7CCF">
        <w:t>begin the text of the latter unit with the consonant following the fused vowel</w:t>
      </w:r>
    </w:p>
    <w:p w14:paraId="78DD2BA0" w14:textId="3F265DEA" w:rsidR="00C02B8C" w:rsidRPr="00DD7CCF" w:rsidRDefault="004D2E67" w:rsidP="00761AA0">
      <w:pPr>
        <w:pStyle w:val="Lista3"/>
      </w:pPr>
      <w:r w:rsidRPr="00DD7CCF">
        <w:t xml:space="preserve">add two separate editorial </w:t>
      </w:r>
      <w:commentRangeStart w:id="67"/>
      <w:r w:rsidRPr="00DD7CCF">
        <w:t xml:space="preserve">normalisations </w:t>
      </w:r>
      <w:commentRangeEnd w:id="67"/>
      <w:r w:rsidR="00C8336D">
        <w:rPr>
          <w:rStyle w:val="Jegyzethivatkozs"/>
          <w:rFonts w:cs="Murty Sanskrit"/>
        </w:rPr>
        <w:commentReference w:id="67"/>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761AA0">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761AA0">
      <w:pPr>
        <w:pStyle w:val="Lista4"/>
      </w:pPr>
      <w:r w:rsidRPr="00DD7CCF">
        <w:t>and one at the beginning of the later block</w:t>
      </w:r>
      <w:r w:rsidR="003F5E63">
        <w:t xml:space="preserve"> (restoring the vowel expected at the beginning of the latter word)</w:t>
      </w:r>
    </w:p>
    <w:p w14:paraId="44EFFBF8" w14:textId="5690D130" w:rsidR="00C02B8C" w:rsidRDefault="004D2E67" w:rsidP="00761AA0">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C13032" w:rsidRPr="00DD7CCF">
        <w:t xml:space="preserve">Example </w:t>
      </w:r>
      <w:r w:rsidR="00C13032">
        <w:rPr>
          <w:noProof/>
        </w:rPr>
        <w:t>2.2.2</w:t>
      </w:r>
      <w:r w:rsidR="00C13032" w:rsidRPr="00DD7CCF">
        <w:rPr>
          <w:noProof/>
        </w:rPr>
        <w:t>.</w:t>
      </w:r>
      <w:r w:rsidR="00C13032">
        <w:rPr>
          <w:noProof/>
        </w:rPr>
        <w:t>A</w:t>
      </w:r>
      <w:r w:rsidR="00D73AD0" w:rsidRPr="00DD7CCF">
        <w:fldChar w:fldCharType="end"/>
      </w:r>
      <w:r w:rsidRPr="00DD7CCF">
        <w:t xml:space="preserve"> below</w:t>
      </w:r>
    </w:p>
    <w:p w14:paraId="7C0FE953" w14:textId="4EC1092F" w:rsidR="00792A73" w:rsidRPr="00DD7CCF" w:rsidRDefault="00792A73" w:rsidP="00761AA0">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4F1F5F30" w:rsidR="004F4C63" w:rsidRPr="00DD7CCF" w:rsidRDefault="004D2E67" w:rsidP="00761AA0">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C13032" w:rsidRPr="00DD7CCF">
        <w:t xml:space="preserve">Example </w:t>
      </w:r>
      <w:r w:rsidR="00C13032">
        <w:rPr>
          <w:noProof/>
        </w:rPr>
        <w:t>2.2.2</w:t>
      </w:r>
      <w:r w:rsidR="00C13032" w:rsidRPr="00DD7CCF">
        <w:rPr>
          <w:noProof/>
        </w:rPr>
        <w:t>.</w:t>
      </w:r>
      <w:r w:rsidR="00C1303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761AA0"/>
    <w:tbl>
      <w:tblPr>
        <w:tblStyle w:val="CodeSampleTable"/>
        <w:tblW w:w="5000" w:type="pct"/>
        <w:tblLook w:val="04A0" w:firstRow="1" w:lastRow="0" w:firstColumn="1" w:lastColumn="0" w:noHBand="0" w:noVBand="1"/>
      </w:tblPr>
      <w:tblGrid>
        <w:gridCol w:w="9628"/>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34A5CE49" w:rsidR="00542B51" w:rsidRPr="00DD7CCF" w:rsidRDefault="001C7A33" w:rsidP="00761AA0">
            <w:pPr>
              <w:pStyle w:val="Kpalrs"/>
            </w:pPr>
            <w:bookmarkStart w:id="68"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C13032">
              <w:rPr>
                <w:noProof/>
              </w:rPr>
              <w:t>2.2.2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C13032">
              <w:rPr>
                <w:noProof/>
              </w:rPr>
              <w:t>A</w:t>
            </w:r>
            <w:r w:rsidR="001721C1">
              <w:rPr>
                <w:noProof/>
              </w:rPr>
              <w:fldChar w:fldCharType="end"/>
            </w:r>
            <w:bookmarkEnd w:id="6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761AA0">
            <w:pPr>
              <w:pStyle w:val="CodeParagraph"/>
              <w:keepNext/>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761AA0">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761AA0">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rsidP="00761AA0"/>
    <w:tbl>
      <w:tblPr>
        <w:tblStyle w:val="CodeSampleTable"/>
        <w:tblW w:w="5000" w:type="pct"/>
        <w:tblLook w:val="04A0" w:firstRow="1" w:lastRow="0" w:firstColumn="1" w:lastColumn="0" w:noHBand="0" w:noVBand="1"/>
      </w:tblPr>
      <w:tblGrid>
        <w:gridCol w:w="9628"/>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15900FB" w:rsidR="00D73AD0" w:rsidRPr="00DD7CCF" w:rsidRDefault="00D73AD0" w:rsidP="00761AA0">
            <w:pPr>
              <w:pStyle w:val="Kpalrs"/>
            </w:pPr>
            <w:bookmarkStart w:id="69"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C13032">
              <w:rPr>
                <w:noProof/>
              </w:rPr>
              <w:t>2.2.2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C13032">
              <w:rPr>
                <w:noProof/>
              </w:rPr>
              <w:t>B</w:t>
            </w:r>
            <w:r w:rsidR="001721C1">
              <w:rPr>
                <w:noProof/>
              </w:rPr>
              <w:fldChar w:fldCharType="end"/>
            </w:r>
            <w:bookmarkEnd w:id="6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761AA0">
            <w:pPr>
              <w:pStyle w:val="CodeParagraph"/>
              <w:keepNext/>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761AA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761AA0">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14:paraId="4A3B4EBF" w14:textId="17E9AFBD" w:rsidR="00040B2F" w:rsidRDefault="00EF38BD" w:rsidP="00761AA0">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17A8CA3B" w:rsidR="00040B2F" w:rsidRDefault="00040B2F" w:rsidP="00761AA0">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C13032">
        <w:t>5.4.7</w:t>
      </w:r>
      <w:r w:rsidR="009023B1">
        <w:fldChar w:fldCharType="end"/>
      </w:r>
      <w:r>
        <w:t xml:space="preserve"> for further details)</w:t>
      </w:r>
    </w:p>
    <w:p w14:paraId="644E3539" w14:textId="0D580A9A" w:rsidR="00040B2F" w:rsidRDefault="00040B2F" w:rsidP="00761AA0">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C13032">
        <w:t>5.4.3</w:t>
      </w:r>
      <w:r w:rsidR="009023B1">
        <w:fldChar w:fldCharType="end"/>
      </w:r>
    </w:p>
    <w:p w14:paraId="275CBAFA" w14:textId="3897E9D8" w:rsidR="00040B2F" w:rsidRDefault="00040B2F" w:rsidP="00761AA0">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C13032">
        <w:t>2.5.6.4</w:t>
      </w:r>
      <w:r w:rsidR="00AC54D6">
        <w:fldChar w:fldCharType="end"/>
      </w:r>
      <w:r>
        <w:t xml:space="preserve"> for further details)</w:t>
      </w:r>
    </w:p>
    <w:p w14:paraId="2B7DD88C" w14:textId="5C2880BA" w:rsidR="00040B2F" w:rsidRDefault="00EF38BD" w:rsidP="00761AA0">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761AA0">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761AA0">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761AA0">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4" w:name="_Ref149918441"/>
      <w:bookmarkStart w:id="75" w:name="_Toc183083697"/>
      <w:r w:rsidRPr="00DD7CCF">
        <w:t xml:space="preserve">Prose </w:t>
      </w:r>
      <w:r w:rsidR="006733B4" w:rsidRPr="00DD7CCF">
        <w:t>containers</w:t>
      </w:r>
      <w:bookmarkEnd w:id="73"/>
      <w:bookmarkEnd w:id="74"/>
      <w:bookmarkEnd w:id="75"/>
    </w:p>
    <w:p w14:paraId="36B444D6" w14:textId="5A414935" w:rsidR="00C02B8C" w:rsidRPr="00DD7CCF" w:rsidRDefault="004D2E67" w:rsidP="00EB2024">
      <w:pPr>
        <w:pStyle w:val="Cmsor3"/>
      </w:pPr>
      <w:bookmarkStart w:id="76" w:name="_xcjk45g56cuw" w:colFirst="0" w:colLast="0"/>
      <w:bookmarkStart w:id="77" w:name="_Ref43991413"/>
      <w:bookmarkStart w:id="78" w:name="_Toc183083698"/>
      <w:bookmarkEnd w:id="76"/>
      <w:r w:rsidRPr="00DD7CCF">
        <w:t>Paragraphs</w:t>
      </w:r>
      <w:bookmarkEnd w:id="77"/>
      <w:bookmarkEnd w:id="78"/>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9" w:name="_28fdtwg1bdas" w:colFirst="0" w:colLast="0"/>
      <w:bookmarkStart w:id="80" w:name="_Ref43981028"/>
      <w:bookmarkStart w:id="81" w:name="_Toc183083699"/>
      <w:bookmarkEnd w:id="79"/>
      <w:commentRangeStart w:id="82"/>
      <w:r w:rsidRPr="00DD7CCF">
        <w:t>Anonymous blocks</w:t>
      </w:r>
      <w:bookmarkEnd w:id="80"/>
      <w:commentRangeEnd w:id="82"/>
      <w:r w:rsidR="00044CFB">
        <w:rPr>
          <w:rStyle w:val="Jegyzethivatkozs"/>
          <w:rFonts w:ascii="Gentium Plus" w:hAnsi="Gentium Plus" w:cs="Mangal"/>
          <w:kern w:val="0"/>
        </w:rPr>
        <w:commentReference w:id="82"/>
      </w:r>
      <w:bookmarkEnd w:id="81"/>
    </w:p>
    <w:p w14:paraId="6239D1B2" w14:textId="4A6F04E2" w:rsidR="00C02B8C" w:rsidRPr="00DD7CCF" w:rsidRDefault="00761AA0" w:rsidP="00761AA0">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761AA0">
      <w:pPr>
        <w:pStyle w:val="Lista"/>
      </w:pPr>
      <w:r w:rsidRPr="00DD7CCF">
        <w:t>if the entirety of your inscription constitutes less than a complete sentence due to its shortness or lack of syntax, e.g.</w:t>
      </w:r>
    </w:p>
    <w:p w14:paraId="57248848" w14:textId="77777777" w:rsidR="00E4480A" w:rsidRDefault="004D2E67" w:rsidP="00761AA0">
      <w:pPr>
        <w:pStyle w:val="Lista2"/>
      </w:pPr>
      <w:r w:rsidRPr="00DD7CCF">
        <w:t>a sealing with just a name</w:t>
      </w:r>
    </w:p>
    <w:p w14:paraId="28D37543" w14:textId="4940A575" w:rsidR="00E4480A" w:rsidRDefault="004D2E67" w:rsidP="00761AA0">
      <w:pPr>
        <w:pStyle w:val="Lista2"/>
      </w:pPr>
      <w:r w:rsidRPr="00DD7CCF">
        <w:t>a label inscription on an image</w:t>
      </w:r>
    </w:p>
    <w:p w14:paraId="1509226B" w14:textId="725BB65A" w:rsidR="00C02B8C" w:rsidRDefault="004D2E67" w:rsidP="00761AA0">
      <w:pPr>
        <w:pStyle w:val="Lista2"/>
      </w:pPr>
      <w:r w:rsidRPr="00DD7CCF">
        <w:t>a graffito</w:t>
      </w:r>
      <w:r w:rsidR="00E4480A">
        <w:t xml:space="preserve"> on a monument</w:t>
      </w:r>
    </w:p>
    <w:p w14:paraId="741E06ED" w14:textId="1C46A6B6" w:rsidR="00E4480A" w:rsidRPr="00DD7CCF" w:rsidRDefault="00E4480A" w:rsidP="00761AA0">
      <w:pPr>
        <w:pStyle w:val="Lista"/>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761AA0">
      <w:pPr>
        <w:pStyle w:val="Lista2"/>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761AA0">
      <w:pPr>
        <w:pStyle w:val="Lista2"/>
      </w:pPr>
      <w:r w:rsidRPr="00DD7CCF">
        <w:t>an auspicious word or symbol in a field set off from the rest of the inscription</w:t>
      </w:r>
    </w:p>
    <w:p w14:paraId="0861DBC0" w14:textId="76C64B96" w:rsidR="00C02B8C" w:rsidRPr="00DD7CCF" w:rsidRDefault="004D2E67" w:rsidP="00761AA0">
      <w:pPr>
        <w:pStyle w:val="Lista"/>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761AA0">
      <w:pPr>
        <w:pStyle w:val="Lista2"/>
      </w:pPr>
      <w:r w:rsidRPr="00DD7CCF">
        <w:lastRenderedPageBreak/>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761AA0">
      <w:pPr>
        <w:pStyle w:val="Lista2"/>
      </w:pPr>
      <w:r w:rsidRPr="00DD7CCF">
        <w:t>a colophon not comprised of complete sentences</w:t>
      </w:r>
    </w:p>
    <w:p w14:paraId="1F288D61" w14:textId="42E16488" w:rsidR="00C02B8C" w:rsidRPr="00DD7CCF" w:rsidRDefault="004D2E67" w:rsidP="00761AA0">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761AA0">
      <w:pPr>
        <w:pStyle w:val="Lista"/>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3" w:name="_twhqkur5z3w2" w:colFirst="0" w:colLast="0"/>
      <w:bookmarkStart w:id="84" w:name="_Ref43978871"/>
      <w:bookmarkStart w:id="85" w:name="_Toc183083700"/>
      <w:bookmarkEnd w:id="83"/>
      <w:r w:rsidRPr="00DD7CCF">
        <w:t xml:space="preserve">Verse </w:t>
      </w:r>
      <w:r w:rsidR="006733B4" w:rsidRPr="00DD7CCF">
        <w:t>containers</w:t>
      </w:r>
      <w:bookmarkEnd w:id="84"/>
      <w:bookmarkEnd w:id="85"/>
    </w:p>
    <w:p w14:paraId="752C0446" w14:textId="7BD9CDAC" w:rsidR="00C02B8C" w:rsidRPr="00DD7CCF" w:rsidRDefault="00B53AB0" w:rsidP="00EB2024">
      <w:pPr>
        <w:pStyle w:val="Cmsor3"/>
      </w:pPr>
      <w:bookmarkStart w:id="86" w:name="_ddoyoa12vnxb" w:colFirst="0" w:colLast="0"/>
      <w:bookmarkStart w:id="87" w:name="_Ref43984700"/>
      <w:bookmarkStart w:id="88" w:name="_Toc183083701"/>
      <w:bookmarkEnd w:id="86"/>
      <w:r>
        <w:t>Verse-related t</w:t>
      </w:r>
      <w:r w:rsidR="004D2E67" w:rsidRPr="00DD7CCF">
        <w:t>erminology and definitions</w:t>
      </w:r>
      <w:bookmarkEnd w:id="87"/>
      <w:bookmarkEnd w:id="8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Cs w:val="0"/>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21BE94B0"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CB56FA">
        <w:fldChar w:fldCharType="begin"/>
      </w:r>
      <w:r w:rsidR="00CB56FA">
        <w:instrText xml:space="preserve"> REF _Ref182580581 \r \h </w:instrText>
      </w:r>
      <w:r w:rsidR="00CB56FA">
        <w:fldChar w:fldCharType="separate"/>
      </w:r>
      <w:r w:rsidR="00C13032">
        <w:t>3</w:t>
      </w:r>
      <w:r w:rsidR="00CB56FA">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170EE46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CB56FA">
        <w:fldChar w:fldCharType="begin"/>
      </w:r>
      <w:r w:rsidR="00CB56FA">
        <w:instrText xml:space="preserve"> REF _Ref182580598 \r \h </w:instrText>
      </w:r>
      <w:r w:rsidR="00CB56FA">
        <w:fldChar w:fldCharType="separate"/>
      </w:r>
      <w:r w:rsidR="00C13032">
        <w:t>3.4</w:t>
      </w:r>
      <w:r w:rsidR="00CB56FA">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38F4CDB4" w:rsidR="00C02B8C" w:rsidRPr="00DD7CCF" w:rsidRDefault="007C02DF" w:rsidP="00EB2024">
      <w:pPr>
        <w:pStyle w:val="Cmsor3"/>
      </w:pPr>
      <w:bookmarkStart w:id="89" w:name="_kb9xljnic52a" w:colFirst="0" w:colLast="0"/>
      <w:bookmarkStart w:id="90" w:name="_Toc183083702"/>
      <w:bookmarkEnd w:id="89"/>
      <w:r>
        <w:lastRenderedPageBreak/>
        <w:t>Marking up verse</w:t>
      </w:r>
      <w:bookmarkEnd w:id="90"/>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7D524164"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C13032">
        <w:t>2.5.3.1</w:t>
      </w:r>
      <w:r>
        <w:fldChar w:fldCharType="end"/>
      </w:r>
      <w:r w:rsidRPr="00DD7CCF">
        <w:t>)</w:t>
      </w:r>
    </w:p>
    <w:p w14:paraId="368F665D" w14:textId="3EC9652F"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C13032">
        <w:t>2.5.4.1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C13032">
        <w:t>2.5.4.3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3CBF1A7F"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C13032">
        <w:t>2.5.3.2</w:t>
      </w:r>
      <w:r w:rsidR="00AC54D6">
        <w:fldChar w:fldCharType="end"/>
      </w:r>
    </w:p>
    <w:p w14:paraId="0E11BAE4" w14:textId="617E3791"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t xml:space="preserve"> </w:t>
      </w:r>
    </w:p>
    <w:p w14:paraId="63734503" w14:textId="2BBD2DD7"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C13032">
        <w:t>2.5.4.2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w:t>
      </w:r>
    </w:p>
    <w:p w14:paraId="1F2A5B5A" w14:textId="64B54BC4" w:rsidR="00DE0134" w:rsidRPr="000C69C4" w:rsidRDefault="00DE0134" w:rsidP="00E4480A">
      <w:pPr>
        <w:pStyle w:val="Lista"/>
      </w:pPr>
      <w:r>
        <w:t xml:space="preserve">see </w:t>
      </w:r>
      <w:r>
        <w:fldChar w:fldCharType="begin"/>
      </w:r>
      <w:r>
        <w:instrText xml:space="preserve"> REF _Ref181625172 \h </w:instrText>
      </w:r>
      <w:r>
        <w:fldChar w:fldCharType="separate"/>
      </w:r>
      <w:r w:rsidR="00C13032" w:rsidRPr="00DD7CCF">
        <w:t xml:space="preserve">Example </w:t>
      </w:r>
      <w:r w:rsidR="00C13032">
        <w:rPr>
          <w:noProof/>
        </w:rPr>
        <w:t>2.5.2</w:t>
      </w:r>
      <w:r w:rsidR="00C13032" w:rsidRPr="00DD7CCF">
        <w:t>.</w:t>
      </w:r>
      <w:r w:rsidR="00C13032">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1E2788F2"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8"/>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41BE1B75" w:rsidR="00DE0134" w:rsidRPr="00DD7CCF" w:rsidRDefault="00DE0134" w:rsidP="00D45A5E">
            <w:pPr>
              <w:pStyle w:val="Kpalrs"/>
            </w:pPr>
            <w:bookmarkStart w:id="91" w:name="_ean8zao6bcdz" w:colFirst="0" w:colLast="0"/>
            <w:bookmarkStart w:id="92" w:name="_Ref181625172"/>
            <w:bookmarkStart w:id="93" w:name="_Ref43980199"/>
            <w:bookmarkEnd w:id="91"/>
            <w:r w:rsidRPr="00DD7CCF">
              <w:t xml:space="preserve">Example </w:t>
            </w:r>
            <w:fldSimple w:instr=" STYLEREF 3 \s ">
              <w:r w:rsidR="00C13032">
                <w:rPr>
                  <w:noProof/>
                </w:rPr>
                <w:t>2.5.2</w:t>
              </w:r>
            </w:fldSimple>
            <w:r w:rsidRPr="00DD7CCF">
              <w:t>.</w:t>
            </w:r>
            <w:fldSimple w:instr=" SEQ Example \* ALPHABETIC \s 3 ">
              <w:r w:rsidR="00C13032">
                <w:rPr>
                  <w:noProof/>
                </w:rPr>
                <w:t>A</w:t>
              </w:r>
            </w:fldSimple>
            <w:bookmarkEnd w:id="92"/>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4" w:name="_Toc183083703"/>
      <w:bookmarkEnd w:id="93"/>
      <w:r>
        <w:t>Numbering the elements of verse structure</w:t>
      </w:r>
      <w:bookmarkEnd w:id="94"/>
    </w:p>
    <w:p w14:paraId="09C8127F" w14:textId="0970F603" w:rsidR="0051534D" w:rsidRPr="0051534D" w:rsidRDefault="0051534D" w:rsidP="0051534D">
      <w:pPr>
        <w:pStyle w:val="Cmsor4"/>
      </w:pPr>
      <w:bookmarkStart w:id="95" w:name="_Ref181609101"/>
      <w:bookmarkStart w:id="96" w:name="_Toc183083704"/>
      <w:r>
        <w:t>Stanza numbering</w:t>
      </w:r>
      <w:bookmarkEnd w:id="95"/>
      <w:bookmarkEnd w:id="96"/>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1751765D"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then stanza numbering must be mandatorily restarted in each textpart division</w:t>
      </w:r>
    </w:p>
    <w:p w14:paraId="5F29122B" w14:textId="643AC252" w:rsidR="00C02B8C" w:rsidRPr="00DD7CCF" w:rsidRDefault="004D2E67" w:rsidP="00E2714A">
      <w:pPr>
        <w:pStyle w:val="Lista2"/>
      </w:pPr>
      <w:commentRangeStart w:id="97"/>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7"/>
      <w:r w:rsidR="00BF356E">
        <w:rPr>
          <w:rStyle w:val="Jegyzethivatkozs"/>
          <w:rFonts w:cs="Mangal"/>
        </w:rPr>
        <w:commentReference w:id="97"/>
      </w:r>
    </w:p>
    <w:p w14:paraId="4596FACB" w14:textId="77777777" w:rsidR="008046D1" w:rsidRDefault="008046D1" w:rsidP="008046D1">
      <w:pPr>
        <w:pStyle w:val="Lista"/>
      </w:pPr>
      <w:bookmarkStart w:id="98" w:name="_6q9v7bx41h3i" w:colFirst="0" w:colLast="0"/>
      <w:bookmarkStart w:id="99" w:name="_Ref43980265"/>
      <w:bookmarkEnd w:id="98"/>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5934B1D7"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C13032">
        <w:t>7.1</w:t>
      </w:r>
      <w:r w:rsidRPr="00DD7CCF">
        <w:fldChar w:fldCharType="end"/>
      </w:r>
      <w:r w:rsidRPr="00DD7CCF">
        <w:t xml:space="preserve"> about encoding the value of numerals, and §</w:t>
      </w:r>
      <w:r w:rsidR="00543984">
        <w:fldChar w:fldCharType="begin"/>
      </w:r>
      <w:r w:rsidR="00543984">
        <w:instrText xml:space="preserve"> REF _Ref182551676 \r \h </w:instrText>
      </w:r>
      <w:r w:rsidR="00543984">
        <w:fldChar w:fldCharType="separate"/>
      </w:r>
      <w:r w:rsidR="00C13032">
        <w:t>4.2.2</w:t>
      </w:r>
      <w:r w:rsidR="00543984">
        <w:fldChar w:fldCharType="end"/>
      </w:r>
      <w:r w:rsidRPr="00DD7CCF">
        <w:t xml:space="preserve"> about </w:t>
      </w:r>
      <w:r w:rsidR="0054433F">
        <w:t>numeric character</w:t>
      </w:r>
      <w:r w:rsidRPr="00DD7CCF">
        <w:t>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0" w:name="_Ref181706499"/>
      <w:bookmarkStart w:id="101" w:name="_Toc183083705"/>
      <w:bookmarkEnd w:id="99"/>
      <w:r>
        <w:lastRenderedPageBreak/>
        <w:t>Verse line numbering</w:t>
      </w:r>
      <w:bookmarkEnd w:id="100"/>
      <w:bookmarkEnd w:id="101"/>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66F71F72"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C13032" w:rsidRPr="00DD7CCF">
        <w:t xml:space="preserve">Example </w:t>
      </w:r>
      <w:r w:rsidR="00C13032">
        <w:rPr>
          <w:noProof/>
        </w:rPr>
        <w:t>2.5.3</w:t>
      </w:r>
      <w:r w:rsidR="00C13032" w:rsidRPr="00DD7CCF">
        <w:t>.</w:t>
      </w:r>
      <w:r w:rsidR="00C13032">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73F3A905"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C13032" w:rsidRPr="00DD7CCF">
        <w:t xml:space="preserve">Example </w:t>
      </w:r>
      <w:r w:rsidR="00C13032">
        <w:rPr>
          <w:noProof/>
        </w:rPr>
        <w:t>2.5.3</w:t>
      </w:r>
      <w:r w:rsidR="00C13032" w:rsidRPr="00DD7CCF">
        <w:t>.</w:t>
      </w:r>
      <w:r w:rsidR="00C13032">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2" w:name="_7tlyzfn6s88r" w:colFirst="0" w:colLast="0"/>
      <w:bookmarkEnd w:id="102"/>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8"/>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3B248AA6" w:rsidR="00E4480A" w:rsidRPr="00DD7CCF" w:rsidRDefault="00E4480A" w:rsidP="00D45A5E">
            <w:pPr>
              <w:pStyle w:val="Kpalrs"/>
            </w:pPr>
            <w:bookmarkStart w:id="103" w:name="_Ref181625483"/>
            <w:r w:rsidRPr="00DD7CCF">
              <w:t xml:space="preserve">Example </w:t>
            </w:r>
            <w:fldSimple w:instr=" STYLEREF 3 \s ">
              <w:r w:rsidR="00C13032">
                <w:rPr>
                  <w:noProof/>
                </w:rPr>
                <w:t>2.5.3</w:t>
              </w:r>
            </w:fldSimple>
            <w:r w:rsidRPr="00DD7CCF">
              <w:t>.</w:t>
            </w:r>
            <w:fldSimple w:instr=" SEQ Example \* ALPHABETIC \s 3 ">
              <w:r w:rsidR="00C13032">
                <w:rPr>
                  <w:noProof/>
                </w:rPr>
                <w:t>A</w:t>
              </w:r>
            </w:fldSimple>
            <w:bookmarkEnd w:id="103"/>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8"/>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7F4F3AFF" w:rsidR="00C54CEA" w:rsidRPr="00DD7CCF" w:rsidRDefault="00C54CEA" w:rsidP="00C54CEA">
            <w:pPr>
              <w:pStyle w:val="Kpalrs"/>
            </w:pPr>
            <w:bookmarkStart w:id="104" w:name="_Ref181698022"/>
            <w:r w:rsidRPr="00DD7CCF">
              <w:t xml:space="preserve">Example </w:t>
            </w:r>
            <w:fldSimple w:instr=" STYLEREF 3 \s ">
              <w:r w:rsidR="00C13032">
                <w:rPr>
                  <w:noProof/>
                </w:rPr>
                <w:t>2.5.3</w:t>
              </w:r>
            </w:fldSimple>
            <w:r w:rsidRPr="00DD7CCF">
              <w:t>.</w:t>
            </w:r>
            <w:fldSimple w:instr=" SEQ Example \* ALPHABETIC \s 3 ">
              <w:r w:rsidR="00C13032">
                <w:rPr>
                  <w:noProof/>
                </w:rPr>
                <w:t>B</w:t>
              </w:r>
            </w:fldSimple>
            <w:bookmarkEnd w:id="104"/>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5" w:name="_Toc183083706"/>
      <w:r>
        <w:t>Encoding metrical features</w:t>
      </w:r>
      <w:bookmarkEnd w:id="105"/>
    </w:p>
    <w:p w14:paraId="2924932E" w14:textId="3136A313" w:rsidR="00C54CEA" w:rsidRDefault="00C54CEA" w:rsidP="00C54CEA">
      <w:pPr>
        <w:pStyle w:val="Cmsor4"/>
      </w:pPr>
      <w:bookmarkStart w:id="106" w:name="_Ref181699020"/>
      <w:bookmarkStart w:id="107" w:name="_Toc183083707"/>
      <w:r>
        <w:t xml:space="preserve">Encoding an abstract prosodic template with </w:t>
      </w:r>
      <w:r w:rsidRPr="008525C6">
        <w:rPr>
          <w:rStyle w:val="Codeattribute"/>
        </w:rPr>
        <w:t>@met</w:t>
      </w:r>
      <w:bookmarkEnd w:id="106"/>
      <w:bookmarkEnd w:id="107"/>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8"/>
      <w:r w:rsidRPr="00DD7CCF">
        <w:t>with metre identification</w:t>
      </w:r>
      <w:commentRangeEnd w:id="108"/>
      <w:r>
        <w:rPr>
          <w:rStyle w:val="Jegyzethivatkozs"/>
          <w:rFonts w:cs="Mangal"/>
        </w:rPr>
        <w:commentReference w:id="108"/>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4E627969" w:rsidR="00C54CEA" w:rsidRPr="00DD7CCF" w:rsidRDefault="00C54CEA" w:rsidP="00C54CEA">
      <w:pPr>
        <w:pStyle w:val="Lista2"/>
      </w:pPr>
      <w:r w:rsidRPr="00DD7CCF">
        <w:t>contact the authors to have the name and template or definition added to the list</w:t>
      </w:r>
      <w:r>
        <w:t xml:space="preserve"> of recognised prosodic patterns</w:t>
      </w:r>
    </w:p>
    <w:p w14:paraId="4894FE6F" w14:textId="7A347584"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C13032">
        <w:t>2.5.4.3</w:t>
      </w:r>
      <w:r w:rsidR="00AC54D6">
        <w:fldChar w:fldCharType="end"/>
      </w:r>
      <w:r>
        <w:t xml:space="preserve"> below</w:t>
      </w:r>
    </w:p>
    <w:p w14:paraId="43B4A5FF" w14:textId="77777777" w:rsidR="00666EFF" w:rsidRDefault="00666EFF" w:rsidP="00666EFF">
      <w:pPr>
        <w:pStyle w:val="Cmsor4"/>
      </w:pPr>
      <w:bookmarkStart w:id="109" w:name="_Ref181701741"/>
      <w:bookmarkStart w:id="110" w:name="_Toc183083708"/>
      <w:bookmarkStart w:id="111" w:name="_Ref181630354"/>
      <w:bookmarkStart w:id="112" w:name="_Ref181609517"/>
      <w:r>
        <w:t xml:space="preserve">Encoding an actual prosodic realisation with </w:t>
      </w:r>
      <w:r w:rsidRPr="00666EFF">
        <w:rPr>
          <w:rStyle w:val="Codeattribute"/>
        </w:rPr>
        <w:t>@real</w:t>
      </w:r>
      <w:bookmarkEnd w:id="109"/>
      <w:bookmarkEnd w:id="110"/>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5310082A"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C13032">
        <w:t xml:space="preserve">Table </w:t>
      </w:r>
      <w:r w:rsidR="00C13032">
        <w:rPr>
          <w:noProof/>
        </w:rPr>
        <w:t>2</w:t>
      </w:r>
      <w:r>
        <w:fldChar w:fldCharType="end"/>
      </w:r>
      <w:r>
        <w:t xml:space="preserve"> of </w:t>
      </w:r>
      <w:r>
        <w:fldChar w:fldCharType="begin"/>
      </w:r>
      <w:r>
        <w:instrText xml:space="preserve"> REF _Ref43991811 \r \h </w:instrText>
      </w:r>
      <w:r>
        <w:fldChar w:fldCharType="separate"/>
      </w:r>
      <w:r w:rsidR="00C13032">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50E9C842"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C13032">
        <w:t>2.5.4.4</w:t>
      </w:r>
      <w:r>
        <w:fldChar w:fldCharType="end"/>
      </w:r>
      <w:r>
        <w:t xml:space="preserve"> below</w:t>
      </w:r>
    </w:p>
    <w:p w14:paraId="451ACD27" w14:textId="77777777" w:rsidR="00E4480A" w:rsidRPr="00DD7CCF" w:rsidRDefault="00E4480A" w:rsidP="00E4480A">
      <w:pPr>
        <w:pStyle w:val="Cmsor4"/>
      </w:pPr>
      <w:bookmarkStart w:id="113" w:name="_Ref181706290"/>
      <w:bookmarkStart w:id="114" w:name="_Ref181706337"/>
      <w:bookmarkStart w:id="115" w:name="_Ref181706615"/>
      <w:bookmarkStart w:id="116" w:name="_Toc183083709"/>
      <w:r w:rsidRPr="00DD7CCF">
        <w:t>Encoding metre for stanzas</w:t>
      </w:r>
      <w:bookmarkEnd w:id="111"/>
      <w:bookmarkEnd w:id="113"/>
      <w:bookmarkEnd w:id="114"/>
      <w:bookmarkEnd w:id="115"/>
      <w:bookmarkEnd w:id="116"/>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2BA7299B"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C13032">
        <w:t>2.5.4.1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78B5A3F5"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7"/>
      <w:r w:rsidR="00C54CEA">
        <w:fldChar w:fldCharType="begin"/>
      </w:r>
      <w:r w:rsidR="00C54CEA">
        <w:instrText xml:space="preserve"> REF _Ref44134408 \h </w:instrText>
      </w:r>
      <w:r w:rsidR="00C54CEA">
        <w:fldChar w:fldCharType="separate"/>
      </w:r>
      <w:r w:rsidR="00C13032">
        <w:t xml:space="preserve">Table </w:t>
      </w:r>
      <w:r w:rsidR="00C13032">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C13032">
        <w:t>Appendix B.3</w:t>
      </w:r>
      <w:r w:rsidR="00C54CEA">
        <w:fldChar w:fldCharType="end"/>
      </w:r>
      <w:commentRangeEnd w:id="117"/>
      <w:r w:rsidR="00C54CEA">
        <w:rPr>
          <w:rStyle w:val="Jegyzethivatkozs"/>
          <w:rFonts w:cs="Mangal"/>
        </w:rPr>
        <w:commentReference w:id="117"/>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C13032" w:rsidRPr="00DD7CCF">
        <w:t xml:space="preserve">Example </w:t>
      </w:r>
      <w:r w:rsidR="00C13032">
        <w:rPr>
          <w:noProof/>
        </w:rPr>
        <w:t>2.5.4</w:t>
      </w:r>
      <w:r w:rsidR="00C13032" w:rsidRPr="00DD7CCF">
        <w:t>.</w:t>
      </w:r>
      <w:r w:rsidR="00C13032">
        <w:rPr>
          <w:noProof/>
        </w:rPr>
        <w:t>A</w:t>
      </w:r>
      <w:r w:rsidR="005C456B">
        <w:fldChar w:fldCharType="end"/>
      </w:r>
    </w:p>
    <w:tbl>
      <w:tblPr>
        <w:tblStyle w:val="CodeSampleTable"/>
        <w:tblW w:w="5000" w:type="pct"/>
        <w:tblLook w:val="04A0" w:firstRow="1" w:lastRow="0" w:firstColumn="1" w:lastColumn="0" w:noHBand="0" w:noVBand="1"/>
      </w:tblPr>
      <w:tblGrid>
        <w:gridCol w:w="9628"/>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4DD5CD5A" w:rsidR="005C456B" w:rsidRPr="00DD7CCF" w:rsidRDefault="005C456B" w:rsidP="009A26BC">
            <w:pPr>
              <w:pStyle w:val="Kpalrs"/>
            </w:pPr>
            <w:bookmarkStart w:id="118" w:name="_Ref181699675"/>
            <w:bookmarkStart w:id="119" w:name="_Ref181699674"/>
            <w:r w:rsidRPr="00DD7CCF">
              <w:t xml:space="preserve">Example </w:t>
            </w:r>
            <w:fldSimple w:instr=" STYLEREF 3 \s ">
              <w:r w:rsidR="00C13032">
                <w:rPr>
                  <w:noProof/>
                </w:rPr>
                <w:t>2.5.4</w:t>
              </w:r>
            </w:fldSimple>
            <w:r w:rsidRPr="00DD7CCF">
              <w:t>.</w:t>
            </w:r>
            <w:fldSimple w:instr=" SEQ Example \* ALPHABETIC \s 3 ">
              <w:r w:rsidR="00C13032">
                <w:rPr>
                  <w:noProof/>
                </w:rPr>
                <w:t>A</w:t>
              </w:r>
            </w:fldSimple>
            <w:bookmarkEnd w:id="118"/>
            <w:r w:rsidRPr="00DD7CCF">
              <w:t xml:space="preserve">: </w:t>
            </w:r>
            <w:r>
              <w:t>prosodic template encoded with XML notation</w:t>
            </w:r>
            <w:bookmarkEnd w:id="119"/>
          </w:p>
        </w:tc>
      </w:tr>
      <w:tr w:rsidR="005C456B" w:rsidRPr="00DD7CCF" w14:paraId="660DD775" w14:textId="77777777" w:rsidTr="005C456B">
        <w:tc>
          <w:tcPr>
            <w:tcW w:w="5000" w:type="pct"/>
          </w:tcPr>
          <w:p w14:paraId="7D6F1562" w14:textId="516A4874" w:rsidR="005C456B" w:rsidRPr="005E24B7" w:rsidRDefault="005C456B"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5A9EFF82"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C13032" w:rsidRPr="00DD7CCF">
        <w:t xml:space="preserve">Example </w:t>
      </w:r>
      <w:r w:rsidR="00C13032">
        <w:rPr>
          <w:noProof/>
        </w:rPr>
        <w:t>2.5.4</w:t>
      </w:r>
      <w:r w:rsidR="00C13032" w:rsidRPr="00DD7CCF">
        <w:t>.</w:t>
      </w:r>
      <w:r w:rsidR="00C13032">
        <w:rPr>
          <w:noProof/>
        </w:rPr>
        <w:t>C</w:t>
      </w:r>
      <w:r w:rsidR="00C54CEA">
        <w:fldChar w:fldCharType="end"/>
      </w:r>
      <w:r w:rsidR="005C456B">
        <w:t xml:space="preserve"> below</w:t>
      </w:r>
    </w:p>
    <w:p w14:paraId="550E7CF2" w14:textId="2217791B"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C13032">
        <w:t>2.5.4.4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2FADBF8F"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C13032" w:rsidRPr="00DD7CCF">
        <w:t xml:space="preserve">Example </w:t>
      </w:r>
      <w:r w:rsidR="00C13032">
        <w:rPr>
          <w:noProof/>
        </w:rPr>
        <w:t>2.5.4</w:t>
      </w:r>
      <w:r w:rsidR="00C13032" w:rsidRPr="00DD7CCF">
        <w:t>.</w:t>
      </w:r>
      <w:r w:rsidR="00C13032">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3FDC83FE"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C13032">
        <w:t>2.5.4.4</w:t>
      </w:r>
      <w:r>
        <w:fldChar w:fldCharType="end"/>
      </w:r>
    </w:p>
    <w:tbl>
      <w:tblPr>
        <w:tblStyle w:val="CodeSampleTable"/>
        <w:tblW w:w="5000" w:type="pct"/>
        <w:tblLook w:val="04A0" w:firstRow="1" w:lastRow="0" w:firstColumn="1" w:lastColumn="0" w:noHBand="0" w:noVBand="1"/>
      </w:tblPr>
      <w:tblGrid>
        <w:gridCol w:w="9628"/>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0D83F5E3" w:rsidR="005C456B" w:rsidRPr="00DD7CCF" w:rsidRDefault="005C456B" w:rsidP="005C3C3F">
            <w:pPr>
              <w:pStyle w:val="Kpalrs"/>
              <w:keepLines/>
            </w:pPr>
            <w:bookmarkStart w:id="120" w:name="_Ref181707151"/>
            <w:bookmarkStart w:id="121" w:name="_Ref181707147"/>
            <w:r w:rsidRPr="00DD7CCF">
              <w:lastRenderedPageBreak/>
              <w:t xml:space="preserve">Example </w:t>
            </w:r>
            <w:fldSimple w:instr=" STYLEREF 3 \s ">
              <w:r w:rsidR="00C13032">
                <w:rPr>
                  <w:noProof/>
                </w:rPr>
                <w:t>2.5.4</w:t>
              </w:r>
            </w:fldSimple>
            <w:r w:rsidRPr="00DD7CCF">
              <w:t>.</w:t>
            </w:r>
            <w:fldSimple w:instr=" SEQ Example \* ALPHABETIC \s 3 ">
              <w:r w:rsidR="00C13032">
                <w:rPr>
                  <w:noProof/>
                </w:rPr>
                <w:t>B</w:t>
              </w:r>
            </w:fldSimple>
            <w:bookmarkEnd w:id="120"/>
            <w:r w:rsidRPr="00DD7CCF">
              <w:t xml:space="preserve">: </w:t>
            </w:r>
            <w:r>
              <w:t>tentative metre identification</w:t>
            </w:r>
            <w:bookmarkEnd w:id="121"/>
          </w:p>
        </w:tc>
      </w:tr>
      <w:tr w:rsidR="005C456B" w:rsidRPr="00DD7CCF" w14:paraId="6A4EA8AE" w14:textId="77777777" w:rsidTr="005C456B">
        <w:tc>
          <w:tcPr>
            <w:tcW w:w="5000" w:type="pct"/>
          </w:tcPr>
          <w:p w14:paraId="3085F83F" w14:textId="6A17B140" w:rsidR="005C456B" w:rsidRPr="005E24B7" w:rsidRDefault="005C456B" w:rsidP="005C3C3F">
            <w:pPr>
              <w:pStyle w:val="CodeParagraph"/>
              <w:keepNext/>
              <w:keepLines/>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3C3F">
            <w:pPr>
              <w:pStyle w:val="CodeParagraph"/>
              <w:keepNext/>
              <w:keepLines/>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37265E3A"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C13032">
        <w:t>2.4.2</w:t>
      </w:r>
      <w:r w:rsidRPr="00DD7CCF">
        <w:fldChar w:fldCharType="end"/>
      </w:r>
      <w:r w:rsidRPr="00DD7CCF">
        <w:t>) instead of marking it up as verse</w:t>
      </w:r>
    </w:p>
    <w:p w14:paraId="72A6273A" w14:textId="496870DA" w:rsidR="00F47381" w:rsidRPr="00DD7CCF" w:rsidRDefault="00F47381" w:rsidP="0051534D">
      <w:pPr>
        <w:pStyle w:val="Cmsor4"/>
      </w:pPr>
      <w:bookmarkStart w:id="122" w:name="_Ref181700216"/>
      <w:bookmarkStart w:id="123" w:name="_Ref181701554"/>
      <w:bookmarkStart w:id="124" w:name="_Toc183083710"/>
      <w:bookmarkStart w:id="125" w:name="_Ref43980303"/>
      <w:bookmarkEnd w:id="112"/>
      <w:r w:rsidRPr="00DD7CCF">
        <w:t xml:space="preserve">Encoding </w:t>
      </w:r>
      <w:r w:rsidR="00D35E03">
        <w:t xml:space="preserve">metre </w:t>
      </w:r>
      <w:r w:rsidRPr="00DD7CCF">
        <w:t xml:space="preserve">for </w:t>
      </w:r>
      <w:r w:rsidR="00671BCB">
        <w:t xml:space="preserve">verse </w:t>
      </w:r>
      <w:r w:rsidRPr="00DD7CCF">
        <w:t>lines</w:t>
      </w:r>
      <w:bookmarkEnd w:id="122"/>
      <w:bookmarkEnd w:id="123"/>
      <w:bookmarkEnd w:id="124"/>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09036DD1"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C13032">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C1303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C13032">
        <w:t>6.1.4</w:t>
      </w:r>
      <w:r w:rsidRPr="00DD7CCF">
        <w:fldChar w:fldCharType="end"/>
      </w:r>
      <w:r w:rsidRPr="00DD7CCF">
        <w:t>)</w:t>
      </w:r>
    </w:p>
    <w:p w14:paraId="2584F8CB" w14:textId="71522377"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C13032">
        <w:t>2.2.2</w:t>
      </w:r>
      <w:r w:rsidR="00AC54D6">
        <w:fldChar w:fldCharType="end"/>
      </w:r>
      <w:r>
        <w:t>)</w:t>
      </w:r>
    </w:p>
    <w:p w14:paraId="7949568A" w14:textId="4326915D"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C13032">
        <w:t>2.5.4.5</w:t>
      </w:r>
      <w:r w:rsidR="00AC54D6">
        <w:fldChar w:fldCharType="end"/>
      </w:r>
      <w:r w:rsidRPr="00DD7CCF">
        <w:t>)</w:t>
      </w:r>
    </w:p>
    <w:p w14:paraId="7970B5ED" w14:textId="107B0647"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C13032">
        <w:t>2.5.4.1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C13032">
        <w:t>2.5.4.2</w:t>
      </w:r>
      <w:r w:rsidR="00932FC8">
        <w:fldChar w:fldCharType="end"/>
      </w:r>
      <w:r w:rsidR="00932FC8">
        <w:t>) as follows</w:t>
      </w:r>
    </w:p>
    <w:p w14:paraId="5E00FA22" w14:textId="2ECC5E74"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C13032" w:rsidRPr="00DD7CCF">
        <w:t xml:space="preserve">Example </w:t>
      </w:r>
      <w:r w:rsidR="00C13032">
        <w:rPr>
          <w:noProof/>
        </w:rPr>
        <w:t>2.5.4</w:t>
      </w:r>
      <w:r w:rsidR="00C13032" w:rsidRPr="00DD7CCF">
        <w:t>.</w:t>
      </w:r>
      <w:r w:rsidR="00C13032">
        <w:rPr>
          <w:noProof/>
        </w:rPr>
        <w:t>C</w:t>
      </w:r>
      <w:r>
        <w:fldChar w:fldCharType="end"/>
      </w:r>
      <w:r>
        <w:t>, mandatorily encode as follows</w:t>
      </w:r>
    </w:p>
    <w:p w14:paraId="6688CCCE" w14:textId="31648788" w:rsidR="00932FC8" w:rsidRDefault="00932FC8" w:rsidP="00932FC8">
      <w:pPr>
        <w:pStyle w:val="Lista2"/>
      </w:pPr>
      <w:r>
        <w:t>as per §</w:t>
      </w:r>
      <w:r>
        <w:fldChar w:fldCharType="begin"/>
      </w:r>
      <w:r>
        <w:instrText xml:space="preserve"> REF _Ref181630354 \w \h </w:instrText>
      </w:r>
      <w:r>
        <w:fldChar w:fldCharType="separate"/>
      </w:r>
      <w:r w:rsidR="00C13032">
        <w:t>2.5.4.2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15C4F042" w:rsidR="00932FC8" w:rsidRPr="00DD7CCF" w:rsidRDefault="00932FC8" w:rsidP="009A26BC">
            <w:pPr>
              <w:pStyle w:val="Kpalrs"/>
            </w:pPr>
            <w:bookmarkStart w:id="126" w:name="_Ref44077218"/>
            <w:r w:rsidRPr="00DD7CCF">
              <w:t xml:space="preserve">Example </w:t>
            </w:r>
            <w:fldSimple w:instr=" STYLEREF 3 \s ">
              <w:r w:rsidR="00C13032">
                <w:rPr>
                  <w:noProof/>
                </w:rPr>
                <w:t>2.5.4</w:t>
              </w:r>
            </w:fldSimple>
            <w:r w:rsidRPr="00DD7CCF">
              <w:t>.</w:t>
            </w:r>
            <w:fldSimple w:instr=" SEQ Example \* ALPHABETIC \s 3 ">
              <w:r w:rsidR="00C13032">
                <w:rPr>
                  <w:noProof/>
                </w:rPr>
                <w:t>C</w:t>
              </w:r>
            </w:fldSimple>
            <w:bookmarkEnd w:id="126"/>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00B978D5"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C13032" w:rsidRPr="00DD7CCF">
        <w:t xml:space="preserve">Example </w:t>
      </w:r>
      <w:r w:rsidR="00C13032">
        <w:rPr>
          <w:noProof/>
        </w:rPr>
        <w:t>2.5.4</w:t>
      </w:r>
      <w:r w:rsidR="00C13032" w:rsidRPr="00DD7CCF">
        <w:t>.</w:t>
      </w:r>
      <w:r w:rsidR="00C13032">
        <w:rPr>
          <w:noProof/>
        </w:rPr>
        <w:t>D</w:t>
      </w:r>
      <w:r>
        <w:fldChar w:fldCharType="end"/>
      </w:r>
    </w:p>
    <w:p w14:paraId="602748D7" w14:textId="009DBE47"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C13032" w:rsidRPr="00DD7CCF">
        <w:t xml:space="preserve">Example </w:t>
      </w:r>
      <w:r w:rsidR="00C13032">
        <w:rPr>
          <w:noProof/>
        </w:rPr>
        <w:t>2.5.4</w:t>
      </w:r>
      <w:r w:rsidR="00C13032" w:rsidRPr="00DD7CCF">
        <w:t>.</w:t>
      </w:r>
      <w:r w:rsidR="00C13032">
        <w:rPr>
          <w:noProof/>
        </w:rPr>
        <w:t>E</w:t>
      </w:r>
      <w:r>
        <w:fldChar w:fldCharType="end"/>
      </w:r>
    </w:p>
    <w:p w14:paraId="0315030F" w14:textId="7AACEA53" w:rsidR="00C564CA" w:rsidRDefault="009B6873" w:rsidP="009B6873">
      <w:pPr>
        <w:pStyle w:val="Lista2"/>
      </w:pPr>
      <w:r>
        <w:lastRenderedPageBreak/>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C13032">
        <w:t xml:space="preserve">Table </w:t>
      </w:r>
      <w:r w:rsidR="00C13032">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C13032">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6BC2BEDB" w:rsidR="00932FC8" w:rsidRPr="00DD7CCF" w:rsidRDefault="00932FC8" w:rsidP="009A26BC">
            <w:pPr>
              <w:pStyle w:val="Kpalrs"/>
            </w:pPr>
            <w:bookmarkStart w:id="127" w:name="_Ref44077220"/>
            <w:r w:rsidRPr="00DD7CCF">
              <w:t xml:space="preserve">Example </w:t>
            </w:r>
            <w:fldSimple w:instr=" STYLEREF 3 \s ">
              <w:r w:rsidR="00C13032">
                <w:rPr>
                  <w:noProof/>
                </w:rPr>
                <w:t>2.5.4</w:t>
              </w:r>
            </w:fldSimple>
            <w:r w:rsidRPr="00DD7CCF">
              <w:t>.</w:t>
            </w:r>
            <w:fldSimple w:instr=" SEQ Example \* ALPHABETIC \s 3 ">
              <w:r w:rsidR="00C13032">
                <w:rPr>
                  <w:noProof/>
                </w:rPr>
                <w:t>D</w:t>
              </w:r>
            </w:fldSimple>
            <w:bookmarkEnd w:id="127"/>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03330697" w:rsidR="00932FC8" w:rsidRPr="00DD7CCF" w:rsidRDefault="00932FC8" w:rsidP="009A26BC">
            <w:pPr>
              <w:pStyle w:val="Kpalrs"/>
            </w:pPr>
            <w:bookmarkStart w:id="128" w:name="_Ref44077213"/>
            <w:bookmarkStart w:id="129" w:name="_Ref44077183"/>
            <w:r w:rsidRPr="00DD7CCF">
              <w:t xml:space="preserve">Example </w:t>
            </w:r>
            <w:fldSimple w:instr=" STYLEREF 3 \s ">
              <w:r w:rsidR="00C13032">
                <w:rPr>
                  <w:noProof/>
                </w:rPr>
                <w:t>2.5.4</w:t>
              </w:r>
            </w:fldSimple>
            <w:r w:rsidRPr="00DD7CCF">
              <w:t>.</w:t>
            </w:r>
            <w:fldSimple w:instr=" SEQ Example \* ALPHABETIC \s 3 ">
              <w:r w:rsidR="00C13032">
                <w:rPr>
                  <w:noProof/>
                </w:rPr>
                <w:t>E</w:t>
              </w:r>
            </w:fldSimple>
            <w:bookmarkEnd w:id="128"/>
            <w:r w:rsidRPr="00DD7CCF">
              <w:t xml:space="preserve">: </w:t>
            </w:r>
            <w:r w:rsidRPr="00DD7CCF">
              <w:rPr>
                <w:rStyle w:val="Foreign"/>
              </w:rPr>
              <w:t>muta cum liquida</w:t>
            </w:r>
            <w:r w:rsidRPr="00DD7CCF">
              <w:t xml:space="preserve"> licence</w:t>
            </w:r>
            <w:bookmarkEnd w:id="129"/>
          </w:p>
        </w:tc>
      </w:tr>
      <w:tr w:rsidR="00932FC8" w:rsidRPr="00DD7CCF" w14:paraId="5E280B99" w14:textId="77777777" w:rsidTr="00760FB1">
        <w:tc>
          <w:tcPr>
            <w:tcW w:w="5000" w:type="pct"/>
          </w:tcPr>
          <w:p w14:paraId="513AF724"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5F2901D5"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C13032" w:rsidRPr="00DD7CCF">
        <w:t xml:space="preserve">Example </w:t>
      </w:r>
      <w:r w:rsidR="00C13032">
        <w:rPr>
          <w:noProof/>
        </w:rPr>
        <w:t>2.5.4</w:t>
      </w:r>
      <w:r w:rsidR="00C13032" w:rsidRPr="00DD7CCF">
        <w:t>.</w:t>
      </w:r>
      <w:r w:rsidR="00C13032">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0" w:name="_Ref181610917"/>
    </w:p>
    <w:tbl>
      <w:tblPr>
        <w:tblStyle w:val="CodeSampleTable"/>
        <w:tblW w:w="5000" w:type="pct"/>
        <w:tblLook w:val="04A0" w:firstRow="1" w:lastRow="0" w:firstColumn="1" w:lastColumn="0" w:noHBand="0" w:noVBand="1"/>
      </w:tblPr>
      <w:tblGrid>
        <w:gridCol w:w="9628"/>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5E932D79" w:rsidR="009368D1" w:rsidRPr="00DD7CCF" w:rsidRDefault="009368D1" w:rsidP="00D45A5E">
            <w:pPr>
              <w:pStyle w:val="Kpalrs"/>
            </w:pPr>
            <w:bookmarkStart w:id="131" w:name="_Ref181707200"/>
            <w:r w:rsidRPr="00DD7CCF">
              <w:t xml:space="preserve">Example </w:t>
            </w:r>
            <w:fldSimple w:instr=" STYLEREF 3 \s ">
              <w:r w:rsidR="00C13032">
                <w:rPr>
                  <w:noProof/>
                </w:rPr>
                <w:t>2.5.4</w:t>
              </w:r>
            </w:fldSimple>
            <w:r w:rsidRPr="00DD7CCF">
              <w:t>.</w:t>
            </w:r>
            <w:fldSimple w:instr=" SEQ Example \* ALPHABETIC \s 3 ">
              <w:r w:rsidR="00C13032">
                <w:rPr>
                  <w:noProof/>
                </w:rPr>
                <w:t>F</w:t>
              </w:r>
            </w:fldSimple>
            <w:bookmarkEnd w:id="131"/>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2" w:name="_Ref181706035"/>
      <w:bookmarkStart w:id="133" w:name="_Ref181706760"/>
      <w:bookmarkStart w:id="134" w:name="_Ref181706779"/>
      <w:bookmarkStart w:id="135" w:name="_Ref181706946"/>
      <w:bookmarkStart w:id="136" w:name="_Toc183083711"/>
      <w:r>
        <w:t>C</w:t>
      </w:r>
      <w:r w:rsidR="00484A5D">
        <w:t>aesura</w:t>
      </w:r>
      <w:bookmarkEnd w:id="130"/>
      <w:bookmarkEnd w:id="132"/>
      <w:bookmarkEnd w:id="133"/>
      <w:bookmarkEnd w:id="134"/>
      <w:bookmarkEnd w:id="135"/>
      <w:bookmarkEnd w:id="136"/>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531FC51A" w:rsidR="004E60B0" w:rsidRPr="00DD7CCF" w:rsidRDefault="004E60B0" w:rsidP="00484A5D">
      <w:pPr>
        <w:pStyle w:val="Lista"/>
      </w:pPr>
      <w:r>
        <w:t xml:space="preserve">see also </w:t>
      </w:r>
      <w:r>
        <w:fldChar w:fldCharType="begin"/>
      </w:r>
      <w:r>
        <w:instrText xml:space="preserve"> REF _Ref44077259 \h </w:instrText>
      </w:r>
      <w:r>
        <w:fldChar w:fldCharType="separate"/>
      </w:r>
      <w:r w:rsidR="00C13032" w:rsidRPr="00DD7CCF">
        <w:t xml:space="preserve">Example </w:t>
      </w:r>
      <w:r w:rsidR="00C13032">
        <w:rPr>
          <w:noProof/>
        </w:rPr>
        <w:t>2.5.4</w:t>
      </w:r>
      <w:r w:rsidR="00C13032" w:rsidRPr="00DD7CCF">
        <w:t>.</w:t>
      </w:r>
      <w:r w:rsidR="00C13032">
        <w:rPr>
          <w:noProof/>
        </w:rPr>
        <w:t>G</w:t>
      </w:r>
      <w:r>
        <w:fldChar w:fldCharType="end"/>
      </w:r>
      <w:r>
        <w:t xml:space="preserve"> and </w:t>
      </w:r>
      <w:r>
        <w:fldChar w:fldCharType="begin"/>
      </w:r>
      <w:r>
        <w:instrText xml:space="preserve"> REF _Ref44077336 \h </w:instrText>
      </w:r>
      <w:r>
        <w:fldChar w:fldCharType="separate"/>
      </w:r>
      <w:r w:rsidR="00C13032" w:rsidRPr="00DD7CCF">
        <w:t xml:space="preserve">Example </w:t>
      </w:r>
      <w:r w:rsidR="00C13032">
        <w:rPr>
          <w:noProof/>
        </w:rPr>
        <w:t>2.5.4</w:t>
      </w:r>
      <w:r w:rsidR="00C13032" w:rsidRPr="00DD7CCF">
        <w:t>.</w:t>
      </w:r>
      <w:r w:rsidR="00C13032">
        <w:rPr>
          <w:noProof/>
        </w:rPr>
        <w:t>H</w:t>
      </w:r>
      <w:r>
        <w:fldChar w:fldCharType="end"/>
      </w:r>
    </w:p>
    <w:p w14:paraId="662C7B1A" w14:textId="77777777" w:rsidR="00E4480A" w:rsidRDefault="00E4480A" w:rsidP="00E4480A">
      <w:bookmarkStart w:id="137" w:name="_l3elgprsa6k8" w:colFirst="0" w:colLast="0"/>
      <w:bookmarkEnd w:id="125"/>
      <w:bookmarkEnd w:id="137"/>
    </w:p>
    <w:tbl>
      <w:tblPr>
        <w:tblStyle w:val="CodeSampleTable"/>
        <w:tblW w:w="5000" w:type="pct"/>
        <w:tblLook w:val="04A0" w:firstRow="1" w:lastRow="0" w:firstColumn="1" w:lastColumn="0" w:noHBand="0" w:noVBand="1"/>
      </w:tblPr>
      <w:tblGrid>
        <w:gridCol w:w="9628"/>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0FE6DCF4" w:rsidR="00E4480A" w:rsidRPr="00DD7CCF" w:rsidRDefault="00E4480A" w:rsidP="00E4480A">
            <w:pPr>
              <w:pStyle w:val="Kpalrs"/>
            </w:pPr>
            <w:bookmarkStart w:id="138" w:name="_Ref44077259"/>
            <w:r w:rsidRPr="00DD7CCF">
              <w:lastRenderedPageBreak/>
              <w:t xml:space="preserve">Example </w:t>
            </w:r>
            <w:fldSimple w:instr=" STYLEREF 3 \s ">
              <w:r w:rsidR="00C13032">
                <w:rPr>
                  <w:noProof/>
                </w:rPr>
                <w:t>2.5.4</w:t>
              </w:r>
            </w:fldSimple>
            <w:r w:rsidRPr="00DD7CCF">
              <w:t>.</w:t>
            </w:r>
            <w:fldSimple w:instr=" SEQ Example \* ALPHABETIC \s 3 ">
              <w:r w:rsidR="00C13032">
                <w:rPr>
                  <w:noProof/>
                </w:rPr>
                <w:t>G</w:t>
              </w:r>
            </w:fldSimple>
            <w:bookmarkEnd w:id="138"/>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67A5A512"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C13032">
              <w:t>2.5.4.5</w:t>
            </w:r>
            <w:r w:rsidR="00AC54D6">
              <w:fldChar w:fldCharType="end"/>
            </w:r>
          </w:p>
          <w:p w14:paraId="7E61C384" w14:textId="0B004382"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6B16D052" w14:textId="77777777" w:rsidR="009A26BC" w:rsidRDefault="009A26BC"/>
    <w:tbl>
      <w:tblPr>
        <w:tblStyle w:val="CodeSampleTable"/>
        <w:tblW w:w="5000" w:type="pct"/>
        <w:tblLook w:val="04A0" w:firstRow="1" w:lastRow="0" w:firstColumn="1" w:lastColumn="0" w:noHBand="0" w:noVBand="1"/>
      </w:tblPr>
      <w:tblGrid>
        <w:gridCol w:w="9628"/>
      </w:tblGrid>
      <w:tr w:rsidR="00E4480A" w:rsidRPr="00DD7CCF" w14:paraId="74BB136B"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0B617C7" w14:textId="3935C0B7" w:rsidR="00E4480A" w:rsidRPr="00DD7CCF" w:rsidRDefault="00E4480A" w:rsidP="00E4480A">
            <w:pPr>
              <w:pStyle w:val="Kpalrs"/>
            </w:pPr>
            <w:bookmarkStart w:id="139" w:name="_Ref44077336"/>
            <w:r w:rsidRPr="00DD7CCF">
              <w:t xml:space="preserve">Example </w:t>
            </w:r>
            <w:fldSimple w:instr=" STYLEREF 3 \s ">
              <w:r w:rsidR="00C13032">
                <w:rPr>
                  <w:noProof/>
                </w:rPr>
                <w:t>2.5.4</w:t>
              </w:r>
            </w:fldSimple>
            <w:r w:rsidRPr="00DD7CCF">
              <w:t>.</w:t>
            </w:r>
            <w:fldSimple w:instr=" SEQ Example \* ALPHABETIC \s 3 ">
              <w:r w:rsidR="00C13032">
                <w:rPr>
                  <w:noProof/>
                </w:rPr>
                <w:t>H</w:t>
              </w:r>
            </w:fldSimple>
            <w:bookmarkEnd w:id="139"/>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112C7B7A"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C13032">
              <w:t>2.5.4.5</w:t>
            </w:r>
            <w:r w:rsidR="00AC54D6">
              <w:fldChar w:fldCharType="end"/>
            </w:r>
          </w:p>
          <w:p w14:paraId="6DBA9BC0" w14:textId="25F16B37"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C13032">
              <w:t>2.5.5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0" w:name="_Ref181705758"/>
      <w:bookmarkStart w:id="141" w:name="_Ref181705866"/>
      <w:bookmarkStart w:id="142" w:name="_Toc183083712"/>
      <w:bookmarkStart w:id="143" w:name="_Ref134018245"/>
      <w:r>
        <w:t>Words across line boundaries: enjambement</w:t>
      </w:r>
      <w:bookmarkEnd w:id="140"/>
      <w:bookmarkEnd w:id="141"/>
      <w:bookmarkEnd w:id="142"/>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6777FDE9"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C13032" w:rsidRPr="00DD7CCF">
        <w:t xml:space="preserve">Example </w:t>
      </w:r>
      <w:r w:rsidR="00C13032">
        <w:rPr>
          <w:noProof/>
        </w:rPr>
        <w:t>1.4.3</w:t>
      </w:r>
      <w:r w:rsidR="00C13032" w:rsidRPr="00DD7CCF">
        <w:t>.</w:t>
      </w:r>
      <w:r w:rsidR="00C13032">
        <w:rPr>
          <w:noProof/>
        </w:rPr>
        <w:t>A</w:t>
      </w:r>
      <w:r>
        <w:fldChar w:fldCharType="end"/>
      </w:r>
      <w:r>
        <w:t>), then the latter must be disregarded as per §</w:t>
      </w:r>
      <w:r>
        <w:fldChar w:fldCharType="begin"/>
      </w:r>
      <w:r>
        <w:instrText xml:space="preserve"> REF _Ref61250776 \r \h </w:instrText>
      </w:r>
      <w:r>
        <w:fldChar w:fldCharType="separate"/>
      </w:r>
      <w:r w:rsidR="00C13032">
        <w:t>2.2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22D4E384"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C13032" w:rsidRPr="00DD7CCF">
        <w:t xml:space="preserve">Example </w:t>
      </w:r>
      <w:r w:rsidR="00C13032">
        <w:rPr>
          <w:noProof/>
        </w:rPr>
        <w:t>2.5.4</w:t>
      </w:r>
      <w:r w:rsidR="00C13032" w:rsidRPr="00DD7CCF">
        <w:rPr>
          <w:noProof/>
        </w:rPr>
        <w:t>.</w:t>
      </w:r>
      <w:r w:rsidR="00C13032">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C13032" w:rsidRPr="00DD7CCF">
        <w:t xml:space="preserve">Example </w:t>
      </w:r>
      <w:r w:rsidR="00C13032">
        <w:rPr>
          <w:noProof/>
        </w:rPr>
        <w:t>2.5.4</w:t>
      </w:r>
      <w:r w:rsidR="00C13032" w:rsidRPr="00DD7CCF">
        <w:rPr>
          <w:noProof/>
        </w:rPr>
        <w:t>.</w:t>
      </w:r>
      <w:r w:rsidR="00C13032">
        <w:rPr>
          <w:noProof/>
        </w:rPr>
        <w:t>H</w:t>
      </w:r>
      <w:r w:rsidRPr="00DD7CCF">
        <w:fldChar w:fldCharType="end"/>
      </w:r>
      <w:r w:rsidRPr="00DD7CCF">
        <w:t xml:space="preserve"> </w:t>
      </w:r>
      <w:r>
        <w:t>for full illustrations</w:t>
      </w:r>
    </w:p>
    <w:p w14:paraId="1BD30BFF" w14:textId="41EBCDA9"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C13032" w:rsidRPr="00DD7CCF">
        <w:t xml:space="preserve">Example </w:t>
      </w:r>
      <w:r w:rsidR="00C13032">
        <w:rPr>
          <w:noProof/>
        </w:rPr>
        <w:t>2.5.5</w:t>
      </w:r>
      <w:r w:rsidR="00C13032" w:rsidRPr="00DD7CCF">
        <w:t>.</w:t>
      </w:r>
      <w:r w:rsidR="00C13032">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5AAFF1C7" w:rsidR="00932FC8" w:rsidRPr="002E2D39" w:rsidRDefault="00932FC8" w:rsidP="00932FC8">
            <w:pPr>
              <w:pStyle w:val="Kpalrs"/>
            </w:pPr>
            <w:bookmarkStart w:id="144" w:name="_Ref181627544"/>
            <w:r w:rsidRPr="00DD7CCF">
              <w:t xml:space="preserve">Example </w:t>
            </w:r>
            <w:fldSimple w:instr=" STYLEREF 3 \s ">
              <w:r w:rsidR="00C13032">
                <w:rPr>
                  <w:noProof/>
                </w:rPr>
                <w:t>2.5.5</w:t>
              </w:r>
            </w:fldSimple>
            <w:r w:rsidRPr="00DD7CCF">
              <w:t>.</w:t>
            </w:r>
            <w:fldSimple w:instr=" SEQ Example \* ALPHABETIC \s 3 ">
              <w:r w:rsidR="00C13032">
                <w:rPr>
                  <w:noProof/>
                </w:rPr>
                <w:t>A</w:t>
              </w:r>
            </w:fldSimple>
            <w:bookmarkEnd w:id="144"/>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A26BC">
            <w:pPr>
              <w:pStyle w:val="CodeParagraph"/>
              <w:keepNext/>
              <w:rPr>
                <w:rStyle w:val="Code"/>
              </w:rPr>
            </w:pPr>
            <w:r>
              <w:rPr>
                <w:rStyle w:val="Code"/>
              </w:rPr>
              <w:t xml:space="preserve">  ...</w:t>
            </w:r>
          </w:p>
          <w:p w14:paraId="1C618907" w14:textId="77777777" w:rsidR="00932FC8" w:rsidRPr="00DD7CCF" w:rsidRDefault="00932FC8" w:rsidP="009A26BC">
            <w:pPr>
              <w:pStyle w:val="CodeParagraph"/>
              <w:keepNext/>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707AC24F"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C13032">
        <w:t>2.2.2</w:t>
      </w:r>
      <w:r w:rsidR="00AC54D6">
        <w:fldChar w:fldCharType="end"/>
      </w:r>
      <w:r>
        <w:t>) must not be applied in this case, since restoring the sandhi would break the metre</w:t>
      </w:r>
    </w:p>
    <w:p w14:paraId="23987683" w14:textId="77777777" w:rsidR="00932FC8" w:rsidRDefault="00932FC8" w:rsidP="00932FC8">
      <w:pPr>
        <w:pStyle w:val="Lista2"/>
      </w:pPr>
      <w:r>
        <w:lastRenderedPageBreak/>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7F0C6DC9" w:rsidR="00932FC8" w:rsidRDefault="00932FC8" w:rsidP="00932FC8">
      <w:pPr>
        <w:pStyle w:val="Lista2"/>
      </w:pPr>
      <w:r>
        <w:t xml:space="preserve">see </w:t>
      </w:r>
      <w:r>
        <w:fldChar w:fldCharType="begin"/>
      </w:r>
      <w:r>
        <w:instrText xml:space="preserve"> REF _Ref181628185 \h </w:instrText>
      </w:r>
      <w:r>
        <w:fldChar w:fldCharType="separate"/>
      </w:r>
      <w:r w:rsidR="00C13032" w:rsidRPr="00DD7CCF">
        <w:t xml:space="preserve">Example </w:t>
      </w:r>
      <w:r w:rsidR="00C13032">
        <w:rPr>
          <w:noProof/>
        </w:rPr>
        <w:t>2.5.5</w:t>
      </w:r>
      <w:r w:rsidR="00C13032" w:rsidRPr="00DD7CCF">
        <w:t>.</w:t>
      </w:r>
      <w:r w:rsidR="00C13032">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1D8377D6"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C13032">
        <w:t>2.2.2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5EC8058C" w:rsidR="00932FC8" w:rsidRPr="002E2D39" w:rsidRDefault="00932FC8" w:rsidP="00932FC8">
            <w:pPr>
              <w:pStyle w:val="Kpalrs"/>
            </w:pPr>
            <w:bookmarkStart w:id="145" w:name="_Ref181628185"/>
            <w:r w:rsidRPr="00DD7CCF">
              <w:t xml:space="preserve">Example </w:t>
            </w:r>
            <w:fldSimple w:instr=" STYLEREF 3 \s ">
              <w:r w:rsidR="00C13032">
                <w:rPr>
                  <w:noProof/>
                </w:rPr>
                <w:t>2.5.5</w:t>
              </w:r>
            </w:fldSimple>
            <w:r w:rsidRPr="00DD7CCF">
              <w:t>.</w:t>
            </w:r>
            <w:fldSimple w:instr=" SEQ Example \* ALPHABETIC \s 3 ">
              <w:r w:rsidR="00C13032">
                <w:rPr>
                  <w:noProof/>
                </w:rPr>
                <w:t>B</w:t>
              </w:r>
            </w:fldSimple>
            <w:bookmarkEnd w:id="145"/>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A26BC">
            <w:pPr>
              <w:pStyle w:val="CodeParagraph"/>
              <w:keepNext/>
              <w:rPr>
                <w:rStyle w:val="Code"/>
              </w:rPr>
            </w:pPr>
            <w:r>
              <w:rPr>
                <w:rStyle w:val="Code"/>
              </w:rPr>
              <w:t xml:space="preserve">  ...</w:t>
            </w:r>
          </w:p>
          <w:p w14:paraId="24F08A51" w14:textId="77777777" w:rsidR="00932FC8" w:rsidRPr="00DD7CCF" w:rsidRDefault="00932FC8" w:rsidP="009A26BC">
            <w:pPr>
              <w:pStyle w:val="CodeParagraph"/>
              <w:keepNext/>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A26BC">
            <w:pPr>
              <w:pStyle w:val="TableNote"/>
              <w:keepNext/>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A26BC">
            <w:pPr>
              <w:pStyle w:val="TableNote"/>
              <w:keepNext/>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A26BC">
            <w:pPr>
              <w:pStyle w:val="TableNote"/>
              <w:keepNext/>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A26BC">
            <w:pPr>
              <w:pStyle w:val="CodeParagraph"/>
              <w:keepNext/>
              <w:rPr>
                <w:rStyle w:val="Code"/>
              </w:rPr>
            </w:pPr>
            <w:r>
              <w:rPr>
                <w:rStyle w:val="Code"/>
              </w:rPr>
              <w:t xml:space="preserve">  ...</w:t>
            </w:r>
          </w:p>
          <w:p w14:paraId="204F9B17" w14:textId="77777777" w:rsidR="00932FC8" w:rsidRPr="00DD7CCF" w:rsidRDefault="00932FC8" w:rsidP="009A26BC">
            <w:pPr>
              <w:pStyle w:val="CodeParagraph"/>
              <w:keepNext/>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A26BC">
            <w:pPr>
              <w:pStyle w:val="TableNote"/>
              <w:keepNext/>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A26BC">
            <w:pPr>
              <w:pStyle w:val="TableNote"/>
              <w:keepNext/>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A26BC">
            <w:pPr>
              <w:pStyle w:val="TableNote"/>
              <w:keepNext/>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A26BC">
            <w:pPr>
              <w:pStyle w:val="CodeParagraph"/>
              <w:keepNext/>
              <w:rPr>
                <w:rStyle w:val="Code"/>
              </w:rPr>
            </w:pPr>
            <w:r>
              <w:rPr>
                <w:rStyle w:val="Code"/>
              </w:rPr>
              <w:t xml:space="preserve">  ...</w:t>
            </w:r>
          </w:p>
          <w:p w14:paraId="2A128BEA"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A26BC">
            <w:pPr>
              <w:pStyle w:val="CodeParagraph"/>
              <w:keepNext/>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6" w:name="_Toc183083713"/>
      <w:r w:rsidRPr="00DD7CCF">
        <w:t xml:space="preserve">Verse markup </w:t>
      </w:r>
      <w:r w:rsidR="00EF38BD">
        <w:t>interacting with</w:t>
      </w:r>
      <w:r w:rsidRPr="00DD7CCF">
        <w:t xml:space="preserve"> other markup</w:t>
      </w:r>
      <w:bookmarkEnd w:id="143"/>
      <w:bookmarkEnd w:id="146"/>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7" w:name="_Toc183083714"/>
      <w:r>
        <w:t>Verse markup interacting with empty elements for extrinsic structure</w:t>
      </w:r>
      <w:bookmarkEnd w:id="147"/>
    </w:p>
    <w:p w14:paraId="0DD6CB70" w14:textId="05B2CEFC" w:rsidR="00D45A5E" w:rsidRDefault="00D45A5E" w:rsidP="00D45A5E">
      <w:pPr>
        <w:pStyle w:val="Lista"/>
      </w:pPr>
      <w:r>
        <w:t>verse beginnings may coincide with markup elements representing extrinsic structure, such as</w:t>
      </w:r>
    </w:p>
    <w:p w14:paraId="6FF6B79C" w14:textId="278FA924" w:rsidR="00D45A5E" w:rsidRDefault="00D45A5E" w:rsidP="00D45A5E">
      <w:pPr>
        <w:pStyle w:val="Lista2"/>
      </w:pPr>
      <w:r w:rsidRPr="00DD7CCF">
        <w:t>physical line</w:t>
      </w:r>
      <w:r>
        <w:t xml:space="preserve"> beginnings (§</w:t>
      </w:r>
      <w:r w:rsidR="00CB56FA">
        <w:fldChar w:fldCharType="begin"/>
      </w:r>
      <w:r w:rsidR="00CB56FA">
        <w:instrText xml:space="preserve"> REF _Ref182580609 \r \h </w:instrText>
      </w:r>
      <w:r w:rsidR="00CB56FA">
        <w:fldChar w:fldCharType="separate"/>
      </w:r>
      <w:r w:rsidR="00C13032">
        <w:t>3.4</w:t>
      </w:r>
      <w:r w:rsidR="00CB56FA">
        <w:fldChar w:fldCharType="end"/>
      </w:r>
      <w:r>
        <w:t>)</w:t>
      </w:r>
    </w:p>
    <w:p w14:paraId="28D58821" w14:textId="5AEEB30D"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C13032">
        <w:t>3.4</w:t>
      </w:r>
      <w:r w:rsidR="00E91AE5">
        <w:fldChar w:fldCharType="end"/>
      </w:r>
      <w:r>
        <w:t>)</w:t>
      </w:r>
    </w:p>
    <w:p w14:paraId="37BB3EC9" w14:textId="52D6F962"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C13032">
        <w:t>3.6</w:t>
      </w:r>
      <w:r w:rsidR="00E91AE5">
        <w:fldChar w:fldCharType="end"/>
      </w:r>
      <w:r>
        <w:t>)</w:t>
      </w:r>
    </w:p>
    <w:p w14:paraId="5BE5215C" w14:textId="12CDDE52" w:rsidR="00C02B8C" w:rsidRDefault="00D45A5E" w:rsidP="00D45A5E">
      <w:pPr>
        <w:pStyle w:val="Lista"/>
      </w:pPr>
      <w:r>
        <w:t>as per §</w:t>
      </w:r>
      <w:r>
        <w:fldChar w:fldCharType="begin"/>
      </w:r>
      <w:r>
        <w:instrText xml:space="preserve"> REF _Ref43979552 \r \h </w:instrText>
      </w:r>
      <w:r>
        <w:fldChar w:fldCharType="separate"/>
      </w:r>
      <w:r w:rsidR="00C13032">
        <w:t>8.2.3</w:t>
      </w:r>
      <w:r>
        <w:fldChar w:fldCharType="end"/>
      </w:r>
      <w:r>
        <w:t>, the above elements must normally appear within block-level elements</w:t>
      </w:r>
    </w:p>
    <w:p w14:paraId="003DACC7" w14:textId="3060CEF0"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C13032" w:rsidRPr="00DD7CCF">
        <w:t xml:space="preserve">Example </w:t>
      </w:r>
      <w:r w:rsidR="00C13032">
        <w:rPr>
          <w:noProof/>
        </w:rPr>
        <w:t>2.5.6</w:t>
      </w:r>
      <w:r w:rsidR="00C13032" w:rsidRPr="00DD7CCF">
        <w:t>.</w:t>
      </w:r>
      <w:r w:rsidR="00C13032">
        <w:rPr>
          <w:noProof/>
        </w:rPr>
        <w:t>A</w:t>
      </w:r>
      <w:r w:rsidR="00D45A5E">
        <w:fldChar w:fldCharType="end"/>
      </w:r>
    </w:p>
    <w:tbl>
      <w:tblPr>
        <w:tblStyle w:val="CodeSampleTable"/>
        <w:tblW w:w="5000" w:type="pct"/>
        <w:tblLook w:val="04A0" w:firstRow="1" w:lastRow="0" w:firstColumn="1" w:lastColumn="0" w:noHBand="0" w:noVBand="1"/>
      </w:tblPr>
      <w:tblGrid>
        <w:gridCol w:w="9628"/>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02AE23E2" w:rsidR="00D45A5E" w:rsidRPr="002E2D39" w:rsidRDefault="00D45A5E" w:rsidP="00D45A5E">
            <w:pPr>
              <w:pStyle w:val="Kpalrs"/>
            </w:pPr>
            <w:bookmarkStart w:id="148" w:name="_Ref181694220"/>
            <w:r w:rsidRPr="00DD7CCF">
              <w:lastRenderedPageBreak/>
              <w:t xml:space="preserve">Example </w:t>
            </w:r>
            <w:fldSimple w:instr=" STYLEREF 3 \s ">
              <w:r w:rsidR="00C13032">
                <w:rPr>
                  <w:noProof/>
                </w:rPr>
                <w:t>2.5.6</w:t>
              </w:r>
            </w:fldSimple>
            <w:r w:rsidRPr="00DD7CCF">
              <w:t>.</w:t>
            </w:r>
            <w:fldSimple w:instr=" SEQ Example \* ALPHABETIC \s 3 ">
              <w:r w:rsidR="00C13032">
                <w:rPr>
                  <w:noProof/>
                </w:rPr>
                <w:t>A</w:t>
              </w:r>
            </w:fldSimple>
            <w:bookmarkEnd w:id="148"/>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9A26BC">
            <w:pPr>
              <w:pStyle w:val="CodeParagraph"/>
              <w:keepNext/>
              <w:rPr>
                <w:rStyle w:val="Code"/>
              </w:rPr>
            </w:pPr>
            <w:r>
              <w:rPr>
                <w:rStyle w:val="Code"/>
              </w:rPr>
              <w:t xml:space="preserve">  ...</w:t>
            </w:r>
          </w:p>
          <w:p w14:paraId="40A4772C" w14:textId="77777777" w:rsidR="00D45A5E" w:rsidRPr="00DD7CCF" w:rsidRDefault="00D45A5E" w:rsidP="009A26BC">
            <w:pPr>
              <w:pStyle w:val="CodeParagraph"/>
              <w:keepNext/>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49" w:name="_Toc183083715"/>
      <w:r>
        <w:t>Verse markup interacting with phrase-level markup</w:t>
      </w:r>
      <w:bookmarkEnd w:id="149"/>
    </w:p>
    <w:p w14:paraId="591A066A" w14:textId="5F385C9D"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C13032">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6166F852" w:rsidR="00D45A5E" w:rsidRDefault="004D2E67" w:rsidP="00D45A5E">
      <w:pPr>
        <w:pStyle w:val="Lista2"/>
      </w:pPr>
      <w:r w:rsidRPr="00DD7CCF">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C13032">
        <w:t>5.3</w:t>
      </w:r>
      <w:r w:rsidR="009A6168" w:rsidRPr="00DD7CCF">
        <w:fldChar w:fldCharType="end"/>
      </w:r>
      <w:r w:rsidR="00D45A5E">
        <w:t>)</w:t>
      </w:r>
    </w:p>
    <w:p w14:paraId="037C8D9A" w14:textId="732843FA"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C13032">
        <w:t>5.5</w:t>
      </w:r>
      <w:r w:rsidR="009A6168" w:rsidRPr="00DD7CCF">
        <w:fldChar w:fldCharType="end"/>
      </w:r>
      <w:r w:rsidR="00D45A5E">
        <w:t>)</w:t>
      </w:r>
    </w:p>
    <w:p w14:paraId="1E1530F3" w14:textId="16BF805E"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C13032">
        <w:t>6</w:t>
      </w:r>
      <w:r>
        <w:fldChar w:fldCharType="end"/>
      </w:r>
      <w:r>
        <w:t>)</w:t>
      </w:r>
    </w:p>
    <w:p w14:paraId="2C7E9CE5" w14:textId="2BF30C67"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C13032">
        <w:t>7</w:t>
      </w:r>
      <w:r>
        <w:fldChar w:fldCharType="end"/>
      </w:r>
      <w:r w:rsidR="004D2E67" w:rsidRPr="00DD7CCF">
        <w:t>)</w:t>
      </w:r>
    </w:p>
    <w:p w14:paraId="48EF23E0" w14:textId="377F015E"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C13032" w:rsidRPr="00DD7CCF">
        <w:t xml:space="preserve">Example </w:t>
      </w:r>
      <w:r w:rsidR="00C13032">
        <w:rPr>
          <w:noProof/>
        </w:rPr>
        <w:t>2.5.6</w:t>
      </w:r>
      <w:r w:rsidR="00C13032" w:rsidRPr="00DD7CCF">
        <w:t>.</w:t>
      </w:r>
      <w:r w:rsidR="00C13032">
        <w:rPr>
          <w:noProof/>
        </w:rPr>
        <w:t>B</w:t>
      </w:r>
      <w:r>
        <w:fldChar w:fldCharType="end"/>
      </w:r>
    </w:p>
    <w:p w14:paraId="5674EC38" w14:textId="07A58633"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C13032">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8"/>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21DF8EEB" w:rsidR="00D45A5E" w:rsidRPr="002E2D39" w:rsidRDefault="00D45A5E" w:rsidP="00D45A5E">
            <w:pPr>
              <w:pStyle w:val="Kpalrs"/>
            </w:pPr>
            <w:bookmarkStart w:id="150" w:name="_Ref181693607"/>
            <w:r w:rsidRPr="00DD7CCF">
              <w:t xml:space="preserve">Example </w:t>
            </w:r>
            <w:fldSimple w:instr=" STYLEREF 3 \s ">
              <w:r w:rsidR="00C13032">
                <w:rPr>
                  <w:noProof/>
                </w:rPr>
                <w:t>2.5.6</w:t>
              </w:r>
            </w:fldSimple>
            <w:r w:rsidRPr="00DD7CCF">
              <w:t>.</w:t>
            </w:r>
            <w:fldSimple w:instr=" SEQ Example \* ALPHABETIC \s 3 ">
              <w:r w:rsidR="00C13032">
                <w:rPr>
                  <w:noProof/>
                </w:rPr>
                <w:t>B</w:t>
              </w:r>
            </w:fldSimple>
            <w:bookmarkEnd w:id="150"/>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9A26BC">
            <w:pPr>
              <w:pStyle w:val="CodeParagraph"/>
              <w:keepNext/>
              <w:rPr>
                <w:rStyle w:val="Code"/>
              </w:rPr>
            </w:pPr>
            <w:r>
              <w:rPr>
                <w:rStyle w:val="Code"/>
              </w:rPr>
              <w:t xml:space="preserve">  ...</w:t>
            </w:r>
          </w:p>
          <w:p w14:paraId="1479B3D1" w14:textId="77777777" w:rsidR="00D45A5E" w:rsidRPr="00DD7CCF" w:rsidRDefault="00D45A5E" w:rsidP="009A26BC">
            <w:pPr>
              <w:pStyle w:val="CodeParagraph"/>
              <w:keepNext/>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1" w:name="_Toc183083716"/>
      <w:r w:rsidRPr="00DD7CCF">
        <w:t>Marking up structure in lacunose verse</w:t>
      </w:r>
      <w:bookmarkEnd w:id="151"/>
    </w:p>
    <w:p w14:paraId="339372EA" w14:textId="30CD8D0E"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C13032">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C13032">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5980E610"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C13032" w:rsidRPr="00DD7CCF">
        <w:t xml:space="preserve">Example </w:t>
      </w:r>
      <w:r w:rsidR="00C13032">
        <w:rPr>
          <w:noProof/>
        </w:rPr>
        <w:t>2.5.6</w:t>
      </w:r>
      <w:r w:rsidR="00C13032" w:rsidRPr="00DD7CCF">
        <w:t>.</w:t>
      </w:r>
      <w:r w:rsidR="00C13032">
        <w:rPr>
          <w:noProof/>
        </w:rPr>
        <w:t>C</w:t>
      </w:r>
      <w:r>
        <w:fldChar w:fldCharType="end"/>
      </w:r>
    </w:p>
    <w:tbl>
      <w:tblPr>
        <w:tblStyle w:val="CodeSampleTable"/>
        <w:tblW w:w="5000" w:type="pct"/>
        <w:tblLook w:val="04A0" w:firstRow="1" w:lastRow="0" w:firstColumn="1" w:lastColumn="0" w:noHBand="0" w:noVBand="1"/>
      </w:tblPr>
      <w:tblGrid>
        <w:gridCol w:w="9628"/>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601F6697" w:rsidR="00C47EDC" w:rsidRPr="00DD7CCF" w:rsidRDefault="00C47EDC" w:rsidP="00E4480A">
            <w:pPr>
              <w:pStyle w:val="Kpalrs"/>
            </w:pPr>
            <w:bookmarkStart w:id="152" w:name="_Ref181695652"/>
            <w:bookmarkStart w:id="153" w:name="_Ref181695649"/>
            <w:r w:rsidRPr="00DD7CCF">
              <w:t xml:space="preserve">Example </w:t>
            </w:r>
            <w:fldSimple w:instr=" STYLEREF 3 \s ">
              <w:r w:rsidR="00C13032">
                <w:rPr>
                  <w:noProof/>
                </w:rPr>
                <w:t>2.5.6</w:t>
              </w:r>
            </w:fldSimple>
            <w:r w:rsidRPr="00DD7CCF">
              <w:t>.</w:t>
            </w:r>
            <w:fldSimple w:instr=" SEQ Example \* ALPHABETIC \s 3 ">
              <w:r w:rsidR="00C13032">
                <w:rPr>
                  <w:noProof/>
                </w:rPr>
                <w:t>C</w:t>
              </w:r>
            </w:fldSimple>
            <w:bookmarkEnd w:id="152"/>
            <w:r w:rsidRPr="00DD7CCF">
              <w:t xml:space="preserve">: </w:t>
            </w:r>
            <w:r>
              <w:t>structural markup in lacunose verse</w:t>
            </w:r>
            <w:bookmarkEnd w:id="153"/>
          </w:p>
        </w:tc>
      </w:tr>
      <w:tr w:rsidR="00C47EDC" w:rsidRPr="00DD7CCF" w14:paraId="6CE0E1A0" w14:textId="77777777" w:rsidTr="00E4480A">
        <w:tc>
          <w:tcPr>
            <w:tcW w:w="5000" w:type="pct"/>
          </w:tcPr>
          <w:p w14:paraId="4B4553E2" w14:textId="77777777" w:rsidR="00C47EDC" w:rsidRPr="00C47EDC" w:rsidRDefault="00C47EDC" w:rsidP="009A26BC">
            <w:pPr>
              <w:pStyle w:val="CodeParagraph"/>
              <w:keepNext/>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9A26BC">
            <w:pPr>
              <w:pStyle w:val="CodeParagraph"/>
              <w:keepNext/>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rPr>
            </w:pPr>
            <w:r>
              <w:t>only the last line on this plate is legible, beginning with the end of a known stanza</w:t>
            </w:r>
          </w:p>
          <w:p w14:paraId="53A0024D" w14:textId="77777777" w:rsidR="00C47EDC" w:rsidRPr="00B015E6" w:rsidRDefault="00C47EDC" w:rsidP="00E4480A">
            <w:pPr>
              <w:pStyle w:val="TableNote"/>
            </w:pPr>
            <w: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14:paraId="1252566E" w14:textId="47E4E2E2" w:rsidR="00D45A5E" w:rsidRDefault="00D45A5E" w:rsidP="00D45A5E">
      <w:pPr>
        <w:pStyle w:val="Cmsor4"/>
      </w:pPr>
      <w:bookmarkStart w:id="154" w:name="_Ref181705826"/>
      <w:bookmarkStart w:id="155" w:name="_Ref181706438"/>
      <w:bookmarkStart w:id="156" w:name="_Ref181706908"/>
      <w:bookmarkStart w:id="157" w:name="_Toc183083717"/>
      <w:r>
        <w:t>Verse markup interacting with other block-level markup</w:t>
      </w:r>
      <w:bookmarkEnd w:id="154"/>
      <w:bookmarkEnd w:id="155"/>
      <w:bookmarkEnd w:id="156"/>
      <w:bookmarkEnd w:id="157"/>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lastRenderedPageBreak/>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1BA761EE"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C13032" w:rsidRPr="00DD7CCF">
        <w:t xml:space="preserve">Example </w:t>
      </w:r>
      <w:r w:rsidR="00C13032">
        <w:rPr>
          <w:noProof/>
        </w:rPr>
        <w:t>2.5.6</w:t>
      </w:r>
      <w:r w:rsidR="00C13032" w:rsidRPr="00DD7CCF">
        <w:t>.</w:t>
      </w:r>
      <w:r w:rsidR="00C13032">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51E3777F" w:rsidR="00040B2F" w:rsidRDefault="00040B2F" w:rsidP="00040B2F">
      <w:pPr>
        <w:pStyle w:val="Lista4"/>
      </w:pPr>
      <w:r>
        <w:t>mark it up as an insertion (§</w:t>
      </w:r>
      <w:r>
        <w:fldChar w:fldCharType="begin"/>
      </w:r>
      <w:r>
        <w:instrText xml:space="preserve"> REF _Ref43978471 \r \h </w:instrText>
      </w:r>
      <w:r>
        <w:fldChar w:fldCharType="separate"/>
      </w:r>
      <w:r w:rsidR="00C13032">
        <w:t>4.4.3</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48CA70C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CB56FA">
        <w:fldChar w:fldCharType="begin"/>
      </w:r>
      <w:r w:rsidR="00CB56FA">
        <w:instrText xml:space="preserve"> REF _Ref43980100 \r \h </w:instrText>
      </w:r>
      <w:r w:rsidR="00CB56FA">
        <w:fldChar w:fldCharType="separate"/>
      </w:r>
      <w:r w:rsidR="00C13032">
        <w:t>3.5.2</w:t>
      </w:r>
      <w:r w:rsidR="00CB56FA">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C13032">
        <w:t>4.4.3</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3E30FC9C" w:rsidR="00AC54D6" w:rsidRPr="00DD7CCF" w:rsidRDefault="00AC54D6" w:rsidP="00E837E2">
            <w:pPr>
              <w:pStyle w:val="Kpalrs"/>
            </w:pPr>
            <w:bookmarkStart w:id="158" w:name="_Ref54603376"/>
            <w:r w:rsidRPr="00DD7CCF">
              <w:t xml:space="preserve">Example </w:t>
            </w:r>
            <w:fldSimple w:instr=" STYLEREF 3 \s ">
              <w:r w:rsidR="00C13032">
                <w:rPr>
                  <w:noProof/>
                </w:rPr>
                <w:t>2.5.6</w:t>
              </w:r>
            </w:fldSimple>
            <w:r w:rsidRPr="00DD7CCF">
              <w:t>.</w:t>
            </w:r>
            <w:fldSimple w:instr=" SEQ Example \* ALPHABETIC \s 3 ">
              <w:r w:rsidR="00C13032">
                <w:rPr>
                  <w:noProof/>
                </w:rPr>
                <w:t>D</w:t>
              </w:r>
            </w:fldSimple>
            <w:bookmarkEnd w:id="158"/>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9A26BC">
            <w:pPr>
              <w:pStyle w:val="CodeParagraph"/>
              <w:keepNext/>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9A26BC">
            <w:pPr>
              <w:pStyle w:val="CodeParagraph"/>
              <w:keepNext/>
              <w:rPr>
                <w:rStyle w:val="Code"/>
              </w:rPr>
            </w:pPr>
            <w:r w:rsidRPr="00D05501">
              <w:rPr>
                <w:rStyle w:val="Code"/>
              </w:rPr>
              <w:t>&lt;/lg&gt;</w:t>
            </w:r>
          </w:p>
          <w:p w14:paraId="3794C35D" w14:textId="77777777" w:rsidR="00AC54D6" w:rsidRPr="00D05501" w:rsidRDefault="00AC54D6" w:rsidP="009A26BC">
            <w:pPr>
              <w:pStyle w:val="CodeParagraph"/>
              <w:keepNext/>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9A26BC">
            <w:pPr>
              <w:pStyle w:val="CodeParagraph"/>
              <w:keepNext/>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9A26BC">
            <w:pPr>
              <w:pStyle w:val="CodeParagraph"/>
              <w:keepNext/>
              <w:rPr>
                <w:rStyle w:val="Code"/>
              </w:rPr>
            </w:pPr>
            <w:r w:rsidRPr="002E7083">
              <w:rPr>
                <w:rStyle w:val="Codetext"/>
              </w:rPr>
              <w:t>...</w:t>
            </w:r>
          </w:p>
          <w:p w14:paraId="318A8E00" w14:textId="77777777" w:rsidR="00AC54D6" w:rsidRPr="00DD7CCF" w:rsidRDefault="00AC54D6" w:rsidP="009A26BC">
            <w:pPr>
              <w:pStyle w:val="CodeParagraph"/>
              <w:keepNext/>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59" w:name="_wdva3plgupk6" w:colFirst="0" w:colLast="0"/>
      <w:bookmarkEnd w:id="159"/>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60988318"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C13032">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27CD67F8"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C13032" w:rsidRPr="00DD7CCF">
        <w:t xml:space="preserve">Example </w:t>
      </w:r>
      <w:r w:rsidR="00C13032">
        <w:rPr>
          <w:noProof/>
        </w:rPr>
        <w:t>2.5.6</w:t>
      </w:r>
      <w:r w:rsidR="00C13032" w:rsidRPr="00DD7CCF">
        <w:t>.</w:t>
      </w:r>
      <w:r w:rsidR="00C13032">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2627639F"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C13032">
        <w:t>2.3</w:t>
      </w:r>
      <w:r>
        <w:fldChar w:fldCharType="end"/>
      </w:r>
    </w:p>
    <w:p w14:paraId="0CF65735" w14:textId="79ED9294"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8"/>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1D2B536" w:rsidR="00251E0D" w:rsidRPr="00DD7CCF" w:rsidRDefault="00251E0D" w:rsidP="00251E0D">
            <w:pPr>
              <w:pStyle w:val="Kpalrs"/>
            </w:pPr>
            <w:bookmarkStart w:id="160" w:name="_Ref181707534"/>
            <w:r w:rsidRPr="00DD7CCF">
              <w:lastRenderedPageBreak/>
              <w:t xml:space="preserve">Example </w:t>
            </w:r>
            <w:fldSimple w:instr=" STYLEREF 3 \s ">
              <w:r w:rsidR="00C13032">
                <w:rPr>
                  <w:noProof/>
                </w:rPr>
                <w:t>2.5.6</w:t>
              </w:r>
            </w:fldSimple>
            <w:r w:rsidRPr="00DD7CCF">
              <w:t>.</w:t>
            </w:r>
            <w:fldSimple w:instr=" SEQ Example \* ALPHABETIC \s 3 ">
              <w:r w:rsidR="00C13032">
                <w:rPr>
                  <w:noProof/>
                </w:rPr>
                <w:t>E</w:t>
              </w:r>
            </w:fldSimple>
            <w:bookmarkEnd w:id="160"/>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9A26BC">
            <w:pPr>
              <w:pStyle w:val="CodeParagraph"/>
              <w:keepNext/>
              <w:rPr>
                <w:rStyle w:val="Code"/>
              </w:rPr>
            </w:pPr>
            <w:r w:rsidRPr="00B015E6">
              <w:rPr>
                <w:rStyle w:val="Code"/>
              </w:rPr>
              <w:t>&lt;/lg&gt;</w:t>
            </w:r>
          </w:p>
          <w:p w14:paraId="742DED12" w14:textId="798F7152" w:rsidR="00B015E6" w:rsidRPr="00B015E6" w:rsidRDefault="00B015E6" w:rsidP="009A26BC">
            <w:pPr>
              <w:pStyle w:val="CodeParagraph"/>
              <w:keepNext/>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9A26BC">
            <w:pPr>
              <w:pStyle w:val="CodeParagraph"/>
              <w:keepNext/>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rPr>
            </w:pPr>
            <w:r w:rsidRPr="00B015E6">
              <w:t>the first half of stanza 1 is inscribed in line 12</w:t>
            </w:r>
          </w:p>
          <w:p w14:paraId="43D83358" w14:textId="77777777" w:rsidR="00B015E6" w:rsidRPr="00B015E6" w:rsidRDefault="00B015E6" w:rsidP="00B015E6">
            <w:pPr>
              <w:pStyle w:val="TableNote"/>
            </w:pPr>
            <w:r w:rsidRPr="00B015E6">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rPr>
            </w:pPr>
            <w:r w:rsidRPr="00B015E6">
              <w:t>then, at the beginning of line 13, he continued with the rest of the stanza</w:t>
            </w:r>
          </w:p>
        </w:tc>
      </w:tr>
    </w:tbl>
    <w:p w14:paraId="091A3DE8" w14:textId="192516E7" w:rsidR="00143A4A" w:rsidRDefault="00972854" w:rsidP="00972854">
      <w:pPr>
        <w:pStyle w:val="Cmsor2"/>
      </w:pPr>
      <w:bookmarkStart w:id="161" w:name="_Ref168563127"/>
      <w:bookmarkStart w:id="162" w:name="_Toc183083718"/>
      <w:r>
        <w:t>Lists in the edition</w:t>
      </w:r>
      <w:bookmarkEnd w:id="161"/>
      <w:bookmarkEnd w:id="162"/>
    </w:p>
    <w:p w14:paraId="00060BA9" w14:textId="4AB62CD4"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C13032">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1863B251"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C13032">
        <w:t>2.2</w:t>
      </w:r>
      <w:r>
        <w:fldChar w:fldCharType="end"/>
      </w:r>
      <w:r>
        <w:t>) also apply to lists</w:t>
      </w:r>
    </w:p>
    <w:p w14:paraId="2660D3F2" w14:textId="3192F0A0"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C13032">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3" w:name="_u75tldno8fkf" w:colFirst="0" w:colLast="0"/>
      <w:bookmarkStart w:id="164" w:name="_Ref182580581"/>
      <w:bookmarkStart w:id="165" w:name="_Toc183083719"/>
      <w:bookmarkEnd w:id="163"/>
      <w:r w:rsidRPr="00DD7CCF">
        <w:lastRenderedPageBreak/>
        <w:t xml:space="preserve">Marking up </w:t>
      </w:r>
      <w:r w:rsidR="006733B4" w:rsidRPr="00DD7CCF">
        <w:t>extrinsic structure in the edition</w:t>
      </w:r>
      <w:bookmarkEnd w:id="164"/>
      <w:bookmarkEnd w:id="165"/>
    </w:p>
    <w:p w14:paraId="10B1CD43" w14:textId="7FDCAAD0" w:rsidR="00C02B8C" w:rsidRDefault="000A5DB8" w:rsidP="00A849C7">
      <w:pPr>
        <w:pStyle w:val="Cmsor2"/>
      </w:pPr>
      <w:bookmarkStart w:id="166" w:name="_2po8nsoeevw0" w:colFirst="0" w:colLast="0"/>
      <w:bookmarkStart w:id="167" w:name="_Ref182923075"/>
      <w:bookmarkStart w:id="168" w:name="_Toc183083720"/>
      <w:bookmarkEnd w:id="166"/>
      <w:r>
        <w:t>Introducing extrinsic structure</w:t>
      </w:r>
      <w:bookmarkEnd w:id="167"/>
      <w:bookmarkEnd w:id="168"/>
    </w:p>
    <w:p w14:paraId="0B01C870" w14:textId="2EDEC4F3"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rsidR="00CB56FA">
        <w:fldChar w:fldCharType="begin"/>
      </w:r>
      <w:r w:rsidR="00CB56FA">
        <w:instrText xml:space="preserve"> REF _Ref182580645 \r \h </w:instrText>
      </w:r>
      <w:r w:rsidR="00CB56FA">
        <w:fldChar w:fldCharType="separate"/>
      </w:r>
      <w:r w:rsidR="00C13032">
        <w:t>3.4</w:t>
      </w:r>
      <w:r w:rsidR="00CB56FA">
        <w:fldChar w:fldCharType="end"/>
      </w:r>
      <w:r>
        <w:t xml:space="preserve">). </w:t>
      </w:r>
      <w:r w:rsidR="0045140D">
        <w:t>T</w:t>
      </w:r>
      <w:r>
        <w:t>he concrete topology of the inscription is</w:t>
      </w:r>
      <w:r w:rsidR="0045140D">
        <w:t>, however,</w:t>
      </w:r>
      <w:r>
        <w:t xml:space="preserve"> irrelevant, so the tidy </w:t>
      </w:r>
      <w:r w:rsidR="004328A8">
        <w:t>slab</w:t>
      </w:r>
      <w:r>
        <w:t xml:space="preserve"> in </w:t>
      </w:r>
      <w:r>
        <w:fldChar w:fldCharType="begin"/>
      </w:r>
      <w:r>
        <w:instrText xml:space="preserve"> REF _Ref181712610 \h </w:instrText>
      </w:r>
      <w:r>
        <w:fldChar w:fldCharType="separate"/>
      </w:r>
      <w:r w:rsidR="00C13032">
        <w:t xml:space="preserve">Figure </w:t>
      </w:r>
      <w:r w:rsidR="00C13032">
        <w:rPr>
          <w:noProof/>
        </w:rPr>
        <w:t>1</w:t>
      </w:r>
      <w:r>
        <w:fldChar w:fldCharType="end"/>
      </w:r>
      <w:r>
        <w:t xml:space="preserve"> and the untidy </w:t>
      </w:r>
      <w:r w:rsidR="004328A8">
        <w:t xml:space="preserve">boulder </w:t>
      </w:r>
      <w:r>
        <w:t xml:space="preserve">in </w:t>
      </w:r>
      <w:r>
        <w:fldChar w:fldCharType="begin"/>
      </w:r>
      <w:r>
        <w:instrText xml:space="preserve"> REF _Ref181712620 \h </w:instrText>
      </w:r>
      <w:r>
        <w:fldChar w:fldCharType="separate"/>
      </w:r>
      <w:r w:rsidR="00C13032">
        <w:t xml:space="preserve">Figure </w:t>
      </w:r>
      <w:r w:rsidR="00C13032">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tbl>
      <w:tblPr>
        <w:tblStyle w:val="FigureTable"/>
        <w:tblW w:w="0" w:type="auto"/>
        <w:tblLook w:val="04A0" w:firstRow="1" w:lastRow="0" w:firstColumn="1" w:lastColumn="0" w:noHBand="0" w:noVBand="1"/>
      </w:tblPr>
      <w:tblGrid>
        <w:gridCol w:w="9628"/>
      </w:tblGrid>
      <w:tr w:rsidR="003D04D3" w14:paraId="7831CBEB"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946477F" w14:textId="2E30A1F9" w:rsidR="003D04D3" w:rsidRDefault="00E011A0" w:rsidP="00E011A0">
            <w:pPr>
              <w:pStyle w:val="Kpalrs"/>
            </w:pPr>
            <w:bookmarkStart w:id="169" w:name="_Ref181712610"/>
            <w:r>
              <w:t xml:space="preserve">Figure </w:t>
            </w:r>
            <w:fldSimple w:instr=" SEQ Figure \* ARABIC ">
              <w:r w:rsidR="00C13032">
                <w:rPr>
                  <w:noProof/>
                </w:rPr>
                <w:t>1</w:t>
              </w:r>
            </w:fldSimple>
            <w:bookmarkEnd w:id="169"/>
            <w:r>
              <w:t>. A tidy inscription</w:t>
            </w:r>
          </w:p>
        </w:tc>
      </w:tr>
      <w:tr w:rsidR="003D04D3" w14:paraId="39A8C415" w14:textId="77777777" w:rsidTr="00E011A0">
        <w:tc>
          <w:tcPr>
            <w:tcW w:w="9628" w:type="dxa"/>
          </w:tcPr>
          <w:p w14:paraId="2968EF15" w14:textId="4DC32DB1" w:rsidR="003D04D3" w:rsidRDefault="00E011A0" w:rsidP="00E011A0">
            <w:pPr>
              <w:pStyle w:val="Image"/>
            </w:pPr>
            <w:r w:rsidRPr="00DD7CCF">
              <w:drawing>
                <wp:inline distT="0" distB="0" distL="0" distR="0" wp14:anchorId="53BCB4CB" wp14:editId="0970B341">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14:paraId="640DA95B" w14:textId="72E2CD8A" w:rsidR="003D04D3" w:rsidRDefault="003D04D3" w:rsidP="00675578"/>
    <w:tbl>
      <w:tblPr>
        <w:tblStyle w:val="FigureTable"/>
        <w:tblW w:w="0" w:type="auto"/>
        <w:tblLook w:val="04A0" w:firstRow="1" w:lastRow="0" w:firstColumn="1" w:lastColumn="0" w:noHBand="0" w:noVBand="1"/>
      </w:tblPr>
      <w:tblGrid>
        <w:gridCol w:w="9628"/>
      </w:tblGrid>
      <w:tr w:rsidR="00E011A0" w14:paraId="2B37E16F"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2596F4BE" w14:textId="1599C29C" w:rsidR="00E011A0" w:rsidRDefault="00E011A0" w:rsidP="00E011A0">
            <w:pPr>
              <w:pStyle w:val="Kpalrs"/>
            </w:pPr>
            <w:bookmarkStart w:id="170" w:name="_Ref181712620"/>
            <w:r>
              <w:t xml:space="preserve">Figure </w:t>
            </w:r>
            <w:fldSimple w:instr=" SEQ Figure \* ARABIC ">
              <w:r w:rsidR="00C13032">
                <w:rPr>
                  <w:noProof/>
                </w:rPr>
                <w:t>2</w:t>
              </w:r>
            </w:fldSimple>
            <w:bookmarkEnd w:id="170"/>
            <w:r>
              <w:t>. An untidy inscription</w:t>
            </w:r>
          </w:p>
        </w:tc>
      </w:tr>
      <w:tr w:rsidR="00E011A0" w14:paraId="633F3CA9" w14:textId="77777777" w:rsidTr="00E011A0">
        <w:tc>
          <w:tcPr>
            <w:tcW w:w="9628" w:type="dxa"/>
          </w:tcPr>
          <w:p w14:paraId="19D032F2" w14:textId="7055320D" w:rsidR="00E011A0" w:rsidRDefault="00E011A0" w:rsidP="00E011A0">
            <w:pPr>
              <w:pStyle w:val="Image"/>
            </w:pPr>
            <w:r>
              <w:drawing>
                <wp:inline distT="0" distB="0" distL="0" distR="0" wp14:anchorId="0F6E095F" wp14:editId="0B6A43AD">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14:paraId="2A5F97CE" w14:textId="23570D9C"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C13032">
        <w:t>3.8.1</w:t>
      </w:r>
      <w:r w:rsidRPr="00DD7CCF">
        <w:fldChar w:fldCharType="end"/>
      </w:r>
      <w:r>
        <w:t xml:space="preserve">. Not uncommonly, shorter bits of text float outside (or even partly or wholly inside) a </w:t>
      </w:r>
      <w:r w:rsidR="004D57C0">
        <w:t xml:space="preserve">demarcated </w:t>
      </w:r>
      <w:r>
        <w:t xml:space="preserve">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C13032">
        <w:t>3.8.2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C13032">
        <w:t>3.8.3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C13032">
        <w:t>3.8.4</w:t>
      </w:r>
      <w:r w:rsidRPr="00DD7CCF">
        <w:fldChar w:fldCharType="end"/>
      </w:r>
      <w:r w:rsidRPr="00DD7CCF">
        <w:t>)</w:t>
      </w:r>
      <w:r>
        <w:t xml:space="preserve">. </w:t>
      </w:r>
      <w:r w:rsidR="007F3F01">
        <w:t>Some pieces of text floating between lines or outside the margins</w:t>
      </w:r>
      <w:r w:rsidR="00E2049B">
        <w:t>, however,</w:t>
      </w:r>
      <w:r w:rsidR="007F3F01">
        <w:t xml:space="preserve">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C13032">
        <w:t>4.3.3</w:t>
      </w:r>
      <w:r w:rsidR="007F3F01">
        <w:fldChar w:fldCharType="end"/>
      </w:r>
      <w:r w:rsidR="007F3F01">
        <w:t>) rather than as partitions.</w:t>
      </w:r>
    </w:p>
    <w:p w14:paraId="03DC9D42" w14:textId="0CDCB101" w:rsidR="009C67A8" w:rsidRDefault="00D67C25" w:rsidP="00D67C25">
      <w:r>
        <w:t>In even more complex cases, the inscribed field may consist of physically separa</w:t>
      </w:r>
      <w:r w:rsidR="0045140D">
        <w:t>ble</w:t>
      </w:r>
      <w:r>
        <w:t xml:space="preserve"> zones, called partitions in this Guide. </w:t>
      </w:r>
      <w:r w:rsidR="00777B90">
        <w:t>The text of an</w:t>
      </w:r>
      <w:r>
        <w:t xml:space="preserve"> inscription may for instance be </w:t>
      </w:r>
      <w:r w:rsidR="00777B90">
        <w:t xml:space="preserve">distributed </w:t>
      </w:r>
      <w:r>
        <w:t xml:space="preserve">on a set of copper plates, on a series of masonry blocks in a wall, on different limbs of a statue, on faces of a polygonal </w:t>
      </w:r>
      <w:r w:rsidR="00E2049B">
        <w:t>pillar</w:t>
      </w:r>
      <w:r>
        <w:t xml:space="preserve"> or a stela, or it may come to us in fragments</w:t>
      </w:r>
      <w:r w:rsidR="00777B90">
        <w:t xml:space="preserve"> (for which specific considerations have been gathered in §</w:t>
      </w:r>
      <w:r w:rsidR="00777B90">
        <w:fldChar w:fldCharType="begin"/>
      </w:r>
      <w:r w:rsidR="00777B90">
        <w:instrText xml:space="preserve"> REF _Ref182815850 \r \h </w:instrText>
      </w:r>
      <w:r w:rsidR="00777B90">
        <w:fldChar w:fldCharType="separate"/>
      </w:r>
      <w:r w:rsidR="00C13032">
        <w:t>3.7</w:t>
      </w:r>
      <w:r w:rsidR="00777B90">
        <w:fldChar w:fldCharType="end"/>
      </w:r>
      <w:r w:rsidR="00777B90">
        <w:t>)</w:t>
      </w:r>
      <w:r>
        <w:t>. Just as with the field as a whole and as with epigraphic lines, the shape, size and relative location of these zones (e.g. one below the other</w:t>
      </w:r>
      <w:r w:rsidR="00E2049B">
        <w:t xml:space="preserve"> on a slab</w:t>
      </w:r>
      <w:r>
        <w:t xml:space="preserve">, </w:t>
      </w:r>
      <w:r w:rsidR="00E2049B">
        <w:t xml:space="preserve">in a patchwork on a rock face, </w:t>
      </w:r>
      <w:r>
        <w:t xml:space="preserve">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C13032">
        <w:t>2</w:t>
      </w:r>
      <w:r>
        <w:fldChar w:fldCharType="end"/>
      </w:r>
      <w:r>
        <w:t xml:space="preserve">) and </w:t>
      </w:r>
      <w:r w:rsidR="0087192F">
        <w:t>with</w:t>
      </w:r>
      <w:r>
        <w:t xml:space="preserve"> the epigraphic lines (§</w:t>
      </w:r>
      <w:r w:rsidR="00CB56FA">
        <w:fldChar w:fldCharType="begin"/>
      </w:r>
      <w:r w:rsidR="00CB56FA">
        <w:instrText xml:space="preserve"> REF _Ref182580657 \r \h </w:instrText>
      </w:r>
      <w:r w:rsidR="00CB56FA">
        <w:fldChar w:fldCharType="separate"/>
      </w:r>
      <w:r w:rsidR="00C13032">
        <w:t>3.4</w:t>
      </w:r>
      <w:r w:rsidR="00CB56FA">
        <w:fldChar w:fldCharType="end"/>
      </w:r>
      <w:r>
        <w:t>).</w:t>
      </w:r>
    </w:p>
    <w:p w14:paraId="1A0D0932" w14:textId="103FB70F"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C13032">
        <w:t xml:space="preserve">Figure </w:t>
      </w:r>
      <w:r w:rsidR="00C13032">
        <w:rPr>
          <w:noProof/>
        </w:rPr>
        <w:t>3</w:t>
      </w:r>
      <w:r>
        <w:fldChar w:fldCharType="end"/>
      </w:r>
      <w:r>
        <w:t xml:space="preserve">. Keep in mind that although the patterns show identical-shaped zones side by side, the same markup </w:t>
      </w:r>
      <w:r>
        <w:lastRenderedPageBreak/>
        <w:t>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C13032">
        <w:t>3.2</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C13032">
        <w:t>3.6</w:t>
      </w:r>
      <w:r w:rsidR="009C67A8">
        <w:fldChar w:fldCharType="end"/>
      </w:r>
      <w:r w:rsidR="009C67A8">
        <w:t>.</w:t>
      </w:r>
    </w:p>
    <w:tbl>
      <w:tblPr>
        <w:tblStyle w:val="FigureTable"/>
        <w:tblW w:w="5000" w:type="pct"/>
        <w:tblLook w:val="04A0" w:firstRow="1" w:lastRow="0" w:firstColumn="1" w:lastColumn="0" w:noHBand="0" w:noVBand="1"/>
      </w:tblPr>
      <w:tblGrid>
        <w:gridCol w:w="3210"/>
        <w:gridCol w:w="3210"/>
        <w:gridCol w:w="3208"/>
      </w:tblGrid>
      <w:tr w:rsidR="00E011A0" w:rsidRPr="00DD7CCF" w14:paraId="68871B47" w14:textId="77777777" w:rsidTr="00E011A0">
        <w:trPr>
          <w:cnfStyle w:val="100000000000" w:firstRow="1" w:lastRow="0" w:firstColumn="0" w:lastColumn="0" w:oddVBand="0" w:evenVBand="0" w:oddHBand="0" w:evenHBand="0" w:firstRowFirstColumn="0" w:firstRowLastColumn="0" w:lastRowFirstColumn="0" w:lastRowLastColumn="0"/>
        </w:trPr>
        <w:tc>
          <w:tcPr>
            <w:tcW w:w="5000" w:type="pct"/>
            <w:gridSpan w:val="3"/>
          </w:tcPr>
          <w:p w14:paraId="5C3E992C" w14:textId="2E1861AE" w:rsidR="00E011A0" w:rsidRPr="00DD7CCF" w:rsidRDefault="00E011A0" w:rsidP="00E011A0">
            <w:pPr>
              <w:pStyle w:val="Kpalrs"/>
            </w:pPr>
            <w:bookmarkStart w:id="171" w:name="_Ref181714224"/>
            <w:r>
              <w:t xml:space="preserve">Figure </w:t>
            </w:r>
            <w:fldSimple w:instr=" SEQ Figure \* ARABIC ">
              <w:r w:rsidR="00C13032">
                <w:rPr>
                  <w:noProof/>
                </w:rPr>
                <w:t>3</w:t>
              </w:r>
            </w:fldSimple>
            <w:bookmarkEnd w:id="171"/>
            <w:r>
              <w:t>. Functional patterns of partitions interacting with intrinsic structure and lines</w:t>
            </w:r>
          </w:p>
        </w:tc>
      </w:tr>
      <w:tr w:rsidR="00D67C25" w:rsidRPr="00DD7CCF" w14:paraId="060C2058" w14:textId="77777777" w:rsidTr="00E011A0">
        <w:tc>
          <w:tcPr>
            <w:tcW w:w="1667" w:type="pct"/>
          </w:tcPr>
          <w:p w14:paraId="559B5951" w14:textId="77777777" w:rsidR="00D67C25" w:rsidRPr="00DD7CCF" w:rsidRDefault="00D67C25" w:rsidP="009A26BC">
            <w:pPr>
              <w:pStyle w:val="Image"/>
            </w:pPr>
            <w:r w:rsidRPr="00DD7CCF">
              <w:drawing>
                <wp:inline distT="0" distB="0" distL="0" distR="0" wp14:anchorId="4C137DFF" wp14:editId="027E655E">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14:paraId="43BE6825" w14:textId="77777777" w:rsidR="00D67C25" w:rsidRPr="00DD7CCF" w:rsidRDefault="00D67C25" w:rsidP="009A26BC">
            <w:pPr>
              <w:pStyle w:val="Image"/>
            </w:pPr>
            <w:r w:rsidRPr="00DD7CCF">
              <w:drawing>
                <wp:inline distT="0" distB="0" distL="0" distR="0" wp14:anchorId="71B099DA" wp14:editId="6687CADD">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14:paraId="7AAE269C" w14:textId="77777777" w:rsidR="00D67C25" w:rsidRPr="00DD7CCF" w:rsidRDefault="00D67C25" w:rsidP="009A26BC">
            <w:pPr>
              <w:pStyle w:val="Image"/>
            </w:pPr>
            <w:r w:rsidRPr="00DD7CCF">
              <w:drawing>
                <wp:inline distT="0" distB="0" distL="0" distR="0" wp14:anchorId="0DC39A07" wp14:editId="3A6F9A86">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E011A0">
        <w:tc>
          <w:tcPr>
            <w:tcW w:w="1667" w:type="pct"/>
          </w:tcPr>
          <w:p w14:paraId="1A417237" w14:textId="77777777" w:rsidR="00D67C25" w:rsidRPr="00DD7CCF" w:rsidRDefault="00D67C25" w:rsidP="009A26BC">
            <w:pPr>
              <w:pStyle w:val="Tabletext"/>
              <w:keepNext/>
              <w:jc w:val="center"/>
            </w:pPr>
            <w:r>
              <w:t xml:space="preserve">pattern </w:t>
            </w:r>
            <w:r w:rsidRPr="00DD7CCF">
              <w:t>A: text stops</w:t>
            </w:r>
          </w:p>
        </w:tc>
        <w:tc>
          <w:tcPr>
            <w:tcW w:w="1667" w:type="pct"/>
          </w:tcPr>
          <w:p w14:paraId="5BC75BD4" w14:textId="77777777" w:rsidR="00D67C25" w:rsidRPr="00DD7CCF" w:rsidRDefault="00D67C25" w:rsidP="009A26BC">
            <w:pPr>
              <w:pStyle w:val="Tabletext"/>
              <w:keepNext/>
              <w:jc w:val="center"/>
            </w:pPr>
            <w:r>
              <w:t xml:space="preserve">pattern </w:t>
            </w:r>
            <w:r w:rsidRPr="00DD7CCF">
              <w:t>B: texts flows on</w:t>
            </w:r>
          </w:p>
        </w:tc>
        <w:tc>
          <w:tcPr>
            <w:tcW w:w="1666" w:type="pct"/>
          </w:tcPr>
          <w:p w14:paraId="0A1AC888" w14:textId="77777777" w:rsidR="00D67C25" w:rsidRPr="00DD7CCF" w:rsidRDefault="00D67C25" w:rsidP="009A26BC">
            <w:pPr>
              <w:pStyle w:val="Tabletext"/>
              <w:keepNext/>
              <w:jc w:val="center"/>
            </w:pPr>
            <w:r>
              <w:t xml:space="preserve">pattern </w:t>
            </w:r>
            <w:r w:rsidRPr="00DD7CCF">
              <w:t>C: text runs across</w:t>
            </w:r>
          </w:p>
        </w:tc>
      </w:tr>
      <w:tr w:rsidR="00D67C25" w:rsidRPr="00DD7CCF" w14:paraId="43CAC772" w14:textId="77777777" w:rsidTr="00E011A0">
        <w:tc>
          <w:tcPr>
            <w:tcW w:w="1667" w:type="pct"/>
          </w:tcPr>
          <w:p w14:paraId="4E71FDE6" w14:textId="7F832E0C" w:rsidR="00D67C25" w:rsidRPr="00DD7CCF" w:rsidRDefault="00D67C25" w:rsidP="009A26BC">
            <w:pPr>
              <w:pStyle w:val="Tabletext"/>
              <w:keepN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p>
        </w:tc>
        <w:tc>
          <w:tcPr>
            <w:tcW w:w="1667" w:type="pct"/>
          </w:tcPr>
          <w:p w14:paraId="06264111" w14:textId="69ABAC79" w:rsidR="00D67C25" w:rsidRPr="00DD7CCF" w:rsidRDefault="00D67C25" w:rsidP="009A26BC">
            <w:pPr>
              <w:pStyle w:val="Tabletext"/>
              <w:keepN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p>
        </w:tc>
        <w:tc>
          <w:tcPr>
            <w:tcW w:w="1666" w:type="pct"/>
          </w:tcPr>
          <w:p w14:paraId="049ADADB" w14:textId="1B3A9ED7" w:rsidR="00D67C25" w:rsidRPr="00DD7CCF" w:rsidRDefault="00D67C25" w:rsidP="009A26BC">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C13032">
              <w:t>3.6</w:t>
            </w:r>
            <w:r w:rsidRPr="00DD7CCF">
              <w:fldChar w:fldCharType="end"/>
            </w:r>
          </w:p>
        </w:tc>
      </w:tr>
    </w:tbl>
    <w:p w14:paraId="4D988E04" w14:textId="77777777" w:rsidR="00E2049B" w:rsidRDefault="00E2049B" w:rsidP="00D67C25"/>
    <w:p w14:paraId="6825A938" w14:textId="5FC61821"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03CC100F"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 xml:space="preserve">have to be read in </w:t>
      </w:r>
      <w:r w:rsidR="00E2049B">
        <w:t xml:space="preserve">a particular </w:t>
      </w:r>
      <w:r w:rsidR="009C67A8">
        <w:t>sequence</w:t>
      </w:r>
      <w:r w:rsidR="0087192F">
        <w:t>.</w:t>
      </w:r>
      <w:r w:rsidR="00E2049B">
        <w:t xml:space="preserve"> Another applicable book analogy is the relation of the title page, the front matter, the actual book content and the blurb.</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C13032">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C13032">
        <w:t>3.2.1</w:t>
      </w:r>
      <w:r w:rsidR="002A0737">
        <w:fldChar w:fldCharType="end"/>
      </w:r>
      <w:r w:rsidR="002A0737">
        <w:t>.</w:t>
      </w:r>
    </w:p>
    <w:p w14:paraId="274EA19B" w14:textId="010289AE"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20012B">
        <w:fldChar w:fldCharType="begin"/>
      </w:r>
      <w:r w:rsidR="0020012B">
        <w:instrText xml:space="preserve"> REF _Ref182923700 \r \h </w:instrText>
      </w:r>
      <w:r w:rsidR="0020012B">
        <w:fldChar w:fldCharType="separate"/>
      </w:r>
      <w:r w:rsidR="00C13032">
        <w:t>3.3</w:t>
      </w:r>
      <w:r w:rsidR="0020012B">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t>.</w:t>
      </w:r>
      <w:r w:rsidR="0087192F">
        <w:t xml:space="preserve"> A pagelike partition is, unsurprisingly, like that of pages </w:t>
      </w:r>
      <w:r w:rsidR="00E2049B">
        <w:t>with</w:t>
      </w:r>
      <w:r w:rsidR="0087192F">
        <w:t xml:space="preserve">in </w:t>
      </w:r>
      <w:r w:rsidR="00E2049B">
        <w:t xml:space="preserve">a single chapter of </w:t>
      </w:r>
      <w:r w:rsidR="0087192F">
        <w:t xml:space="preserve">a book, </w:t>
      </w:r>
      <w:r w:rsidR="00176A7C">
        <w:t>or of columns on a page. Each zone is physically distinct, but its separation from the other zones is</w:t>
      </w:r>
      <w:r w:rsidR="0087192F">
        <w:t xml:space="preserve"> to the text.</w:t>
      </w:r>
      <w:r w:rsidR="002A0737">
        <w:t xml:space="preserve"> The end of a partition of this kind may be inside a block-level element of intrinsic structure, but may also coincide with a break in intrinsic structure.</w:t>
      </w:r>
    </w:p>
    <w:p w14:paraId="575324CF" w14:textId="1AB83121" w:rsidR="00D67C25" w:rsidRDefault="00D67C25" w:rsidP="00D67C25">
      <w:r>
        <w:t xml:space="preserve">Finally, if each line of the text </w:t>
      </w:r>
      <w:r w:rsidRPr="00DD7CCF">
        <w:t xml:space="preserve">runs </w:t>
      </w:r>
      <w:r w:rsidR="00176A7C">
        <w:t>across</w:t>
      </w:r>
      <w:r w:rsidRPr="00DD7CCF">
        <w:t xml:space="preserve">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C13032">
        <w:t>3.6</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6083E320"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C13032">
        <w:t xml:space="preserve">Figure </w:t>
      </w:r>
      <w:r w:rsidR="00C13032">
        <w:rPr>
          <w:noProof/>
        </w:rPr>
        <w:t>4</w:t>
      </w:r>
      <w:r w:rsidR="009C67A8">
        <w:fldChar w:fldCharType="end"/>
      </w:r>
      <w:r w:rsidR="000142FB">
        <w:t xml:space="preserve">, where saturated colours (green, blue and yellow) represent mandatory components of an edition, and </w:t>
      </w:r>
      <w:r w:rsidR="00897895">
        <w:t>pastel</w:t>
      </w:r>
      <w:r w:rsidR="000142FB">
        <w:t xml:space="preserve"> colours (light green, </w:t>
      </w:r>
      <w:r w:rsidR="00897895">
        <w:t>lavender</w:t>
      </w:r>
      <w:r w:rsidR="000142FB">
        <w:t xml:space="preserv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w:t>
      </w:r>
      <w:r w:rsidR="00176A7C">
        <w:t xml:space="preserve">with </w:t>
      </w:r>
      <w:r w:rsidR="00144BB4">
        <w:t xml:space="preserve">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15FB26EF" w:rsidR="0049296B" w:rsidRDefault="0049296B" w:rsidP="00144BB4">
      <w:r>
        <w:t>Within the edition</w:t>
      </w:r>
      <w:r w:rsidR="00802BA9">
        <w:t xml:space="preserve"> – </w:t>
      </w:r>
      <w:r>
        <w:t xml:space="preserve">or, as the case may be, within </w:t>
      </w:r>
      <w:r w:rsidR="000142FB">
        <w:t>any</w:t>
      </w:r>
      <w:r>
        <w:t xml:space="preserve"> </w:t>
      </w:r>
      <w:r w:rsidR="00FD437D">
        <w:t>textpart division</w:t>
      </w:r>
      <w:r w:rsidR="00802BA9">
        <w:t xml:space="preserve"> – </w:t>
      </w:r>
      <w:r>
        <w:t>the two hierarchies go their separate ways, with the intrinsic structure encoded as block-level elements according to (§</w:t>
      </w:r>
      <w:r>
        <w:fldChar w:fldCharType="begin"/>
      </w:r>
      <w:r>
        <w:instrText xml:space="preserve"> REF _Ref43978632 \r \h </w:instrText>
      </w:r>
      <w:r>
        <w:fldChar w:fldCharType="separate"/>
      </w:r>
      <w:r w:rsidR="00C13032">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w:t>
      </w:r>
      <w:r w:rsidR="00BD08CD">
        <w:lastRenderedPageBreak/>
        <w:t xml:space="preserve">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w:t>
      </w:r>
      <w:r w:rsidR="00897895">
        <w:t>lavender</w:t>
      </w:r>
      <w:r w:rsidR="0047143C">
        <w:t>)</w:t>
      </w:r>
      <w:r w:rsidR="00082F41">
        <w:t>, and some or all lines may “contain” two or more gridlike partitions</w:t>
      </w:r>
      <w:r w:rsidR="0047143C">
        <w:t xml:space="preserve"> (aqua)</w:t>
      </w:r>
      <w:r w:rsidR="00082F41">
        <w:t>.</w:t>
      </w:r>
    </w:p>
    <w:p w14:paraId="2EB61585" w14:textId="1A6453E1" w:rsidR="00E011A0" w:rsidRDefault="00E011A0" w:rsidP="00144BB4"/>
    <w:tbl>
      <w:tblPr>
        <w:tblStyle w:val="FigureTable"/>
        <w:tblW w:w="0" w:type="auto"/>
        <w:tblLook w:val="04A0" w:firstRow="1" w:lastRow="0" w:firstColumn="1" w:lastColumn="0" w:noHBand="0" w:noVBand="1"/>
      </w:tblPr>
      <w:tblGrid>
        <w:gridCol w:w="9628"/>
      </w:tblGrid>
      <w:tr w:rsidR="00E011A0" w14:paraId="59B8DCFD"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B940CB8" w14:textId="625D6A56" w:rsidR="00E011A0" w:rsidRDefault="00E011A0" w:rsidP="00E011A0">
            <w:pPr>
              <w:pStyle w:val="Kpalrs"/>
            </w:pPr>
            <w:bookmarkStart w:id="172" w:name="_Ref181781045"/>
            <w:r>
              <w:t xml:space="preserve">Figure </w:t>
            </w:r>
            <w:fldSimple w:instr=" SEQ Figure \* ARABIC ">
              <w:r w:rsidR="00C13032">
                <w:rPr>
                  <w:noProof/>
                </w:rPr>
                <w:t>4</w:t>
              </w:r>
            </w:fldSimple>
            <w:bookmarkEnd w:id="172"/>
            <w:r>
              <w:t>. The encoding hierarchy of extrinsic structure</w:t>
            </w:r>
          </w:p>
        </w:tc>
      </w:tr>
      <w:tr w:rsidR="00E011A0" w14:paraId="162E69A6" w14:textId="77777777" w:rsidTr="00E011A0">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E011A0" w14:paraId="15706A61" w14:textId="77777777" w:rsidTr="00C32001">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3832F1BB" w14:textId="77777777" w:rsidR="00E011A0" w:rsidRDefault="00E011A0" w:rsidP="00E011A0">
                  <w:pPr>
                    <w:pStyle w:val="Tabletext"/>
                    <w:keepNext/>
                    <w:keepLines/>
                    <w:ind w:firstLine="0"/>
                  </w:pPr>
                  <w:r w:rsidRPr="0004544D">
                    <w:t>&lt;edition&gt;</w:t>
                  </w:r>
                  <w:r>
                    <w:t xml:space="preserve"> contains</w:t>
                  </w:r>
                </w:p>
              </w:tc>
            </w:tr>
            <w:tr w:rsidR="00E011A0" w14:paraId="1485DA8B" w14:textId="77777777" w:rsidTr="00C32001">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14ADBDBE" w14:textId="77777777" w:rsidR="00E011A0" w:rsidRDefault="00E011A0" w:rsidP="00E011A0">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6854E5D5" w14:textId="77777777" w:rsidR="00E011A0" w:rsidRDefault="00E011A0" w:rsidP="00E011A0">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1C0204FB" w14:textId="77777777" w:rsidR="00E011A0" w:rsidRDefault="00E011A0" w:rsidP="00E011A0">
                  <w:pPr>
                    <w:pStyle w:val="Tabletext"/>
                    <w:keepNext/>
                    <w:keepLines/>
                    <w:ind w:firstLine="0"/>
                  </w:pPr>
                </w:p>
              </w:tc>
            </w:tr>
            <w:tr w:rsidR="00E011A0" w14:paraId="1B710A0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E1DB34D" w14:textId="77777777" w:rsidR="00E011A0" w:rsidRDefault="00E011A0" w:rsidP="00E011A0">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047482A5"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04C49630"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4C2634B"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067DC09" w14:textId="77777777" w:rsidR="00E011A0" w:rsidRDefault="00E011A0" w:rsidP="00E011A0">
                  <w:pPr>
                    <w:pStyle w:val="Tabletext"/>
                    <w:keepNext/>
                    <w:keepLines/>
                    <w:ind w:firstLine="0"/>
                  </w:pPr>
                </w:p>
              </w:tc>
            </w:tr>
            <w:tr w:rsidR="00E011A0" w14:paraId="2475243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A9B8B2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C376A96"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1500AE2C"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62691DE"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0B6E138"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2EAE69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89C8F50"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932B7D9"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b…</w:t>
                  </w:r>
                </w:p>
              </w:tc>
              <w:tc>
                <w:tcPr>
                  <w:tcW w:w="284" w:type="dxa"/>
                  <w:vMerge/>
                  <w:tcBorders>
                    <w:left w:val="single" w:sz="4" w:space="0" w:color="auto"/>
                    <w:right w:val="double" w:sz="4" w:space="0" w:color="auto"/>
                  </w:tcBorders>
                  <w:shd w:val="clear" w:color="auto" w:fill="CCFFCC"/>
                </w:tcPr>
                <w:p w14:paraId="49C3B3C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3D3EE98" w14:textId="77777777" w:rsidR="00E011A0" w:rsidRDefault="00E011A0" w:rsidP="00E011A0">
                  <w:pPr>
                    <w:pStyle w:val="Tabletext"/>
                    <w:keepNext/>
                    <w:keepLines/>
                    <w:ind w:firstLine="0"/>
                  </w:pPr>
                </w:p>
              </w:tc>
            </w:tr>
            <w:tr w:rsidR="00E011A0" w14:paraId="25A1965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CFC556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7666748"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6E94F4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3738C17"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2D228CB"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373D6C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4554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74796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d…</w:t>
                  </w:r>
                </w:p>
              </w:tc>
              <w:tc>
                <w:tcPr>
                  <w:tcW w:w="284" w:type="dxa"/>
                  <w:vMerge/>
                  <w:tcBorders>
                    <w:left w:val="single" w:sz="4" w:space="0" w:color="auto"/>
                    <w:right w:val="double" w:sz="4" w:space="0" w:color="auto"/>
                  </w:tcBorders>
                  <w:shd w:val="clear" w:color="auto" w:fill="CCFFCC"/>
                </w:tcPr>
                <w:p w14:paraId="6059F878"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69DFA8B" w14:textId="77777777" w:rsidR="00E011A0" w:rsidRDefault="00E011A0" w:rsidP="00E011A0">
                  <w:pPr>
                    <w:pStyle w:val="Tabletext"/>
                    <w:keepNext/>
                    <w:keepLines/>
                    <w:ind w:firstLine="0"/>
                  </w:pPr>
                </w:p>
              </w:tc>
            </w:tr>
            <w:tr w:rsidR="00E011A0" w14:paraId="21C79E11"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3124EF8"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06C4A20"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456472C9"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994559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A49A7D"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7C760F5"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6DF960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A8A9FF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f…</w:t>
                  </w:r>
                </w:p>
              </w:tc>
              <w:tc>
                <w:tcPr>
                  <w:tcW w:w="284" w:type="dxa"/>
                  <w:vMerge/>
                  <w:tcBorders>
                    <w:left w:val="single" w:sz="4" w:space="0" w:color="auto"/>
                    <w:right w:val="double" w:sz="4" w:space="0" w:color="auto"/>
                  </w:tcBorders>
                  <w:shd w:val="clear" w:color="auto" w:fill="CCFFCC"/>
                </w:tcPr>
                <w:p w14:paraId="2328C83D"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E969463" w14:textId="77777777" w:rsidR="00E011A0" w:rsidRDefault="00E011A0" w:rsidP="00E011A0">
                  <w:pPr>
                    <w:pStyle w:val="Tabletext"/>
                    <w:keepNext/>
                    <w:keepLines/>
                    <w:ind w:firstLine="0"/>
                  </w:pPr>
                </w:p>
              </w:tc>
            </w:tr>
            <w:tr w:rsidR="00E011A0" w14:paraId="08F94DD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207AEA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7BC3B9D1"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1EBC8AE1" w14:textId="77777777" w:rsidR="00E011A0" w:rsidRPr="008E30C0" w:rsidRDefault="00E011A0" w:rsidP="00E011A0">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2289F3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B70299E" w14:textId="77777777" w:rsidR="00E011A0" w:rsidRDefault="00E011A0" w:rsidP="00E011A0">
                  <w:pPr>
                    <w:pStyle w:val="Tabletext"/>
                    <w:keepNext/>
                    <w:keepLines/>
                    <w:ind w:firstLine="0"/>
                  </w:pPr>
                </w:p>
              </w:tc>
            </w:tr>
            <w:tr w:rsidR="00E011A0" w14:paraId="00D1B85C"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F2B265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56AA229"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36DBCE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98CA7B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409D97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8E86B7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770A2A1"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71BDCD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h…</w:t>
                  </w:r>
                </w:p>
              </w:tc>
              <w:tc>
                <w:tcPr>
                  <w:tcW w:w="284" w:type="dxa"/>
                  <w:vMerge/>
                  <w:tcBorders>
                    <w:left w:val="single" w:sz="4" w:space="0" w:color="auto"/>
                    <w:right w:val="double" w:sz="4" w:space="0" w:color="auto"/>
                  </w:tcBorders>
                  <w:shd w:val="clear" w:color="auto" w:fill="CCFFCC"/>
                </w:tcPr>
                <w:p w14:paraId="32F51D7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00776E5E" w14:textId="77777777" w:rsidR="00E011A0" w:rsidRDefault="00E011A0" w:rsidP="00E011A0">
                  <w:pPr>
                    <w:pStyle w:val="Tabletext"/>
                    <w:keepNext/>
                    <w:keepLines/>
                    <w:ind w:firstLine="0"/>
                  </w:pPr>
                </w:p>
              </w:tc>
            </w:tr>
            <w:tr w:rsidR="00E011A0" w14:paraId="12E663B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89A5B59"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24AF0D9B"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6AA9BB36"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C7FE76E"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1DE0E2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ED1A191"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B3028B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197DE8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j…</w:t>
                  </w:r>
                </w:p>
              </w:tc>
              <w:tc>
                <w:tcPr>
                  <w:tcW w:w="284" w:type="dxa"/>
                  <w:vMerge/>
                  <w:tcBorders>
                    <w:left w:val="single" w:sz="4" w:space="0" w:color="auto"/>
                    <w:right w:val="double" w:sz="4" w:space="0" w:color="auto"/>
                  </w:tcBorders>
                  <w:shd w:val="clear" w:color="auto" w:fill="CCFFCC"/>
                </w:tcPr>
                <w:p w14:paraId="6A40FB9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A01D21C" w14:textId="77777777" w:rsidR="00E011A0" w:rsidRDefault="00E011A0" w:rsidP="00E011A0">
                  <w:pPr>
                    <w:pStyle w:val="Tabletext"/>
                    <w:keepNext/>
                    <w:keepLines/>
                    <w:ind w:firstLine="0"/>
                  </w:pPr>
                </w:p>
              </w:tc>
            </w:tr>
            <w:tr w:rsidR="00E011A0" w14:paraId="49C3497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2B8C8B19" w14:textId="77777777" w:rsidR="00E011A0" w:rsidRDefault="00E011A0" w:rsidP="00E011A0">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49C0FE38"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0BE596C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1D5B0AD"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DE79DA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39983AC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014DCA9"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B62017B"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l…</w:t>
                  </w:r>
                </w:p>
              </w:tc>
              <w:tc>
                <w:tcPr>
                  <w:tcW w:w="284" w:type="dxa"/>
                  <w:vMerge/>
                  <w:tcBorders>
                    <w:left w:val="single" w:sz="4" w:space="0" w:color="auto"/>
                    <w:right w:val="double" w:sz="4" w:space="0" w:color="auto"/>
                  </w:tcBorders>
                  <w:shd w:val="clear" w:color="auto" w:fill="CCFFCC"/>
                </w:tcPr>
                <w:p w14:paraId="59DFAD77"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0E89A4" w14:textId="77777777" w:rsidR="00E011A0" w:rsidRDefault="00E011A0" w:rsidP="00E011A0">
                  <w:pPr>
                    <w:pStyle w:val="Tabletext"/>
                    <w:keepNext/>
                    <w:keepLines/>
                    <w:ind w:firstLine="0"/>
                  </w:pPr>
                </w:p>
              </w:tc>
            </w:tr>
            <w:tr w:rsidR="00E011A0" w14:paraId="23056326"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63E75CC9"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3DDF6815" w14:textId="77777777" w:rsidR="00E011A0" w:rsidRDefault="00E011A0" w:rsidP="00E011A0">
                  <w:pPr>
                    <w:pStyle w:val="Tabletext"/>
                    <w:keepNext/>
                    <w:keepLines/>
                    <w:ind w:firstLine="0"/>
                  </w:pPr>
                </w:p>
                <w:p w14:paraId="3EA8B808" w14:textId="77777777" w:rsidR="00E011A0" w:rsidRDefault="00E011A0" w:rsidP="00E011A0">
                  <w:pPr>
                    <w:pStyle w:val="Tabletext"/>
                    <w:keepNext/>
                    <w:keepLines/>
                    <w:ind w:firstLine="0"/>
                  </w:pPr>
                  <w:r>
                    <w:t>a</w:t>
                  </w:r>
                </w:p>
                <w:p w14:paraId="69A8F2E8" w14:textId="77777777" w:rsidR="00E011A0" w:rsidRDefault="00E011A0" w:rsidP="00E011A0">
                  <w:pPr>
                    <w:pStyle w:val="Tabletext"/>
                    <w:keepNext/>
                    <w:keepLines/>
                    <w:ind w:firstLine="0"/>
                  </w:pPr>
                  <w:r>
                    <w:t>a</w:t>
                  </w:r>
                </w:p>
                <w:p w14:paraId="117B8C9E" w14:textId="77777777" w:rsidR="00E011A0" w:rsidRDefault="00E011A0" w:rsidP="00E011A0">
                  <w:pPr>
                    <w:pStyle w:val="Tabletext"/>
                    <w:keepNext/>
                    <w:keepLines/>
                    <w:ind w:firstLine="0"/>
                  </w:pPr>
                  <w:r>
                    <w:t>a</w:t>
                  </w:r>
                </w:p>
                <w:p w14:paraId="4BCE572C" w14:textId="77777777" w:rsidR="00E011A0" w:rsidRDefault="00E011A0" w:rsidP="00E011A0">
                  <w:pPr>
                    <w:pStyle w:val="Tabletext"/>
                    <w:keepNext/>
                    <w:keepLines/>
                    <w:ind w:firstLine="0"/>
                  </w:pPr>
                  <w:r>
                    <w:t>a</w:t>
                  </w:r>
                </w:p>
                <w:p w14:paraId="45F321A7" w14:textId="77777777" w:rsidR="00E011A0" w:rsidRDefault="00E011A0" w:rsidP="00E011A0">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1B5EE860" w14:textId="77777777" w:rsidR="00E011A0" w:rsidRDefault="00E011A0" w:rsidP="00E011A0">
                  <w:pPr>
                    <w:pStyle w:val="Tabletext"/>
                    <w:keepNext/>
                    <w:keepLines/>
                    <w:ind w:firstLine="0"/>
                  </w:pPr>
                </w:p>
              </w:tc>
            </w:tr>
            <w:tr w:rsidR="00E011A0" w14:paraId="712263CA"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20B96C18" w14:textId="77777777" w:rsidR="00E011A0" w:rsidRDefault="00E011A0" w:rsidP="00E011A0">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04748C8B" w14:textId="77777777" w:rsidR="00E011A0" w:rsidRDefault="00E011A0" w:rsidP="00E011A0">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06407057" w14:textId="77777777" w:rsidR="00E011A0" w:rsidRDefault="00E011A0" w:rsidP="00E011A0">
                  <w:pPr>
                    <w:pStyle w:val="Tabletext"/>
                    <w:keepNext/>
                    <w:keepLines/>
                    <w:ind w:firstLine="0"/>
                  </w:pPr>
                </w:p>
              </w:tc>
            </w:tr>
            <w:tr w:rsidR="00E011A0" w14:paraId="647B2EA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F5B2056" w14:textId="77777777" w:rsidR="00E011A0" w:rsidRDefault="00E011A0" w:rsidP="00E011A0">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75F46911"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3C6FAB9C"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2317520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0B25532" w14:textId="77777777" w:rsidR="00E011A0" w:rsidRDefault="00E011A0" w:rsidP="00E011A0">
                  <w:pPr>
                    <w:pStyle w:val="Tabletext"/>
                    <w:keepNext/>
                    <w:keepLines/>
                    <w:ind w:firstLine="0"/>
                  </w:pPr>
                </w:p>
              </w:tc>
            </w:tr>
            <w:tr w:rsidR="00E011A0" w14:paraId="7036BDB6"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4B9FEE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E73F6BF"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51CDE4A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2C92697"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DA65D7"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A81D40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1AFF219"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5E795F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n…</w:t>
                  </w:r>
                </w:p>
              </w:tc>
              <w:tc>
                <w:tcPr>
                  <w:tcW w:w="284" w:type="dxa"/>
                  <w:vMerge/>
                  <w:tcBorders>
                    <w:left w:val="single" w:sz="4" w:space="0" w:color="auto"/>
                    <w:right w:val="double" w:sz="4" w:space="0" w:color="auto"/>
                  </w:tcBorders>
                  <w:shd w:val="clear" w:color="auto" w:fill="CCFFCC"/>
                </w:tcPr>
                <w:p w14:paraId="00708890"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33A465" w14:textId="77777777" w:rsidR="00E011A0" w:rsidRDefault="00E011A0" w:rsidP="00E011A0">
                  <w:pPr>
                    <w:pStyle w:val="Tabletext"/>
                    <w:keepNext/>
                    <w:keepLines/>
                    <w:ind w:firstLine="0"/>
                  </w:pPr>
                </w:p>
              </w:tc>
            </w:tr>
            <w:tr w:rsidR="00E011A0" w14:paraId="63B0838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7F18E0A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786E87E1"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435FCBA2"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D13DA4C"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DAA644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D613B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BBF5376"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5F192A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p…</w:t>
                  </w:r>
                </w:p>
              </w:tc>
              <w:tc>
                <w:tcPr>
                  <w:tcW w:w="284" w:type="dxa"/>
                  <w:vMerge/>
                  <w:tcBorders>
                    <w:left w:val="single" w:sz="4" w:space="0" w:color="auto"/>
                    <w:right w:val="double" w:sz="4" w:space="0" w:color="auto"/>
                  </w:tcBorders>
                  <w:shd w:val="clear" w:color="auto" w:fill="CCFFCC"/>
                </w:tcPr>
                <w:p w14:paraId="6F93369A"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DA2A568" w14:textId="77777777" w:rsidR="00E011A0" w:rsidRDefault="00E011A0" w:rsidP="00E011A0">
                  <w:pPr>
                    <w:pStyle w:val="Tabletext"/>
                    <w:keepNext/>
                    <w:keepLines/>
                    <w:ind w:firstLine="0"/>
                  </w:pPr>
                </w:p>
              </w:tc>
            </w:tr>
            <w:tr w:rsidR="00E011A0" w14:paraId="3780963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5B3093F"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0766DA2"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1A58BF17"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9A783A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72CDF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154B2A7"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56B1C5"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DEEAB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r…</w:t>
                  </w:r>
                </w:p>
              </w:tc>
              <w:tc>
                <w:tcPr>
                  <w:tcW w:w="284" w:type="dxa"/>
                  <w:vMerge/>
                  <w:tcBorders>
                    <w:left w:val="single" w:sz="4" w:space="0" w:color="auto"/>
                    <w:right w:val="double" w:sz="4" w:space="0" w:color="auto"/>
                  </w:tcBorders>
                  <w:shd w:val="clear" w:color="auto" w:fill="CCFFCC"/>
                </w:tcPr>
                <w:p w14:paraId="782AE58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0B4146E" w14:textId="77777777" w:rsidR="00E011A0" w:rsidRDefault="00E011A0" w:rsidP="00E011A0">
                  <w:pPr>
                    <w:pStyle w:val="Tabletext"/>
                    <w:keepNext/>
                    <w:keepLines/>
                    <w:ind w:firstLine="0"/>
                  </w:pPr>
                </w:p>
              </w:tc>
            </w:tr>
            <w:tr w:rsidR="00E011A0" w14:paraId="43F595D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B0F255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6F18CD14"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25805AE0" w14:textId="77777777" w:rsidR="00E011A0" w:rsidRPr="008E30C0" w:rsidRDefault="00E011A0" w:rsidP="00E011A0">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82AF859"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3865848" w14:textId="77777777" w:rsidR="00E011A0" w:rsidRDefault="00E011A0" w:rsidP="00E011A0">
                  <w:pPr>
                    <w:pStyle w:val="Tabletext"/>
                    <w:keepNext/>
                    <w:keepLines/>
                    <w:ind w:firstLine="0"/>
                  </w:pPr>
                </w:p>
              </w:tc>
            </w:tr>
            <w:tr w:rsidR="00E011A0" w14:paraId="0523D03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F82A1E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18A600F"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0493CEF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7746A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BDD35C0"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063E77C"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3B446A2"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36066C60"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t…</w:t>
                  </w:r>
                </w:p>
              </w:tc>
              <w:tc>
                <w:tcPr>
                  <w:tcW w:w="284" w:type="dxa"/>
                  <w:vMerge/>
                  <w:tcBorders>
                    <w:left w:val="single" w:sz="4" w:space="0" w:color="auto"/>
                    <w:right w:val="double" w:sz="4" w:space="0" w:color="auto"/>
                  </w:tcBorders>
                  <w:shd w:val="clear" w:color="auto" w:fill="CCFFCC"/>
                </w:tcPr>
                <w:p w14:paraId="2F78693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968D0EC" w14:textId="77777777" w:rsidR="00E011A0" w:rsidRDefault="00E011A0" w:rsidP="00E011A0">
                  <w:pPr>
                    <w:pStyle w:val="Tabletext"/>
                    <w:keepNext/>
                    <w:keepLines/>
                    <w:ind w:firstLine="0"/>
                  </w:pPr>
                </w:p>
              </w:tc>
            </w:tr>
            <w:tr w:rsidR="00E011A0" w14:paraId="36BE8BF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9F6B534"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89257B9"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413C00CA"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F72225"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4E5BA55"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2A475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D00979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AC58A9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v…</w:t>
                  </w:r>
                </w:p>
              </w:tc>
              <w:tc>
                <w:tcPr>
                  <w:tcW w:w="284" w:type="dxa"/>
                  <w:vMerge/>
                  <w:tcBorders>
                    <w:left w:val="single" w:sz="4" w:space="0" w:color="auto"/>
                    <w:right w:val="double" w:sz="4" w:space="0" w:color="auto"/>
                  </w:tcBorders>
                  <w:shd w:val="clear" w:color="auto" w:fill="CCFFCC"/>
                </w:tcPr>
                <w:p w14:paraId="0763EA21"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1F19AAEA" w14:textId="77777777" w:rsidR="00E011A0" w:rsidRDefault="00E011A0" w:rsidP="00E011A0">
                  <w:pPr>
                    <w:pStyle w:val="Tabletext"/>
                    <w:keepNext/>
                    <w:keepLines/>
                    <w:ind w:firstLine="0"/>
                  </w:pPr>
                </w:p>
              </w:tc>
            </w:tr>
            <w:tr w:rsidR="00E011A0" w14:paraId="173FD62D"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70BEB47" w14:textId="77777777" w:rsidR="00E011A0" w:rsidRDefault="00E011A0" w:rsidP="00E011A0">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2F4DE241"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59ED9AD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B5967DF"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F299F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1909B5A2"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489C91E"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4F53F6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x…</w:t>
                  </w:r>
                </w:p>
              </w:tc>
              <w:tc>
                <w:tcPr>
                  <w:tcW w:w="284" w:type="dxa"/>
                  <w:vMerge/>
                  <w:tcBorders>
                    <w:left w:val="single" w:sz="4" w:space="0" w:color="auto"/>
                    <w:bottom w:val="nil"/>
                    <w:right w:val="double" w:sz="4" w:space="0" w:color="auto"/>
                  </w:tcBorders>
                  <w:shd w:val="clear" w:color="auto" w:fill="CCFFCC"/>
                </w:tcPr>
                <w:p w14:paraId="5F8DC1B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C4D298C" w14:textId="77777777" w:rsidR="00E011A0" w:rsidRDefault="00E011A0" w:rsidP="00E011A0">
                  <w:pPr>
                    <w:pStyle w:val="Tabletext"/>
                    <w:keepNext/>
                    <w:keepLines/>
                    <w:ind w:firstLine="0"/>
                  </w:pPr>
                </w:p>
              </w:tc>
            </w:tr>
            <w:tr w:rsidR="00E011A0" w14:paraId="6DB19F0D" w14:textId="77777777" w:rsidTr="00C32001">
              <w:trPr>
                <w:trHeight w:hRule="exact" w:val="284"/>
                <w:jc w:val="center"/>
              </w:trPr>
              <w:tc>
                <w:tcPr>
                  <w:tcW w:w="284" w:type="dxa"/>
                  <w:vMerge/>
                  <w:tcBorders>
                    <w:left w:val="double" w:sz="12" w:space="0" w:color="auto"/>
                    <w:bottom w:val="nil"/>
                    <w:right w:val="double" w:sz="4" w:space="0" w:color="auto"/>
                  </w:tcBorders>
                  <w:shd w:val="clear" w:color="auto" w:fill="92D050"/>
                </w:tcPr>
                <w:p w14:paraId="0708288F"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5F08AFD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B4FC125" w14:textId="77777777" w:rsidR="00E011A0" w:rsidRDefault="00E011A0" w:rsidP="00E011A0">
                  <w:pPr>
                    <w:pStyle w:val="Tabletext"/>
                    <w:keepNext/>
                    <w:keepLines/>
                    <w:ind w:firstLine="0"/>
                  </w:pPr>
                </w:p>
              </w:tc>
            </w:tr>
            <w:tr w:rsidR="00E011A0" w14:paraId="08BCB55E" w14:textId="77777777" w:rsidTr="00C32001">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522FA43E" w14:textId="77777777" w:rsidR="00E011A0" w:rsidRDefault="00E011A0" w:rsidP="00E011A0">
                  <w:pPr>
                    <w:pStyle w:val="Tabletext"/>
                    <w:keepNext/>
                    <w:keepLines/>
                    <w:ind w:firstLine="0"/>
                  </w:pPr>
                </w:p>
              </w:tc>
            </w:tr>
          </w:tbl>
          <w:p w14:paraId="2402B033" w14:textId="77777777" w:rsidR="00E011A0" w:rsidRDefault="00E011A0" w:rsidP="00144BB4"/>
        </w:tc>
      </w:tr>
    </w:tbl>
    <w:p w14:paraId="2F998FCC" w14:textId="77777777" w:rsidR="00E011A0" w:rsidRDefault="00E011A0" w:rsidP="00144BB4"/>
    <w:p w14:paraId="76348113" w14:textId="42D4746C" w:rsidR="00D31890"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w:t>
      </w:r>
      <w:r w:rsidR="00D31890">
        <w:t>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w:t>
      </w:r>
      <w:r w:rsidR="009643B3">
        <w:t xml:space="preserve"> The overviews of the sections on partitions (§</w:t>
      </w:r>
      <w:r w:rsidR="009643B3">
        <w:fldChar w:fldCharType="begin"/>
      </w:r>
      <w:r w:rsidR="009643B3">
        <w:instrText xml:space="preserve"> REF _Ref43978278 \r \h </w:instrText>
      </w:r>
      <w:r w:rsidR="009643B3">
        <w:fldChar w:fldCharType="separate"/>
      </w:r>
      <w:r w:rsidR="00C13032">
        <w:t>3.2.1</w:t>
      </w:r>
      <w:r w:rsidR="009643B3">
        <w:fldChar w:fldCharType="end"/>
      </w:r>
      <w:r w:rsidR="009643B3">
        <w:t>, §</w:t>
      </w:r>
      <w:r w:rsidR="009643B3">
        <w:fldChar w:fldCharType="begin"/>
      </w:r>
      <w:r w:rsidR="009643B3">
        <w:instrText xml:space="preserve"> REF _Ref182301135 \r \h </w:instrText>
      </w:r>
      <w:r w:rsidR="009643B3">
        <w:fldChar w:fldCharType="separate"/>
      </w:r>
      <w:r w:rsidR="00C13032">
        <w:t>3.4.1</w:t>
      </w:r>
      <w:r w:rsidR="009643B3">
        <w:fldChar w:fldCharType="end"/>
      </w:r>
      <w:r w:rsidR="009643B3">
        <w:t>, §</w:t>
      </w:r>
      <w:r w:rsidR="009643B3">
        <w:fldChar w:fldCharType="begin"/>
      </w:r>
      <w:r w:rsidR="009643B3">
        <w:instrText xml:space="preserve"> REF _Ref182924394 \r \h </w:instrText>
      </w:r>
      <w:r w:rsidR="009643B3">
        <w:fldChar w:fldCharType="separate"/>
      </w:r>
      <w:r w:rsidR="00C13032">
        <w:t>3.6.1</w:t>
      </w:r>
      <w:r w:rsidR="009643B3">
        <w:fldChar w:fldCharType="end"/>
      </w:r>
      <w:r w:rsidR="009643B3">
        <w:t xml:space="preserve">) and the Case Studies of </w:t>
      </w:r>
      <w:r w:rsidR="009643B3" w:rsidRPr="00DD7CCF">
        <w:fldChar w:fldCharType="begin"/>
      </w:r>
      <w:r w:rsidR="009643B3" w:rsidRPr="00DD7CCF">
        <w:instrText xml:space="preserve"> REF _Ref43985466 \w \h </w:instrText>
      </w:r>
      <w:r w:rsidR="009643B3">
        <w:instrText xml:space="preserve"> \* MERGEFORMAT </w:instrText>
      </w:r>
      <w:r w:rsidR="009643B3" w:rsidRPr="00DD7CCF">
        <w:fldChar w:fldCharType="separate"/>
      </w:r>
      <w:r w:rsidR="00C13032">
        <w:t>Appendix C</w:t>
      </w:r>
      <w:r w:rsidR="009643B3" w:rsidRPr="00DD7CCF">
        <w:fldChar w:fldCharType="end"/>
      </w:r>
      <w:r w:rsidR="009643B3">
        <w:t xml:space="preserve"> give further guidance and illustration on the sort of encoding applicable to various supports and inscription layouts.</w:t>
      </w:r>
    </w:p>
    <w:p w14:paraId="1C532D83" w14:textId="3BEFB661" w:rsidR="0047143C" w:rsidRDefault="00897895" w:rsidP="0047143C">
      <w:r>
        <w:t>The partition scheme presented here allows references to any compartment of the text’s extrinsic structure. Thus, i</w:t>
      </w:r>
      <w:r w:rsidR="003B6D61">
        <w:t>f an inscription involve</w:t>
      </w:r>
      <w:r>
        <w:t>d</w:t>
      </w:r>
      <w:r w:rsidR="003B6D61">
        <w:t xml:space="preserve"> the full range of partitions as represented in the figure, it </w:t>
      </w:r>
      <w:r>
        <w:t xml:space="preserve">would be </w:t>
      </w:r>
      <w:r w:rsidR="003B6D61">
        <w:t xml:space="preserve">possible to refer to any </w:t>
      </w:r>
      <w:r>
        <w:t>of its segments by a combination of four items</w:t>
      </w:r>
      <w:r w:rsidR="003B6D61">
        <w:t xml:space="preserve">: for example, “text o” </w:t>
      </w:r>
      <w:r w:rsidR="002A0737">
        <w:t xml:space="preserve">in the figure </w:t>
      </w:r>
      <w:r w:rsidR="003B6D61">
        <w:t xml:space="preserve">is </w:t>
      </w:r>
      <w:r w:rsidR="002A0737">
        <w:t xml:space="preserve">located </w:t>
      </w:r>
      <w:r w:rsidR="003B6D61">
        <w:t xml:space="preserve">in textpart B, page 1, line 2, cell A. </w:t>
      </w:r>
      <w:r>
        <w:t>Conversely, most texts consist only of lines, in which case line number is the only item of reference.</w:t>
      </w:r>
    </w:p>
    <w:p w14:paraId="0FB54E91" w14:textId="77777777" w:rsidR="00777B90" w:rsidRPr="00DD7CCF" w:rsidRDefault="00777B90" w:rsidP="00777B90">
      <w:pPr>
        <w:pStyle w:val="Cmsor2"/>
      </w:pPr>
      <w:bookmarkStart w:id="173" w:name="_Ref43978987"/>
      <w:bookmarkStart w:id="174" w:name="_Ref182836273"/>
      <w:bookmarkStart w:id="175" w:name="_Toc183083721"/>
      <w:bookmarkStart w:id="176" w:name="_Ref182580567"/>
      <w:bookmarkStart w:id="177" w:name="_Ref182580668"/>
      <w:bookmarkStart w:id="178" w:name="_Ref182580677"/>
      <w:bookmarkStart w:id="179" w:name="_Ref182580699"/>
      <w:bookmarkStart w:id="180" w:name="_Ref182580708"/>
      <w:bookmarkStart w:id="181" w:name="_Ref182580716"/>
      <w:bookmarkStart w:id="182" w:name="_Ref182580740"/>
      <w:bookmarkStart w:id="183" w:name="_Ref182580777"/>
      <w:bookmarkStart w:id="184" w:name="_Ref182580866"/>
      <w:r w:rsidRPr="00DD7CCF">
        <w:lastRenderedPageBreak/>
        <w:t>Boxlike partitions: self-contained zones</w:t>
      </w:r>
      <w:bookmarkEnd w:id="173"/>
      <w:bookmarkEnd w:id="174"/>
      <w:bookmarkEnd w:id="175"/>
    </w:p>
    <w:p w14:paraId="3993B7F0" w14:textId="77777777" w:rsidR="00777B90" w:rsidRDefault="00777B90" w:rsidP="00777B90">
      <w:pPr>
        <w:pStyle w:val="Cmsor3"/>
      </w:pPr>
      <w:bookmarkStart w:id="185" w:name="_7afiixd3hprc" w:colFirst="0" w:colLast="0"/>
      <w:bookmarkStart w:id="186" w:name="_Ref43978278"/>
      <w:bookmarkStart w:id="187" w:name="_Toc183083722"/>
      <w:bookmarkEnd w:id="185"/>
      <w:r w:rsidRPr="00DD7CCF">
        <w:t>Overview</w:t>
      </w:r>
      <w:bookmarkEnd w:id="186"/>
      <w:bookmarkEnd w:id="187"/>
    </w:p>
    <w:p w14:paraId="730452EB" w14:textId="44A88594" w:rsidR="00777B90" w:rsidRDefault="00777B90" w:rsidP="00777B90">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in a boxlike partition, the </w:t>
      </w:r>
      <w:r w:rsidRPr="00727658">
        <w:t>text stops at the end of a zone and something else begins in the next</w:t>
      </w:r>
      <w:r>
        <w:t>,</w:t>
      </w:r>
      <w:r w:rsidRPr="00727658">
        <w:t xml:space="preserve"> </w:t>
      </w:r>
      <w:r>
        <w:t xml:space="preserve">as in Pattern A of </w:t>
      </w:r>
      <w:r>
        <w:fldChar w:fldCharType="begin"/>
      </w:r>
      <w:r>
        <w:instrText xml:space="preserve"> REF _Ref181714224 \h </w:instrText>
      </w:r>
      <w:r>
        <w:fldChar w:fldCharType="separate"/>
      </w:r>
      <w:r w:rsidR="00C13032">
        <w:t xml:space="preserve">Figure </w:t>
      </w:r>
      <w:r w:rsidR="00C13032">
        <w:rPr>
          <w:noProof/>
        </w:rPr>
        <w:t>3</w:t>
      </w:r>
      <w:r>
        <w:fldChar w:fldCharType="end"/>
      </w:r>
      <w:r>
        <w:t>. T</w:t>
      </w:r>
      <w:r w:rsidRPr="00DD7CCF">
        <w:t>here is a semantic discontinuity between the two zones</w:t>
      </w:r>
      <w:r>
        <w:t xml:space="preserve">, analogous to chapters in a book. We call these partitions boxlike </w:t>
      </w:r>
      <w:r w:rsidRPr="00DD7CCF">
        <w:t xml:space="preserve">because each </w:t>
      </w:r>
      <w:r>
        <w:t xml:space="preserve">zone </w:t>
      </w:r>
      <w:r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Pr="00DD7CCF">
        <w:t xml:space="preserve">XML containing element called </w:t>
      </w:r>
      <w:r>
        <w:t xml:space="preserve">a </w:t>
      </w:r>
      <w:r w:rsidRPr="00DD7CCF">
        <w:t>textpart division</w:t>
      </w:r>
      <w:r>
        <w:t>.</w:t>
      </w:r>
    </w:p>
    <w:p w14:paraId="07EDEE52" w14:textId="0FFBE888" w:rsidR="00777B90" w:rsidRPr="00DD7CCF" w:rsidRDefault="00777B90" w:rsidP="00777B90">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w:t>
      </w:r>
      <w:r w:rsidR="0020012B">
        <w:t xml:space="preserve">provided </w:t>
      </w:r>
      <w:r>
        <w:t xml:space="preserve">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C13032">
        <w:t>3.8.2</w:t>
      </w:r>
      <w:r>
        <w:fldChar w:fldCharType="end"/>
      </w:r>
      <w:r>
        <w:t xml:space="preserve"> and §</w:t>
      </w:r>
      <w:r>
        <w:fldChar w:fldCharType="begin"/>
      </w:r>
      <w:r>
        <w:instrText xml:space="preserve"> REF _Ref182233273 \r \h </w:instrText>
      </w:r>
      <w:r>
        <w:fldChar w:fldCharType="separate"/>
      </w:r>
      <w:r w:rsidR="00C13032">
        <w:t>3.8.3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w:t>
      </w:r>
      <w:r>
        <w:t>.</w:t>
      </w:r>
    </w:p>
    <w:p w14:paraId="029A455A" w14:textId="77777777" w:rsidR="0020012B" w:rsidRDefault="0020012B" w:rsidP="00777B90"/>
    <w:p w14:paraId="4DDC7776" w14:textId="4C736944" w:rsidR="00777B90" w:rsidRPr="00DD7CCF" w:rsidRDefault="00777B90" w:rsidP="00777B90">
      <w:r>
        <w:t>I</w:t>
      </w:r>
      <w:r w:rsidRPr="00DD7CCF">
        <w:t xml:space="preserve">n our practice, the encoding </w:t>
      </w:r>
      <w:r>
        <w:t xml:space="preserve">of </w:t>
      </w:r>
      <w:r w:rsidRPr="00DD7CCF">
        <w:t xml:space="preserve">boxlike partitions shall only be used in warranted cases, </w:t>
      </w:r>
      <w:r>
        <w:t>particularly</w:t>
      </w:r>
      <w:r w:rsidRPr="00DD7CCF">
        <w:t>:</w:t>
      </w:r>
    </w:p>
    <w:p w14:paraId="1DDFC223" w14:textId="77777777" w:rsidR="00777B90" w:rsidRPr="00DD7CCF" w:rsidRDefault="00777B90" w:rsidP="00777B90">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2C276B25" w14:textId="7D75C4B2" w:rsidR="00777B90" w:rsidRPr="00DD7CCF" w:rsidRDefault="00777B90" w:rsidP="00777B90">
      <w:pPr>
        <w:pStyle w:val="Lista2"/>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an illustration</w:t>
      </w:r>
    </w:p>
    <w:p w14:paraId="7F462748" w14:textId="77777777" w:rsidR="00777B90" w:rsidRPr="00DD7CCF" w:rsidRDefault="00777B90" w:rsidP="00777B90">
      <w:pPr>
        <w:pStyle w:val="Lista"/>
      </w:pPr>
      <w:r w:rsidRPr="00CD25A4">
        <w:rPr>
          <w:b/>
          <w:bCs/>
        </w:rPr>
        <w:t>non-contiguous fragments</w:t>
      </w:r>
      <w:r w:rsidRPr="00DD7CCF">
        <w:t xml:space="preserve">, where the physical </w:t>
      </w:r>
      <w:r>
        <w:t>layout</w:t>
      </w:r>
      <w:r w:rsidRPr="00DD7CCF">
        <w:t xml:space="preserve"> of the lost intervening fragments cannot be reconstructed, especially when even the order in which the </w:t>
      </w:r>
      <w:r>
        <w:t xml:space="preserve">extant </w:t>
      </w:r>
      <w:r w:rsidRPr="00DD7CCF">
        <w:t>fragments must be read is doubtful</w:t>
      </w:r>
    </w:p>
    <w:p w14:paraId="415DE1E1" w14:textId="3FB79AFD" w:rsidR="00777B90" w:rsidRPr="00DD7CCF" w:rsidRDefault="00777B90" w:rsidP="00777B90">
      <w:pPr>
        <w:pStyle w:val="Lista2"/>
      </w:pPr>
      <w:r w:rsidRPr="00DD7CCF">
        <w:t xml:space="preserve">see </w:t>
      </w:r>
      <w:r w:rsidRPr="00DD7CCF">
        <w:fldChar w:fldCharType="begin"/>
      </w:r>
      <w:r w:rsidRPr="00DD7CCF">
        <w:instrText xml:space="preserve"> REF _Ref44077741 \h </w:instrText>
      </w:r>
      <w:r>
        <w:instrText xml:space="preserve"> \* MERGEFORMAT </w:instrText>
      </w:r>
      <w:r w:rsidRPr="00DD7CCF">
        <w:fldChar w:fldCharType="separate"/>
      </w:r>
      <w:r w:rsidR="00C13032" w:rsidRPr="00DD7CCF">
        <w:t xml:space="preserve">Example </w:t>
      </w:r>
      <w:r w:rsidR="00C13032">
        <w:rPr>
          <w:noProof/>
        </w:rPr>
        <w:t>3.2.1</w:t>
      </w:r>
      <w:r w:rsidR="00C13032" w:rsidRPr="00DD7CCF">
        <w:rPr>
          <w:noProof/>
        </w:rPr>
        <w:t>.</w:t>
      </w:r>
      <w:r w:rsidR="00C13032">
        <w:rPr>
          <w:noProof/>
        </w:rPr>
        <w:t>A</w:t>
      </w:r>
      <w:r w:rsidRPr="00DD7CCF">
        <w:fldChar w:fldCharType="end"/>
      </w:r>
      <w:r w:rsidRPr="00DD7CCF">
        <w:t xml:space="preserve"> for an illustration</w:t>
      </w:r>
    </w:p>
    <w:p w14:paraId="49AF3DCB" w14:textId="77777777" w:rsidR="00777B90" w:rsidRPr="00DD7CCF" w:rsidRDefault="00777B90" w:rsidP="00777B90">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62E27268" w14:textId="7FFEB190" w:rsidR="00777B90" w:rsidRPr="00DD7CCF" w:rsidRDefault="00777B90" w:rsidP="00777B90">
      <w:pPr>
        <w:pStyle w:val="Lista3"/>
      </w:pPr>
      <w:r w:rsidRPr="00DD7CCF">
        <w:t>see §</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 xml:space="preserve"> for advice on encoding massive lacunae where the structure can be restored</w:t>
      </w:r>
    </w:p>
    <w:p w14:paraId="244BDB92" w14:textId="77777777" w:rsidR="00777B90" w:rsidRPr="00DD7CCF" w:rsidRDefault="00777B90" w:rsidP="00777B90">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t xml:space="preserve"> rather than as two separate inscriptions</w:t>
      </w:r>
    </w:p>
    <w:p w14:paraId="0D333713" w14:textId="77777777" w:rsidR="00777B90" w:rsidRPr="00DD7CCF" w:rsidRDefault="00777B90" w:rsidP="00777B90">
      <w:pPr>
        <w:pStyle w:val="Lista2"/>
      </w:pPr>
      <w:r w:rsidRPr="00DD7CCF">
        <w:t xml:space="preserve">keep in mind that this does not apply to all bilingual </w:t>
      </w:r>
      <w:r w:rsidRPr="00E24F87">
        <w:rPr>
          <w:noProof/>
        </w:rPr>
        <w:t>(</w:t>
      </w:r>
      <w:r w:rsidRPr="00DD7CCF">
        <w:t>or multilingual) inscriptions: the use of textparts is not warranted</w:t>
      </w:r>
      <w:r>
        <w:t xml:space="preserve"> just because </w:t>
      </w:r>
      <w:r w:rsidRPr="00DD7CCF">
        <w:t xml:space="preserve">parts of a single </w:t>
      </w:r>
      <w:r>
        <w:t xml:space="preserve">integral </w:t>
      </w:r>
      <w:r w:rsidRPr="00DD7CCF">
        <w:t>text are written in different languages</w:t>
      </w:r>
    </w:p>
    <w:p w14:paraId="00D48EE0" w14:textId="31007A2D" w:rsidR="00777B90" w:rsidRDefault="00777B90" w:rsidP="00777B90">
      <w:pPr>
        <w:pStyle w:val="Lista2"/>
      </w:pPr>
      <w:r w:rsidRPr="00DD7CCF">
        <w:t>see §</w:t>
      </w:r>
      <w:r w:rsidRPr="00DD7CCF">
        <w:fldChar w:fldCharType="begin"/>
      </w:r>
      <w:r w:rsidRPr="00DD7CCF">
        <w:instrText xml:space="preserve"> REF _Ref43986547 \w \h </w:instrText>
      </w:r>
      <w:r>
        <w:instrText xml:space="preserve"> \* MERGEFORMAT </w:instrText>
      </w:r>
      <w:r w:rsidRPr="00DD7CCF">
        <w:fldChar w:fldCharType="separate"/>
      </w:r>
      <w:r w:rsidR="00C13032">
        <w:t>7.2.1</w:t>
      </w:r>
      <w:r w:rsidRPr="00DD7CCF">
        <w:fldChar w:fldCharType="end"/>
      </w:r>
      <w:r w:rsidRPr="00DD7CCF">
        <w:t xml:space="preserve"> about multilingual inscriptions</w:t>
      </w:r>
    </w:p>
    <w:p w14:paraId="7579D8F9" w14:textId="77777777" w:rsidR="00777B90" w:rsidRPr="00DD7CCF" w:rsidRDefault="00777B90" w:rsidP="00777B90">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3FBCDE32" w14:textId="77777777" w:rsidR="0020012B" w:rsidRDefault="0020012B" w:rsidP="00777B90"/>
    <w:p w14:paraId="5E85D21A" w14:textId="73633388" w:rsidR="00777B90" w:rsidRDefault="00777B90" w:rsidP="00777B90">
      <w:r w:rsidRPr="00DD7CCF">
        <w:t xml:space="preserve">Beyond the specific cases set out above, boxlike partitions are only warranted </w:t>
      </w:r>
      <w:r>
        <w:t>in the following general scenarios:</w:t>
      </w:r>
    </w:p>
    <w:p w14:paraId="4EDA0862" w14:textId="77777777" w:rsidR="00777B90" w:rsidRDefault="00777B90" w:rsidP="00777B90">
      <w:pPr>
        <w:pStyle w:val="Lista"/>
      </w:pPr>
      <w:r w:rsidRPr="00DD7CCF">
        <w:t>when</w:t>
      </w:r>
      <w:r>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t xml:space="preserve"> rather than as separate inscriptions</w:t>
      </w:r>
    </w:p>
    <w:p w14:paraId="1D8088BF" w14:textId="77777777" w:rsidR="00777B90" w:rsidRPr="00DD7CCF" w:rsidRDefault="00777B90" w:rsidP="00777B90">
      <w:pPr>
        <w:pStyle w:val="Lista"/>
      </w:pPr>
      <w:r>
        <w:t xml:space="preserve">when the text’s </w:t>
      </w:r>
      <w:r w:rsidRPr="001112AA">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670AC580" w14:textId="77777777" w:rsidR="00777B90" w:rsidRPr="00DD7CCF" w:rsidRDefault="00777B90" w:rsidP="00777B90">
      <w:r>
        <w:t>I</w:t>
      </w:r>
      <w:r w:rsidRPr="00DD7CCF">
        <w:t xml:space="preserve">n any other case where you think boxlike partitions may be relevant, consider carefully whether this encoding method is </w:t>
      </w:r>
      <w:r>
        <w:t>ideal</w:t>
      </w:r>
      <w:r w:rsidRPr="00DD7CCF">
        <w:t xml:space="preserve">, or </w:t>
      </w:r>
      <w:r>
        <w:t xml:space="preserve">if </w:t>
      </w:r>
      <w:r w:rsidRPr="00DD7CCF">
        <w:t xml:space="preserve">alternatives </w:t>
      </w:r>
      <w:r>
        <w:t>w</w:t>
      </w:r>
      <w:r w:rsidRPr="00DD7CCF">
        <w:t xml:space="preserve">ould be </w:t>
      </w:r>
      <w:r>
        <w:t>better:</w:t>
      </w:r>
    </w:p>
    <w:p w14:paraId="2347AF98" w14:textId="77777777" w:rsidR="00777B90" w:rsidRPr="00DD7CCF" w:rsidRDefault="00777B90" w:rsidP="00777B90">
      <w:pPr>
        <w:pStyle w:val="Lista"/>
      </w:pPr>
      <w:r w:rsidRPr="00DD7CCF">
        <w:t xml:space="preserve">if the connection between the </w:t>
      </w:r>
      <w:r>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102829DF" w14:textId="063BDB0C" w:rsidR="00777B90" w:rsidRDefault="00777B90" w:rsidP="00777B90">
      <w:pPr>
        <w:pStyle w:val="Lista"/>
      </w:pPr>
      <w:r w:rsidRPr="00DD7CCF">
        <w:lastRenderedPageBreak/>
        <w:t xml:space="preserve">if the connection between the </w:t>
      </w:r>
      <w:r>
        <w:t>zones</w:t>
      </w:r>
      <w:r w:rsidRPr="00DD7CCF">
        <w:t xml:space="preserve"> is strong, </w:t>
      </w:r>
      <w:r>
        <w:t xml:space="preserve">preferably </w:t>
      </w:r>
      <w:r w:rsidRPr="00DD7CCF">
        <w:t xml:space="preserve">encode a pagelike partition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rsidRPr="00DD7CCF">
        <w:t>) between them, especially if it makes sense to read them in a particular sequence</w:t>
      </w:r>
      <w:r>
        <w:t xml:space="preserve"> (see the last row of </w:t>
      </w:r>
      <w:r w:rsidRPr="00DD7CCF">
        <w:fldChar w:fldCharType="begin"/>
      </w:r>
      <w:r w:rsidRPr="00DD7CCF">
        <w:instrText xml:space="preserve"> REF _Ref44078357 \h </w:instrText>
      </w:r>
      <w:r>
        <w:instrText xml:space="preserve"> \* MERGEFORMAT </w:instrText>
      </w:r>
      <w:r w:rsidRPr="00DD7CCF">
        <w:fldChar w:fldCharType="separate"/>
      </w:r>
      <w:r w:rsidR="00C13032" w:rsidRPr="00DD7CCF">
        <w:t xml:space="preserve">Example </w:t>
      </w:r>
      <w:r w:rsidR="00C13032">
        <w:rPr>
          <w:noProof/>
        </w:rPr>
        <w:t>3.4.1</w:t>
      </w:r>
      <w:r w:rsidR="00C13032" w:rsidRPr="00DD7CCF">
        <w:rPr>
          <w:noProof/>
        </w:rPr>
        <w:t>.</w:t>
      </w:r>
      <w:r w:rsidR="00C13032">
        <w:rPr>
          <w:noProof/>
        </w:rPr>
        <w:t>A</w:t>
      </w:r>
      <w:r w:rsidRPr="00DD7CCF">
        <w:fldChar w:fldCharType="end"/>
      </w:r>
      <w:r>
        <w:t>)</w:t>
      </w:r>
    </w:p>
    <w:tbl>
      <w:tblPr>
        <w:tblStyle w:val="CodeSampleTable"/>
        <w:tblW w:w="5000" w:type="pct"/>
        <w:tblLook w:val="04A0" w:firstRow="1" w:lastRow="0" w:firstColumn="1" w:lastColumn="0" w:noHBand="0" w:noVBand="1"/>
      </w:tblPr>
      <w:tblGrid>
        <w:gridCol w:w="9628"/>
      </w:tblGrid>
      <w:tr w:rsidR="00777B90" w:rsidRPr="00DD7CCF" w14:paraId="409D3E8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6FDB06B5" w14:textId="720BEE3F" w:rsidR="00777B90" w:rsidRPr="00DD7CCF" w:rsidRDefault="00777B90" w:rsidP="001112AA">
            <w:pPr>
              <w:pStyle w:val="Kpalrs"/>
            </w:pPr>
            <w:bookmarkStart w:id="188" w:name="_Ref44077741"/>
            <w:r w:rsidRPr="00DD7CCF">
              <w:t xml:space="preserve">Example </w:t>
            </w:r>
            <w:fldSimple w:instr=" STYLEREF 3 \s ">
              <w:r w:rsidR="00C13032">
                <w:rPr>
                  <w:noProof/>
                </w:rPr>
                <w:t>3.2.1</w:t>
              </w:r>
            </w:fldSimple>
            <w:r w:rsidRPr="00DD7CCF">
              <w:t>.</w:t>
            </w:r>
            <w:fldSimple w:instr=" SEQ Example \* ALPHABETIC \s 3 ">
              <w:r w:rsidR="00C13032">
                <w:rPr>
                  <w:noProof/>
                </w:rPr>
                <w:t>A</w:t>
              </w:r>
            </w:fldSimple>
            <w:bookmarkEnd w:id="188"/>
            <w:r w:rsidRPr="00DD7CCF">
              <w:t xml:space="preserve">: textparts for non-contiguous fragments </w:t>
            </w:r>
          </w:p>
        </w:tc>
      </w:tr>
      <w:tr w:rsidR="00777B90" w:rsidRPr="00DD7CCF" w14:paraId="6A094DA1" w14:textId="77777777" w:rsidTr="001112AA">
        <w:tc>
          <w:tcPr>
            <w:tcW w:w="5000" w:type="pct"/>
            <w:vAlign w:val="center"/>
          </w:tcPr>
          <w:p w14:paraId="6B745C64" w14:textId="77777777" w:rsidR="00777B90" w:rsidRPr="00DD7CCF" w:rsidRDefault="00777B90" w:rsidP="001112AA">
            <w:pPr>
              <w:pStyle w:val="Image"/>
            </w:pPr>
            <w:r w:rsidRPr="00DD7CCF">
              <w:drawing>
                <wp:inline distT="0" distB="0" distL="0" distR="0" wp14:anchorId="22CF71D2" wp14:editId="0B4E46B4">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777B90" w:rsidRPr="00DD7CCF" w14:paraId="2A1A0D78" w14:textId="77777777" w:rsidTr="001112AA">
        <w:tc>
          <w:tcPr>
            <w:tcW w:w="5000" w:type="pct"/>
          </w:tcPr>
          <w:p w14:paraId="01F40983" w14:textId="77777777" w:rsidR="00777B90" w:rsidRPr="00DD7CCF" w:rsidRDefault="00777B90" w:rsidP="001112AA">
            <w:pPr>
              <w:pStyle w:val="TableNote"/>
            </w:pPr>
            <w:r w:rsidRPr="00DD7CCF">
              <w:t>here we have two fragments of a slab, which are clearly from the top and bottom of a single inscription, but there is no way to know how much text is lost between the two</w:t>
            </w:r>
          </w:p>
          <w:p w14:paraId="0A1D88E9" w14:textId="0F246E7F" w:rsidR="00777B90" w:rsidRPr="00DD7CCF" w:rsidRDefault="00777B90"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13032">
              <w:t>5.4.7</w:t>
            </w:r>
            <w:r w:rsidRPr="00DD7CCF">
              <w:fldChar w:fldCharType="end"/>
            </w:r>
          </w:p>
        </w:tc>
      </w:tr>
      <w:tr w:rsidR="00777B90" w:rsidRPr="00DD7CCF" w14:paraId="014FE3D3" w14:textId="77777777" w:rsidTr="001112AA">
        <w:tc>
          <w:tcPr>
            <w:tcW w:w="5000" w:type="pct"/>
          </w:tcPr>
          <w:p w14:paraId="44836F41" w14:textId="34C93F5F" w:rsidR="00777B90" w:rsidRPr="00DD7CCF" w:rsidRDefault="00777B90"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0E3D14B" w14:textId="2A8D8170" w:rsidR="00777B90" w:rsidRPr="00DD7CCF" w:rsidRDefault="007C02DF" w:rsidP="00777B90">
      <w:pPr>
        <w:pStyle w:val="Cmsor3"/>
      </w:pPr>
      <w:bookmarkStart w:id="189" w:name="_gwyk1jzb0av6" w:colFirst="0" w:colLast="0"/>
      <w:bookmarkStart w:id="190" w:name="_Ref43990385"/>
      <w:bookmarkStart w:id="191" w:name="_Toc183083723"/>
      <w:bookmarkEnd w:id="189"/>
      <w:r>
        <w:t xml:space="preserve">Marking up </w:t>
      </w:r>
      <w:r w:rsidR="00777B90" w:rsidRPr="00DD7CCF">
        <w:t>boxlike partitions</w:t>
      </w:r>
      <w:bookmarkEnd w:id="190"/>
      <w:bookmarkEnd w:id="191"/>
    </w:p>
    <w:p w14:paraId="6EE11A90" w14:textId="77777777" w:rsidR="00777B90" w:rsidRPr="00DD7CCF" w:rsidRDefault="00777B90" w:rsidP="00777B90">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in plain language called a textpart division</w:t>
      </w:r>
    </w:p>
    <w:p w14:paraId="4CC4F67B" w14:textId="77777777" w:rsidR="00777B90" w:rsidRPr="008525C6" w:rsidRDefault="00777B90" w:rsidP="00777B90">
      <w:pPr>
        <w:pStyle w:val="Lista2"/>
      </w:pPr>
      <w:r w:rsidRPr="00DD7CCF">
        <w:t xml:space="preserve">note the mandatory presence and value of </w:t>
      </w:r>
      <w:r w:rsidRPr="008525C6">
        <w:rPr>
          <w:rStyle w:val="Codeattribute"/>
        </w:rPr>
        <w:t>@type</w:t>
      </w:r>
    </w:p>
    <w:p w14:paraId="3B30A360" w14:textId="01055480" w:rsidR="00777B90" w:rsidRPr="00DD7CCF" w:rsidRDefault="00777B90" w:rsidP="00777B90">
      <w:pPr>
        <w:pStyle w:val="Lista2"/>
      </w:pPr>
      <w:r w:rsidRPr="00DD7CCF">
        <w:t>see</w:t>
      </w:r>
      <w:r>
        <w:t xml:space="preserve"> the subsections of</w:t>
      </w:r>
      <w:r w:rsidRPr="00DD7CCF">
        <w:t xml:space="preserve"> §</w:t>
      </w:r>
      <w:r w:rsidRPr="00DD7CCF">
        <w:fldChar w:fldCharType="begin"/>
      </w:r>
      <w:r w:rsidRPr="00DD7CCF">
        <w:instrText xml:space="preserve"> REF _Ref43984577 \w \h </w:instrText>
      </w:r>
      <w:r>
        <w:instrText xml:space="preserve"> \* MERGEFORMAT </w:instrText>
      </w:r>
      <w:r w:rsidRPr="00DD7CCF">
        <w:fldChar w:fldCharType="separate"/>
      </w:r>
      <w:r w:rsidR="00C13032">
        <w:t>3.2.3</w:t>
      </w:r>
      <w:r w:rsidRPr="00DD7CCF">
        <w:fldChar w:fldCharType="end"/>
      </w:r>
      <w:r w:rsidRPr="00DD7CCF">
        <w:t xml:space="preserve"> below about additional attributes and optional headers</w:t>
      </w:r>
    </w:p>
    <w:p w14:paraId="53F879C8" w14:textId="77777777" w:rsidR="00777B90" w:rsidRPr="00DD7CCF" w:rsidRDefault="00777B90" w:rsidP="00777B90">
      <w:pPr>
        <w:pStyle w:val="Lista"/>
      </w:pPr>
      <w:r w:rsidRPr="00DD7CCF">
        <w:t>note that the markup represents only the fact that such text partitions exist, but contains no encoded information about their relative positions and sizes</w:t>
      </w:r>
    </w:p>
    <w:p w14:paraId="7E64DAAC" w14:textId="77777777" w:rsidR="00777B90" w:rsidRPr="00DD7CCF" w:rsidRDefault="00777B90" w:rsidP="00777B90">
      <w:pPr>
        <w:pStyle w:val="Lista2"/>
      </w:pPr>
      <w:r w:rsidRPr="00DD7CCF">
        <w:t>such information shall be described for human readers in the metadata of your inscription</w:t>
      </w:r>
    </w:p>
    <w:p w14:paraId="7E2603B3" w14:textId="77777777" w:rsidR="00777B90" w:rsidRPr="00DD7CCF" w:rsidRDefault="00777B90" w:rsidP="00777B90">
      <w:pPr>
        <w:pStyle w:val="Lista"/>
      </w:pPr>
      <w:r w:rsidRPr="00DD7CCF">
        <w:lastRenderedPageBreak/>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1368D6C0" w14:textId="77777777" w:rsidR="00777B90" w:rsidRPr="00DD7CCF" w:rsidRDefault="00777B90" w:rsidP="00777B90">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38034CCE" w14:textId="77777777" w:rsidR="00777B90" w:rsidRPr="00DD7CCF" w:rsidRDefault="00777B90" w:rsidP="00777B90">
      <w:pPr>
        <w:pStyle w:val="Lista2"/>
      </w:pPr>
      <w:r w:rsidRPr="00DD7CCF">
        <w:t xml:space="preserve">the practical purport is that if you create one textpart division for a section of an inscription, then you must also create </w:t>
      </w:r>
      <w:r>
        <w:t>one or more additional</w:t>
      </w:r>
      <w:r w:rsidRPr="00DD7CCF">
        <w:t xml:space="preserve"> textpart division</w:t>
      </w:r>
      <w:r>
        <w:t>s</w:t>
      </w:r>
      <w:r w:rsidRPr="00DD7CCF">
        <w:t xml:space="preserve"> to wrap the remainder of the text</w:t>
      </w:r>
    </w:p>
    <w:p w14:paraId="71A6587E" w14:textId="77777777" w:rsidR="00777B90" w:rsidRPr="00DD7CCF" w:rsidRDefault="00777B90" w:rsidP="00777B90">
      <w:pPr>
        <w:pStyle w:val="Lista"/>
      </w:pPr>
      <w:r w:rsidRPr="00DD7CCF">
        <w:t>encode textparts in the order you deem to be the logical reading order</w:t>
      </w:r>
      <w:r>
        <w:t xml:space="preserve"> or its best approximation</w:t>
      </w:r>
    </w:p>
    <w:p w14:paraId="159DDBED" w14:textId="77777777" w:rsidR="00777B90" w:rsidRDefault="00777B90" w:rsidP="00777B90">
      <w:pPr>
        <w:pStyle w:val="Lista2"/>
      </w:pPr>
      <w:r w:rsidRPr="00DD7CCF">
        <w:t xml:space="preserve">for the sake of consistency throughout the corpus, inscribed </w:t>
      </w:r>
      <w:r w:rsidRPr="00CD25A4">
        <w:rPr>
          <w:b/>
          <w:bCs/>
        </w:rPr>
        <w:t>seals</w:t>
      </w:r>
      <w:r w:rsidRPr="00DD7CCF">
        <w:t xml:space="preserve"> </w:t>
      </w:r>
      <w:r w:rsidRPr="00E26C03">
        <w:t>attached (or formerly attached) to the binding ring</w:t>
      </w:r>
      <w:r>
        <w:t xml:space="preserve"> </w:t>
      </w:r>
      <w:r w:rsidRPr="00DD7CCF">
        <w:t xml:space="preserve">of copper plates shall always be encoded </w:t>
      </w:r>
      <w:r w:rsidRPr="00CD25A4">
        <w:rPr>
          <w:b/>
          <w:bCs/>
        </w:rPr>
        <w:t>before the plates</w:t>
      </w:r>
      <w:r w:rsidRPr="00DD7CCF">
        <w:t xml:space="preserve"> themselves</w:t>
      </w:r>
    </w:p>
    <w:p w14:paraId="640ADA34" w14:textId="77777777" w:rsidR="00777B90" w:rsidRPr="00DD7CCF" w:rsidRDefault="00777B90" w:rsidP="00777B90">
      <w:pPr>
        <w:pStyle w:val="Lista3"/>
      </w:pPr>
      <w:r w:rsidRPr="00E26C03">
        <w:t>seals soldered to the plates themselves shall be encoded before or after the text of the plates, as dictated by the placement of the seal</w:t>
      </w:r>
    </w:p>
    <w:p w14:paraId="0F61E532" w14:textId="77777777" w:rsidR="00777B90" w:rsidRPr="00DD7CCF" w:rsidRDefault="00777B90" w:rsidP="00777B90">
      <w:pPr>
        <w:pStyle w:val="Lista"/>
      </w:pPr>
      <w:r w:rsidRPr="00DD7CCF">
        <w:t>within each textpart division, use structural and other markup as you would elsewhere; this includes in particular</w:t>
      </w:r>
    </w:p>
    <w:p w14:paraId="39A25CA5" w14:textId="174671AE" w:rsidR="00777B90" w:rsidRPr="00DD7CCF" w:rsidRDefault="00777B90" w:rsidP="00777B90">
      <w:pPr>
        <w:pStyle w:val="Lista2"/>
      </w:pPr>
      <w:r w:rsidRPr="00DD7CCF">
        <w:t xml:space="preserve">wrapping all text in block-level containers to represent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w:t>
      </w:r>
    </w:p>
    <w:p w14:paraId="24C90999" w14:textId="5284BFC7" w:rsidR="00777B90" w:rsidRPr="00DD7CCF" w:rsidRDefault="00777B90" w:rsidP="00777B90">
      <w:pPr>
        <w:pStyle w:val="Lista2"/>
      </w:pPr>
      <w:r w:rsidRPr="00DD7CCF">
        <w:t xml:space="preserve">marking up line beginnings </w:t>
      </w:r>
      <w:r w:rsidRPr="00E24F87">
        <w:rPr>
          <w:noProof/>
        </w:rPr>
        <w:t>(</w:t>
      </w:r>
      <w:r w:rsidRPr="00DD7CCF">
        <w:t>§</w:t>
      </w:r>
      <w:r>
        <w:fldChar w:fldCharType="begin"/>
      </w:r>
      <w:r>
        <w:instrText xml:space="preserve"> REF _Ref43980100 \r \h </w:instrText>
      </w:r>
      <w:r>
        <w:fldChar w:fldCharType="separate"/>
      </w:r>
      <w:r w:rsidR="00C13032">
        <w:t>3.5.2</w:t>
      </w:r>
      <w:r>
        <w:fldChar w:fldCharType="end"/>
      </w:r>
      <w:r w:rsidRPr="00DD7CCF">
        <w:t>) even if a given partition consists of just one line</w:t>
      </w:r>
    </w:p>
    <w:p w14:paraId="4F81FC63" w14:textId="392E5CFB" w:rsidR="00777B90" w:rsidRPr="00DD7CCF" w:rsidRDefault="00777B90" w:rsidP="00777B90">
      <w:pPr>
        <w:pStyle w:val="Lista2"/>
      </w:pPr>
      <w:r w:rsidRPr="00DD7CCF">
        <w:t xml:space="preserve">numbering all line beginnings </w:t>
      </w:r>
      <w:r w:rsidRPr="00E24F87">
        <w:rPr>
          <w:noProof/>
        </w:rPr>
        <w:t>(</w:t>
      </w:r>
      <w:r w:rsidRPr="00DD7CCF">
        <w:t>§</w:t>
      </w:r>
      <w:r>
        <w:fldChar w:fldCharType="begin"/>
      </w:r>
      <w:r>
        <w:instrText xml:space="preserve"> REF _Ref182228392 \r \h </w:instrText>
      </w:r>
      <w:r>
        <w:fldChar w:fldCharType="separate"/>
      </w:r>
      <w:r w:rsidR="00C13032">
        <w:t>3.5.3</w:t>
      </w:r>
      <w:r>
        <w:fldChar w:fldCharType="end"/>
      </w:r>
      <w:r w:rsidRPr="00DD7CCF">
        <w:t xml:space="preserve">) and any stanzas </w:t>
      </w:r>
      <w:r w:rsidRPr="00E24F87">
        <w:rPr>
          <w:noProof/>
        </w:rPr>
        <w:t>(</w:t>
      </w:r>
      <w:r w:rsidRPr="00DD7CCF">
        <w:t>§</w:t>
      </w:r>
      <w:r>
        <w:fldChar w:fldCharType="begin"/>
      </w:r>
      <w:r>
        <w:instrText xml:space="preserve"> REF _Ref181609101 \r \h </w:instrText>
      </w:r>
      <w:r>
        <w:fldChar w:fldCharType="separate"/>
      </w:r>
      <w:r w:rsidR="00C13032">
        <w:t>2.5.3.1</w:t>
      </w:r>
      <w:r>
        <w:fldChar w:fldCharType="end"/>
      </w:r>
      <w:r w:rsidRPr="00DD7CCF">
        <w:t>) even if a given partition contains only one</w:t>
      </w:r>
      <w:r>
        <w:t xml:space="preserve"> of these</w:t>
      </w:r>
    </w:p>
    <w:p w14:paraId="48BC3895" w14:textId="77777777" w:rsidR="00777B90" w:rsidRDefault="00777B90" w:rsidP="00777B90">
      <w:pPr>
        <w:pStyle w:val="Cmsor3"/>
      </w:pPr>
      <w:bookmarkStart w:id="192" w:name="_82q10pa3ovwa" w:colFirst="0" w:colLast="0"/>
      <w:bookmarkStart w:id="193" w:name="_Ref43984577"/>
      <w:bookmarkStart w:id="194" w:name="_Toc183083724"/>
      <w:bookmarkEnd w:id="192"/>
      <w:r w:rsidRPr="00DD7CCF">
        <w:t>Textpart identification</w:t>
      </w:r>
      <w:bookmarkEnd w:id="193"/>
      <w:r>
        <w:t xml:space="preserve"> and titling</w:t>
      </w:r>
      <w:bookmarkEnd w:id="194"/>
    </w:p>
    <w:p w14:paraId="77D38511" w14:textId="289078B5" w:rsidR="00777B90" w:rsidRPr="00283D9F" w:rsidRDefault="00777B90" w:rsidP="00777B90">
      <w:r>
        <w:t>The primary identifier for textpart divisions is a unique number (§</w:t>
      </w:r>
      <w:r>
        <w:fldChar w:fldCharType="begin"/>
      </w:r>
      <w:r>
        <w:instrText xml:space="preserve"> REF _Ref182318135 \r \h </w:instrText>
      </w:r>
      <w:r>
        <w:fldChar w:fldCharType="separate"/>
      </w:r>
      <w:r w:rsidR="00C13032">
        <w:t>3.2.3.1</w:t>
      </w:r>
      <w:r>
        <w:fldChar w:fldCharType="end"/>
      </w:r>
      <w:r>
        <w:t>). The nature of a textpart may be optionally encoded as a subtype (§</w:t>
      </w:r>
      <w:r>
        <w:fldChar w:fldCharType="begin"/>
      </w:r>
      <w:r>
        <w:instrText xml:space="preserve"> REF _Ref182236825 \r \h </w:instrText>
      </w:r>
      <w:r>
        <w:fldChar w:fldCharType="separate"/>
      </w:r>
      <w:r w:rsidR="00C13032">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C13032">
        <w:t>3.2.3.3</w:t>
      </w:r>
      <w:r>
        <w:fldChar w:fldCharType="end"/>
      </w:r>
      <w:r>
        <w:t>) may be added to the encoding, which will replace the auto-generated heading.</w:t>
      </w:r>
    </w:p>
    <w:p w14:paraId="08A4CE52" w14:textId="77777777" w:rsidR="00777B90" w:rsidRPr="00DD7CCF" w:rsidRDefault="00777B90" w:rsidP="00777B90">
      <w:bookmarkStart w:id="195" w:name="_Ref182236772"/>
    </w:p>
    <w:tbl>
      <w:tblPr>
        <w:tblStyle w:val="CodeSampleTable"/>
        <w:tblW w:w="5000" w:type="pct"/>
        <w:tblLook w:val="04A0" w:firstRow="1" w:lastRow="0" w:firstColumn="1" w:lastColumn="0" w:noHBand="0" w:noVBand="1"/>
      </w:tblPr>
      <w:tblGrid>
        <w:gridCol w:w="9628"/>
      </w:tblGrid>
      <w:tr w:rsidR="00777B90" w:rsidRPr="00DD7CCF" w14:paraId="51D296C0"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358BDE0E" w14:textId="69B1D567" w:rsidR="00777B90" w:rsidRPr="00DD7CCF" w:rsidRDefault="00777B90" w:rsidP="003B3C1C">
            <w:pPr>
              <w:pStyle w:val="Kpalrs"/>
            </w:pPr>
            <w:bookmarkStart w:id="196" w:name="_Ref44078070"/>
            <w:r w:rsidRPr="00DD7CCF">
              <w:t xml:space="preserve">Example </w:t>
            </w:r>
            <w:fldSimple w:instr=" STYLEREF 3 \s ">
              <w:r w:rsidR="00C13032">
                <w:rPr>
                  <w:noProof/>
                </w:rPr>
                <w:t>3.2.3</w:t>
              </w:r>
            </w:fldSimple>
            <w:r w:rsidRPr="00DD7CCF">
              <w:t>.</w:t>
            </w:r>
            <w:fldSimple w:instr=" SEQ Example \* ALPHABETIC \s 3 ">
              <w:r w:rsidR="00C13032">
                <w:rPr>
                  <w:noProof/>
                </w:rPr>
                <w:t>A</w:t>
              </w:r>
            </w:fldSimple>
            <w:bookmarkEnd w:id="196"/>
            <w:r w:rsidRPr="00DD7CCF">
              <w:t>: textpart identification, two or more fragments with non-contiguous text</w:t>
            </w:r>
          </w:p>
        </w:tc>
      </w:tr>
      <w:tr w:rsidR="00777B90" w:rsidRPr="00DD7CCF" w14:paraId="3E754A59" w14:textId="77777777" w:rsidTr="003B3C1C">
        <w:tc>
          <w:tcPr>
            <w:tcW w:w="5000" w:type="pct"/>
          </w:tcPr>
          <w:p w14:paraId="16EE3186"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4AEE9920"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30220021" w14:textId="77777777" w:rsidTr="003B3C1C">
        <w:tc>
          <w:tcPr>
            <w:tcW w:w="5000" w:type="pct"/>
          </w:tcPr>
          <w:p w14:paraId="34B21D7C" w14:textId="77777777" w:rsidR="00777B90" w:rsidRPr="00DD7CCF" w:rsidRDefault="00777B90" w:rsidP="003B3C1C">
            <w:pPr>
              <w:pStyle w:val="TableNote"/>
              <w:rPr>
                <w:rStyle w:val="Code"/>
              </w:rPr>
            </w:pPr>
            <w:r w:rsidRPr="00DD7CCF">
              <w:t>auto-generated headings will show “Fragment A”, “Fragment B”, etc.</w:t>
            </w:r>
          </w:p>
        </w:tc>
      </w:tr>
    </w:tbl>
    <w:p w14:paraId="236BC2EA" w14:textId="77777777" w:rsidR="00777B90" w:rsidRPr="00DD7CCF" w:rsidRDefault="00777B90" w:rsidP="00777B90"/>
    <w:tbl>
      <w:tblPr>
        <w:tblStyle w:val="CodeSampleTable"/>
        <w:tblW w:w="5000" w:type="pct"/>
        <w:tblLook w:val="04A0" w:firstRow="1" w:lastRow="0" w:firstColumn="1" w:lastColumn="0" w:noHBand="0" w:noVBand="1"/>
      </w:tblPr>
      <w:tblGrid>
        <w:gridCol w:w="9628"/>
      </w:tblGrid>
      <w:tr w:rsidR="00777B90" w:rsidRPr="00DD7CCF" w14:paraId="2F63E157"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8214513" w14:textId="3297EDA9" w:rsidR="00777B90" w:rsidRPr="00DD7CCF" w:rsidRDefault="00777B90" w:rsidP="003B3C1C">
            <w:pPr>
              <w:pStyle w:val="Kpalrs"/>
            </w:pPr>
            <w:bookmarkStart w:id="197" w:name="_Ref44078271"/>
            <w:r w:rsidRPr="00DD7CCF">
              <w:t xml:space="preserve">Example </w:t>
            </w:r>
            <w:fldSimple w:instr=" STYLEREF 3 \s ">
              <w:r w:rsidR="00C13032">
                <w:rPr>
                  <w:noProof/>
                </w:rPr>
                <w:t>3.2.3</w:t>
              </w:r>
            </w:fldSimple>
            <w:r w:rsidRPr="00DD7CCF">
              <w:t>.</w:t>
            </w:r>
            <w:fldSimple w:instr=" SEQ Example \* ALPHABETIC \s 3 ">
              <w:r w:rsidR="00C13032">
                <w:rPr>
                  <w:noProof/>
                </w:rPr>
                <w:t>B</w:t>
              </w:r>
            </w:fldSimple>
            <w:bookmarkEnd w:id="197"/>
            <w:r w:rsidRPr="00DD7CCF">
              <w:t>: textpart identification, two or more fragments with non-contiguous text</w:t>
            </w:r>
          </w:p>
        </w:tc>
      </w:tr>
      <w:tr w:rsidR="00777B90" w:rsidRPr="00DD7CCF" w14:paraId="1A19A59C" w14:textId="77777777" w:rsidTr="003B3C1C">
        <w:tc>
          <w:tcPr>
            <w:tcW w:w="5000" w:type="pct"/>
          </w:tcPr>
          <w:p w14:paraId="25C88EC3"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777B90" w:rsidRPr="00DD7CCF" w14:paraId="5C0D7DF9" w14:textId="77777777" w:rsidTr="003B3C1C">
        <w:tc>
          <w:tcPr>
            <w:tcW w:w="5000" w:type="pct"/>
          </w:tcPr>
          <w:p w14:paraId="64F3122F" w14:textId="77777777" w:rsidR="00777B90" w:rsidRPr="00DD7CCF" w:rsidRDefault="00777B90" w:rsidP="003B3C1C">
            <w:pPr>
              <w:pStyle w:val="TableNote"/>
            </w:pPr>
            <w:r w:rsidRPr="00DD7CCF">
              <w:t>explicitly encoded headings will show “Upper left corner”, “A small piece not adjacent to any edge”, etc.</w:t>
            </w:r>
          </w:p>
        </w:tc>
      </w:tr>
    </w:tbl>
    <w:p w14:paraId="0CA69EB0" w14:textId="77777777" w:rsidR="00777B90" w:rsidRPr="00DD7CCF" w:rsidRDefault="00777B90" w:rsidP="00777B90">
      <w:pPr>
        <w:pStyle w:val="Kpalrs"/>
      </w:pPr>
    </w:p>
    <w:tbl>
      <w:tblPr>
        <w:tblStyle w:val="CodeSampleTable"/>
        <w:tblW w:w="5000" w:type="pct"/>
        <w:tblLook w:val="04A0" w:firstRow="1" w:lastRow="0" w:firstColumn="1" w:lastColumn="0" w:noHBand="0" w:noVBand="1"/>
      </w:tblPr>
      <w:tblGrid>
        <w:gridCol w:w="9628"/>
      </w:tblGrid>
      <w:tr w:rsidR="00777B90" w:rsidRPr="00DD7CCF" w14:paraId="1AE02EE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6F22889F" w14:textId="35697373" w:rsidR="00777B90" w:rsidRPr="00DD7CCF" w:rsidRDefault="00777B90" w:rsidP="003B3C1C">
            <w:pPr>
              <w:pStyle w:val="Kpalrs"/>
            </w:pPr>
            <w:bookmarkStart w:id="198" w:name="_ntlxakteb3wm" w:colFirst="0" w:colLast="0"/>
            <w:bookmarkStart w:id="199" w:name="_u4tz39yk0lmz" w:colFirst="0" w:colLast="0"/>
            <w:bookmarkStart w:id="200" w:name="_Ref182237205"/>
            <w:bookmarkEnd w:id="198"/>
            <w:bookmarkEnd w:id="199"/>
            <w:r w:rsidRPr="00DD7CCF">
              <w:t xml:space="preserve">Example </w:t>
            </w:r>
            <w:fldSimple w:instr=" STYLEREF 3 \s ">
              <w:r w:rsidR="00C13032">
                <w:rPr>
                  <w:noProof/>
                </w:rPr>
                <w:t>3.2.3</w:t>
              </w:r>
            </w:fldSimple>
            <w:r w:rsidRPr="00DD7CCF">
              <w:t>.</w:t>
            </w:r>
            <w:fldSimple w:instr=" SEQ Example \* ALPHABETIC \s 3 ">
              <w:r w:rsidR="00C13032">
                <w:rPr>
                  <w:noProof/>
                </w:rPr>
                <w:t>C</w:t>
              </w:r>
            </w:fldSimple>
            <w:bookmarkEnd w:id="200"/>
            <w:r w:rsidRPr="00DD7CCF">
              <w:t>: textpart identification, faces of a quadrangular stele</w:t>
            </w:r>
          </w:p>
        </w:tc>
      </w:tr>
      <w:tr w:rsidR="00777B90" w:rsidRPr="00DD7CCF" w14:paraId="1898E3B5" w14:textId="77777777" w:rsidTr="003B3C1C">
        <w:tc>
          <w:tcPr>
            <w:tcW w:w="5000" w:type="pct"/>
          </w:tcPr>
          <w:p w14:paraId="25751AFB" w14:textId="77777777" w:rsidR="00777B90" w:rsidRPr="00DD7CCF" w:rsidRDefault="00777B90"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777B90" w:rsidRPr="00DD7CCF" w14:paraId="34FE3A52" w14:textId="77777777" w:rsidTr="003B3C1C">
        <w:tc>
          <w:tcPr>
            <w:tcW w:w="5000" w:type="pct"/>
          </w:tcPr>
          <w:p w14:paraId="3C644609" w14:textId="77777777" w:rsidR="00777B90" w:rsidRPr="00DD7CCF" w:rsidRDefault="00777B90" w:rsidP="003B3C1C">
            <w:pPr>
              <w:pStyle w:val="TableNote"/>
            </w:pPr>
            <w:r w:rsidRPr="00DD7CCF">
              <w:t>explicitly encoded headings will show “Frontal Face”, “Lateral Face”, etc.</w:t>
            </w:r>
          </w:p>
          <w:p w14:paraId="6DDF9258" w14:textId="0338A732" w:rsidR="00777B90" w:rsidRPr="00DD7CCF" w:rsidRDefault="00777B90" w:rsidP="003B3C1C">
            <w:pPr>
              <w:pStyle w:val="TableNote"/>
            </w:pPr>
            <w:r w:rsidRPr="00DD7CCF">
              <w:t xml:space="preserve">see </w:t>
            </w:r>
            <w:r w:rsidR="0017391C">
              <w:t>Case study</w:t>
            </w:r>
            <w:r w:rsidRPr="00DD7CCF">
              <w:t xml:space="preserve"> 1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a similar stele where each line runs across two adjacent faces</w:t>
            </w:r>
          </w:p>
        </w:tc>
      </w:tr>
    </w:tbl>
    <w:p w14:paraId="18103B7A" w14:textId="77777777" w:rsidR="00777B90" w:rsidRPr="00DD7CCF" w:rsidRDefault="00777B90" w:rsidP="00777B90">
      <w:bookmarkStart w:id="201" w:name="_v01oqe9wesr6" w:colFirst="0" w:colLast="0"/>
      <w:bookmarkEnd w:id="201"/>
    </w:p>
    <w:tbl>
      <w:tblPr>
        <w:tblStyle w:val="CodeSampleTable"/>
        <w:tblW w:w="5000" w:type="pct"/>
        <w:tblLook w:val="04A0" w:firstRow="1" w:lastRow="0" w:firstColumn="1" w:lastColumn="0" w:noHBand="0" w:noVBand="1"/>
      </w:tblPr>
      <w:tblGrid>
        <w:gridCol w:w="9628"/>
      </w:tblGrid>
      <w:tr w:rsidR="00777B90" w:rsidRPr="00DD7CCF" w14:paraId="73B9C8C1"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41C66913" w14:textId="44C77A50" w:rsidR="00777B90" w:rsidRPr="00DD7CCF" w:rsidRDefault="00777B90" w:rsidP="003B3C1C">
            <w:pPr>
              <w:pStyle w:val="Kpalrs"/>
            </w:pPr>
            <w:bookmarkStart w:id="202" w:name="_Ref44078277"/>
            <w:r w:rsidRPr="00DD7CCF">
              <w:lastRenderedPageBreak/>
              <w:t xml:space="preserve">Example </w:t>
            </w:r>
            <w:fldSimple w:instr=" STYLEREF 3 \s ">
              <w:r w:rsidR="00C13032">
                <w:rPr>
                  <w:noProof/>
                </w:rPr>
                <w:t>3.2.3</w:t>
              </w:r>
            </w:fldSimple>
            <w:r w:rsidRPr="00DD7CCF">
              <w:t>.</w:t>
            </w:r>
            <w:fldSimple w:instr=" SEQ Example \* ALPHABETIC \s 3 ">
              <w:r w:rsidR="00C13032">
                <w:rPr>
                  <w:noProof/>
                </w:rPr>
                <w:t>D</w:t>
              </w:r>
            </w:fldSimple>
            <w:bookmarkEnd w:id="202"/>
            <w:r w:rsidRPr="00DD7CCF">
              <w:t>: textpart identification, set of copper plates with two inscribed seals</w:t>
            </w:r>
          </w:p>
        </w:tc>
      </w:tr>
      <w:tr w:rsidR="00777B90" w:rsidRPr="00DD7CCF" w14:paraId="6F5BF97F" w14:textId="77777777" w:rsidTr="003B3C1C">
        <w:tc>
          <w:tcPr>
            <w:tcW w:w="5000" w:type="pct"/>
          </w:tcPr>
          <w:p w14:paraId="39577F90"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6CC57D11"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777B90" w:rsidRPr="00DD7CCF" w14:paraId="3794BD4D" w14:textId="77777777" w:rsidTr="003B3C1C">
        <w:tc>
          <w:tcPr>
            <w:tcW w:w="5000" w:type="pct"/>
          </w:tcPr>
          <w:p w14:paraId="367F74F3" w14:textId="77777777" w:rsidR="00777B90" w:rsidRPr="00DD7CCF" w:rsidRDefault="00777B90" w:rsidP="003B3C1C">
            <w:pPr>
              <w:pStyle w:val="TableNote"/>
            </w:pPr>
            <w:r w:rsidRPr="00DD7CCF">
              <w:t>explicitly encoded headings will show “First seal”, “Second seal” and “Plates”</w:t>
            </w:r>
          </w:p>
          <w:p w14:paraId="52B652D6" w14:textId="6D2E88A9" w:rsidR="00777B90" w:rsidRPr="00DD7CCF" w:rsidRDefault="00777B90"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the full markup of a set of plates with one seal</w:t>
            </w:r>
          </w:p>
        </w:tc>
      </w:tr>
    </w:tbl>
    <w:p w14:paraId="602EF97B" w14:textId="77777777" w:rsidR="00777B90" w:rsidRDefault="00777B90" w:rsidP="00777B90">
      <w:pPr>
        <w:pStyle w:val="Cmsor4"/>
      </w:pPr>
      <w:bookmarkStart w:id="203" w:name="_Ref182318135"/>
      <w:bookmarkStart w:id="204" w:name="_Toc183083725"/>
      <w:r>
        <w:t>Textpart numbering</w:t>
      </w:r>
      <w:bookmarkEnd w:id="195"/>
      <w:bookmarkEnd w:id="203"/>
      <w:bookmarkEnd w:id="204"/>
    </w:p>
    <w:p w14:paraId="0525BA9B" w14:textId="77777777" w:rsidR="00777B90" w:rsidRPr="00DD7CCF" w:rsidRDefault="00777B90" w:rsidP="00777B90">
      <w:pPr>
        <w:pStyle w:val="Lista"/>
      </w:pPr>
      <w:r w:rsidRPr="00DD7CCF">
        <w:t xml:space="preserve">every textpart division must carry the </w:t>
      </w:r>
      <w:r w:rsidRPr="005D2B22">
        <w:rPr>
          <w:b/>
          <w:bCs/>
        </w:rPr>
        <w:t xml:space="preserve">mandatory attribute </w:t>
      </w:r>
      <w:r w:rsidRPr="008525C6">
        <w:rPr>
          <w:rStyle w:val="Codeattribute"/>
        </w:rPr>
        <w:t>@n</w:t>
      </w:r>
      <w:r>
        <w:t xml:space="preserve">, the value of which must be unique through the </w:t>
      </w:r>
      <w:r w:rsidRPr="00DD7CCF">
        <w:t>XML document</w:t>
      </w:r>
    </w:p>
    <w:p w14:paraId="13747466" w14:textId="7D66A6D0" w:rsidR="00777B90" w:rsidRDefault="00777B90" w:rsidP="00777B90">
      <w:pPr>
        <w:pStyle w:val="Lista"/>
      </w:pPr>
      <w:r w:rsidRPr="00DD7CCF">
        <w:t>uppercase Latin letters are generally recommended for numeration</w:t>
      </w:r>
      <w:r>
        <w:t xml:space="preserve"> (e.g. </w:t>
      </w:r>
      <w:r>
        <w:fldChar w:fldCharType="begin"/>
      </w:r>
      <w:r>
        <w:instrText xml:space="preserve"> REF _Ref44078277 \h </w:instrText>
      </w:r>
      <w:r>
        <w:fldChar w:fldCharType="separate"/>
      </w:r>
      <w:r w:rsidR="00C13032" w:rsidRPr="00DD7CCF">
        <w:t xml:space="preserve">Example </w:t>
      </w:r>
      <w:r w:rsidR="00C13032">
        <w:rPr>
          <w:noProof/>
        </w:rPr>
        <w:t>3.2.3</w:t>
      </w:r>
      <w:r w:rsidR="00C13032" w:rsidRPr="00DD7CCF">
        <w:t>.</w:t>
      </w:r>
      <w:r w:rsidR="00C13032">
        <w:rPr>
          <w:noProof/>
        </w:rPr>
        <w:t>D</w:t>
      </w:r>
      <w:r>
        <w:fldChar w:fldCharType="end"/>
      </w:r>
      <w:r>
        <w:t>)</w:t>
      </w:r>
      <w:r w:rsidRPr="00DD7CCF">
        <w:t>, but any scheme may be used depending on your preference and the conventions of your specific field</w:t>
      </w:r>
      <w:r>
        <w:t>, including</w:t>
      </w:r>
    </w:p>
    <w:p w14:paraId="75A22759" w14:textId="708A9D3F" w:rsidR="00777B90" w:rsidRDefault="00777B90" w:rsidP="00777B90">
      <w:pPr>
        <w:pStyle w:val="Lista2"/>
      </w:pPr>
      <w:r>
        <w:t xml:space="preserve">Arabic numbers (e.g. </w:t>
      </w:r>
      <w:r>
        <w:fldChar w:fldCharType="begin"/>
      </w:r>
      <w:r>
        <w:instrText xml:space="preserve"> REF _Ref44078271 \h </w:instrText>
      </w:r>
      <w:r>
        <w:fldChar w:fldCharType="separate"/>
      </w:r>
      <w:r w:rsidR="00C13032" w:rsidRPr="00DD7CCF">
        <w:t xml:space="preserve">Example </w:t>
      </w:r>
      <w:r w:rsidR="00C13032">
        <w:rPr>
          <w:noProof/>
        </w:rPr>
        <w:t>3.2.3</w:t>
      </w:r>
      <w:r w:rsidR="00C13032" w:rsidRPr="00DD7CCF">
        <w:t>.</w:t>
      </w:r>
      <w:r w:rsidR="00C13032">
        <w:rPr>
          <w:noProof/>
        </w:rPr>
        <w:t>B</w:t>
      </w:r>
      <w:r>
        <w:fldChar w:fldCharType="end"/>
      </w:r>
      <w:r>
        <w:t>)</w:t>
      </w:r>
    </w:p>
    <w:p w14:paraId="68CC674F" w14:textId="3E5E94E5" w:rsidR="00777B90" w:rsidRDefault="00777B90" w:rsidP="00777B9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C13032" w:rsidRPr="00DD7CCF">
        <w:t xml:space="preserve">Example </w:t>
      </w:r>
      <w:r w:rsidR="00C13032">
        <w:rPr>
          <w:noProof/>
        </w:rPr>
        <w:t>3.2.3</w:t>
      </w:r>
      <w:r w:rsidR="00C13032" w:rsidRPr="00DD7CCF">
        <w:t>.</w:t>
      </w:r>
      <w:r w:rsidR="00C13032">
        <w:rPr>
          <w:noProof/>
        </w:rPr>
        <w:t>C</w:t>
      </w:r>
      <w:r>
        <w:fldChar w:fldCharType="end"/>
      </w:r>
      <w:r>
        <w:t>)</w:t>
      </w:r>
    </w:p>
    <w:p w14:paraId="04A423C9" w14:textId="77777777" w:rsidR="00777B90" w:rsidRPr="00DD7CCF" w:rsidRDefault="00777B90" w:rsidP="00777B90">
      <w:pPr>
        <w:pStyle w:val="Cmsor4"/>
      </w:pPr>
      <w:bookmarkStart w:id="205" w:name="_Ref182236825"/>
      <w:bookmarkStart w:id="206" w:name="_Toc183083726"/>
      <w:r>
        <w:t>Textpart subtypes</w:t>
      </w:r>
      <w:bookmarkEnd w:id="205"/>
      <w:bookmarkEnd w:id="206"/>
    </w:p>
    <w:p w14:paraId="27FD8095" w14:textId="77777777" w:rsidR="00777B90" w:rsidRPr="00DD7CCF" w:rsidRDefault="00777B90" w:rsidP="00777B90">
      <w:pPr>
        <w:pStyle w:val="Lista"/>
      </w:pPr>
      <w:r w:rsidRPr="00DD7CCF">
        <w:t xml:space="preserve">the </w:t>
      </w:r>
      <w:r w:rsidRPr="005D2B22">
        <w:rPr>
          <w:b/>
          <w:bCs/>
        </w:rPr>
        <w:t xml:space="preserve">optional attribute </w:t>
      </w:r>
      <w:r w:rsidRPr="008525C6">
        <w:rPr>
          <w:rStyle w:val="Codeattribute"/>
        </w:rPr>
        <w:t>@subtype</w:t>
      </w:r>
      <w:r w:rsidRPr="008525C6">
        <w:t xml:space="preserve"> </w:t>
      </w:r>
      <w:r w:rsidRPr="00DD7CCF">
        <w:t>may be used to encode the</w:t>
      </w:r>
      <w:r>
        <w:t xml:space="preserve"> physical</w:t>
      </w:r>
      <w:r w:rsidRPr="00DD7CCF">
        <w:t xml:space="preserve"> nature of textparts</w:t>
      </w:r>
    </w:p>
    <w:p w14:paraId="433A8E33" w14:textId="77777777" w:rsidR="00777B90" w:rsidRPr="00DD7CCF" w:rsidRDefault="00777B90" w:rsidP="00777B90">
      <w:pPr>
        <w:pStyle w:val="Lista2"/>
      </w:pPr>
      <w:r w:rsidRPr="00DD7CCF">
        <w:t xml:space="preserve">the use of this attribute is not mandatory, but it is strongly recommended when </w:t>
      </w:r>
      <w:r>
        <w:t xml:space="preserve">an edition consists of </w:t>
      </w:r>
      <w:r w:rsidRPr="00DD7CCF">
        <w:t>multiple textparts of the same nature</w:t>
      </w:r>
      <w:r>
        <w:t xml:space="preserve"> and in the special case of trial engravings</w:t>
      </w:r>
    </w:p>
    <w:p w14:paraId="386E0B9A" w14:textId="77777777" w:rsidR="00777B90" w:rsidRPr="008525C6" w:rsidRDefault="00777B90" w:rsidP="00777B90">
      <w:pPr>
        <w:pStyle w:val="Lista"/>
      </w:pPr>
      <w:r w:rsidRPr="00DD7CCF">
        <w:t xml:space="preserve">the value of </w:t>
      </w:r>
      <w:r w:rsidRPr="008525C6">
        <w:rPr>
          <w:rStyle w:val="Codeattribute"/>
        </w:rPr>
        <w:t>@subtype</w:t>
      </w:r>
      <w:r>
        <w:t xml:space="preserve"> shall describe the general nature of the partition rather than its function or appearance; suggested values are as follows:</w:t>
      </w:r>
    </w:p>
    <w:p w14:paraId="70BFDAF3" w14:textId="6FCF1C22" w:rsidR="00777B90" w:rsidRPr="00DD7CCF" w:rsidRDefault="00777B90" w:rsidP="00777B90">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_Ref182237205 \h </w:instrText>
      </w:r>
      <w:r>
        <w:fldChar w:fldCharType="separate"/>
      </w:r>
      <w:r w:rsidR="00C13032" w:rsidRPr="00DD7CCF">
        <w:t xml:space="preserve">Example </w:t>
      </w:r>
      <w:r w:rsidR="00C13032">
        <w:rPr>
          <w:noProof/>
        </w:rPr>
        <w:t>3.2.3</w:t>
      </w:r>
      <w:r w:rsidR="00C13032" w:rsidRPr="00DD7CCF">
        <w:t>.</w:t>
      </w:r>
      <w:r w:rsidR="00C13032">
        <w:rPr>
          <w:noProof/>
        </w:rPr>
        <w:t>C</w:t>
      </w:r>
      <w:r>
        <w:fldChar w:fldCharType="end"/>
      </w:r>
      <w:r>
        <w:t>)</w:t>
      </w:r>
    </w:p>
    <w:p w14:paraId="0B3F8B79" w14:textId="77777777" w:rsidR="00777B90" w:rsidRPr="00DD7CCF" w:rsidRDefault="00777B90" w:rsidP="00777B90">
      <w:pPr>
        <w:pStyle w:val="Lista2"/>
      </w:pPr>
      <w:r w:rsidRPr="00303844">
        <w:rPr>
          <w:rStyle w:val="Codevalue"/>
        </w:rPr>
        <w:t>"faces"</w:t>
      </w:r>
      <w:r w:rsidRPr="00DD7CCF">
        <w:t xml:space="preserve"> in texts where each </w:t>
      </w:r>
      <w:r>
        <w:t xml:space="preserve">textpart division involves </w:t>
      </w:r>
      <w:r w:rsidRPr="00DD7CCF">
        <w:t>line</w:t>
      </w:r>
      <w:r>
        <w:t>s</w:t>
      </w:r>
      <w:r w:rsidRPr="00DD7CCF">
        <w:t xml:space="preserve"> continu</w:t>
      </w:r>
      <w:r>
        <w:t>ing</w:t>
      </w:r>
      <w:r w:rsidRPr="00DD7CCF">
        <w:t xml:space="preserve"> across two or more surfaces such as the frontal and lateral face of a four-sided stele</w:t>
      </w:r>
    </w:p>
    <w:p w14:paraId="1FD669B7" w14:textId="35544FEC" w:rsidR="00777B90" w:rsidRPr="00DD7CCF" w:rsidRDefault="00777B90" w:rsidP="00777B90">
      <w:pPr>
        <w:pStyle w:val="Lista3"/>
      </w:pPr>
      <w:r>
        <w:t>gridlike partitions (§</w:t>
      </w:r>
      <w:r>
        <w:fldChar w:fldCharType="begin"/>
      </w:r>
      <w:r>
        <w:instrText xml:space="preserve"> REF _Ref43984651 \r \h </w:instrText>
      </w:r>
      <w:r>
        <w:fldChar w:fldCharType="separate"/>
      </w:r>
      <w:r w:rsidR="00C13032">
        <w:t>3.6</w:t>
      </w:r>
      <w:r>
        <w:fldChar w:fldCharType="end"/>
      </w:r>
      <w:r>
        <w:t>) may be optionally used to encode the boundary of each face constituting a boxlike zone of this kind</w:t>
      </w:r>
    </w:p>
    <w:p w14:paraId="7FA25344" w14:textId="77777777" w:rsidR="00777B90" w:rsidRPr="00DD7CCF" w:rsidRDefault="00777B90" w:rsidP="00777B90">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116143FA" w14:textId="77777777" w:rsidR="00777B90" w:rsidRDefault="00777B90" w:rsidP="00777B90">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5B79936D" w14:textId="77777777" w:rsidR="00777B90" w:rsidRPr="00DD7CCF" w:rsidRDefault="00777B90" w:rsidP="00777B90">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219B2FC" w14:textId="77777777" w:rsidR="00777B90" w:rsidRDefault="00777B90" w:rsidP="00777B90">
      <w:pPr>
        <w:pStyle w:val="Lista2"/>
      </w:pPr>
      <w:r w:rsidRPr="00303844">
        <w:rPr>
          <w:rStyle w:val="Codevalue"/>
        </w:rPr>
        <w:t>"item"</w:t>
      </w:r>
      <w:r w:rsidRPr="00DD7CCF">
        <w:t xml:space="preserve"> for physically distinct objects such as architectural elements, e.g. when an inscription is engraved on two pillars</w:t>
      </w:r>
    </w:p>
    <w:p w14:paraId="0EF44717" w14:textId="1CF292C6" w:rsidR="00777B90" w:rsidRPr="00DD7CCF" w:rsidRDefault="00777B90" w:rsidP="00777B90">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00C13032" w:rsidRPr="00DD7CCF">
        <w:t xml:space="preserve">Example </w:t>
      </w:r>
      <w:r w:rsidR="00C13032">
        <w:rPr>
          <w:noProof/>
        </w:rPr>
        <w:t>3.2.3</w:t>
      </w:r>
      <w:r w:rsidR="00C13032" w:rsidRPr="00DD7CCF">
        <w:t>.</w:t>
      </w:r>
      <w:r w:rsidR="00C13032">
        <w:rPr>
          <w:noProof/>
        </w:rPr>
        <w:t>A</w:t>
      </w:r>
      <w:r>
        <w:fldChar w:fldCharType="end"/>
      </w:r>
      <w:r>
        <w:t xml:space="preserve">, </w:t>
      </w:r>
      <w:r>
        <w:fldChar w:fldCharType="begin"/>
      </w:r>
      <w:r>
        <w:instrText xml:space="preserve"> REF _Ref44078271 \h </w:instrText>
      </w:r>
      <w:r>
        <w:fldChar w:fldCharType="separate"/>
      </w:r>
      <w:r w:rsidR="00C13032" w:rsidRPr="00DD7CCF">
        <w:t xml:space="preserve">Example </w:t>
      </w:r>
      <w:r w:rsidR="00C13032">
        <w:rPr>
          <w:noProof/>
        </w:rPr>
        <w:t>3.2.3</w:t>
      </w:r>
      <w:r w:rsidR="00C13032" w:rsidRPr="00DD7CCF">
        <w:t>.</w:t>
      </w:r>
      <w:r w:rsidR="00C13032">
        <w:rPr>
          <w:noProof/>
        </w:rPr>
        <w:t>B</w:t>
      </w:r>
      <w:r>
        <w:fldChar w:fldCharType="end"/>
      </w:r>
      <w:r>
        <w:t>)</w:t>
      </w:r>
    </w:p>
    <w:p w14:paraId="4C57F327" w14:textId="77777777" w:rsidR="00777B90" w:rsidRDefault="00777B90" w:rsidP="00777B90">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6518090A" w14:textId="77777777" w:rsidR="00777B90" w:rsidRDefault="00777B90" w:rsidP="00777B90">
      <w:pPr>
        <w:pStyle w:val="Lista3"/>
      </w:pPr>
      <w:r>
        <w:t>this case is an exception to the general preference for not encoding our interpretation of the function of textparts, in order to facilitate searching the corpus for trial engravings</w:t>
      </w:r>
    </w:p>
    <w:p w14:paraId="661FB7B8" w14:textId="77777777" w:rsidR="00777B90" w:rsidRPr="00DD7CCF" w:rsidRDefault="00777B90" w:rsidP="00777B90">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9D80E0B" w14:textId="77777777" w:rsidR="00777B90" w:rsidRPr="00DD7CCF" w:rsidRDefault="00777B90" w:rsidP="00777B90">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209FB409" w14:textId="77777777" w:rsidR="00777B90" w:rsidRPr="00DD7CCF" w:rsidRDefault="00777B90" w:rsidP="00777B90">
      <w:pPr>
        <w:pStyle w:val="Lista2"/>
      </w:pPr>
      <w:r w:rsidRPr="00DD7CCF">
        <w:lastRenderedPageBreak/>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29CA704C" w14:textId="77777777" w:rsidR="00777B90" w:rsidRDefault="00777B90" w:rsidP="00777B90">
      <w:pPr>
        <w:pStyle w:val="Cmsor4"/>
      </w:pPr>
      <w:bookmarkStart w:id="207" w:name="_Ref182236925"/>
      <w:bookmarkStart w:id="208" w:name="_Toc183083727"/>
      <w:r>
        <w:t>Textpart headers</w:t>
      </w:r>
      <w:bookmarkEnd w:id="207"/>
      <w:bookmarkEnd w:id="208"/>
    </w:p>
    <w:p w14:paraId="5642E1D5" w14:textId="77777777" w:rsidR="00777B90" w:rsidRPr="00DD7CCF" w:rsidRDefault="00777B90" w:rsidP="00777B90">
      <w:pPr>
        <w:pStyle w:val="Lista"/>
      </w:pPr>
      <w:r w:rsidRPr="00DD7CCF">
        <w:t xml:space="preserve">to add further flexibility to the </w:t>
      </w:r>
      <w:r>
        <w:t>titling</w:t>
      </w:r>
      <w:r w:rsidRPr="00DD7CCF">
        <w:t xml:space="preserve"> displayed for textparts, you may </w:t>
      </w:r>
      <w:r>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5EDE9A7E"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1CD9C61E" w14:textId="77777777" w:rsidR="00777B90" w:rsidRDefault="00777B90" w:rsidP="00777B90">
      <w:pPr>
        <w:pStyle w:val="Lista2"/>
      </w:pPr>
      <w:r w:rsidRPr="00DD7CCF">
        <w:t>the use of this element is recommended when the textparts of an inscription are different in nature, so they cannot be conveniently described by a combination of subtype and number</w:t>
      </w:r>
    </w:p>
    <w:p w14:paraId="6992276A" w14:textId="77777777" w:rsidR="00777B90" w:rsidRDefault="00777B90" w:rsidP="00777B90">
      <w:pPr>
        <w:pStyle w:val="Lista3"/>
      </w:pPr>
      <w:r w:rsidRPr="00DD7CCF">
        <w:t xml:space="preserve">in this case omit </w:t>
      </w:r>
      <w:r w:rsidRPr="008525C6">
        <w:rPr>
          <w:rStyle w:val="Codeattribute"/>
        </w:rPr>
        <w:t>@subtype</w:t>
      </w:r>
      <w:r w:rsidRPr="008525C6">
        <w:t xml:space="preserve"> </w:t>
      </w:r>
      <w:r w:rsidRPr="00DD7CCF">
        <w:t xml:space="preserve">and add a </w:t>
      </w:r>
      <w:r w:rsidRPr="00DD7CCF">
        <w:rPr>
          <w:rStyle w:val="Code"/>
        </w:rPr>
        <w:t>&lt;head&gt;</w:t>
      </w:r>
    </w:p>
    <w:p w14:paraId="26FF0864" w14:textId="77777777" w:rsidR="00777B90" w:rsidRDefault="00777B90" w:rsidP="00777B90">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20F1B9F9" w14:textId="77777777" w:rsidR="00777B90" w:rsidRPr="00DD7CCF" w:rsidRDefault="00777B90" w:rsidP="00777B9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4785088" w14:textId="77777777" w:rsidR="00777B90" w:rsidRPr="00DD7CCF" w:rsidRDefault="00777B90" w:rsidP="00777B90">
      <w:pPr>
        <w:pStyle w:val="Lista"/>
      </w:pPr>
      <w:r w:rsidRPr="00DD7CCF">
        <w:t>you are free to create headers as you deem best for the inscription you are editing, but for the sake of consistency it is generally recommended that you stick to concise headers in English, such as</w:t>
      </w:r>
    </w:p>
    <w:p w14:paraId="46B671C2" w14:textId="77777777" w:rsidR="00777B90" w:rsidRPr="00DD7CCF" w:rsidRDefault="00777B90" w:rsidP="00777B90">
      <w:pPr>
        <w:pStyle w:val="Lista3"/>
      </w:pPr>
      <w:r w:rsidRPr="00DD7CCF">
        <w:t>“Seal” and “Plates” for a copperplate charter with an inscribed seal</w:t>
      </w:r>
    </w:p>
    <w:p w14:paraId="6036FF29" w14:textId="77777777" w:rsidR="00777B90" w:rsidRPr="00DD7CCF" w:rsidRDefault="00777B90" w:rsidP="00777B90">
      <w:pPr>
        <w:pStyle w:val="Lista3"/>
      </w:pPr>
      <w:r w:rsidRPr="00DD7CCF">
        <w:t xml:space="preserve">“Head”, “Halo”, “Back” and “Pedestal” </w:t>
      </w:r>
      <w:r w:rsidRPr="00E24F87">
        <w:rPr>
          <w:noProof/>
        </w:rPr>
        <w:t>(</w:t>
      </w:r>
      <w:r w:rsidRPr="00DD7CCF">
        <w:t>etc.) on a statue</w:t>
      </w:r>
    </w:p>
    <w:p w14:paraId="38E7A003" w14:textId="77777777" w:rsidR="00777B90" w:rsidRPr="00DD7CCF" w:rsidRDefault="00777B90" w:rsidP="00777B90">
      <w:pPr>
        <w:pStyle w:val="Lista"/>
      </w:pPr>
      <w:r w:rsidRPr="00DD7CCF">
        <w:t>the contents of the editorial heading will not be altered in display, so</w:t>
      </w:r>
    </w:p>
    <w:p w14:paraId="28F25DF2" w14:textId="77777777" w:rsidR="00777B90" w:rsidRPr="00DD7CCF" w:rsidRDefault="00777B90" w:rsidP="00777B90">
      <w:pPr>
        <w:pStyle w:val="Lista2"/>
      </w:pPr>
      <w:r w:rsidRPr="00DD7CCF">
        <w:t>use a capital initial and feel free to include spaces, additional capitals and punctuation as necessary</w:t>
      </w:r>
    </w:p>
    <w:p w14:paraId="750AD1FF" w14:textId="043AF10A"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C13032">
        <w:t>10.3.3</w:t>
      </w:r>
      <w:r w:rsidRPr="00DD7CCF">
        <w:fldChar w:fldCharType="end"/>
      </w:r>
      <w:r w:rsidRPr="00DD7CCF">
        <w:t>), which you may employ if you deem necessary</w:t>
      </w:r>
    </w:p>
    <w:p w14:paraId="3B270F9C" w14:textId="77777777" w:rsidR="00777B90" w:rsidRPr="00DD7CCF" w:rsidRDefault="00777B90" w:rsidP="00777B90">
      <w:pPr>
        <w:pStyle w:val="Cmsor3"/>
      </w:pPr>
      <w:bookmarkStart w:id="209" w:name="_suh8lewninkg" w:colFirst="0" w:colLast="0"/>
      <w:bookmarkStart w:id="210" w:name="_ro2q56korov1" w:colFirst="0" w:colLast="0"/>
      <w:bookmarkStart w:id="211" w:name="_fh0zn6srq43l" w:colFirst="0" w:colLast="0"/>
      <w:bookmarkStart w:id="212" w:name="_Ref43986747"/>
      <w:bookmarkStart w:id="213" w:name="_Toc183083728"/>
      <w:bookmarkEnd w:id="209"/>
      <w:bookmarkEnd w:id="210"/>
      <w:bookmarkEnd w:id="211"/>
      <w:r w:rsidRPr="00DD7CCF">
        <w:t>Numbered elements in textparts</w:t>
      </w:r>
      <w:bookmarkEnd w:id="212"/>
      <w:bookmarkEnd w:id="213"/>
    </w:p>
    <w:p w14:paraId="648EA3C5" w14:textId="77777777" w:rsidR="00777B90" w:rsidRDefault="00777B90" w:rsidP="00777B90">
      <w:pPr>
        <w:pStyle w:val="Lista"/>
      </w:pPr>
      <w:r w:rsidRPr="00DD7CCF">
        <w:t xml:space="preserve">when your document is divided into textparts, </w:t>
      </w:r>
      <w:r>
        <w:t>the numbering of any numbered structural elements that occur in more than one textpart should be restarted in each textpart</w:t>
      </w:r>
    </w:p>
    <w:p w14:paraId="4F2D9D13" w14:textId="77777777" w:rsidR="00777B90" w:rsidRDefault="00777B90" w:rsidP="00777B9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3EFB9F2" w14:textId="77777777" w:rsidR="00777B90" w:rsidRPr="00DD7CCF" w:rsidRDefault="00777B90" w:rsidP="00777B90">
      <w:pPr>
        <w:pStyle w:val="Lista"/>
      </w:pPr>
      <w:r>
        <w:t>restarting the numbering in each textpart is mandatory for the following elements:</w:t>
      </w:r>
    </w:p>
    <w:p w14:paraId="3EBD3CCD" w14:textId="77777777" w:rsidR="00777B90" w:rsidRPr="00DD7CCF" w:rsidRDefault="00777B90" w:rsidP="00777B90">
      <w:pPr>
        <w:pStyle w:val="Lista2"/>
      </w:pPr>
      <w:r w:rsidRPr="00DD7CCF">
        <w:t>physical lines</w:t>
      </w:r>
    </w:p>
    <w:p w14:paraId="7CD24DAD" w14:textId="77777777" w:rsidR="00777B90" w:rsidRPr="00DD7CCF" w:rsidRDefault="00777B90" w:rsidP="00777B90">
      <w:pPr>
        <w:pStyle w:val="Lista2"/>
      </w:pPr>
      <w:r w:rsidRPr="00DD7CCF">
        <w:t>stanzas</w:t>
      </w:r>
    </w:p>
    <w:p w14:paraId="2AFAD172" w14:textId="77777777" w:rsidR="00777B90" w:rsidRPr="00DD7CCF" w:rsidRDefault="00777B90" w:rsidP="00777B90">
      <w:pPr>
        <w:pStyle w:val="Lista2"/>
      </w:pPr>
      <w:r w:rsidRPr="00DD7CCF">
        <w:t>pages</w:t>
      </w:r>
      <w:r w:rsidRPr="006B5499">
        <w:rPr>
          <w:rStyle w:val="Lbjegyzet-hivatkozs"/>
        </w:rPr>
        <w:footnoteReference w:id="15"/>
      </w:r>
    </w:p>
    <w:p w14:paraId="7341D5F5" w14:textId="77777777" w:rsidR="00777B90" w:rsidRDefault="00777B90" w:rsidP="00777B90">
      <w:pPr>
        <w:pStyle w:val="Lista"/>
      </w:pPr>
      <w:r>
        <w:t>restarting the numbering in each textpart is optional but recommended for the following elements:</w:t>
      </w:r>
    </w:p>
    <w:p w14:paraId="3FBA0626" w14:textId="1B565274" w:rsidR="00777B90" w:rsidRPr="00DD7CCF" w:rsidRDefault="00777B90" w:rsidP="00777B90">
      <w:pPr>
        <w:pStyle w:val="Lista2"/>
      </w:pPr>
      <w:r w:rsidRPr="00DD7CCF">
        <w:t xml:space="preserve">pagelike milestones </w:t>
      </w:r>
      <w:r w:rsidRPr="00E24F87">
        <w:rPr>
          <w:noProof/>
        </w:rPr>
        <w:t>(</w:t>
      </w:r>
      <w:r w:rsidRPr="00DD7CCF">
        <w:t>§</w:t>
      </w:r>
      <w:r w:rsidRPr="00DD7CCF">
        <w:fldChar w:fldCharType="begin"/>
      </w:r>
      <w:r w:rsidRPr="00DD7CCF">
        <w:instrText xml:space="preserve"> REF _Ref43986679 \w \h </w:instrText>
      </w:r>
      <w:r>
        <w:instrText xml:space="preserve"> \* MERGEFORMAT </w:instrText>
      </w:r>
      <w:r w:rsidRPr="00DD7CCF">
        <w:fldChar w:fldCharType="separate"/>
      </w:r>
      <w:r w:rsidR="00C13032">
        <w:t>3.4.3</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5E8ABA3E" w14:textId="6C05E13E" w:rsidR="00777B90" w:rsidRPr="00DD7CCF" w:rsidRDefault="00777B90" w:rsidP="00777B90">
      <w:pPr>
        <w:pStyle w:val="Lista2"/>
      </w:pPr>
      <w:r w:rsidRPr="00DD7CCF">
        <w:t xml:space="preserve">gridlike milestones </w:t>
      </w:r>
      <w:r w:rsidRPr="00E24F87">
        <w:rPr>
          <w:noProof/>
        </w:rPr>
        <w:t>(</w:t>
      </w:r>
      <w:r w:rsidRPr="00DD7CCF">
        <w:t>§</w:t>
      </w:r>
      <w:r w:rsidRPr="00DD7CCF">
        <w:fldChar w:fldCharType="begin"/>
      </w:r>
      <w:r w:rsidRPr="00DD7CCF">
        <w:instrText xml:space="preserve"> REF _Ref43984651 \w \h </w:instrText>
      </w:r>
      <w:r>
        <w:instrText xml:space="preserve"> \* MERGEFORMAT </w:instrText>
      </w:r>
      <w:r w:rsidRPr="00DD7CCF">
        <w:fldChar w:fldCharType="separate"/>
      </w:r>
      <w:r w:rsidR="00C13032">
        <w:t>3.6</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79E7D480" w14:textId="4BA50366" w:rsidR="006C1611" w:rsidRDefault="00A843B0" w:rsidP="00EB2024">
      <w:pPr>
        <w:pStyle w:val="Cmsor2"/>
      </w:pPr>
      <w:bookmarkStart w:id="214" w:name="_Ref182923699"/>
      <w:bookmarkStart w:id="215" w:name="_Ref182923700"/>
      <w:bookmarkStart w:id="216" w:name="_Toc183083729"/>
      <w:r>
        <w:t>Milestone elements</w:t>
      </w:r>
      <w:r w:rsidR="00913831">
        <w:t xml:space="preserve"> for extrinsic structure</w:t>
      </w:r>
      <w:bookmarkEnd w:id="176"/>
      <w:bookmarkEnd w:id="177"/>
      <w:bookmarkEnd w:id="178"/>
      <w:bookmarkEnd w:id="179"/>
      <w:bookmarkEnd w:id="180"/>
      <w:bookmarkEnd w:id="181"/>
      <w:bookmarkEnd w:id="182"/>
      <w:bookmarkEnd w:id="183"/>
      <w:bookmarkEnd w:id="184"/>
      <w:bookmarkEnd w:id="214"/>
      <w:bookmarkEnd w:id="215"/>
      <w:bookmarkEnd w:id="216"/>
    </w:p>
    <w:p w14:paraId="148034BA" w14:textId="54B9D58A" w:rsidR="0020012B" w:rsidRPr="0020012B" w:rsidRDefault="0020012B" w:rsidP="0020012B">
      <w:pPr>
        <w:pStyle w:val="Cmsor3"/>
      </w:pPr>
      <w:bookmarkStart w:id="217" w:name="_Toc183083730"/>
      <w:r>
        <w:t>Overview</w:t>
      </w:r>
      <w:bookmarkEnd w:id="217"/>
    </w:p>
    <w:p w14:paraId="147A894C" w14:textId="0E50731B" w:rsidR="00913831" w:rsidRPr="00913831" w:rsidRDefault="00913831" w:rsidP="0020012B">
      <w:r>
        <w:t>As indicated in §</w:t>
      </w:r>
      <w:r>
        <w:fldChar w:fldCharType="begin"/>
      </w:r>
      <w:r>
        <w:instrText xml:space="preserve"> REF _Ref182309584 \r \h </w:instrText>
      </w:r>
      <w:r>
        <w:fldChar w:fldCharType="separate"/>
      </w:r>
      <w:r w:rsidR="00C13032">
        <w:t>1.3.3</w:t>
      </w:r>
      <w:r>
        <w:fldChar w:fldCharType="end"/>
      </w:r>
      <w:r>
        <w:t xml:space="preserve"> and introduced in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w:t>
      </w:r>
      <w:r w:rsidR="00F56F59">
        <w:t>(§</w:t>
      </w:r>
      <w:r w:rsidR="00F56F59">
        <w:fldChar w:fldCharType="begin"/>
      </w:r>
      <w:r w:rsidR="00F56F59">
        <w:instrText xml:space="preserve"> REF _Ref182815315 \r \h </w:instrText>
      </w:r>
      <w:r w:rsidR="00F56F59">
        <w:fldChar w:fldCharType="separate"/>
      </w:r>
      <w:r w:rsidR="00C13032">
        <w:t>3.3.4</w:t>
      </w:r>
      <w:r w:rsidR="00F56F59">
        <w:fldChar w:fldCharType="end"/>
      </w:r>
      <w:r w:rsidR="00F56F59">
        <w:t xml:space="preserve">) </w:t>
      </w:r>
      <w:r>
        <w:t xml:space="preserve">to encode what kind of transition it represents. TEI also provides several specialised milestone elements, where the unit is implicit in the </w:t>
      </w:r>
      <w:r>
        <w:lastRenderedPageBreak/>
        <w:t>element’s name and does not need to be encoded explicitly. Of these, our encoding makes use of</w:t>
      </w:r>
      <w:r w:rsidR="00071116">
        <w:t xml:space="preserve"> </w:t>
      </w:r>
      <w:r w:rsidR="00071116">
        <w:rPr>
          <w:rStyle w:val="Code"/>
        </w:rPr>
        <w:t>&lt;pb/&gt;</w:t>
      </w:r>
      <w:r w:rsidR="00071116">
        <w:t xml:space="preserve"> “Page Beginning” (§</w:t>
      </w:r>
      <w:r w:rsidR="00071116">
        <w:fldChar w:fldCharType="begin"/>
      </w:r>
      <w:r w:rsidR="00071116">
        <w:instrText xml:space="preserve"> REF _Ref183083979 \r \h </w:instrText>
      </w:r>
      <w:r w:rsidR="00071116">
        <w:fldChar w:fldCharType="separate"/>
      </w:r>
      <w:r w:rsidR="00071116">
        <w:t>3.4.2</w:t>
      </w:r>
      <w:r w:rsidR="00071116">
        <w:fldChar w:fldCharType="end"/>
      </w:r>
      <w:r w:rsidR="00071116">
        <w:t>) and</w:t>
      </w:r>
      <w:r>
        <w:t xml:space="preserve"> </w:t>
      </w:r>
      <w:r>
        <w:rPr>
          <w:rStyle w:val="Code"/>
        </w:rPr>
        <w:t>&lt;lb/&gt;</w:t>
      </w:r>
      <w:r w:rsidRPr="00913831">
        <w:t xml:space="preserve"> </w:t>
      </w:r>
      <w:r>
        <w:t>“Line Beginning” (§</w:t>
      </w:r>
      <w:r>
        <w:fldChar w:fldCharType="begin"/>
      </w:r>
      <w:r>
        <w:instrText xml:space="preserve"> REF _Ref43980100 \r \h </w:instrText>
      </w:r>
      <w:r>
        <w:fldChar w:fldCharType="separate"/>
      </w:r>
      <w:r w:rsidR="00C13032">
        <w:t>3.5.2</w:t>
      </w:r>
      <w:r>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C13032">
        <w:t>3.4.3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C13032">
        <w:t>3.6.2</w:t>
      </w:r>
      <w:r>
        <w:fldChar w:fldCharType="end"/>
      </w:r>
      <w:r>
        <w:t>).</w:t>
      </w:r>
      <w:r>
        <w:rPr>
          <w:rStyle w:val="Lbjegyzet-hivatkozs"/>
        </w:rPr>
        <w:footnoteReference w:id="16"/>
      </w:r>
      <w:r>
        <w:t xml:space="preserve"> </w:t>
      </w:r>
      <w:r w:rsidR="0020012B">
        <w:t xml:space="preserve">Milestones representing extrinsic structure are always numbered in our editions, with numeration schemes for each kind discussed </w:t>
      </w:r>
      <w:r>
        <w:t>in the relevant sections. The present section gathers instructions that apply to all the structural milestones we use.</w:t>
      </w:r>
    </w:p>
    <w:p w14:paraId="2662913F" w14:textId="40BAEE8A" w:rsidR="006C1611" w:rsidRDefault="006C1611" w:rsidP="006C1611">
      <w:pPr>
        <w:pStyle w:val="Cmsor3"/>
      </w:pPr>
      <w:bookmarkStart w:id="218" w:name="_Ref182316248"/>
      <w:bookmarkStart w:id="219" w:name="_Toc183083731"/>
      <w:r>
        <w:t>Milestone</w:t>
      </w:r>
      <w:r w:rsidR="00530FCA">
        <w:t xml:space="preserve"> placement in an XML document</w:t>
      </w:r>
      <w:bookmarkEnd w:id="218"/>
      <w:bookmarkEnd w:id="219"/>
    </w:p>
    <w:p w14:paraId="4E7CB806" w14:textId="052CD83C"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C13032" w:rsidRPr="00DD7CCF">
        <w:t xml:space="preserve">Example </w:t>
      </w:r>
      <w:r w:rsidR="00C13032">
        <w:rPr>
          <w:noProof/>
        </w:rPr>
        <w:t>3.3.2</w:t>
      </w:r>
      <w:r w:rsidR="00C13032" w:rsidRPr="00DD7CCF">
        <w:t>.</w:t>
      </w:r>
      <w:r w:rsidR="00C13032">
        <w:rPr>
          <w:noProof/>
        </w:rPr>
        <w:t>A</w:t>
      </w:r>
      <w:r>
        <w:fldChar w:fldCharType="end"/>
      </w:r>
      <w:r>
        <w:t>) as well as for the beginnings of subsequent units (</w:t>
      </w:r>
      <w:r>
        <w:fldChar w:fldCharType="begin"/>
      </w:r>
      <w:r>
        <w:instrText xml:space="preserve"> REF _Ref182313139 \h </w:instrText>
      </w:r>
      <w:r>
        <w:fldChar w:fldCharType="separate"/>
      </w:r>
      <w:r w:rsidR="00C13032" w:rsidRPr="00DD7CCF">
        <w:t xml:space="preserve">Example </w:t>
      </w:r>
      <w:r w:rsidR="00C13032">
        <w:rPr>
          <w:noProof/>
        </w:rPr>
        <w:t>3.3.2</w:t>
      </w:r>
      <w:r w:rsidR="00C13032" w:rsidRPr="00DD7CCF">
        <w:t>.</w:t>
      </w:r>
      <w:r w:rsidR="00C13032">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7B59F1B7"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C13032">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51947330"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C13032" w:rsidRPr="00DD7CCF">
        <w:t xml:space="preserve">Example </w:t>
      </w:r>
      <w:r w:rsidR="00C13032">
        <w:rPr>
          <w:noProof/>
        </w:rPr>
        <w:t>3.3.2</w:t>
      </w:r>
      <w:r w:rsidR="00C13032" w:rsidRPr="00DD7CCF">
        <w:t>.</w:t>
      </w:r>
      <w:r w:rsidR="00C13032">
        <w:rPr>
          <w:noProof/>
        </w:rPr>
        <w:t>A</w:t>
      </w:r>
      <w:r>
        <w:fldChar w:fldCharType="end"/>
      </w:r>
    </w:p>
    <w:p w14:paraId="70ECCC52" w14:textId="55290C64"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C13032" w:rsidRPr="00DD7CCF">
        <w:t xml:space="preserve">Example </w:t>
      </w:r>
      <w:r w:rsidR="00C13032">
        <w:rPr>
          <w:noProof/>
        </w:rPr>
        <w:t>3.3.2</w:t>
      </w:r>
      <w:r w:rsidR="00C13032" w:rsidRPr="00DD7CCF">
        <w:t>.</w:t>
      </w:r>
      <w:r w:rsidR="00C13032">
        <w:rPr>
          <w:noProof/>
        </w:rPr>
        <w:t>B</w:t>
      </w:r>
      <w:r>
        <w:fldChar w:fldCharType="end"/>
      </w:r>
    </w:p>
    <w:p w14:paraId="4183DAD5" w14:textId="342477A4"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692CCC63"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C13032" w:rsidRPr="00DD7CCF">
        <w:t xml:space="preserve">Example </w:t>
      </w:r>
      <w:r w:rsidR="00C13032">
        <w:rPr>
          <w:noProof/>
        </w:rPr>
        <w:t>3.3.2</w:t>
      </w:r>
      <w:r w:rsidR="00C13032" w:rsidRPr="00DD7CCF">
        <w:t>.</w:t>
      </w:r>
      <w:r w:rsidR="00C13032">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C13032" w:rsidRPr="00DD7CCF">
        <w:t xml:space="preserve">Example </w:t>
      </w:r>
      <w:r w:rsidR="00C13032">
        <w:rPr>
          <w:noProof/>
        </w:rPr>
        <w:t>3.3.2</w:t>
      </w:r>
      <w:r w:rsidR="00C13032" w:rsidRPr="00DD7CCF">
        <w:t>.</w:t>
      </w:r>
      <w:r w:rsidR="00C13032">
        <w:rPr>
          <w:noProof/>
        </w:rPr>
        <w:t>B</w:t>
      </w:r>
      <w:r w:rsidR="00530FCA">
        <w:fldChar w:fldCharType="end"/>
      </w:r>
    </w:p>
    <w:p w14:paraId="6E9A4E9D" w14:textId="6E40E9DF"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C13032">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31433193"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C13032">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t>in such a case is, a space before the tag is not required, but recommended because it makes the XML file easier to scan for human beings</w:t>
      </w:r>
    </w:p>
    <w:p w14:paraId="1DAE847F" w14:textId="7C0DB294"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C13032">
        <w:t>3.5.4</w:t>
      </w:r>
      <w:r w:rsidRPr="00DD7CCF">
        <w:fldChar w:fldCharType="end"/>
      </w:r>
    </w:p>
    <w:p w14:paraId="1337ACA4" w14:textId="0B3903C2"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C13032">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C13032" w:rsidRPr="00DD7CCF">
        <w:t xml:space="preserve">Example </w:t>
      </w:r>
      <w:r w:rsidR="00C13032">
        <w:rPr>
          <w:noProof/>
        </w:rPr>
        <w:t>3.3.2</w:t>
      </w:r>
      <w:r w:rsidR="00C13032" w:rsidRPr="00DD7CCF">
        <w:t>.</w:t>
      </w:r>
      <w:r w:rsidR="00C13032">
        <w:rPr>
          <w:noProof/>
        </w:rPr>
        <w:t>C</w:t>
      </w:r>
      <w:r>
        <w:fldChar w:fldCharType="end"/>
      </w:r>
    </w:p>
    <w:tbl>
      <w:tblPr>
        <w:tblStyle w:val="CodeSampleTable"/>
        <w:tblW w:w="5000" w:type="pct"/>
        <w:tblLook w:val="04A0" w:firstRow="1" w:lastRow="0" w:firstColumn="1" w:lastColumn="0" w:noHBand="0" w:noVBand="1"/>
      </w:tblPr>
      <w:tblGrid>
        <w:gridCol w:w="9628"/>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22A23EB5" w:rsidR="00530FCA" w:rsidRPr="00DD7CCF" w:rsidRDefault="00530FCA" w:rsidP="00D441A4">
            <w:pPr>
              <w:pStyle w:val="Kpalrs"/>
            </w:pPr>
            <w:bookmarkStart w:id="220" w:name="_Ref182313052"/>
            <w:bookmarkStart w:id="221" w:name="_Ref182312225"/>
            <w:r w:rsidRPr="00DD7CCF">
              <w:lastRenderedPageBreak/>
              <w:t xml:space="preserve">Example </w:t>
            </w:r>
            <w:fldSimple w:instr=" STYLEREF 3 \s ">
              <w:r w:rsidR="00C13032">
                <w:rPr>
                  <w:noProof/>
                </w:rPr>
                <w:t>3.3.2</w:t>
              </w:r>
            </w:fldSimple>
            <w:r w:rsidRPr="00DD7CCF">
              <w:t>.</w:t>
            </w:r>
            <w:fldSimple w:instr=" SEQ Example \* ALPHABETIC \s 3 ">
              <w:r w:rsidR="00C13032">
                <w:rPr>
                  <w:noProof/>
                </w:rPr>
                <w:t>A</w:t>
              </w:r>
            </w:fldSimple>
            <w:bookmarkEnd w:id="220"/>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511F5913" w:rsidR="00530FCA" w:rsidRPr="00DD7CCF" w:rsidRDefault="00530FCA" w:rsidP="00D441A4">
            <w:pPr>
              <w:pStyle w:val="Kpalrs"/>
            </w:pPr>
            <w:bookmarkStart w:id="222" w:name="_Ref182313139"/>
            <w:r w:rsidRPr="00DD7CCF">
              <w:t xml:space="preserve">Example </w:t>
            </w:r>
            <w:fldSimple w:instr=" STYLEREF 3 \s ">
              <w:r w:rsidR="00C13032">
                <w:rPr>
                  <w:noProof/>
                </w:rPr>
                <w:t>3.3.2</w:t>
              </w:r>
            </w:fldSimple>
            <w:r w:rsidRPr="00DD7CCF">
              <w:t>.</w:t>
            </w:r>
            <w:fldSimple w:instr=" SEQ Example \* ALPHABETIC \s 3 ">
              <w:r w:rsidR="00C13032">
                <w:rPr>
                  <w:noProof/>
                </w:rPr>
                <w:t>B</w:t>
              </w:r>
            </w:fldSimple>
            <w:bookmarkEnd w:id="222"/>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745275FB" w:rsidR="00530FCA" w:rsidRPr="00DD7CCF" w:rsidRDefault="00530FCA" w:rsidP="00D441A4">
            <w:pPr>
              <w:pStyle w:val="Kpalrs"/>
            </w:pPr>
            <w:bookmarkStart w:id="223" w:name="_Ref182314695"/>
            <w:bookmarkStart w:id="224" w:name="_Ref182316275"/>
            <w:r w:rsidRPr="00DD7CCF">
              <w:t xml:space="preserve">Example </w:t>
            </w:r>
            <w:fldSimple w:instr=" STYLEREF 3 \s ">
              <w:r w:rsidR="00C13032">
                <w:rPr>
                  <w:noProof/>
                </w:rPr>
                <w:t>3.3.2</w:t>
              </w:r>
            </w:fldSimple>
            <w:r w:rsidRPr="00DD7CCF">
              <w:t>.</w:t>
            </w:r>
            <w:fldSimple w:instr=" SEQ Example \* ALPHABETIC \s 3 ">
              <w:r w:rsidR="00C13032">
                <w:rPr>
                  <w:noProof/>
                </w:rPr>
                <w:t>C</w:t>
              </w:r>
            </w:fldSimple>
            <w:bookmarkEnd w:id="223"/>
            <w:r w:rsidRPr="00DD7CCF">
              <w:t xml:space="preserve">: </w:t>
            </w:r>
            <w:r w:rsidR="00026D8D">
              <w:t>carriage returns</w:t>
            </w:r>
            <w:r w:rsidR="00D441A4">
              <w:t xml:space="preserve"> </w:t>
            </w:r>
            <w:r w:rsidR="00026D8D">
              <w:t>used</w:t>
            </w:r>
            <w:r w:rsidR="00D441A4">
              <w:t xml:space="preserve"> within milestone tags</w:t>
            </w:r>
            <w:bookmarkEnd w:id="224"/>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46DF3FB6" w14:textId="1F9623CB" w:rsidR="006C1611" w:rsidRDefault="006C1611" w:rsidP="006C1611">
      <w:pPr>
        <w:pStyle w:val="Cmsor3"/>
      </w:pPr>
      <w:bookmarkStart w:id="225" w:name="_Ref182318134"/>
      <w:bookmarkStart w:id="226" w:name="_Toc183083732"/>
      <w:r>
        <w:t xml:space="preserve">Milestones </w:t>
      </w:r>
      <w:r w:rsidR="0020012B">
        <w:t xml:space="preserve">interrupting </w:t>
      </w:r>
      <w:r>
        <w:t>words</w:t>
      </w:r>
      <w:bookmarkEnd w:id="221"/>
      <w:bookmarkEnd w:id="225"/>
      <w:bookmarkEnd w:id="226"/>
    </w:p>
    <w:p w14:paraId="132F0C5B" w14:textId="448FB8D7" w:rsidR="00D441A4" w:rsidRDefault="00D441A4" w:rsidP="00D441A4">
      <w:pPr>
        <w:pStyle w:val="Lista"/>
      </w:pPr>
      <w:r w:rsidRPr="00DD7CCF">
        <w:t xml:space="preserve">a </w:t>
      </w:r>
      <w:r>
        <w:t xml:space="preserve">structural transition </w:t>
      </w:r>
      <w:r w:rsidRPr="00DD7CCF">
        <w:t xml:space="preserve">is deemed to </w:t>
      </w:r>
      <w:r w:rsidR="0020012B">
        <w:t xml:space="preserve">interrupt </w:t>
      </w:r>
      <w:r w:rsidRPr="00DD7CCF">
        <w:t xml:space="preserve">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4E6B8746" w:rsidR="00D441A4" w:rsidRPr="00DD7CCF" w:rsidRDefault="00D441A4" w:rsidP="00D441A4">
      <w:pPr>
        <w:pStyle w:val="Lista3"/>
      </w:pPr>
      <w:r w:rsidRPr="00DD7CCF">
        <w:t xml:space="preserve">space filler </w:t>
      </w:r>
      <w:r w:rsidR="00CB56FA">
        <w:t>symbol</w:t>
      </w:r>
      <w:r w:rsidRPr="00DD7CCF">
        <w:t xml:space="preserve">s </w:t>
      </w:r>
      <w:r w:rsidRPr="00E24F87">
        <w:rPr>
          <w:noProof/>
        </w:rPr>
        <w:t>(</w:t>
      </w:r>
      <w:r w:rsidRPr="00DD7CCF">
        <w:t>§</w:t>
      </w:r>
      <w:r w:rsidR="00CB56FA">
        <w:fldChar w:fldCharType="begin"/>
      </w:r>
      <w:r w:rsidR="00CB56FA">
        <w:instrText xml:space="preserve"> REF _Ref182580156 \r \h </w:instrText>
      </w:r>
      <w:r w:rsidR="00CB56FA">
        <w:fldChar w:fldCharType="separate"/>
      </w:r>
      <w:r w:rsidR="00C13032">
        <w:t>4.2.4.3</w:t>
      </w:r>
      <w:r w:rsidR="00CB56FA">
        <w:fldChar w:fldCharType="end"/>
      </w:r>
      <w:r w:rsidRPr="00DD7CCF">
        <w:t xml:space="preserve">) at the end of </w:t>
      </w:r>
      <w:r>
        <w:t xml:space="preserve">a </w:t>
      </w:r>
      <w:r w:rsidRPr="00DD7CCF">
        <w:t>line</w:t>
      </w:r>
      <w:r>
        <w:t>, or</w:t>
      </w:r>
    </w:p>
    <w:p w14:paraId="6482715B" w14:textId="15F8B53C"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C13032">
        <w:t>4.3.2.3</w:t>
      </w:r>
      <w:r w:rsidRPr="00DD7CCF">
        <w:fldChar w:fldCharType="end"/>
      </w:r>
      <w:r w:rsidRPr="00DD7CCF">
        <w:t xml:space="preserve">) either before or after the </w:t>
      </w:r>
      <w:r w:rsidR="003906CC">
        <w:t>transition</w:t>
      </w:r>
      <w:r>
        <w:t>, or</w:t>
      </w:r>
    </w:p>
    <w:p w14:paraId="7B43A6D1" w14:textId="152841F5"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C13032">
        <w:t>4.4.2</w:t>
      </w:r>
      <w:r w:rsidRPr="00DD7CCF">
        <w:fldChar w:fldCharType="end"/>
      </w:r>
      <w:r w:rsidRPr="00DD7CCF">
        <w:t xml:space="preserve">) either before or after the </w:t>
      </w:r>
      <w:r w:rsidR="003906CC">
        <w:t>transition</w:t>
      </w:r>
      <w:r>
        <w:t>, or</w:t>
      </w:r>
    </w:p>
    <w:p w14:paraId="6D639C4E" w14:textId="2248DE37"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C13032">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CB56FA">
        <w:fldChar w:fldCharType="begin"/>
      </w:r>
      <w:r w:rsidR="00CB56FA">
        <w:instrText xml:space="preserve"> REF _Ref182580157 \r \h </w:instrText>
      </w:r>
      <w:r w:rsidR="00CB56FA">
        <w:fldChar w:fldCharType="separate"/>
      </w:r>
      <w:r w:rsidR="00C13032">
        <w:t>3.3.3.1</w:t>
      </w:r>
      <w:r w:rsidR="00CB56FA">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2890832F"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C13032" w:rsidRPr="00DD7CCF">
        <w:t xml:space="preserve">Example </w:t>
      </w:r>
      <w:r w:rsidR="00C13032">
        <w:rPr>
          <w:noProof/>
        </w:rPr>
        <w:t>3.3.3</w:t>
      </w:r>
      <w:r w:rsidR="00C13032" w:rsidRPr="00DD7CCF">
        <w:t>.</w:t>
      </w:r>
      <w:r w:rsidR="00C13032">
        <w:rPr>
          <w:noProof/>
        </w:rPr>
        <w:t>A</w:t>
      </w:r>
      <w:r w:rsidR="003906CC">
        <w:fldChar w:fldCharType="end"/>
      </w:r>
    </w:p>
    <w:p w14:paraId="11A9AC5E" w14:textId="4C8AEB08" w:rsidR="00E15CE8" w:rsidRDefault="00E15CE8" w:rsidP="00D441A4">
      <w:pPr>
        <w:pStyle w:val="Lista"/>
      </w:pPr>
      <w:r>
        <w:t xml:space="preserve">the necessity of </w:t>
      </w:r>
      <w:r w:rsidRPr="00D441A4">
        <w:rPr>
          <w:rStyle w:val="Codeattribute"/>
        </w:rPr>
        <w:t>@break=</w:t>
      </w:r>
      <w:r w:rsidRPr="00D441A4">
        <w:rPr>
          <w:rStyle w:val="Codevalue"/>
        </w:rPr>
        <w:t>"no"</w:t>
      </w:r>
      <w:r>
        <w:t xml:space="preserve"> is of course also applicable when a milestone splits an </w:t>
      </w:r>
      <w:r>
        <w:rPr>
          <w:rStyle w:val="Foreign"/>
        </w:rPr>
        <w:t>akṣara</w:t>
      </w:r>
      <w:r>
        <w:t xml:space="preserve"> as well as splitting a word; in addition,</w:t>
      </w:r>
    </w:p>
    <w:p w14:paraId="05E4F4FF" w14:textId="27AFA863" w:rsidR="00E15CE8" w:rsidRDefault="00E15CE8" w:rsidP="00E15CE8">
      <w:pPr>
        <w:pStyle w:val="Lista2"/>
      </w:pPr>
      <w:r w:rsidRPr="00E15CE8">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rsidR="00C13032">
        <w:t>4.1.5</w:t>
      </w:r>
      <w:r>
        <w:fldChar w:fldCharType="end"/>
      </w:r>
    </w:p>
    <w:p w14:paraId="04F61509" w14:textId="3CDCF167" w:rsidR="00E15CE8" w:rsidRDefault="00E15CE8" w:rsidP="00E15CE8">
      <w:pPr>
        <w:pStyle w:val="Lista2"/>
      </w:pPr>
      <w:r>
        <w:rPr>
          <w:rStyle w:val="Foreign"/>
        </w:rPr>
        <w:t>akṣara</w:t>
      </w:r>
      <w:r>
        <w:t xml:space="preserve">s inadvertently split by a gridlike feature are to be handled as per </w:t>
      </w:r>
      <w:r w:rsidR="00760C60">
        <w:t>§</w:t>
      </w:r>
      <w:r w:rsidR="00760C60">
        <w:fldChar w:fldCharType="begin"/>
      </w:r>
      <w:r w:rsidR="00760C60">
        <w:instrText xml:space="preserve"> REF _Ref182813737 \r \h </w:instrText>
      </w:r>
      <w:r w:rsidR="00760C60">
        <w:fldChar w:fldCharType="separate"/>
      </w:r>
      <w:r w:rsidR="00C13032">
        <w:t>3.7.5</w:t>
      </w:r>
      <w:r w:rsidR="00760C60">
        <w:fldChar w:fldCharType="end"/>
      </w:r>
    </w:p>
    <w:p w14:paraId="253A2C5B" w14:textId="5463BF2B"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5A82F736" w:rsidR="00D441A4" w:rsidRDefault="00D441A4" w:rsidP="00D441A4">
      <w:pPr>
        <w:pStyle w:val="Lista2"/>
      </w:pPr>
      <w:r w:rsidRPr="00DD7CCF">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C13032">
        <w:t>8.1</w:t>
      </w:r>
      <w:r w:rsidRPr="00DD7CCF">
        <w:fldChar w:fldCharType="end"/>
      </w:r>
      <w:r w:rsidRPr="00DD7CCF">
        <w:t>)</w:t>
      </w:r>
    </w:p>
    <w:p w14:paraId="7E258B75" w14:textId="2761C1D1"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C13032">
        <w:t>3.3.2</w:t>
      </w:r>
      <w:r>
        <w:fldChar w:fldCharType="end"/>
      </w:r>
      <w:r>
        <w:t xml:space="preserve"> and illustrated in </w:t>
      </w:r>
      <w:r>
        <w:fldChar w:fldCharType="begin"/>
      </w:r>
      <w:r>
        <w:instrText xml:space="preserve"> REF _Ref182314695 \h </w:instrText>
      </w:r>
      <w:r>
        <w:fldChar w:fldCharType="separate"/>
      </w:r>
      <w:r w:rsidR="00C13032" w:rsidRPr="00DD7CCF">
        <w:t xml:space="preserve">Example </w:t>
      </w:r>
      <w:r w:rsidR="00C13032">
        <w:rPr>
          <w:noProof/>
        </w:rPr>
        <w:t>3.3.2</w:t>
      </w:r>
      <w:r w:rsidR="00C13032" w:rsidRPr="00DD7CCF">
        <w:t>.</w:t>
      </w:r>
      <w:r w:rsidR="00C13032">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432987A1" w:rsidR="00D441A4" w:rsidRDefault="00D441A4" w:rsidP="00D441A4">
      <w:pPr>
        <w:pStyle w:val="Lista4"/>
      </w:pPr>
      <w:r w:rsidRPr="00DD7CCF">
        <w:lastRenderedPageBreak/>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C13032" w:rsidRPr="00DD7CCF">
        <w:t xml:space="preserve">Example </w:t>
      </w:r>
      <w:r w:rsidR="00C13032">
        <w:rPr>
          <w:noProof/>
        </w:rPr>
        <w:t>3.3.2</w:t>
      </w:r>
      <w:r w:rsidR="00C13032" w:rsidRPr="00DD7CCF">
        <w:t>.</w:t>
      </w:r>
      <w:r w:rsidR="00C13032">
        <w:rPr>
          <w:noProof/>
        </w:rPr>
        <w:t>C</w:t>
      </w:r>
      <w:r>
        <w:fldChar w:fldCharType="end"/>
      </w:r>
    </w:p>
    <w:tbl>
      <w:tblPr>
        <w:tblStyle w:val="CodeSampleTable"/>
        <w:tblW w:w="5000" w:type="pct"/>
        <w:tblLook w:val="04A0" w:firstRow="1" w:lastRow="0" w:firstColumn="1" w:lastColumn="0" w:noHBand="0" w:noVBand="1"/>
      </w:tblPr>
      <w:tblGrid>
        <w:gridCol w:w="9628"/>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1784127D" w:rsidR="003906CC" w:rsidRPr="00DD7CCF" w:rsidRDefault="003906CC" w:rsidP="005746A1">
            <w:pPr>
              <w:pStyle w:val="Kpalrs"/>
            </w:pPr>
            <w:bookmarkStart w:id="227" w:name="_Ref182316564"/>
            <w:r w:rsidRPr="00DD7CCF">
              <w:t xml:space="preserve">Example </w:t>
            </w:r>
            <w:fldSimple w:instr=" STYLEREF 3 \s ">
              <w:r w:rsidR="00C13032">
                <w:rPr>
                  <w:noProof/>
                </w:rPr>
                <w:t>3.3.3</w:t>
              </w:r>
            </w:fldSimple>
            <w:r w:rsidRPr="00DD7CCF">
              <w:t>.</w:t>
            </w:r>
            <w:fldSimple w:instr=" SEQ Example \* ALPHABETIC \s 3 ">
              <w:r w:rsidR="00C13032">
                <w:rPr>
                  <w:noProof/>
                </w:rPr>
                <w:t>A</w:t>
              </w:r>
            </w:fldSimple>
            <w:bookmarkEnd w:id="227"/>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54FBCE0C" w14:textId="23F290BC" w:rsidR="00D441A4" w:rsidRPr="00511ED0" w:rsidRDefault="005746A1" w:rsidP="00D441A4">
      <w:pPr>
        <w:pStyle w:val="Cmsor4"/>
      </w:pPr>
      <w:bookmarkStart w:id="228" w:name="_Ref182318132"/>
      <w:bookmarkStart w:id="229" w:name="_Ref182318133"/>
      <w:bookmarkStart w:id="230" w:name="_Ref182380522"/>
      <w:bookmarkStart w:id="231" w:name="_Ref182580157"/>
      <w:bookmarkStart w:id="232" w:name="_Ref182580257"/>
      <w:bookmarkStart w:id="233" w:name="_Toc183083733"/>
      <w:r>
        <w:t>Milestones in lacunose text</w:t>
      </w:r>
      <w:bookmarkEnd w:id="228"/>
      <w:bookmarkEnd w:id="229"/>
      <w:bookmarkEnd w:id="230"/>
      <w:bookmarkEnd w:id="231"/>
      <w:bookmarkEnd w:id="232"/>
      <w:bookmarkEnd w:id="233"/>
    </w:p>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12CA6F1A"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E15CE8">
        <w:t xml:space="preserve">(which would assert that a word has been split by the milestone)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C13032">
        <w:t>5.4</w:t>
      </w:r>
      <w:r w:rsidRPr="00DD7CCF">
        <w:fldChar w:fldCharType="end"/>
      </w:r>
      <w:r w:rsidRPr="00DD7CCF">
        <w:t xml:space="preserve">) of unknown or uncertain length </w:t>
      </w:r>
      <w:r w:rsidR="003906CC">
        <w:t>on both sides of the milestone tag</w:t>
      </w:r>
    </w:p>
    <w:p w14:paraId="70A87A1C" w14:textId="702C660E"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C13032">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7"/>
      </w:r>
    </w:p>
    <w:p w14:paraId="14D142E8" w14:textId="6F957EA6" w:rsidR="00F56F59" w:rsidRDefault="00F56F59" w:rsidP="00F56F59">
      <w:pPr>
        <w:pStyle w:val="Cmsor3"/>
      </w:pPr>
      <w:bookmarkStart w:id="234" w:name="_Ref182815315"/>
      <w:bookmarkStart w:id="235" w:name="_Toc183083734"/>
      <w:r>
        <w:t>Milestone units</w:t>
      </w:r>
      <w:bookmarkEnd w:id="234"/>
      <w:bookmarkEnd w:id="235"/>
    </w:p>
    <w:p w14:paraId="10807DE5" w14:textId="5FA758E7" w:rsidR="00F56F59" w:rsidRDefault="00F65316" w:rsidP="00F56F59">
      <w:pPr>
        <w:pStyle w:val="Lista"/>
      </w:pPr>
      <w:r>
        <w:t xml:space="preserve">the attribute </w:t>
      </w:r>
      <w:r w:rsidRPr="008525C6">
        <w:rPr>
          <w:rStyle w:val="Codeattribute"/>
        </w:rPr>
        <w:t>@unit</w:t>
      </w:r>
      <w:r>
        <w:t xml:space="preserve"> is mandatory for all </w:t>
      </w:r>
      <w:r>
        <w:rPr>
          <w:rStyle w:val="Code"/>
        </w:rPr>
        <w:t>&lt;milestone&gt;</w:t>
      </w:r>
      <w:r>
        <w:t xml:space="preserve"> elements representing extrinsic structure</w:t>
      </w:r>
    </w:p>
    <w:p w14:paraId="47B223F6" w14:textId="1E71B64B" w:rsidR="00F65316" w:rsidRDefault="00F65316" w:rsidP="00F65316">
      <w:pPr>
        <w:pStyle w:val="Lista"/>
      </w:pPr>
      <w:r>
        <w:t xml:space="preserve">the value of this attribute </w:t>
      </w:r>
      <w:r w:rsidRPr="00DD7CCF">
        <w:t xml:space="preserve">shall be a single word describing the nature of the transition </w:t>
      </w:r>
      <w:r>
        <w:t xml:space="preserve">analogously to </w:t>
      </w:r>
      <w:r w:rsidRPr="00DD7CCF">
        <w:t>the</w:t>
      </w:r>
      <w:r>
        <w:t xml:space="preserve"> (optional)</w:t>
      </w:r>
      <w:r w:rsidRPr="00DD7CCF">
        <w:t xml:space="preserv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C13032">
        <w:t>3.2.3.2</w:t>
      </w:r>
      <w:r>
        <w:fldChar w:fldCharType="end"/>
      </w:r>
      <w:r w:rsidRPr="00DD7CCF">
        <w:t>)</w:t>
      </w:r>
      <w:r>
        <w:t>, based on the general nature of the partition rather than its semantic function or physical appearance</w:t>
      </w:r>
    </w:p>
    <w:p w14:paraId="2512EDBE" w14:textId="3F49C929" w:rsidR="00F65316" w:rsidRDefault="00F65316" w:rsidP="00F56F59">
      <w:pPr>
        <w:pStyle w:val="Lista"/>
      </w:pPr>
      <w:r>
        <w:t xml:space="preserve">preferred values of </w:t>
      </w:r>
      <w:r w:rsidRPr="008525C6">
        <w:rPr>
          <w:rStyle w:val="Codeattribute"/>
        </w:rPr>
        <w:t>@unit</w:t>
      </w:r>
      <w:r>
        <w:t>, applicable to both pagelike (§</w:t>
      </w:r>
      <w:r>
        <w:fldChar w:fldCharType="begin"/>
      </w:r>
      <w:r>
        <w:instrText xml:space="preserve"> REF _Ref43986679 \r \h </w:instrText>
      </w:r>
      <w:r>
        <w:fldChar w:fldCharType="separate"/>
      </w:r>
      <w:r w:rsidR="00C13032">
        <w:t>3.4.3</w:t>
      </w:r>
      <w:r>
        <w:fldChar w:fldCharType="end"/>
      </w:r>
      <w:r>
        <w:t>) and gridlike (§</w:t>
      </w:r>
      <w:r>
        <w:fldChar w:fldCharType="begin"/>
      </w:r>
      <w:r>
        <w:instrText xml:space="preserve"> REF _Ref182310382 \r \h </w:instrText>
      </w:r>
      <w:r>
        <w:fldChar w:fldCharType="separate"/>
      </w:r>
      <w:r w:rsidR="00C13032">
        <w:t>3.6.2</w:t>
      </w:r>
      <w:r>
        <w:fldChar w:fldCharType="end"/>
      </w:r>
      <w:r>
        <w:t xml:space="preserve">) </w:t>
      </w:r>
      <w:r>
        <w:rPr>
          <w:rStyle w:val="Code"/>
        </w:rPr>
        <w:t>&lt;milestone&gt;</w:t>
      </w:r>
      <w:r>
        <w:t xml:space="preserve"> elements, are as follows:</w:t>
      </w:r>
    </w:p>
    <w:p w14:paraId="2FBE1F62" w14:textId="564C4B1D" w:rsidR="00F65316" w:rsidRPr="00DD7CCF" w:rsidRDefault="00F65316" w:rsidP="00F65316">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(pagelike </w:t>
      </w:r>
      <w:r>
        <w:fldChar w:fldCharType="begin"/>
      </w:r>
      <w:r>
        <w:instrText xml:space="preserve"> REF _Ref44078412 \h </w:instrText>
      </w:r>
      <w:r>
        <w:fldChar w:fldCharType="separate"/>
      </w:r>
      <w:r w:rsidR="00C13032" w:rsidRPr="00DD7CCF">
        <w:t xml:space="preserve">Example </w:t>
      </w:r>
      <w:r w:rsidR="00C13032">
        <w:rPr>
          <w:noProof/>
        </w:rPr>
        <w:t>3.4.4</w:t>
      </w:r>
      <w:r w:rsidR="00C13032" w:rsidRPr="00DD7CCF">
        <w:t>.</w:t>
      </w:r>
      <w:r w:rsidR="00C13032">
        <w:rPr>
          <w:noProof/>
        </w:rPr>
        <w:t>A</w:t>
      </w:r>
      <w:r>
        <w:fldChar w:fldCharType="end"/>
      </w:r>
      <w:r w:rsidR="00760C60">
        <w:t xml:space="preserve">; gridlike </w:t>
      </w:r>
      <w:r w:rsidR="00760C60">
        <w:fldChar w:fldCharType="begin"/>
      </w:r>
      <w:r w:rsidR="00760C60">
        <w:instrText xml:space="preserve"> REF _Ref182822234 \h </w:instrText>
      </w:r>
      <w:r w:rsidR="00760C60">
        <w:fldChar w:fldCharType="separate"/>
      </w:r>
      <w:r w:rsidR="00C13032" w:rsidRPr="00DD7CCF">
        <w:t xml:space="preserve">Example </w:t>
      </w:r>
      <w:r w:rsidR="00C13032">
        <w:rPr>
          <w:noProof/>
        </w:rPr>
        <w:t>3.6.1</w:t>
      </w:r>
      <w:r w:rsidR="00C13032" w:rsidRPr="00DD7CCF">
        <w:t>.</w:t>
      </w:r>
      <w:r w:rsidR="00C13032">
        <w:rPr>
          <w:noProof/>
        </w:rPr>
        <w:t>B</w:t>
      </w:r>
      <w:r w:rsidR="00760C60">
        <w:fldChar w:fldCharType="end"/>
      </w:r>
      <w:r w:rsidR="00760C60">
        <w:t xml:space="preserve">; see also </w:t>
      </w:r>
      <w:r w:rsidR="00760C60" w:rsidRPr="00DD7CCF">
        <w:t>Case stud</w:t>
      </w:r>
      <w:r w:rsidR="00760C60">
        <w:t>y</w:t>
      </w:r>
      <w:r w:rsidR="00760C60" w:rsidRPr="00DD7CCF">
        <w:t xml:space="preserve"> </w:t>
      </w:r>
      <w:r w:rsidR="00760C60">
        <w:t>3</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C13032">
        <w:t>Appendix C</w:t>
      </w:r>
      <w:r w:rsidR="00760C60" w:rsidRPr="00DD7CCF">
        <w:fldChar w:fldCharType="end"/>
      </w:r>
      <w:r w:rsidR="00760C60">
        <w:t xml:space="preserve"> for pagelike faces subdivided into gridlike columns</w:t>
      </w:r>
      <w:r>
        <w:t>)</w:t>
      </w:r>
    </w:p>
    <w:p w14:paraId="2BC6CB18" w14:textId="77777777" w:rsidR="00F65316" w:rsidRDefault="00F65316" w:rsidP="00F65316">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046A1F0E" w14:textId="0BE35552" w:rsidR="00F65316" w:rsidRPr="00DD7CCF" w:rsidRDefault="00F65316" w:rsidP="00F65316">
      <w:pPr>
        <w:pStyle w:val="Lista3"/>
      </w:pPr>
      <w:r>
        <w:t>this unit is no</w:t>
      </w:r>
      <w:r w:rsidR="00760C60">
        <w:t>t</w:t>
      </w:r>
      <w:r>
        <w:t xml:space="preserve"> </w:t>
      </w:r>
      <w:r w:rsidR="00760C60">
        <w:t xml:space="preserve">normally applicable to </w:t>
      </w:r>
      <w:r>
        <w:t xml:space="preserve">gridlike partitions, but a gridlike partition with </w:t>
      </w:r>
      <w:r w:rsidRPr="00F65316">
        <w:rPr>
          <w:rStyle w:val="Codeattribute"/>
        </w:rPr>
        <w:t>@unit=</w:t>
      </w:r>
      <w:r w:rsidRPr="00F65316">
        <w:rPr>
          <w:rStyle w:val="Codevalue"/>
        </w:rPr>
        <w:t>"face"</w:t>
      </w:r>
      <w:r>
        <w:t xml:space="preserve"> may be used to encode the boundary of each face constituting a pagelike zone of this kind</w:t>
      </w:r>
      <w:r w:rsidR="00760C60">
        <w:t xml:space="preserve">, as in </w:t>
      </w:r>
      <w:r w:rsidR="00760C60" w:rsidRPr="00DD7CCF">
        <w:t>Case stud</w:t>
      </w:r>
      <w:r w:rsidR="00760C60">
        <w:t>y</w:t>
      </w:r>
      <w:r w:rsidR="00760C60" w:rsidRPr="00DD7CCF">
        <w:t xml:space="preserve"> </w:t>
      </w:r>
      <w:r w:rsidR="00760C60">
        <w:t>1</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C13032">
        <w:t>Appendix C</w:t>
      </w:r>
      <w:r w:rsidR="00760C60" w:rsidRPr="00DD7CCF">
        <w:fldChar w:fldCharType="end"/>
      </w:r>
    </w:p>
    <w:p w14:paraId="037F851E" w14:textId="77777777" w:rsidR="00760C60" w:rsidRDefault="00F65316" w:rsidP="00F65316">
      <w:pPr>
        <w:pStyle w:val="Lista2"/>
      </w:pPr>
      <w:r w:rsidRPr="00303844">
        <w:rPr>
          <w:rStyle w:val="Codevalue"/>
        </w:rPr>
        <w:lastRenderedPageBreak/>
        <w:t>"column"</w:t>
      </w:r>
      <w:r w:rsidRPr="00DD7CCF">
        <w:t xml:space="preserve"> for zones placed side by side and generally taller than they are wide</w:t>
      </w:r>
    </w:p>
    <w:p w14:paraId="22D7C25C" w14:textId="2DABF225" w:rsidR="00760C60" w:rsidRDefault="00760C60" w:rsidP="00760C6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rsidR="00C13032" w:rsidRPr="00DD7CCF">
        <w:t xml:space="preserve">Example </w:t>
      </w:r>
      <w:r w:rsidR="00C13032">
        <w:rPr>
          <w:noProof/>
        </w:rPr>
        <w:t>3.4.1</w:t>
      </w:r>
      <w:r w:rsidR="00C13032" w:rsidRPr="00DD7CCF">
        <w:t>.</w:t>
      </w:r>
      <w:r w:rsidR="00C13032">
        <w:rPr>
          <w:noProof/>
        </w:rPr>
        <w:t>A</w:t>
      </w:r>
      <w:r>
        <w:fldChar w:fldCharType="end"/>
      </w:r>
    </w:p>
    <w:p w14:paraId="76360C90" w14:textId="06E2752B" w:rsidR="00F65316" w:rsidRPr="00DD7CCF" w:rsidRDefault="00760C60" w:rsidP="00760C60">
      <w:pPr>
        <w:pStyle w:val="Lista3"/>
      </w:pPr>
      <w:r>
        <w:t xml:space="preserve">resembling verse with metrical subunits arranged into quasi-columns for gridlike partitions, as in and </w:t>
      </w:r>
      <w:r w:rsidRPr="00DD7CCF">
        <w:t>Case stud</w:t>
      </w:r>
      <w:r>
        <w:t>y</w:t>
      </w:r>
      <w:r w:rsidRPr="00DD7CCF">
        <w:t xml:space="preserve"> </w:t>
      </w:r>
      <w:r>
        <w:t>3</w:t>
      </w:r>
      <w:r w:rsidRPr="00DD7CCF">
        <w:t xml:space="preserve"> </w:t>
      </w:r>
      <w:r>
        <w:t>of</w:t>
      </w:r>
      <w:r w:rsidRPr="00DD7CCF">
        <w:t xml:space="preserve">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p>
    <w:p w14:paraId="2069786D" w14:textId="72CB035A" w:rsidR="00760C60" w:rsidRDefault="00F65316" w:rsidP="00F65316">
      <w:pPr>
        <w:pStyle w:val="Lista2"/>
      </w:pPr>
      <w:r w:rsidRPr="00303844">
        <w:rPr>
          <w:rStyle w:val="Codevalue"/>
        </w:rPr>
        <w:t>"item"</w:t>
      </w:r>
      <w:r w:rsidRPr="00DD7CCF">
        <w:t xml:space="preserve"> for physically distinct objects such as architectural elements, e.g. when an inscription is engraved on two pillars or doorjambs</w:t>
      </w:r>
      <w:r w:rsidR="00760C60">
        <w:t xml:space="preserve"> (pagelike </w:t>
      </w:r>
      <w:r w:rsidR="00760C60">
        <w:fldChar w:fldCharType="begin"/>
      </w:r>
      <w:r w:rsidR="00760C60">
        <w:instrText xml:space="preserve"> REF _Ref44078459 \h </w:instrText>
      </w:r>
      <w:r w:rsidR="00760C60">
        <w:fldChar w:fldCharType="separate"/>
      </w:r>
      <w:r w:rsidR="00C13032" w:rsidRPr="00DD7CCF">
        <w:t xml:space="preserve">Example </w:t>
      </w:r>
      <w:r w:rsidR="00C13032">
        <w:rPr>
          <w:noProof/>
        </w:rPr>
        <w:t>3.4.4</w:t>
      </w:r>
      <w:r w:rsidR="00C13032" w:rsidRPr="00DD7CCF">
        <w:t>.</w:t>
      </w:r>
      <w:r w:rsidR="00C13032">
        <w:rPr>
          <w:noProof/>
        </w:rPr>
        <w:t>B</w:t>
      </w:r>
      <w:r w:rsidR="00760C60">
        <w:fldChar w:fldCharType="end"/>
      </w:r>
      <w:r w:rsidR="00760C60">
        <w:t>)</w:t>
      </w:r>
    </w:p>
    <w:p w14:paraId="712D410A" w14:textId="4852DF6C" w:rsidR="00F65316" w:rsidRPr="00DD7CCF" w:rsidRDefault="00760C60" w:rsidP="00760C60">
      <w:pPr>
        <w:pStyle w:val="Lista3"/>
      </w:pPr>
      <w:r>
        <w:t>this unit is not normally applicable to gridlike partitions</w:t>
      </w:r>
    </w:p>
    <w:p w14:paraId="3CC775E6" w14:textId="30533DEF" w:rsidR="00F65316" w:rsidRPr="00DD7CCF" w:rsidRDefault="00F65316" w:rsidP="00F65316">
      <w:pPr>
        <w:pStyle w:val="Lista2"/>
      </w:pPr>
      <w:r w:rsidRPr="00303844">
        <w:rPr>
          <w:rStyle w:val="Codevalue"/>
        </w:rPr>
        <w:t>"block"</w:t>
      </w:r>
      <w:r w:rsidRPr="00DD7CCF">
        <w:t xml:space="preserve"> for inscriptions on separa</w:t>
      </w:r>
      <w:r>
        <w:t>ble</w:t>
      </w:r>
      <w:r w:rsidRPr="00DD7CCF">
        <w:t xml:space="preserve"> architectural blocks</w:t>
      </w:r>
      <w:r>
        <w:t xml:space="preserve"> in a larger element such as a wall</w:t>
      </w:r>
      <w:r w:rsidR="00760C60">
        <w:t xml:space="preserve"> (gridlike </w:t>
      </w:r>
      <w:r w:rsidR="00760C60">
        <w:fldChar w:fldCharType="begin"/>
      </w:r>
      <w:r w:rsidR="00760C60">
        <w:instrText xml:space="preserve"> REF _Ref44078533 \h </w:instrText>
      </w:r>
      <w:r w:rsidR="00760C60">
        <w:fldChar w:fldCharType="separate"/>
      </w:r>
      <w:r w:rsidR="00C13032" w:rsidRPr="00DD7CCF">
        <w:t xml:space="preserve">Example </w:t>
      </w:r>
      <w:r w:rsidR="00C13032">
        <w:rPr>
          <w:noProof/>
        </w:rPr>
        <w:t>3.6.1</w:t>
      </w:r>
      <w:r w:rsidR="00C13032" w:rsidRPr="00DD7CCF">
        <w:t>.</w:t>
      </w:r>
      <w:r w:rsidR="00C13032">
        <w:rPr>
          <w:noProof/>
        </w:rPr>
        <w:t>C</w:t>
      </w:r>
      <w:r w:rsidR="00760C60">
        <w:fldChar w:fldCharType="end"/>
      </w:r>
      <w:r w:rsidR="00760C60">
        <w:t>)</w:t>
      </w:r>
    </w:p>
    <w:p w14:paraId="0B9BB134" w14:textId="17B2D2F0" w:rsidR="00F65316" w:rsidRDefault="00F65316" w:rsidP="00F65316">
      <w:pPr>
        <w:pStyle w:val="Lista2"/>
      </w:pPr>
      <w:r w:rsidRPr="00303844">
        <w:rPr>
          <w:rStyle w:val="Codevalue"/>
        </w:rPr>
        <w:t>"fragment"</w:t>
      </w:r>
      <w:r w:rsidRPr="00DD7CCF">
        <w:t xml:space="preserve"> for objects with two or more extant inscribed fragments</w:t>
      </w:r>
    </w:p>
    <w:p w14:paraId="061BD16E" w14:textId="62D9729B" w:rsidR="00760C60" w:rsidRPr="00DD7CCF" w:rsidRDefault="00760C60" w:rsidP="00760C60">
      <w:pPr>
        <w:pStyle w:val="Lista3"/>
      </w:pPr>
      <w:r>
        <w:t xml:space="preserve">fragmentation (for which </w:t>
      </w:r>
      <w:r w:rsidR="004D1F94">
        <w:t xml:space="preserve">specifically </w:t>
      </w:r>
      <w:r>
        <w:t>see §</w:t>
      </w:r>
      <w:r>
        <w:fldChar w:fldCharType="begin"/>
      </w:r>
      <w:r>
        <w:instrText xml:space="preserve"> REF _Ref182815850 \r \h </w:instrText>
      </w:r>
      <w:r>
        <w:fldChar w:fldCharType="separate"/>
      </w:r>
      <w:r w:rsidR="00C13032">
        <w:t>3.7</w:t>
      </w:r>
      <w:r>
        <w:fldChar w:fldCharType="end"/>
      </w:r>
      <w:r>
        <w:t>) generally creates gridlike partitions as in</w:t>
      </w:r>
      <w:r w:rsidR="004D1F94">
        <w:fldChar w:fldCharType="begin"/>
      </w:r>
      <w:r w:rsidR="004D1F94">
        <w:instrText xml:space="preserve"> REF _Ref182834408 \h </w:instrText>
      </w:r>
      <w:r w:rsidR="004D1F94">
        <w:fldChar w:fldCharType="separate"/>
      </w:r>
      <w:r w:rsidR="00C13032" w:rsidRPr="00DD7CCF">
        <w:t xml:space="preserve">Example </w:t>
      </w:r>
      <w:r w:rsidR="00C13032">
        <w:rPr>
          <w:noProof/>
        </w:rPr>
        <w:t>3.7.2</w:t>
      </w:r>
      <w:r w:rsidR="00C13032" w:rsidRPr="00DD7CCF">
        <w:t>.</w:t>
      </w:r>
      <w:r w:rsidR="00C13032">
        <w:rPr>
          <w:noProof/>
        </w:rPr>
        <w:t>B</w:t>
      </w:r>
      <w:r w:rsidR="004D1F94">
        <w:fldChar w:fldCharType="end"/>
      </w:r>
      <w:r>
        <w:t xml:space="preserve">, but may occasionally result in a pagelike partition as in </w:t>
      </w:r>
      <w:r>
        <w:fldChar w:fldCharType="begin"/>
      </w:r>
      <w:r>
        <w:instrText xml:space="preserve"> REF _Ref182822467 \h </w:instrText>
      </w:r>
      <w:r>
        <w:fldChar w:fldCharType="separate"/>
      </w:r>
      <w:r w:rsidR="00C13032" w:rsidRPr="00DD7CCF">
        <w:t xml:space="preserve">Example </w:t>
      </w:r>
      <w:r w:rsidR="00C13032">
        <w:rPr>
          <w:noProof/>
        </w:rPr>
        <w:t>3.7.4</w:t>
      </w:r>
      <w:r w:rsidR="00C13032" w:rsidRPr="00DD7CCF">
        <w:t>.</w:t>
      </w:r>
      <w:r w:rsidR="00C13032">
        <w:rPr>
          <w:noProof/>
        </w:rPr>
        <w:t>A</w:t>
      </w:r>
      <w:r>
        <w:fldChar w:fldCharType="end"/>
      </w:r>
    </w:p>
    <w:p w14:paraId="677ABDBC" w14:textId="218D6702" w:rsidR="00F65316" w:rsidRDefault="00F65316" w:rsidP="00F65316">
      <w:pPr>
        <w:pStyle w:val="Lista2"/>
      </w:pPr>
      <w:r w:rsidRPr="00303844">
        <w:rPr>
          <w:rStyle w:val="Codevalue"/>
        </w:rPr>
        <w:t>"zone"</w:t>
      </w:r>
      <w:r w:rsidRPr="00DD7CCF">
        <w:t xml:space="preserve"> for visually distinct zones </w:t>
      </w:r>
      <w:r w:rsidRPr="00B015E6">
        <w:t>that do not readily meet any of the specific definitions above</w:t>
      </w:r>
    </w:p>
    <w:p w14:paraId="6ACDD1FA" w14:textId="726B4E7F" w:rsidR="00F65316" w:rsidRPr="00DD7CCF" w:rsidRDefault="00F65316" w:rsidP="00F65316">
      <w:pPr>
        <w:pStyle w:val="Lista3"/>
      </w:pPr>
      <w:r>
        <w:t xml:space="preserve">a zone is generally conceived of as being </w:t>
      </w:r>
      <w:r w:rsidRPr="00DD7CCF">
        <w:t xml:space="preserve">on a single </w:t>
      </w:r>
      <w:r>
        <w:t xml:space="preserve">contiguous </w:t>
      </w:r>
      <w:r w:rsidRPr="00DD7CCF">
        <w:t>surface</w:t>
      </w:r>
      <w:r>
        <w:t>, but</w:t>
      </w:r>
      <w:r w:rsidRPr="00D0147D">
        <w:t xml:space="preserve"> </w:t>
      </w:r>
      <w:r w:rsidRPr="004F69EF">
        <w:t xml:space="preserve">in inscriptions with a complex topology, </w:t>
      </w:r>
      <w:r>
        <w:t xml:space="preserve">this unit </w:t>
      </w:r>
      <w:r w:rsidRPr="004F69EF">
        <w:t>may also be used for a visually distinct area occupying two or more surfaces</w:t>
      </w:r>
    </w:p>
    <w:p w14:paraId="70252047" w14:textId="77777777" w:rsidR="00F65316" w:rsidRPr="00DD7CCF" w:rsidRDefault="00F65316" w:rsidP="00F65316">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5B54498A" w14:textId="77777777" w:rsidR="00F65316" w:rsidRPr="00DD7CCF" w:rsidRDefault="00F65316" w:rsidP="00F65316">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4192DF2C" w14:textId="77777777" w:rsidR="00777B90" w:rsidRPr="00DD7CCF" w:rsidRDefault="00777B90" w:rsidP="00777B90">
      <w:pPr>
        <w:pStyle w:val="Cmsor2"/>
      </w:pPr>
      <w:bookmarkStart w:id="236" w:name="_Ref43979481"/>
      <w:bookmarkStart w:id="237" w:name="_Toc183083735"/>
      <w:bookmarkStart w:id="238" w:name="_Ref182580598"/>
      <w:bookmarkStart w:id="239" w:name="_Ref182580609"/>
      <w:bookmarkStart w:id="240" w:name="_Ref182580645"/>
      <w:bookmarkStart w:id="241" w:name="_Ref182580657"/>
      <w:bookmarkStart w:id="242" w:name="_Ref182580801"/>
      <w:r w:rsidRPr="00DD7CCF">
        <w:t>Pagelike partitions: text flows through successive zones</w:t>
      </w:r>
      <w:bookmarkEnd w:id="236"/>
      <w:bookmarkEnd w:id="237"/>
    </w:p>
    <w:p w14:paraId="3A887DBE" w14:textId="77777777" w:rsidR="00777B90" w:rsidRDefault="00777B90" w:rsidP="00777B90">
      <w:pPr>
        <w:pStyle w:val="Cmsor3"/>
      </w:pPr>
      <w:bookmarkStart w:id="243" w:name="_h6ikg2hg8g9u" w:colFirst="0" w:colLast="0"/>
      <w:bookmarkStart w:id="244" w:name="_Ref182301135"/>
      <w:bookmarkStart w:id="245" w:name="_Toc183083736"/>
      <w:bookmarkEnd w:id="243"/>
      <w:r w:rsidRPr="00DD7CCF">
        <w:t>Overview</w:t>
      </w:r>
      <w:bookmarkEnd w:id="244"/>
      <w:bookmarkEnd w:id="245"/>
    </w:p>
    <w:p w14:paraId="214CA4F0" w14:textId="6A74E1D7" w:rsidR="00777B90" w:rsidRDefault="00777B90" w:rsidP="00777B90">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rsidR="00C13032">
        <w:t xml:space="preserve">Figure </w:t>
      </w:r>
      <w:r w:rsidR="00C13032">
        <w:rPr>
          <w:noProof/>
        </w:rPr>
        <w:t>3</w:t>
      </w:r>
      <w:r>
        <w:fldChar w:fldCharType="end"/>
      </w:r>
      <w:r>
        <w:t>.</w:t>
      </w:r>
      <w:r w:rsidRPr="001112AA">
        <w:t xml:space="preserve"> </w:t>
      </w:r>
      <w:r>
        <w:t xml:space="preserve">The text of all such partitions together comprises a single virtual field that is an integral whole, </w:t>
      </w:r>
      <w:r w:rsidR="0020012B">
        <w:t>while</w:t>
      </w:r>
      <w:r>
        <w:t xml:space="preserv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w:t>
      </w:r>
      <w:r w:rsidR="009643B3">
        <w:t>Since</w:t>
      </w:r>
      <w:r>
        <w:t xml:space="preserve"> such a partition may occur inside a unit of intrinsic structure, the encoding equivalent of a pagelike partition is an empty milestone element (introduced in §</w:t>
      </w:r>
      <w:r w:rsidR="0020012B">
        <w:fldChar w:fldCharType="begin"/>
      </w:r>
      <w:r w:rsidR="0020012B">
        <w:instrText xml:space="preserve"> REF _Ref182923699 \r \h </w:instrText>
      </w:r>
      <w:r w:rsidR="0020012B">
        <w:fldChar w:fldCharType="separate"/>
      </w:r>
      <w:r w:rsidR="00C13032">
        <w:t>3.3</w:t>
      </w:r>
      <w:r w:rsidR="0020012B">
        <w:fldChar w:fldCharType="end"/>
      </w:r>
      <w:r>
        <w:t>). For the genuine pages</w:t>
      </w:r>
      <w:r w:rsidRPr="006B5499">
        <w:rPr>
          <w:rStyle w:val="Lbjegyzet-hivatkozs"/>
        </w:rPr>
        <w:footnoteReference w:id="18"/>
      </w:r>
      <w:r>
        <w:t xml:space="preserve"> of copperplate charters, we use </w:t>
      </w:r>
      <w:r>
        <w:rPr>
          <w:rStyle w:val="Code"/>
        </w:rPr>
        <w:t>&lt;pb/&gt;</w:t>
      </w:r>
      <w:r>
        <w:t xml:space="preserve"> elements (§</w:t>
      </w:r>
      <w:r w:rsidR="00071116">
        <w:fldChar w:fldCharType="begin"/>
      </w:r>
      <w:r w:rsidR="00071116">
        <w:instrText xml:space="preserve"> REF _Ref183083980 \r \h </w:instrText>
      </w:r>
      <w:r w:rsidR="00071116">
        <w:fldChar w:fldCharType="separate"/>
      </w:r>
      <w:r w:rsidR="00071116">
        <w:t>3.4.2</w:t>
      </w:r>
      <w:r w:rsidR="00071116">
        <w:fldChar w:fldCharType="end"/>
      </w:r>
      <w:r>
        <w:t xml:space="preserve">), while for other partitions of analogous nature we employ </w:t>
      </w:r>
      <w:r>
        <w:rPr>
          <w:rStyle w:val="Code"/>
        </w:rPr>
        <w:t xml:space="preserve">&lt;milestone </w:t>
      </w:r>
      <w:r w:rsidRPr="00913831">
        <w:rPr>
          <w:rStyle w:val="Codeattribute"/>
        </w:rPr>
        <w:t>type=</w:t>
      </w:r>
      <w:r w:rsidRPr="00913831">
        <w:rPr>
          <w:rStyle w:val="Codevalue"/>
        </w:rPr>
        <w:t>"pagelike"</w:t>
      </w:r>
      <w:r>
        <w:rPr>
          <w:rStyle w:val="Code"/>
        </w:rPr>
        <w:t>&gt;</w:t>
      </w:r>
      <w:r>
        <w:t xml:space="preserve"> (§</w:t>
      </w:r>
      <w:r>
        <w:fldChar w:fldCharType="begin"/>
      </w:r>
      <w:r>
        <w:instrText xml:space="preserve"> REF _Ref43986679 \r \h </w:instrText>
      </w:r>
      <w:r>
        <w:fldChar w:fldCharType="separate"/>
      </w:r>
      <w:r w:rsidR="00C13032">
        <w:t>3.4.3</w:t>
      </w:r>
      <w:r>
        <w:fldChar w:fldCharType="end"/>
      </w:r>
      <w:r>
        <w:t xml:space="preserve">). </w:t>
      </w:r>
    </w:p>
    <w:p w14:paraId="14604689" w14:textId="5C9B5D59" w:rsidR="00777B90" w:rsidRPr="00DD7CCF" w:rsidRDefault="00777B90" w:rsidP="00777B90">
      <w:r>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C13032">
        <w:t>3.2</w:t>
      </w:r>
      <w:r>
        <w:fldChar w:fldCharType="end"/>
      </w:r>
      <w:r>
        <w:t xml:space="preserve">), a maximum of one kind of pagelike partition per textpart. That is to say, a document or textpart may contain either page beginnings or pagelike milestones of a single </w:t>
      </w:r>
      <w:r w:rsidR="009643B3">
        <w:t>kind</w:t>
      </w:r>
      <w:r>
        <w:t xml:space="preserve">, but not both, nor </w:t>
      </w:r>
      <w:r w:rsidR="009643B3">
        <w:t xml:space="preserve">several kinds of </w:t>
      </w:r>
      <w:r>
        <w:t xml:space="preserve">pagelike milestones.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C13032">
        <w:t>3.8.2</w:t>
      </w:r>
      <w:r>
        <w:fldChar w:fldCharType="end"/>
      </w:r>
      <w:r>
        <w:t xml:space="preserve"> and §</w:t>
      </w:r>
      <w:r>
        <w:fldChar w:fldCharType="begin"/>
      </w:r>
      <w:r>
        <w:instrText xml:space="preserve"> REF _Ref182233273 \r \h </w:instrText>
      </w:r>
      <w:r>
        <w:fldChar w:fldCharType="separate"/>
      </w:r>
      <w:r w:rsidR="00C13032">
        <w:t>3.8.3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C13032">
        <w:t>3.2</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w:t>
      </w:r>
      <w:r>
        <w:t>.</w:t>
      </w:r>
    </w:p>
    <w:p w14:paraId="4C7EA3DA" w14:textId="77777777" w:rsidR="00777B90" w:rsidRPr="00DD7CCF" w:rsidRDefault="00777B90" w:rsidP="00777B90">
      <w:r>
        <w:t>E</w:t>
      </w:r>
      <w:r w:rsidRPr="00DD7CCF">
        <w:t>pigraphic examples of pagelike partitions include</w:t>
      </w:r>
      <w:r>
        <w:t>:</w:t>
      </w:r>
    </w:p>
    <w:p w14:paraId="3160B0DF" w14:textId="2A327243" w:rsidR="00777B90" w:rsidRPr="00DD7CCF" w:rsidRDefault="00777B90" w:rsidP="00777B90">
      <w:pPr>
        <w:pStyle w:val="Lista"/>
      </w:pPr>
      <w:r w:rsidRPr="00DD7CCF">
        <w:t xml:space="preserve">text laid out in consecutively readable zones </w:t>
      </w:r>
      <w:r>
        <w:t xml:space="preserve">positioned </w:t>
      </w:r>
      <w:r w:rsidRPr="00DD7CCF">
        <w:t>in any arrangement on a single surface</w:t>
      </w:r>
      <w:r w:rsidR="009643B3">
        <w:t xml:space="preserve">, as in </w:t>
      </w:r>
      <w:r w:rsidR="009643B3">
        <w:fldChar w:fldCharType="begin"/>
      </w:r>
      <w:r w:rsidR="009643B3">
        <w:instrText xml:space="preserve"> REF _Ref44078357 \h </w:instrText>
      </w:r>
      <w:r w:rsidR="009643B3">
        <w:fldChar w:fldCharType="separate"/>
      </w:r>
      <w:r w:rsidR="00C13032" w:rsidRPr="00DD7CCF">
        <w:t xml:space="preserve">Example </w:t>
      </w:r>
      <w:r w:rsidR="00C13032">
        <w:rPr>
          <w:noProof/>
        </w:rPr>
        <w:t>3.4.1</w:t>
      </w:r>
      <w:r w:rsidR="00C13032" w:rsidRPr="00DD7CCF">
        <w:t>.</w:t>
      </w:r>
      <w:r w:rsidR="00C13032">
        <w:rPr>
          <w:noProof/>
        </w:rPr>
        <w:t>A</w:t>
      </w:r>
      <w:r w:rsidR="009643B3">
        <w:fldChar w:fldCharType="end"/>
      </w:r>
    </w:p>
    <w:p w14:paraId="656E2A35" w14:textId="459A910A" w:rsidR="00777B90" w:rsidRPr="00DD7CCF" w:rsidRDefault="00777B90" w:rsidP="00777B90">
      <w:pPr>
        <w:pStyle w:val="Lista"/>
      </w:pPr>
      <w:r w:rsidRPr="00DD7CCF">
        <w:lastRenderedPageBreak/>
        <w:t xml:space="preserve">text laid out in consecutively readable zones on multiple faces of a three-dimensional object </w:t>
      </w:r>
      <w:r w:rsidRPr="00E24F87">
        <w:rPr>
          <w:noProof/>
        </w:rPr>
        <w:t>(</w:t>
      </w:r>
      <w:r w:rsidRPr="00DD7CCF">
        <w:t>e.g. stele or pillar</w:t>
      </w:r>
      <w:r>
        <w:t xml:space="preserve">, as in </w:t>
      </w:r>
      <w:r w:rsidRPr="00DD7CCF">
        <w:t>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w:t>
      </w:r>
    </w:p>
    <w:p w14:paraId="4E56333B" w14:textId="0EE2981F" w:rsidR="00777B90" w:rsidRPr="00DD7CCF" w:rsidRDefault="00777B90" w:rsidP="00777B90">
      <w:pPr>
        <w:pStyle w:val="Lista"/>
      </w:pPr>
      <w:r w:rsidRPr="00DD7CCF">
        <w:t xml:space="preserve">text laid out in consecutively readable zones on multiple linked objects </w:t>
      </w:r>
      <w:r w:rsidRPr="00E24F87">
        <w:rPr>
          <w:noProof/>
        </w:rPr>
        <w:t>(</w:t>
      </w:r>
      <w:r w:rsidRPr="00DD7CCF">
        <w:t>e.g. copperplate sets; two jambs of a doorway</w:t>
      </w:r>
      <w:r w:rsidR="009643B3">
        <w:t xml:space="preserve">, as in </w:t>
      </w:r>
      <w:r w:rsidR="009643B3">
        <w:fldChar w:fldCharType="begin"/>
      </w:r>
      <w:r w:rsidR="009643B3">
        <w:instrText xml:space="preserve"> REF _Ref182924299 \h </w:instrText>
      </w:r>
      <w:r w:rsidR="009643B3">
        <w:fldChar w:fldCharType="separate"/>
      </w:r>
      <w:r w:rsidR="00C13032" w:rsidRPr="00DD7CCF">
        <w:t xml:space="preserve">Example </w:t>
      </w:r>
      <w:r w:rsidR="00C13032">
        <w:rPr>
          <w:noProof/>
        </w:rPr>
        <w:t>3.4.1</w:t>
      </w:r>
      <w:r w:rsidR="00C13032" w:rsidRPr="00DD7CCF">
        <w:t>.</w:t>
      </w:r>
      <w:r w:rsidR="00C13032">
        <w:rPr>
          <w:noProof/>
        </w:rPr>
        <w:t>B</w:t>
      </w:r>
      <w:r w:rsidR="009643B3">
        <w:fldChar w:fldCharType="end"/>
      </w:r>
      <w:r w:rsidRPr="00DD7CCF">
        <w:t>)</w:t>
      </w:r>
    </w:p>
    <w:tbl>
      <w:tblPr>
        <w:tblStyle w:val="CodeSampleTable"/>
        <w:tblW w:w="5000" w:type="pct"/>
        <w:tblLook w:val="04A0" w:firstRow="1" w:lastRow="0" w:firstColumn="1" w:lastColumn="0" w:noHBand="0" w:noVBand="1"/>
      </w:tblPr>
      <w:tblGrid>
        <w:gridCol w:w="5419"/>
        <w:gridCol w:w="4209"/>
      </w:tblGrid>
      <w:tr w:rsidR="00777B90" w:rsidRPr="00DD7CCF" w14:paraId="5DF81710"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BF84190" w14:textId="485E66AA" w:rsidR="00777B90" w:rsidRPr="00DD7CCF" w:rsidRDefault="00777B90" w:rsidP="00AD0920">
            <w:pPr>
              <w:pStyle w:val="Kpalrs"/>
            </w:pPr>
            <w:bookmarkStart w:id="246" w:name="_w6aiimbh4273" w:colFirst="0" w:colLast="0"/>
            <w:bookmarkStart w:id="247" w:name="_Ref44078357"/>
            <w:bookmarkStart w:id="248" w:name="_Ref43978346"/>
            <w:bookmarkEnd w:id="246"/>
            <w:r w:rsidRPr="00DD7CCF">
              <w:t xml:space="preserve">Example </w:t>
            </w:r>
            <w:fldSimple w:instr=" STYLEREF 3 \s ">
              <w:r w:rsidR="00C13032">
                <w:rPr>
                  <w:noProof/>
                </w:rPr>
                <w:t>3.4.1</w:t>
              </w:r>
            </w:fldSimple>
            <w:r w:rsidRPr="00DD7CCF">
              <w:t>.</w:t>
            </w:r>
            <w:fldSimple w:instr=" SEQ Example \* ALPHABETIC \s 3 ">
              <w:r w:rsidR="00C13032">
                <w:rPr>
                  <w:noProof/>
                </w:rPr>
                <w:t>A</w:t>
              </w:r>
            </w:fldSimple>
            <w:bookmarkEnd w:id="247"/>
            <w:r w:rsidRPr="00DD7CCF">
              <w:t>: text in two columns</w:t>
            </w:r>
          </w:p>
        </w:tc>
      </w:tr>
      <w:tr w:rsidR="00777B90" w:rsidRPr="00DD7CCF" w14:paraId="50A5DE1C" w14:textId="77777777" w:rsidTr="00AD0920">
        <w:tc>
          <w:tcPr>
            <w:tcW w:w="5000" w:type="pct"/>
            <w:gridSpan w:val="2"/>
          </w:tcPr>
          <w:p w14:paraId="1199B448" w14:textId="77777777" w:rsidR="00777B90" w:rsidRPr="00DD7CCF" w:rsidRDefault="00777B90" w:rsidP="00AD0920">
            <w:pPr>
              <w:pStyle w:val="Image"/>
            </w:pPr>
            <w:r w:rsidRPr="00DD7CCF">
              <w:drawing>
                <wp:inline distT="0" distB="0" distL="0" distR="0" wp14:anchorId="0FBA9C4C" wp14:editId="050AD153">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777B90" w:rsidRPr="00DD7CCF" w14:paraId="6297DE35" w14:textId="77777777" w:rsidTr="00AD0920">
        <w:tc>
          <w:tcPr>
            <w:tcW w:w="5000" w:type="pct"/>
            <w:gridSpan w:val="2"/>
          </w:tcPr>
          <w:p w14:paraId="0646BB9B" w14:textId="64AAC592" w:rsidR="00777B90" w:rsidRPr="00DD7CCF" w:rsidRDefault="00777B90" w:rsidP="00AD0920">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C13032">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777B90" w:rsidRPr="00DD7CCF" w14:paraId="3342279D" w14:textId="77777777" w:rsidTr="00AD0920">
        <w:tc>
          <w:tcPr>
            <w:tcW w:w="5000" w:type="pct"/>
            <w:gridSpan w:val="2"/>
          </w:tcPr>
          <w:p w14:paraId="77347A3B" w14:textId="3B71546C" w:rsidR="00777B90" w:rsidRPr="00DD7CCF" w:rsidRDefault="00777B90" w:rsidP="00AC7B80">
            <w:pPr>
              <w:pStyle w:val="TableNote"/>
              <w:rPr>
                <w:noProof/>
              </w:rPr>
            </w:pPr>
            <w:r w:rsidRPr="00DD7CCF">
              <w:t xml:space="preserve">in the </w:t>
            </w:r>
            <w:r w:rsidRPr="00AC7B80">
              <w:t>illustration</w:t>
            </w:r>
            <w:r w:rsidRPr="00DD7CCF">
              <w:t xml:space="preserve">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C13032">
              <w:t>3.2</w:t>
            </w:r>
            <w:r w:rsidRPr="00DD7CCF">
              <w:fldChar w:fldCharType="end"/>
            </w:r>
            <w:r w:rsidRPr="00DD7CCF">
              <w:t>)</w:t>
            </w:r>
          </w:p>
        </w:tc>
      </w:tr>
      <w:tr w:rsidR="00777B90" w:rsidRPr="00DD7CCF" w14:paraId="7531266E" w14:textId="77777777" w:rsidTr="00AD0920">
        <w:tc>
          <w:tcPr>
            <w:tcW w:w="2814" w:type="pct"/>
          </w:tcPr>
          <w:p w14:paraId="0BF68762" w14:textId="77777777" w:rsidR="00777B90" w:rsidRPr="00DD7CCF" w:rsidRDefault="00777B90" w:rsidP="00AD0920">
            <w:pPr>
              <w:pStyle w:val="TableNote"/>
            </w:pPr>
            <w:bookmarkStart w:id="249" w:name="_xbyjw7atziy5" w:colFirst="0" w:colLast="0"/>
            <w:bookmarkEnd w:id="249"/>
            <w:r w:rsidRPr="00DD7CCF">
              <w:t>a partition may, however, coincide with a semantic boundary as in the slightly altered illustration here</w:t>
            </w:r>
          </w:p>
          <w:p w14:paraId="0BB469CF" w14:textId="45D17082" w:rsidR="00777B90" w:rsidRPr="00DD7CCF" w:rsidRDefault="00777B90" w:rsidP="00AD0920">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C13032">
              <w:t>3.2.1</w:t>
            </w:r>
            <w:r w:rsidRPr="00DD7CCF">
              <w:fldChar w:fldCharType="end"/>
            </w:r>
            <w:r w:rsidRPr="00DD7CCF">
              <w:t xml:space="preserve"> above</w:t>
            </w:r>
          </w:p>
          <w:p w14:paraId="234BEE50" w14:textId="77777777" w:rsidR="00777B90" w:rsidRPr="00DD7CCF" w:rsidRDefault="00777B90" w:rsidP="00AD0920">
            <w:pPr>
              <w:pStyle w:val="TableNote"/>
            </w:pPr>
            <w:bookmarkStart w:id="250" w:name="_9uretion352s" w:colFirst="0" w:colLast="0"/>
            <w:bookmarkEnd w:id="250"/>
            <w:r w:rsidRPr="00DD7CCF">
              <w:t>therefore, the illustration on the right must also be encoded as a pagelike partition</w:t>
            </w:r>
          </w:p>
        </w:tc>
        <w:tc>
          <w:tcPr>
            <w:tcW w:w="2186" w:type="pct"/>
            <w:vAlign w:val="bottom"/>
          </w:tcPr>
          <w:p w14:paraId="33022ACF" w14:textId="77777777" w:rsidR="00777B90" w:rsidRPr="00DD7CCF" w:rsidRDefault="00777B90" w:rsidP="00AD0920">
            <w:pPr>
              <w:pStyle w:val="Image"/>
              <w:rPr>
                <w:rStyle w:val="Code"/>
              </w:rPr>
            </w:pPr>
            <w:bookmarkStart w:id="251" w:name="_2o3hdppskxxm" w:colFirst="0" w:colLast="0"/>
            <w:bookmarkEnd w:id="251"/>
            <w:r w:rsidRPr="00DD7CCF">
              <w:drawing>
                <wp:inline distT="0" distB="0" distL="0" distR="0" wp14:anchorId="0B0D1C18" wp14:editId="10FB8E6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258897C2" w14:textId="2AA80503" w:rsidR="009643B3" w:rsidRDefault="009643B3" w:rsidP="009643B3">
      <w:bookmarkStart w:id="252" w:name="_tnb25u59sdgt" w:colFirst="0" w:colLast="0"/>
      <w:bookmarkStart w:id="253" w:name="_Ref182580155"/>
      <w:bookmarkStart w:id="254" w:name="_Ref182580158"/>
      <w:bookmarkStart w:id="255" w:name="_Ref182580228"/>
      <w:bookmarkEnd w:id="252"/>
    </w:p>
    <w:tbl>
      <w:tblPr>
        <w:tblStyle w:val="CodeSampleTable"/>
        <w:tblW w:w="5000" w:type="pct"/>
        <w:tblLook w:val="04A0" w:firstRow="1" w:lastRow="0" w:firstColumn="1" w:lastColumn="0" w:noHBand="0" w:noVBand="1"/>
      </w:tblPr>
      <w:tblGrid>
        <w:gridCol w:w="9628"/>
      </w:tblGrid>
      <w:tr w:rsidR="009643B3" w:rsidRPr="00DD7CCF" w14:paraId="61FD70B5" w14:textId="77777777" w:rsidTr="009643B3">
        <w:trPr>
          <w:cnfStyle w:val="100000000000" w:firstRow="1" w:lastRow="0" w:firstColumn="0" w:lastColumn="0" w:oddVBand="0" w:evenVBand="0" w:oddHBand="0" w:evenHBand="0" w:firstRowFirstColumn="0" w:firstRowLastColumn="0" w:lastRowFirstColumn="0" w:lastRowLastColumn="0"/>
        </w:trPr>
        <w:tc>
          <w:tcPr>
            <w:tcW w:w="5000" w:type="pct"/>
          </w:tcPr>
          <w:p w14:paraId="0910BBB3" w14:textId="76369B5E" w:rsidR="009643B3" w:rsidRPr="00DD7CCF" w:rsidRDefault="009643B3" w:rsidP="009643B3">
            <w:pPr>
              <w:pStyle w:val="Kpalrs"/>
            </w:pPr>
            <w:bookmarkStart w:id="256" w:name="_Ref182924299"/>
            <w:r w:rsidRPr="00DD7CCF">
              <w:lastRenderedPageBreak/>
              <w:t xml:space="preserve">Example </w:t>
            </w:r>
            <w:fldSimple w:instr=" STYLEREF 3 \s ">
              <w:r w:rsidR="00C13032">
                <w:rPr>
                  <w:noProof/>
                </w:rPr>
                <w:t>3.4.1</w:t>
              </w:r>
            </w:fldSimple>
            <w:r w:rsidRPr="00DD7CCF">
              <w:t>.</w:t>
            </w:r>
            <w:fldSimple w:instr=" SEQ Example \* ALPHABETIC \s 3 ">
              <w:r w:rsidR="00C13032">
                <w:rPr>
                  <w:noProof/>
                </w:rPr>
                <w:t>B</w:t>
              </w:r>
            </w:fldSimple>
            <w:bookmarkEnd w:id="256"/>
            <w:r w:rsidRPr="00DD7CCF">
              <w:t xml:space="preserve">: </w:t>
            </w:r>
            <w:r>
              <w:t>doorjambs</w:t>
            </w:r>
          </w:p>
        </w:tc>
      </w:tr>
      <w:tr w:rsidR="009643B3" w:rsidRPr="00DD7CCF" w14:paraId="043A9329" w14:textId="77777777" w:rsidTr="009643B3">
        <w:tc>
          <w:tcPr>
            <w:tcW w:w="5000" w:type="pct"/>
          </w:tcPr>
          <w:p w14:paraId="52D9AFD0" w14:textId="681EDC8C" w:rsidR="009643B3" w:rsidRPr="00DD7CCF" w:rsidRDefault="009643B3" w:rsidP="009643B3">
            <w:pPr>
              <w:pStyle w:val="Image"/>
            </w:pPr>
            <w:r>
              <w:t>&amp;&amp;&amp;</w:t>
            </w:r>
          </w:p>
        </w:tc>
      </w:tr>
      <w:tr w:rsidR="009643B3" w:rsidRPr="00DD7CCF" w14:paraId="7AF24C65" w14:textId="77777777" w:rsidTr="009643B3">
        <w:tc>
          <w:tcPr>
            <w:tcW w:w="5000" w:type="pct"/>
          </w:tcPr>
          <w:p w14:paraId="562C4224" w14:textId="572093D8" w:rsidR="009643B3" w:rsidRPr="00DD7CCF" w:rsidRDefault="009643B3" w:rsidP="009643B3">
            <w:pPr>
              <w:pStyle w:val="CodeParagraph"/>
              <w:keepNext/>
            </w:pPr>
            <w:r>
              <w:rPr>
                <w:rStyle w:val="Code"/>
              </w:rPr>
              <w:t>&amp;&amp;&amp;</w:t>
            </w: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C13032">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9643B3" w:rsidRPr="00DD7CCF" w14:paraId="3FE1481C" w14:textId="77777777" w:rsidTr="009643B3">
        <w:tc>
          <w:tcPr>
            <w:tcW w:w="5000" w:type="pct"/>
          </w:tcPr>
          <w:p w14:paraId="3C69BF6B" w14:textId="53356844" w:rsidR="009643B3" w:rsidRPr="00DD7CCF" w:rsidRDefault="009643B3" w:rsidP="007275F0">
            <w:pPr>
              <w:pStyle w:val="TableNote"/>
              <w:rPr>
                <w:noProof/>
              </w:rPr>
            </w:pPr>
            <w:r w:rsidRPr="007275F0">
              <w:t>in</w:t>
            </w:r>
            <w:r w:rsidRPr="00DD7CCF">
              <w:t xml:space="preserve">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C13032">
              <w:t>3.2</w:t>
            </w:r>
            <w:r w:rsidRPr="00DD7CCF">
              <w:fldChar w:fldCharType="end"/>
            </w:r>
            <w:r w:rsidRPr="00DD7CCF">
              <w:t>)</w:t>
            </w:r>
          </w:p>
        </w:tc>
      </w:tr>
    </w:tbl>
    <w:p w14:paraId="7B0FA800" w14:textId="77777777" w:rsidR="00777B90" w:rsidRPr="00DD7CCF" w:rsidRDefault="00777B90" w:rsidP="00777B90">
      <w:pPr>
        <w:pStyle w:val="Cmsor3"/>
      </w:pPr>
      <w:bookmarkStart w:id="257" w:name="_Toc183083737"/>
      <w:bookmarkStart w:id="258" w:name="_Ref183083979"/>
      <w:bookmarkStart w:id="259" w:name="_Ref183083980"/>
      <w:r>
        <w:t>Marking up g</w:t>
      </w:r>
      <w:r w:rsidRPr="00DD7CCF">
        <w:t>enuine pages</w:t>
      </w:r>
      <w:bookmarkEnd w:id="248"/>
      <w:bookmarkEnd w:id="253"/>
      <w:bookmarkEnd w:id="254"/>
      <w:bookmarkEnd w:id="255"/>
      <w:bookmarkEnd w:id="257"/>
      <w:bookmarkEnd w:id="258"/>
      <w:bookmarkEnd w:id="259"/>
    </w:p>
    <w:p w14:paraId="22ACFF37" w14:textId="77777777" w:rsidR="00777B90" w:rsidRPr="00DD7CCF" w:rsidRDefault="00777B90" w:rsidP="00777B90">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61C79428" w14:textId="420080B2" w:rsidR="00777B90" w:rsidRDefault="00777B90" w:rsidP="00777B90">
      <w:pPr>
        <w:pStyle w:val="Lista2"/>
      </w:pPr>
      <w:bookmarkStart w:id="260"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rsidR="00C13032">
        <w:t>3.4.4.1</w:t>
      </w:r>
      <w:r>
        <w:fldChar w:fldCharType="end"/>
      </w:r>
    </w:p>
    <w:p w14:paraId="408B9EB1" w14:textId="063060F4" w:rsidR="00777B90" w:rsidRDefault="00777B90" w:rsidP="00777B90">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rsidR="00C13032">
        <w:t>3.3.3</w:t>
      </w:r>
      <w:r>
        <w:fldChar w:fldCharType="end"/>
      </w:r>
    </w:p>
    <w:p w14:paraId="4753D62D" w14:textId="77777777" w:rsidR="00777B90" w:rsidRDefault="00777B90" w:rsidP="00777B90">
      <w:pPr>
        <w:pStyle w:val="Lista"/>
      </w:pPr>
      <w:r w:rsidRPr="00DD7CCF">
        <w:rPr>
          <w:rStyle w:val="Code"/>
        </w:rPr>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764C4912" w14:textId="00A510A9" w:rsidR="00777B90" w:rsidRDefault="00777B90" w:rsidP="00777B90">
      <w:pPr>
        <w:pStyle w:val="Lista2"/>
      </w:pPr>
      <w:r>
        <w:t>see also §</w:t>
      </w:r>
      <w:r>
        <w:fldChar w:fldCharType="begin"/>
      </w:r>
      <w:r>
        <w:instrText xml:space="preserve"> REF _Ref182318940 \r \h </w:instrText>
      </w:r>
      <w:r>
        <w:fldChar w:fldCharType="separate"/>
      </w:r>
      <w:r w:rsidR="00C13032">
        <w:t>3.4.2.1</w:t>
      </w:r>
      <w:r>
        <w:fldChar w:fldCharType="end"/>
      </w:r>
      <w:r>
        <w:t xml:space="preserve"> for more about uninscribed faces in copperplate sets</w:t>
      </w:r>
    </w:p>
    <w:p w14:paraId="679C37BD" w14:textId="681B9F69" w:rsidR="00777B90" w:rsidRPr="00DD7CCF" w:rsidRDefault="00777B90" w:rsidP="00777B90">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6F1345C5" w14:textId="77777777" w:rsidR="00777B90" w:rsidRPr="00DD7CCF" w:rsidRDefault="00777B90" w:rsidP="00777B90">
      <w:pPr>
        <w:pStyle w:val="Cmsor4"/>
      </w:pPr>
      <w:bookmarkStart w:id="261" w:name="_Ref182318940"/>
      <w:bookmarkStart w:id="262" w:name="_Toc183083738"/>
      <w:r>
        <w:t>Uninscribed copper plate faces</w:t>
      </w:r>
      <w:bookmarkEnd w:id="260"/>
      <w:bookmarkEnd w:id="261"/>
      <w:bookmarkEnd w:id="262"/>
    </w:p>
    <w:p w14:paraId="516876EC" w14:textId="77777777" w:rsidR="00777B90" w:rsidRPr="00DD7CCF" w:rsidRDefault="00777B90" w:rsidP="00777B90">
      <w:pPr>
        <w:pStyle w:val="Lista"/>
      </w:pPr>
      <w:r w:rsidRPr="00DD7CCF">
        <w:t xml:space="preserve">plates must always be </w:t>
      </w:r>
      <w:r>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2FA72C5A" w14:textId="77777777" w:rsidR="00777B90" w:rsidRDefault="00777B90" w:rsidP="00777B90">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t>,</w:t>
      </w:r>
      <w:r w:rsidRPr="00CF217C">
        <w:t xml:space="preserve"> with the following recommendations for the sake of consistency within the project</w:t>
      </w:r>
    </w:p>
    <w:p w14:paraId="3B5D52C2" w14:textId="77777777" w:rsidR="00777B90" w:rsidRDefault="00777B90" w:rsidP="00777B90">
      <w:pPr>
        <w:pStyle w:val="Lista2"/>
      </w:pPr>
      <w:r>
        <w:t>for sets of copper plates where the first and/or last plate is only inscribed on one face, designate the blank faces to be the outer faces of the set, i.e. the recto of the first plate and the verso of the last plate</w:t>
      </w:r>
    </w:p>
    <w:p w14:paraId="063CC30F" w14:textId="77777777" w:rsidR="00777B90" w:rsidRDefault="00777B90" w:rsidP="00777B90">
      <w:pPr>
        <w:pStyle w:val="Lista2"/>
      </w:pPr>
      <w:r>
        <w:t>for sets or single plates inscribed on only one face (of each plate), designate the inscribed face as the recto, and the blank face as the verso</w:t>
      </w:r>
    </w:p>
    <w:p w14:paraId="6413BD1C" w14:textId="77777777" w:rsidR="00777B90" w:rsidRPr="00DD7CCF" w:rsidRDefault="00777B90" w:rsidP="00777B90">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644AD0E2" w14:textId="7A577894" w:rsidR="00777B90" w:rsidRPr="00DD7CCF" w:rsidRDefault="00777B90" w:rsidP="00777B90">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Pr="00DD7CCF">
        <w:t>§</w:t>
      </w:r>
      <w:r w:rsidRPr="00DD7CCF">
        <w:fldChar w:fldCharType="begin"/>
      </w:r>
      <w:r w:rsidRPr="00DD7CCF">
        <w:instrText xml:space="preserve"> REF _Ref43979552 \w \h </w:instrText>
      </w:r>
      <w:r>
        <w:instrText xml:space="preserve"> \* MERGEFORMAT </w:instrText>
      </w:r>
      <w:r w:rsidRPr="00DD7CCF">
        <w:fldChar w:fldCharType="separate"/>
      </w:r>
      <w:r w:rsidR="00C13032">
        <w:t>8.2.3</w:t>
      </w:r>
      <w:r w:rsidRPr="00DD7CCF">
        <w:fldChar w:fldCharType="end"/>
      </w:r>
      <w:r w:rsidRPr="00DD7CCF">
        <w:t>) that such empty elements must be inside block-level containers</w:t>
      </w:r>
    </w:p>
    <w:p w14:paraId="253C55A8" w14:textId="5B765B0C" w:rsidR="00777B90" w:rsidRPr="00DD7CCF" w:rsidRDefault="00777B90" w:rsidP="00777B90">
      <w:pPr>
        <w:pStyle w:val="Lista2"/>
      </w:pPr>
      <w:r w:rsidRPr="00DD7CCF">
        <w:t xml:space="preserve">see Case study 2 </w:t>
      </w:r>
      <w:r w:rsidRPr="00E24F87">
        <w:rPr>
          <w:noProof/>
        </w:rPr>
        <w:t>(</w:t>
      </w:r>
      <w:r w:rsidRPr="00DD7CCF">
        <w:t xml:space="preserve">A, B and C)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an illustration of pages in an EpiDoc document</w:t>
      </w:r>
    </w:p>
    <w:p w14:paraId="16AEC28F" w14:textId="77777777" w:rsidR="00777B90" w:rsidRPr="00DD7CCF" w:rsidRDefault="00777B90" w:rsidP="00777B90">
      <w:pPr>
        <w:pStyle w:val="Cmsor3"/>
      </w:pPr>
      <w:bookmarkStart w:id="263" w:name="_t032kyf4wcza" w:colFirst="0" w:colLast="0"/>
      <w:bookmarkStart w:id="264" w:name="_Ref43986679"/>
      <w:bookmarkStart w:id="265" w:name="_Toc183083739"/>
      <w:bookmarkEnd w:id="263"/>
      <w:r>
        <w:lastRenderedPageBreak/>
        <w:t>Marking up o</w:t>
      </w:r>
      <w:r w:rsidRPr="00DD7CCF">
        <w:t>ther pagelike zones</w:t>
      </w:r>
      <w:bookmarkEnd w:id="264"/>
      <w:bookmarkEnd w:id="265"/>
    </w:p>
    <w:p w14:paraId="496AA816" w14:textId="77777777" w:rsidR="00777B90" w:rsidRPr="00DD7CCF" w:rsidRDefault="00777B90" w:rsidP="00777B90">
      <w:pPr>
        <w:pStyle w:val="Lista"/>
      </w:pPr>
      <w:r w:rsidRPr="00DD7CCF">
        <w:t xml:space="preserve">to encode </w:t>
      </w:r>
      <w:r>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1BBF406A" w14:textId="77777777" w:rsidR="00777B90" w:rsidRPr="00DD7CCF" w:rsidRDefault="00777B90" w:rsidP="00777B90">
      <w:pPr>
        <w:pStyle w:val="Lista2"/>
      </w:pPr>
      <w:r w:rsidRPr="00DD7CCF">
        <w:t xml:space="preserve">the mandatory attribute </w:t>
      </w:r>
      <w:r w:rsidRPr="008525C6">
        <w:rPr>
          <w:rStyle w:val="Codeattribute"/>
        </w:rPr>
        <w:t>@type</w:t>
      </w:r>
      <w:r w:rsidRPr="008525C6">
        <w:t xml:space="preserve"> </w:t>
      </w:r>
      <w:r w:rsidRPr="00DD7CCF">
        <w:t xml:space="preserve">with the value </w:t>
      </w:r>
      <w:r w:rsidRPr="00303844">
        <w:rPr>
          <w:rStyle w:val="Codevalue"/>
        </w:rPr>
        <w:t>"pagelike"</w:t>
      </w:r>
      <w:r w:rsidRPr="00DD7CCF">
        <w:t xml:space="preserve"> serves</w:t>
      </w:r>
      <w:r>
        <w:t xml:space="preserve"> in our project</w:t>
      </w:r>
      <w:r w:rsidRPr="00DD7CCF">
        <w:t xml:space="preserve"> to explicitly distinguish these elements from other milestones used in an edition</w:t>
      </w:r>
    </w:p>
    <w:p w14:paraId="1316F5FB" w14:textId="33B6C539" w:rsidR="00777B90" w:rsidRPr="00DD7CCF" w:rsidRDefault="00777B90" w:rsidP="00777B90">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p>
    <w:p w14:paraId="72E75EFE" w14:textId="240429C8" w:rsidR="00777B90" w:rsidRDefault="00777B90" w:rsidP="00777B90">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_Ref182318136 \r \h </w:instrText>
      </w:r>
      <w:r>
        <w:fldChar w:fldCharType="separate"/>
      </w:r>
      <w:r w:rsidR="00C13032">
        <w:t>3.4.4.2</w:t>
      </w:r>
      <w:r>
        <w:fldChar w:fldCharType="end"/>
      </w:r>
    </w:p>
    <w:p w14:paraId="31343B0C" w14:textId="44A87D37" w:rsidR="00777B90" w:rsidRDefault="00777B90" w:rsidP="00777B90">
      <w:pPr>
        <w:pStyle w:val="Lista2"/>
      </w:pPr>
      <w:r>
        <w:t xml:space="preserve">the attribute </w:t>
      </w:r>
      <w:r w:rsidRPr="006A77BF">
        <w:rPr>
          <w:rStyle w:val="Codeattribute"/>
        </w:rPr>
        <w:t>@break</w:t>
      </w:r>
      <w:r>
        <w:t xml:space="preserve"> must be added to zone beginnings within words as per §</w:t>
      </w:r>
      <w:r>
        <w:fldChar w:fldCharType="begin"/>
      </w:r>
      <w:r>
        <w:instrText xml:space="preserve"> REF _Ref182318134 \r \h </w:instrText>
      </w:r>
      <w:r>
        <w:fldChar w:fldCharType="separate"/>
      </w:r>
      <w:r w:rsidR="00C13032">
        <w:t>3.3.3</w:t>
      </w:r>
      <w:r>
        <w:fldChar w:fldCharType="end"/>
      </w:r>
    </w:p>
    <w:p w14:paraId="3BCA101B" w14:textId="77777777" w:rsidR="00777B90" w:rsidRDefault="00777B90" w:rsidP="00777B90">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51D89FFE" w14:textId="22A7ABE7" w:rsidR="00777B90" w:rsidRPr="00DD7CCF" w:rsidRDefault="00777B90" w:rsidP="00777B90">
      <w:pPr>
        <w:pStyle w:val="Lista"/>
      </w:pPr>
      <w:r>
        <w:t>all 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7E7EB859" w14:textId="7B5063F1" w:rsidR="00777B90" w:rsidRDefault="00777B90" w:rsidP="00777B90">
      <w:pPr>
        <w:pStyle w:val="Lista"/>
      </w:pPr>
      <w:r w:rsidRPr="00DD7CCF">
        <w:t xml:space="preserve">see </w:t>
      </w:r>
      <w:r w:rsidRPr="00DD7CCF">
        <w:fldChar w:fldCharType="begin"/>
      </w:r>
      <w:r w:rsidRPr="00DD7CCF">
        <w:instrText xml:space="preserve"> REF _Ref44078357 \h </w:instrText>
      </w:r>
      <w:r>
        <w:instrText xml:space="preserve"> \* MERGEFORMAT </w:instrText>
      </w:r>
      <w:r w:rsidRPr="00DD7CCF">
        <w:fldChar w:fldCharType="separate"/>
      </w:r>
      <w:r w:rsidR="00C13032" w:rsidRPr="00DD7CCF">
        <w:t xml:space="preserve">Example </w:t>
      </w:r>
      <w:r w:rsidR="00C13032">
        <w:rPr>
          <w:noProof/>
        </w:rPr>
        <w:t>3.4.1</w:t>
      </w:r>
      <w:r w:rsidR="00C13032" w:rsidRPr="00DD7CCF">
        <w:rPr>
          <w:noProof/>
        </w:rPr>
        <w:t>.</w:t>
      </w:r>
      <w:r w:rsidR="00C13032">
        <w:rPr>
          <w:noProof/>
        </w:rPr>
        <w:t>A</w:t>
      </w:r>
      <w:r w:rsidRPr="00DD7CCF">
        <w:fldChar w:fldCharType="end"/>
      </w:r>
      <w:r w:rsidRPr="00DD7CCF">
        <w:t xml:space="preserve"> for a full illustration of </w:t>
      </w:r>
      <w:r>
        <w:t>pagelike</w:t>
      </w:r>
      <w:r w:rsidRPr="00DD7CCF">
        <w:t xml:space="preserve"> zones in an EpiDoc document, and 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rsidRPr="00DD7CCF">
        <w:t xml:space="preserve"> for more complex scenario</w:t>
      </w:r>
      <w:r>
        <w:t>s</w:t>
      </w:r>
    </w:p>
    <w:p w14:paraId="5E732FCE" w14:textId="77777777" w:rsidR="00777B90" w:rsidRPr="00DD7CCF" w:rsidRDefault="00777B90" w:rsidP="00777B90">
      <w:pPr>
        <w:pStyle w:val="Cmsor3"/>
      </w:pPr>
      <w:bookmarkStart w:id="266" w:name="_Toc183083740"/>
      <w:r>
        <w:t>Identification and titling of pagelike partitions</w:t>
      </w:r>
      <w:bookmarkEnd w:id="266"/>
    </w:p>
    <w:p w14:paraId="03FDED3F" w14:textId="30E5AE63" w:rsidR="00777B90" w:rsidRPr="00283D9F" w:rsidRDefault="00777B90" w:rsidP="00777B90">
      <w:bookmarkStart w:id="267" w:name="_oypoil6s6m99" w:colFirst="0" w:colLast="0"/>
      <w:bookmarkEnd w:id="267"/>
      <w:r>
        <w:t>The primary identifier for pagelike partitions is a unique number (§</w:t>
      </w:r>
      <w:r>
        <w:fldChar w:fldCharType="begin"/>
      </w:r>
      <w:r>
        <w:instrText xml:space="preserve"> REF _Ref182310225 \r \h </w:instrText>
      </w:r>
      <w:r>
        <w:fldChar w:fldCharType="separate"/>
      </w:r>
      <w:r w:rsidR="00C13032">
        <w:t>3.4.4.1</w:t>
      </w:r>
      <w:r>
        <w:fldChar w:fldCharType="end"/>
      </w:r>
      <w:r>
        <w:t>, §</w:t>
      </w:r>
      <w:r>
        <w:fldChar w:fldCharType="begin"/>
      </w:r>
      <w:r>
        <w:instrText xml:space="preserve"> REF _Ref182318136 \r \h </w:instrText>
      </w:r>
      <w:r>
        <w:fldChar w:fldCharType="separate"/>
      </w:r>
      <w:r w:rsidR="00C13032">
        <w:t>3.4.4.2</w:t>
      </w:r>
      <w:r>
        <w:fldChar w:fldCharType="end"/>
      </w:r>
      <w:r>
        <w:t>). The nature of pagelike milestones is mandatorily encoded as the unit of the milestone (§</w:t>
      </w:r>
      <w:r w:rsidR="00F65316">
        <w:fldChar w:fldCharType="begin"/>
      </w:r>
      <w:r w:rsidR="00F65316">
        <w:instrText xml:space="preserve"> REF _Ref182815315 \r \h </w:instrText>
      </w:r>
      <w:r w:rsidR="00F65316">
        <w:fldChar w:fldCharType="separate"/>
      </w:r>
      <w:r w:rsidR="00C13032">
        <w:t>3.3.4</w:t>
      </w:r>
      <w:r w:rsidR="00F65316">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C13032">
        <w:t>3.4.4.3</w:t>
      </w:r>
      <w:r>
        <w:fldChar w:fldCharType="end"/>
      </w:r>
      <w:r>
        <w:t>) may be added to the encoding, which will replace the auto-generated label.</w:t>
      </w:r>
    </w:p>
    <w:p w14:paraId="3F834395" w14:textId="77777777" w:rsidR="00777B90" w:rsidRPr="00DD7CCF" w:rsidRDefault="00777B90" w:rsidP="00777B90">
      <w:bookmarkStart w:id="268" w:name="_Ref182300601"/>
      <w:bookmarkStart w:id="269" w:name="_Ref182300603"/>
    </w:p>
    <w:tbl>
      <w:tblPr>
        <w:tblStyle w:val="CodeSampleTable"/>
        <w:tblW w:w="0" w:type="auto"/>
        <w:tblLook w:val="04A0" w:firstRow="1" w:lastRow="0" w:firstColumn="1" w:lastColumn="0" w:noHBand="0" w:noVBand="1"/>
      </w:tblPr>
      <w:tblGrid>
        <w:gridCol w:w="9054"/>
      </w:tblGrid>
      <w:tr w:rsidR="00777B90" w:rsidRPr="00DD7CCF" w14:paraId="7264B8D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29C47FBA" w14:textId="54C727E4" w:rsidR="00777B90" w:rsidRPr="00DD7CCF" w:rsidRDefault="00777B90" w:rsidP="003B3C1C">
            <w:pPr>
              <w:pStyle w:val="Kpalrs"/>
            </w:pPr>
            <w:bookmarkStart w:id="270" w:name="_Ref44078412"/>
            <w:r w:rsidRPr="00DD7CCF">
              <w:t xml:space="preserve">Example </w:t>
            </w:r>
            <w:fldSimple w:instr=" STYLEREF 3 \s ">
              <w:r w:rsidR="00C13032">
                <w:rPr>
                  <w:noProof/>
                </w:rPr>
                <w:t>3.4.4</w:t>
              </w:r>
            </w:fldSimple>
            <w:r w:rsidRPr="00DD7CCF">
              <w:t>.</w:t>
            </w:r>
            <w:fldSimple w:instr=" SEQ Example \* ALPHABETIC \s 3 ">
              <w:r w:rsidR="00C13032">
                <w:rPr>
                  <w:noProof/>
                </w:rPr>
                <w:t>A</w:t>
              </w:r>
            </w:fldSimple>
            <w:bookmarkEnd w:id="270"/>
            <w:r w:rsidRPr="00DD7CCF">
              <w:t>: zone identification, two faces of an object</w:t>
            </w:r>
          </w:p>
        </w:tc>
      </w:tr>
      <w:tr w:rsidR="00777B90" w:rsidRPr="00DD7CCF" w14:paraId="564CA135" w14:textId="77777777" w:rsidTr="003B3C1C">
        <w:tc>
          <w:tcPr>
            <w:tcW w:w="9054" w:type="dxa"/>
          </w:tcPr>
          <w:p w14:paraId="1D131740"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006FA654"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7C855551" w14:textId="77777777" w:rsidTr="003B3C1C">
        <w:tc>
          <w:tcPr>
            <w:tcW w:w="9054" w:type="dxa"/>
          </w:tcPr>
          <w:p w14:paraId="54D14D0A" w14:textId="77777777" w:rsidR="00777B90" w:rsidRPr="00DD7CCF" w:rsidRDefault="00777B90" w:rsidP="003B3C1C">
            <w:pPr>
              <w:pStyle w:val="TableNote"/>
              <w:rPr>
                <w:rStyle w:val="Code"/>
              </w:rPr>
            </w:pPr>
            <w:r w:rsidRPr="00DD7CCF">
              <w:t>auto-generated headings will show “Face A”, “Face B”, etc.</w:t>
            </w:r>
          </w:p>
        </w:tc>
      </w:tr>
    </w:tbl>
    <w:p w14:paraId="2226F8B7" w14:textId="77777777" w:rsidR="00777B90" w:rsidRPr="00DD7CCF" w:rsidRDefault="00777B90" w:rsidP="00777B90"/>
    <w:tbl>
      <w:tblPr>
        <w:tblStyle w:val="CodeSampleTable"/>
        <w:tblW w:w="0" w:type="auto"/>
        <w:tblLook w:val="04A0" w:firstRow="1" w:lastRow="0" w:firstColumn="1" w:lastColumn="0" w:noHBand="0" w:noVBand="1"/>
      </w:tblPr>
      <w:tblGrid>
        <w:gridCol w:w="9054"/>
      </w:tblGrid>
      <w:tr w:rsidR="00777B90" w:rsidRPr="00DD7CCF" w14:paraId="104547AC"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4C205AB9" w14:textId="4BF02737" w:rsidR="00777B90" w:rsidRPr="00DD7CCF" w:rsidRDefault="00777B90" w:rsidP="003B3C1C">
            <w:pPr>
              <w:pStyle w:val="Kpalrs"/>
            </w:pPr>
            <w:bookmarkStart w:id="271" w:name="_Ref44078459"/>
            <w:r w:rsidRPr="00DD7CCF">
              <w:t xml:space="preserve">Example </w:t>
            </w:r>
            <w:fldSimple w:instr=" STYLEREF 3 \s ">
              <w:r w:rsidR="00C13032">
                <w:rPr>
                  <w:noProof/>
                </w:rPr>
                <w:t>3.4.4</w:t>
              </w:r>
            </w:fldSimple>
            <w:r w:rsidRPr="00DD7CCF">
              <w:t>.</w:t>
            </w:r>
            <w:fldSimple w:instr=" SEQ Example \* ALPHABETIC \s 3 ">
              <w:r w:rsidR="00C13032">
                <w:rPr>
                  <w:noProof/>
                </w:rPr>
                <w:t>B</w:t>
              </w:r>
            </w:fldSimple>
            <w:bookmarkEnd w:id="271"/>
            <w:r w:rsidRPr="00DD7CCF">
              <w:t>: zone identification, two doorjambs</w:t>
            </w:r>
          </w:p>
        </w:tc>
      </w:tr>
      <w:tr w:rsidR="00777B90" w:rsidRPr="00DD7CCF" w14:paraId="31CBEBEF" w14:textId="77777777" w:rsidTr="003B3C1C">
        <w:tc>
          <w:tcPr>
            <w:tcW w:w="9054" w:type="dxa"/>
          </w:tcPr>
          <w:p w14:paraId="4CDB4A81"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13C61979"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777B90" w:rsidRPr="00DD7CCF" w14:paraId="2C54D6D7" w14:textId="77777777" w:rsidTr="003B3C1C">
        <w:tc>
          <w:tcPr>
            <w:tcW w:w="9054" w:type="dxa"/>
          </w:tcPr>
          <w:p w14:paraId="7726F368" w14:textId="77777777" w:rsidR="00777B90" w:rsidRPr="00DD7CCF" w:rsidRDefault="00777B90" w:rsidP="003B3C1C">
            <w:pPr>
              <w:pStyle w:val="TableNote"/>
              <w:rPr>
                <w:rStyle w:val="Code"/>
              </w:rPr>
            </w:pPr>
            <w:r w:rsidRPr="00DD7CCF">
              <w:t>explicitly encoded headings will show “Northern Doorjamb”, “Southern Doorjamb”, etc.</w:t>
            </w:r>
          </w:p>
        </w:tc>
      </w:tr>
    </w:tbl>
    <w:p w14:paraId="4DC2CBE6" w14:textId="77777777" w:rsidR="00777B90" w:rsidRPr="00DD7CCF" w:rsidRDefault="00777B90" w:rsidP="00777B90">
      <w:pPr>
        <w:pStyle w:val="Cmsor4"/>
      </w:pPr>
      <w:bookmarkStart w:id="272" w:name="_Ref182310225"/>
      <w:bookmarkStart w:id="273" w:name="_Toc183083741"/>
      <w:bookmarkStart w:id="274" w:name="_Ref182299822"/>
      <w:bookmarkStart w:id="275" w:name="_Ref182300602"/>
      <w:bookmarkEnd w:id="268"/>
      <w:bookmarkEnd w:id="269"/>
      <w:r>
        <w:t>Page numbering</w:t>
      </w:r>
      <w:bookmarkEnd w:id="272"/>
      <w:bookmarkEnd w:id="273"/>
    </w:p>
    <w:p w14:paraId="45150F92" w14:textId="77777777" w:rsidR="00777B90" w:rsidRDefault="00777B90" w:rsidP="00777B90">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540325C9" w14:textId="77777777" w:rsidR="00777B90" w:rsidRDefault="00777B90" w:rsidP="00777B90">
      <w:pPr>
        <w:pStyle w:val="Lista2"/>
      </w:pPr>
      <w:r>
        <w:t xml:space="preserve">the value of </w:t>
      </w:r>
      <w:r w:rsidRPr="00912664">
        <w:rPr>
          <w:rStyle w:val="Codeattribute"/>
        </w:rPr>
        <w:t>@n</w:t>
      </w:r>
      <w:r>
        <w:t xml:space="preserve"> is thus composed of</w:t>
      </w:r>
    </w:p>
    <w:p w14:paraId="17CD7061" w14:textId="77777777" w:rsidR="00777B90" w:rsidRDefault="00777B90" w:rsidP="00777B90">
      <w:pPr>
        <w:pStyle w:val="Lista3"/>
      </w:pPr>
      <w:r>
        <w:t xml:space="preserve">an </w:t>
      </w:r>
      <w:r w:rsidRPr="00DD7CCF">
        <w:t>Arabic numeral</w:t>
      </w:r>
      <w:r>
        <w:t xml:space="preserve"> starting with 1 and proceeding in steps of 1 per plate (folio)</w:t>
      </w:r>
    </w:p>
    <w:p w14:paraId="3F5D0358" w14:textId="77777777" w:rsidR="00777B90" w:rsidRDefault="00777B90" w:rsidP="00777B90">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6E561318" w14:textId="77777777" w:rsidR="00777B90" w:rsidRPr="00DD7CCF" w:rsidRDefault="00777B90" w:rsidP="00777B90">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77276E89" w14:textId="77777777" w:rsidR="00777B90" w:rsidRPr="00DD7CCF" w:rsidRDefault="00777B90" w:rsidP="00777B90">
      <w:pPr>
        <w:pStyle w:val="Lista"/>
      </w:pPr>
      <w:r w:rsidRPr="00DD7CCF">
        <w:t>if you have a good reason to do so, you may opt to use a different numbering scheme for pages with the following constraints:</w:t>
      </w:r>
    </w:p>
    <w:p w14:paraId="3EC8707C" w14:textId="77777777" w:rsidR="00777B90" w:rsidRPr="00DD7CCF" w:rsidRDefault="00777B90" w:rsidP="00777B90">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A90227C" w14:textId="77777777" w:rsidR="00777B90" w:rsidRPr="00DD7CCF" w:rsidRDefault="00777B90" w:rsidP="00777B90">
      <w:pPr>
        <w:pStyle w:val="Lista2"/>
      </w:pPr>
      <w:r w:rsidRPr="00DD7CCF">
        <w:t xml:space="preserve">each page must have a unique number within your edition </w:t>
      </w:r>
      <w:r w:rsidRPr="00E24F87">
        <w:rPr>
          <w:noProof/>
        </w:rPr>
        <w:t>(</w:t>
      </w:r>
      <w:r w:rsidRPr="00DD7CCF">
        <w:t>or, if applicable, within a textpart division)</w:t>
      </w:r>
    </w:p>
    <w:p w14:paraId="7687B5ED" w14:textId="1B6503C3" w:rsidR="00777B90" w:rsidRPr="00DD7CCF" w:rsidRDefault="00777B90" w:rsidP="00777B90">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rsidR="00C13032">
        <w:t>3.2.4</w:t>
      </w:r>
      <w:r>
        <w:fldChar w:fldCharType="end"/>
      </w:r>
      <w:r>
        <w:t>)</w:t>
      </w:r>
    </w:p>
    <w:p w14:paraId="4F5B3EDB" w14:textId="06439C32" w:rsidR="00777B90" w:rsidRDefault="00777B90" w:rsidP="00777B90">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rsidR="00C13032">
        <w:t>3.8.4</w:t>
      </w:r>
      <w:r w:rsidRPr="00DD7CCF">
        <w:fldChar w:fldCharType="end"/>
      </w:r>
      <w:r w:rsidRPr="00DD7CCF">
        <w:t xml:space="preserve"> about encoding any original pagination or foliation</w:t>
      </w:r>
    </w:p>
    <w:p w14:paraId="01C8C82F" w14:textId="77777777" w:rsidR="00777B90" w:rsidRDefault="00777B90" w:rsidP="00777B90">
      <w:pPr>
        <w:pStyle w:val="Cmsor4"/>
      </w:pPr>
      <w:bookmarkStart w:id="276" w:name="_Ref182318136"/>
      <w:bookmarkStart w:id="277" w:name="_Toc183083742"/>
      <w:bookmarkEnd w:id="274"/>
      <w:r>
        <w:lastRenderedPageBreak/>
        <w:t>Numbering pagelike milestones</w:t>
      </w:r>
      <w:bookmarkEnd w:id="275"/>
      <w:bookmarkEnd w:id="276"/>
      <w:bookmarkEnd w:id="277"/>
    </w:p>
    <w:p w14:paraId="0EB46BA6" w14:textId="77777777" w:rsidR="00777B90" w:rsidRDefault="00777B90" w:rsidP="00777B90">
      <w:pPr>
        <w:pStyle w:val="Lista"/>
      </w:pPr>
      <w:r>
        <w:t xml:space="preserve">the values of </w:t>
      </w:r>
      <w:r w:rsidRPr="008525C6">
        <w:rPr>
          <w:rStyle w:val="Codeattribute"/>
        </w:rPr>
        <w:t>@n</w:t>
      </w:r>
      <w:r>
        <w:t xml:space="preserve"> recommended for the identification of pagelike partitions other than actual pages are </w:t>
      </w:r>
      <w:r w:rsidRPr="00DD7CCF">
        <w:t>uppercase Latin letters</w:t>
      </w:r>
      <w:r>
        <w:t xml:space="preserve"> beginning with A</w:t>
      </w:r>
    </w:p>
    <w:p w14:paraId="3A92781A" w14:textId="77777777" w:rsidR="00777B90" w:rsidRPr="00DD7CCF" w:rsidRDefault="00777B90" w:rsidP="00777B90">
      <w:pPr>
        <w:pStyle w:val="Lista2"/>
      </w:pPr>
      <w:r>
        <w:t xml:space="preserve">nonetheless, </w:t>
      </w:r>
      <w:r w:rsidRPr="00DD7CCF">
        <w:t xml:space="preserve">any </w:t>
      </w:r>
      <w:r>
        <w:t xml:space="preserve">numeration </w:t>
      </w:r>
      <w:r w:rsidRPr="00DD7CCF">
        <w:t>scheme may be used depending on your preference and the conventions of your specific field</w:t>
      </w:r>
      <w:r>
        <w:t xml:space="preserve">; </w:t>
      </w:r>
      <w:r w:rsidRPr="00DD7CCF">
        <w:t>in particular, feel free to use</w:t>
      </w:r>
    </w:p>
    <w:p w14:paraId="20166227" w14:textId="2C6A8C9C" w:rsidR="00777B90" w:rsidRPr="00DD7CCF" w:rsidRDefault="00777B90" w:rsidP="00777B90">
      <w:pPr>
        <w:pStyle w:val="Lista3"/>
      </w:pPr>
      <w:r w:rsidRPr="00DD7CCF">
        <w:t>the uppercase letters N, S, E, W to indicate cardinal directions</w:t>
      </w:r>
      <w:r>
        <w:t xml:space="preserve"> (</w:t>
      </w:r>
      <w:r>
        <w:fldChar w:fldCharType="begin"/>
      </w:r>
      <w:r>
        <w:instrText xml:space="preserve"> REF _Ref44078459 \h </w:instrText>
      </w:r>
      <w:r>
        <w:fldChar w:fldCharType="separate"/>
      </w:r>
      <w:r w:rsidR="00C13032" w:rsidRPr="00DD7CCF">
        <w:t xml:space="preserve">Example </w:t>
      </w:r>
      <w:r w:rsidR="00C13032">
        <w:rPr>
          <w:noProof/>
        </w:rPr>
        <w:t>3.4.4</w:t>
      </w:r>
      <w:r w:rsidR="00C13032" w:rsidRPr="00DD7CCF">
        <w:t>.</w:t>
      </w:r>
      <w:r w:rsidR="00C13032">
        <w:rPr>
          <w:noProof/>
        </w:rPr>
        <w:t>B</w:t>
      </w:r>
      <w:r>
        <w:fldChar w:fldCharType="end"/>
      </w:r>
      <w:r>
        <w:t>)</w:t>
      </w:r>
    </w:p>
    <w:p w14:paraId="15C02A71" w14:textId="77777777" w:rsidR="00777B90" w:rsidRPr="00DD7CCF" w:rsidRDefault="00777B90" w:rsidP="00777B90">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0828F457" w14:textId="53A1C001" w:rsidR="00777B90" w:rsidRDefault="00777B90" w:rsidP="00777B90">
      <w:pPr>
        <w:pStyle w:val="Lista"/>
      </w:pPr>
      <w:r>
        <w:t>when several textpart divisions (§</w:t>
      </w:r>
      <w:r>
        <w:fldChar w:fldCharType="begin"/>
      </w:r>
      <w:r>
        <w:instrText xml:space="preserve"> REF _Ref43978987 \r \h </w:instrText>
      </w:r>
      <w:r>
        <w:fldChar w:fldCharType="separate"/>
      </w:r>
      <w:r w:rsidR="00C13032">
        <w:t>3.2</w:t>
      </w:r>
      <w:r>
        <w:fldChar w:fldCharType="end"/>
      </w:r>
      <w:r>
        <w:t>) of an edition include pagelike milestones, then</w:t>
      </w:r>
    </w:p>
    <w:p w14:paraId="2632656E" w14:textId="32E64D0B" w:rsidR="00777B90" w:rsidRDefault="00777B90" w:rsidP="00777B9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C13032">
        <w:t>3.2.4</w:t>
      </w:r>
      <w:r>
        <w:fldChar w:fldCharType="end"/>
      </w:r>
      <w:r>
        <w:t>)</w:t>
      </w:r>
    </w:p>
    <w:p w14:paraId="7669ECCC" w14:textId="078BF4B1" w:rsidR="00777B90" w:rsidRDefault="00777B90" w:rsidP="00777B90">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r>
        <w:t>)</w:t>
      </w:r>
    </w:p>
    <w:p w14:paraId="58AE4505" w14:textId="19371254" w:rsidR="00777B90" w:rsidRDefault="00777B90" w:rsidP="00777B90">
      <w:pPr>
        <w:pStyle w:val="Lista2"/>
      </w:pPr>
      <w:r>
        <w:t>recall from §</w:t>
      </w:r>
      <w:r>
        <w:fldChar w:fldCharType="begin"/>
      </w:r>
      <w:r>
        <w:instrText xml:space="preserve"> REF _Ref182301135 \r \h </w:instrText>
      </w:r>
      <w:r>
        <w:fldChar w:fldCharType="separate"/>
      </w:r>
      <w:r w:rsidR="00C13032">
        <w:t>3.4.1</w:t>
      </w:r>
      <w:r>
        <w:fldChar w:fldCharType="end"/>
      </w:r>
      <w:r>
        <w:t xml:space="preserve"> that only one kind of pagelike partition is allowed within any single division (i.e. in the edition or in each textpart, as the case may be)</w:t>
      </w:r>
    </w:p>
    <w:p w14:paraId="309AB4D9" w14:textId="77777777" w:rsidR="00777B90" w:rsidRPr="00DD7CCF" w:rsidRDefault="00777B90" w:rsidP="00777B90">
      <w:pPr>
        <w:pStyle w:val="Cmsor4"/>
      </w:pPr>
      <w:bookmarkStart w:id="278" w:name="_Ref182299869"/>
      <w:bookmarkStart w:id="279" w:name="_Toc183083743"/>
      <w:r>
        <w:t>Labels for pagelike milestones</w:t>
      </w:r>
      <w:bookmarkEnd w:id="278"/>
      <w:bookmarkEnd w:id="279"/>
    </w:p>
    <w:p w14:paraId="3A18AF1E" w14:textId="77777777" w:rsidR="00777B90" w:rsidRPr="00DD7CCF" w:rsidRDefault="00777B90" w:rsidP="00777B90">
      <w:pPr>
        <w:pStyle w:val="Lista"/>
      </w:pPr>
      <w:r w:rsidRPr="00DD7CCF">
        <w:t xml:space="preserve">to add further flexibility to the </w:t>
      </w:r>
      <w:r>
        <w:t>titling</w:t>
      </w:r>
      <w:r w:rsidRPr="00DD7CCF">
        <w:t xml:space="preserve"> displayed for zones, you may </w:t>
      </w:r>
      <w:r>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6002D3E9"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67886C75" w14:textId="77777777" w:rsidR="00777B90" w:rsidRPr="00DD7CCF" w:rsidRDefault="00777B90" w:rsidP="00777B90">
      <w:pPr>
        <w:pStyle w:val="Lista2"/>
      </w:pPr>
      <w:r w:rsidRPr="00DD7CCF">
        <w:t xml:space="preserve">only add labels to zones if you find that the combination of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cannot produce a sufficiently meaningful title; complex details such as the size and relative position of zones should be described in the metadata, not encoded within the edition</w:t>
      </w:r>
    </w:p>
    <w:p w14:paraId="77B5A409" w14:textId="77777777" w:rsidR="00777B90" w:rsidRPr="00DD7CCF" w:rsidRDefault="00777B90" w:rsidP="00777B90">
      <w:pPr>
        <w:pStyle w:val="Lista2"/>
      </w:pPr>
      <w:r w:rsidRPr="00DD7CCF">
        <w:t>for the sake of consistency it is recommended that you stick to concise labels in English</w:t>
      </w:r>
    </w:p>
    <w:p w14:paraId="0E62DDD1" w14:textId="77777777" w:rsidR="00777B90" w:rsidRPr="00DD7CCF" w:rsidRDefault="00777B90" w:rsidP="00777B90">
      <w:pPr>
        <w:pStyle w:val="Lista"/>
      </w:pPr>
      <w:r>
        <w:t xml:space="preserve">although </w:t>
      </w:r>
      <w:r w:rsidRPr="00DD7CCF">
        <w:t xml:space="preserve">the content of editorial labels will replace the title auto-generated from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in display</w:t>
      </w:r>
      <w:r>
        <w:t xml:space="preserve">, </w:t>
      </w:r>
      <w:r w:rsidRPr="00DD7CCF">
        <w:t xml:space="preserve">the use of the attributes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01E447D0" w14:textId="77777777" w:rsidR="00777B90" w:rsidRPr="00DD7CCF" w:rsidRDefault="00777B90" w:rsidP="00777B90">
      <w:pPr>
        <w:pStyle w:val="Lista"/>
      </w:pPr>
      <w:r w:rsidRPr="00DD7CCF">
        <w:t>the contents of the label will not be altered in display, so</w:t>
      </w:r>
    </w:p>
    <w:p w14:paraId="2DA3A279" w14:textId="77777777" w:rsidR="00777B90" w:rsidRPr="00DD7CCF" w:rsidRDefault="00777B90" w:rsidP="00777B90">
      <w:pPr>
        <w:pStyle w:val="Lista2"/>
      </w:pPr>
      <w:bookmarkStart w:id="280" w:name="_h6lmsgu4umfd" w:colFirst="0" w:colLast="0"/>
      <w:bookmarkEnd w:id="280"/>
      <w:r w:rsidRPr="00DD7CCF">
        <w:t>use a capital initial and feel free to include spaces, additional capitals and punctuation as necessary</w:t>
      </w:r>
    </w:p>
    <w:p w14:paraId="799CC05E" w14:textId="15F09242"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C13032">
        <w:t>10.3.3</w:t>
      </w:r>
      <w:r w:rsidRPr="00DD7CCF">
        <w:fldChar w:fldCharType="end"/>
      </w:r>
      <w:r w:rsidRPr="00DD7CCF">
        <w:t>), which you may employ if you deem necessary</w:t>
      </w:r>
    </w:p>
    <w:p w14:paraId="0D8CC0C6" w14:textId="77777777" w:rsidR="00777B90" w:rsidRPr="00DD7CCF" w:rsidRDefault="00777B90" w:rsidP="00777B90">
      <w:pPr>
        <w:pStyle w:val="Cmsor3"/>
      </w:pPr>
      <w:bookmarkStart w:id="281" w:name="_tezue83pb823" w:colFirst="0" w:colLast="0"/>
      <w:bookmarkStart w:id="282" w:name="_Ref43986994"/>
      <w:bookmarkStart w:id="283" w:name="_Toc183083744"/>
      <w:bookmarkEnd w:id="281"/>
      <w:r w:rsidRPr="00DD7CCF">
        <w:t>Numbered elements in pagelike partitions</w:t>
      </w:r>
      <w:bookmarkEnd w:id="282"/>
      <w:bookmarkEnd w:id="283"/>
    </w:p>
    <w:p w14:paraId="6BCC31B0" w14:textId="149700B5" w:rsidR="00777B90" w:rsidRPr="00DD7CCF" w:rsidRDefault="00777B90" w:rsidP="00777B90">
      <w:pPr>
        <w:pStyle w:val="Lista"/>
      </w:pPr>
      <w:r w:rsidRPr="00DD7CCF">
        <w:t>as set out under §</w:t>
      </w:r>
      <w:r>
        <w:fldChar w:fldCharType="begin"/>
      </w:r>
      <w:r>
        <w:instrText xml:space="preserve"> REF _Ref182228403 \r \h </w:instrText>
      </w:r>
      <w:r>
        <w:fldChar w:fldCharType="separate"/>
      </w:r>
      <w:r w:rsidR="00C13032">
        <w:t>3.5.3</w:t>
      </w:r>
      <w:r>
        <w:fldChar w:fldCharType="end"/>
      </w:r>
      <w:r w:rsidRPr="00DD7CCF">
        <w:t xml:space="preserve">, </w:t>
      </w:r>
      <w:r w:rsidRPr="005D2B22">
        <w:rPr>
          <w:b/>
          <w:bCs/>
        </w:rPr>
        <w:t>physical line</w:t>
      </w:r>
      <w:r w:rsidRPr="00DD7CCF">
        <w:t xml:space="preserve"> numbering may be either</w:t>
      </w:r>
    </w:p>
    <w:p w14:paraId="139B0AE7" w14:textId="77777777" w:rsidR="00777B90" w:rsidRPr="00DD7CCF" w:rsidRDefault="00777B90" w:rsidP="00777B90">
      <w:pPr>
        <w:pStyle w:val="Lista2"/>
      </w:pPr>
      <w:r w:rsidRPr="00DD7CCF">
        <w:t>consecutive throughout successive pagelike partitions, or</w:t>
      </w:r>
    </w:p>
    <w:p w14:paraId="3DFDEB01" w14:textId="77777777" w:rsidR="00777B90" w:rsidRPr="00DD7CCF" w:rsidRDefault="00777B90" w:rsidP="00777B90">
      <w:pPr>
        <w:pStyle w:val="Lista2"/>
      </w:pPr>
      <w:r w:rsidRPr="00DD7CCF">
        <w:t>restarted in each pagelike partition, provided that complex line numbers are used, which incorporate the number of the page or zone</w:t>
      </w:r>
    </w:p>
    <w:p w14:paraId="512D49D9" w14:textId="07968E4C" w:rsidR="00777B90" w:rsidRPr="00DD7CCF" w:rsidRDefault="00777B90" w:rsidP="00777B90">
      <w:pPr>
        <w:pStyle w:val="Lista"/>
      </w:pPr>
      <w:r w:rsidRPr="00DD7CCF">
        <w:t>stanzas should be generally numbered throughout a text with pagelike partitions, but, as permitted under §</w:t>
      </w:r>
      <w:r>
        <w:fldChar w:fldCharType="begin"/>
      </w:r>
      <w:r>
        <w:instrText xml:space="preserve"> REF _Ref181609101 \r \h </w:instrText>
      </w:r>
      <w:r>
        <w:fldChar w:fldCharType="separate"/>
      </w:r>
      <w:r w:rsidR="00C13032">
        <w:t>2.5.3.1</w:t>
      </w:r>
      <w:r>
        <w:fldChar w:fldCharType="end"/>
      </w:r>
      <w:r w:rsidRPr="00DD7CCF">
        <w:t xml:space="preserve">, you may </w:t>
      </w:r>
      <w:commentRangeStart w:id="284"/>
      <w:r w:rsidRPr="00DD7CCF">
        <w:t xml:space="preserve">optionally reset stanza numbering </w:t>
      </w:r>
      <w:commentRangeEnd w:id="284"/>
      <w:r>
        <w:rPr>
          <w:rStyle w:val="Jegyzethivatkozs"/>
          <w:rFonts w:cs="Mangal"/>
        </w:rPr>
        <w:commentReference w:id="284"/>
      </w:r>
      <w:r w:rsidRPr="00DD7CCF">
        <w:t>in each new partition in order to follow the numbering scheme of a previous edition or the conventions of your specific field</w:t>
      </w:r>
    </w:p>
    <w:p w14:paraId="3FF56658" w14:textId="07C334CC" w:rsidR="00C02B8C" w:rsidRDefault="004D2E67" w:rsidP="00EB2024">
      <w:pPr>
        <w:pStyle w:val="Cmsor2"/>
      </w:pPr>
      <w:bookmarkStart w:id="285" w:name="_Toc183083745"/>
      <w:r w:rsidRPr="00DD7CCF">
        <w:t xml:space="preserve">Physical </w:t>
      </w:r>
      <w:r w:rsidR="006733B4" w:rsidRPr="00DD7CCF">
        <w:t>lines</w:t>
      </w:r>
      <w:bookmarkEnd w:id="238"/>
      <w:bookmarkEnd w:id="239"/>
      <w:bookmarkEnd w:id="240"/>
      <w:bookmarkEnd w:id="241"/>
      <w:bookmarkEnd w:id="242"/>
      <w:bookmarkEnd w:id="285"/>
    </w:p>
    <w:p w14:paraId="66CD1C05" w14:textId="4BA70986" w:rsidR="000A5DB8" w:rsidRPr="000A5DB8" w:rsidRDefault="000A5DB8" w:rsidP="000A5DB8">
      <w:pPr>
        <w:pStyle w:val="Cmsor3"/>
      </w:pPr>
      <w:bookmarkStart w:id="286" w:name="_Toc183083746"/>
      <w:r>
        <w:t>Overview</w:t>
      </w:r>
      <w:bookmarkEnd w:id="286"/>
    </w:p>
    <w:p w14:paraId="3C50F44B" w14:textId="07A2771E"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C13032">
        <w:t>2.5.1</w:t>
      </w:r>
      <w:r w:rsidR="00194541" w:rsidRPr="00DD7CCF">
        <w:fldChar w:fldCharType="end"/>
      </w:r>
      <w:r w:rsidR="004D2E67" w:rsidRPr="00DD7CCF">
        <w:t>) explicit</w:t>
      </w:r>
      <w:r w:rsidR="009643B3">
        <w:t xml:space="preserve"> where necessary</w:t>
      </w:r>
      <w:r w:rsidR="004D2E67" w:rsidRPr="00DD7CCF">
        <w:t xml:space="preserve">,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t>
      </w:r>
      <w:r w:rsidR="004D2E67" w:rsidRPr="00DD7CCF">
        <w:lastRenderedPageBreak/>
        <w:t xml:space="preserve">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0AFD82A5"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C13032">
        <w:t>3.8.2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C13032">
        <w:t>3.8.3</w:t>
      </w:r>
      <w:r w:rsidR="00E91AE5">
        <w:fldChar w:fldCharType="end"/>
      </w:r>
      <w:r w:rsidRPr="00DD7CCF">
        <w:t xml:space="preserve"> for specific cases)</w:t>
      </w:r>
    </w:p>
    <w:p w14:paraId="33D6B6AE" w14:textId="4D58CC02"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C13032">
        <w:t>7.5.4</w:t>
      </w:r>
      <w:r w:rsidR="00194541" w:rsidRPr="00DD7CCF">
        <w:fldChar w:fldCharType="end"/>
      </w:r>
      <w:r w:rsidRPr="00DD7CCF">
        <w:t>)</w:t>
      </w:r>
    </w:p>
    <w:p w14:paraId="4F2B008F" w14:textId="61F26E8D"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C13032">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287" w:name="_xui16zrp0wzt" w:colFirst="0" w:colLast="0"/>
      <w:bookmarkStart w:id="288" w:name="_Ref43980100"/>
      <w:bookmarkStart w:id="289" w:name="_Toc183083747"/>
      <w:bookmarkEnd w:id="287"/>
      <w:r w:rsidRPr="00D67DA5">
        <w:t>Marking up line beginnings</w:t>
      </w:r>
      <w:bookmarkEnd w:id="288"/>
      <w:bookmarkEnd w:id="289"/>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777F75BD"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C13032">
        <w:t>3.5.3</w:t>
      </w:r>
      <w:r w:rsidR="00F73F0D">
        <w:fldChar w:fldCharType="end"/>
      </w:r>
      <w:r w:rsidR="006A77BF">
        <w:t xml:space="preserve"> </w:t>
      </w:r>
    </w:p>
    <w:p w14:paraId="1414C7A8" w14:textId="5155281A"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C13032">
        <w:t>3.3.3</w:t>
      </w:r>
      <w:r w:rsidR="00393FE2">
        <w:fldChar w:fldCharType="end"/>
      </w:r>
    </w:p>
    <w:p w14:paraId="0116F4FE" w14:textId="03630C87" w:rsidR="00913831" w:rsidRDefault="00913831" w:rsidP="00913831">
      <w:pPr>
        <w:pStyle w:val="Lista2"/>
      </w:pPr>
      <w:r>
        <w:t xml:space="preserve">since </w:t>
      </w:r>
      <w:r w:rsidR="00530FCA">
        <w:t xml:space="preserve">line beginnings are </w:t>
      </w:r>
      <w:r>
        <w:t>virtual container</w:t>
      </w:r>
      <w:r w:rsidR="00530FCA">
        <w:t>s as explained in §</w:t>
      </w:r>
      <w:r w:rsidR="0020012B">
        <w:fldChar w:fldCharType="begin"/>
      </w:r>
      <w:r w:rsidR="0020012B">
        <w:instrText xml:space="preserve"> REF _Ref182923075 \r \h </w:instrText>
      </w:r>
      <w:r w:rsidR="0020012B">
        <w:fldChar w:fldCharType="separate"/>
      </w:r>
      <w:r w:rsidR="00C13032">
        <w:t>3.1</w:t>
      </w:r>
      <w:r w:rsidR="0020012B">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C13032">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186466F6" w:rsidR="00393FE2" w:rsidRPr="00DD7CCF" w:rsidRDefault="00393FE2" w:rsidP="00393FE2">
      <w:pPr>
        <w:pStyle w:val="Lista"/>
      </w:pPr>
      <w:r>
        <w:t xml:space="preserve">all </w:t>
      </w:r>
      <w:r w:rsidR="00D0147D">
        <w:t xml:space="preserve">additional </w:t>
      </w:r>
      <w:r>
        <w:t>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247913DA" w14:textId="77777777" w:rsidR="00C02B8C" w:rsidRPr="00DD7CCF" w:rsidRDefault="004D2E67" w:rsidP="00A849C7">
      <w:pPr>
        <w:pStyle w:val="Cmsor3"/>
      </w:pPr>
      <w:bookmarkStart w:id="290" w:name="_wrkvn4vo3aia" w:colFirst="0" w:colLast="0"/>
      <w:bookmarkStart w:id="291" w:name="_Ref43977936"/>
      <w:bookmarkStart w:id="292" w:name="_Ref148523116"/>
      <w:bookmarkStart w:id="293" w:name="_Ref182228305"/>
      <w:bookmarkStart w:id="294" w:name="_Ref182228392"/>
      <w:bookmarkStart w:id="295" w:name="_Ref182228403"/>
      <w:bookmarkStart w:id="296" w:name="_Ref182228417"/>
      <w:bookmarkStart w:id="297" w:name="_Ref182228432"/>
      <w:bookmarkStart w:id="298" w:name="_Ref182228440"/>
      <w:bookmarkStart w:id="299" w:name="_Ref182229490"/>
      <w:bookmarkStart w:id="300" w:name="_Toc183083748"/>
      <w:bookmarkEnd w:id="290"/>
      <w:r w:rsidRPr="00DD7CCF">
        <w:t>Numbering lines</w:t>
      </w:r>
      <w:bookmarkEnd w:id="291"/>
      <w:bookmarkEnd w:id="292"/>
      <w:bookmarkEnd w:id="293"/>
      <w:bookmarkEnd w:id="294"/>
      <w:bookmarkEnd w:id="295"/>
      <w:bookmarkEnd w:id="296"/>
      <w:bookmarkEnd w:id="297"/>
      <w:bookmarkEnd w:id="298"/>
      <w:bookmarkEnd w:id="299"/>
      <w:bookmarkEnd w:id="300"/>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3AC71294"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33513D9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then the requirement of uniqueness only applies within such a division</w:t>
      </w:r>
    </w:p>
    <w:p w14:paraId="729546CA" w14:textId="73F5993F"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C13032">
        <w:rPr>
          <w:noProof/>
        </w:rPr>
        <w:t>3.5.3.1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482F9B7D"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C13032">
        <w:t>3.8.2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1ADF7B0F"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w:t>
      </w:r>
      <w:r w:rsidR="0017391C">
        <w:t>Case study</w:t>
      </w:r>
      <w:r>
        <w:t xml:space="preserve">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t xml:space="preserve"> for an illustration)</w:t>
      </w:r>
    </w:p>
    <w:p w14:paraId="25E1FBE9" w14:textId="5E402F2C" w:rsidR="00F73F0D" w:rsidRPr="00DD7CCF" w:rsidRDefault="00F73F0D" w:rsidP="00F73F0D">
      <w:pPr>
        <w:pStyle w:val="Cmsor4"/>
      </w:pPr>
      <w:bookmarkStart w:id="301" w:name="_Ref182228380"/>
      <w:bookmarkStart w:id="302" w:name="_Toc183083749"/>
      <w:r>
        <w:t>Repetitive line numbering with complex numbers</w:t>
      </w:r>
      <w:bookmarkEnd w:id="301"/>
      <w:bookmarkEnd w:id="302"/>
    </w:p>
    <w:p w14:paraId="33F6623A" w14:textId="03EAB19C"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39375F0E" w:rsidR="00186975" w:rsidRDefault="00186975" w:rsidP="00186975">
      <w:pPr>
        <w:pStyle w:val="Lista2"/>
      </w:pPr>
      <w:r w:rsidRPr="00DD7CCF">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C13032">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550A4392" w:rsidR="00C02B8C" w:rsidRPr="00DD7CCF" w:rsidRDefault="00E535C2" w:rsidP="0021261A">
      <w:pPr>
        <w:pStyle w:val="Lista2"/>
      </w:pPr>
      <w:r>
        <w:lastRenderedPageBreak/>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C13032">
        <w:t>3.5.3</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7782AD27"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w:t>
      </w:r>
      <w:r w:rsidR="0017391C">
        <w:t>Case study</w:t>
      </w:r>
      <w:r w:rsidR="0021261A">
        <w:t xml:space="preserve"> 1 and </w:t>
      </w:r>
      <w:r w:rsidR="0017391C">
        <w:t>Case study</w:t>
      </w:r>
      <w:r w:rsidR="0021261A">
        <w:t xml:space="preserve">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C13032">
        <w:t>Appendix C</w:t>
      </w:r>
      <w:r w:rsidR="0021261A" w:rsidRPr="00DD7CCF">
        <w:fldChar w:fldCharType="end"/>
      </w:r>
      <w:r w:rsidR="0021261A">
        <w:t xml:space="preserve"> for illustrations)</w:t>
      </w:r>
    </w:p>
    <w:p w14:paraId="749A19D8" w14:textId="1DBB4DAE"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w:t>
      </w:r>
      <w:r w:rsidR="0017391C">
        <w:t>Case study</w:t>
      </w:r>
      <w:r w:rsidR="0021261A">
        <w:t xml:space="preserve">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C13032">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303" w:name="_r2qg54jy8w2e" w:colFirst="0" w:colLast="0"/>
      <w:bookmarkStart w:id="304" w:name="_7n9w5r6yzssj" w:colFirst="0" w:colLast="0"/>
      <w:bookmarkStart w:id="305" w:name="_Ref43984995"/>
      <w:bookmarkStart w:id="306" w:name="_Toc183083750"/>
      <w:bookmarkEnd w:id="303"/>
      <w:bookmarkEnd w:id="304"/>
      <w:r w:rsidRPr="00DD7CCF">
        <w:t>Line beginnings interrupting words</w:t>
      </w:r>
      <w:bookmarkEnd w:id="305"/>
      <w:bookmarkEnd w:id="306"/>
    </w:p>
    <w:p w14:paraId="64078A52" w14:textId="3FFEFE8E" w:rsidR="00C02B8C" w:rsidRPr="00DD7CCF" w:rsidRDefault="004D2E67" w:rsidP="00EB2024">
      <w:pPr>
        <w:pStyle w:val="Cmsor2"/>
      </w:pPr>
      <w:bookmarkStart w:id="307" w:name="_a0jia5gsgfab" w:colFirst="0" w:colLast="0"/>
      <w:bookmarkStart w:id="308" w:name="_dzwqp0ufpcn5" w:colFirst="0" w:colLast="0"/>
      <w:bookmarkStart w:id="309" w:name="_k0nurnm93lxl" w:colFirst="0" w:colLast="0"/>
      <w:bookmarkStart w:id="310" w:name="_8rycat4dh5yx" w:colFirst="0" w:colLast="0"/>
      <w:bookmarkStart w:id="311" w:name="_wf6bj4i4k83j" w:colFirst="0" w:colLast="0"/>
      <w:bookmarkStart w:id="312" w:name="_17dlwttgms9w" w:colFirst="0" w:colLast="0"/>
      <w:bookmarkStart w:id="313" w:name="_Ref43984651"/>
      <w:bookmarkStart w:id="314" w:name="_Toc183083751"/>
      <w:bookmarkEnd w:id="307"/>
      <w:bookmarkEnd w:id="308"/>
      <w:bookmarkEnd w:id="309"/>
      <w:bookmarkEnd w:id="310"/>
      <w:bookmarkEnd w:id="311"/>
      <w:bookmarkEnd w:id="312"/>
      <w:r w:rsidRPr="00DD7CCF">
        <w:t xml:space="preserve">Gridlike </w:t>
      </w:r>
      <w:r w:rsidR="006733B4" w:rsidRPr="00DD7CCF">
        <w:t>partitions: text runs across contiguous zones</w:t>
      </w:r>
      <w:bookmarkEnd w:id="313"/>
      <w:bookmarkEnd w:id="314"/>
    </w:p>
    <w:p w14:paraId="10526A32" w14:textId="1863C58A" w:rsidR="00C02B8C" w:rsidRDefault="004D2E67" w:rsidP="00EB2024">
      <w:pPr>
        <w:pStyle w:val="Cmsor3"/>
      </w:pPr>
      <w:bookmarkStart w:id="315" w:name="_8u6cxgxomq4n" w:colFirst="0" w:colLast="0"/>
      <w:bookmarkStart w:id="316" w:name="_Ref182924394"/>
      <w:bookmarkStart w:id="317" w:name="_Toc183083752"/>
      <w:bookmarkEnd w:id="315"/>
      <w:r w:rsidRPr="00DD7CCF">
        <w:t>Overview</w:t>
      </w:r>
      <w:bookmarkEnd w:id="316"/>
      <w:bookmarkEnd w:id="317"/>
    </w:p>
    <w:p w14:paraId="469DF874" w14:textId="040A667A" w:rsidR="004403A5" w:rsidRDefault="004403A5" w:rsidP="004403A5">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in a gridlike partition, each line of the text, </w:t>
      </w:r>
      <w:r w:rsidRPr="00DD7CCF">
        <w:t xml:space="preserve">having reached the </w:t>
      </w:r>
      <w:r w:rsidR="009643B3">
        <w:t>end</w:t>
      </w:r>
      <w:r w:rsidRPr="00DD7CCF">
        <w:t xml:space="preserve"> </w:t>
      </w:r>
      <w:r w:rsidRPr="00E24F87">
        <w:rPr>
          <w:noProof/>
        </w:rPr>
        <w:t>(</w:t>
      </w:r>
      <w:r w:rsidRPr="00DD7CCF">
        <w:t xml:space="preserve">normally the right </w:t>
      </w:r>
      <w:r w:rsidR="009643B3">
        <w:t>edge</w:t>
      </w:r>
      <w:r w:rsidRPr="00DD7CCF">
        <w:t xml:space="preserve">) of a zone, continues at the </w:t>
      </w:r>
      <w:r w:rsidR="009643B3">
        <w:t xml:space="preserve">beginning </w:t>
      </w:r>
      <w:r w:rsidRPr="00E24F87">
        <w:rPr>
          <w:noProof/>
        </w:rPr>
        <w:t>(</w:t>
      </w:r>
      <w:r w:rsidRPr="00DD7CCF">
        <w:t xml:space="preserve">normally the left </w:t>
      </w:r>
      <w:r w:rsidR="009643B3">
        <w:t>edge</w:t>
      </w:r>
      <w:r w:rsidRPr="00DD7CCF">
        <w:t>) of the next zone</w:t>
      </w:r>
      <w:r w:rsidR="009643B3">
        <w:t>,</w:t>
      </w:r>
      <w:r>
        <w:t xml:space="preserve"> and return</w:t>
      </w:r>
      <w:r w:rsidR="009643B3">
        <w:t>s</w:t>
      </w:r>
      <w:r>
        <w:t xml:space="preserve"> to the first zone with the next line, as in Pattern C of </w:t>
      </w:r>
      <w:r>
        <w:fldChar w:fldCharType="begin"/>
      </w:r>
      <w:r>
        <w:instrText xml:space="preserve"> REF _Ref181714224 \h </w:instrText>
      </w:r>
      <w:r>
        <w:fldChar w:fldCharType="separate"/>
      </w:r>
      <w:r w:rsidR="00C13032">
        <w:t xml:space="preserve">Figure </w:t>
      </w:r>
      <w:r w:rsidR="00C13032">
        <w:rPr>
          <w:noProof/>
        </w:rPr>
        <w:t>3</w:t>
      </w:r>
      <w:r>
        <w:fldChar w:fldCharType="end"/>
      </w:r>
      <w:r>
        <w:t>.</w:t>
      </w:r>
      <w:r w:rsidRPr="001112AA">
        <w:t xml:space="preserve"> </w:t>
      </w:r>
      <w:r>
        <w:t>A</w:t>
      </w:r>
      <w:r w:rsidRPr="00DD7CCF">
        <w:t xml:space="preserve"> single virtual text field is here created from a patchwork of zones which share a boundary</w:t>
      </w:r>
      <w:r>
        <w:t>. We call these partitions gridlike because each zone is analogous to a cell in the grid of a table. The extrinsic boundary is usually incidental and irrelevant to the text’s semantic structure, although it may also coincide with a semantic break.</w:t>
      </w:r>
      <w:r w:rsidR="001142F2" w:rsidRPr="001142F2">
        <w:t xml:space="preserve"> </w:t>
      </w:r>
      <w:r w:rsidR="00D0147D">
        <w:t xml:space="preserve">The encoding of gridlike partitions is optional, </w:t>
      </w:r>
      <w:r w:rsidR="009643B3">
        <w:t xml:space="preserve">with </w:t>
      </w:r>
      <w:r w:rsidR="00D0147D">
        <w:t>§</w:t>
      </w:r>
      <w:r w:rsidR="00D0147D">
        <w:fldChar w:fldCharType="begin"/>
      </w:r>
      <w:r w:rsidR="00D0147D">
        <w:instrText xml:space="preserve"> REF _Ref182322267 \r \h </w:instrText>
      </w:r>
      <w:r w:rsidR="00D0147D">
        <w:fldChar w:fldCharType="separate"/>
      </w:r>
      <w:r w:rsidR="00C13032">
        <w:t>3.6.4</w:t>
      </w:r>
      <w:r w:rsidR="00D0147D">
        <w:fldChar w:fldCharType="end"/>
      </w:r>
      <w:r w:rsidR="009643B3">
        <w:t xml:space="preserve"> describing when it is desirable</w:t>
      </w:r>
      <w:r w:rsidR="00D0147D">
        <w:t xml:space="preserve">. </w:t>
      </w:r>
      <w:r w:rsidR="009643B3">
        <w:t>Since</w:t>
      </w:r>
      <w:r w:rsidR="001142F2">
        <w:t xml:space="preserv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CB56FA">
        <w:fldChar w:fldCharType="begin"/>
      </w:r>
      <w:r w:rsidR="00CB56FA">
        <w:instrText xml:space="preserve"> REF _Ref182580740 \r \h </w:instrText>
      </w:r>
      <w:r w:rsidR="00CB56FA">
        <w:fldChar w:fldCharType="separate"/>
      </w:r>
      <w:r w:rsidR="00C13032">
        <w:t>3.2</w:t>
      </w:r>
      <w:r w:rsidR="00CB56FA">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C13032">
        <w:t>3.6.2</w:t>
      </w:r>
      <w:r w:rsidR="001142F2">
        <w:fldChar w:fldCharType="end"/>
      </w:r>
      <w:r w:rsidR="001142F2">
        <w:t>).</w:t>
      </w:r>
    </w:p>
    <w:p w14:paraId="38BB8305" w14:textId="148F836C"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w:t>
      </w:r>
      <w:r w:rsidR="009643B3">
        <w:t xml:space="preserve"> by design</w:t>
      </w:r>
      <w:r>
        <w:t xml:space="preserve">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w:t>
      </w:r>
      <w:r w:rsidR="009643B3">
        <w:t xml:space="preserve">a combination of </w:t>
      </w:r>
      <w:r>
        <w:t>gridlike partition</w:t>
      </w:r>
      <w:r w:rsidR="009643B3">
        <w:t>s</w:t>
      </w:r>
      <w:r>
        <w:t>,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18" w:name="_mq9ex2gduvu8" w:colFirst="0" w:colLast="0"/>
      <w:bookmarkStart w:id="319" w:name="_rs0n67ntt3ye" w:colFirst="0" w:colLast="0"/>
      <w:bookmarkEnd w:id="318"/>
      <w:bookmarkEnd w:id="319"/>
      <w:r>
        <w:t>E</w:t>
      </w:r>
      <w:r w:rsidR="004D2E67" w:rsidRPr="00DD7CCF">
        <w:t>pigraphic examples of gridlike partitions include text engraved on</w:t>
      </w:r>
    </w:p>
    <w:p w14:paraId="6A4AB44A" w14:textId="0F7631B5" w:rsidR="00C02B8C" w:rsidRPr="00DD7CCF" w:rsidRDefault="004D2E67" w:rsidP="001142F2">
      <w:pPr>
        <w:pStyle w:val="Lista"/>
      </w:pPr>
      <w:bookmarkStart w:id="320" w:name="_mtlzzef8q66a" w:colFirst="0" w:colLast="0"/>
      <w:bookmarkEnd w:id="320"/>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4D1F94">
        <w:fldChar w:fldCharType="begin"/>
      </w:r>
      <w:r w:rsidR="00AA796A" w:rsidRPr="004D1F94">
        <w:instrText xml:space="preserve"> REF _Ref44078509 \h </w:instrText>
      </w:r>
      <w:r w:rsidR="00DD7CCF" w:rsidRPr="004D1F94">
        <w:instrText xml:space="preserve"> \* MERGEFORMAT </w:instrText>
      </w:r>
      <w:r w:rsidR="00AA796A" w:rsidRPr="004D1F94">
        <w:fldChar w:fldCharType="separate"/>
      </w:r>
      <w:r w:rsidR="00C13032" w:rsidRPr="00DD7CCF">
        <w:t xml:space="preserve">Example </w:t>
      </w:r>
      <w:r w:rsidR="00C13032">
        <w:t>3.6.1</w:t>
      </w:r>
      <w:r w:rsidR="00C13032" w:rsidRPr="00DD7CCF">
        <w:t>.</w:t>
      </w:r>
      <w:r w:rsidR="00C13032">
        <w:t>A</w:t>
      </w:r>
      <w:r w:rsidR="00AA796A" w:rsidRPr="004D1F94">
        <w:fldChar w:fldCharType="end"/>
      </w:r>
      <w:r w:rsidR="009713F4" w:rsidRPr="004D1F94">
        <w:t xml:space="preserve"> </w:t>
      </w:r>
      <w:r w:rsidR="009713F4">
        <w:t xml:space="preserve">and in </w:t>
      </w:r>
      <w:r w:rsidR="009713F4" w:rsidRPr="00DD7CCF">
        <w:t>Case stud</w:t>
      </w:r>
      <w:r w:rsidR="009713F4">
        <w:t>y</w:t>
      </w:r>
      <w:r w:rsidR="0017391C">
        <w:t xml:space="preserve"> </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C13032">
        <w:t>Appendix C</w:t>
      </w:r>
      <w:r w:rsidR="009713F4" w:rsidRPr="00DD7CCF">
        <w:fldChar w:fldCharType="end"/>
      </w:r>
    </w:p>
    <w:p w14:paraId="4EF357DE" w14:textId="70837885" w:rsidR="00C02B8C" w:rsidRPr="00DD7CCF" w:rsidRDefault="004D2E67" w:rsidP="001142F2">
      <w:pPr>
        <w:pStyle w:val="Lista"/>
      </w:pPr>
      <w:bookmarkStart w:id="321" w:name="_r2vovj8fm87l" w:colFirst="0" w:colLast="0"/>
      <w:bookmarkEnd w:id="321"/>
      <w:r w:rsidRPr="00DD7CCF">
        <w:t xml:space="preserve">a complex surface </w:t>
      </w:r>
      <w:r w:rsidRPr="00E24F87">
        <w:rPr>
          <w:noProof/>
        </w:rPr>
        <w:t>(</w:t>
      </w:r>
      <w:r w:rsidRPr="00DD7CCF">
        <w:t>such as that constituted of several facets of a polygonal pillar) with each line running across two or more subsurfaces</w:t>
      </w:r>
      <w:r w:rsidR="00760C60" w:rsidRPr="00DD7CCF">
        <w:t xml:space="preserve">, as illustrated in </w:t>
      </w:r>
      <w:r w:rsidR="00760C60">
        <w:fldChar w:fldCharType="begin"/>
      </w:r>
      <w:r w:rsidR="00760C60">
        <w:instrText xml:space="preserve"> REF _Ref182822234 \h </w:instrText>
      </w:r>
      <w:r w:rsidR="00760C60">
        <w:fldChar w:fldCharType="separate"/>
      </w:r>
      <w:r w:rsidR="00C13032" w:rsidRPr="00DD7CCF">
        <w:t xml:space="preserve">Example </w:t>
      </w:r>
      <w:r w:rsidR="00C13032">
        <w:rPr>
          <w:noProof/>
        </w:rPr>
        <w:t>3.6.1</w:t>
      </w:r>
      <w:r w:rsidR="00C13032" w:rsidRPr="00DD7CCF">
        <w:t>.</w:t>
      </w:r>
      <w:r w:rsidR="00C13032">
        <w:rPr>
          <w:noProof/>
        </w:rPr>
        <w:t>B</w:t>
      </w:r>
      <w:r w:rsidR="00760C60">
        <w:fldChar w:fldCharType="end"/>
      </w:r>
    </w:p>
    <w:p w14:paraId="687EC972" w14:textId="18CA2260" w:rsidR="00C02B8C" w:rsidRPr="00DD7CCF" w:rsidRDefault="004D2E67" w:rsidP="001142F2">
      <w:pPr>
        <w:pStyle w:val="Lista"/>
      </w:pPr>
      <w:bookmarkStart w:id="322" w:name="_mssvwla5qx2o" w:colFirst="0" w:colLast="0"/>
      <w:bookmarkEnd w:id="322"/>
      <w:r w:rsidRPr="00DD7CCF">
        <w:lastRenderedPageBreak/>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C13032" w:rsidRPr="00DD7CCF">
        <w:t xml:space="preserve">Example </w:t>
      </w:r>
      <w:r w:rsidR="00C13032">
        <w:rPr>
          <w:noProof/>
        </w:rPr>
        <w:t>3.6.1</w:t>
      </w:r>
      <w:r w:rsidR="00C13032" w:rsidRPr="00DD7CCF">
        <w:rPr>
          <w:noProof/>
        </w:rPr>
        <w:t>.</w:t>
      </w:r>
      <w:r w:rsidR="00C13032">
        <w:rPr>
          <w:noProof/>
        </w:rPr>
        <w:t>C</w:t>
      </w:r>
      <w:r w:rsidR="00AA796A" w:rsidRPr="00DD7CCF">
        <w:fldChar w:fldCharType="end"/>
      </w:r>
    </w:p>
    <w:p w14:paraId="63030689" w14:textId="34BF2C25" w:rsidR="00C02B8C" w:rsidRDefault="004D2E67" w:rsidP="001142F2">
      <w:pPr>
        <w:pStyle w:val="Lista"/>
      </w:pPr>
      <w:r w:rsidRPr="00DD7CCF">
        <w:t>a broken support where a fracture cuts across some or all lines</w:t>
      </w:r>
      <w:r w:rsidR="00AA796A" w:rsidRPr="00DD7CCF">
        <w:t xml:space="preserve">, as illustrated in </w:t>
      </w:r>
      <w:r w:rsidR="004D1F94">
        <w:fldChar w:fldCharType="begin"/>
      </w:r>
      <w:r w:rsidR="004D1F94">
        <w:instrText xml:space="preserve"> REF _Ref182834409 \h </w:instrText>
      </w:r>
      <w:r w:rsidR="004D1F94">
        <w:fldChar w:fldCharType="separate"/>
      </w:r>
      <w:r w:rsidR="00C13032" w:rsidRPr="00DD7CCF">
        <w:t xml:space="preserve">Example </w:t>
      </w:r>
      <w:r w:rsidR="00C13032">
        <w:rPr>
          <w:noProof/>
        </w:rPr>
        <w:t>3.7.3</w:t>
      </w:r>
      <w:r w:rsidR="00C13032" w:rsidRPr="00DD7CCF">
        <w:t>.</w:t>
      </w:r>
      <w:r w:rsidR="00C13032">
        <w:rPr>
          <w:noProof/>
        </w:rPr>
        <w:t>A</w:t>
      </w:r>
      <w:r w:rsidR="004D1F94">
        <w:fldChar w:fldCharType="end"/>
      </w:r>
    </w:p>
    <w:tbl>
      <w:tblPr>
        <w:tblStyle w:val="CodeSampleTable"/>
        <w:tblW w:w="5000" w:type="pct"/>
        <w:tblLook w:val="04A0" w:firstRow="1" w:lastRow="0" w:firstColumn="1" w:lastColumn="0" w:noHBand="0" w:noVBand="1"/>
      </w:tblPr>
      <w:tblGrid>
        <w:gridCol w:w="9628"/>
      </w:tblGrid>
      <w:tr w:rsidR="004D1F94" w:rsidRPr="00DD7CCF" w14:paraId="2BFE0757"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F3193BF" w14:textId="7702DAF1" w:rsidR="004D1F94" w:rsidRPr="00DD7CCF" w:rsidRDefault="004D1F94" w:rsidP="004B12DA">
            <w:pPr>
              <w:pStyle w:val="Kpalrs"/>
            </w:pPr>
            <w:bookmarkStart w:id="323" w:name="_Ref44078509"/>
            <w:r w:rsidRPr="00DD7CCF">
              <w:t xml:space="preserve">Example </w:t>
            </w:r>
            <w:fldSimple w:instr=" STYLEREF 3 \s ">
              <w:r w:rsidR="00C13032">
                <w:rPr>
                  <w:noProof/>
                </w:rPr>
                <w:t>3.6.1</w:t>
              </w:r>
            </w:fldSimple>
            <w:r w:rsidRPr="00DD7CCF">
              <w:t>.</w:t>
            </w:r>
            <w:fldSimple w:instr=" SEQ Example \* ALPHABETIC \s 3 ">
              <w:r w:rsidR="00C13032">
                <w:rPr>
                  <w:noProof/>
                </w:rPr>
                <w:t>A</w:t>
              </w:r>
            </w:fldSimple>
            <w:bookmarkEnd w:id="323"/>
            <w:r w:rsidRPr="00DD7CCF">
              <w:t>: gridlike partitions for verse inscribed in quasi-columns</w:t>
            </w:r>
          </w:p>
        </w:tc>
      </w:tr>
      <w:tr w:rsidR="004D1F94" w:rsidRPr="00DD7CCF" w14:paraId="54C116F5" w14:textId="77777777" w:rsidTr="004B12DA">
        <w:tc>
          <w:tcPr>
            <w:tcW w:w="5000" w:type="pct"/>
          </w:tcPr>
          <w:p w14:paraId="408BF84A" w14:textId="337AC5D6" w:rsidR="004D1F94" w:rsidRPr="00DD7CCF" w:rsidRDefault="00984D69" w:rsidP="00984D69">
            <w:pPr>
              <w:pStyle w:val="Image"/>
            </w:pPr>
            <w:r>
              <w:t>&amp;&amp;&amp;replace with verse exemplar</w:t>
            </w:r>
          </w:p>
        </w:tc>
      </w:tr>
      <w:tr w:rsidR="004D1F94" w:rsidRPr="00DD7CCF" w14:paraId="1BE175BE" w14:textId="77777777" w:rsidTr="004B12DA">
        <w:tc>
          <w:tcPr>
            <w:tcW w:w="5000" w:type="pct"/>
          </w:tcPr>
          <w:p w14:paraId="1D5D4D8C" w14:textId="77777777" w:rsidR="004D1F94" w:rsidRDefault="00984D69" w:rsidP="00A20F4D">
            <w:pPr>
              <w:pStyle w:val="TableNote"/>
            </w:pPr>
            <w:r>
              <w:t>in this inscription, spacing at the caesura in each line arranges the text into neat columns</w:t>
            </w:r>
          </w:p>
          <w:p w14:paraId="35877593" w14:textId="77777777" w:rsidR="00984D69" w:rsidRDefault="00984D69" w:rsidP="00A20F4D">
            <w:pPr>
              <w:pStyle w:val="TableNote"/>
            </w:pPr>
            <w:r>
              <w:t>the start of each column has been marked up with a gridlike milestone</w:t>
            </w:r>
          </w:p>
          <w:p w14:paraId="21F25462" w14:textId="77777777" w:rsidR="00984D69" w:rsidRDefault="00984D69" w:rsidP="00A20F4D">
            <w:pPr>
              <w:pStyle w:val="TableNote"/>
            </w:pPr>
            <w:r>
              <w:t>if some or all subsequent column beginnings coincide with the beginning of a verse line (rather than just a caesura within a line), then the milestone for the applicable column must be within the container for that line</w:t>
            </w:r>
          </w:p>
          <w:p w14:paraId="5C1E925A" w14:textId="714A9EA9" w:rsidR="00984D69" w:rsidRPr="00DD7CCF" w:rsidRDefault="00984D69" w:rsidP="00A20F4D">
            <w:pPr>
              <w:pStyle w:val="TableNote"/>
            </w:pPr>
            <w:r>
              <w:t xml:space="preserve">compare </w:t>
            </w:r>
            <w:r>
              <w:fldChar w:fldCharType="begin"/>
            </w:r>
            <w:r>
              <w:instrText xml:space="preserve"> REF _Ref182995673 \h </w:instrText>
            </w:r>
            <w:r>
              <w:fldChar w:fldCharType="separate"/>
            </w:r>
            <w:r w:rsidR="00C13032" w:rsidRPr="00DD7CCF">
              <w:t xml:space="preserve">Example </w:t>
            </w:r>
            <w:r w:rsidR="00C13032">
              <w:rPr>
                <w:noProof/>
              </w:rPr>
              <w:t>4.3.3</w:t>
            </w:r>
            <w:r w:rsidR="00C13032" w:rsidRPr="00DD7CCF">
              <w:t>.</w:t>
            </w:r>
            <w:r w:rsidR="00C13032">
              <w:rPr>
                <w:noProof/>
              </w:rPr>
              <w:t>A</w:t>
            </w:r>
            <w:r>
              <w:fldChar w:fldCharType="end"/>
            </w:r>
            <w:r>
              <w:t xml:space="preserve"> where the same stanza’s spacing does not result in the text laid out in columns, so encoding with gridlike milestones is not applicable</w:t>
            </w:r>
          </w:p>
        </w:tc>
      </w:tr>
      <w:tr w:rsidR="004D1F94" w:rsidRPr="00DD7CCF" w14:paraId="391C8C80" w14:textId="77777777" w:rsidTr="004B12DA">
        <w:tc>
          <w:tcPr>
            <w:tcW w:w="5000" w:type="pct"/>
          </w:tcPr>
          <w:p w14:paraId="336EB4D8" w14:textId="4D4DAC55" w:rsidR="004D1F94" w:rsidRPr="00A20F4D" w:rsidRDefault="004D1F94" w:rsidP="00A20F4D">
            <w:pPr>
              <w:pStyle w:val="CodeParagraph"/>
              <w:rPr>
                <w:rStyle w:val="Code"/>
                <w:color w:val="000000" w:themeColor="text1"/>
              </w:rPr>
            </w:pPr>
            <w:r w:rsidRPr="00DD7CCF">
              <w:rPr>
                <w:rStyle w:val="Code"/>
              </w:rPr>
              <w:t>&lt;lg</w:t>
            </w:r>
            <w:r w:rsidR="00A20F4D" w:rsidRPr="00DD7CCF">
              <w:rPr>
                <w:rStyle w:val="Code"/>
              </w:rPr>
              <w:t xml:space="preserve"> </w:t>
            </w:r>
            <w:r w:rsidR="00A20F4D" w:rsidRPr="00DD7CCF">
              <w:rPr>
                <w:rStyle w:val="Codeattribute"/>
              </w:rPr>
              <w:t>n</w:t>
            </w:r>
            <w:r w:rsidR="00A20F4D" w:rsidRPr="00DD7CCF">
              <w:rPr>
                <w:rStyle w:val="Code"/>
              </w:rPr>
              <w:t>=</w:t>
            </w:r>
            <w:r w:rsidR="00A20F4D" w:rsidRPr="0046000E">
              <w:rPr>
                <w:rStyle w:val="Codevalue"/>
              </w:rPr>
              <w:t>"1"</w:t>
            </w:r>
            <w:r w:rsidRPr="00DD7CCF">
              <w:rPr>
                <w:rStyle w:val="Code"/>
              </w:rPr>
              <w:t>&gt;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a</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t xml:space="preserve"> </w:t>
            </w:r>
            <w:r w:rsidR="00A20F4D" w:rsidRPr="00A20F4D">
              <w:rPr>
                <w:rStyle w:val="Codetext"/>
              </w:rPr>
              <w:t>Chip the glasses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crack the plates!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b</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Blunt the knives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bend the forks!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c</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That</w:t>
            </w:r>
            <w:r w:rsidR="00A20F4D">
              <w:rPr>
                <w:rStyle w:val="Codetext"/>
              </w:rPr>
              <w:t>’</w:t>
            </w:r>
            <w:r w:rsidR="00A20F4D" w:rsidRPr="00A20F4D">
              <w:rPr>
                <w:rStyle w:val="Codetext"/>
              </w:rPr>
              <w:t>s what Bilbo</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 xml:space="preserve"> Baggins hates—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n</w:t>
            </w:r>
            <w:r w:rsidR="00A20F4D" w:rsidRPr="00DD7CCF">
              <w:rPr>
                <w:rStyle w:val="Code"/>
              </w:rPr>
              <w:t>=</w:t>
            </w:r>
            <w:r w:rsidR="00A20F4D" w:rsidRPr="0046000E">
              <w:rPr>
                <w:rStyle w:val="Codevalue"/>
              </w:rPr>
              <w:t>"</w:t>
            </w:r>
            <w:r w:rsidR="00A20F4D">
              <w:rPr>
                <w:rStyle w:val="Codevalue"/>
              </w:rPr>
              <w:t>d</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 xml:space="preserve"> Smash the bottles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burn the corks!</w:t>
            </w:r>
            <w:r w:rsidRPr="00DD7CCF">
              <w:rPr>
                <w:rStyle w:val="Code"/>
              </w:rPr>
              <w:t>&lt;/l&gt;</w:t>
            </w:r>
            <w:r w:rsidRPr="00DD7CCF">
              <w:rPr>
                <w:rStyle w:val="Codetext"/>
              </w:rPr>
              <w:br/>
            </w:r>
            <w:r w:rsidRPr="00DD7CCF">
              <w:rPr>
                <w:rStyle w:val="Code"/>
              </w:rPr>
              <w:t>&lt;/lg&gt;</w:t>
            </w:r>
          </w:p>
        </w:tc>
      </w:tr>
    </w:tbl>
    <w:p w14:paraId="0159FECA" w14:textId="77777777" w:rsidR="004D1F94" w:rsidRDefault="004D1F94" w:rsidP="004D1F94"/>
    <w:tbl>
      <w:tblPr>
        <w:tblStyle w:val="CodeSampleTable"/>
        <w:tblW w:w="5000" w:type="pct"/>
        <w:tblLook w:val="04A0" w:firstRow="1" w:lastRow="0" w:firstColumn="1" w:lastColumn="0" w:noHBand="0" w:noVBand="1"/>
      </w:tblPr>
      <w:tblGrid>
        <w:gridCol w:w="9628"/>
      </w:tblGrid>
      <w:tr w:rsidR="00760C60" w:rsidRPr="00DD7CCF" w14:paraId="310F604B"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926D03D" w14:textId="6300182F" w:rsidR="00760C60" w:rsidRPr="00DD7CCF" w:rsidRDefault="00760C60" w:rsidP="004B12DA">
            <w:pPr>
              <w:pStyle w:val="Kpalrs"/>
            </w:pPr>
            <w:bookmarkStart w:id="324" w:name="_Ref182822234"/>
            <w:bookmarkStart w:id="325" w:name="_Ref181694099"/>
            <w:r w:rsidRPr="00DD7CCF">
              <w:t xml:space="preserve">Example </w:t>
            </w:r>
            <w:fldSimple w:instr=" STYLEREF 3 \s ">
              <w:r w:rsidR="00C13032">
                <w:rPr>
                  <w:noProof/>
                </w:rPr>
                <w:t>3.6.1</w:t>
              </w:r>
            </w:fldSimple>
            <w:r w:rsidRPr="00DD7CCF">
              <w:t>.</w:t>
            </w:r>
            <w:fldSimple w:instr=" SEQ Example \* ALPHABETIC \s 3 ">
              <w:r w:rsidR="00C13032">
                <w:rPr>
                  <w:noProof/>
                </w:rPr>
                <w:t>B</w:t>
              </w:r>
            </w:fldSimple>
            <w:bookmarkEnd w:id="324"/>
            <w:r w:rsidRPr="00DD7CCF">
              <w:t xml:space="preserve">: gridlike partitions </w:t>
            </w:r>
            <w:r w:rsidR="00D2293F">
              <w:t xml:space="preserve">for </w:t>
            </w:r>
            <w:r>
              <w:t xml:space="preserve">adjacent faces of a polygonal </w:t>
            </w:r>
            <w:r w:rsidR="00E2049B">
              <w:t>pillar</w:t>
            </w:r>
          </w:p>
        </w:tc>
      </w:tr>
      <w:tr w:rsidR="00760C60" w:rsidRPr="00DD7CCF" w14:paraId="0518B993" w14:textId="77777777" w:rsidTr="004B12DA">
        <w:tc>
          <w:tcPr>
            <w:tcW w:w="5000" w:type="pct"/>
          </w:tcPr>
          <w:p w14:paraId="35EDF690" w14:textId="15D495F1" w:rsidR="00760C60" w:rsidRPr="00DD7CCF" w:rsidRDefault="00760C60" w:rsidP="009A26BC">
            <w:pPr>
              <w:pStyle w:val="Image"/>
            </w:pPr>
          </w:p>
        </w:tc>
      </w:tr>
      <w:tr w:rsidR="00760C60" w:rsidRPr="00DD7CCF" w14:paraId="355EFE14" w14:textId="77777777" w:rsidTr="004B12DA">
        <w:tc>
          <w:tcPr>
            <w:tcW w:w="5000" w:type="pct"/>
          </w:tcPr>
          <w:p w14:paraId="64E80D9C" w14:textId="1FC20D64" w:rsidR="00760C60" w:rsidRPr="00DD7CCF" w:rsidRDefault="00760C60" w:rsidP="009A26BC">
            <w:pPr>
              <w:pStyle w:val="TableNote"/>
              <w:keepNext/>
            </w:pPr>
            <w:r>
              <w:t>&amp;&amp;&amp;</w:t>
            </w:r>
          </w:p>
        </w:tc>
      </w:tr>
      <w:tr w:rsidR="00760C60" w:rsidRPr="00DD7CCF" w14:paraId="51AEC850" w14:textId="77777777" w:rsidTr="004B12DA">
        <w:tc>
          <w:tcPr>
            <w:tcW w:w="5000" w:type="pct"/>
          </w:tcPr>
          <w:p w14:paraId="18460808" w14:textId="14C2CDDC" w:rsidR="00760C60" w:rsidRPr="00DD7CCF" w:rsidRDefault="00760C60" w:rsidP="004B12DA">
            <w:pPr>
              <w:pStyle w:val="CodeParagraph"/>
              <w:rPr>
                <w:rStyle w:val="Code"/>
              </w:rPr>
            </w:pPr>
            <w:r>
              <w:rPr>
                <w:rStyle w:val="Code"/>
              </w:rPr>
              <w:t>&amp;&amp;&amp;</w:t>
            </w:r>
          </w:p>
        </w:tc>
      </w:tr>
    </w:tbl>
    <w:p w14:paraId="192059EE" w14:textId="77777777" w:rsidR="00760C60" w:rsidRDefault="00760C60" w:rsidP="00161415"/>
    <w:tbl>
      <w:tblPr>
        <w:tblStyle w:val="CodeSampleTable"/>
        <w:tblW w:w="5000" w:type="pct"/>
        <w:tblLook w:val="04A0" w:firstRow="1" w:lastRow="0" w:firstColumn="1" w:lastColumn="0" w:noHBand="0" w:noVBand="1"/>
      </w:tblPr>
      <w:tblGrid>
        <w:gridCol w:w="9628"/>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61DAA585" w:rsidR="00161415" w:rsidRPr="00DD7CCF" w:rsidRDefault="00161415" w:rsidP="001112AA">
            <w:pPr>
              <w:pStyle w:val="Kpalrs"/>
            </w:pPr>
            <w:bookmarkStart w:id="326" w:name="_Ref44078533"/>
            <w:r w:rsidRPr="00DD7CCF">
              <w:t xml:space="preserve">Example </w:t>
            </w:r>
            <w:fldSimple w:instr=" STYLEREF 3 \s ">
              <w:r w:rsidR="00C13032">
                <w:rPr>
                  <w:noProof/>
                </w:rPr>
                <w:t>3.6.1</w:t>
              </w:r>
            </w:fldSimple>
            <w:r w:rsidRPr="00DD7CCF">
              <w:t>.</w:t>
            </w:r>
            <w:fldSimple w:instr=" SEQ Example \* ALPHABETIC \s 3 ">
              <w:r w:rsidR="00C13032">
                <w:rPr>
                  <w:noProof/>
                </w:rPr>
                <w:t>C</w:t>
              </w:r>
            </w:fldSimple>
            <w:bookmarkEnd w:id="326"/>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27" w:name="_Ref182310382"/>
      <w:bookmarkStart w:id="328" w:name="_Toc183083753"/>
      <w:r>
        <w:t>Marking up</w:t>
      </w:r>
      <w:r w:rsidR="004D2E67" w:rsidRPr="00DD7CCF">
        <w:t xml:space="preserve"> gridlike partitions</w:t>
      </w:r>
      <w:bookmarkEnd w:id="325"/>
      <w:bookmarkEnd w:id="327"/>
      <w:bookmarkEnd w:id="328"/>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13C37E29" w:rsidR="00D0147D" w:rsidRPr="00DD7CCF" w:rsidRDefault="00D0147D" w:rsidP="00D0147D">
      <w:pPr>
        <w:pStyle w:val="Lista2"/>
      </w:pPr>
      <w:bookmarkStart w:id="329" w:name="_444cwmslg3uo" w:colFirst="0" w:colLast="0"/>
      <w:bookmarkStart w:id="330" w:name="_Ref63674302"/>
      <w:bookmarkEnd w:id="329"/>
      <w:r w:rsidRPr="00DD7CCF">
        <w:lastRenderedPageBreak/>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C13032">
        <w:t>3.3.4</w:t>
      </w:r>
      <w:r w:rsidR="00F65316">
        <w:fldChar w:fldCharType="end"/>
      </w:r>
    </w:p>
    <w:p w14:paraId="31ACF12A" w14:textId="1972FE12" w:rsidR="00D0147D" w:rsidRDefault="00D0147D" w:rsidP="00D0147D">
      <w:pPr>
        <w:pStyle w:val="Lista2"/>
      </w:pPr>
      <w:r w:rsidRPr="00DD7CCF">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CB56FA">
        <w:fldChar w:fldCharType="begin"/>
      </w:r>
      <w:r w:rsidR="00CB56FA">
        <w:instrText xml:space="preserve"> REF _Ref182580407 \r \h </w:instrText>
      </w:r>
      <w:r w:rsidR="00CB56FA">
        <w:fldChar w:fldCharType="separate"/>
      </w:r>
      <w:r w:rsidR="00C13032">
        <w:t>3.6.3.1</w:t>
      </w:r>
      <w:r w:rsidR="00CB56FA">
        <w:fldChar w:fldCharType="end"/>
      </w:r>
    </w:p>
    <w:p w14:paraId="52AC9B9E" w14:textId="1F281E22"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rsidR="00C13032">
        <w:t>3.3.3</w:t>
      </w:r>
      <w:r>
        <w:fldChar w:fldCharType="end"/>
      </w:r>
    </w:p>
    <w:p w14:paraId="4F921461" w14:textId="0B0EE7D4"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see §</w:t>
      </w:r>
      <w:r w:rsidR="00E15CE8">
        <w:fldChar w:fldCharType="begin"/>
      </w:r>
      <w:r w:rsidR="00E15CE8">
        <w:instrText xml:space="preserve"> REF _Ref182813737 \r \h </w:instrText>
      </w:r>
      <w:r w:rsidR="00E15CE8">
        <w:fldChar w:fldCharType="separate"/>
      </w:r>
      <w:r w:rsidR="00C13032">
        <w:t>3.7.5</w:t>
      </w:r>
      <w:r w:rsidR="00E15CE8">
        <w:fldChar w:fldCharType="end"/>
      </w:r>
      <w:r>
        <w:t xml:space="preserve"> about encoding such cases</w:t>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1805BA46"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026D8D">
        <w:fldChar w:fldCharType="begin"/>
      </w:r>
      <w:r w:rsidR="00026D8D">
        <w:instrText xml:space="preserve"> REF _Ref182811945 \r \h </w:instrText>
      </w:r>
      <w:r w:rsidR="00026D8D">
        <w:fldChar w:fldCharType="separate"/>
      </w:r>
      <w:r w:rsidR="00C13032">
        <w:t>3.7.2</w:t>
      </w:r>
      <w:r w:rsidR="00026D8D">
        <w:fldChar w:fldCharType="end"/>
      </w:r>
      <w:r>
        <w:t xml:space="preserve"> for further discussion</w:t>
      </w:r>
    </w:p>
    <w:p w14:paraId="620BC04D" w14:textId="44728E94" w:rsidR="00D0147D" w:rsidRDefault="00D0147D" w:rsidP="00D0147D">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C13032">
        <w:t>3.3</w:t>
      </w:r>
      <w:r w:rsidR="0020012B">
        <w:fldChar w:fldCharType="end"/>
      </w:r>
      <w:r>
        <w:t>) apply equally to line beginnings</w:t>
      </w:r>
    </w:p>
    <w:p w14:paraId="3F1DD848" w14:textId="3E97E78A" w:rsidR="00C02B8C" w:rsidRPr="00DD7CCF" w:rsidRDefault="001142F2" w:rsidP="00EB2024">
      <w:pPr>
        <w:pStyle w:val="Cmsor3"/>
      </w:pPr>
      <w:bookmarkStart w:id="331" w:name="_Toc183083754"/>
      <w:r>
        <w:t>I</w:t>
      </w:r>
      <w:r w:rsidR="004D2E67" w:rsidRPr="00DD7CCF">
        <w:t>dentification</w:t>
      </w:r>
      <w:bookmarkEnd w:id="330"/>
      <w:r>
        <w:t xml:space="preserve"> of gridlike </w:t>
      </w:r>
      <w:r w:rsidR="00D0147D">
        <w:t>partitions</w:t>
      </w:r>
      <w:bookmarkEnd w:id="331"/>
    </w:p>
    <w:p w14:paraId="5B970D35" w14:textId="26086498" w:rsidR="00D0147D" w:rsidRPr="00DD7CCF" w:rsidRDefault="00D0147D" w:rsidP="00D0147D">
      <w:r>
        <w:t>The primary identifier for gridlike partitions is a unique number (§</w:t>
      </w:r>
      <w:r w:rsidR="00CB56FA">
        <w:fldChar w:fldCharType="begin"/>
      </w:r>
      <w:r w:rsidR="00CB56FA">
        <w:instrText xml:space="preserve"> REF _Ref182580433 \r \h </w:instrText>
      </w:r>
      <w:r w:rsidR="00CB56FA">
        <w:fldChar w:fldCharType="separate"/>
      </w:r>
      <w:r w:rsidR="00C13032">
        <w:t>3.6.3.1</w:t>
      </w:r>
      <w:r w:rsidR="00CB56FA">
        <w:fldChar w:fldCharType="end"/>
      </w:r>
      <w:r>
        <w:t>). The nature of gridlike milestones is mandatorily encoded as the unit of the milestone (§</w:t>
      </w:r>
      <w:r w:rsidR="00F65316">
        <w:fldChar w:fldCharType="begin"/>
      </w:r>
      <w:r w:rsidR="00F65316">
        <w:instrText xml:space="preserve"> REF _Ref182815315 \r \h </w:instrText>
      </w:r>
      <w:r w:rsidR="00F65316">
        <w:fldChar w:fldCharType="separate"/>
      </w:r>
      <w:r w:rsidR="00C13032">
        <w:t>3.3.4</w:t>
      </w:r>
      <w:r w:rsidR="00F65316">
        <w:fldChar w:fldCharType="end"/>
      </w:r>
      <w:r>
        <w:t xml:space="preserve">). When an XML edition is rendered for display, labels for gridlike partitions will be automatically generated from the unit and the number. </w:t>
      </w:r>
      <w:bookmarkStart w:id="332" w:name="_Ref182302763"/>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6BC4FA69" w14:textId="48A53DF3" w:rsidR="00912664" w:rsidRDefault="00912664" w:rsidP="00912664">
      <w:pPr>
        <w:pStyle w:val="Cmsor4"/>
      </w:pPr>
      <w:bookmarkStart w:id="333" w:name="_Ref182321707"/>
      <w:bookmarkStart w:id="334" w:name="_Ref182322544"/>
      <w:bookmarkStart w:id="335" w:name="_Ref182580407"/>
      <w:bookmarkStart w:id="336" w:name="_Ref182580433"/>
      <w:bookmarkStart w:id="337" w:name="_Toc183083755"/>
      <w:bookmarkEnd w:id="332"/>
      <w:r>
        <w:t>Numbering gridlike milestones</w:t>
      </w:r>
      <w:bookmarkEnd w:id="333"/>
      <w:bookmarkEnd w:id="334"/>
      <w:bookmarkEnd w:id="335"/>
      <w:bookmarkEnd w:id="336"/>
      <w:bookmarkEnd w:id="337"/>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w:t>
      </w:r>
      <w:r w:rsidRPr="00BC56FB">
        <w:rPr>
          <w:rStyle w:val="Foreign"/>
        </w:rPr>
        <w:t>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5115F082" w14:textId="77777777" w:rsidR="00C02B8C" w:rsidRPr="00DD7CCF" w:rsidRDefault="004D2E67" w:rsidP="00EB2024">
      <w:pPr>
        <w:pStyle w:val="Cmsor3"/>
      </w:pPr>
      <w:bookmarkStart w:id="338" w:name="_kqgib25um4gs" w:colFirst="0" w:colLast="0"/>
      <w:bookmarkStart w:id="339" w:name="_toz4tvrpqg6p" w:colFirst="0" w:colLast="0"/>
      <w:bookmarkStart w:id="340" w:name="_Ref182322267"/>
      <w:bookmarkStart w:id="341" w:name="_Toc183083756"/>
      <w:bookmarkEnd w:id="338"/>
      <w:bookmarkEnd w:id="339"/>
      <w:r w:rsidRPr="00DD7CCF">
        <w:t>When to encode gridlike partitions</w:t>
      </w:r>
      <w:bookmarkEnd w:id="340"/>
      <w:bookmarkEnd w:id="341"/>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5633154E" w:rsidR="00C02B8C" w:rsidRPr="00DD7CCF" w:rsidRDefault="004D2E67" w:rsidP="00E2714A">
      <w:pPr>
        <w:pStyle w:val="Lista2"/>
      </w:pPr>
      <w:r w:rsidRPr="00CD25A4">
        <w:rPr>
          <w:b/>
          <w:bCs/>
        </w:rPr>
        <w:t>fragments</w:t>
      </w:r>
      <w:r w:rsidRPr="00DD7CCF">
        <w:t xml:space="preserve">, </w:t>
      </w:r>
      <w:r w:rsidR="00517325">
        <w:t>provided that they can be lined up with each other</w:t>
      </w:r>
    </w:p>
    <w:p w14:paraId="6E56F396" w14:textId="67A23C8A" w:rsidR="00C02B8C" w:rsidRPr="00DD7CCF" w:rsidRDefault="00517325" w:rsidP="00E2714A">
      <w:pPr>
        <w:pStyle w:val="Lista3"/>
      </w:pPr>
      <w:r>
        <w:t>while fragments that cannot be pieced together require encoding as boxlike partitions (§</w:t>
      </w:r>
      <w:r>
        <w:fldChar w:fldCharType="begin"/>
      </w:r>
      <w:r>
        <w:instrText xml:space="preserve"> REF _Ref182836273 \r \h </w:instrText>
      </w:r>
      <w:r>
        <w:fldChar w:fldCharType="separate"/>
      </w:r>
      <w:r w:rsidR="00C13032">
        <w:t>3.2</w:t>
      </w:r>
      <w:r>
        <w:fldChar w:fldCharType="end"/>
      </w:r>
      <w:r>
        <w:t>)</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320C46F5" w:rsidR="00C02B8C" w:rsidRPr="00DD7CCF" w:rsidRDefault="004D2E67" w:rsidP="00355C0B">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as illustrated in</w:t>
      </w:r>
      <w:r w:rsidR="009713F4" w:rsidRPr="00355C0B">
        <w:t xml:space="preserve"> </w:t>
      </w:r>
      <w:r w:rsidR="009713F4" w:rsidRPr="00355C0B">
        <w:fldChar w:fldCharType="begin"/>
      </w:r>
      <w:r w:rsidR="009713F4" w:rsidRPr="00355C0B">
        <w:instrText xml:space="preserve"> REF _Ref44078509 \h  \* MERGEFORMAT </w:instrText>
      </w:r>
      <w:r w:rsidR="009713F4" w:rsidRPr="00355C0B">
        <w:fldChar w:fldCharType="separate"/>
      </w:r>
      <w:r w:rsidR="00C13032" w:rsidRPr="00DD7CCF">
        <w:t xml:space="preserve">Example </w:t>
      </w:r>
      <w:r w:rsidR="00C13032">
        <w:t>3.6.1</w:t>
      </w:r>
      <w:r w:rsidR="00C13032" w:rsidRPr="00DD7CCF">
        <w:t>.</w:t>
      </w:r>
      <w:r w:rsidR="00C13032">
        <w:t>A</w:t>
      </w:r>
      <w:r w:rsidR="009713F4" w:rsidRPr="00355C0B">
        <w:fldChar w:fldCharType="end"/>
      </w:r>
      <w:r w:rsidR="009713F4" w:rsidRPr="00355C0B">
        <w:t xml:space="preserve"> and</w:t>
      </w:r>
      <w:r w:rsidR="009713F4">
        <w:t xml:space="preserve">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C13032">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1F68B852" w:rsidR="00C02B8C" w:rsidRDefault="004D2E67" w:rsidP="00E2714A">
      <w:pPr>
        <w:pStyle w:val="Lista"/>
      </w:pPr>
      <w:r w:rsidRPr="00DD7CCF">
        <w:lastRenderedPageBreak/>
        <w:t xml:space="preserve">if you opt not to encode milestones in any of the above cases, simply </w:t>
      </w:r>
      <w:r w:rsidR="00004102">
        <w:t>treat</w:t>
      </w:r>
      <w:r w:rsidRPr="00DD7CCF">
        <w:t xml:space="preserve"> the text as if it occupied a simple surface, and describe the layout in as much detail as you wish in your metadata</w:t>
      </w:r>
    </w:p>
    <w:p w14:paraId="7B63D9BA" w14:textId="6B8515B9" w:rsidR="00F422F8" w:rsidRDefault="00F422F8" w:rsidP="00F422F8">
      <w:pPr>
        <w:pStyle w:val="Lista2"/>
      </w:pPr>
      <w:r w:rsidRPr="00F422F8">
        <w:t xml:space="preserve">in this case, </w:t>
      </w:r>
      <w:r w:rsidR="008C6B62">
        <w:t xml:space="preserve">decide at your own discretion whether you ignore this spacing in your encoding or </w:t>
      </w:r>
      <w:r w:rsidRPr="00F422F8">
        <w:t>encode space</w:t>
      </w:r>
      <w:r w:rsidR="00004102">
        <w:t xml:space="preserve"> element</w:t>
      </w:r>
      <w:r w:rsidRPr="00F422F8">
        <w:t>s at the ends of metrical units separated by a space from the next metrical unit within the same line (§</w:t>
      </w:r>
      <w:r w:rsidR="00004102">
        <w:fldChar w:fldCharType="begin"/>
      </w:r>
      <w:r w:rsidR="00004102">
        <w:instrText xml:space="preserve"> REF _Ref183011891 \r \h </w:instrText>
      </w:r>
      <w:r w:rsidR="00004102">
        <w:fldChar w:fldCharType="separate"/>
      </w:r>
      <w:r w:rsidR="00C13032">
        <w:t>4.3.2.1</w:t>
      </w:r>
      <w:r w:rsidR="00004102">
        <w:fldChar w:fldCharType="end"/>
      </w:r>
      <w:r w:rsidRPr="00F422F8">
        <w:t>)</w:t>
      </w:r>
    </w:p>
    <w:p w14:paraId="5E1EFAA2" w14:textId="6F8F8ABE" w:rsidR="00760C60" w:rsidRDefault="00970055" w:rsidP="00760C60">
      <w:pPr>
        <w:pStyle w:val="Cmsor2"/>
      </w:pPr>
      <w:bookmarkStart w:id="342" w:name="_varsapous7ty" w:colFirst="0" w:colLast="0"/>
      <w:bookmarkStart w:id="343" w:name="_4iehglajtm57" w:colFirst="0" w:colLast="0"/>
      <w:bookmarkStart w:id="344" w:name="_Ref182815850"/>
      <w:bookmarkStart w:id="345" w:name="_Toc183083757"/>
      <w:bookmarkStart w:id="346" w:name="_Ref43990458"/>
      <w:bookmarkEnd w:id="342"/>
      <w:bookmarkEnd w:id="343"/>
      <w:r>
        <w:t>F</w:t>
      </w:r>
      <w:r w:rsidR="00760C60">
        <w:t>ragment</w:t>
      </w:r>
      <w:r>
        <w:t>s</w:t>
      </w:r>
      <w:r w:rsidR="00760C60">
        <w:t xml:space="preserve"> </w:t>
      </w:r>
      <w:bookmarkEnd w:id="344"/>
      <w:r>
        <w:t>and other untidy partitions</w:t>
      </w:r>
      <w:bookmarkEnd w:id="345"/>
    </w:p>
    <w:p w14:paraId="70CA8498" w14:textId="562989E7" w:rsidR="000A5DB8" w:rsidRPr="000A5DB8" w:rsidRDefault="000A5DB8" w:rsidP="000A5DB8">
      <w:pPr>
        <w:pStyle w:val="Cmsor3"/>
      </w:pPr>
      <w:bookmarkStart w:id="347" w:name="_Toc183083758"/>
      <w:r>
        <w:t>Overview</w:t>
      </w:r>
      <w:bookmarkEnd w:id="347"/>
    </w:p>
    <w:p w14:paraId="50C0D9D6" w14:textId="07D86B27" w:rsidR="00970055" w:rsidRDefault="00970055" w:rsidP="00970055">
      <w:r>
        <w:t>Certain aspects of extrinsic structure</w:t>
      </w:r>
      <w:r w:rsidR="00802BA9">
        <w:t xml:space="preserve"> – </w:t>
      </w:r>
      <w:r>
        <w:t>typically fragmentation, but occasionally also the surfaces of a three-dimensional object</w:t>
      </w:r>
      <w:r w:rsidR="00802BA9">
        <w:t xml:space="preserve"> – </w:t>
      </w:r>
      <w:r>
        <w:t>result in partitions that do not constitute a neat grid covering the entire campus of an inscription. This section describes good practice for such untidy situations.</w:t>
      </w:r>
      <w:r w:rsidR="00585B3C">
        <w:t xml:space="preserve"> In addition to the specific guidelines below, keep in mind that when some extant pieces of an inscription cannot be fitted together, then boxlike partitions (</w:t>
      </w:r>
      <w:r w:rsidR="00585B3C" w:rsidRPr="00DD7CCF">
        <w:t>§</w:t>
      </w:r>
      <w:r w:rsidR="00585B3C" w:rsidRPr="00DD7CCF">
        <w:fldChar w:fldCharType="begin"/>
      </w:r>
      <w:r w:rsidR="00585B3C" w:rsidRPr="00DD7CCF">
        <w:instrText xml:space="preserve"> REF _Ref43978987 \r \h </w:instrText>
      </w:r>
      <w:r w:rsidR="00585B3C">
        <w:instrText xml:space="preserve"> \* MERGEFORMAT </w:instrText>
      </w:r>
      <w:r w:rsidR="00585B3C" w:rsidRPr="00DD7CCF">
        <w:fldChar w:fldCharType="separate"/>
      </w:r>
      <w:r w:rsidR="00C13032">
        <w:t>3.2</w:t>
      </w:r>
      <w:r w:rsidR="00585B3C" w:rsidRPr="00DD7CCF">
        <w:fldChar w:fldCharType="end"/>
      </w:r>
      <w:r w:rsidR="00585B3C">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rsidR="00585B3C" w:rsidRPr="00DD7CCF">
        <w:fldChar w:fldCharType="begin"/>
      </w:r>
      <w:r w:rsidR="00585B3C" w:rsidRPr="00DD7CCF">
        <w:instrText xml:space="preserve"> REF _Ref43984651 \w \h </w:instrText>
      </w:r>
      <w:r w:rsidR="00585B3C">
        <w:instrText xml:space="preserve"> \* MERGEFORMAT </w:instrText>
      </w:r>
      <w:r w:rsidR="00585B3C" w:rsidRPr="00DD7CCF">
        <w:fldChar w:fldCharType="separate"/>
      </w:r>
      <w:r w:rsidR="00C13032">
        <w:t>3.6</w:t>
      </w:r>
      <w:r w:rsidR="00585B3C" w:rsidRPr="00DD7CCF">
        <w:fldChar w:fldCharType="end"/>
      </w:r>
      <w:r w:rsidR="00585B3C">
        <w:t xml:space="preserve">) and is optional as per </w:t>
      </w:r>
      <w:r w:rsidR="00585B3C">
        <w:fldChar w:fldCharType="begin"/>
      </w:r>
      <w:r w:rsidR="00585B3C">
        <w:instrText xml:space="preserve"> REF _Ref182322267 \r \h </w:instrText>
      </w:r>
      <w:r w:rsidR="00585B3C">
        <w:fldChar w:fldCharType="separate"/>
      </w:r>
      <w:r w:rsidR="00C13032">
        <w:t>3.6.4</w:t>
      </w:r>
      <w:r w:rsidR="00585B3C">
        <w:fldChar w:fldCharType="end"/>
      </w:r>
      <w:r w:rsidR="00585B3C">
        <w:t>.</w:t>
      </w:r>
    </w:p>
    <w:p w14:paraId="1BA60D7D" w14:textId="65C20845" w:rsidR="00D11BC2" w:rsidRDefault="00D11BC2" w:rsidP="00760C60">
      <w:pPr>
        <w:pStyle w:val="Cmsor3"/>
      </w:pPr>
      <w:bookmarkStart w:id="348" w:name="_Toc183083759"/>
      <w:bookmarkStart w:id="349" w:name="_Ref182811945"/>
      <w:r>
        <w:t>Missing pieces</w:t>
      </w:r>
      <w:bookmarkEnd w:id="348"/>
    </w:p>
    <w:p w14:paraId="52E95E70" w14:textId="23D9D844" w:rsidR="00585B3C" w:rsidRDefault="00585B3C" w:rsidP="00585B3C">
      <w:r>
        <w:t>J</w:t>
      </w:r>
      <w:r w:rsidR="00D11BC2">
        <w:t xml:space="preserve">ust because a piece of an inscription has been lost, as in </w:t>
      </w:r>
      <w:r w:rsidR="00D11BC2">
        <w:fldChar w:fldCharType="begin"/>
      </w:r>
      <w:r w:rsidR="00D11BC2">
        <w:instrText xml:space="preserve"> REF _Ref182834107 \h </w:instrText>
      </w:r>
      <w:r w:rsidR="00D11BC2">
        <w:fldChar w:fldCharType="separate"/>
      </w:r>
      <w:r w:rsidR="00C13032" w:rsidRPr="00DD7CCF">
        <w:t xml:space="preserve">Example </w:t>
      </w:r>
      <w:r w:rsidR="00C13032">
        <w:rPr>
          <w:noProof/>
        </w:rPr>
        <w:t>3.7.2</w:t>
      </w:r>
      <w:r w:rsidR="00C13032" w:rsidRPr="00DD7CCF">
        <w:t>.</w:t>
      </w:r>
      <w:r w:rsidR="00C13032">
        <w:rPr>
          <w:noProof/>
        </w:rPr>
        <w:t>A</w:t>
      </w:r>
      <w:r w:rsidR="00D11BC2">
        <w:fldChar w:fldCharType="end"/>
      </w:r>
      <w:r w:rsidR="00D11BC2">
        <w:t>, there is no need to encode any kind of partition</w:t>
      </w:r>
      <w:r>
        <w:t>. A</w:t>
      </w:r>
      <w:r w:rsidR="00D11BC2">
        <w:t>s far as encoding is concerned, this is just another kind of lacuna, to be encoded according to §</w:t>
      </w:r>
      <w:r w:rsidR="00D11BC2">
        <w:fldChar w:fldCharType="begin"/>
      </w:r>
      <w:r w:rsidR="00D11BC2">
        <w:instrText xml:space="preserve"> REF _Ref43979611 \r \h </w:instrText>
      </w:r>
      <w:r w:rsidR="00D11BC2">
        <w:fldChar w:fldCharType="separate"/>
      </w:r>
      <w:r w:rsidR="00C13032">
        <w:t>5.4</w:t>
      </w:r>
      <w:r w:rsidR="00D11BC2">
        <w:fldChar w:fldCharType="end"/>
      </w:r>
      <w:r>
        <w:t>. I</w:t>
      </w:r>
      <w:r w:rsidR="00D11BC2">
        <w:t xml:space="preserve">f the lost piece is subsequently recovered and the digital inscription is updated accordingly, then partitions can (optionally) be encoded for the fragments, as in </w:t>
      </w:r>
      <w:r w:rsidR="00D11BC2">
        <w:fldChar w:fldCharType="begin"/>
      </w:r>
      <w:r w:rsidR="00D11BC2">
        <w:instrText xml:space="preserve"> REF _Ref182834409 \h </w:instrText>
      </w:r>
      <w:r w:rsidR="00D11BC2">
        <w:fldChar w:fldCharType="separate"/>
      </w:r>
      <w:r w:rsidR="00C13032" w:rsidRPr="00DD7CCF">
        <w:t xml:space="preserve">Example </w:t>
      </w:r>
      <w:r w:rsidR="00C13032">
        <w:rPr>
          <w:noProof/>
        </w:rPr>
        <w:t>3.7.3</w:t>
      </w:r>
      <w:r w:rsidR="00C13032" w:rsidRPr="00DD7CCF">
        <w:t>.</w:t>
      </w:r>
      <w:r w:rsidR="00C13032">
        <w:rPr>
          <w:noProof/>
        </w:rPr>
        <w:t>A</w:t>
      </w:r>
      <w:r w:rsidR="00D11BC2">
        <w:fldChar w:fldCharType="end"/>
      </w:r>
      <w:r>
        <w:t>.</w:t>
      </w:r>
    </w:p>
    <w:p w14:paraId="5B5AAC49" w14:textId="5BC23B4E" w:rsidR="00D11BC2" w:rsidRDefault="00585B3C" w:rsidP="00585B3C">
      <w:r>
        <w:t>A</w:t>
      </w:r>
      <w:r w:rsidR="00D11BC2">
        <w:t xml:space="preserve">s a logical extension of this approach, if an inscription consists of two or more extant fragments and one or more lost fragments, as in </w:t>
      </w:r>
      <w:r w:rsidR="00D11BC2">
        <w:fldChar w:fldCharType="begin"/>
      </w:r>
      <w:r w:rsidR="00D11BC2">
        <w:instrText xml:space="preserve"> REF _Ref182834408 \h </w:instrText>
      </w:r>
      <w:r w:rsidR="00D11BC2">
        <w:fldChar w:fldCharType="separate"/>
      </w:r>
      <w:r w:rsidR="00C13032" w:rsidRPr="00DD7CCF">
        <w:t xml:space="preserve">Example </w:t>
      </w:r>
      <w:r w:rsidR="00C13032">
        <w:rPr>
          <w:noProof/>
        </w:rPr>
        <w:t>3.7.2</w:t>
      </w:r>
      <w:r w:rsidR="00C13032" w:rsidRPr="00DD7CCF">
        <w:t>.</w:t>
      </w:r>
      <w:r w:rsidR="00C13032">
        <w:rPr>
          <w:noProof/>
        </w:rPr>
        <w:t>B</w:t>
      </w:r>
      <w:r w:rsidR="00D11BC2">
        <w:fldChar w:fldCharType="end"/>
      </w:r>
      <w:r w:rsidR="00D11BC2">
        <w:t>, then partitions (if they are encoded) should be created only for the extant fragments</w:t>
      </w:r>
      <w:r>
        <w:t>. Thus:</w:t>
      </w:r>
    </w:p>
    <w:p w14:paraId="0DD935D1" w14:textId="4BE8609C" w:rsidR="00D11BC2" w:rsidRDefault="00D11BC2" w:rsidP="00585B3C">
      <w:pPr>
        <w:pStyle w:val="Lista"/>
      </w:pPr>
      <w:r>
        <w:t xml:space="preserve">the lacunae </w:t>
      </w:r>
      <w:r w:rsidR="00585B3C">
        <w:t>representing the text belonging to a</w:t>
      </w:r>
      <w:r>
        <w:t xml:space="preserve"> lost fragment, whether restored or not, should be encoded as belonging to the adjacent </w:t>
      </w:r>
      <w:r w:rsidR="00585B3C">
        <w:t xml:space="preserve">extant </w:t>
      </w:r>
      <w:r>
        <w:t>fragment</w:t>
      </w:r>
    </w:p>
    <w:p w14:paraId="3829D588" w14:textId="1732E15A" w:rsidR="00D11BC2" w:rsidRDefault="00D11BC2" w:rsidP="00585B3C">
      <w:pPr>
        <w:pStyle w:val="Lista2"/>
      </w:pPr>
      <w:r>
        <w:t xml:space="preserve">if </w:t>
      </w:r>
      <w:r w:rsidR="000D5073">
        <w:t xml:space="preserve">the sides of </w:t>
      </w:r>
      <w:r>
        <w:t xml:space="preserve">a lost fragment </w:t>
      </w:r>
      <w:r w:rsidR="000D5073">
        <w:t>are</w:t>
      </w:r>
      <w:r>
        <w:t xml:space="preserve"> adjacent to </w:t>
      </w:r>
      <w:r w:rsidR="000D5073">
        <w:t xml:space="preserve">different </w:t>
      </w:r>
      <w:r>
        <w:t>extant fragment</w:t>
      </w:r>
      <w:r w:rsidR="000D5073">
        <w:t>s</w:t>
      </w:r>
      <w:r>
        <w:t xml:space="preserve">, </w:t>
      </w:r>
      <w:r w:rsidR="000D5073">
        <w:t xml:space="preserve">arbitrarily </w:t>
      </w:r>
      <w:r>
        <w:t>pick one of the extant fragments (typically the earlier one) and encode the lacunae as belonging to that</w:t>
      </w:r>
      <w:r w:rsidR="000D5073">
        <w:t xml:space="preserve"> fragment</w:t>
      </w:r>
    </w:p>
    <w:tbl>
      <w:tblPr>
        <w:tblStyle w:val="CodeSampleTable"/>
        <w:tblW w:w="5000" w:type="pct"/>
        <w:tblLook w:val="04A0" w:firstRow="1" w:lastRow="0" w:firstColumn="1" w:lastColumn="0" w:noHBand="0" w:noVBand="1"/>
      </w:tblPr>
      <w:tblGrid>
        <w:gridCol w:w="9628"/>
      </w:tblGrid>
      <w:tr w:rsidR="00D11BC2" w:rsidRPr="00DD7CCF" w14:paraId="47216E62"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F35343A" w14:textId="6BE19241" w:rsidR="00D11BC2" w:rsidRPr="00DD7CCF" w:rsidRDefault="00D11BC2" w:rsidP="004B12DA">
            <w:pPr>
              <w:pStyle w:val="Kpalrs"/>
            </w:pPr>
            <w:bookmarkStart w:id="350" w:name="_Ref182834107"/>
            <w:r w:rsidRPr="00DD7CCF">
              <w:t xml:space="preserve">Example </w:t>
            </w:r>
            <w:fldSimple w:instr=" STYLEREF 3 \s ">
              <w:r w:rsidR="00C13032">
                <w:rPr>
                  <w:noProof/>
                </w:rPr>
                <w:t>3.7.2</w:t>
              </w:r>
            </w:fldSimple>
            <w:r w:rsidRPr="00DD7CCF">
              <w:t>.</w:t>
            </w:r>
            <w:fldSimple w:instr=" SEQ Example \* ALPHABETIC \s 3 ">
              <w:r w:rsidR="00C13032">
                <w:rPr>
                  <w:noProof/>
                </w:rPr>
                <w:t>A</w:t>
              </w:r>
            </w:fldSimple>
            <w:bookmarkEnd w:id="350"/>
            <w:r w:rsidRPr="00DD7CCF">
              <w:t xml:space="preserve">: </w:t>
            </w:r>
            <w:r>
              <w:t>inscription with a missing piece</w:t>
            </w:r>
          </w:p>
        </w:tc>
      </w:tr>
      <w:tr w:rsidR="00D11BC2" w:rsidRPr="00DD7CCF" w14:paraId="26E0C195" w14:textId="77777777" w:rsidTr="004B12DA">
        <w:tc>
          <w:tcPr>
            <w:tcW w:w="5000" w:type="pct"/>
            <w:vAlign w:val="center"/>
          </w:tcPr>
          <w:p w14:paraId="68949338" w14:textId="77777777" w:rsidR="00D11BC2" w:rsidRPr="00DD7CCF" w:rsidRDefault="00D11BC2" w:rsidP="009A26BC">
            <w:pPr>
              <w:pStyle w:val="Image"/>
            </w:pPr>
            <w:r>
              <w:t>&amp;&amp;&amp;</w:t>
            </w:r>
          </w:p>
        </w:tc>
      </w:tr>
      <w:tr w:rsidR="00D11BC2" w:rsidRPr="00DD7CCF" w14:paraId="5554EA5E" w14:textId="77777777" w:rsidTr="004B12DA">
        <w:tc>
          <w:tcPr>
            <w:tcW w:w="5000" w:type="pct"/>
          </w:tcPr>
          <w:p w14:paraId="176F3CBC" w14:textId="7651315B" w:rsidR="00D11BC2" w:rsidRDefault="004B12DA" w:rsidP="009A26BC">
            <w:pPr>
              <w:pStyle w:val="CodeParagraph"/>
              <w:keepNext/>
              <w:rPr>
                <w:rStyle w:val="Codetext"/>
              </w:rPr>
            </w:pPr>
            <w:r>
              <w:rPr>
                <w:rStyle w:val="Code"/>
              </w:rPr>
              <w:t>&amp;&amp;&amp;</w:t>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"1"</w:t>
            </w:r>
            <w:r w:rsidR="00D11BC2" w:rsidRPr="00DD7CCF">
              <w:rPr>
                <w:rStyle w:val="Code"/>
              </w:rPr>
              <w:t>/&gt;</w:t>
            </w:r>
            <w:r w:rsidR="00D11BC2" w:rsidRPr="00DD7CCF">
              <w:rPr>
                <w:rStyle w:val="Codetext"/>
              </w:rPr>
              <w:t>In a hole in the ground there lived a hobbit. Not a</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"2"</w:t>
            </w:r>
            <w:r w:rsidR="00D11BC2" w:rsidRPr="00DD7CCF">
              <w:rPr>
                <w:rStyle w:val="Code"/>
              </w:rPr>
              <w:t>/&gt;</w:t>
            </w:r>
            <w:r w:rsidR="00D11BC2" w:rsidRPr="00DD7CCF">
              <w:rPr>
                <w:rStyle w:val="Codetext"/>
              </w:rPr>
              <w:t>nasty, dirty, wet hole, filled with the ends of worms</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"3"</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and</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an oozy smell, nor yet a dry, bare, sandy hole</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"4"</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with no</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thing in it to sit down on or to eat: it was a</w:t>
            </w:r>
          </w:p>
          <w:p w14:paraId="2179B657" w14:textId="77777777" w:rsidR="00D11BC2" w:rsidRPr="00BC56FB" w:rsidRDefault="00D11BC2"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D11BC2" w:rsidRPr="00DD7CCF" w14:paraId="7B1CD45F" w14:textId="77777777" w:rsidTr="004B12DA">
        <w:tc>
          <w:tcPr>
            <w:tcW w:w="5000" w:type="pct"/>
          </w:tcPr>
          <w:p w14:paraId="35AFEBEB" w14:textId="0F16F47B" w:rsidR="00D11BC2" w:rsidRPr="00DD7CCF" w:rsidRDefault="004B12DA" w:rsidP="004B12DA">
            <w:pPr>
              <w:pStyle w:val="TableNote"/>
            </w:pPr>
            <w:r>
              <w:t>&amp;&amp;&amp;</w:t>
            </w:r>
            <w:r w:rsidR="00D11BC2" w:rsidRPr="00DD7CCF">
              <w:t>here we have two fragments of a slab, which are clearly from the top and bottom of a single inscription, but there is no way to know how much text is lost between the two</w:t>
            </w:r>
          </w:p>
          <w:p w14:paraId="38FA730F" w14:textId="1190F698" w:rsidR="00D11BC2" w:rsidRPr="00DD7CCF" w:rsidRDefault="00D11BC2" w:rsidP="004B12D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13032">
              <w:t>5.4.7</w:t>
            </w:r>
            <w:r w:rsidRPr="00DD7CCF">
              <w:fldChar w:fldCharType="end"/>
            </w:r>
          </w:p>
        </w:tc>
      </w:tr>
    </w:tbl>
    <w:p w14:paraId="71BAC49B" w14:textId="77777777" w:rsidR="00D11BC2" w:rsidRPr="00DD7CCF" w:rsidRDefault="00D11BC2" w:rsidP="00D11BC2"/>
    <w:tbl>
      <w:tblPr>
        <w:tblStyle w:val="CodeSampleTable"/>
        <w:tblW w:w="0" w:type="auto"/>
        <w:tblLook w:val="04A0" w:firstRow="1" w:lastRow="0" w:firstColumn="1" w:lastColumn="0" w:noHBand="0" w:noVBand="1"/>
      </w:tblPr>
      <w:tblGrid>
        <w:gridCol w:w="9100"/>
      </w:tblGrid>
      <w:tr w:rsidR="00D11BC2" w:rsidRPr="00DD7CCF" w14:paraId="40D7897A" w14:textId="77777777" w:rsidTr="004B12DA">
        <w:trPr>
          <w:cnfStyle w:val="100000000000" w:firstRow="1" w:lastRow="0" w:firstColumn="0" w:lastColumn="0" w:oddVBand="0" w:evenVBand="0" w:oddHBand="0" w:evenHBand="0" w:firstRowFirstColumn="0" w:firstRowLastColumn="0" w:lastRowFirstColumn="0" w:lastRowLastColumn="0"/>
        </w:trPr>
        <w:tc>
          <w:tcPr>
            <w:tcW w:w="9054" w:type="dxa"/>
          </w:tcPr>
          <w:p w14:paraId="2515652F" w14:textId="31BCE193" w:rsidR="00D11BC2" w:rsidRPr="00DD7CCF" w:rsidRDefault="00D11BC2" w:rsidP="004B12DA">
            <w:pPr>
              <w:pStyle w:val="Kpalrs"/>
            </w:pPr>
            <w:bookmarkStart w:id="351" w:name="_Ref182834408"/>
            <w:r w:rsidRPr="00DD7CCF">
              <w:lastRenderedPageBreak/>
              <w:t xml:space="preserve">Example </w:t>
            </w:r>
            <w:fldSimple w:instr=" STYLEREF 3 \s ">
              <w:r w:rsidR="00C13032">
                <w:rPr>
                  <w:noProof/>
                </w:rPr>
                <w:t>3.7.2</w:t>
              </w:r>
            </w:fldSimple>
            <w:r w:rsidRPr="00DD7CCF">
              <w:t>.</w:t>
            </w:r>
            <w:fldSimple w:instr=" SEQ Example \* ALPHABETIC \s 3 ">
              <w:r w:rsidR="00C13032">
                <w:rPr>
                  <w:noProof/>
                </w:rPr>
                <w:t>B</w:t>
              </w:r>
            </w:fldSimple>
            <w:bookmarkEnd w:id="351"/>
            <w:r w:rsidRPr="00DD7CCF">
              <w:t>: gridlike partitions for contiguous fragments</w:t>
            </w:r>
            <w:r w:rsidR="001243A1">
              <w:t xml:space="preserve"> with a missing piece</w:t>
            </w:r>
          </w:p>
        </w:tc>
      </w:tr>
      <w:tr w:rsidR="00D11BC2" w:rsidRPr="00DD7CCF" w14:paraId="52B459C0" w14:textId="77777777" w:rsidTr="004B12DA">
        <w:tc>
          <w:tcPr>
            <w:tcW w:w="9054" w:type="dxa"/>
          </w:tcPr>
          <w:p w14:paraId="27C1D926" w14:textId="77777777" w:rsidR="00D11BC2" w:rsidRPr="00DD7CCF" w:rsidRDefault="00D11BC2" w:rsidP="004B12DA">
            <w:pPr>
              <w:pStyle w:val="Image"/>
            </w:pPr>
            <w:r w:rsidRPr="00DD7CCF">
              <w:drawing>
                <wp:inline distT="0" distB="0" distL="0" distR="0" wp14:anchorId="3E6771B3" wp14:editId="2181C1A9">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D11BC2" w:rsidRPr="00DD7CCF" w14:paraId="63FEF841" w14:textId="77777777" w:rsidTr="004B12DA">
        <w:tc>
          <w:tcPr>
            <w:tcW w:w="9054" w:type="dxa"/>
          </w:tcPr>
          <w:p w14:paraId="6BE3F782" w14:textId="77777777" w:rsidR="00D11BC2" w:rsidRPr="007275F0" w:rsidRDefault="00D11BC2" w:rsidP="007275F0">
            <w:pPr>
              <w:pStyle w:val="TableNote"/>
              <w:keepNext/>
            </w:pPr>
            <w:r w:rsidRPr="007275F0">
              <w:t>here, two extant fragments of a slab can be joined because they share some lines, though a smaller missing fragment gives rise to gaps in other lines</w:t>
            </w:r>
          </w:p>
          <w:p w14:paraId="239B317C" w14:textId="77777777" w:rsidR="00D11BC2" w:rsidRPr="007275F0" w:rsidRDefault="00D11BC2" w:rsidP="007275F0">
            <w:pPr>
              <w:pStyle w:val="TableNote"/>
              <w:keepNext/>
            </w:pPr>
            <w:r w:rsidRPr="007275F0">
              <w:t>the fragments are optionally encoded as gridlike milestones</w:t>
            </w:r>
          </w:p>
          <w:p w14:paraId="13C6343F" w14:textId="77777777" w:rsidR="00D11BC2" w:rsidRPr="007275F0" w:rsidRDefault="00D11BC2" w:rsidP="007275F0">
            <w:pPr>
              <w:pStyle w:val="TableNote"/>
              <w:keepNext/>
            </w:pPr>
            <w:r w:rsidRPr="007275F0">
              <w:t>the lacunae in the first five lines are arbitrarily allocated to one of the encoded fragments (fragment a, in the code below)</w:t>
            </w:r>
          </w:p>
          <w:p w14:paraId="35CF1254" w14:textId="77777777" w:rsidR="00D11BC2" w:rsidRPr="007275F0" w:rsidRDefault="00D11BC2" w:rsidP="007275F0">
            <w:pPr>
              <w:pStyle w:val="TableNote"/>
              <w:keepNext/>
            </w:pPr>
            <w:r w:rsidRPr="007275F0">
              <w:t>but restorations of partially lost words are always allocated to the fragment bearing their extant segments (thus, to fragment b in lines 1 and 2)</w:t>
            </w:r>
          </w:p>
        </w:tc>
      </w:tr>
      <w:tr w:rsidR="00D11BC2" w:rsidRPr="00DD7CCF" w14:paraId="190DB863" w14:textId="77777777" w:rsidTr="004B12DA">
        <w:tc>
          <w:tcPr>
            <w:tcW w:w="9054" w:type="dxa"/>
          </w:tcPr>
          <w:p w14:paraId="4786CA5A" w14:textId="77777777" w:rsidR="00D11BC2" w:rsidRPr="00DD7CCF" w:rsidRDefault="00D11BC2" w:rsidP="004B12D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106F794" w14:textId="427BBF9B" w:rsidR="00585B3C" w:rsidRDefault="00585B3C" w:rsidP="00585B3C">
      <w:pPr>
        <w:pStyle w:val="Cmsor3"/>
      </w:pPr>
      <w:bookmarkStart w:id="352" w:name="_Toc183083760"/>
      <w:bookmarkEnd w:id="349"/>
      <w:r>
        <w:t>Features splitting only some lines of an inscription</w:t>
      </w:r>
      <w:bookmarkEnd w:id="352"/>
    </w:p>
    <w:p w14:paraId="4354AD53" w14:textId="5E7909A1" w:rsidR="00585B3C" w:rsidRDefault="00585B3C" w:rsidP="00585B3C">
      <w:r>
        <w:t>Recall from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rsidR="00C13032">
        <w:t xml:space="preserve">Figure </w:t>
      </w:r>
      <w:r w:rsidR="00C13032">
        <w:rPr>
          <w:noProof/>
        </w:rPr>
        <w:t>4</w:t>
      </w:r>
      <w:r>
        <w:fldChar w:fldCharType="end"/>
      </w:r>
      <w:r>
        <w:t xml:space="preserve"> as well as in </w:t>
      </w:r>
      <w:r w:rsidR="000D5073">
        <w:fldChar w:fldCharType="begin"/>
      </w:r>
      <w:r w:rsidR="000D5073">
        <w:instrText xml:space="preserve"> REF _Ref182822234 \h </w:instrText>
      </w:r>
      <w:r w:rsidR="000D5073">
        <w:fldChar w:fldCharType="separate"/>
      </w:r>
      <w:r w:rsidR="00C13032" w:rsidRPr="00DD7CCF">
        <w:t xml:space="preserve">Example </w:t>
      </w:r>
      <w:r w:rsidR="00C13032">
        <w:rPr>
          <w:noProof/>
        </w:rPr>
        <w:t>3.6.1</w:t>
      </w:r>
      <w:r w:rsidR="00C13032" w:rsidRPr="00DD7CCF">
        <w:t>.</w:t>
      </w:r>
      <w:r w:rsidR="00C13032">
        <w:rPr>
          <w:noProof/>
        </w:rPr>
        <w:t>B</w:t>
      </w:r>
      <w:r w:rsidR="000D5073">
        <w:fldChar w:fldCharType="end"/>
      </w:r>
      <w:r w:rsidR="000D5073">
        <w:t xml:space="preserve"> </w:t>
      </w:r>
      <w:r>
        <w:t xml:space="preserve">to </w:t>
      </w:r>
      <w:r w:rsidRPr="00DD7CCF">
        <w:fldChar w:fldCharType="begin"/>
      </w:r>
      <w:r w:rsidRPr="00DD7CCF">
        <w:instrText xml:space="preserve"> REF _Ref44078533 \h </w:instrText>
      </w:r>
      <w:r>
        <w:instrText xml:space="preserve"> \* MERGEFORMAT </w:instrText>
      </w:r>
      <w:r w:rsidRPr="00DD7CCF">
        <w:fldChar w:fldCharType="separate"/>
      </w:r>
      <w:r w:rsidR="00C13032" w:rsidRPr="00DD7CCF">
        <w:t xml:space="preserve">Example </w:t>
      </w:r>
      <w:r w:rsidR="00C13032">
        <w:rPr>
          <w:noProof/>
        </w:rPr>
        <w:t>3.6.1</w:t>
      </w:r>
      <w:r w:rsidR="00C13032" w:rsidRPr="00DD7CCF">
        <w:rPr>
          <w:noProof/>
        </w:rPr>
        <w:t>.</w:t>
      </w:r>
      <w:r w:rsidR="00C13032">
        <w:rPr>
          <w:noProof/>
        </w:rPr>
        <w:t>C</w:t>
      </w:r>
      <w:r w:rsidRPr="00DD7CCF">
        <w:fldChar w:fldCharType="end"/>
      </w:r>
      <w:r>
        <w:t xml:space="preserve">), the milestones for each cell of the grid must be present in each epigraphic line of the edition (or the textpart division). </w:t>
      </w:r>
      <w:r w:rsidR="000D5073">
        <w:t xml:space="preserve">Sometimes, however, a grid applies only to part of the inscribed campus, as in </w:t>
      </w:r>
      <w:r w:rsidR="000D5073">
        <w:fldChar w:fldCharType="begin"/>
      </w:r>
      <w:r w:rsidR="000D5073">
        <w:instrText xml:space="preserve"> REF _Ref182834409 \h </w:instrText>
      </w:r>
      <w:r w:rsidR="000D5073">
        <w:fldChar w:fldCharType="separate"/>
      </w:r>
      <w:r w:rsidR="00C13032" w:rsidRPr="00DD7CCF">
        <w:t xml:space="preserve">Example </w:t>
      </w:r>
      <w:r w:rsidR="00C13032">
        <w:rPr>
          <w:noProof/>
        </w:rPr>
        <w:t>3.7.3</w:t>
      </w:r>
      <w:r w:rsidR="00C13032" w:rsidRPr="00DD7CCF">
        <w:t>.</w:t>
      </w:r>
      <w:r w:rsidR="00C13032">
        <w:rPr>
          <w:noProof/>
        </w:rPr>
        <w:t>A</w:t>
      </w:r>
      <w:r w:rsidR="000D5073">
        <w:fldChar w:fldCharType="end"/>
      </w:r>
      <w:r w:rsidR="000D5073">
        <w:t xml:space="preserve">. In order to reduce code clutter and </w:t>
      </w:r>
      <w:r w:rsidR="000D5073">
        <w:lastRenderedPageBreak/>
        <w:t xml:space="preserve">encoding burden, in this latter case we </w:t>
      </w:r>
      <w:r>
        <w:t xml:space="preserve">use milestone elements only in </w:t>
      </w:r>
      <w:r w:rsidR="000D5073">
        <w:t xml:space="preserve">the specific </w:t>
      </w:r>
      <w:r>
        <w:t>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rsidR="00585B3C" w:rsidRPr="00DD7CCF" w14:paraId="5FF6270A"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29954EA0" w14:textId="70A4956F" w:rsidR="00585B3C" w:rsidRPr="00DD7CCF" w:rsidRDefault="00585B3C" w:rsidP="00970055">
            <w:pPr>
              <w:pStyle w:val="Kpalrs"/>
            </w:pPr>
            <w:bookmarkStart w:id="353" w:name="_Ref182834409"/>
            <w:r w:rsidRPr="00DD7CCF">
              <w:t xml:space="preserve">Example </w:t>
            </w:r>
            <w:fldSimple w:instr=" STYLEREF 3 \s ">
              <w:r w:rsidR="00C13032">
                <w:rPr>
                  <w:noProof/>
                </w:rPr>
                <w:t>3.7.3</w:t>
              </w:r>
            </w:fldSimple>
            <w:r w:rsidRPr="00DD7CCF">
              <w:t>.</w:t>
            </w:r>
            <w:fldSimple w:instr=" SEQ Example \* ALPHABETIC \s 3 ">
              <w:r w:rsidR="00C13032">
                <w:rPr>
                  <w:noProof/>
                </w:rPr>
                <w:t>A</w:t>
              </w:r>
            </w:fldSimple>
            <w:bookmarkEnd w:id="353"/>
            <w:r w:rsidRPr="00DD7CCF">
              <w:t xml:space="preserve">: </w:t>
            </w:r>
            <w:r>
              <w:t>gridlike milestones in only some of the lines</w:t>
            </w:r>
          </w:p>
        </w:tc>
      </w:tr>
      <w:tr w:rsidR="00585B3C" w:rsidRPr="00DD7CCF" w14:paraId="40A5B912" w14:textId="77777777" w:rsidTr="004B12DA">
        <w:tc>
          <w:tcPr>
            <w:tcW w:w="5000" w:type="pct"/>
            <w:vAlign w:val="center"/>
          </w:tcPr>
          <w:p w14:paraId="01449F73" w14:textId="77777777" w:rsidR="00585B3C" w:rsidRPr="00DD7CCF" w:rsidRDefault="00585B3C" w:rsidP="009A26BC">
            <w:pPr>
              <w:pStyle w:val="Image"/>
            </w:pPr>
            <w:r>
              <w:t>&amp;&amp;&amp;</w:t>
            </w:r>
          </w:p>
        </w:tc>
      </w:tr>
      <w:tr w:rsidR="00585B3C" w:rsidRPr="00DD7CCF" w14:paraId="3217CD89" w14:textId="77777777" w:rsidTr="004B12DA">
        <w:tc>
          <w:tcPr>
            <w:tcW w:w="5000" w:type="pct"/>
          </w:tcPr>
          <w:p w14:paraId="30B9CD85" w14:textId="77777777" w:rsidR="00585B3C" w:rsidRDefault="00585B3C" w:rsidP="009A26BC">
            <w:pPr>
              <w:pStyle w:val="CodeParagraph"/>
              <w:keepNext/>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and</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an oozy smell, nor yet a dry, bare, sandy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with no</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thing in it to sit down on or to eat: it was a</w:t>
            </w:r>
          </w:p>
          <w:p w14:paraId="630E2E6C" w14:textId="77777777" w:rsidR="00585B3C" w:rsidRPr="00BC56FB" w:rsidRDefault="00585B3C"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585B3C" w:rsidRPr="00DD7CCF" w14:paraId="3B1C461B" w14:textId="77777777" w:rsidTr="004B12DA">
        <w:tc>
          <w:tcPr>
            <w:tcW w:w="5000" w:type="pct"/>
          </w:tcPr>
          <w:p w14:paraId="5634D49D" w14:textId="77777777" w:rsidR="00585B3C" w:rsidRPr="00DD7CCF" w:rsidRDefault="00585B3C" w:rsidP="00970055">
            <w:pPr>
              <w:pStyle w:val="TableNote"/>
            </w:pPr>
            <w:r w:rsidRPr="00DD7CCF">
              <w:t>here we have two fragments of a slab, which are clearly from the top and bottom of a single inscription, but there is no way to know how much text is lost between the two</w:t>
            </w:r>
          </w:p>
          <w:p w14:paraId="43CD6EB1" w14:textId="392273B5" w:rsidR="00585B3C" w:rsidRPr="00DD7CCF" w:rsidRDefault="00585B3C" w:rsidP="00970055">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C13032">
              <w:t>5.4.7</w:t>
            </w:r>
            <w:r w:rsidRPr="00DD7CCF">
              <w:fldChar w:fldCharType="end"/>
            </w:r>
          </w:p>
        </w:tc>
      </w:tr>
    </w:tbl>
    <w:p w14:paraId="4E4CA789" w14:textId="0192980B" w:rsidR="00760C60" w:rsidRPr="00450CC9" w:rsidRDefault="00585B3C" w:rsidP="00760C60">
      <w:pPr>
        <w:pStyle w:val="Cmsor3"/>
      </w:pPr>
      <w:bookmarkStart w:id="354" w:name="_Ref182836682"/>
      <w:bookmarkStart w:id="355" w:name="_Toc183083761"/>
      <w:r>
        <w:t>Features splitting an inscription horizontally</w:t>
      </w:r>
      <w:bookmarkEnd w:id="354"/>
      <w:bookmarkEnd w:id="355"/>
    </w:p>
    <w:p w14:paraId="6DC40051" w14:textId="278BABF6" w:rsidR="00760C60" w:rsidRDefault="000D5073" w:rsidP="000D5073">
      <w:r>
        <w:t>A</w:t>
      </w:r>
      <w:r w:rsidR="00585B3C">
        <w:t xml:space="preserve"> fracture or other three-dimensional feature of the support may </w:t>
      </w:r>
      <w:r>
        <w:t xml:space="preserve">(on rare occasions) </w:t>
      </w:r>
      <w:r w:rsidR="00585B3C">
        <w:t>split an inscription horizontally, i.e. along the lines of text</w:t>
      </w:r>
      <w:r>
        <w:t xml:space="preserve">, as in </w:t>
      </w:r>
      <w:r>
        <w:fldChar w:fldCharType="begin"/>
      </w:r>
      <w:r>
        <w:instrText xml:space="preserve"> REF _Ref182822467 \h </w:instrText>
      </w:r>
      <w:r>
        <w:fldChar w:fldCharType="separate"/>
      </w:r>
      <w:r w:rsidR="00C13032" w:rsidRPr="00DD7CCF">
        <w:t xml:space="preserve">Example </w:t>
      </w:r>
      <w:r w:rsidR="00C13032">
        <w:rPr>
          <w:noProof/>
        </w:rPr>
        <w:t>3.7.4</w:t>
      </w:r>
      <w:r w:rsidR="00C13032" w:rsidRPr="00DD7CCF">
        <w:t>.</w:t>
      </w:r>
      <w:r w:rsidR="00C13032">
        <w:rPr>
          <w:noProof/>
        </w:rPr>
        <w:t>A</w:t>
      </w:r>
      <w:r>
        <w:fldChar w:fldCharType="end"/>
      </w:r>
      <w:r>
        <w:t xml:space="preserve">. </w:t>
      </w:r>
      <w:r w:rsidR="00517325">
        <w:t>Encoding such a feature is optional, and the considerations in §</w:t>
      </w:r>
      <w:r w:rsidR="00517325">
        <w:fldChar w:fldCharType="begin"/>
      </w:r>
      <w:r w:rsidR="00517325">
        <w:instrText xml:space="preserve"> REF _Ref182322267 \r \h </w:instrText>
      </w:r>
      <w:r w:rsidR="00517325">
        <w:fldChar w:fldCharType="separate"/>
      </w:r>
      <w:r w:rsidR="00C13032">
        <w:t>3.6.4</w:t>
      </w:r>
      <w:r w:rsidR="00517325">
        <w:fldChar w:fldCharType="end"/>
      </w:r>
      <w:r w:rsidR="00517325">
        <w:t xml:space="preserve"> continue to apply. However, encoding it as a gridlike partition would not be practicable, since each cell of a grid is understood to be part of a line (§</w:t>
      </w:r>
      <w:r w:rsidR="0020012B">
        <w:fldChar w:fldCharType="begin"/>
      </w:r>
      <w:r w:rsidR="0020012B">
        <w:instrText xml:space="preserve"> REF _Ref182923075 \r \h </w:instrText>
      </w:r>
      <w:r w:rsidR="0020012B">
        <w:fldChar w:fldCharType="separate"/>
      </w:r>
      <w:r w:rsidR="00C13032">
        <w:t>3.1</w:t>
      </w:r>
      <w:r w:rsidR="0020012B">
        <w:fldChar w:fldCharType="end"/>
      </w:r>
      <w:r w:rsidR="00517325">
        <w:t>), while here the partition is on a higher level of the extrinsic hierarchy, with full lines belonging to each fragment. Therefore, if encoding is desired, such a feature is to be treated as a pagelike partition.</w:t>
      </w:r>
    </w:p>
    <w:p w14:paraId="79AE6640" w14:textId="78AD0744" w:rsidR="00760C60" w:rsidRDefault="00517325" w:rsidP="00517325">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264007C6" w14:textId="49FE1D2A" w:rsidR="00517325" w:rsidRDefault="00517325" w:rsidP="00517325">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rsidR="000D5073" w:rsidRPr="00DD7CCF" w14:paraId="59D1D538"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E70D615" w14:textId="21DF325C" w:rsidR="000D5073" w:rsidRPr="00DD7CCF" w:rsidRDefault="000D5073" w:rsidP="004B12DA">
            <w:pPr>
              <w:pStyle w:val="Kpalrs"/>
            </w:pPr>
            <w:bookmarkStart w:id="356" w:name="_Ref182822467"/>
            <w:r w:rsidRPr="00DD7CCF">
              <w:t xml:space="preserve">Example </w:t>
            </w:r>
            <w:fldSimple w:instr=" STYLEREF 3 \s ">
              <w:r w:rsidR="00C13032">
                <w:rPr>
                  <w:noProof/>
                </w:rPr>
                <w:t>3.7.4</w:t>
              </w:r>
            </w:fldSimple>
            <w:r w:rsidRPr="00DD7CCF">
              <w:t>.</w:t>
            </w:r>
            <w:fldSimple w:instr=" SEQ Example \* ALPHABETIC \s 3 ">
              <w:r w:rsidR="00C13032">
                <w:rPr>
                  <w:noProof/>
                </w:rPr>
                <w:t>A</w:t>
              </w:r>
            </w:fldSimple>
            <w:bookmarkEnd w:id="356"/>
            <w:r w:rsidRPr="00DD7CCF">
              <w:t xml:space="preserve">: </w:t>
            </w:r>
            <w:r>
              <w:t>pagelike partition for a horizontal fracture</w:t>
            </w:r>
          </w:p>
        </w:tc>
      </w:tr>
      <w:tr w:rsidR="000D5073" w:rsidRPr="00DD7CCF" w14:paraId="761D076E" w14:textId="77777777" w:rsidTr="004B12DA">
        <w:tc>
          <w:tcPr>
            <w:tcW w:w="5000" w:type="pct"/>
          </w:tcPr>
          <w:p w14:paraId="61EDAD44" w14:textId="77777777" w:rsidR="000D5073" w:rsidRPr="00DD7CCF" w:rsidRDefault="000D5073" w:rsidP="009A26BC">
            <w:pPr>
              <w:pStyle w:val="Image"/>
            </w:pPr>
          </w:p>
        </w:tc>
      </w:tr>
      <w:tr w:rsidR="000D5073" w:rsidRPr="00DD7CCF" w14:paraId="37F5F5B7" w14:textId="77777777" w:rsidTr="004B12DA">
        <w:tc>
          <w:tcPr>
            <w:tcW w:w="5000" w:type="pct"/>
          </w:tcPr>
          <w:p w14:paraId="52B2FF38" w14:textId="77777777" w:rsidR="000D5073" w:rsidRPr="00DD7CCF" w:rsidRDefault="000D5073" w:rsidP="009A26BC">
            <w:pPr>
              <w:pStyle w:val="TableNote"/>
              <w:keepNext/>
            </w:pPr>
            <w:r>
              <w:t>&amp;&amp;&amp;</w:t>
            </w:r>
          </w:p>
        </w:tc>
      </w:tr>
      <w:tr w:rsidR="000D5073" w:rsidRPr="00DD7CCF" w14:paraId="419063D1" w14:textId="77777777" w:rsidTr="004B12DA">
        <w:tc>
          <w:tcPr>
            <w:tcW w:w="5000" w:type="pct"/>
          </w:tcPr>
          <w:p w14:paraId="71E0364F" w14:textId="77777777" w:rsidR="000D5073" w:rsidRPr="00DD7CCF" w:rsidRDefault="000D5073" w:rsidP="004B12DA">
            <w:pPr>
              <w:pStyle w:val="CodeParagraph"/>
              <w:rPr>
                <w:rStyle w:val="Code"/>
              </w:rPr>
            </w:pPr>
            <w:r>
              <w:rPr>
                <w:rStyle w:val="Code"/>
              </w:rPr>
              <w:t>&amp;&amp;&amp;</w:t>
            </w:r>
          </w:p>
        </w:tc>
      </w:tr>
    </w:tbl>
    <w:p w14:paraId="059C57A5" w14:textId="6D6CB12E" w:rsidR="00970055" w:rsidRDefault="00585B3C" w:rsidP="00970055">
      <w:pPr>
        <w:pStyle w:val="Cmsor3"/>
      </w:pPr>
      <w:bookmarkStart w:id="357" w:name="_Ref182813737"/>
      <w:bookmarkStart w:id="358" w:name="_Toc183083762"/>
      <w:r>
        <w:t>F</w:t>
      </w:r>
      <w:r w:rsidR="00970055">
        <w:t xml:space="preserve">eatures splitting </w:t>
      </w:r>
      <w:r w:rsidR="00970055">
        <w:rPr>
          <w:rStyle w:val="Foreign"/>
        </w:rPr>
        <w:t>akṣara</w:t>
      </w:r>
      <w:r w:rsidR="00970055">
        <w:t>s</w:t>
      </w:r>
      <w:bookmarkEnd w:id="357"/>
      <w:bookmarkEnd w:id="358"/>
    </w:p>
    <w:p w14:paraId="59DB0E1C" w14:textId="357DF2AF" w:rsidR="00970055" w:rsidRDefault="00517325" w:rsidP="00517325">
      <w:r>
        <w:t xml:space="preserve">Three-dimensional </w:t>
      </w:r>
      <w:r w:rsidR="00970055">
        <w:t xml:space="preserve">features </w:t>
      </w:r>
      <w:r>
        <w:t xml:space="preserve">of the support, </w:t>
      </w:r>
      <w:r w:rsidR="00970055">
        <w:t>such as a crack</w:t>
      </w:r>
      <w:r>
        <w:t>,</w:t>
      </w:r>
      <w:r w:rsidR="00970055">
        <w:t xml:space="preserve"> may </w:t>
      </w:r>
      <w:commentRangeStart w:id="359"/>
      <w:r w:rsidR="00970055">
        <w:t>split a character inadvertently</w:t>
      </w:r>
      <w:commentRangeEnd w:id="359"/>
      <w:r w:rsidR="00970055">
        <w:rPr>
          <w:rStyle w:val="Jegyzethivatkozs"/>
          <w:rFonts w:cs="Mangal"/>
        </w:rPr>
        <w:commentReference w:id="359"/>
      </w:r>
      <w:r>
        <w:t>.</w:t>
      </w:r>
      <w:r w:rsidR="00970055">
        <w:t xml:space="preserve"> </w:t>
      </w:r>
      <w:r>
        <w:t>When all or most of a line is split horizontally, handle it as per §</w:t>
      </w:r>
      <w:r>
        <w:fldChar w:fldCharType="begin"/>
      </w:r>
      <w:r>
        <w:instrText xml:space="preserve"> REF _Ref182836682 \r \h </w:instrText>
      </w:r>
      <w:r>
        <w:fldChar w:fldCharType="separate"/>
      </w:r>
      <w:r w:rsidR="00C13032">
        <w:t>3.7.4</w:t>
      </w:r>
      <w:r>
        <w:fldChar w:fldCharType="end"/>
      </w:r>
      <w:r>
        <w:t xml:space="preserve">. Otherwise, as in </w:t>
      </w:r>
      <w:r>
        <w:fldChar w:fldCharType="begin"/>
      </w:r>
      <w:r>
        <w:instrText xml:space="preserve"> REF _Ref182386652 \h </w:instrText>
      </w:r>
      <w:r>
        <w:fldChar w:fldCharType="separate"/>
      </w:r>
      <w:r w:rsidR="00C13032" w:rsidRPr="00DD7CCF">
        <w:t xml:space="preserve">Example </w:t>
      </w:r>
      <w:r w:rsidR="00C13032">
        <w:rPr>
          <w:noProof/>
        </w:rPr>
        <w:t>3.7.5</w:t>
      </w:r>
      <w:r w:rsidR="00C13032" w:rsidRPr="00DD7CCF">
        <w:t>.</w:t>
      </w:r>
      <w:r w:rsidR="00C13032">
        <w:rPr>
          <w:noProof/>
        </w:rPr>
        <w:t>A</w:t>
      </w:r>
      <w:r>
        <w:fldChar w:fldCharType="end"/>
      </w:r>
      <w:r w:rsidR="004D1F94">
        <w:t xml:space="preserve"> as well as </w:t>
      </w:r>
      <w:r w:rsidR="004D1F94">
        <w:fldChar w:fldCharType="begin"/>
      </w:r>
      <w:r w:rsidR="004D1F94">
        <w:instrText xml:space="preserve"> REF _Ref182834409 \h </w:instrText>
      </w:r>
      <w:r w:rsidR="004D1F94">
        <w:fldChar w:fldCharType="separate"/>
      </w:r>
      <w:r w:rsidR="00C13032" w:rsidRPr="00DD7CCF">
        <w:t xml:space="preserve">Example </w:t>
      </w:r>
      <w:r w:rsidR="00C13032">
        <w:rPr>
          <w:noProof/>
        </w:rPr>
        <w:t>3.7.3</w:t>
      </w:r>
      <w:r w:rsidR="00C13032" w:rsidRPr="00DD7CCF">
        <w:t>.</w:t>
      </w:r>
      <w:r w:rsidR="00C13032">
        <w:rPr>
          <w:noProof/>
        </w:rPr>
        <w:t>A</w:t>
      </w:r>
      <w:r w:rsidR="004D1F94">
        <w:fldChar w:fldCharType="end"/>
      </w:r>
      <w:r w:rsidR="004D1F94">
        <w:t xml:space="preserve"> above</w:t>
      </w:r>
      <w:r>
        <w:t>, proceed as follows:</w:t>
      </w:r>
    </w:p>
    <w:p w14:paraId="43B938B7" w14:textId="77777777" w:rsidR="00970055" w:rsidRDefault="00970055" w:rsidP="00517325">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96730F4" w14:textId="34E8DCA2" w:rsidR="00970055" w:rsidRPr="00170855" w:rsidRDefault="00970055" w:rsidP="00517325">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sidRPr="00F94861">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rsidR="00970055" w:rsidRPr="00DD7CCF" w14:paraId="71A83956"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CDD670" w14:textId="227D82F5" w:rsidR="00970055" w:rsidRPr="00DD7CCF" w:rsidRDefault="00970055" w:rsidP="00970055">
            <w:pPr>
              <w:pStyle w:val="Kpalrs"/>
            </w:pPr>
            <w:bookmarkStart w:id="360" w:name="_Ref182386652"/>
            <w:bookmarkStart w:id="361" w:name="_Ref182386649"/>
            <w:r w:rsidRPr="00DD7CCF">
              <w:lastRenderedPageBreak/>
              <w:t xml:space="preserve">Example </w:t>
            </w:r>
            <w:fldSimple w:instr=" STYLEREF 3 \s ">
              <w:r w:rsidR="00C13032">
                <w:rPr>
                  <w:noProof/>
                </w:rPr>
                <w:t>3.7.5</w:t>
              </w:r>
            </w:fldSimple>
            <w:r w:rsidRPr="00DD7CCF">
              <w:t>.</w:t>
            </w:r>
            <w:fldSimple w:instr=" SEQ Example \* ALPHABETIC \s 3 ">
              <w:r w:rsidR="00C13032">
                <w:rPr>
                  <w:noProof/>
                </w:rPr>
                <w:t>A</w:t>
              </w:r>
            </w:fldSimple>
            <w:bookmarkEnd w:id="360"/>
            <w:r w:rsidRPr="00DD7CCF">
              <w:t xml:space="preserve">: </w:t>
            </w:r>
            <w:r>
              <w:t>characters inadvertently split by a gridlike feature</w:t>
            </w:r>
            <w:bookmarkEnd w:id="361"/>
          </w:p>
        </w:tc>
      </w:tr>
      <w:tr w:rsidR="00970055" w:rsidRPr="00DD7CCF" w14:paraId="40409C10" w14:textId="77777777" w:rsidTr="004B12DA">
        <w:trPr>
          <w:trHeight w:val="516"/>
        </w:trPr>
        <w:tc>
          <w:tcPr>
            <w:tcW w:w="3320" w:type="pct"/>
          </w:tcPr>
          <w:p w14:paraId="5DAC905A" w14:textId="77777777" w:rsidR="00970055" w:rsidRPr="00F94861" w:rsidRDefault="00970055" w:rsidP="009A26BC">
            <w:pPr>
              <w:pStyle w:val="CodeParagraph"/>
              <w:keepNext/>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402AAD21" w14:textId="77777777" w:rsidR="00970055" w:rsidRPr="00DD7CCF" w:rsidRDefault="00970055" w:rsidP="009A26BC">
            <w:pPr>
              <w:pStyle w:val="Image"/>
            </w:pPr>
            <w:r>
              <w:drawing>
                <wp:inline distT="0" distB="0" distL="0" distR="0" wp14:anchorId="327B1C1B" wp14:editId="37F20F67">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970055" w:rsidRPr="00DD7CCF" w14:paraId="7469BD9A" w14:textId="77777777" w:rsidTr="004B12DA">
        <w:trPr>
          <w:trHeight w:val="516"/>
        </w:trPr>
        <w:tc>
          <w:tcPr>
            <w:tcW w:w="3320" w:type="pct"/>
          </w:tcPr>
          <w:p w14:paraId="09AFD9D2" w14:textId="77777777" w:rsidR="00970055" w:rsidRDefault="00970055" w:rsidP="009A26BC">
            <w:pPr>
              <w:pStyle w:val="TableNote"/>
              <w:keepNext/>
            </w:pPr>
            <w:r>
              <w:t xml:space="preserve">the character </w:t>
            </w:r>
            <w:r>
              <w:rPr>
                <w:rStyle w:val="Foreign"/>
              </w:rPr>
              <w:t>hu</w:t>
            </w:r>
            <w:r>
              <w:t xml:space="preserve"> is split in roughly equal parts by a vertical crack</w:t>
            </w:r>
          </w:p>
          <w:p w14:paraId="3A44161F" w14:textId="77777777" w:rsidR="00970055" w:rsidRPr="00BE6C7C" w:rsidRDefault="00970055" w:rsidP="009A26BC">
            <w:pPr>
              <w:pStyle w:val="TableNote"/>
              <w:keepNext/>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61116C04" w14:textId="77777777" w:rsidR="00970055" w:rsidRDefault="00970055" w:rsidP="009A26BC">
            <w:pPr>
              <w:pStyle w:val="Image"/>
            </w:pPr>
          </w:p>
        </w:tc>
      </w:tr>
      <w:tr w:rsidR="00970055" w:rsidRPr="00DD7CCF" w14:paraId="21F3F6AB" w14:textId="77777777" w:rsidTr="004B12DA">
        <w:trPr>
          <w:trHeight w:val="548"/>
        </w:trPr>
        <w:tc>
          <w:tcPr>
            <w:tcW w:w="3320" w:type="pct"/>
          </w:tcPr>
          <w:p w14:paraId="179BA938" w14:textId="77777777" w:rsidR="00970055" w:rsidRPr="00F94861" w:rsidRDefault="00970055" w:rsidP="009A26BC">
            <w:pPr>
              <w:pStyle w:val="CodeParagraph"/>
              <w:keepNext/>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49B78EF4" w14:textId="77777777" w:rsidR="00970055" w:rsidRPr="00DD7CCF" w:rsidRDefault="00970055" w:rsidP="009A26BC">
            <w:pPr>
              <w:pStyle w:val="Image"/>
            </w:pPr>
            <w:r>
              <w:drawing>
                <wp:inline distT="0" distB="0" distL="0" distR="0" wp14:anchorId="5C45A2DB" wp14:editId="76858D7D">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970055" w:rsidRPr="00DD7CCF" w14:paraId="754BFAD9" w14:textId="77777777" w:rsidTr="004B12DA">
        <w:trPr>
          <w:trHeight w:val="548"/>
        </w:trPr>
        <w:tc>
          <w:tcPr>
            <w:tcW w:w="3320" w:type="pct"/>
          </w:tcPr>
          <w:p w14:paraId="274AB14D" w14:textId="77777777" w:rsidR="00970055" w:rsidRDefault="00970055" w:rsidP="00970055">
            <w:pPr>
              <w:pStyle w:val="TableNote"/>
            </w:pPr>
            <w:r>
              <w:t xml:space="preserve">the character </w:t>
            </w:r>
            <w:r>
              <w:rPr>
                <w:rStyle w:val="Foreign"/>
              </w:rPr>
              <w:t>naṁ</w:t>
            </w:r>
            <w:r>
              <w:t xml:space="preserve"> is split and partly obliterated by a vertical crack</w:t>
            </w:r>
          </w:p>
          <w:p w14:paraId="77808CC5" w14:textId="77777777" w:rsidR="00970055" w:rsidRPr="00BE6C7C" w:rsidRDefault="00970055" w:rsidP="00970055">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19A54B71" w14:textId="77777777" w:rsidR="00970055" w:rsidRDefault="00970055" w:rsidP="00970055">
            <w:pPr>
              <w:pStyle w:val="Image"/>
            </w:pPr>
          </w:p>
        </w:tc>
      </w:tr>
    </w:tbl>
    <w:p w14:paraId="1F369F53" w14:textId="77777777" w:rsidR="00B115F2" w:rsidRPr="00DD7CCF" w:rsidRDefault="00B115F2" w:rsidP="00B115F2">
      <w:pPr>
        <w:pStyle w:val="Cmsor2"/>
      </w:pPr>
      <w:bookmarkStart w:id="362" w:name="_Ref43984718"/>
      <w:bookmarkStart w:id="363" w:name="_Ref182210491"/>
      <w:bookmarkStart w:id="364" w:name="_Toc183083763"/>
      <w:r w:rsidRPr="00DD7CCF">
        <w:t>Not-quite partitions</w:t>
      </w:r>
      <w:bookmarkEnd w:id="362"/>
      <w:bookmarkEnd w:id="363"/>
      <w:bookmarkEnd w:id="364"/>
    </w:p>
    <w:p w14:paraId="0D8B0188" w14:textId="351969FB" w:rsidR="00B115F2" w:rsidRPr="00DD7CCF" w:rsidRDefault="00984D69" w:rsidP="00B115F2">
      <w:pPr>
        <w:pStyle w:val="Cmsor3"/>
      </w:pPr>
      <w:bookmarkStart w:id="365" w:name="_2aaf1avj18kw" w:colFirst="0" w:colLast="0"/>
      <w:bookmarkStart w:id="366" w:name="_rr8pkbi3b1cc" w:colFirst="0" w:colLast="0"/>
      <w:bookmarkStart w:id="367" w:name="_Ref43984388"/>
      <w:bookmarkStart w:id="368" w:name="_Toc183083764"/>
      <w:bookmarkEnd w:id="365"/>
      <w:bookmarkEnd w:id="366"/>
      <w:r>
        <w:t xml:space="preserve">Sections separated by vertical </w:t>
      </w:r>
      <w:r w:rsidR="00B115F2" w:rsidRPr="00DD7CCF">
        <w:t>space</w:t>
      </w:r>
      <w:bookmarkEnd w:id="367"/>
      <w:bookmarkEnd w:id="368"/>
    </w:p>
    <w:p w14:paraId="28C671BC" w14:textId="49147CF9" w:rsidR="00B115F2" w:rsidRDefault="00B115F2" w:rsidP="00B115F2">
      <w:r>
        <w:t>S</w:t>
      </w:r>
      <w:r w:rsidRPr="00DD7CCF">
        <w:t xml:space="preserve">ections of a reasonably coherent text are </w:t>
      </w:r>
      <w:r>
        <w:t xml:space="preserve">sometimes </w:t>
      </w:r>
      <w:r w:rsidRPr="00DD7CCF">
        <w:t xml:space="preserve">separated by vertical </w:t>
      </w:r>
      <w:r w:rsidRPr="00E24F87">
        <w:rPr>
          <w:noProof/>
        </w:rPr>
        <w:t>(</w:t>
      </w:r>
      <w:r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C13032">
        <w:t>3.8.2</w:t>
      </w:r>
      <w:r w:rsidRPr="00DD7CCF">
        <w:fldChar w:fldCharType="end"/>
      </w:r>
      <w:r w:rsidRPr="00DD7CCF">
        <w:t xml:space="preserve"> and §</w:t>
      </w:r>
      <w:r>
        <w:fldChar w:fldCharType="begin"/>
      </w:r>
      <w:r>
        <w:instrText xml:space="preserve"> REF _Ref182233273 \r \h </w:instrText>
      </w:r>
      <w:r>
        <w:fldChar w:fldCharType="separate"/>
      </w:r>
      <w:r w:rsidR="00C13032">
        <w:t>3.8.3</w:t>
      </w:r>
      <w:r>
        <w:fldChar w:fldCharType="end"/>
      </w:r>
      <w:r w:rsidRPr="00DD7CCF">
        <w:t xml:space="preserve">) for </w:t>
      </w:r>
      <w:r>
        <w:t xml:space="preserve">the relevant </w:t>
      </w:r>
      <w:r w:rsidRPr="00DD7CCF">
        <w:t>encoding</w:t>
      </w:r>
      <w:r>
        <w:t>. Otherwise, choose one of the following options depending on your judgement of the degree to which the sections are semantically and physically distinct:</w:t>
      </w:r>
    </w:p>
    <w:p w14:paraId="6005FD08" w14:textId="77777777" w:rsidR="00B115F2" w:rsidRDefault="00B115F2" w:rsidP="00B115F2">
      <w:pPr>
        <w:pStyle w:val="Lista"/>
      </w:pPr>
      <w:r w:rsidRPr="000B2AFA">
        <w:t xml:space="preserve">if there is </w:t>
      </w:r>
      <w:r w:rsidRPr="000B2AFA">
        <w:rPr>
          <w:b/>
          <w:bCs/>
        </w:rPr>
        <w:t>little to no</w:t>
      </w:r>
      <w:r w:rsidRPr="000B2AFA">
        <w:t xml:space="preserve"> semantic discontinuity between the sections, and the physical separation is not very emphatic,</w:t>
      </w:r>
      <w:r>
        <w:t xml:space="preserve"> then </w:t>
      </w:r>
      <w:r w:rsidRPr="00DD7CCF">
        <w:t>encode the text as a single unit, ignoring the interlinear space in your edition and only describing it in the layout description</w:t>
      </w:r>
    </w:p>
    <w:p w14:paraId="60C8FD89" w14:textId="7556BA73" w:rsidR="00B115F2" w:rsidRDefault="00B115F2" w:rsidP="00B115F2">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Pr="00DD7CCF">
        <w:t xml:space="preserve">encode pagelike partitions </w:t>
      </w:r>
      <w:r>
        <w:t xml:space="preserve">as per </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C13032">
        <w:t>3.4</w:t>
      </w:r>
      <w:r w:rsidRPr="00DD7CCF">
        <w:fldChar w:fldCharType="end"/>
      </w:r>
    </w:p>
    <w:p w14:paraId="19B3649D" w14:textId="5C3DA14A" w:rsidR="00B115F2" w:rsidRPr="00DD7CCF" w:rsidRDefault="00B115F2" w:rsidP="00B115F2">
      <w:pPr>
        <w:pStyle w:val="Lista"/>
      </w:pPr>
      <w:r>
        <w:t>if the sections are completely independent, then boxlike partitions (§</w:t>
      </w:r>
      <w:r>
        <w:fldChar w:fldCharType="begin"/>
      </w:r>
      <w:r>
        <w:instrText xml:space="preserve"> REF _Ref43978987 \r \h </w:instrText>
      </w:r>
      <w:r>
        <w:fldChar w:fldCharType="separate"/>
      </w:r>
      <w:r w:rsidR="00C13032">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C13032">
        <w:t>3.2.1</w:t>
      </w:r>
      <w:r>
        <w:fldChar w:fldCharType="end"/>
      </w:r>
    </w:p>
    <w:p w14:paraId="12278779" w14:textId="77777777" w:rsidR="00B115F2" w:rsidRPr="00DD7CCF" w:rsidRDefault="00B115F2" w:rsidP="00B115F2">
      <w:pPr>
        <w:pStyle w:val="Cmsor3"/>
      </w:pPr>
      <w:bookmarkStart w:id="369" w:name="_tmbjz6tt6rwk" w:colFirst="0" w:colLast="0"/>
      <w:bookmarkStart w:id="370" w:name="_Ref43978135"/>
      <w:bookmarkStart w:id="371" w:name="_Toc183083765"/>
      <w:bookmarkEnd w:id="369"/>
      <w:r w:rsidRPr="00DD7CCF">
        <w:t xml:space="preserve">Spatially offset opening sections </w:t>
      </w:r>
      <w:r w:rsidRPr="00E24F87">
        <w:rPr>
          <w:noProof/>
        </w:rPr>
        <w:t>(</w:t>
      </w:r>
      <w:r w:rsidRPr="00DD7CCF">
        <w:t>incipits)</w:t>
      </w:r>
      <w:bookmarkEnd w:id="370"/>
      <w:bookmarkEnd w:id="371"/>
    </w:p>
    <w:p w14:paraId="1184D56C" w14:textId="20071339" w:rsidR="00B115F2" w:rsidRDefault="00B115F2" w:rsidP="00B115F2">
      <w:r>
        <w:t>O</w:t>
      </w:r>
      <w:r w:rsidRPr="00DD7CCF">
        <w:t xml:space="preserve">pening symbols, words, phrases or stanzas </w:t>
      </w:r>
      <w:r>
        <w:t xml:space="preserve">in an inscription are </w:t>
      </w:r>
      <w:r w:rsidRPr="00DD7CCF">
        <w:t xml:space="preserve">called </w:t>
      </w:r>
      <w:r w:rsidRPr="00DD7CCF">
        <w:rPr>
          <w:rStyle w:val="Foreign"/>
        </w:rPr>
        <w:t>incipit</w:t>
      </w:r>
      <w:r w:rsidRPr="00DD7CCF">
        <w:t xml:space="preserve"> in the Western tradition</w:t>
      </w:r>
      <w:r>
        <w:t xml:space="preserve">. Text interpreted as an incipit does not require any special markup in our conventions and shall be wrapped, like any text, in </w:t>
      </w:r>
      <w:r w:rsidRPr="00DD7CCF">
        <w:t xml:space="preserve">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w:t>
      </w:r>
      <w:r>
        <w:t>. I</w:t>
      </w:r>
      <w:r w:rsidRPr="00DD7CCF">
        <w:t xml:space="preserve">f the text of an </w:t>
      </w:r>
      <w:r w:rsidRPr="000161E6">
        <w:t>incipit is within the regular field and line structure of</w:t>
      </w:r>
      <w:r w:rsidRPr="00DD7CCF">
        <w:t xml:space="preserve"> an inscription, then no further markup is </w:t>
      </w:r>
      <w:r>
        <w:t>desirable. On the other hand, incipits are often set visually apart from the body text. Since epigraphic lines may appear in any visual arrangement (§</w:t>
      </w:r>
      <w:r w:rsidR="0020012B">
        <w:fldChar w:fldCharType="begin"/>
      </w:r>
      <w:r w:rsidR="0020012B">
        <w:instrText xml:space="preserve"> REF _Ref182923075 \r \h </w:instrText>
      </w:r>
      <w:r w:rsidR="0020012B">
        <w:fldChar w:fldCharType="separate"/>
      </w:r>
      <w:r w:rsidR="00C13032">
        <w:t>3.1</w:t>
      </w:r>
      <w:r w:rsidR="0020012B">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2FFC4702" w14:textId="77777777" w:rsidR="00B115F2" w:rsidRDefault="00B115F2" w:rsidP="00B115F2">
      <w:pPr>
        <w:pStyle w:val="Lista"/>
      </w:pPr>
      <w:r>
        <w:t>the only hard rule that applies to line numeration in this case is that line numbers must remain unique through an edition (or textpart division), while the recommended numeration is as follows</w:t>
      </w:r>
    </w:p>
    <w:p w14:paraId="7C3CE918" w14:textId="77777777" w:rsidR="00B115F2" w:rsidRDefault="00B115F2" w:rsidP="00B115F2">
      <w:pPr>
        <w:pStyle w:val="Lista2"/>
      </w:pPr>
      <w:r>
        <w:t>for simple line numbers, add a leading 0 (zero) for the line(s) containing the incipit (e.g. 01, 02, etc.)</w:t>
      </w:r>
    </w:p>
    <w:p w14:paraId="47C747F6" w14:textId="45682568" w:rsidR="00B115F2" w:rsidRPr="00DD7CCF" w:rsidRDefault="00B115F2" w:rsidP="00B115F2">
      <w:pPr>
        <w:pStyle w:val="Lista2"/>
      </w:pPr>
      <w:r>
        <w:t>if the lines of your edition are numbered using the repetitive scheme (§</w:t>
      </w:r>
      <w:r>
        <w:fldChar w:fldCharType="begin"/>
      </w:r>
      <w:r>
        <w:instrText xml:space="preserve"> REF _Ref182228380 \r \h </w:instrText>
      </w:r>
      <w:r>
        <w:fldChar w:fldCharType="separate"/>
      </w:r>
      <w:r w:rsidR="00C13032">
        <w:t>3.5.3.1</w:t>
      </w:r>
      <w:r>
        <w:fldChar w:fldCharType="end"/>
      </w:r>
      <w:r>
        <w:t xml:space="preserve">), then a special line number involving a leading 0 (e.g. A01, B01, etc.) may be used on every pagelike partition if applicable; see </w:t>
      </w:r>
      <w:r w:rsidR="0017391C">
        <w:t>Case study</w:t>
      </w:r>
      <w:r>
        <w:t xml:space="preserve">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C13032">
        <w:t>Appendix C</w:t>
      </w:r>
      <w:r w:rsidRPr="00DD7CCF">
        <w:fldChar w:fldCharType="end"/>
      </w:r>
      <w:r>
        <w:t xml:space="preserve"> for a Cambodian stele as an illustration</w:t>
      </w:r>
    </w:p>
    <w:p w14:paraId="43208727" w14:textId="3C66B656" w:rsidR="00B115F2" w:rsidRPr="000A55B2" w:rsidRDefault="00B115F2" w:rsidP="00B115F2">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C13032">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C13032">
        <w:t>7.5.5</w:t>
      </w:r>
      <w:r w:rsidRPr="00DD7CCF">
        <w:fldChar w:fldCharType="end"/>
      </w:r>
      <w:r w:rsidRPr="00DD7CCF">
        <w:t xml:space="preserve">) of </w:t>
      </w:r>
      <w:r w:rsidRPr="000A55B2">
        <w:t xml:space="preserve">the incipit lines using attributes on the </w:t>
      </w:r>
      <w:r w:rsidRPr="000A55B2">
        <w:rPr>
          <w:rStyle w:val="Code"/>
        </w:rPr>
        <w:t>&lt;lb/&gt;</w:t>
      </w:r>
      <w:r w:rsidRPr="000A55B2">
        <w:t xml:space="preserve"> element</w:t>
      </w:r>
    </w:p>
    <w:p w14:paraId="51EDB464" w14:textId="77777777" w:rsidR="00B115F2" w:rsidRDefault="00B115F2" w:rsidP="00B115F2">
      <w:pPr>
        <w:pStyle w:val="Lista2"/>
      </w:pPr>
      <w:r w:rsidRPr="00DD7CCF">
        <w:lastRenderedPageBreak/>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272E3646" w14:textId="77777777" w:rsidR="00B115F2" w:rsidRPr="00DD7CCF" w:rsidRDefault="00B115F2" w:rsidP="00B115F2"/>
    <w:tbl>
      <w:tblPr>
        <w:tblStyle w:val="CodeSampleTable"/>
        <w:tblW w:w="5000" w:type="pct"/>
        <w:tblLook w:val="04A0" w:firstRow="1" w:lastRow="0" w:firstColumn="1" w:lastColumn="0" w:noHBand="0" w:noVBand="1"/>
      </w:tblPr>
      <w:tblGrid>
        <w:gridCol w:w="6624"/>
        <w:gridCol w:w="3004"/>
      </w:tblGrid>
      <w:tr w:rsidR="00B115F2" w:rsidRPr="00DD7CCF" w14:paraId="10D9755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2E4DC05" w14:textId="5C23047A" w:rsidR="00B115F2" w:rsidRPr="00DD7CCF" w:rsidRDefault="00B115F2" w:rsidP="00934AD5">
            <w:pPr>
              <w:pStyle w:val="Kpalrs"/>
            </w:pPr>
            <w:r w:rsidRPr="00DD7CCF">
              <w:t xml:space="preserve">Example </w:t>
            </w:r>
            <w:fldSimple w:instr=" STYLEREF 3 \s ">
              <w:r w:rsidR="00C13032">
                <w:rPr>
                  <w:noProof/>
                </w:rPr>
                <w:t>3.8.2</w:t>
              </w:r>
            </w:fldSimple>
            <w:r w:rsidRPr="00DD7CCF">
              <w:t>.</w:t>
            </w:r>
            <w:fldSimple w:instr=" SEQ Example \* ALPHABETIC \s 3 ">
              <w:r w:rsidR="00C13032">
                <w:rPr>
                  <w:noProof/>
                </w:rPr>
                <w:t>A</w:t>
              </w:r>
            </w:fldSimple>
            <w:r w:rsidRPr="00DD7CCF">
              <w:t>: incipit of two lines inset in the top left corner</w:t>
            </w:r>
          </w:p>
        </w:tc>
      </w:tr>
      <w:tr w:rsidR="00B115F2" w:rsidRPr="00DD7CCF" w14:paraId="0AB9A9E1" w14:textId="77777777" w:rsidTr="000B047B">
        <w:tc>
          <w:tcPr>
            <w:tcW w:w="3440" w:type="pct"/>
          </w:tcPr>
          <w:p w14:paraId="0176ABE6" w14:textId="77777777" w:rsidR="00B115F2" w:rsidRPr="00DD7CCF" w:rsidRDefault="00B115F2"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40AD599E" w14:textId="77777777" w:rsidR="00B115F2" w:rsidRPr="00DD7CCF" w:rsidRDefault="00B115F2" w:rsidP="00934AD5">
            <w:pPr>
              <w:pStyle w:val="CodeParagraph"/>
            </w:pPr>
            <w:r w:rsidRPr="00DD7CCF">
              <w:rPr>
                <w:rStyle w:val="Code"/>
              </w:rPr>
              <w:t>&lt;/p&gt;</w:t>
            </w:r>
          </w:p>
        </w:tc>
        <w:tc>
          <w:tcPr>
            <w:tcW w:w="1560" w:type="pct"/>
            <w:vAlign w:val="bottom"/>
          </w:tcPr>
          <w:p w14:paraId="5553CBAE" w14:textId="77777777" w:rsidR="00B115F2" w:rsidRPr="00DD7CCF" w:rsidRDefault="00B115F2" w:rsidP="007A4E63">
            <w:pPr>
              <w:pStyle w:val="Image"/>
            </w:pPr>
            <w:r w:rsidRPr="00DD7CCF">
              <w:drawing>
                <wp:inline distT="0" distB="0" distL="0" distR="0" wp14:anchorId="07D3AEBD" wp14:editId="5EE32F2C">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0FB6E426" w14:textId="77777777" w:rsidR="00B115F2" w:rsidRPr="00DD7CCF" w:rsidRDefault="00B115F2" w:rsidP="00B115F2"/>
    <w:tbl>
      <w:tblPr>
        <w:tblStyle w:val="CodeSampleTable"/>
        <w:tblW w:w="5000" w:type="pct"/>
        <w:tblLook w:val="04A0" w:firstRow="1" w:lastRow="0" w:firstColumn="1" w:lastColumn="0" w:noHBand="0" w:noVBand="1"/>
      </w:tblPr>
      <w:tblGrid>
        <w:gridCol w:w="7227"/>
        <w:gridCol w:w="2401"/>
      </w:tblGrid>
      <w:tr w:rsidR="00B115F2" w:rsidRPr="00DD7CCF" w14:paraId="2549A9F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5B3D40" w14:textId="7DCE14F5" w:rsidR="00B115F2" w:rsidRPr="00DD7CCF" w:rsidRDefault="00B115F2" w:rsidP="00934AD5">
            <w:pPr>
              <w:pStyle w:val="Kpalrs"/>
            </w:pPr>
            <w:r w:rsidRPr="00DD7CCF">
              <w:t xml:space="preserve">Example </w:t>
            </w:r>
            <w:fldSimple w:instr=" STYLEREF 3 \s ">
              <w:r w:rsidR="00C13032">
                <w:rPr>
                  <w:noProof/>
                </w:rPr>
                <w:t>3.8.2</w:t>
              </w:r>
            </w:fldSimple>
            <w:r w:rsidRPr="00DD7CCF">
              <w:t>.</w:t>
            </w:r>
            <w:fldSimple w:instr=" SEQ Example \* ALPHABETIC \s 3 ">
              <w:r w:rsidR="00C13032">
                <w:rPr>
                  <w:noProof/>
                </w:rPr>
                <w:t>B</w:t>
              </w:r>
            </w:fldSimple>
            <w:r w:rsidRPr="00DD7CCF">
              <w:t>: incipit written vertically, with upright characters, in the left margin</w:t>
            </w:r>
          </w:p>
        </w:tc>
      </w:tr>
      <w:tr w:rsidR="00B115F2" w:rsidRPr="00DD7CCF" w14:paraId="4F6D0AED" w14:textId="77777777" w:rsidTr="000B047B">
        <w:tc>
          <w:tcPr>
            <w:tcW w:w="3753" w:type="pct"/>
          </w:tcPr>
          <w:p w14:paraId="160A9AB0" w14:textId="77777777" w:rsidR="00B115F2" w:rsidRPr="00DD7CCF" w:rsidRDefault="00B115F2"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2FDD14A0" w14:textId="77777777" w:rsidR="00B115F2" w:rsidRPr="00DD7CCF" w:rsidRDefault="00B115F2" w:rsidP="007A4E63">
            <w:pPr>
              <w:pStyle w:val="Image"/>
            </w:pPr>
            <w:r w:rsidRPr="00DD7CCF">
              <w:drawing>
                <wp:inline distT="0" distB="0" distL="0" distR="0" wp14:anchorId="4C9592C2" wp14:editId="212C0C46">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254906E8" w14:textId="77777777" w:rsidR="00B115F2" w:rsidRPr="00DD7CCF" w:rsidRDefault="00B115F2" w:rsidP="00B115F2">
      <w:bookmarkStart w:id="372" w:name="_tg7yz01k2pc5" w:colFirst="0" w:colLast="0"/>
      <w:bookmarkStart w:id="373" w:name="_Ref43984537"/>
      <w:bookmarkEnd w:id="372"/>
    </w:p>
    <w:tbl>
      <w:tblPr>
        <w:tblStyle w:val="CodeSampleTable"/>
        <w:tblW w:w="5000" w:type="pct"/>
        <w:tblLook w:val="04A0" w:firstRow="1" w:lastRow="0" w:firstColumn="1" w:lastColumn="0" w:noHBand="0" w:noVBand="1"/>
      </w:tblPr>
      <w:tblGrid>
        <w:gridCol w:w="9628"/>
      </w:tblGrid>
      <w:tr w:rsidR="00B115F2" w:rsidRPr="00DD7CCF" w14:paraId="34BE282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7D9ABFD4" w14:textId="4180D9CC" w:rsidR="00B115F2" w:rsidRPr="00DD7CCF" w:rsidRDefault="00B115F2" w:rsidP="001112AA">
            <w:pPr>
              <w:pStyle w:val="Kpalrs"/>
            </w:pPr>
            <w:r w:rsidRPr="00DD7CCF">
              <w:t xml:space="preserve">Example </w:t>
            </w:r>
            <w:fldSimple w:instr=" STYLEREF 3 \s ">
              <w:r w:rsidR="00C13032">
                <w:rPr>
                  <w:noProof/>
                </w:rPr>
                <w:t>3.8.2</w:t>
              </w:r>
            </w:fldSimple>
            <w:r w:rsidRPr="00DD7CCF">
              <w:t>.</w:t>
            </w:r>
            <w:fldSimple w:instr=" SEQ Example \* ALPHABETIC \s 3 ">
              <w:r w:rsidR="00C13032">
                <w:rPr>
                  <w:noProof/>
                </w:rPr>
                <w:t>C</w:t>
              </w:r>
            </w:fldSimple>
            <w:r w:rsidRPr="00DD7CCF">
              <w:t xml:space="preserve">: incipit </w:t>
            </w:r>
            <w:r>
              <w:t>floating within the principal inscribed field</w:t>
            </w:r>
          </w:p>
        </w:tc>
      </w:tr>
      <w:tr w:rsidR="00B115F2" w:rsidRPr="00DD7CCF" w14:paraId="4E5ACEB1" w14:textId="77777777" w:rsidTr="001112AA">
        <w:tc>
          <w:tcPr>
            <w:tcW w:w="5000" w:type="pct"/>
          </w:tcPr>
          <w:p w14:paraId="7E16DE4B" w14:textId="77777777" w:rsidR="00B115F2" w:rsidRPr="00DD7CCF" w:rsidRDefault="00B115F2" w:rsidP="001112AA">
            <w:pPr>
              <w:pStyle w:val="Image"/>
            </w:pPr>
            <w:r>
              <w:drawing>
                <wp:inline distT="0" distB="0" distL="0" distR="0" wp14:anchorId="31DF8D35" wp14:editId="38C00AEB">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B115F2" w:rsidRPr="00DD7CCF" w14:paraId="06689077" w14:textId="77777777" w:rsidTr="001112AA">
        <w:tc>
          <w:tcPr>
            <w:tcW w:w="5000" w:type="pct"/>
          </w:tcPr>
          <w:p w14:paraId="0CB8486D" w14:textId="77777777" w:rsidR="00B115F2" w:rsidRPr="00DD7CCF" w:rsidRDefault="00B115F2" w:rsidP="001112AA">
            <w:pPr>
              <w:pStyle w:val="TableNote"/>
            </w:pPr>
            <w:r>
              <w:t>the text in the frame is a blessing that is not connected to the surrounding text</w:t>
            </w:r>
          </w:p>
          <w:p w14:paraId="14BF3533" w14:textId="77777777" w:rsidR="00B115F2" w:rsidRPr="00DD7CCF" w:rsidRDefault="00B115F2" w:rsidP="001112AA">
            <w:pPr>
              <w:pStyle w:val="TableNote"/>
            </w:pPr>
            <w:r>
              <w:t xml:space="preserve">the contents of the frame </w:t>
            </w:r>
            <w:commentRangeStart w:id="374"/>
            <w:r>
              <w:t xml:space="preserve">have been encoded </w:t>
            </w:r>
            <w:commentRangeEnd w:id="374"/>
            <w:r>
              <w:rPr>
                <w:rStyle w:val="Jegyzethivatkozs"/>
                <w:rFonts w:ascii="Gentium Plus" w:hAnsi="Gentium Plus" w:cs="Mangal"/>
              </w:rPr>
              <w:commentReference w:id="374"/>
            </w:r>
            <w:r>
              <w:t>as an incipit, placed in logical sequence before the lines of the body</w:t>
            </w:r>
          </w:p>
        </w:tc>
      </w:tr>
    </w:tbl>
    <w:p w14:paraId="747ADBC7" w14:textId="77777777" w:rsidR="00B115F2" w:rsidRDefault="00B115F2" w:rsidP="00B115F2">
      <w:pPr>
        <w:pStyle w:val="Cmsor3"/>
      </w:pPr>
      <w:bookmarkStart w:id="375" w:name="_Ref182233273"/>
      <w:bookmarkStart w:id="376" w:name="_Toc183083766"/>
      <w:r w:rsidRPr="00DD7CCF">
        <w:t xml:space="preserve">Spatially offset closing lines </w:t>
      </w:r>
      <w:r w:rsidRPr="00E24F87">
        <w:rPr>
          <w:noProof/>
        </w:rPr>
        <w:t>(</w:t>
      </w:r>
      <w:r w:rsidRPr="00DD7CCF">
        <w:t>colophons)</w:t>
      </w:r>
      <w:bookmarkEnd w:id="373"/>
      <w:bookmarkEnd w:id="375"/>
      <w:bookmarkEnd w:id="376"/>
    </w:p>
    <w:p w14:paraId="284E4420" w14:textId="6EA243C7" w:rsidR="00B115F2" w:rsidRPr="00DD7CCF" w:rsidRDefault="00B115F2" w:rsidP="00B115F2">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Pr="00DD7CCF">
        <w:t>may be written outside the principal field,</w:t>
      </w:r>
      <w:r>
        <w:t xml:space="preserve"> </w:t>
      </w:r>
      <w:r w:rsidRPr="00DD7CCF">
        <w:t>either because the designer of the inscription wanted to separate a colophon visually from the rest of the text</w:t>
      </w:r>
      <w:r>
        <w:t xml:space="preserve">; </w:t>
      </w:r>
      <w:r w:rsidRPr="00DD7CCF">
        <w:t xml:space="preserve">or, occasionally, because the engraver had simply run out of space in the principal field and engraved the </w:t>
      </w:r>
      <w:r>
        <w:t xml:space="preserve">last </w:t>
      </w:r>
      <w:r w:rsidRPr="00DD7CCF">
        <w:t>line</w:t>
      </w:r>
      <w:r w:rsidRPr="00E24F87">
        <w:rPr>
          <w:noProof/>
        </w:rPr>
        <w:t>(</w:t>
      </w:r>
      <w:r w:rsidRPr="00DD7CCF">
        <w:t>s) in a margin or interpolated between the regular lines</w:t>
      </w:r>
      <w:r>
        <w:t xml:space="preserve">, as in </w:t>
      </w:r>
      <w:r>
        <w:fldChar w:fldCharType="begin"/>
      </w:r>
      <w:r>
        <w:instrText xml:space="preserve"> REF _Ref182232568 \h </w:instrText>
      </w:r>
      <w:r>
        <w:fldChar w:fldCharType="separate"/>
      </w:r>
      <w:r w:rsidR="00C13032" w:rsidRPr="00DD7CCF">
        <w:t xml:space="preserve">Example </w:t>
      </w:r>
      <w:r w:rsidR="00C13032">
        <w:rPr>
          <w:noProof/>
        </w:rPr>
        <w:t>3.8.3</w:t>
      </w:r>
      <w:r w:rsidR="00C13032" w:rsidRPr="00DD7CCF">
        <w:t>.</w:t>
      </w:r>
      <w:r w:rsidR="00C13032">
        <w:rPr>
          <w:noProof/>
        </w:rPr>
        <w:t>A</w:t>
      </w:r>
      <w:r>
        <w:fldChar w:fldCharType="end"/>
      </w:r>
      <w:r>
        <w:t>. Since epigraphic lines may appear in any visual arrangement (§</w:t>
      </w:r>
      <w:r w:rsidR="0020012B">
        <w:fldChar w:fldCharType="begin"/>
      </w:r>
      <w:r w:rsidR="0020012B">
        <w:instrText xml:space="preserve"> REF _Ref182923075 \r \h </w:instrText>
      </w:r>
      <w:r w:rsidR="0020012B">
        <w:fldChar w:fldCharType="separate"/>
      </w:r>
      <w:r w:rsidR="00C13032">
        <w:t>3.1</w:t>
      </w:r>
      <w:r w:rsidR="0020012B">
        <w:fldChar w:fldCharType="end"/>
      </w:r>
      <w:r>
        <w:t xml:space="preserve">),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w:t>
      </w:r>
      <w:r w:rsidRPr="00DD7CCF">
        <w:t>visually set apart from the body text</w:t>
      </w:r>
      <w:r>
        <w:rPr>
          <w:noProof/>
        </w:rPr>
        <w:t xml:space="preserve">, </w:t>
      </w:r>
      <w:r w:rsidRPr="00DD7CCF">
        <w:t xml:space="preserve">whether they are colophons or not, </w:t>
      </w:r>
      <w:r>
        <w:t>shall be treated as follows.</w:t>
      </w:r>
    </w:p>
    <w:p w14:paraId="5D984994" w14:textId="77777777" w:rsidR="00B115F2" w:rsidRPr="00DD7CCF" w:rsidRDefault="00B115F2" w:rsidP="00B115F2">
      <w:pPr>
        <w:pStyle w:val="Lista"/>
      </w:pPr>
      <w:r w:rsidRPr="00DD7CCF">
        <w:t>number</w:t>
      </w:r>
      <w:r>
        <w:t xml:space="preserve"> </w:t>
      </w:r>
      <w:r w:rsidRPr="00DD7CCF">
        <w:t>the</w:t>
      </w:r>
      <w:r>
        <w:t>se</w:t>
      </w:r>
      <w:r w:rsidRPr="00DD7CCF">
        <w:t xml:space="preserve"> lines consecutively after the last regular line</w:t>
      </w:r>
    </w:p>
    <w:p w14:paraId="364B9752" w14:textId="77777777" w:rsidR="00B115F2" w:rsidRPr="00DD7CCF" w:rsidRDefault="00B115F2" w:rsidP="00B115F2">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0CF8F57E" w14:textId="7AF6FC09" w:rsidR="00B115F2" w:rsidRPr="00DD7CCF" w:rsidRDefault="00B115F2" w:rsidP="00B115F2">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w:t>
      </w:r>
    </w:p>
    <w:p w14:paraId="45EE87F0" w14:textId="7A9E1AD5" w:rsidR="00B115F2" w:rsidRPr="00DD7CCF" w:rsidRDefault="00B115F2" w:rsidP="00B115F2">
      <w:pPr>
        <w:pStyle w:val="Lista"/>
      </w:pPr>
      <w:r w:rsidRPr="00DD7CCF">
        <w:lastRenderedPageBreak/>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C13032">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C13032">
        <w:t>7.5.5</w:t>
      </w:r>
      <w:r w:rsidRPr="00DD7CCF">
        <w:fldChar w:fldCharType="end"/>
      </w:r>
      <w:r w:rsidRPr="00DD7CCF">
        <w:t>) of the opening section</w:t>
      </w:r>
    </w:p>
    <w:p w14:paraId="6AE1DF9F" w14:textId="77777777" w:rsidR="00B115F2" w:rsidRPr="00DD7CCF" w:rsidRDefault="00B115F2" w:rsidP="00B115F2">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21"/>
        <w:gridCol w:w="3607"/>
      </w:tblGrid>
      <w:tr w:rsidR="00B115F2" w:rsidRPr="00DD7CCF" w14:paraId="7A08544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4CC401" w14:textId="530101B0" w:rsidR="00B115F2" w:rsidRPr="00DD7CCF" w:rsidRDefault="00B115F2" w:rsidP="00934AD5">
            <w:pPr>
              <w:pStyle w:val="Kpalrs"/>
            </w:pPr>
            <w:bookmarkStart w:id="377" w:name="_Ref182232568"/>
            <w:r w:rsidRPr="00DD7CCF">
              <w:t xml:space="preserve">Example </w:t>
            </w:r>
            <w:fldSimple w:instr=" STYLEREF 3 \s ">
              <w:r w:rsidR="00C13032">
                <w:rPr>
                  <w:noProof/>
                </w:rPr>
                <w:t>3.8.3</w:t>
              </w:r>
            </w:fldSimple>
            <w:r w:rsidRPr="00DD7CCF">
              <w:t>.</w:t>
            </w:r>
            <w:fldSimple w:instr=" SEQ Example \* ALPHABETIC \s 3 ">
              <w:r w:rsidR="00C13032">
                <w:rPr>
                  <w:noProof/>
                </w:rPr>
                <w:t>A</w:t>
              </w:r>
            </w:fldSimple>
            <w:bookmarkEnd w:id="377"/>
            <w:r w:rsidRPr="00DD7CCF">
              <w:t>: last line inscribed vertically in the right margin</w:t>
            </w:r>
          </w:p>
        </w:tc>
      </w:tr>
      <w:tr w:rsidR="00B115F2" w:rsidRPr="00DD7CCF" w14:paraId="09DA412A" w14:textId="77777777" w:rsidTr="000B047B">
        <w:tc>
          <w:tcPr>
            <w:tcW w:w="3127" w:type="pct"/>
          </w:tcPr>
          <w:p w14:paraId="2C95C94A" w14:textId="77777777" w:rsidR="00B115F2" w:rsidRPr="00DD7CCF" w:rsidRDefault="00B115F2"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0957D6DB" w14:textId="77777777" w:rsidR="00B115F2" w:rsidRPr="00DD7CCF" w:rsidRDefault="00B115F2" w:rsidP="007A4E63">
            <w:pPr>
              <w:pStyle w:val="Image"/>
            </w:pPr>
            <w:r w:rsidRPr="00DD7CCF">
              <w:drawing>
                <wp:inline distT="0" distB="0" distL="0" distR="0" wp14:anchorId="6B931E97" wp14:editId="06097CF2">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1502A52D" w14:textId="77777777" w:rsidR="00B115F2" w:rsidRPr="00DD7CCF" w:rsidRDefault="00B115F2" w:rsidP="00B115F2">
      <w:pPr>
        <w:pStyle w:val="Cmsor3"/>
      </w:pPr>
      <w:bookmarkStart w:id="378" w:name="_l370o66akj7v" w:colFirst="0" w:colLast="0"/>
      <w:bookmarkStart w:id="379" w:name="_Ref43984607"/>
      <w:bookmarkStart w:id="380" w:name="_Toc183083767"/>
      <w:bookmarkEnd w:id="378"/>
      <w:r w:rsidRPr="00DD7CCF">
        <w:t>Pagination or foliation: “forme work”</w:t>
      </w:r>
      <w:bookmarkEnd w:id="379"/>
      <w:bookmarkEnd w:id="380"/>
    </w:p>
    <w:p w14:paraId="21877CAD" w14:textId="33FA56A8" w:rsidR="00B115F2" w:rsidRPr="00DD7CCF" w:rsidRDefault="00B115F2" w:rsidP="00B115F2">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rsidR="00C13032">
        <w:t>3.4</w:t>
      </w:r>
      <w:r>
        <w:fldChar w:fldCharType="end"/>
      </w:r>
      <w:r>
        <w:t xml:space="preserve">) may also include labels or numeration outside the principal field of one or more pages. The generic term for such items is </w:t>
      </w:r>
      <w:r w:rsidRPr="004F78E9">
        <w:rPr>
          <w:i/>
          <w:iCs/>
        </w:rPr>
        <w:t>forme work</w:t>
      </w:r>
      <w:r>
        <w:t xml:space="preserve">, </w:t>
      </w:r>
      <w:r w:rsidRPr="00DD7CCF">
        <w:t xml:space="preserve">borrowed from printing, where </w:t>
      </w:r>
      <w:r w:rsidRPr="00DD7CCF">
        <w:rPr>
          <w:rStyle w:val="Foreign"/>
        </w:rPr>
        <w:t>forme</w:t>
      </w:r>
      <w:r w:rsidRPr="00DD7CCF">
        <w:t xml:space="preserve"> means the frame constructed to hold the blocks of movable type that constitute a page</w:t>
      </w:r>
      <w:r>
        <w:t>.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rsidR="00C13032">
        <w:t>3.8.2</w:t>
      </w:r>
      <w:r>
        <w:fldChar w:fldCharType="end"/>
      </w:r>
      <w:r>
        <w:t>) or a colophon (§</w:t>
      </w:r>
      <w:r>
        <w:fldChar w:fldCharType="begin"/>
      </w:r>
      <w:r>
        <w:instrText xml:space="preserve"> REF _Ref182233273 \r \h </w:instrText>
      </w:r>
      <w:r>
        <w:fldChar w:fldCharType="separate"/>
      </w:r>
      <w:r w:rsidR="00C13032">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rsidR="00C13032" w:rsidRPr="00DD7CCF">
        <w:t xml:space="preserve">Example </w:t>
      </w:r>
      <w:r w:rsidR="00C13032">
        <w:rPr>
          <w:noProof/>
        </w:rPr>
        <w:t>3.8.4</w:t>
      </w:r>
      <w:r w:rsidR="00C13032" w:rsidRPr="00DD7CCF">
        <w:t>.</w:t>
      </w:r>
      <w:r w:rsidR="00C13032">
        <w:rPr>
          <w:noProof/>
        </w:rPr>
        <w:t>A</w:t>
      </w:r>
      <w:r>
        <w:fldChar w:fldCharType="end"/>
      </w:r>
      <w:r>
        <w:t>, and involves the following rules.</w:t>
      </w:r>
    </w:p>
    <w:p w14:paraId="65C6BDB4" w14:textId="77777777" w:rsidR="00B115F2" w:rsidRPr="00DD7CCF" w:rsidRDefault="00B115F2" w:rsidP="00B115F2">
      <w:pPr>
        <w:pStyle w:val="Lista"/>
      </w:pPr>
      <w:r w:rsidRPr="00DD7CCF">
        <w:t xml:space="preserve">forme work items shall be wrapped in the element </w:t>
      </w:r>
      <w:r w:rsidRPr="00DD7CCF">
        <w:rPr>
          <w:rStyle w:val="Code"/>
        </w:rPr>
        <w:t>&lt;fw&gt;</w:t>
      </w:r>
      <w:r w:rsidRPr="00DD7CCF">
        <w:t>, with the following mandatory attributes</w:t>
      </w:r>
    </w:p>
    <w:p w14:paraId="14689FD3" w14:textId="77777777" w:rsidR="00B115F2" w:rsidRPr="00DD7CCF" w:rsidRDefault="00B115F2" w:rsidP="00B115F2">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0CC817AE" w14:textId="77777777" w:rsidR="00B115F2" w:rsidRPr="00DD7CCF" w:rsidRDefault="00B115F2" w:rsidP="00B115F2">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beginning of the page on which the forme work item appears</w:t>
      </w:r>
    </w:p>
    <w:p w14:paraId="73412043" w14:textId="5D662D2D" w:rsidR="00B115F2" w:rsidRDefault="00B115F2" w:rsidP="00B115F2">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C13032">
        <w:t xml:space="preserve">Figure </w:t>
      </w:r>
      <w:r w:rsidR="00C13032">
        <w:rPr>
          <w:noProof/>
        </w:rPr>
        <w:t>5</w:t>
      </w:r>
      <w:r>
        <w:fldChar w:fldCharType="end"/>
      </w:r>
    </w:p>
    <w:p w14:paraId="247F9112" w14:textId="77777777" w:rsidR="00B115F2" w:rsidRPr="006F43BD" w:rsidRDefault="00B115F2" w:rsidP="00B115F2">
      <w:pPr>
        <w:pStyle w:val="Lista3"/>
      </w:pPr>
      <w:r w:rsidRPr="006F43BD">
        <w:t xml:space="preserve">should </w:t>
      </w:r>
      <w:r>
        <w:t>forme work be partly or wholly inside the principal field, use the value that best describes its location relative to the centre of the inscribed field</w:t>
      </w:r>
    </w:p>
    <w:p w14:paraId="4CED1437" w14:textId="77777777" w:rsidR="00B115F2" w:rsidRDefault="00B115F2" w:rsidP="00B115F2"/>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B115F2" w14:paraId="6B650D43" w14:textId="77777777" w:rsidTr="00E011A0">
        <w:trPr>
          <w:cnfStyle w:val="100000000000" w:firstRow="1" w:lastRow="0" w:firstColumn="0" w:lastColumn="0" w:oddVBand="0" w:evenVBand="0" w:oddHBand="0" w:evenHBand="0" w:firstRowFirstColumn="0" w:firstRowLastColumn="0" w:lastRowFirstColumn="0" w:lastRowLastColumn="0"/>
        </w:trPr>
        <w:tc>
          <w:tcPr>
            <w:tcW w:w="4246" w:type="dxa"/>
          </w:tcPr>
          <w:p w14:paraId="3E2D500E" w14:textId="7ED982FE" w:rsidR="00B115F2" w:rsidRPr="00DD7CCF" w:rsidRDefault="00B115F2" w:rsidP="00E011A0">
            <w:pPr>
              <w:pStyle w:val="Kpalrs"/>
            </w:pPr>
            <w:bookmarkStart w:id="381" w:name="_Ref182233604"/>
            <w:r>
              <w:t xml:space="preserve">Figure </w:t>
            </w:r>
            <w:fldSimple w:instr=" SEQ Figure \* ARABIC ">
              <w:r w:rsidR="00C13032">
                <w:rPr>
                  <w:noProof/>
                </w:rPr>
                <w:t>5</w:t>
              </w:r>
            </w:fldSimple>
            <w:bookmarkEnd w:id="381"/>
            <w:r>
              <w:t>. Location of forme work with respect to the principal field</w:t>
            </w:r>
          </w:p>
        </w:tc>
      </w:tr>
      <w:tr w:rsidR="00B115F2" w14:paraId="00EFD70D" w14:textId="77777777" w:rsidTr="00E011A0">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rsidR="00B115F2" w:rsidRPr="00DD7CCF" w14:paraId="10CD2643" w14:textId="77777777" w:rsidTr="00E011A0">
              <w:trPr>
                <w:jc w:val="center"/>
              </w:trPr>
              <w:tc>
                <w:tcPr>
                  <w:tcW w:w="0" w:type="auto"/>
                  <w:tcBorders>
                    <w:top w:val="single" w:sz="8" w:space="0" w:color="auto"/>
                  </w:tcBorders>
                  <w:shd w:val="clear" w:color="auto" w:fill="auto"/>
                  <w:tcMar>
                    <w:top w:w="100" w:type="dxa"/>
                    <w:left w:w="100" w:type="dxa"/>
                    <w:bottom w:w="100" w:type="dxa"/>
                    <w:right w:w="100" w:type="dxa"/>
                  </w:tcMar>
                </w:tcPr>
                <w:p w14:paraId="1EBABDED" w14:textId="77777777" w:rsidR="00B115F2" w:rsidRPr="00DD7CCF" w:rsidRDefault="00B115F2" w:rsidP="00E011A0">
                  <w:pPr>
                    <w:pStyle w:val="Tabletext"/>
                    <w:keepNext/>
                    <w:framePr w:hSpace="180" w:wrap="around" w:vAnchor="text" w:hAnchor="text" w:xAlign="right" w:y="1"/>
                    <w:jc w:val="right"/>
                  </w:pPr>
                  <w:r w:rsidRPr="00DD7CCF">
                    <w:t>top-left</w:t>
                  </w:r>
                </w:p>
              </w:tc>
              <w:tc>
                <w:tcPr>
                  <w:tcW w:w="0" w:type="auto"/>
                  <w:tcBorders>
                    <w:top w:val="single" w:sz="8" w:space="0" w:color="auto"/>
                  </w:tcBorders>
                  <w:shd w:val="clear" w:color="auto" w:fill="auto"/>
                  <w:tcMar>
                    <w:top w:w="100" w:type="dxa"/>
                    <w:left w:w="100" w:type="dxa"/>
                    <w:bottom w:w="100" w:type="dxa"/>
                    <w:right w:w="100" w:type="dxa"/>
                  </w:tcMar>
                </w:tcPr>
                <w:p w14:paraId="7D14E6DD" w14:textId="77777777" w:rsidR="00B115F2" w:rsidRPr="00DD7CCF" w:rsidRDefault="00B115F2" w:rsidP="00E011A0">
                  <w:pPr>
                    <w:pStyle w:val="Tabletext"/>
                    <w:keepNext/>
                    <w:framePr w:hSpace="180" w:wrap="around" w:vAnchor="text" w:hAnchor="text" w:xAlign="right" w:y="1"/>
                    <w:jc w:val="center"/>
                  </w:pPr>
                  <w:r w:rsidRPr="00DD7CCF">
                    <w:t>top</w:t>
                  </w:r>
                </w:p>
              </w:tc>
              <w:tc>
                <w:tcPr>
                  <w:tcW w:w="0" w:type="auto"/>
                  <w:tcBorders>
                    <w:top w:val="single" w:sz="8" w:space="0" w:color="auto"/>
                  </w:tcBorders>
                  <w:shd w:val="clear" w:color="auto" w:fill="auto"/>
                  <w:tcMar>
                    <w:top w:w="100" w:type="dxa"/>
                    <w:left w:w="100" w:type="dxa"/>
                    <w:bottom w:w="100" w:type="dxa"/>
                    <w:right w:w="100" w:type="dxa"/>
                  </w:tcMar>
                </w:tcPr>
                <w:p w14:paraId="25E9AE36" w14:textId="77777777" w:rsidR="00B115F2" w:rsidRPr="00DD7CCF" w:rsidRDefault="00B115F2" w:rsidP="00E011A0">
                  <w:pPr>
                    <w:pStyle w:val="Tabletext"/>
                    <w:keepNext/>
                    <w:framePr w:hSpace="180" w:wrap="around" w:vAnchor="text" w:hAnchor="text" w:xAlign="right" w:y="1"/>
                  </w:pPr>
                  <w:r w:rsidRPr="00DD7CCF">
                    <w:t>top-right</w:t>
                  </w:r>
                </w:p>
              </w:tc>
            </w:tr>
            <w:tr w:rsidR="00B115F2" w:rsidRPr="00DD7CCF" w14:paraId="73AAAEFC" w14:textId="77777777" w:rsidTr="00AD0920">
              <w:trPr>
                <w:jc w:val="center"/>
              </w:trPr>
              <w:tc>
                <w:tcPr>
                  <w:tcW w:w="0" w:type="auto"/>
                  <w:shd w:val="clear" w:color="auto" w:fill="auto"/>
                  <w:tcMar>
                    <w:top w:w="100" w:type="dxa"/>
                    <w:left w:w="100" w:type="dxa"/>
                    <w:bottom w:w="100" w:type="dxa"/>
                    <w:right w:w="100" w:type="dxa"/>
                  </w:tcMar>
                  <w:vAlign w:val="center"/>
                </w:tcPr>
                <w:p w14:paraId="2941873F" w14:textId="77777777" w:rsidR="00B115F2" w:rsidRPr="00DD7CCF" w:rsidRDefault="00B115F2" w:rsidP="00E011A0">
                  <w:pPr>
                    <w:pStyle w:val="Tabletext"/>
                    <w:keepNext/>
                    <w:framePr w:hSpace="180" w:wrap="around" w:vAnchor="text" w:hAnchor="text" w:xAlign="right" w:y="1"/>
                    <w:jc w:val="center"/>
                  </w:pPr>
                </w:p>
                <w:p w14:paraId="51EE4A7C" w14:textId="77777777" w:rsidR="00B115F2" w:rsidRPr="00DD7CCF" w:rsidRDefault="00B115F2" w:rsidP="00E011A0">
                  <w:pPr>
                    <w:pStyle w:val="Tabletext"/>
                    <w:keepNext/>
                    <w:framePr w:hSpace="180" w:wrap="around" w:vAnchor="text" w:hAnchor="text" w:xAlign="right" w:y="1"/>
                    <w:jc w:val="center"/>
                  </w:pPr>
                  <w:r w:rsidRPr="00DD7CCF">
                    <w:t>left</w:t>
                  </w:r>
                </w:p>
              </w:tc>
              <w:tc>
                <w:tcPr>
                  <w:tcW w:w="0" w:type="auto"/>
                  <w:shd w:val="clear" w:color="auto" w:fill="D0E0E3"/>
                  <w:tcMar>
                    <w:top w:w="100" w:type="dxa"/>
                    <w:left w:w="100" w:type="dxa"/>
                    <w:bottom w:w="100" w:type="dxa"/>
                    <w:right w:w="100" w:type="dxa"/>
                  </w:tcMar>
                  <w:vAlign w:val="center"/>
                </w:tcPr>
                <w:p w14:paraId="3DAC65A4" w14:textId="77777777" w:rsidR="00B115F2" w:rsidRPr="00DD7CCF" w:rsidRDefault="00B115F2" w:rsidP="00E011A0">
                  <w:pPr>
                    <w:pStyle w:val="Tabletext"/>
                    <w:keepNext/>
                    <w:framePr w:hSpace="180" w:wrap="around" w:vAnchor="text" w:hAnchor="text" w:xAlign="right" w:y="1"/>
                    <w:jc w:val="center"/>
                  </w:pPr>
                </w:p>
                <w:p w14:paraId="19C42251" w14:textId="77777777" w:rsidR="00B115F2" w:rsidRPr="00DD7CCF" w:rsidRDefault="00B115F2" w:rsidP="00E011A0">
                  <w:pPr>
                    <w:pStyle w:val="Tabletext"/>
                    <w:keepNext/>
                    <w:framePr w:hSpace="180" w:wrap="around" w:vAnchor="text" w:hAnchor="text" w:xAlign="right" w:y="1"/>
                    <w:jc w:val="center"/>
                  </w:pPr>
                  <w:r>
                    <w:t>principal</w:t>
                  </w:r>
                </w:p>
                <w:p w14:paraId="146539D2" w14:textId="77777777" w:rsidR="00B115F2" w:rsidRPr="00DD7CCF" w:rsidRDefault="00B115F2" w:rsidP="00E011A0">
                  <w:pPr>
                    <w:pStyle w:val="Tabletext"/>
                    <w:keepNext/>
                    <w:framePr w:hSpace="180" w:wrap="around" w:vAnchor="text" w:hAnchor="text" w:xAlign="right" w:y="1"/>
                    <w:jc w:val="center"/>
                  </w:pPr>
                </w:p>
                <w:p w14:paraId="0A67F034" w14:textId="77777777" w:rsidR="00B115F2" w:rsidRPr="00DD7CCF" w:rsidRDefault="00B115F2" w:rsidP="00E011A0">
                  <w:pPr>
                    <w:pStyle w:val="Tabletext"/>
                    <w:keepNext/>
                    <w:framePr w:hSpace="180" w:wrap="around" w:vAnchor="text" w:hAnchor="text" w:xAlign="right" w:y="1"/>
                    <w:jc w:val="center"/>
                  </w:pPr>
                  <w:r w:rsidRPr="00DD7CCF">
                    <w:t>inscribed</w:t>
                  </w:r>
                </w:p>
                <w:p w14:paraId="5076B63C" w14:textId="77777777" w:rsidR="00B115F2" w:rsidRPr="00DD7CCF" w:rsidRDefault="00B115F2" w:rsidP="00E011A0">
                  <w:pPr>
                    <w:pStyle w:val="Tabletext"/>
                    <w:keepNext/>
                    <w:framePr w:hSpace="180" w:wrap="around" w:vAnchor="text" w:hAnchor="text" w:xAlign="right" w:y="1"/>
                    <w:jc w:val="center"/>
                  </w:pPr>
                </w:p>
                <w:p w14:paraId="7539F03D" w14:textId="77777777" w:rsidR="00B115F2" w:rsidRPr="00DD7CCF" w:rsidRDefault="00B115F2" w:rsidP="00E011A0">
                  <w:pPr>
                    <w:pStyle w:val="Tabletext"/>
                    <w:keepNext/>
                    <w:framePr w:hSpace="180" w:wrap="around" w:vAnchor="text" w:hAnchor="text" w:xAlign="right" w:y="1"/>
                    <w:jc w:val="center"/>
                  </w:pPr>
                  <w:r>
                    <w:t>field</w:t>
                  </w:r>
                </w:p>
                <w:p w14:paraId="4AC24933" w14:textId="77777777" w:rsidR="00B115F2" w:rsidRPr="00DD7CCF" w:rsidRDefault="00B115F2" w:rsidP="00E011A0">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14:paraId="1A7EF8E1" w14:textId="77777777" w:rsidR="00B115F2" w:rsidRPr="00DD7CCF" w:rsidRDefault="00B115F2" w:rsidP="00E011A0">
                  <w:pPr>
                    <w:pStyle w:val="Tabletext"/>
                    <w:keepNext/>
                    <w:framePr w:hSpace="180" w:wrap="around" w:vAnchor="text" w:hAnchor="text" w:xAlign="right" w:y="1"/>
                    <w:jc w:val="center"/>
                  </w:pPr>
                </w:p>
                <w:p w14:paraId="141E90EE" w14:textId="77777777" w:rsidR="00B115F2" w:rsidRPr="00DD7CCF" w:rsidRDefault="00B115F2" w:rsidP="00E011A0">
                  <w:pPr>
                    <w:pStyle w:val="Tabletext"/>
                    <w:keepNext/>
                    <w:framePr w:hSpace="180" w:wrap="around" w:vAnchor="text" w:hAnchor="text" w:xAlign="right" w:y="1"/>
                    <w:jc w:val="center"/>
                  </w:pPr>
                  <w:r w:rsidRPr="00DD7CCF">
                    <w:t>right</w:t>
                  </w:r>
                </w:p>
              </w:tc>
            </w:tr>
            <w:tr w:rsidR="00B115F2" w:rsidRPr="00DD7CCF" w14:paraId="4D7686AC" w14:textId="77777777" w:rsidTr="00AD0920">
              <w:trPr>
                <w:jc w:val="center"/>
              </w:trPr>
              <w:tc>
                <w:tcPr>
                  <w:tcW w:w="0" w:type="auto"/>
                  <w:shd w:val="clear" w:color="auto" w:fill="auto"/>
                  <w:tcMar>
                    <w:top w:w="100" w:type="dxa"/>
                    <w:left w:w="100" w:type="dxa"/>
                    <w:bottom w:w="100" w:type="dxa"/>
                    <w:right w:w="100" w:type="dxa"/>
                  </w:tcMar>
                </w:tcPr>
                <w:p w14:paraId="7607E00C" w14:textId="77777777" w:rsidR="00B115F2" w:rsidRPr="00DD7CCF" w:rsidRDefault="00B115F2" w:rsidP="00E011A0">
                  <w:pPr>
                    <w:pStyle w:val="Tabletext"/>
                    <w:keepNext/>
                    <w:framePr w:hSpace="180" w:wrap="around" w:vAnchor="text" w:hAnchor="text" w:xAlign="right" w:y="1"/>
                    <w:jc w:val="right"/>
                  </w:pPr>
                  <w:r w:rsidRPr="00DD7CCF">
                    <w:t>bot-left</w:t>
                  </w:r>
                </w:p>
              </w:tc>
              <w:tc>
                <w:tcPr>
                  <w:tcW w:w="0" w:type="auto"/>
                  <w:shd w:val="clear" w:color="auto" w:fill="auto"/>
                  <w:tcMar>
                    <w:top w:w="100" w:type="dxa"/>
                    <w:left w:w="100" w:type="dxa"/>
                    <w:bottom w:w="100" w:type="dxa"/>
                    <w:right w:w="100" w:type="dxa"/>
                  </w:tcMar>
                </w:tcPr>
                <w:p w14:paraId="272B18C8" w14:textId="77777777" w:rsidR="00B115F2" w:rsidRPr="00DD7CCF" w:rsidRDefault="00B115F2" w:rsidP="00E011A0">
                  <w:pPr>
                    <w:pStyle w:val="Tabletext"/>
                    <w:keepNext/>
                    <w:framePr w:hSpace="180" w:wrap="around" w:vAnchor="text" w:hAnchor="text" w:xAlign="right" w:y="1"/>
                    <w:jc w:val="center"/>
                  </w:pPr>
                  <w:r w:rsidRPr="00DD7CCF">
                    <w:t>bottom</w:t>
                  </w:r>
                </w:p>
              </w:tc>
              <w:tc>
                <w:tcPr>
                  <w:tcW w:w="0" w:type="auto"/>
                  <w:shd w:val="clear" w:color="auto" w:fill="auto"/>
                  <w:tcMar>
                    <w:top w:w="100" w:type="dxa"/>
                    <w:left w:w="100" w:type="dxa"/>
                    <w:bottom w:w="100" w:type="dxa"/>
                    <w:right w:w="100" w:type="dxa"/>
                  </w:tcMar>
                </w:tcPr>
                <w:p w14:paraId="3B628434" w14:textId="77777777" w:rsidR="00B115F2" w:rsidRPr="00DD7CCF" w:rsidRDefault="00B115F2" w:rsidP="00E011A0">
                  <w:pPr>
                    <w:pStyle w:val="Tabletext"/>
                    <w:keepNext/>
                    <w:framePr w:hSpace="180" w:wrap="around" w:vAnchor="text" w:hAnchor="text" w:xAlign="right" w:y="1"/>
                  </w:pPr>
                  <w:r w:rsidRPr="00DD7CCF">
                    <w:t>bot-right</w:t>
                  </w:r>
                </w:p>
              </w:tc>
            </w:tr>
          </w:tbl>
          <w:p w14:paraId="57194EC6" w14:textId="77777777" w:rsidR="00B115F2" w:rsidRDefault="00B115F2" w:rsidP="00E011A0"/>
        </w:tc>
      </w:tr>
    </w:tbl>
    <w:p w14:paraId="0C19CE64" w14:textId="31F52772" w:rsidR="00B115F2" w:rsidRPr="00DD7CCF" w:rsidRDefault="00B115F2" w:rsidP="00B115F2">
      <w:pPr>
        <w:pStyle w:val="Lista2"/>
      </w:pPr>
      <w:r w:rsidRPr="00DD7CCF">
        <w:t xml:space="preserve">if applicable,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C13032">
        <w:t>7.5.4</w:t>
      </w:r>
      <w:r w:rsidRPr="00DD7CCF">
        <w:fldChar w:fldCharType="end"/>
      </w:r>
      <w:r w:rsidRPr="00DD7CCF">
        <w:t>) of the forme work</w:t>
      </w:r>
    </w:p>
    <w:p w14:paraId="550F7C70" w14:textId="77777777" w:rsidR="00B115F2" w:rsidRDefault="00B115F2" w:rsidP="00B115F2">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4E25BD2D" w14:textId="77777777" w:rsidR="00B115F2" w:rsidRDefault="00B115F2" w:rsidP="00B115F2">
      <w:pPr>
        <w:pStyle w:val="Lista"/>
      </w:pPr>
      <w:r>
        <w:t xml:space="preserve">the content of the </w:t>
      </w:r>
      <w:r w:rsidRPr="00DD7CCF">
        <w:rPr>
          <w:rStyle w:val="Code"/>
        </w:rPr>
        <w:t>&lt;fw&gt;</w:t>
      </w:r>
      <w:r w:rsidRPr="00DD7CCF">
        <w:t xml:space="preserve"> element</w:t>
      </w:r>
      <w:r>
        <w:t xml:space="preserve"> shall be the text of the forme work</w:t>
      </w:r>
    </w:p>
    <w:p w14:paraId="18D73979" w14:textId="77777777" w:rsidR="00B115F2" w:rsidRPr="00DD7CCF" w:rsidRDefault="00B115F2" w:rsidP="00B115F2">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3C48D6F" w14:textId="77777777" w:rsidR="00B115F2" w:rsidRDefault="00B115F2" w:rsidP="00B115F2">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20"/>
      </w:r>
    </w:p>
    <w:p w14:paraId="767290D2" w14:textId="6A31012C" w:rsidR="00B115F2" w:rsidRPr="00DD7CCF" w:rsidRDefault="00B115F2" w:rsidP="00B115F2">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_Ref182551676 \r \h </w:instrText>
      </w:r>
      <w:r>
        <w:fldChar w:fldCharType="separate"/>
      </w:r>
      <w:r w:rsidR="00C13032">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C13032">
        <w:t>7.1</w:t>
      </w:r>
      <w:r w:rsidRPr="00DD7CCF">
        <w:fldChar w:fldCharType="end"/>
      </w:r>
      <w:r w:rsidRPr="00DD7CCF">
        <w:t>)</w:t>
      </w:r>
    </w:p>
    <w:p w14:paraId="242ABCA8" w14:textId="23D70831" w:rsidR="00B115F2" w:rsidRPr="00DD7CCF" w:rsidRDefault="00B115F2" w:rsidP="00B115F2">
      <w:pPr>
        <w:pStyle w:val="Lista"/>
      </w:pPr>
      <w:r w:rsidRPr="00DD7CCF">
        <w:lastRenderedPageBreak/>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C13032">
        <w:t>3.2</w:t>
      </w:r>
      <w:r w:rsidRPr="00DD7CCF">
        <w:fldChar w:fldCharType="end"/>
      </w:r>
      <w:r w:rsidRPr="00DD7CCF">
        <w:t xml:space="preserve">), the content of forme work is a complete and meaningful unit in itself, but unlike </w:t>
      </w:r>
      <w:r>
        <w:t>a textpart division</w:t>
      </w:r>
      <w:r w:rsidRPr="00DD7CCF">
        <w:t xml:space="preserve">, </w:t>
      </w:r>
      <w:r>
        <w:t xml:space="preserve">forme work </w:t>
      </w:r>
      <w:r w:rsidRPr="00DD7CCF">
        <w:t xml:space="preserve">is a supplement to </w:t>
      </w:r>
      <w:r w:rsidRPr="00E24F87">
        <w:rPr>
          <w:noProof/>
        </w:rPr>
        <w:t>(</w:t>
      </w:r>
      <w:r w:rsidRPr="00DD7CCF">
        <w:t>rather than a subunit of)</w:t>
      </w:r>
      <w:r>
        <w:t xml:space="preserve"> </w:t>
      </w:r>
      <w:r w:rsidRPr="00DD7CCF">
        <w:t>the principal text of an inscription</w:t>
      </w:r>
      <w:r>
        <w:t xml:space="preserve"> and is associated with a specific page</w:t>
      </w:r>
    </w:p>
    <w:p w14:paraId="16942FF5" w14:textId="77777777" w:rsidR="00B115F2" w:rsidRPr="00DD7CCF" w:rsidRDefault="00B115F2" w:rsidP="00B115F2">
      <w:pPr>
        <w:pStyle w:val="Lista2"/>
      </w:pPr>
      <w:r w:rsidRPr="00DD7CCF">
        <w:t xml:space="preserve">the </w:t>
      </w:r>
      <w:r w:rsidRPr="00DD7CCF">
        <w:rPr>
          <w:rStyle w:val="Code"/>
        </w:rPr>
        <w:t>&lt;fw&gt;</w:t>
      </w:r>
      <w:r w:rsidRPr="00DD7CCF">
        <w:t xml:space="preserve"> element shall </w:t>
      </w:r>
      <w:r>
        <w:t xml:space="preserve">be placed </w:t>
      </w:r>
      <w:r w:rsidRPr="00DD7CCF">
        <w:t xml:space="preserve">immediately after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start of the page on which the forme work item is found, therefore</w:t>
      </w:r>
    </w:p>
    <w:p w14:paraId="4E0082F3" w14:textId="77777777" w:rsidR="00B115F2" w:rsidRPr="00DD7CCF" w:rsidRDefault="00B115F2" w:rsidP="00B115F2">
      <w:pPr>
        <w:pStyle w:val="Lista3"/>
      </w:pPr>
      <w:r w:rsidRPr="00DD7CCF">
        <w:t xml:space="preserve">it must come before the first </w:t>
      </w:r>
      <w:r w:rsidRPr="00DD7CCF">
        <w:rPr>
          <w:rStyle w:val="Code"/>
        </w:rPr>
        <w:t>&lt;lb/&gt;</w:t>
      </w:r>
      <w:r w:rsidRPr="00DD7CCF">
        <w:t xml:space="preserve">  element on that page</w:t>
      </w:r>
    </w:p>
    <w:p w14:paraId="04AC7FEB" w14:textId="4D44FCD6" w:rsidR="00B115F2" w:rsidRPr="00DD7CCF" w:rsidRDefault="00B115F2" w:rsidP="00B115F2">
      <w:pPr>
        <w:pStyle w:val="Lista3"/>
      </w:pPr>
      <w:r w:rsidRPr="00DD7CCF">
        <w:t xml:space="preserve">it will normally appear inside block-level containers for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C13032">
        <w:t>2</w:t>
      </w:r>
      <w:r w:rsidRPr="00DD7CCF">
        <w:fldChar w:fldCharType="end"/>
      </w:r>
      <w:r w:rsidRPr="00DD7CCF">
        <w:t>), often interrupting the course of the text within such containers</w:t>
      </w:r>
    </w:p>
    <w:p w14:paraId="68B41377" w14:textId="77777777" w:rsidR="00B115F2" w:rsidRPr="00DD7CCF" w:rsidRDefault="00B115F2" w:rsidP="00B115F2">
      <w:pPr>
        <w:pStyle w:val="Lista4"/>
      </w:pPr>
      <w:r w:rsidRPr="00DD7CCF">
        <w:t>the occurrence of such an interruption is encoded in the page and line beginnings and does not affect the markup for forme work</w:t>
      </w:r>
    </w:p>
    <w:p w14:paraId="5F5BA5CE" w14:textId="5B7CE7B4" w:rsidR="00B115F2" w:rsidRPr="00DD7CCF" w:rsidRDefault="00B115F2" w:rsidP="00B115F2">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Pr="00DD7CCF">
        <w:t>§</w:t>
      </w:r>
      <w:r>
        <w:fldChar w:fldCharType="begin"/>
      </w:r>
      <w:r>
        <w:instrText xml:space="preserve"> REF _Ref182318940 \r \h </w:instrText>
      </w:r>
      <w:r>
        <w:fldChar w:fldCharType="separate"/>
      </w:r>
      <w:r w:rsidR="00C13032">
        <w:t>3.4.2.1</w:t>
      </w:r>
      <w:r>
        <w:fldChar w:fldCharType="end"/>
      </w:r>
      <w:r w:rsidRPr="00DD7CCF">
        <w:t xml:space="preserve">) or lacunose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C13032">
        <w:t>5.4.7</w:t>
      </w:r>
      <w:r w:rsidRPr="00DD7CCF">
        <w:fldChar w:fldCharType="end"/>
      </w:r>
      <w:r w:rsidRPr="00DD7CCF">
        <w:t>)</w:t>
      </w:r>
    </w:p>
    <w:p w14:paraId="59F4A70D" w14:textId="77777777" w:rsidR="00B115F2" w:rsidRDefault="00B115F2" w:rsidP="00B115F2">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19B9880C" w14:textId="77777777" w:rsidR="00B115F2" w:rsidRPr="001D4EBC" w:rsidRDefault="00B115F2" w:rsidP="00B115F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3"/>
        <w:gridCol w:w="6865"/>
      </w:tblGrid>
      <w:tr w:rsidR="00B115F2" w:rsidRPr="00DD7CCF" w14:paraId="3EABBCE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DA50487" w14:textId="77193095" w:rsidR="00B115F2" w:rsidRPr="00DD7CCF" w:rsidRDefault="00B115F2" w:rsidP="00934AD5">
            <w:pPr>
              <w:pStyle w:val="Kpalrs"/>
            </w:pPr>
            <w:bookmarkStart w:id="382" w:name="_Ref182234393"/>
            <w:bookmarkStart w:id="383" w:name="_Ref182234390"/>
            <w:r w:rsidRPr="00DD7CCF">
              <w:t xml:space="preserve">Example </w:t>
            </w:r>
            <w:fldSimple w:instr=" STYLEREF 3 \s ">
              <w:r w:rsidR="00C13032">
                <w:rPr>
                  <w:noProof/>
                </w:rPr>
                <w:t>3.8.4</w:t>
              </w:r>
            </w:fldSimple>
            <w:r w:rsidRPr="00DD7CCF">
              <w:t>.</w:t>
            </w:r>
            <w:fldSimple w:instr=" SEQ Example \* ALPHABETIC \s 3 ">
              <w:r w:rsidR="00C13032">
                <w:rPr>
                  <w:noProof/>
                </w:rPr>
                <w:t>A</w:t>
              </w:r>
            </w:fldSimple>
            <w:bookmarkEnd w:id="382"/>
            <w:r w:rsidRPr="00DD7CCF">
              <w:t>: foliation in the right margin</w:t>
            </w:r>
            <w:bookmarkEnd w:id="383"/>
          </w:p>
        </w:tc>
      </w:tr>
      <w:tr w:rsidR="00B115F2" w:rsidRPr="00DD7CCF" w14:paraId="51DC346A" w14:textId="77777777" w:rsidTr="001D4EBC">
        <w:tc>
          <w:tcPr>
            <w:tcW w:w="1435" w:type="pct"/>
          </w:tcPr>
          <w:p w14:paraId="5D79FE18" w14:textId="77777777" w:rsidR="00B115F2" w:rsidRPr="00DD7CCF" w:rsidRDefault="00B115F2"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2C15D050" w14:textId="77777777" w:rsidR="00B115F2" w:rsidRPr="00DD7CCF" w:rsidRDefault="00B115F2"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5BE54EA0" w14:textId="77777777" w:rsidR="00B115F2" w:rsidRPr="00DD7CCF" w:rsidRDefault="00B115F2"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0706277F" w14:textId="77777777" w:rsidR="00B115F2" w:rsidRDefault="00B115F2" w:rsidP="007A4E63">
            <w:pPr>
              <w:pStyle w:val="Image"/>
            </w:pPr>
            <w:r w:rsidRPr="00DD7CCF">
              <w:drawing>
                <wp:inline distT="114300" distB="114300" distL="114300" distR="114300" wp14:anchorId="350B0D95" wp14:editId="0414D36A">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9"/>
                          <a:srcRect/>
                          <a:stretch>
                            <a:fillRect/>
                          </a:stretch>
                        </pic:blipFill>
                        <pic:spPr>
                          <a:xfrm>
                            <a:off x="0" y="0"/>
                            <a:ext cx="4546124" cy="1286903"/>
                          </a:xfrm>
                          <a:prstGeom prst="rect">
                            <a:avLst/>
                          </a:prstGeom>
                          <a:ln/>
                        </pic:spPr>
                      </pic:pic>
                    </a:graphicData>
                  </a:graphic>
                </wp:inline>
              </w:drawing>
            </w:r>
          </w:p>
          <w:p w14:paraId="1225DEAC" w14:textId="77777777" w:rsidR="00B115F2" w:rsidRPr="00DD7CCF" w:rsidRDefault="00B115F2" w:rsidP="00934AD5">
            <w:pPr>
              <w:keepNext/>
              <w:jc w:val="center"/>
            </w:pPr>
          </w:p>
        </w:tc>
      </w:tr>
    </w:tbl>
    <w:p w14:paraId="448A59D0" w14:textId="1C58880C" w:rsidR="00C02B8C" w:rsidRPr="00DD7CCF" w:rsidRDefault="004D2E67" w:rsidP="00EB2024">
      <w:pPr>
        <w:pStyle w:val="Cmsor1"/>
      </w:pPr>
      <w:bookmarkStart w:id="384" w:name="_Toc183083768"/>
      <w:r w:rsidRPr="00DD7CCF">
        <w:lastRenderedPageBreak/>
        <w:t xml:space="preserve">Encoding the </w:t>
      </w:r>
      <w:r w:rsidR="00AD0920">
        <w:t xml:space="preserve">received </w:t>
      </w:r>
      <w:r w:rsidR="006733B4" w:rsidRPr="00DD7CCF">
        <w:t>text</w:t>
      </w:r>
      <w:bookmarkEnd w:id="346"/>
      <w:bookmarkEnd w:id="384"/>
    </w:p>
    <w:p w14:paraId="0AA45B87" w14:textId="182F1420" w:rsidR="00C02B8C" w:rsidRDefault="004D2E67" w:rsidP="00EB2024">
      <w:pPr>
        <w:pStyle w:val="Cmsor2"/>
      </w:pPr>
      <w:bookmarkStart w:id="385" w:name="_2wkl86mjw6p2" w:colFirst="0" w:colLast="0"/>
      <w:bookmarkStart w:id="386" w:name="_Toc183083769"/>
      <w:bookmarkEnd w:id="385"/>
      <w:r w:rsidRPr="00DD7CCF">
        <w:t xml:space="preserve">Alphabetic </w:t>
      </w:r>
      <w:r w:rsidR="006733B4" w:rsidRPr="00DD7CCF">
        <w:t>characters</w:t>
      </w:r>
      <w:bookmarkEnd w:id="386"/>
    </w:p>
    <w:p w14:paraId="64550A9C" w14:textId="10CE1A42" w:rsidR="00761AA0" w:rsidRPr="00761AA0" w:rsidRDefault="00761AA0" w:rsidP="00761AA0">
      <w:pPr>
        <w:pStyle w:val="Cmsor3"/>
      </w:pPr>
      <w:bookmarkStart w:id="387" w:name="_Toc183083770"/>
      <w:r>
        <w:t>Overview</w:t>
      </w:r>
      <w:bookmarkEnd w:id="387"/>
    </w:p>
    <w:p w14:paraId="7396C71A" w14:textId="47AC6166" w:rsidR="00C02B8C" w:rsidRPr="00DD7CCF" w:rsidRDefault="00CB56FA" w:rsidP="00CB56FA">
      <w:r>
        <w:t>A</w:t>
      </w:r>
      <w:r w:rsidR="004D2E67" w:rsidRPr="00DD7CCF">
        <w:t>lphabetic characters do not, as a rule, need markup on their own</w:t>
      </w:r>
      <w:r>
        <w:t>: t</w:t>
      </w:r>
      <w:r w:rsidR="004D2E67" w:rsidRPr="00DD7CCF">
        <w:t xml:space="preserve">hey, including several special character forms, are handled through transliteration alone </w:t>
      </w:r>
      <w:r>
        <w:t xml:space="preserve">as per </w:t>
      </w:r>
      <w:r w:rsidR="004D2E67" w:rsidRPr="00DD7CCF">
        <w:t xml:space="preserve">TG </w:t>
      </w:r>
      <w:r w:rsidR="003C3D87" w:rsidRPr="00DD7CCF">
        <w:t>§</w:t>
      </w:r>
      <w:r w:rsidR="004D2E67" w:rsidRPr="00DD7CCF">
        <w:t>3</w:t>
      </w:r>
      <w:r>
        <w:t>.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rsidR="00C13032">
        <w:t>4.2.5</w:t>
      </w:r>
      <w:r>
        <w:fldChar w:fldCharType="end"/>
      </w:r>
      <w:r>
        <w:t xml:space="preserve">. This section concerns additional </w:t>
      </w:r>
      <w:r w:rsidR="00761AA0">
        <w:t>encoding methods</w:t>
      </w:r>
      <w:r>
        <w:t xml:space="preserve"> that may in some circumstances be applicable to alphabetic characters or their parts.</w:t>
      </w:r>
    </w:p>
    <w:p w14:paraId="7A612AA6" w14:textId="77777777" w:rsidR="00C02B8C" w:rsidRPr="00DD7CCF" w:rsidRDefault="004D2E67" w:rsidP="00EB2024">
      <w:pPr>
        <w:pStyle w:val="Cmsor3"/>
      </w:pPr>
      <w:bookmarkStart w:id="388" w:name="_83o605fngw18" w:colFirst="0" w:colLast="0"/>
      <w:bookmarkStart w:id="389" w:name="_Ref43987221"/>
      <w:bookmarkStart w:id="390" w:name="_Toc183083771"/>
      <w:bookmarkEnd w:id="388"/>
      <w:r w:rsidRPr="00DD7CCF">
        <w:t xml:space="preserve">Tagging transliterated characters as one </w:t>
      </w:r>
      <w:r w:rsidRPr="00E24F87">
        <w:rPr>
          <w:rStyle w:val="Foreign"/>
        </w:rPr>
        <w:t>akṣara</w:t>
      </w:r>
      <w:bookmarkEnd w:id="389"/>
      <w:bookmarkEnd w:id="390"/>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91"/>
      <w:r w:rsidRPr="00DD7CCF">
        <w:t xml:space="preserve">shorthand </w:t>
      </w:r>
      <w:commentRangeEnd w:id="391"/>
      <w:r w:rsidR="00324B69">
        <w:rPr>
          <w:rStyle w:val="Jegyzethivatkozs"/>
          <w:rFonts w:cs="Mangal"/>
        </w:rPr>
        <w:commentReference w:id="391"/>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7"/>
        <w:gridCol w:w="2401"/>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3ED69718" w:rsidR="00EA17FA" w:rsidRPr="00EA17FA" w:rsidRDefault="00EA17FA" w:rsidP="00EA17FA">
            <w:pPr>
              <w:pStyle w:val="Kpalrs"/>
            </w:pPr>
            <w:r w:rsidRPr="00DD7CCF">
              <w:t xml:space="preserve">Example </w:t>
            </w:r>
            <w:fldSimple w:instr=" STYLEREF 3 \s ">
              <w:r w:rsidR="00C13032">
                <w:rPr>
                  <w:noProof/>
                </w:rPr>
                <w:t>4.1.2</w:t>
              </w:r>
            </w:fldSimple>
            <w:r w:rsidRPr="00DD7CCF">
              <w:t>.</w:t>
            </w:r>
            <w:fldSimple w:instr=" SEQ Example \* ALPHABETIC \s 3 ">
              <w:r w:rsidR="00C1303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1B161212">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92" w:name="_qasht2vjwj9m" w:colFirst="0" w:colLast="0"/>
      <w:bookmarkStart w:id="393" w:name="_Ref43987131"/>
      <w:bookmarkStart w:id="394" w:name="_Toc183083772"/>
      <w:bookmarkEnd w:id="392"/>
      <w:commentRangeStart w:id="395"/>
      <w:r w:rsidRPr="00DD7CCF">
        <w:t>Tagging parts of alphabetic characters</w:t>
      </w:r>
      <w:bookmarkEnd w:id="393"/>
      <w:commentRangeEnd w:id="395"/>
      <w:r w:rsidR="004A2E0A">
        <w:rPr>
          <w:rStyle w:val="Jegyzethivatkozs"/>
          <w:rFonts w:ascii="Gentium Plus" w:hAnsi="Gentium Plus" w:cs="Mangal"/>
          <w:kern w:val="0"/>
        </w:rPr>
        <w:commentReference w:id="395"/>
      </w:r>
      <w:bookmarkEnd w:id="394"/>
    </w:p>
    <w:p w14:paraId="5585675E" w14:textId="40245DBD" w:rsidR="000C47C7" w:rsidRDefault="000C47C7" w:rsidP="000C47C7">
      <w:r>
        <w:t>@@@add some general intro here about using sub-akṣara markup only when expedient; noting that 1) our distinction of uppercase and lowercase is fine enough for most instances</w:t>
      </w:r>
      <w:r w:rsidR="00C8336D">
        <w:t>; and that sub-akṣara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14:paraId="6DFCE55E" w14:textId="589B36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5962CEEA"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C1303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C13032">
        <w:t>4.1.4</w:t>
      </w:r>
      <w:r w:rsidR="001B68E2" w:rsidRPr="00DD7CCF">
        <w:fldChar w:fldCharType="end"/>
      </w:r>
      <w:r w:rsidRPr="00DD7CCF">
        <w:t>), but we suggest that you avoid it in all other situations</w:t>
      </w:r>
    </w:p>
    <w:p w14:paraId="65435487" w14:textId="6AE41789"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C13032">
        <w:t>4.1.5</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6A9B064A" w:rsidR="00C02B8C" w:rsidRPr="00DD7CCF" w:rsidRDefault="004D2E67" w:rsidP="00E2714A">
      <w:pPr>
        <w:pStyle w:val="Lista2"/>
      </w:pPr>
      <w:r w:rsidRPr="00DD7CCF">
        <w:lastRenderedPageBreak/>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C1303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96" w:name="_dv2inorm1p09" w:colFirst="0" w:colLast="0"/>
      <w:bookmarkStart w:id="397" w:name="_Ref43987090"/>
      <w:bookmarkStart w:id="398" w:name="_Toc183083773"/>
      <w:bookmarkEnd w:id="396"/>
      <w:commentRangeStart w:id="399"/>
      <w:r w:rsidRPr="00DD7CCF">
        <w:t xml:space="preserve">Unusual spatial arrangement </w:t>
      </w:r>
      <w:commentRangeEnd w:id="399"/>
      <w:r w:rsidR="004A2E0A">
        <w:rPr>
          <w:rStyle w:val="Jegyzethivatkozs"/>
          <w:rFonts w:ascii="Gentium Plus" w:hAnsi="Gentium Plus" w:cs="Mangal"/>
          <w:kern w:val="0"/>
        </w:rPr>
        <w:commentReference w:id="399"/>
      </w:r>
      <w:r w:rsidRPr="00DD7CCF">
        <w:t>in conjuncts</w:t>
      </w:r>
      <w:bookmarkEnd w:id="397"/>
      <w:bookmarkEnd w:id="39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24C82C8A"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C13032">
        <w:t>4.1.2</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93"/>
        <w:gridCol w:w="1335"/>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467398F9" w:rsidR="009119AC" w:rsidRPr="00DD7CCF" w:rsidRDefault="009119AC" w:rsidP="00B3351B">
            <w:pPr>
              <w:pStyle w:val="Kpalrs"/>
            </w:pPr>
            <w:r w:rsidRPr="00DD7CCF">
              <w:lastRenderedPageBreak/>
              <w:t xml:space="preserve">Example </w:t>
            </w:r>
            <w:fldSimple w:instr=" STYLEREF 3 \s ">
              <w:r w:rsidR="00C13032">
                <w:rPr>
                  <w:noProof/>
                </w:rPr>
                <w:t>4.1.4</w:t>
              </w:r>
            </w:fldSimple>
            <w:r w:rsidRPr="00DD7CCF">
              <w:t>.</w:t>
            </w:r>
            <w:fldSimple w:instr=" SEQ Example \* ALPHABETIC \s 3 ">
              <w:r w:rsidR="00C1303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9A26BC">
            <w:pPr>
              <w:pStyle w:val="CodeParagraph"/>
              <w:keepNext/>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9A26BC">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9"/>
        <w:gridCol w:w="1449"/>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64832917" w:rsidR="00ED3579" w:rsidRPr="00DD7CCF" w:rsidRDefault="00ED3579" w:rsidP="00B3351B">
            <w:pPr>
              <w:pStyle w:val="Kpalrs"/>
            </w:pPr>
            <w:r w:rsidRPr="00DD7CCF">
              <w:t xml:space="preserve">Example </w:t>
            </w:r>
            <w:fldSimple w:instr=" STYLEREF 3 \s ">
              <w:r w:rsidR="00C13032">
                <w:rPr>
                  <w:noProof/>
                </w:rPr>
                <w:t>4.1.4</w:t>
              </w:r>
            </w:fldSimple>
            <w:r w:rsidRPr="00DD7CCF">
              <w:t>.</w:t>
            </w:r>
            <w:fldSimple w:instr=" SEQ Example \* ALPHABETIC \s 3 ">
              <w:r w:rsidR="00C1303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9A26BC">
            <w:pPr>
              <w:pStyle w:val="CodeParagraph"/>
              <w:keepNext/>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9A26BC">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400" w:name="_qy84vdm4cqcm" w:colFirst="0" w:colLast="0"/>
      <w:bookmarkStart w:id="401" w:name="_Ref43987165"/>
      <w:bookmarkStart w:id="402" w:name="_Toc183083774"/>
      <w:bookmarkEnd w:id="400"/>
      <w:commentRangeStart w:id="403"/>
      <w:r w:rsidRPr="00DD7CCF">
        <w:t xml:space="preserve">Complex characters split </w:t>
      </w:r>
      <w:commentRangeEnd w:id="403"/>
      <w:r w:rsidR="004A2E0A">
        <w:rPr>
          <w:rStyle w:val="Jegyzethivatkozs"/>
          <w:rFonts w:ascii="Gentium Plus" w:hAnsi="Gentium Plus" w:cs="Mangal"/>
          <w:kern w:val="0"/>
        </w:rPr>
        <w:commentReference w:id="403"/>
      </w:r>
      <w:r w:rsidRPr="00DD7CCF">
        <w:t>by an intervening feature</w:t>
      </w:r>
      <w:bookmarkEnd w:id="401"/>
      <w:bookmarkEnd w:id="402"/>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404"/>
      <w:r w:rsidRPr="00644A27">
        <w:rPr>
          <w:b/>
          <w:bCs/>
        </w:rPr>
        <w:t xml:space="preserve">prescript and postscript vowel markers </w:t>
      </w:r>
      <w:commentRangeEnd w:id="404"/>
      <w:r w:rsidR="00112C6F">
        <w:rPr>
          <w:rStyle w:val="Jegyzethivatkozs"/>
          <w:rFonts w:cs="Mangal"/>
        </w:rPr>
        <w:commentReference w:id="404"/>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446209B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13032">
        <w:t>3.5.2</w:t>
      </w:r>
      <w:r w:rsidR="00CB56FA">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C13032">
        <w:t>4.3.2.3</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215E524A"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C13032" w:rsidRPr="00DD7CCF">
        <w:t xml:space="preserve">Example </w:t>
      </w:r>
      <w:r w:rsidR="00C13032">
        <w:rPr>
          <w:noProof/>
        </w:rPr>
        <w:t>4.1.5</w:t>
      </w:r>
      <w:r w:rsidR="00C13032" w:rsidRPr="00DD7CCF">
        <w:t>.</w:t>
      </w:r>
      <w:r w:rsidR="00C13032">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F47B41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16E5A2C9"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lastRenderedPageBreak/>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w:t>
      </w:r>
      <w:r w:rsidRPr="007402C8">
        <w:rPr>
          <w:cs/>
        </w:rPr>
        <w:t xml:space="preserve"> </w:t>
      </w:r>
      <w:r w:rsidR="00547689" w:rsidRPr="007402C8">
        <w:t>(</w:t>
      </w:r>
      <w:r w:rsidR="001E133B" w:rsidRPr="007402C8">
        <w:t xml:space="preserve">called </w:t>
      </w:r>
      <w:r w:rsidR="00547689" w:rsidRPr="009A4485">
        <w:rPr>
          <w:rStyle w:val="Foreign"/>
        </w:rPr>
        <w:t>kāl</w:t>
      </w:r>
      <w:r w:rsidR="00547689" w:rsidRPr="007402C8">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36DFC8E0"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208"/>
        <w:gridCol w:w="4420"/>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7BB7F7B0" w:rsidR="00817FFE" w:rsidRPr="00DD7CCF" w:rsidRDefault="00817FFE" w:rsidP="00A25D88">
            <w:pPr>
              <w:pStyle w:val="Kpalrs"/>
            </w:pPr>
            <w:bookmarkStart w:id="405" w:name="_Ref148523637"/>
            <w:r w:rsidRPr="00DD7CCF">
              <w:t xml:space="preserve">Example </w:t>
            </w:r>
            <w:fldSimple w:instr=" STYLEREF 3 \s ">
              <w:r w:rsidR="00C13032">
                <w:rPr>
                  <w:noProof/>
                </w:rPr>
                <w:t>4.1.5</w:t>
              </w:r>
            </w:fldSimple>
            <w:r w:rsidRPr="00DD7CCF">
              <w:t>.</w:t>
            </w:r>
            <w:fldSimple w:instr=" SEQ Example \* ALPHABETIC \s 3 ">
              <w:r w:rsidR="00C13032">
                <w:rPr>
                  <w:noProof/>
                </w:rPr>
                <w:t>A</w:t>
              </w:r>
            </w:fldSimple>
            <w:bookmarkEnd w:id="405"/>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9A26BC">
            <w:pPr>
              <w:pStyle w:val="CodeParagraph"/>
              <w:keepNext/>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406" w:name="_f8rlfquf7u2o" w:colFirst="0" w:colLast="0"/>
      <w:bookmarkStart w:id="407" w:name="_Ref43978591"/>
      <w:bookmarkStart w:id="408" w:name="_Toc183083775"/>
      <w:bookmarkEnd w:id="406"/>
      <w:r w:rsidRPr="00DD7CCF">
        <w:t xml:space="preserve">Non-alphabetic </w:t>
      </w:r>
      <w:r w:rsidR="006733B4" w:rsidRPr="00DD7CCF">
        <w:t>characters</w:t>
      </w:r>
      <w:bookmarkEnd w:id="407"/>
      <w:bookmarkEnd w:id="408"/>
    </w:p>
    <w:p w14:paraId="1397C66F" w14:textId="3727369D" w:rsidR="00C02B8C" w:rsidRPr="00DD7CCF" w:rsidRDefault="004D2E67" w:rsidP="00EB2024">
      <w:pPr>
        <w:pStyle w:val="Cmsor3"/>
      </w:pPr>
      <w:bookmarkStart w:id="409" w:name="_4mw6s39lu6fq" w:colFirst="0" w:colLast="0"/>
      <w:bookmarkStart w:id="410" w:name="_Ref43987431"/>
      <w:bookmarkStart w:id="411" w:name="_Toc183083776"/>
      <w:bookmarkEnd w:id="409"/>
      <w:r w:rsidRPr="00DD7CCF">
        <w:t>Overview</w:t>
      </w:r>
      <w:bookmarkEnd w:id="410"/>
      <w:bookmarkEnd w:id="411"/>
    </w:p>
    <w:p w14:paraId="7A4239AB" w14:textId="77777777" w:rsidR="00102AA5" w:rsidRDefault="00543984" w:rsidP="00543984">
      <w:r>
        <w:t>W</w:t>
      </w:r>
      <w:r w:rsidR="004D2E67" w:rsidRPr="00DD7CCF">
        <w:t xml:space="preserve">e use the </w:t>
      </w:r>
      <w:r>
        <w:t xml:space="preserve">TEI </w:t>
      </w:r>
      <w:r w:rsidR="004D2E67" w:rsidRPr="00DD7CCF">
        <w:t xml:space="preserve">element </w:t>
      </w:r>
      <w:r w:rsidR="004D2E67" w:rsidRPr="00DD7CCF">
        <w:rPr>
          <w:rStyle w:val="Code"/>
        </w:rPr>
        <w:t>&lt;g&gt;</w:t>
      </w:r>
      <w:r w:rsidR="004D2E67" w:rsidRPr="00DD7CCF">
        <w:t xml:space="preserve"> </w:t>
      </w:r>
      <w:r w:rsidR="004D2E67" w:rsidRPr="00E24F87">
        <w:rPr>
          <w:noProof/>
        </w:rPr>
        <w:t>(</w:t>
      </w:r>
      <w:r w:rsidR="004D2E67" w:rsidRPr="00DD7CCF">
        <w:t>for “glyph” or “gaiji”</w:t>
      </w:r>
      <w:r w:rsidR="004D2E67" w:rsidRPr="006B5499">
        <w:rPr>
          <w:rStyle w:val="Lbjegyzet-hivatkozs"/>
        </w:rPr>
        <w:footnoteReference w:id="23"/>
      </w:r>
      <w:r w:rsidR="004D2E67" w:rsidRPr="00DD7CCF">
        <w:t>) in the encoding of all characters other than alphabetic ones and decimal digits</w:t>
      </w:r>
      <w:r>
        <w:t>. T</w:t>
      </w:r>
      <w:r w:rsidR="004D2E67" w:rsidRPr="00DD7CCF">
        <w:t xml:space="preserve">he use of this element indicates that no </w:t>
      </w:r>
      <w:r>
        <w:t xml:space="preserve">accurate </w:t>
      </w:r>
      <w:r w:rsidR="004D2E67" w:rsidRPr="00DD7CCF">
        <w:t xml:space="preserve">equivalent to the original </w:t>
      </w:r>
      <w:r>
        <w:t xml:space="preserve">glyph </w:t>
      </w:r>
      <w:r w:rsidR="004D2E67" w:rsidRPr="00DD7CCF">
        <w:t>is available in our transliterat</w:t>
      </w:r>
      <w:r>
        <w:t>ed character set. T</w:t>
      </w:r>
      <w:r w:rsidR="004D2E67" w:rsidRPr="00DD7CCF">
        <w:t xml:space="preserve">he characters prescribed in our Transliteration Guide are deemed to be </w:t>
      </w:r>
      <w:r>
        <w:t xml:space="preserve">accurate </w:t>
      </w:r>
      <w:r w:rsidR="004D2E67" w:rsidRPr="00DD7CCF">
        <w:t>equivalents to original alphabetic characters and decimal digits and therefore require no encoding as glyphs</w:t>
      </w:r>
      <w:r>
        <w:t>.</w:t>
      </w:r>
    </w:p>
    <w:p w14:paraId="2DD5E3C4" w14:textId="540EC511" w:rsidR="0054433F" w:rsidRPr="00102AA5" w:rsidRDefault="00102AA5" w:rsidP="00543984">
      <w:r>
        <w:t>Since a glyph</w:t>
      </w:r>
      <w:r w:rsidRPr="007D0E86">
        <w:t xml:space="preserve"> </w:t>
      </w:r>
      <w:r w:rsidRPr="00DD7CCF">
        <w:t>of a particular shape may be used in more than one function across the corpus, a subcorpus, or even within a single inscription</w:t>
      </w:r>
      <w:r>
        <w:t xml:space="preserve">, our encoding conveys information separately about the physical appearance of the glyph where applicable, and about the editor’s interpretation of its function, where applicable. </w:t>
      </w:r>
      <w:r w:rsidR="0054433F">
        <w:t>For numerals other than decimal digits (§</w:t>
      </w:r>
      <w:r w:rsidR="0054433F">
        <w:fldChar w:fldCharType="begin"/>
      </w:r>
      <w:r w:rsidR="0054433F">
        <w:instrText xml:space="preserve"> REF _Ref182551676 \r \h </w:instrText>
      </w:r>
      <w:r w:rsidR="0054433F">
        <w:fldChar w:fldCharType="separate"/>
      </w:r>
      <w:r w:rsidR="00C13032">
        <w:t>4.2.2</w:t>
      </w:r>
      <w:r w:rsidR="0054433F">
        <w:fldChar w:fldCharType="end"/>
      </w:r>
      <w:r w:rsidR="0054433F">
        <w:t xml:space="preserve">), encoding with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t xml:space="preserve"> in</w:t>
      </w:r>
      <w:r>
        <w:t xml:space="preserve">dicates that these are confidently interpreted as representing numbers, and physical appearance is not encoded. </w:t>
      </w:r>
      <w:r>
        <w:lastRenderedPageBreak/>
        <w:t>For non-alphanumeric characters (§</w:t>
      </w:r>
      <w:r w:rsidR="00CB56FA">
        <w:fldChar w:fldCharType="begin"/>
      </w:r>
      <w:r w:rsidR="00CB56FA">
        <w:instrText xml:space="preserve"> REF _Ref182580154 \r \h </w:instrText>
      </w:r>
      <w:r w:rsidR="00CB56FA">
        <w:fldChar w:fldCharType="separate"/>
      </w:r>
      <w:r w:rsidR="00C13032">
        <w:t>4.2.4</w:t>
      </w:r>
      <w:r w:rsidR="00CB56FA">
        <w:fldChar w:fldCharType="end"/>
      </w:r>
      <w:r>
        <w:t xml:space="preserve">), </w:t>
      </w:r>
      <w:r w:rsidR="00CB56FA">
        <w:t xml:space="preserve">to </w:t>
      </w:r>
      <w:r>
        <w:t xml:space="preserve">which we shall refer as </w:t>
      </w:r>
      <w:r w:rsidR="00CB56FA">
        <w:t>“</w:t>
      </w:r>
      <w:r>
        <w:t>symbols</w:t>
      </w:r>
      <w:r w:rsidR="00CB56FA">
        <w:t>”</w:t>
      </w:r>
      <w:r>
        <w:t xml:space="preserve"> for the sake of brevity, the </w:t>
      </w:r>
      <w:commentRangeStart w:id="412"/>
      <w:r>
        <w:t xml:space="preserve">attribute </w:t>
      </w:r>
      <w:r w:rsidRPr="008525C6">
        <w:rPr>
          <w:rStyle w:val="Codeattribute"/>
        </w:rPr>
        <w:t>@type</w:t>
      </w:r>
      <w:commentRangeEnd w:id="412"/>
      <w:r>
        <w:rPr>
          <w:rStyle w:val="Jegyzethivatkozs"/>
          <w:rFonts w:cs="Mangal"/>
        </w:rPr>
        <w:commentReference w:id="412"/>
      </w:r>
      <w:r>
        <w:t xml:space="preserve"> indicates a classification of the glyph’s physical appearance. In addition, when a symbol is interpreted as punctuation in the strict sense (§</w:t>
      </w:r>
      <w:r w:rsidR="00CB56FA">
        <w:fldChar w:fldCharType="begin"/>
      </w:r>
      <w:r w:rsidR="00CB56FA">
        <w:instrText xml:space="preserve"> REF _Ref182580448 \r \h </w:instrText>
      </w:r>
      <w:r w:rsidR="00CB56FA">
        <w:fldChar w:fldCharType="separate"/>
      </w:r>
      <w:r w:rsidR="00C13032">
        <w:t>4.2.4.2</w:t>
      </w:r>
      <w:r w:rsidR="00CB56FA">
        <w:fldChar w:fldCharType="end"/>
      </w:r>
      <w:r>
        <w:t>) or as a space filler (§</w:t>
      </w:r>
      <w:r w:rsidR="00CB56FA">
        <w:fldChar w:fldCharType="begin"/>
      </w:r>
      <w:r w:rsidR="00CB56FA">
        <w:instrText xml:space="preserve"> REF _Ref182580159 \r \h </w:instrText>
      </w:r>
      <w:r w:rsidR="00CB56FA">
        <w:fldChar w:fldCharType="separate"/>
      </w:r>
      <w:r w:rsidR="00C13032">
        <w:t>4.2.4.3</w:t>
      </w:r>
      <w:r w:rsidR="00CB56FA">
        <w:fldChar w:fldCharType="end"/>
      </w:r>
      <w:r>
        <w:t xml:space="preserve">), then the content of the </w:t>
      </w:r>
      <w:r w:rsidRPr="00DD7CCF">
        <w:rPr>
          <w:rStyle w:val="Code"/>
        </w:rPr>
        <w:t>&lt;g&gt;</w:t>
      </w:r>
      <w:r>
        <w:t xml:space="preserve"> element identifies it as such.</w:t>
      </w:r>
      <w:r w:rsidR="00DA0006" w:rsidRPr="006B5499">
        <w:rPr>
          <w:rStyle w:val="Lbjegyzet-hivatkozs"/>
        </w:rPr>
        <w:footnoteReference w:id="24"/>
      </w:r>
      <w:r w:rsidR="00800562">
        <w:t xml:space="preserve"> When the encoder prefers to make no assertion as to the symbol’s function, then only the physical appearance is encoded on an empty </w:t>
      </w:r>
      <w:r w:rsidR="00800562" w:rsidRPr="00DD7CCF">
        <w:rPr>
          <w:rStyle w:val="Code"/>
        </w:rPr>
        <w:t>&lt;g&gt;</w:t>
      </w:r>
      <w:r w:rsidR="00800562">
        <w:t xml:space="preserve"> element (§</w:t>
      </w:r>
      <w:r w:rsidR="00800562">
        <w:fldChar w:fldCharType="begin"/>
      </w:r>
      <w:r w:rsidR="00800562">
        <w:instrText xml:space="preserve"> REF _Ref43987396 \r \h </w:instrText>
      </w:r>
      <w:r w:rsidR="00800562">
        <w:fldChar w:fldCharType="separate"/>
      </w:r>
      <w:r w:rsidR="00C13032">
        <w:t>4.2.4.4</w:t>
      </w:r>
      <w:r w:rsidR="00800562">
        <w:fldChar w:fldCharType="end"/>
      </w:r>
      <w:r w:rsidR="00800562">
        <w:t>).</w:t>
      </w:r>
      <w:r>
        <w:t xml:space="preserve"> This section also includes guidance for encoding alphanumeric glyphs used as non-alphanumeric symbols (§</w:t>
      </w:r>
      <w:r w:rsidR="00CB56FA">
        <w:fldChar w:fldCharType="begin"/>
      </w:r>
      <w:r w:rsidR="00CB56FA">
        <w:instrText xml:space="preserve"> REF _Ref182579753 \r \h </w:instrText>
      </w:r>
      <w:r w:rsidR="00CB56FA">
        <w:fldChar w:fldCharType="separate"/>
      </w:r>
      <w:r w:rsidR="00C13032">
        <w:t>4.2.5</w:t>
      </w:r>
      <w:r w:rsidR="00CB56FA">
        <w:fldChar w:fldCharType="end"/>
      </w:r>
      <w:r>
        <w:t>).</w:t>
      </w:r>
    </w:p>
    <w:p w14:paraId="23D77C4A" w14:textId="014F8BD4" w:rsidR="000F3F96" w:rsidRDefault="000F3F96" w:rsidP="000F3F96">
      <w:pPr>
        <w:pStyle w:val="Cmsor3"/>
      </w:pPr>
      <w:bookmarkStart w:id="413" w:name="_Ref182578532"/>
      <w:bookmarkStart w:id="414" w:name="_Toc183083777"/>
      <w:bookmarkStart w:id="415" w:name="_Ref182551676"/>
      <w:r>
        <w:t>Non-alphabetic characters</w:t>
      </w:r>
      <w:bookmarkEnd w:id="413"/>
      <w:r>
        <w:t xml:space="preserve"> </w:t>
      </w:r>
      <w:commentRangeStart w:id="416"/>
      <w:r>
        <w:t>interacting with the text</w:t>
      </w:r>
      <w:bookmarkEnd w:id="414"/>
      <w:commentRangeEnd w:id="416"/>
      <w:r w:rsidR="00604550">
        <w:rPr>
          <w:rStyle w:val="Jegyzethivatkozs"/>
          <w:rFonts w:ascii="Gentium Plus" w:eastAsiaTheme="minorEastAsia" w:hAnsi="Gentium Plus" w:cs="Murty Sanskrit"/>
          <w:kern w:val="2"/>
          <w:lang w:eastAsia="zh-TW" w:bidi="hi-IN"/>
          <w14:ligatures w14:val="standardContextual"/>
        </w:rPr>
        <w:commentReference w:id="416"/>
      </w:r>
    </w:p>
    <w:p w14:paraId="492BB3BB" w14:textId="678602C4" w:rsidR="000F3F96" w:rsidRDefault="000F3F96" w:rsidP="000F3F96">
      <w:pPr>
        <w:pStyle w:val="Lista"/>
      </w:pPr>
      <w:r w:rsidRPr="00DD7CCF">
        <w:t>if</w:t>
      </w:r>
      <w:r w:rsidRPr="00291BAA">
        <w:t xml:space="preserve"> </w:t>
      </w:r>
      <w:r>
        <w:t>a non-alphabetic character</w:t>
      </w:r>
      <w:r w:rsidRPr="00DD7CCF">
        <w:t xml:space="preserve"> is present </w:t>
      </w:r>
      <w:r w:rsidRPr="00C8336D">
        <w:rPr>
          <w:b/>
          <w:bCs/>
        </w:rPr>
        <w:t>at the boundary of two block-level containers</w:t>
      </w:r>
      <w:r>
        <w:t xml:space="preserve"> for intrinsic structure (§</w:t>
      </w:r>
      <w:r>
        <w:fldChar w:fldCharType="begin"/>
      </w:r>
      <w:r>
        <w:instrText xml:space="preserve"> REF _Ref43978632 \r \h </w:instrText>
      </w:r>
      <w:r>
        <w:fldChar w:fldCharType="separate"/>
      </w:r>
      <w:r w:rsidR="00C13032">
        <w:t>2</w:t>
      </w:r>
      <w:r>
        <w:fldChar w:fldCharType="end"/>
      </w:r>
      <w:r>
        <w:t>)</w:t>
      </w:r>
      <w:r w:rsidRPr="00DD7CCF">
        <w:t xml:space="preserve">, </w:t>
      </w:r>
      <w:r>
        <w:t>allocate it to one of the containers depending on your judgement of its semantic function</w:t>
      </w:r>
    </w:p>
    <w:p w14:paraId="4E772162" w14:textId="484AC6D4" w:rsidR="000F3F96" w:rsidRPr="00DD7CCF" w:rsidRDefault="000F3F96" w:rsidP="00C13032">
      <w:pPr>
        <w:pStyle w:val="Lista2"/>
      </w:pPr>
      <w:r>
        <w:t xml:space="preserve">when in doubt, e.g. because a miscellaneous symbol marks the transition from one passage to another without being semantically associated with either, allocate it to </w:t>
      </w:r>
      <w:r w:rsidRPr="00DD7CCF">
        <w:t>the end of the earlier containing block</w:t>
      </w:r>
    </w:p>
    <w:p w14:paraId="4B4899B2" w14:textId="089F81A5" w:rsidR="000F3F96" w:rsidRDefault="000F3F96" w:rsidP="000F3F96">
      <w:pPr>
        <w:pStyle w:val="Lista"/>
      </w:pPr>
      <w:r w:rsidRPr="00C8336D">
        <w:rPr>
          <w:b/>
          <w:bCs/>
        </w:rPr>
        <w:t>editorial spaces</w:t>
      </w:r>
      <w:r>
        <w:t xml:space="preserve"> should normally be used to separate non-alphabetic characters from adjacent text as follows:</w:t>
      </w:r>
    </w:p>
    <w:p w14:paraId="3B3D2D7D" w14:textId="77777777" w:rsidR="000F3F96" w:rsidRDefault="000F3F96" w:rsidP="000F3F96">
      <w:pPr>
        <w:pStyle w:val="Lista2"/>
      </w:pPr>
      <w:r w:rsidRPr="000745A0">
        <w:rPr>
          <w:b/>
          <w:bCs/>
        </w:rPr>
        <w:t xml:space="preserve">punctuation </w:t>
      </w:r>
      <w:r>
        <w:rPr>
          <w:b/>
          <w:bCs/>
        </w:rPr>
        <w:t>marks</w:t>
      </w:r>
      <w:r w:rsidRPr="000F3F96">
        <w:t xml:space="preserve"> </w:t>
      </w:r>
      <w:r>
        <w:t xml:space="preserve">should </w:t>
      </w:r>
      <w:r>
        <w:rPr>
          <w:i/>
          <w:iCs/>
        </w:rPr>
        <w:t>not</w:t>
      </w:r>
      <w:r>
        <w:t xml:space="preserve"> be separated by a space from preceding text, in accordance with the conventions of modern international typography and unlike many editions of Indic texts</w:t>
      </w:r>
    </w:p>
    <w:p w14:paraId="3506D67F" w14:textId="664C60CF" w:rsidR="000F3F96" w:rsidRDefault="000F3F96" w:rsidP="000F3F96">
      <w:pPr>
        <w:pStyle w:val="Lista3"/>
      </w:pPr>
      <w:r>
        <w:t>do insert editorial space between punctuation marks and following text</w:t>
      </w:r>
    </w:p>
    <w:p w14:paraId="625FA7EB" w14:textId="1AF89633" w:rsidR="000F3F96" w:rsidRDefault="000F3F96" w:rsidP="000F3F96">
      <w:pPr>
        <w:pStyle w:val="Lista2"/>
      </w:pPr>
      <w:r>
        <w:t>non-alphabetic characters</w:t>
      </w:r>
      <w:r w:rsidRPr="00DD7CCF">
        <w:t xml:space="preserve"> </w:t>
      </w:r>
      <w:r w:rsidRPr="000745A0">
        <w:rPr>
          <w:b/>
          <w:bCs/>
        </w:rPr>
        <w:t>other than punctuation</w:t>
      </w:r>
      <w:r>
        <w:t xml:space="preserve"> should be separated by an editorial space from both preceding and following text</w:t>
      </w:r>
    </w:p>
    <w:p w14:paraId="65AE4747" w14:textId="22E6A3DF" w:rsidR="000F3F96" w:rsidRPr="000F3F96" w:rsidRDefault="000F3F96" w:rsidP="000F3F96">
      <w:pPr>
        <w:pStyle w:val="Lista2"/>
      </w:pPr>
      <w:r>
        <w:t xml:space="preserve">when </w:t>
      </w:r>
      <w:r w:rsidRPr="000745A0">
        <w:rPr>
          <w:b/>
          <w:bCs/>
        </w:rPr>
        <w:t xml:space="preserve">several </w:t>
      </w:r>
      <w:r>
        <w:rPr>
          <w:b/>
          <w:bCs/>
        </w:rPr>
        <w:t xml:space="preserve">numeric characters </w:t>
      </w:r>
      <w:r w:rsidRPr="000745A0">
        <w:rPr>
          <w:b/>
          <w:bCs/>
        </w:rPr>
        <w:t>appear together</w:t>
      </w:r>
      <w:r w:rsidRPr="000F3F96">
        <w:rPr>
          <w:b/>
          <w:bCs/>
        </w:rPr>
        <w:t>,</w:t>
      </w:r>
    </w:p>
    <w:p w14:paraId="052963A7" w14:textId="69E5C93C" w:rsidR="000F3F96" w:rsidRDefault="000F3F96" w:rsidP="000F3F96">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p>
    <w:p w14:paraId="5EE106D4" w14:textId="6AC2770C" w:rsidR="000F3F96" w:rsidRDefault="000F3F96" w:rsidP="000F3F96">
      <w:pPr>
        <w:pStyle w:val="Lista3"/>
      </w:pPr>
      <w:r>
        <w:t>do not space decimal digits representing a single number in place-value notation, where only the number as a whole should be separated from the surrounding text by space</w:t>
      </w:r>
    </w:p>
    <w:p w14:paraId="0AB9BDCA" w14:textId="1D01B5F5" w:rsidR="000F3F96" w:rsidRDefault="000F3F96" w:rsidP="000F3F96">
      <w:pPr>
        <w:pStyle w:val="Lista2"/>
      </w:pPr>
      <w:r>
        <w:t xml:space="preserve">when </w:t>
      </w:r>
      <w:r w:rsidRPr="000745A0">
        <w:rPr>
          <w:b/>
          <w:bCs/>
        </w:rPr>
        <w:t xml:space="preserve">several </w:t>
      </w:r>
      <w:r>
        <w:rPr>
          <w:b/>
          <w:bCs/>
        </w:rPr>
        <w:t xml:space="preserve">non-alphanumeric </w:t>
      </w:r>
      <w:r w:rsidRPr="000745A0">
        <w:rPr>
          <w:b/>
          <w:bCs/>
        </w:rPr>
        <w:t>symbols appear together</w:t>
      </w:r>
      <w:r>
        <w:t>, add or omit editorial spaces between them as you see fit</w:t>
      </w:r>
    </w:p>
    <w:p w14:paraId="59A25B88" w14:textId="7EF237AE" w:rsidR="000F3F96" w:rsidRDefault="000F3F96" w:rsidP="000F3F96">
      <w:pPr>
        <w:pStyle w:val="Lista2"/>
      </w:pPr>
      <w:r>
        <w:t>but as per §</w:t>
      </w:r>
      <w:r>
        <w:fldChar w:fldCharType="begin"/>
      </w:r>
      <w:r>
        <w:instrText xml:space="preserve"> REF _Ref43984944 \r \h </w:instrText>
      </w:r>
      <w:r>
        <w:fldChar w:fldCharType="separate"/>
      </w:r>
      <w:r w:rsidR="00C13032">
        <w:t>8.1.2</w:t>
      </w:r>
      <w:r>
        <w:fldChar w:fldCharType="end"/>
      </w:r>
      <w:r>
        <w:t>, do not add editorial spaces at the beginning of block-level containers (§</w:t>
      </w:r>
      <w:r>
        <w:fldChar w:fldCharType="begin"/>
      </w:r>
      <w:r>
        <w:instrText xml:space="preserve"> REF _Ref43978632 \r \h </w:instrText>
      </w:r>
      <w:r>
        <w:fldChar w:fldCharType="separate"/>
      </w:r>
      <w:r w:rsidR="00C13032">
        <w:t>2</w:t>
      </w:r>
      <w:r>
        <w:fldChar w:fldCharType="end"/>
      </w:r>
      <w:r>
        <w:t>) and epigraphic lines</w:t>
      </w:r>
      <w:r w:rsidRPr="00C8336D">
        <w:t xml:space="preserve"> </w:t>
      </w:r>
      <w:r>
        <w:t>(§</w:t>
      </w:r>
      <w:r>
        <w:fldChar w:fldCharType="begin"/>
      </w:r>
      <w:r>
        <w:instrText xml:space="preserve"> REF _Ref182316248 \r \h </w:instrText>
      </w:r>
      <w:r>
        <w:fldChar w:fldCharType="separate"/>
      </w:r>
      <w:r w:rsidR="00C13032">
        <w:t>3.3.2</w:t>
      </w:r>
      <w:r>
        <w:fldChar w:fldCharType="end"/>
      </w:r>
      <w:r>
        <w:t>)</w:t>
      </w:r>
    </w:p>
    <w:p w14:paraId="449E5808" w14:textId="1256702E" w:rsidR="000F3F96" w:rsidRDefault="000F3F96" w:rsidP="000F3F96">
      <w:pPr>
        <w:pStyle w:val="Lista"/>
      </w:pPr>
      <w:r>
        <w:t xml:space="preserve">if </w:t>
      </w:r>
      <w:r w:rsidRPr="000F3F96">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rsidR="00C13032" w:rsidRPr="00DD7CCF">
        <w:t xml:space="preserve">Example </w:t>
      </w:r>
      <w:r w:rsidR="00C13032">
        <w:rPr>
          <w:noProof/>
        </w:rPr>
        <w:t>4.2.4</w:t>
      </w:r>
      <w:r w:rsidR="00C13032" w:rsidRPr="00DD7CCF">
        <w:t>.</w:t>
      </w:r>
      <w:r w:rsidR="00C13032">
        <w:rPr>
          <w:noProof/>
        </w:rPr>
        <w:t>B</w:t>
      </w:r>
      <w:r>
        <w:fldChar w:fldCharType="end"/>
      </w:r>
    </w:p>
    <w:p w14:paraId="09A40CC4" w14:textId="7552E81C" w:rsidR="000F3F96" w:rsidRDefault="000F3F96" w:rsidP="000F3F96">
      <w:pPr>
        <w:pStyle w:val="Lista2"/>
      </w:pPr>
      <w:r>
        <w:t xml:space="preserve">as a special case, non-alphabetic characters, especially punctuation marks, may be present at an </w:t>
      </w:r>
      <w:r w:rsidRPr="000745A0">
        <w:rPr>
          <w:rStyle w:val="Foreign"/>
        </w:rPr>
        <w:t>akṣara</w:t>
      </w:r>
      <w:r>
        <w:t xml:space="preserve"> boundary next to, but not coincident with, a word boundary (which would fall within the </w:t>
      </w:r>
      <w:r w:rsidRPr="000745A0">
        <w:rPr>
          <w:rStyle w:val="Foreign"/>
        </w:rPr>
        <w:t>akṣara</w:t>
      </w:r>
      <w:r>
        <w:t>)</w:t>
      </w:r>
    </w:p>
    <w:p w14:paraId="758A7738" w14:textId="59F81E49" w:rsidR="000F3F96" w:rsidRDefault="000F3F96" w:rsidP="000F3F96">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rsidR="00C13032">
        <w:t>6.3</w:t>
      </w:r>
      <w:r>
        <w:fldChar w:fldCharType="end"/>
      </w:r>
      <w:r>
        <w:t xml:space="preserve">) by restoring the punctuation mark at the word boundary and changing the sandhi and spacing as applicable, as in </w:t>
      </w:r>
      <w:r>
        <w:fldChar w:fldCharType="begin"/>
      </w:r>
      <w:r>
        <w:instrText xml:space="preserve"> REF _Ref182562508 \h </w:instrText>
      </w:r>
      <w:r>
        <w:fldChar w:fldCharType="separate"/>
      </w:r>
      <w:r w:rsidR="00C13032" w:rsidRPr="00DD7CCF">
        <w:t xml:space="preserve">Example </w:t>
      </w:r>
      <w:r w:rsidR="00C13032">
        <w:rPr>
          <w:noProof/>
        </w:rPr>
        <w:t>4.2.2</w:t>
      </w:r>
      <w:r w:rsidR="00C13032" w:rsidRPr="00DD7CCF">
        <w:t>.</w:t>
      </w:r>
      <w:r w:rsidR="00C13032">
        <w:rPr>
          <w:noProof/>
        </w:rPr>
        <w:t>A</w:t>
      </w:r>
      <w:r>
        <w:fldChar w:fldCharType="end"/>
      </w:r>
    </w:p>
    <w:tbl>
      <w:tblPr>
        <w:tblStyle w:val="CodeSampleTable"/>
        <w:tblW w:w="5000" w:type="pct"/>
        <w:tblLook w:val="04A0" w:firstRow="1" w:lastRow="0" w:firstColumn="1" w:lastColumn="0" w:noHBand="0" w:noVBand="1"/>
      </w:tblPr>
      <w:tblGrid>
        <w:gridCol w:w="9628"/>
      </w:tblGrid>
      <w:tr w:rsidR="000F3F96" w:rsidRPr="00DD7CCF" w14:paraId="68691106" w14:textId="77777777" w:rsidTr="00C13032">
        <w:trPr>
          <w:cnfStyle w:val="100000000000" w:firstRow="1" w:lastRow="0" w:firstColumn="0" w:lastColumn="0" w:oddVBand="0" w:evenVBand="0" w:oddHBand="0" w:evenHBand="0" w:firstRowFirstColumn="0" w:firstRowLastColumn="0" w:lastRowFirstColumn="0" w:lastRowLastColumn="0"/>
        </w:trPr>
        <w:tc>
          <w:tcPr>
            <w:tcW w:w="5000" w:type="pct"/>
          </w:tcPr>
          <w:p w14:paraId="5C0C8C23" w14:textId="0D7202C9" w:rsidR="000F3F96" w:rsidRPr="00DD7CCF" w:rsidRDefault="000F3F96" w:rsidP="00C13032">
            <w:pPr>
              <w:pStyle w:val="Kpalrs"/>
            </w:pPr>
            <w:bookmarkStart w:id="417" w:name="_Ref182562508"/>
            <w:r w:rsidRPr="00DD7CCF">
              <w:lastRenderedPageBreak/>
              <w:t xml:space="preserve">Example </w:t>
            </w:r>
            <w:fldSimple w:instr=" STYLEREF 3 \s ">
              <w:r w:rsidR="00C13032">
                <w:rPr>
                  <w:noProof/>
                </w:rPr>
                <w:t>4.2.2</w:t>
              </w:r>
            </w:fldSimple>
            <w:r w:rsidRPr="00DD7CCF">
              <w:t>.</w:t>
            </w:r>
            <w:fldSimple w:instr=" SEQ Example \* ALPHABETIC \s 3 ">
              <w:r w:rsidR="00C13032">
                <w:rPr>
                  <w:noProof/>
                </w:rPr>
                <w:t>A</w:t>
              </w:r>
            </w:fldSimple>
            <w:bookmarkEnd w:id="417"/>
            <w:r w:rsidRPr="00DD7CCF">
              <w:t xml:space="preserve">: </w:t>
            </w:r>
            <w:r>
              <w:t xml:space="preserve">punctuation placed at </w:t>
            </w:r>
            <w:r w:rsidRPr="000F3F96">
              <w:rPr>
                <w:rStyle w:val="Foreign"/>
              </w:rPr>
              <w:t>akṣara</w:t>
            </w:r>
            <w:r>
              <w:t xml:space="preserve"> boundary rather than word boundary</w:t>
            </w:r>
          </w:p>
        </w:tc>
      </w:tr>
      <w:tr w:rsidR="000F3F96" w:rsidRPr="00DD7CCF" w14:paraId="394094D2" w14:textId="77777777" w:rsidTr="00C13032">
        <w:tc>
          <w:tcPr>
            <w:tcW w:w="5000" w:type="pct"/>
            <w:vAlign w:val="center"/>
          </w:tcPr>
          <w:p w14:paraId="21BF0C1E" w14:textId="77777777" w:rsidR="000F3F96" w:rsidRPr="00DD7CCF" w:rsidRDefault="000F3F96" w:rsidP="00C13032">
            <w:pPr>
              <w:pStyle w:val="Image"/>
              <w:rPr>
                <w:rStyle w:val="Code"/>
              </w:rPr>
            </w:pPr>
            <w:r>
              <w:drawing>
                <wp:inline distT="0" distB="0" distL="0" distR="0" wp14:anchorId="44384A97" wp14:editId="3E9263BD">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0F3F96" w:rsidRPr="00DD7CCF" w14:paraId="2C8F27BA" w14:textId="77777777" w:rsidTr="00C13032">
        <w:tc>
          <w:tcPr>
            <w:tcW w:w="5000" w:type="pct"/>
          </w:tcPr>
          <w:p w14:paraId="7D99FF6C" w14:textId="77777777" w:rsidR="000F3F96" w:rsidRDefault="000F3F96" w:rsidP="00C13032">
            <w:pPr>
              <w:pStyle w:val="CodeParagraph"/>
              <w:keepNext/>
              <w:rPr>
                <w:rStyle w:val="Codetext"/>
              </w:rPr>
            </w:pPr>
            <w:r>
              <w:rPr>
                <w:rStyle w:val="Codetext"/>
              </w:rPr>
              <w:t>flagged:</w:t>
            </w:r>
          </w:p>
          <w:p w14:paraId="17E8C8D9" w14:textId="77777777" w:rsidR="000F3F96" w:rsidRDefault="000F3F96" w:rsidP="00C13032">
            <w:pPr>
              <w:pStyle w:val="CodeParagraph"/>
              <w:keepNext/>
              <w:rPr>
                <w:rStyle w:val="Codetext"/>
              </w:rPr>
            </w:pPr>
            <w:r>
              <w:rPr>
                <w:rStyle w:val="Codetext"/>
              </w:rPr>
              <w:t>...yuvarāja</w:t>
            </w:r>
            <w:r w:rsidRPr="000C55B3">
              <w:rPr>
                <w:rStyle w:val="Codetext"/>
              </w:rPr>
              <w:t xml:space="preserve">ḫ </w:t>
            </w:r>
            <w:r w:rsidRPr="00581CF1">
              <w:rPr>
                <w:rStyle w:val="Codetext"/>
              </w:rPr>
              <w:t>paṁcaviṁśati</w:t>
            </w:r>
            <w:r w:rsidRPr="00581CF1">
              <w:rPr>
                <w:rStyle w:val="Code"/>
              </w:rPr>
              <w:t>&lt;orig&gt;</w:t>
            </w:r>
            <w:commentRangeStart w:id="418"/>
            <w:r w:rsidRPr="00581CF1">
              <w:rPr>
                <w:rStyle w:val="Codetext"/>
              </w:rPr>
              <w:t>|</w:t>
            </w:r>
            <w:commentRangeEnd w:id="418"/>
            <w:r>
              <w:rPr>
                <w:rStyle w:val="Jegyzethivatkozs"/>
                <w:rFonts w:cs="Mangal"/>
              </w:rPr>
              <w:commentReference w:id="418"/>
            </w:r>
            <w:r w:rsidRPr="00581CF1">
              <w:rPr>
                <w:rStyle w:val="Codetext"/>
              </w:rPr>
              <w:t>n</w:t>
            </w:r>
            <w:r w:rsidRPr="00581CF1">
              <w:rPr>
                <w:rStyle w:val="Code"/>
              </w:rPr>
              <w:t>&lt;/orig&gt;</w:t>
            </w:r>
            <w:r w:rsidRPr="00581CF1">
              <w:rPr>
                <w:rStyle w:val="Codetext"/>
              </w:rPr>
              <w:t>tat-putro</w:t>
            </w:r>
            <w:r>
              <w:rPr>
                <w:rStyle w:val="Codetext"/>
              </w:rPr>
              <w:t>...</w:t>
            </w:r>
          </w:p>
          <w:p w14:paraId="586DF4FD" w14:textId="77777777" w:rsidR="000F3F96" w:rsidRDefault="000F3F96" w:rsidP="00C13032">
            <w:pPr>
              <w:pStyle w:val="CodeParagraph"/>
              <w:keepNext/>
              <w:rPr>
                <w:rStyle w:val="Codetext"/>
              </w:rPr>
            </w:pPr>
            <w:r>
              <w:rPr>
                <w:rStyle w:val="Codetext"/>
              </w:rPr>
              <w:t>normalised:</w:t>
            </w:r>
          </w:p>
          <w:p w14:paraId="0D5C64AE" w14:textId="77777777" w:rsidR="000F3F96" w:rsidRPr="008E6CB2" w:rsidRDefault="000F3F96" w:rsidP="00C13032">
            <w:pPr>
              <w:pStyle w:val="CodeParagraph"/>
              <w:keepNext/>
              <w:rPr>
                <w:rStyle w:val="Code"/>
              </w:rPr>
            </w:pPr>
            <w:r>
              <w:rPr>
                <w:rStyle w:val="Codetext"/>
              </w:rPr>
              <w:t>...yuvarāja</w:t>
            </w:r>
            <w:r w:rsidRPr="000C55B3">
              <w:rPr>
                <w:rStyle w:val="Codetext"/>
              </w:rPr>
              <w:t xml:space="preserve">ḫ </w:t>
            </w:r>
            <w:r w:rsidRPr="00581CF1">
              <w:rPr>
                <w:rStyle w:val="Codetext"/>
              </w:rPr>
              <w:t>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Pr>
                <w:rStyle w:val="Codetext"/>
              </w:rPr>
              <w:t xml:space="preserve"> </w:t>
            </w:r>
            <w:r w:rsidRPr="00581CF1">
              <w:rPr>
                <w:rStyle w:val="Code"/>
              </w:rPr>
              <w:t>&lt;/reg&gt;&lt;/choice&gt;</w:t>
            </w:r>
            <w:r w:rsidRPr="00581CF1">
              <w:rPr>
                <w:rStyle w:val="Codetext"/>
              </w:rPr>
              <w:t>tat-putro</w:t>
            </w:r>
            <w:r>
              <w:rPr>
                <w:rStyle w:val="Codetext"/>
              </w:rPr>
              <w:t>...</w:t>
            </w:r>
          </w:p>
        </w:tc>
      </w:tr>
      <w:tr w:rsidR="000F3F96" w:rsidRPr="00DD7CCF" w14:paraId="7EC0C451" w14:textId="77777777" w:rsidTr="00C13032">
        <w:tc>
          <w:tcPr>
            <w:tcW w:w="5000" w:type="pct"/>
          </w:tcPr>
          <w:p w14:paraId="0AF3CD1C" w14:textId="77777777" w:rsidR="000F3F96" w:rsidRDefault="000F3F96" w:rsidP="00C13032">
            <w:pPr>
              <w:pStyle w:val="TableNote"/>
            </w:pPr>
            <w:r>
              <w:t xml:space="preserve">the punctuation mark belonging at the end of the word </w:t>
            </w:r>
            <w:r>
              <w:rPr>
                <w:rStyle w:val="Foreign"/>
              </w:rPr>
              <w:t>paṁcaviṁśatim</w:t>
            </w:r>
            <w:r>
              <w:t xml:space="preserve"> is written after </w:t>
            </w:r>
            <w:r w:rsidRPr="000C55B3">
              <w:rPr>
                <w:rStyle w:val="Foreign"/>
              </w:rPr>
              <w:t>ti</w:t>
            </w:r>
            <w:r>
              <w:t>, because the end of this word has been inscribed as a homorganic nasal forming a conjunct with the beginning of the next word</w:t>
            </w:r>
          </w:p>
          <w:p w14:paraId="46106A09" w14:textId="2E0CB277" w:rsidR="000F3F96" w:rsidRPr="00DD7CCF" w:rsidRDefault="000F3F96" w:rsidP="00C13032">
            <w:pPr>
              <w:pStyle w:val="TableNote"/>
            </w:pPr>
            <w:r>
              <w:t>instructions for flagging and normalising non-standard usage are found in §</w:t>
            </w:r>
            <w:r>
              <w:fldChar w:fldCharType="begin"/>
            </w:r>
            <w:r>
              <w:instrText xml:space="preserve"> REF _Ref43979756 \r \h </w:instrText>
            </w:r>
            <w:r>
              <w:fldChar w:fldCharType="separate"/>
            </w:r>
            <w:r w:rsidR="00C13032">
              <w:t>6.3</w:t>
            </w:r>
            <w:r>
              <w:fldChar w:fldCharType="end"/>
            </w:r>
          </w:p>
        </w:tc>
      </w:tr>
    </w:tbl>
    <w:p w14:paraId="73227101" w14:textId="7B7EC5F8" w:rsidR="0054433F" w:rsidRPr="00DD7CCF" w:rsidRDefault="0054433F" w:rsidP="0054433F">
      <w:pPr>
        <w:pStyle w:val="Cmsor3"/>
      </w:pPr>
      <w:bookmarkStart w:id="419" w:name="_Toc183083778"/>
      <w:r w:rsidRPr="00DD7CCF">
        <w:t>Numer</w:t>
      </w:r>
      <w:bookmarkEnd w:id="415"/>
      <w:r>
        <w:t>ic characters</w:t>
      </w:r>
      <w:bookmarkEnd w:id="419"/>
    </w:p>
    <w:p w14:paraId="0B561719" w14:textId="1CAA90EB" w:rsidR="0054433F" w:rsidRDefault="00E315D3" w:rsidP="0054433F">
      <w:pPr>
        <w:pStyle w:val="Lista"/>
      </w:pPr>
      <w:r>
        <w:t xml:space="preserve">in addition to encoding the characters </w:t>
      </w:r>
      <w:r w:rsidR="001649DA">
        <w:t xml:space="preserve">as </w:t>
      </w:r>
      <w:r>
        <w:t xml:space="preserve">discussed here, </w:t>
      </w:r>
      <w:r w:rsidR="0054433F" w:rsidRPr="00DD7CCF">
        <w:t xml:space="preserve">all numbers </w:t>
      </w:r>
      <w:r>
        <w:t xml:space="preserve">in the text </w:t>
      </w:r>
      <w:r w:rsidR="0054433F" w:rsidRPr="00DD7CCF">
        <w:t xml:space="preserve">must be encoded for their </w:t>
      </w:r>
      <w:r>
        <w:t xml:space="preserve">semantic </w:t>
      </w:r>
      <w:r w:rsidR="0054433F" w:rsidRPr="00DD7CCF">
        <w:t>value as described under §</w:t>
      </w:r>
      <w:r w:rsidR="0054433F" w:rsidRPr="00DD7CCF">
        <w:fldChar w:fldCharType="begin"/>
      </w:r>
      <w:r w:rsidR="0054433F" w:rsidRPr="00DD7CCF">
        <w:instrText xml:space="preserve"> REF _Ref43980607 \r \h </w:instrText>
      </w:r>
      <w:r w:rsidR="0054433F">
        <w:instrText xml:space="preserve"> \* MERGEFORMAT </w:instrText>
      </w:r>
      <w:r w:rsidR="0054433F" w:rsidRPr="00DD7CCF">
        <w:fldChar w:fldCharType="separate"/>
      </w:r>
      <w:r w:rsidR="00C13032">
        <w:t>7.1</w:t>
      </w:r>
      <w:r w:rsidR="0054433F" w:rsidRPr="00DD7CCF">
        <w:fldChar w:fldCharType="end"/>
      </w:r>
    </w:p>
    <w:p w14:paraId="00C0C492" w14:textId="400992C1" w:rsidR="0054433F" w:rsidRDefault="0054433F" w:rsidP="0054433F">
      <w:pPr>
        <w:pStyle w:val="Lista2"/>
      </w:pPr>
      <w:r>
        <w:t xml:space="preserve">decimal digits (whether standalone, part of an additively written number, or part of a number written in place value notation) need no </w:t>
      </w:r>
      <w:r w:rsidR="00E315D3">
        <w:t xml:space="preserve">character </w:t>
      </w:r>
      <w:r>
        <w:t>markup, only the encoding of value</w:t>
      </w:r>
    </w:p>
    <w:p w14:paraId="4A4FBF3E" w14:textId="48DF26F7" w:rsidR="000F3F96" w:rsidRPr="00DD7CCF" w:rsidRDefault="000F3F96" w:rsidP="0054433F">
      <w:pPr>
        <w:pStyle w:val="Lista2"/>
      </w:pPr>
      <w:r>
        <w:t xml:space="preserve">see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r>
        <w:t xml:space="preserve"> for an illustration</w:t>
      </w:r>
    </w:p>
    <w:p w14:paraId="1F41588C" w14:textId="33E36B1E" w:rsidR="000F3F96" w:rsidRPr="00DD7CCF" w:rsidRDefault="000F3F96" w:rsidP="000F3F96">
      <w:pPr>
        <w:pStyle w:val="Lista"/>
      </w:pPr>
      <w:r>
        <w:t>the guidelines for non-alphanumeric character placement and spacing apply as per §</w:t>
      </w:r>
      <w:r>
        <w:fldChar w:fldCharType="begin"/>
      </w:r>
      <w:r>
        <w:instrText xml:space="preserve"> REF _Ref182578532 \r \h </w:instrText>
      </w:r>
      <w:r>
        <w:fldChar w:fldCharType="separate"/>
      </w:r>
      <w:r w:rsidR="00C13032">
        <w:t>4.2.2</w:t>
      </w:r>
      <w:r>
        <w:fldChar w:fldCharType="end"/>
      </w:r>
    </w:p>
    <w:p w14:paraId="06CF3F4D" w14:textId="79429FCA" w:rsidR="00CB56FA" w:rsidRDefault="00CB56FA" w:rsidP="0054433F">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rsidR="00C13032">
        <w:t>4.2.5</w:t>
      </w:r>
      <w:r>
        <w:fldChar w:fldCharType="end"/>
      </w:r>
    </w:p>
    <w:p w14:paraId="7E41C823" w14:textId="5228EB14" w:rsidR="0054433F" w:rsidRPr="00DD7CCF" w:rsidRDefault="0054433F" w:rsidP="0054433F">
      <w:pPr>
        <w:pStyle w:val="Lista"/>
      </w:pPr>
      <w:r w:rsidRPr="00DD7CCF">
        <w:t xml:space="preserve">TG §4.1 and its subsections provide a </w:t>
      </w:r>
      <w:commentRangeStart w:id="420"/>
      <w:r w:rsidRPr="00DD7CCF">
        <w:t xml:space="preserve">shorthand notation </w:t>
      </w:r>
      <w:commentRangeEnd w:id="420"/>
      <w:r w:rsidR="00E315D3">
        <w:rPr>
          <w:rStyle w:val="Jegyzethivatkozs"/>
          <w:rFonts w:cs="Mangal"/>
        </w:rPr>
        <w:commentReference w:id="420"/>
      </w:r>
      <w:r w:rsidRPr="00DD7CCF">
        <w:t>to distinguish numeral signs transliterated in any way other than by a single Western numeral or vulgar fraction sign</w:t>
      </w:r>
    </w:p>
    <w:p w14:paraId="3CA7E246" w14:textId="77777777" w:rsidR="0054433F" w:rsidRPr="00DD7CCF" w:rsidRDefault="0054433F" w:rsidP="0054433F">
      <w:pPr>
        <w:pStyle w:val="Lista2"/>
      </w:pPr>
      <w:r w:rsidRPr="00DD7CCF">
        <w:t>namely</w:t>
      </w:r>
    </w:p>
    <w:p w14:paraId="0FA06AAE" w14:textId="744DFB7D" w:rsidR="0054433F" w:rsidRPr="00DD7CCF" w:rsidRDefault="0054433F" w:rsidP="0054433F">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1829411F" w14:textId="77777777" w:rsidR="0054433F" w:rsidRPr="00DD7CCF" w:rsidRDefault="0054433F" w:rsidP="0054433F">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01B406AD" w14:textId="77777777" w:rsidR="0054433F" w:rsidRPr="00DD7CCF" w:rsidRDefault="0054433F" w:rsidP="0054433F">
      <w:pPr>
        <w:pStyle w:val="Lista3"/>
      </w:pPr>
      <w:r w:rsidRPr="00DD7CCF">
        <w:t xml:space="preserve">fractions other than halves, thirds and fourths </w:t>
      </w:r>
      <w:r w:rsidRPr="00E24F87">
        <w:rPr>
          <w:noProof/>
        </w:rPr>
        <w:t>(</w:t>
      </w:r>
      <w:r w:rsidRPr="00DD7CCF">
        <w:t>e.g. “1/8+” for an original character denoting “one eighth”)</w:t>
      </w:r>
    </w:p>
    <w:p w14:paraId="7270C81A" w14:textId="77777777" w:rsidR="0054433F" w:rsidRPr="00DD7CCF" w:rsidRDefault="0054433F" w:rsidP="0054433F">
      <w:pPr>
        <w:pStyle w:val="Lista2"/>
      </w:pPr>
      <w:r w:rsidRPr="00DD7CCF">
        <w:t>this shorthand notation will be automatically converted to the XML markup presented below</w:t>
      </w:r>
    </w:p>
    <w:p w14:paraId="6BB9828F" w14:textId="77777777" w:rsidR="0054433F" w:rsidRPr="00DD7CCF" w:rsidRDefault="0054433F" w:rsidP="0054433F">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46D2951F" w14:textId="77777777" w:rsidR="0054433F" w:rsidRPr="00DD7CCF" w:rsidRDefault="0054433F" w:rsidP="0054433F">
      <w:pPr>
        <w:pStyle w:val="Lista3"/>
      </w:pPr>
      <w:r w:rsidRPr="00DD7CCF">
        <w:t>never combine the shorthand markup involving a + sign with XML markup for the same purpose</w:t>
      </w:r>
    </w:p>
    <w:p w14:paraId="459E2E23" w14:textId="2CBB80B5" w:rsidR="0054433F" w:rsidRPr="00DD7CCF" w:rsidRDefault="00D84E38" w:rsidP="004B12DA">
      <w:pPr>
        <w:pStyle w:val="Lista"/>
      </w:pPr>
      <w:r>
        <w:t xml:space="preserve">for </w:t>
      </w:r>
      <w:r w:rsidRPr="000F3F96">
        <w:rPr>
          <w:b/>
          <w:bCs/>
        </w:rPr>
        <w:t>numeric characters other than decimal digits</w:t>
      </w:r>
      <w:r>
        <w:t xml:space="preserve">, the transliterated numbers corresponding to each indivisible glyph of the original </w:t>
      </w:r>
      <w:r w:rsidR="0054433F" w:rsidRPr="00DD7CCF">
        <w:t>must be</w:t>
      </w:r>
      <w:r>
        <w:t xml:space="preserve"> </w:t>
      </w:r>
      <w:r w:rsidR="0054433F" w:rsidRPr="00DD7CCF">
        <w:t xml:space="preserve">wrapped in the element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t>, thus:</w:t>
      </w:r>
    </w:p>
    <w:p w14:paraId="605CD2C0" w14:textId="6C829F20" w:rsidR="0054433F" w:rsidRPr="00DD7CCF" w:rsidRDefault="00D84E38" w:rsidP="0054433F">
      <w:pPr>
        <w:pStyle w:val="Lista2"/>
      </w:pPr>
      <w:r w:rsidRPr="00D84E38">
        <w:rPr>
          <w:rStyle w:val="ForeignBrahmiScript"/>
        </w:rPr>
        <w:t>𑁤𑁿𑁓</w:t>
      </w:r>
      <w:r>
        <w:t xml:space="preserve"> a glyph meaning “200”:</w:t>
      </w:r>
      <w:r w:rsidRPr="00D84E38">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200</w:t>
      </w:r>
      <w:r w:rsidR="0054433F" w:rsidRPr="00DD7CCF">
        <w:rPr>
          <w:rStyle w:val="Code"/>
        </w:rPr>
        <w:t>&lt;/g&gt;</w:t>
      </w:r>
      <w:r w:rsidR="0054433F" w:rsidRPr="00DD7CCF">
        <w:t xml:space="preserve"> corresponds to the shorthand 200+</w:t>
      </w:r>
    </w:p>
    <w:p w14:paraId="640DE803" w14:textId="07C7FED4" w:rsidR="0054433F" w:rsidRPr="00DD7CCF" w:rsidRDefault="00D84E38" w:rsidP="0054433F">
      <w:pPr>
        <w:pStyle w:val="Lista2"/>
      </w:pPr>
      <w:r w:rsidRPr="00D84E38">
        <w:rPr>
          <w:rFonts w:ascii="Segoe UI Historic" w:hAnsi="Segoe UI Historic" w:cs="Segoe UI Historic"/>
        </w:rPr>
        <w:t>𑁤𑁜𑁔</w:t>
      </w:r>
      <w:r>
        <w:t xml:space="preserve"> glyphs meaning “100</w:t>
      </w:r>
      <w:r w:rsidR="008E6CB2">
        <w:t xml:space="preserve"> + </w:t>
      </w:r>
      <w:r>
        <w:t xml:space="preserve">20” and “3”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100</w:t>
      </w:r>
      <w:r w:rsidR="0054433F" w:rsidRPr="00DD7CCF">
        <w:rPr>
          <w:rStyle w:val="Code"/>
        </w:rPr>
        <w:t>&lt;/g&gt;</w:t>
      </w:r>
      <w:r w:rsidR="0054433F" w:rsidRPr="00DD7CCF">
        <w:rPr>
          <w:rStyle w:val="Codetext"/>
        </w:rP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w:t>
      </w:r>
      <w:r w:rsidR="0054433F" w:rsidRPr="00DD7CCF">
        <w:rPr>
          <w:rStyle w:val="Code"/>
        </w:rPr>
        <w:t>&lt;/g&gt;</w:t>
      </w:r>
      <w:r w:rsidR="0054433F" w:rsidRPr="00DD7CCF">
        <w:rPr>
          <w:rStyle w:val="Codetext"/>
        </w:rPr>
        <w:t xml:space="preserve"> 3</w:t>
      </w:r>
      <w:r w:rsidR="0054433F" w:rsidRPr="00DD7CCF">
        <w:t xml:space="preserve"> corresponds to the shorthand 100+20+3</w:t>
      </w:r>
    </w:p>
    <w:p w14:paraId="048ABA3F" w14:textId="77777777" w:rsidR="0054433F" w:rsidRDefault="0054433F" w:rsidP="0054433F">
      <w:pPr>
        <w:pStyle w:val="Lista3"/>
      </w:pPr>
      <w:r w:rsidRPr="00DD7CCF">
        <w:t xml:space="preserve">note that the transliterated 3 is not wrapped in </w:t>
      </w:r>
      <w:r w:rsidRPr="00DD7CCF">
        <w:rPr>
          <w:rStyle w:val="Code"/>
        </w:rPr>
        <w:t>&lt;g</w:t>
      </w:r>
      <w:r>
        <w:rPr>
          <w:rStyle w:val="Code"/>
        </w:rPr>
        <w:t>&gt;</w:t>
      </w:r>
      <w:r w:rsidRPr="00DD7CCF">
        <w:t>, because it is a single Arabic digit</w:t>
      </w:r>
    </w:p>
    <w:p w14:paraId="4E01C1E6" w14:textId="3690D67B" w:rsidR="008E6CB2" w:rsidRDefault="008E6CB2" w:rsidP="008E6CB2">
      <w:pPr>
        <w:pStyle w:val="Lista2"/>
      </w:pPr>
      <w:r w:rsidRPr="008E6CB2">
        <w:t>glyphs</w:t>
      </w:r>
      <w:r>
        <w:t xml:space="preserve"> meaning “1000 × 8 + 100 × 3 + 10”</w:t>
      </w:r>
      <w:r w:rsidRPr="008E6CB2">
        <w:t xml:space="preserve">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1000</w:t>
      </w:r>
      <w:r w:rsidRPr="008E6CB2">
        <w:rPr>
          <w:rStyle w:val="Code"/>
        </w:rPr>
        <w:t>&lt;/g&gt;</w:t>
      </w:r>
      <w:r w:rsidRPr="008E6CB2">
        <w:rPr>
          <w:rStyle w:val="Codetext"/>
        </w:rPr>
        <w:t xml:space="preserve"> 8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w:t>
      </w:r>
      <w:r w:rsidRPr="008E6CB2">
        <w:rPr>
          <w:rStyle w:val="Code"/>
        </w:rPr>
        <w:t>&lt;/g&gt;</w:t>
      </w:r>
      <w:r w:rsidRPr="008E6CB2">
        <w:rPr>
          <w:rStyle w:val="Codetext"/>
        </w:rPr>
        <w:t xml:space="preserve"> 3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t xml:space="preserve"> corresponds to the shorthand 1000+ 8 100+ 3 10+</w:t>
      </w:r>
    </w:p>
    <w:p w14:paraId="347870CB" w14:textId="77777777" w:rsidR="008E6CB2" w:rsidRDefault="008E6CB2" w:rsidP="008E6CB2">
      <w:pPr>
        <w:pStyle w:val="Lista3"/>
      </w:pPr>
      <w:r>
        <w:t>8 and 3 are not wrapped in &lt;g&gt;, because they are single Arabic digits</w:t>
      </w:r>
    </w:p>
    <w:p w14:paraId="03DA193B" w14:textId="146CCE8F" w:rsidR="0054433F" w:rsidRPr="00DD7CCF" w:rsidRDefault="006B1C3C" w:rsidP="0054433F">
      <w:pPr>
        <w:pStyle w:val="Lista2"/>
      </w:pPr>
      <w:r w:rsidRPr="00DD7CCF">
        <w:t>a vertical bar denoting “1” in a Cambodian inscription</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I</w:t>
      </w:r>
      <w:r w:rsidR="0054433F" w:rsidRPr="00DD7CCF">
        <w:rPr>
          <w:rStyle w:val="Code"/>
        </w:rPr>
        <w:t>&lt;/g&gt;</w:t>
      </w:r>
      <w:r w:rsidR="0054433F" w:rsidRPr="00DD7CCF">
        <w:t xml:space="preserve"> corresponds to the shorthand I+</w:t>
      </w:r>
    </w:p>
    <w:p w14:paraId="560DE5A5" w14:textId="6B7C2DC8" w:rsidR="006B1C3C" w:rsidRDefault="006B1C3C" w:rsidP="0054433F">
      <w:pPr>
        <w:pStyle w:val="Lista3"/>
      </w:pPr>
      <w:r>
        <w:t>the character is transliterated as “I” as per TG #§4.1.1</w:t>
      </w:r>
    </w:p>
    <w:p w14:paraId="61069CE9" w14:textId="554454D0" w:rsidR="0054433F" w:rsidRPr="00DD7CCF" w:rsidRDefault="0054433F" w:rsidP="0054433F">
      <w:pPr>
        <w:pStyle w:val="Lista3"/>
      </w:pPr>
      <w:r w:rsidRPr="00DD7CCF">
        <w:lastRenderedPageBreak/>
        <w:t xml:space="preserve">even though </w:t>
      </w:r>
      <w:r w:rsidR="006B1C3C">
        <w:t xml:space="preserve">this </w:t>
      </w:r>
      <w:r w:rsidRPr="00DD7CCF">
        <w:t xml:space="preserve">is a single character, the </w:t>
      </w:r>
      <w:r w:rsidRPr="006B1C3C">
        <w:rPr>
          <w:rStyle w:val="Code"/>
        </w:rPr>
        <w:t>&lt;g&gt;</w:t>
      </w:r>
      <w:r w:rsidRPr="00DD7CCF">
        <w:t xml:space="preserve"> tag is necessary in this case to mark up this character as non-alphabetic</w:t>
      </w:r>
      <w:r w:rsidRPr="006B5499">
        <w:rPr>
          <w:rStyle w:val="Lbjegyzet-hivatkozs"/>
        </w:rPr>
        <w:footnoteReference w:id="25"/>
      </w:r>
    </w:p>
    <w:p w14:paraId="55BE847D" w14:textId="74B54C6D" w:rsidR="0054433F" w:rsidRDefault="006B1C3C" w:rsidP="0054433F">
      <w:pPr>
        <w:pStyle w:val="Lista2"/>
      </w:pPr>
      <w:r>
        <w:t xml:space="preserve">a glyph meaning </w:t>
      </w:r>
      <w:r w:rsidRPr="00DD7CCF">
        <w:t>“one eighth”</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1/8</w:t>
      </w:r>
      <w:r w:rsidR="0054433F" w:rsidRPr="00DD7CCF">
        <w:rPr>
          <w:rStyle w:val="Code"/>
        </w:rPr>
        <w:t>&lt;/g&gt;</w:t>
      </w:r>
      <w:r w:rsidR="0054433F" w:rsidRPr="00DD7CCF">
        <w:t xml:space="preserve"> corresponds to the shorthand 1/8+</w:t>
      </w:r>
    </w:p>
    <w:tbl>
      <w:tblPr>
        <w:tblStyle w:val="CodeSampleTable"/>
        <w:tblW w:w="5000" w:type="pct"/>
        <w:tblLook w:val="04A0" w:firstRow="1" w:lastRow="0" w:firstColumn="1" w:lastColumn="0" w:noHBand="0" w:noVBand="1"/>
      </w:tblPr>
      <w:tblGrid>
        <w:gridCol w:w="9628"/>
      </w:tblGrid>
      <w:tr w:rsidR="000F3F96" w:rsidRPr="00DD7CCF" w14:paraId="5F30F360" w14:textId="77777777" w:rsidTr="00C13032">
        <w:trPr>
          <w:cnfStyle w:val="100000000000" w:firstRow="1" w:lastRow="0" w:firstColumn="0" w:lastColumn="0" w:oddVBand="0" w:evenVBand="0" w:oddHBand="0" w:evenHBand="0" w:firstRowFirstColumn="0" w:firstRowLastColumn="0" w:lastRowFirstColumn="0" w:lastRowLastColumn="0"/>
        </w:trPr>
        <w:tc>
          <w:tcPr>
            <w:tcW w:w="5000" w:type="pct"/>
          </w:tcPr>
          <w:p w14:paraId="77C1C1B3" w14:textId="446AD63B" w:rsidR="000F3F96" w:rsidRPr="00DD7CCF" w:rsidRDefault="000F3F96" w:rsidP="00C13032">
            <w:pPr>
              <w:pStyle w:val="Kpalrs"/>
            </w:pPr>
            <w:bookmarkStart w:id="421" w:name="_Ref182560821"/>
            <w:r w:rsidRPr="00DD7CCF">
              <w:t xml:space="preserve">Example </w:t>
            </w:r>
            <w:fldSimple w:instr=" STYLEREF 3 \s ">
              <w:r w:rsidR="00C13032">
                <w:rPr>
                  <w:noProof/>
                </w:rPr>
                <w:t>4.2.3</w:t>
              </w:r>
            </w:fldSimple>
            <w:r w:rsidRPr="00DD7CCF">
              <w:t>.</w:t>
            </w:r>
            <w:fldSimple w:instr=" SEQ Example \* ALPHABETIC \s 3 ">
              <w:r w:rsidR="00C13032">
                <w:rPr>
                  <w:noProof/>
                </w:rPr>
                <w:t>A</w:t>
              </w:r>
            </w:fldSimple>
            <w:bookmarkEnd w:id="421"/>
            <w:r w:rsidRPr="00DD7CCF">
              <w:t xml:space="preserve">: </w:t>
            </w:r>
            <w:r>
              <w:t>numerals in a date with full encoding</w:t>
            </w:r>
          </w:p>
        </w:tc>
      </w:tr>
      <w:tr w:rsidR="000F3F96" w:rsidRPr="00DD7CCF" w14:paraId="2F31F97A" w14:textId="77777777" w:rsidTr="00C13032">
        <w:tc>
          <w:tcPr>
            <w:tcW w:w="5000" w:type="pct"/>
            <w:vAlign w:val="center"/>
          </w:tcPr>
          <w:p w14:paraId="73F593BF" w14:textId="77777777" w:rsidR="000F3F96" w:rsidRPr="00DD7CCF" w:rsidRDefault="000F3F96" w:rsidP="00C13032">
            <w:pPr>
              <w:pStyle w:val="Image"/>
              <w:rPr>
                <w:rStyle w:val="Code"/>
              </w:rPr>
            </w:pPr>
            <w:r>
              <w:drawing>
                <wp:inline distT="0" distB="0" distL="0" distR="0" wp14:anchorId="3E0E3AC5" wp14:editId="42F16D36">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0F3F96" w:rsidRPr="00DD7CCF" w14:paraId="4E7FD191" w14:textId="77777777" w:rsidTr="00C13032">
        <w:tc>
          <w:tcPr>
            <w:tcW w:w="5000" w:type="pct"/>
          </w:tcPr>
          <w:p w14:paraId="2B3C9729" w14:textId="77777777" w:rsidR="000F3F96" w:rsidRPr="008E6CB2" w:rsidRDefault="000F3F96" w:rsidP="00C13032">
            <w:pPr>
              <w:pStyle w:val="CodeParagraph"/>
              <w:keepNext/>
              <w:rPr>
                <w:rStyle w:val="Code"/>
              </w:rPr>
            </w:pPr>
            <w:r w:rsidRPr="008E6CB2">
              <w:rPr>
                <w:rStyle w:val="Code"/>
              </w:rPr>
              <w:t>&lt;abbr&gt;</w:t>
            </w:r>
            <w:r w:rsidRPr="008E6CB2">
              <w:rPr>
                <w:rStyle w:val="Codetext"/>
              </w:rPr>
              <w:t>saṁ</w:t>
            </w:r>
            <w:r w:rsidRPr="008E6CB2">
              <w:rPr>
                <w:rStyle w:val="Code"/>
              </w:rPr>
              <w:t xml:space="preserve">&lt;/abbr&gt; &lt;num </w:t>
            </w:r>
            <w:r w:rsidRPr="008E6CB2">
              <w:rPr>
                <w:rStyle w:val="Codeattribute"/>
              </w:rPr>
              <w:t>value=</w:t>
            </w:r>
            <w:r w:rsidRPr="008E6CB2">
              <w:rPr>
                <w:rStyle w:val="Codevalue"/>
              </w:rPr>
              <w:t>"18"</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rsidRPr="008E6CB2">
              <w:rPr>
                <w:rStyle w:val="Codetext"/>
              </w:rPr>
              <w:t xml:space="preserve"> 8</w:t>
            </w:r>
            <w:r w:rsidRPr="008E6CB2">
              <w:rPr>
                <w:rStyle w:val="Code"/>
              </w:rPr>
              <w:t>&lt;/num&gt; &lt;abbr&gt;</w:t>
            </w:r>
            <w:r w:rsidRPr="008E6CB2">
              <w:rPr>
                <w:rStyle w:val="Codetext"/>
              </w:rPr>
              <w:t>he</w:t>
            </w:r>
            <w:r w:rsidRPr="008E6CB2">
              <w:rPr>
                <w:rStyle w:val="Code"/>
              </w:rPr>
              <w:t xml:space="preserve">&lt;/abbr&gt; &lt;num </w:t>
            </w:r>
            <w:r w:rsidRPr="008E6CB2">
              <w:rPr>
                <w:rStyle w:val="Codeattribute"/>
              </w:rPr>
              <w:t>value=</w:t>
            </w:r>
            <w:r w:rsidRPr="008E6CB2">
              <w:rPr>
                <w:rStyle w:val="Codevalue"/>
              </w:rPr>
              <w:t>"8"</w:t>
            </w:r>
            <w:r w:rsidRPr="008E6CB2">
              <w:rPr>
                <w:rStyle w:val="Code"/>
              </w:rPr>
              <w:t>&gt;</w:t>
            </w:r>
            <w:r w:rsidRPr="008E6CB2">
              <w:rPr>
                <w:rStyle w:val="Codetext"/>
              </w:rPr>
              <w:t>8</w:t>
            </w:r>
            <w:r w:rsidRPr="008E6CB2">
              <w:rPr>
                <w:rStyle w:val="Code"/>
              </w:rPr>
              <w:t>&lt;/num&gt; &lt;abbr&gt;</w:t>
            </w:r>
            <w:r w:rsidRPr="008E6CB2">
              <w:rPr>
                <w:rStyle w:val="Codetext"/>
              </w:rPr>
              <w:t>di</w:t>
            </w:r>
            <w:r w:rsidRPr="008E6CB2">
              <w:rPr>
                <w:rStyle w:val="Code"/>
              </w:rPr>
              <w:t xml:space="preserve">&lt;/abbr&gt; &lt;num </w:t>
            </w:r>
            <w:r w:rsidRPr="008E6CB2">
              <w:rPr>
                <w:rStyle w:val="Codeattribute"/>
              </w:rPr>
              <w:t>value=</w:t>
            </w:r>
            <w:r w:rsidRPr="008E6CB2">
              <w:rPr>
                <w:rStyle w:val="Codevalue"/>
              </w:rPr>
              <w:t>"15"</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 xml:space="preserve">&lt;/g&gt; </w:t>
            </w:r>
            <w:r w:rsidRPr="008E6CB2">
              <w:rPr>
                <w:rStyle w:val="Codetext"/>
              </w:rPr>
              <w:t>5</w:t>
            </w:r>
            <w:r w:rsidRPr="008E6CB2">
              <w:rPr>
                <w:rStyle w:val="Code"/>
              </w:rPr>
              <w:t>&lt;/num&gt;</w:t>
            </w:r>
          </w:p>
        </w:tc>
      </w:tr>
      <w:tr w:rsidR="000F3F96" w:rsidRPr="00DD7CCF" w14:paraId="53DC1B40" w14:textId="77777777" w:rsidTr="00C13032">
        <w:tc>
          <w:tcPr>
            <w:tcW w:w="5000" w:type="pct"/>
          </w:tcPr>
          <w:p w14:paraId="18978111" w14:textId="77777777" w:rsidR="000F3F96" w:rsidRDefault="000F3F96" w:rsidP="00C13032">
            <w:pPr>
              <w:pStyle w:val="TableNote"/>
            </w:pPr>
            <w:r>
              <w:t xml:space="preserve">the date is </w:t>
            </w:r>
            <w:r w:rsidRPr="008E6CB2">
              <w:rPr>
                <w:rStyle w:val="Foreign"/>
              </w:rPr>
              <w:t>saṁ 18 he 8 di 15</w:t>
            </w:r>
            <w:r>
              <w:t>, meaning the 15</w:t>
            </w:r>
            <w:r w:rsidRPr="008E6CB2">
              <w:rPr>
                <w:vertAlign w:val="superscript"/>
              </w:rPr>
              <w:t>th</w:t>
            </w:r>
            <w:r>
              <w:t xml:space="preserve"> day </w:t>
            </w:r>
            <w:r>
              <w:rPr>
                <w:noProof/>
              </w:rPr>
              <w:t>(</w:t>
            </w:r>
            <w:r w:rsidRPr="008E6CB2">
              <w:rPr>
                <w:rStyle w:val="Foreign"/>
              </w:rPr>
              <w:t>divasa</w:t>
            </w:r>
            <w:r>
              <w:t>) of the 8</w:t>
            </w:r>
            <w:r w:rsidRPr="008E6CB2">
              <w:rPr>
                <w:vertAlign w:val="superscript"/>
              </w:rPr>
              <w:t>th</w:t>
            </w:r>
            <w:r>
              <w:t xml:space="preserve"> fortnight of the cold season </w:t>
            </w:r>
            <w:r>
              <w:rPr>
                <w:noProof/>
              </w:rPr>
              <w:t>(</w:t>
            </w:r>
            <w:r w:rsidRPr="008E6CB2">
              <w:rPr>
                <w:rStyle w:val="Foreign"/>
              </w:rPr>
              <w:t>hemanta</w:t>
            </w:r>
            <w:r>
              <w:t xml:space="preserve">) in the year </w:t>
            </w:r>
            <w:r>
              <w:rPr>
                <w:noProof/>
              </w:rPr>
              <w:t>(</w:t>
            </w:r>
            <w:r w:rsidRPr="008E6CB2">
              <w:rPr>
                <w:rStyle w:val="Foreign"/>
              </w:rPr>
              <w:t>saṁvat</w:t>
            </w:r>
            <w:r>
              <w:t>) 18</w:t>
            </w:r>
          </w:p>
          <w:p w14:paraId="073F3768" w14:textId="77777777" w:rsidR="000F3F96" w:rsidRDefault="000F3F96" w:rsidP="00C13032">
            <w:pPr>
              <w:pStyle w:val="TableNote"/>
            </w:pPr>
            <w:r>
              <w:t xml:space="preserve">the glyphs representing the numeral 10 are wrapped in </w:t>
            </w:r>
            <w:r w:rsidRPr="008E6CB2">
              <w:rPr>
                <w:rStyle w:val="Code"/>
              </w:rPr>
              <w:t>&lt;g&gt;</w:t>
            </w:r>
            <w:r>
              <w:t xml:space="preserve"> and are separated by a space from the adjacent text as well as from the adjacent numeric characters representing decimal digits</w:t>
            </w:r>
          </w:p>
          <w:p w14:paraId="1F3D362C" w14:textId="6B83578B" w:rsidR="000F3F96" w:rsidRDefault="000F3F96" w:rsidP="00C13032">
            <w:pPr>
              <w:pStyle w:val="TableNote"/>
            </w:pPr>
            <w:r>
              <w:t xml:space="preserve">for encoding the value of a number with </w:t>
            </w:r>
            <w:r w:rsidRPr="008E6CB2">
              <w:rPr>
                <w:rStyle w:val="Code"/>
              </w:rPr>
              <w:t>&lt;num&gt;</w:t>
            </w:r>
            <w:r>
              <w:t>, see §</w:t>
            </w:r>
            <w:r>
              <w:fldChar w:fldCharType="begin"/>
            </w:r>
            <w:r>
              <w:instrText xml:space="preserve"> REF _Ref43980607 \r \h </w:instrText>
            </w:r>
            <w:r>
              <w:fldChar w:fldCharType="separate"/>
            </w:r>
            <w:r w:rsidR="00C13032">
              <w:t>7.1</w:t>
            </w:r>
            <w:r>
              <w:fldChar w:fldCharType="end"/>
            </w:r>
          </w:p>
          <w:p w14:paraId="0A5401F7" w14:textId="467A9564" w:rsidR="000F3F96" w:rsidRPr="00DD7CCF" w:rsidRDefault="000F3F96" w:rsidP="00C13032">
            <w:pPr>
              <w:pStyle w:val="TableNote"/>
            </w:pPr>
            <w:r>
              <w:t>for the encoding of abbreviations, see §</w:t>
            </w:r>
            <w:r>
              <w:fldChar w:fldCharType="begin"/>
            </w:r>
            <w:r>
              <w:instrText xml:space="preserve"> REF _Ref43989327 \r \h </w:instrText>
            </w:r>
            <w:r>
              <w:fldChar w:fldCharType="separate"/>
            </w:r>
            <w:r w:rsidR="00C13032">
              <w:t>7.3</w:t>
            </w:r>
            <w:r>
              <w:fldChar w:fldCharType="end"/>
            </w:r>
          </w:p>
        </w:tc>
      </w:tr>
    </w:tbl>
    <w:p w14:paraId="703B3F7C" w14:textId="6B2F9AB0" w:rsidR="00543984" w:rsidRDefault="0054433F" w:rsidP="00543984">
      <w:pPr>
        <w:pStyle w:val="Cmsor3"/>
      </w:pPr>
      <w:bookmarkStart w:id="422" w:name="_Ref182554203"/>
      <w:bookmarkStart w:id="423" w:name="_Ref182580154"/>
      <w:bookmarkStart w:id="424" w:name="_Toc183083779"/>
      <w:r>
        <w:t>Non-alphanumeric characters</w:t>
      </w:r>
      <w:r w:rsidR="00543984">
        <w:t xml:space="preserve"> </w:t>
      </w:r>
      <w:r>
        <w:t>(</w:t>
      </w:r>
      <w:r w:rsidR="00543984">
        <w:t>symbols</w:t>
      </w:r>
      <w:r>
        <w:t>)</w:t>
      </w:r>
      <w:bookmarkEnd w:id="422"/>
      <w:bookmarkEnd w:id="423"/>
      <w:bookmarkEnd w:id="424"/>
    </w:p>
    <w:p w14:paraId="45F4CF39" w14:textId="77777777" w:rsidR="00543984" w:rsidRPr="00DD7CCF" w:rsidRDefault="00543984" w:rsidP="00543984">
      <w:pPr>
        <w:pStyle w:val="Cmsor4"/>
      </w:pPr>
      <w:bookmarkStart w:id="425" w:name="_Ref43987525"/>
      <w:bookmarkStart w:id="426" w:name="_Toc183083780"/>
      <w:bookmarkStart w:id="427" w:name="_Ref43980440"/>
      <w:bookmarkStart w:id="428" w:name="_Ref44577917"/>
      <w:bookmarkStart w:id="429" w:name="_Ref44577928"/>
      <w:bookmarkStart w:id="430" w:name="_Ref44577934"/>
      <w:bookmarkStart w:id="431" w:name="_Ref44577939"/>
      <w:commentRangeStart w:id="432"/>
      <w:r w:rsidRPr="00DD7CCF">
        <w:t>Symbol tokens</w:t>
      </w:r>
      <w:bookmarkEnd w:id="425"/>
      <w:commentRangeEnd w:id="432"/>
      <w:r w:rsidR="000C55B3">
        <w:rPr>
          <w:rStyle w:val="Jegyzethivatkozs"/>
          <w:rFonts w:ascii="Gentium Plus" w:hAnsi="Gentium Plus" w:cs="Mangal"/>
          <w:kern w:val="0"/>
        </w:rPr>
        <w:commentReference w:id="432"/>
      </w:r>
      <w:bookmarkEnd w:id="426"/>
    </w:p>
    <w:p w14:paraId="5BBE9B4B" w14:textId="18FD09BC" w:rsidR="00543984" w:rsidRPr="008525C6" w:rsidRDefault="00543984" w:rsidP="00543984">
      <w:pPr>
        <w:pStyle w:val="Lista"/>
      </w:pPr>
      <w:r w:rsidRPr="00DD7CCF">
        <w:t>as indicated in §</w:t>
      </w:r>
      <w:r w:rsidRPr="00DD7CCF">
        <w:fldChar w:fldCharType="begin"/>
      </w:r>
      <w:r w:rsidRPr="00DD7CCF">
        <w:instrText xml:space="preserve"> REF _Ref43987431 \w \h </w:instrText>
      </w:r>
      <w:r>
        <w:instrText xml:space="preserve"> \* MERGEFORMAT </w:instrText>
      </w:r>
      <w:r w:rsidRPr="00DD7CCF">
        <w:fldChar w:fldCharType="separate"/>
      </w:r>
      <w:r w:rsidR="00C13032">
        <w:t>4.2.1</w:t>
      </w:r>
      <w:r w:rsidRPr="00DD7CCF">
        <w:fldChar w:fldCharType="end"/>
      </w:r>
      <w:r w:rsidRPr="00DD7CCF">
        <w:t xml:space="preserve"> above, non-numeric </w:t>
      </w:r>
      <w:r w:rsidR="000C55B3">
        <w:t>characters</w:t>
      </w:r>
      <w:r w:rsidRPr="00DD7CCF">
        <w:t xml:space="preserve">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Pr="008525C6">
        <w:rPr>
          <w:rStyle w:val="Codeattribute"/>
        </w:rPr>
        <w:t>@type</w:t>
      </w:r>
    </w:p>
    <w:p w14:paraId="3A586111" w14:textId="03625880" w:rsidR="00543984" w:rsidRPr="00DD7CCF" w:rsidRDefault="000C55B3" w:rsidP="00543984">
      <w:pPr>
        <w:pStyle w:val="Lista2"/>
      </w:pPr>
      <w:r>
        <w:t xml:space="preserve">in each case, </w:t>
      </w:r>
      <w:r w:rsidR="00543984" w:rsidRPr="00DD7CCF">
        <w:t xml:space="preserve">the value of </w:t>
      </w:r>
      <w:r w:rsidRPr="008525C6">
        <w:rPr>
          <w:rStyle w:val="Codeattribute"/>
        </w:rPr>
        <w:t>@type</w:t>
      </w:r>
      <w:r>
        <w:t xml:space="preserve"> </w:t>
      </w:r>
      <w:r w:rsidR="00543984" w:rsidRPr="00DD7CCF">
        <w:t xml:space="preserve">used shall be a simple description of the symbol’s visual appearance </w:t>
      </w:r>
      <w:r w:rsidR="00543984" w:rsidRPr="00E24F87">
        <w:rPr>
          <w:noProof/>
        </w:rPr>
        <w:t>(</w:t>
      </w:r>
      <w:r w:rsidR="00543984" w:rsidRPr="00DD7CCF">
        <w:t xml:space="preserve">or in a limited number of cases its traditional name), hereafter referred to as a </w:t>
      </w:r>
      <w:r w:rsidR="00543984" w:rsidRPr="00DD7CCF">
        <w:rPr>
          <w:rStyle w:val="Foreign"/>
        </w:rPr>
        <w:t>token</w:t>
      </w:r>
    </w:p>
    <w:p w14:paraId="6B909454" w14:textId="77777777" w:rsidR="00543984" w:rsidRPr="00DD7CCF" w:rsidRDefault="00543984" w:rsidP="00543984">
      <w:pPr>
        <w:pStyle w:val="Lista2"/>
      </w:pPr>
      <w:r w:rsidRPr="00DD7CCF">
        <w:t>the token must contain no spaces, but it may contain any combination of letters and numbers</w:t>
      </w:r>
    </w:p>
    <w:p w14:paraId="24973B7A" w14:textId="77777777" w:rsidR="00543984" w:rsidRPr="00DD7CCF" w:rsidRDefault="00543984" w:rsidP="00543984">
      <w:pPr>
        <w:pStyle w:val="Lista"/>
      </w:pPr>
      <w:r w:rsidRPr="00DD7CCF">
        <w:t>at this stage of our project there is no constraint on the permitted symbol tokens</w:t>
      </w:r>
    </w:p>
    <w:p w14:paraId="58D16C98" w14:textId="77777777" w:rsidR="00543984" w:rsidRPr="008525C6" w:rsidRDefault="00543984" w:rsidP="00543984">
      <w:pPr>
        <w:pStyle w:val="Lista2"/>
      </w:pPr>
      <w:r w:rsidRPr="00DD7CCF">
        <w:t xml:space="preserve">at a later stage, we intend to harvest tokens that have been used and utilise them as a starting point for a controlled vocabulary for symbol description, involving a limited number of </w:t>
      </w:r>
      <w:r w:rsidRPr="008525C6">
        <w:rPr>
          <w:rStyle w:val="Codeattribute"/>
        </w:rPr>
        <w:t>@type</w:t>
      </w:r>
      <w:r w:rsidRPr="008525C6">
        <w:t xml:space="preserve"> </w:t>
      </w:r>
      <w:r w:rsidRPr="00DD7CCF">
        <w:t xml:space="preserve">values and a larger number of permitted </w:t>
      </w:r>
      <w:r w:rsidRPr="008525C6">
        <w:rPr>
          <w:rStyle w:val="Codeattribute"/>
        </w:rPr>
        <w:t>@subtype</w:t>
      </w:r>
      <w:r w:rsidRPr="008525C6">
        <w:t xml:space="preserve"> </w:t>
      </w:r>
      <w:r w:rsidRPr="00DD7CCF">
        <w:t xml:space="preserve">values for each </w:t>
      </w:r>
      <w:r w:rsidRPr="008525C6">
        <w:rPr>
          <w:rStyle w:val="Codeattribute"/>
        </w:rPr>
        <w:t>@type</w:t>
      </w:r>
    </w:p>
    <w:p w14:paraId="753FE2AD" w14:textId="77777777" w:rsidR="00543984" w:rsidRPr="00DD7CCF" w:rsidRDefault="00543984" w:rsidP="00543984">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2EE7F06C" w14:textId="77777777" w:rsidR="00543984" w:rsidRPr="00DD7CCF" w:rsidRDefault="00543984" w:rsidP="00543984">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12FF3687" w14:textId="77777777" w:rsidR="00543984" w:rsidRPr="00DD7CCF" w:rsidRDefault="00543984" w:rsidP="00543984">
      <w:pPr>
        <w:pStyle w:val="Lista2"/>
      </w:pPr>
      <w:r w:rsidRPr="00DD7CCF">
        <w:t xml:space="preserve">use a </w:t>
      </w:r>
      <w:r w:rsidRPr="00CD25A4">
        <w:rPr>
          <w:b/>
          <w:bCs/>
        </w:rPr>
        <w:t>hierarchical approach</w:t>
      </w:r>
      <w:r w:rsidRPr="00DD7CCF">
        <w:t>, in which tokens may be</w:t>
      </w:r>
    </w:p>
    <w:p w14:paraId="63DBA3F8" w14:textId="77777777" w:rsidR="00543984" w:rsidRPr="00DD7CCF" w:rsidRDefault="00543984" w:rsidP="00543984">
      <w:pPr>
        <w:pStyle w:val="Lista3"/>
      </w:pPr>
      <w:r w:rsidRPr="00DD7CCF">
        <w:t xml:space="preserve">simple, consisting of a single term that identifies a broad category of shapes </w:t>
      </w:r>
      <w:r w:rsidRPr="00E24F87">
        <w:rPr>
          <w:noProof/>
        </w:rPr>
        <w:t>(</w:t>
      </w:r>
      <w:r w:rsidRPr="00DD7CCF">
        <w:t>“genus”), e.g.</w:t>
      </w:r>
    </w:p>
    <w:p w14:paraId="7C2E5382" w14:textId="77777777" w:rsidR="00543984" w:rsidRPr="00DD7CCF" w:rsidRDefault="00543984" w:rsidP="00543984">
      <w:pPr>
        <w:pStyle w:val="Lista4"/>
      </w:pPr>
      <w:r w:rsidRPr="00303844">
        <w:rPr>
          <w:rStyle w:val="Codevalue"/>
        </w:rPr>
        <w:t>"circle"</w:t>
      </w:r>
      <w:r w:rsidRPr="00DD7CCF">
        <w:t xml:space="preserve">, </w:t>
      </w:r>
      <w:r w:rsidRPr="00303844">
        <w:rPr>
          <w:rStyle w:val="Codevalue"/>
        </w:rPr>
        <w:t>"dash"</w:t>
      </w:r>
      <w:r w:rsidRPr="00DD7CCF">
        <w:t xml:space="preserve">, </w:t>
      </w:r>
      <w:r w:rsidRPr="00303844">
        <w:rPr>
          <w:rStyle w:val="Codevalue"/>
        </w:rPr>
        <w:t>"flower"</w:t>
      </w:r>
      <w:r w:rsidRPr="00DD7CCF">
        <w:t>, etc.</w:t>
      </w:r>
    </w:p>
    <w:p w14:paraId="18468A14" w14:textId="77777777" w:rsidR="00543984" w:rsidRPr="00DD7CCF" w:rsidRDefault="00543984" w:rsidP="00543984">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652BF1D0" w14:textId="77777777" w:rsidR="00543984" w:rsidRPr="00DD7CCF" w:rsidRDefault="00543984" w:rsidP="00543984">
      <w:pPr>
        <w:pStyle w:val="Lista4"/>
      </w:pPr>
      <w:r w:rsidRPr="00303844">
        <w:rPr>
          <w:rStyle w:val="Codevalue"/>
        </w:rPr>
        <w:t>"circleSmall"</w:t>
      </w:r>
      <w:r w:rsidRPr="00DD7CCF">
        <w:t xml:space="preserve">, </w:t>
      </w:r>
      <w:r w:rsidRPr="00303844">
        <w:rPr>
          <w:rStyle w:val="Codevalue"/>
        </w:rPr>
        <w:t>"circleCross"</w:t>
      </w:r>
      <w:r w:rsidRPr="00DD7CCF">
        <w:t xml:space="preserve">, </w:t>
      </w:r>
      <w:r w:rsidRPr="00303844">
        <w:rPr>
          <w:rStyle w:val="Codevalue"/>
        </w:rPr>
        <w:t>"circleSmallHigh"</w:t>
      </w:r>
      <w:r w:rsidRPr="00DD7CCF">
        <w:t>, etc.</w:t>
      </w:r>
    </w:p>
    <w:p w14:paraId="61E89C84" w14:textId="77777777" w:rsidR="00543984" w:rsidRPr="00DD7CCF" w:rsidRDefault="00543984" w:rsidP="00543984">
      <w:pPr>
        <w:pStyle w:val="Lista4"/>
      </w:pPr>
      <w:r w:rsidRPr="00303844">
        <w:rPr>
          <w:rStyle w:val="Codevalue"/>
        </w:rPr>
        <w:t>"dashHook"</w:t>
      </w:r>
      <w:r w:rsidRPr="00DD7CCF">
        <w:t xml:space="preserve">, </w:t>
      </w:r>
      <w:r w:rsidRPr="00303844">
        <w:rPr>
          <w:rStyle w:val="Codevalue"/>
        </w:rPr>
        <w:t>"dashConcave"</w:t>
      </w:r>
      <w:r w:rsidRPr="00DD7CCF">
        <w:t xml:space="preserve">, </w:t>
      </w:r>
      <w:r w:rsidRPr="00303844">
        <w:rPr>
          <w:rStyle w:val="Codevalue"/>
        </w:rPr>
        <w:t>"dashHookHigh"</w:t>
      </w:r>
      <w:r w:rsidRPr="00DD7CCF">
        <w:t>, etc.</w:t>
      </w:r>
    </w:p>
    <w:p w14:paraId="33C959A2" w14:textId="77777777" w:rsidR="00543984" w:rsidRPr="00DD7CCF" w:rsidRDefault="00543984" w:rsidP="00543984">
      <w:pPr>
        <w:pStyle w:val="Lista3"/>
      </w:pPr>
      <w:r w:rsidRPr="00DD7CCF">
        <w:t>it is, however, recommended that you resist the temptation of creating highly elaborate complex tokens, since our ultimate aim is to devise a versatile but limited vocabulary for symbol classification</w:t>
      </w:r>
    </w:p>
    <w:p w14:paraId="4E8061FC" w14:textId="2EE777AE" w:rsidR="00543984" w:rsidRPr="00DD7CCF" w:rsidRDefault="00543984" w:rsidP="00543984">
      <w:pPr>
        <w:pStyle w:val="Lista4"/>
      </w:pPr>
      <w:r w:rsidRPr="00DD7CCF">
        <w:lastRenderedPageBreak/>
        <w:t xml:space="preserve">keep in mind that symbols can be described in detail in the Hand Description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C13032">
        <w:t>11.2.1</w:t>
      </w:r>
      <w:r w:rsidRPr="00DD7CCF">
        <w:fldChar w:fldCharType="end"/>
      </w:r>
      <w:r w:rsidRPr="00DD7CCF">
        <w:t>), and doing so is strongly recommended for all symbols whose shape will not be self-evident to a reader familiar with the subcorpus</w:t>
      </w:r>
    </w:p>
    <w:p w14:paraId="2E3BDAFD" w14:textId="77777777" w:rsidR="00543984" w:rsidRPr="00DD7CCF" w:rsidRDefault="00543984" w:rsidP="00543984">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494CD89A" w14:textId="77777777" w:rsidR="00543984" w:rsidRPr="00DD7CCF" w:rsidRDefault="00543984" w:rsidP="00543984">
      <w:pPr>
        <w:pStyle w:val="Lista3"/>
      </w:pPr>
      <w:r w:rsidRPr="00DD7CCF">
        <w:t>for this purpose, we have created an online Supplement to the EGD on Symbol Taxonomy</w:t>
      </w:r>
      <w:r w:rsidRPr="006B5499">
        <w:rPr>
          <w:rStyle w:val="Lbjegyzet-hivatkozs"/>
        </w:rPr>
        <w:footnoteReference w:id="26"/>
      </w:r>
      <w:r w:rsidRPr="00DD7CCF">
        <w:t xml:space="preserve"> in which we have entered some of the symbols we have encountered in our work so far, with the recommended tokens for each</w:t>
      </w:r>
    </w:p>
    <w:p w14:paraId="241E6ABB" w14:textId="77777777" w:rsidR="00543984" w:rsidRPr="00DD7CCF" w:rsidRDefault="00543984" w:rsidP="00543984">
      <w:pPr>
        <w:pStyle w:val="Lista3"/>
      </w:pPr>
      <w:r w:rsidRPr="00DD7CCF">
        <w:t>all encoders are requested to refer to that list before creating a token for a symbol</w:t>
      </w:r>
    </w:p>
    <w:p w14:paraId="3DF15928" w14:textId="77777777" w:rsidR="00543984" w:rsidRPr="00DD7CCF" w:rsidRDefault="00543984" w:rsidP="00543984">
      <w:pPr>
        <w:pStyle w:val="Lista3"/>
      </w:pPr>
      <w:r w:rsidRPr="00DD7CCF">
        <w:t>all encoders are encouraged to contribute to that document by</w:t>
      </w:r>
    </w:p>
    <w:p w14:paraId="6EF62979" w14:textId="77777777" w:rsidR="00543984" w:rsidRPr="00DD7CCF" w:rsidRDefault="00543984" w:rsidP="00543984">
      <w:pPr>
        <w:pStyle w:val="Lista4"/>
      </w:pPr>
      <w:r w:rsidRPr="00DD7CCF">
        <w:t>inserting clippings of symbols they have encoded with a token already featured in the list</w:t>
      </w:r>
    </w:p>
    <w:p w14:paraId="74A1EDE8" w14:textId="77777777" w:rsidR="00543984" w:rsidRDefault="00543984" w:rsidP="00543984">
      <w:pPr>
        <w:pStyle w:val="Lista4"/>
      </w:pPr>
      <w:r w:rsidRPr="00DD7CCF">
        <w:t>inserting new rows in the list with clippings of new symbols and the tokens they have come up with for those symbols</w:t>
      </w:r>
    </w:p>
    <w:p w14:paraId="362006E8" w14:textId="77777777" w:rsidR="00C02B8C" w:rsidRPr="00DD7CCF" w:rsidRDefault="004D2E67" w:rsidP="0054433F">
      <w:pPr>
        <w:pStyle w:val="Cmsor4"/>
      </w:pPr>
      <w:bookmarkStart w:id="433" w:name="_ocw59j4fd9ai" w:colFirst="0" w:colLast="0"/>
      <w:bookmarkStart w:id="434" w:name="_n0tb9t590fso" w:colFirst="0" w:colLast="0"/>
      <w:bookmarkStart w:id="435" w:name="_Ref43980384"/>
      <w:bookmarkStart w:id="436" w:name="_Ref182580320"/>
      <w:bookmarkStart w:id="437" w:name="_Ref182580335"/>
      <w:bookmarkStart w:id="438" w:name="_Ref182580448"/>
      <w:bookmarkStart w:id="439" w:name="_Toc183083781"/>
      <w:bookmarkEnd w:id="427"/>
      <w:bookmarkEnd w:id="428"/>
      <w:bookmarkEnd w:id="429"/>
      <w:bookmarkEnd w:id="430"/>
      <w:bookmarkEnd w:id="431"/>
      <w:bookmarkEnd w:id="433"/>
      <w:bookmarkEnd w:id="434"/>
      <w:r w:rsidRPr="00DD7CCF">
        <w:t>Punctuation marks</w:t>
      </w:r>
      <w:bookmarkEnd w:id="435"/>
      <w:bookmarkEnd w:id="436"/>
      <w:bookmarkEnd w:id="437"/>
      <w:bookmarkEnd w:id="438"/>
      <w:bookmarkEnd w:id="439"/>
    </w:p>
    <w:p w14:paraId="461D37BD" w14:textId="2C581613" w:rsidR="00C02B8C" w:rsidRPr="00DD7CCF" w:rsidRDefault="001649DA" w:rsidP="001649DA">
      <w:r>
        <w:t>A</w:t>
      </w:r>
      <w:r w:rsidR="004D2E67" w:rsidRPr="00DD7CCF">
        <w:t xml:space="preserve">s in TG </w:t>
      </w:r>
      <w:r w:rsidR="003C3D87" w:rsidRPr="00DD7CCF">
        <w:t>§</w:t>
      </w:r>
      <w:r w:rsidR="004D2E67" w:rsidRPr="00DD7CCF">
        <w:t>4.2.1, the term “punctuation mark” is used within this Guide in a sense restricted to symbols</w:t>
      </w:r>
      <w:r>
        <w:t xml:space="preserve"> </w:t>
      </w:r>
      <w:r w:rsidR="004D2E67" w:rsidRPr="00DD7CCF">
        <w:t xml:space="preserve">which are </w:t>
      </w:r>
      <w:r w:rsidR="004D2E67" w:rsidRPr="00E24F87">
        <w:rPr>
          <w:noProof/>
        </w:rPr>
        <w:t>(</w:t>
      </w:r>
      <w:r w:rsidR="004D2E67" w:rsidRPr="00DD7CCF">
        <w:t>or are derivations of) simple non-figural shapes</w:t>
      </w:r>
      <w:r>
        <w:t xml:space="preserve">, </w:t>
      </w:r>
      <w:r w:rsidR="004D2E67" w:rsidRPr="00DD7CCF">
        <w:t>and which are employed in the original for syntactic or metrical segmentation into relatively small units, similar in function to a modern comma, full stop, question mark, exclamation mark, colon or semicolon</w:t>
      </w:r>
      <w:r>
        <w:t xml:space="preserve">. This </w:t>
      </w:r>
      <w:r w:rsidR="004D2E67" w:rsidRPr="00DD7CCF">
        <w:t xml:space="preserve">generally </w:t>
      </w:r>
      <w:r>
        <w:t xml:space="preserve">excludes </w:t>
      </w:r>
      <w:r w:rsidR="004D2E67" w:rsidRPr="00DD7CCF">
        <w:t>figural and ornamental signs as well as</w:t>
      </w:r>
      <w:r>
        <w:t xml:space="preserve"> “typographic”</w:t>
      </w:r>
      <w:r w:rsidR="004D2E67" w:rsidRPr="00DD7CCF">
        <w:t xml:space="preserve"> signs used to mark the end or beginning of an entire text or a major section of text</w:t>
      </w:r>
      <w:r>
        <w:t>. W</w:t>
      </w:r>
      <w:r w:rsidR="004D2E67" w:rsidRPr="00DD7CCF">
        <w:t>e feel that this distinction in encoding is useful in many cases for distinguishing symbols definitely used for the purpose of punctuation from symbols used for a different or a less straightforward purpose</w:t>
      </w:r>
      <w:r>
        <w:t>. H</w:t>
      </w:r>
      <w:r w:rsidR="004D2E67" w:rsidRPr="00DD7CCF">
        <w:t>owever, the above definition is not and cannot be entirely objective, and in some cases it will not be possible to decide whether a symbol is a “punctuation mark” in this sense, or a “miscellaneous symbol</w:t>
      </w:r>
      <w:r>
        <w:t>.</w:t>
      </w:r>
      <w:r w:rsidR="004D2E67" w:rsidRPr="00DD7CCF">
        <w:t>”</w:t>
      </w:r>
      <w:r>
        <w:t xml:space="preserve"> W</w:t>
      </w:r>
      <w:r w:rsidR="004D2E67" w:rsidRPr="00DD7CCF">
        <w:t xml:space="preserve">e recommend that you choose the encoding for </w:t>
      </w:r>
      <w:r w:rsidR="00CB56FA">
        <w:t xml:space="preserve">miscellaneous </w:t>
      </w:r>
      <w:r w:rsidR="004D2E67" w:rsidRPr="00DD7CCF">
        <w:t>symbols whenever in doubt</w:t>
      </w:r>
      <w:r>
        <w:t>. A</w:t>
      </w:r>
      <w:r w:rsidR="004D2E67" w:rsidRPr="00DD7CCF">
        <w:t>lso keep in mind that encoding a miscellaneous symbol instead of a punctuation mark or vice versa is not an error and will have little ultimate impact on the quality of our corpus</w:t>
      </w:r>
      <w:r>
        <w:t>.</w:t>
      </w:r>
    </w:p>
    <w:p w14:paraId="239261CA" w14:textId="77777777" w:rsidR="001649DA" w:rsidRDefault="004D2E67" w:rsidP="0054433F">
      <w:pPr>
        <w:pStyle w:val="Lista"/>
      </w:pPr>
      <w:r w:rsidRPr="00DD7CCF">
        <w:t xml:space="preserve">as </w:t>
      </w:r>
      <w:r w:rsidR="001649DA">
        <w:t xml:space="preserve">per </w:t>
      </w:r>
      <w:r w:rsidRPr="00DD7CCF">
        <w:t xml:space="preserve">TG </w:t>
      </w:r>
      <w:r w:rsidR="003C3D87" w:rsidRPr="00DD7CCF">
        <w:t>§</w:t>
      </w:r>
      <w:r w:rsidRPr="00DD7CCF">
        <w:t xml:space="preserve">4.2.1, punctuation marks are to be transliterated as the abstract punctuation character . </w:t>
      </w:r>
      <w:r w:rsidRPr="00E24F87">
        <w:rPr>
          <w:noProof/>
        </w:rPr>
        <w:t>(</w:t>
      </w:r>
      <w:r w:rsidRPr="00DD7CCF">
        <w:t>full stop, period)</w:t>
      </w:r>
    </w:p>
    <w:p w14:paraId="3F8F4F7F" w14:textId="6D4F628E" w:rsidR="00C02B8C" w:rsidRPr="00DD7CCF" w:rsidRDefault="001649DA" w:rsidP="001649DA">
      <w:pPr>
        <w:pStyle w:val="Lista"/>
      </w:pPr>
      <w:r>
        <w:t xml:space="preserve">when the transliterated text is encoded, this </w:t>
      </w:r>
      <w:r w:rsidR="008F5CA4">
        <w:t xml:space="preserve">. </w:t>
      </w:r>
      <w:r>
        <w:t xml:space="preserve">character is wrapped in </w:t>
      </w:r>
      <w:r w:rsidR="004D2E67" w:rsidRPr="00DD7CCF">
        <w:rPr>
          <w:rStyle w:val="Code"/>
        </w:rPr>
        <w:t>&lt;g&gt;</w:t>
      </w:r>
      <w:r>
        <w:t xml:space="preserve">, allowing the shape of the original glyph to be encoded in the </w:t>
      </w:r>
      <w:r w:rsidR="008525C6" w:rsidRPr="008525C6">
        <w:rPr>
          <w:rStyle w:val="Codeattribute"/>
        </w:rPr>
        <w:t>@type</w:t>
      </w:r>
      <w:r w:rsidRPr="001649DA">
        <w:t xml:space="preserve"> </w:t>
      </w:r>
      <w:r w:rsidRPr="00DD7CCF">
        <w:t>attribute</w:t>
      </w:r>
      <w:r w:rsidR="008525C6" w:rsidRPr="008525C6">
        <w:t>,</w:t>
      </w:r>
      <w:r w:rsidR="004D2E67" w:rsidRPr="00DD7CCF">
        <w:t xml:space="preserve"> </w:t>
      </w:r>
      <w:r>
        <w:t xml:space="preserve">using </w:t>
      </w:r>
      <w:r w:rsidR="004D2E67" w:rsidRPr="00DD7CCF">
        <w:t xml:space="preserve">a value as described under </w:t>
      </w:r>
      <w:r w:rsidR="003C3D87" w:rsidRPr="00DD7CCF">
        <w:t>§</w:t>
      </w:r>
      <w:r w:rsidR="00543984">
        <w:fldChar w:fldCharType="begin"/>
      </w:r>
      <w:r w:rsidR="00543984">
        <w:instrText xml:space="preserve"> REF _Ref182551676 \r \h </w:instrText>
      </w:r>
      <w:r w:rsidR="00543984">
        <w:fldChar w:fldCharType="separate"/>
      </w:r>
      <w:r w:rsidR="00C13032">
        <w:t>4.2.2</w:t>
      </w:r>
      <w:r w:rsidR="00543984">
        <w:fldChar w:fldCharType="end"/>
      </w:r>
      <w:r w:rsidR="004D2E67" w:rsidRPr="00DD7CCF">
        <w:t xml:space="preserve"> above</w:t>
      </w:r>
      <w:r w:rsidR="00083099">
        <w:t xml:space="preserve">, as in </w:t>
      </w:r>
      <w:r w:rsidR="00083099">
        <w:fldChar w:fldCharType="begin"/>
      </w:r>
      <w:r w:rsidR="00083099">
        <w:instrText xml:space="preserve"> REF _Ref182577267 \h </w:instrText>
      </w:r>
      <w:r w:rsidR="00083099">
        <w:fldChar w:fldCharType="separate"/>
      </w:r>
      <w:r w:rsidR="00C13032" w:rsidRPr="00DD7CCF">
        <w:t xml:space="preserve">Example </w:t>
      </w:r>
      <w:r w:rsidR="00C13032">
        <w:rPr>
          <w:noProof/>
        </w:rPr>
        <w:t>4.2.4</w:t>
      </w:r>
      <w:r w:rsidR="00C13032" w:rsidRPr="00DD7CCF">
        <w:t>.</w:t>
      </w:r>
      <w:r w:rsidR="00C13032">
        <w:rPr>
          <w:noProof/>
        </w:rPr>
        <w:t>A</w:t>
      </w:r>
      <w:r w:rsidR="00083099">
        <w:fldChar w:fldCharType="end"/>
      </w:r>
    </w:p>
    <w:p w14:paraId="4459DE2D" w14:textId="162DBE4B" w:rsidR="00EE1925" w:rsidRDefault="00EE1925" w:rsidP="00EE1925">
      <w:pPr>
        <w:pStyle w:val="Lista2"/>
      </w:pPr>
      <w:r>
        <w:t>as explained in §</w:t>
      </w:r>
      <w:r>
        <w:fldChar w:fldCharType="begin"/>
      </w:r>
      <w:r>
        <w:instrText xml:space="preserve"> REF _Ref43987431 \r \h </w:instrText>
      </w:r>
      <w:r>
        <w:fldChar w:fldCharType="separate"/>
      </w:r>
      <w:r w:rsidR="00C13032">
        <w:t>4.2.1</w:t>
      </w:r>
      <w:r>
        <w:fldChar w:fldCharType="end"/>
      </w:r>
      <w:r>
        <w:t xml:space="preserve">, the </w:t>
      </w:r>
      <w:r w:rsidRPr="00DD7CCF">
        <w:t xml:space="preserve">presence of the </w:t>
      </w:r>
      <w:r>
        <w:t>.</w:t>
      </w:r>
      <w:r w:rsidRPr="00DD7CCF">
        <w:t xml:space="preserve"> character </w:t>
      </w:r>
      <w:r>
        <w:t xml:space="preserve">in the </w:t>
      </w:r>
      <w:r w:rsidRPr="00DD7CCF">
        <w:rPr>
          <w:rStyle w:val="Code"/>
        </w:rPr>
        <w:t>&lt;g&gt;</w:t>
      </w:r>
      <w:r>
        <w:t xml:space="preserve"> element means that we interpret the symbol as a punctuation mark, as distinguished from a different interpretation or the lack of interpretation</w:t>
      </w:r>
    </w:p>
    <w:p w14:paraId="77BD174F" w14:textId="0B452984" w:rsidR="00C02B8C" w:rsidRPr="00DD7CCF" w:rsidRDefault="004D2E67" w:rsidP="0054433F">
      <w:pPr>
        <w:pStyle w:val="Lista"/>
      </w:pPr>
      <w:r w:rsidRPr="00DD7CCF">
        <w:t xml:space="preserve">the primary purpose of </w:t>
      </w:r>
      <w:r w:rsidR="00DA0006">
        <w:t>retaining the</w:t>
      </w:r>
      <w:r w:rsidRPr="00DD7CCF">
        <w:t xml:space="preserve"> . </w:t>
      </w:r>
      <w:r w:rsidR="00DA0006">
        <w:t xml:space="preserve">character </w:t>
      </w:r>
      <w:r w:rsidRPr="00DD7CCF">
        <w:t xml:space="preserve">within </w:t>
      </w:r>
      <w:r w:rsidRPr="00DD7CCF">
        <w:rPr>
          <w:rStyle w:val="Code"/>
        </w:rPr>
        <w:t>&lt;g&gt;</w:t>
      </w:r>
      <w:r w:rsidR="00DA0006">
        <w:t xml:space="preserve">, rather than replacing them with an empty element, </w:t>
      </w:r>
      <w:r w:rsidRPr="00DD7CCF">
        <w:t xml:space="preserve">is to make it explicit on the lowest level </w:t>
      </w:r>
      <w:r w:rsidRPr="00E24F87">
        <w:rPr>
          <w:noProof/>
        </w:rPr>
        <w:t>(</w:t>
      </w:r>
      <w:r w:rsidRPr="00DD7CCF">
        <w:t>that of the text itself) that we consider certain characters to be punctuation marks</w:t>
      </w:r>
    </w:p>
    <w:p w14:paraId="2C34343A" w14:textId="77777777" w:rsidR="00C02B8C" w:rsidRPr="00DD7CCF" w:rsidRDefault="004D2E67" w:rsidP="00DA0006">
      <w:pPr>
        <w:pStyle w:val="Lista2"/>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325E372E" w14:textId="72C1BC55" w:rsidR="00C02B8C" w:rsidRPr="00DD7CCF" w:rsidRDefault="004D2E67" w:rsidP="00DA0006">
      <w:pPr>
        <w:pStyle w:val="Lista3"/>
      </w:pPr>
      <w:r w:rsidRPr="00DD7CCF">
        <w:t>when supplying punctuation for the purpose of semantic segmentation</w:t>
      </w:r>
      <w:r w:rsidR="00DA0006">
        <w:t xml:space="preserve">, as per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C13032">
        <w:t>6.3.6</w:t>
      </w:r>
      <w:r w:rsidR="001B68E2" w:rsidRPr="00DD7CCF">
        <w:fldChar w:fldCharType="end"/>
      </w:r>
    </w:p>
    <w:p w14:paraId="6377B221" w14:textId="222C1E11" w:rsidR="00C02B8C" w:rsidRPr="00DD7CCF" w:rsidRDefault="004D2E67" w:rsidP="00DA0006">
      <w:pPr>
        <w:pStyle w:val="Lista3"/>
      </w:pPr>
      <w:r w:rsidRPr="00DD7CCF">
        <w:t>when encoding a text from a previous edition, without access to the original or a surrogate, if that edition does not describe the appearance of original punctuation marks</w:t>
      </w:r>
      <w:r w:rsidR="00DA0006">
        <w:t>, as follows:</w:t>
      </w:r>
    </w:p>
    <w:p w14:paraId="01F994B4" w14:textId="00BB70D4" w:rsidR="00C02B8C" w:rsidRPr="00DD7CCF" w:rsidRDefault="004D2E67" w:rsidP="00DA0006">
      <w:pPr>
        <w:pStyle w:val="Lista4"/>
      </w:pPr>
      <w:r w:rsidRPr="00DD7CCF">
        <w:t xml:space="preserve">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E4FE744" w:rsidR="00C02B8C" w:rsidRDefault="00DA0006" w:rsidP="00DA0006">
      <w:pPr>
        <w:pStyle w:val="Lista4"/>
      </w:pPr>
      <w:r>
        <w:t xml:space="preserve">use </w:t>
      </w:r>
      <w:r w:rsidR="004D2E67" w:rsidRPr="00DD7CCF">
        <w:t xml:space="preserve">a double .. to represent a higher-level punctuation mark </w:t>
      </w:r>
      <w:r w:rsidR="004D2E67" w:rsidRPr="00E24F87">
        <w:rPr>
          <w:noProof/>
        </w:rPr>
        <w:t>(</w:t>
      </w:r>
      <w:r w:rsidR="004D2E67" w:rsidRPr="00DD7CCF">
        <w:t xml:space="preserve">e.g. a double </w:t>
      </w:r>
      <w:r w:rsidR="004D2E67" w:rsidRPr="00DD7CCF">
        <w:rPr>
          <w:rStyle w:val="Foreign"/>
        </w:rPr>
        <w:t>daṇḍa</w:t>
      </w:r>
      <w:r w:rsidR="004D2E67" w:rsidRPr="00DD7CCF">
        <w:t>) used in the previous edition, if that edition employs two levels of punctuation</w:t>
      </w:r>
    </w:p>
    <w:p w14:paraId="31DB341D" w14:textId="093ED47C" w:rsidR="00CB56FA" w:rsidRDefault="00CB56FA" w:rsidP="00CB56FA">
      <w:pPr>
        <w:pStyle w:val="Lista"/>
      </w:pPr>
      <w:r>
        <w:lastRenderedPageBreak/>
        <w:t xml:space="preserve">multiple instances of identical or different punctuation marks shall be encoded separately </w:t>
      </w:r>
      <w:r w:rsidRPr="00CB56FA">
        <w:rPr>
          <w:rStyle w:val="Code"/>
        </w:rPr>
        <w:t>&lt;g&gt;</w:t>
      </w:r>
      <w:r w:rsidRPr="00CB56FA">
        <w:rPr>
          <w:rStyle w:val="Codetext"/>
        </w:rPr>
        <w:t>.</w:t>
      </w:r>
      <w:r w:rsidRPr="00CB56FA">
        <w:rPr>
          <w:rStyle w:val="Code"/>
        </w:rPr>
        <w:t>&lt;/g&gt;</w:t>
      </w:r>
      <w:r>
        <w:t xml:space="preserve"> with the appropriate </w:t>
      </w:r>
      <w:r w:rsidRPr="00CB56FA">
        <w:rPr>
          <w:rStyle w:val="Codeattribute"/>
        </w:rPr>
        <w:t>@type</w:t>
      </w:r>
      <w:r>
        <w:t xml:space="preserve">, unless the iterations together constitute a single punctuation mark for which an appropriate token exists (e.g. a double </w:t>
      </w:r>
      <w:r>
        <w:rPr>
          <w:rStyle w:val="Foreign"/>
        </w:rPr>
        <w:t>daṇḍa</w:t>
      </w:r>
      <w:r>
        <w:t>)</w:t>
      </w:r>
    </w:p>
    <w:p w14:paraId="67C382ED" w14:textId="04AFEFF6" w:rsidR="00CB56FA" w:rsidRDefault="00CB56FA" w:rsidP="00CB56FA">
      <w:pPr>
        <w:pStyle w:val="Lista2"/>
      </w:pPr>
      <w:r>
        <w:t>for groups of three or more marks for which both single and double tokens are available, preferably iterate the encoding with the single token as many times as applicable</w:t>
      </w:r>
    </w:p>
    <w:p w14:paraId="7292E1CC" w14:textId="28E7D8D4" w:rsidR="00CB56FA" w:rsidRPr="00DD7CCF" w:rsidRDefault="00CB56FA" w:rsidP="004B12DA">
      <w:pPr>
        <w:pStyle w:val="Lista"/>
      </w:pPr>
      <w:r>
        <w:t xml:space="preserve">the </w:t>
      </w:r>
      <w:r w:rsidR="000F3F96">
        <w:t xml:space="preserve">guidelines for non-alphabetic character placement and spacing apply </w:t>
      </w:r>
      <w:r>
        <w:t>as per §</w:t>
      </w:r>
      <w:r>
        <w:fldChar w:fldCharType="begin"/>
      </w:r>
      <w:r>
        <w:instrText xml:space="preserve"> REF _Ref182578532 \r \h </w:instrText>
      </w:r>
      <w:r>
        <w:fldChar w:fldCharType="separate"/>
      </w:r>
      <w:r w:rsidR="00C13032">
        <w:t>4.2.2</w:t>
      </w:r>
      <w:r>
        <w:fldChar w:fldCharType="end"/>
      </w:r>
    </w:p>
    <w:tbl>
      <w:tblPr>
        <w:tblStyle w:val="CodeSampleTable"/>
        <w:tblW w:w="5000" w:type="pct"/>
        <w:tblLook w:val="04A0" w:firstRow="1" w:lastRow="0" w:firstColumn="1" w:lastColumn="0" w:noHBand="0" w:noVBand="1"/>
      </w:tblPr>
      <w:tblGrid>
        <w:gridCol w:w="9628"/>
      </w:tblGrid>
      <w:tr w:rsidR="00083099" w:rsidRPr="00DD7CCF" w14:paraId="582CDC3D"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2559472" w14:textId="660D0677" w:rsidR="00083099" w:rsidRPr="00DD7CCF" w:rsidRDefault="00083099" w:rsidP="004B12DA">
            <w:pPr>
              <w:pStyle w:val="Kpalrs"/>
            </w:pPr>
            <w:bookmarkStart w:id="440" w:name="_zhzv8lagn4n3" w:colFirst="0" w:colLast="0"/>
            <w:bookmarkStart w:id="441" w:name="_Ref182577267"/>
            <w:bookmarkStart w:id="442" w:name="_Ref43985052"/>
            <w:bookmarkEnd w:id="440"/>
            <w:r w:rsidRPr="00DD7CCF">
              <w:t xml:space="preserve">Example </w:t>
            </w:r>
            <w:fldSimple w:instr=" STYLEREF 3 \s ">
              <w:r w:rsidR="00C13032">
                <w:rPr>
                  <w:noProof/>
                </w:rPr>
                <w:t>4.2.4</w:t>
              </w:r>
            </w:fldSimple>
            <w:r w:rsidRPr="00DD7CCF">
              <w:t>.</w:t>
            </w:r>
            <w:fldSimple w:instr=" SEQ Example \* ALPHABETIC \s 3 ">
              <w:r w:rsidR="00C13032">
                <w:rPr>
                  <w:noProof/>
                </w:rPr>
                <w:t>A</w:t>
              </w:r>
            </w:fldSimple>
            <w:bookmarkEnd w:id="441"/>
            <w:r w:rsidRPr="00DD7CCF">
              <w:t xml:space="preserve">: </w:t>
            </w:r>
            <w:r>
              <w:t>encoding punctuation marks</w:t>
            </w:r>
          </w:p>
        </w:tc>
      </w:tr>
      <w:tr w:rsidR="00083099" w:rsidRPr="00DD7CCF" w14:paraId="343D49D8" w14:textId="77777777" w:rsidTr="004B12DA">
        <w:tc>
          <w:tcPr>
            <w:tcW w:w="5000" w:type="pct"/>
            <w:vAlign w:val="center"/>
          </w:tcPr>
          <w:p w14:paraId="4C09EFB1" w14:textId="156BC032" w:rsidR="00083099" w:rsidRPr="00DD7CCF" w:rsidRDefault="00083099" w:rsidP="004B12DA">
            <w:pPr>
              <w:pStyle w:val="Image"/>
              <w:rPr>
                <w:rStyle w:val="Code"/>
              </w:rPr>
            </w:pPr>
            <w:r>
              <w:drawing>
                <wp:inline distT="0" distB="0" distL="0" distR="0" wp14:anchorId="6688923A" wp14:editId="6C5DA7AB">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083099" w:rsidRPr="00DD7CCF" w14:paraId="69D69D02" w14:textId="77777777" w:rsidTr="004B12DA">
        <w:tc>
          <w:tcPr>
            <w:tcW w:w="5000" w:type="pct"/>
          </w:tcPr>
          <w:p w14:paraId="2E46B691" w14:textId="2708DB1C" w:rsidR="00083099" w:rsidRPr="00DD7CCF" w:rsidRDefault="00083099" w:rsidP="004B12DA">
            <w:pPr>
              <w:pStyle w:val="CodeParagraph"/>
            </w:pPr>
            <w:r>
              <w:rPr>
                <w:rStyle w:val="Codetext"/>
              </w:rPr>
              <w:t xml:space="preserve">... </w:t>
            </w:r>
            <w:r w:rsidRPr="00083099">
              <w:rPr>
                <w:rStyle w:val="Codetext"/>
              </w:rPr>
              <w:t>deśam apālayaT</w:t>
            </w:r>
            <w:r w:rsidRPr="00083099">
              <w:rPr>
                <w:rStyle w:val="Code"/>
              </w:rPr>
              <w:t xml:space="preserve">&lt;g </w:t>
            </w:r>
            <w:r w:rsidRPr="00083099">
              <w:rPr>
                <w:rStyle w:val="Codeattribute"/>
              </w:rPr>
              <w:t>type=</w:t>
            </w:r>
            <w:r w:rsidRPr="00083099">
              <w:rPr>
                <w:rStyle w:val="Codevalue"/>
              </w:rPr>
              <w:t>"ddandaSerif"</w:t>
            </w:r>
            <w:r w:rsidRPr="00083099">
              <w:rPr>
                <w:rStyle w:val="Code"/>
              </w:rPr>
              <w:t>&gt;</w:t>
            </w:r>
            <w:r w:rsidRPr="00083099">
              <w:rPr>
                <w:rStyle w:val="Codetext"/>
              </w:rPr>
              <w:t>.</w:t>
            </w:r>
            <w:r w:rsidRPr="00083099">
              <w:rPr>
                <w:rStyle w:val="Code"/>
              </w:rPr>
              <w:t>&lt;/g&gt;</w:t>
            </w:r>
            <w:r w:rsidRPr="00083099">
              <w:rPr>
                <w:rStyle w:val="Codetext"/>
              </w:rPr>
              <w:t xml:space="preserve"> tat-putro jayasiṁhas trayastriṁśataṁ</w:t>
            </w:r>
            <w:r w:rsidRPr="00083099">
              <w:rPr>
                <w:rStyle w:val="Code"/>
              </w:rPr>
              <w:t xml:space="preserve">&lt;g </w:t>
            </w:r>
            <w:r w:rsidRPr="00083099">
              <w:rPr>
                <w:rStyle w:val="Codeattribute"/>
              </w:rPr>
              <w:t>type=</w:t>
            </w:r>
            <w:r w:rsidRPr="00083099">
              <w:rPr>
                <w:rStyle w:val="Codevalue"/>
              </w:rPr>
              <w:t>"dandaSerif"</w:t>
            </w:r>
            <w:r w:rsidRPr="00083099">
              <w:rPr>
                <w:rStyle w:val="Code"/>
              </w:rPr>
              <w:t>&gt;</w:t>
            </w:r>
            <w:r w:rsidRPr="00083099">
              <w:rPr>
                <w:rStyle w:val="Codetext"/>
              </w:rPr>
              <w:t>.</w:t>
            </w:r>
            <w:r w:rsidRPr="00083099">
              <w:rPr>
                <w:rStyle w:val="Code"/>
              </w:rPr>
              <w:t>&lt;/g&gt;</w:t>
            </w:r>
            <w:r>
              <w:rPr>
                <w:rStyle w:val="Codetext"/>
              </w:rPr>
              <w:t xml:space="preserve"> ...</w:t>
            </w:r>
          </w:p>
        </w:tc>
      </w:tr>
    </w:tbl>
    <w:p w14:paraId="152DFF49" w14:textId="59522BF4" w:rsidR="00C02B8C" w:rsidRPr="00DD7CCF" w:rsidRDefault="004D2E67" w:rsidP="0054433F">
      <w:pPr>
        <w:pStyle w:val="Cmsor4"/>
      </w:pPr>
      <w:bookmarkStart w:id="443" w:name="_Ref182580156"/>
      <w:bookmarkStart w:id="444" w:name="_Ref182580159"/>
      <w:bookmarkStart w:id="445" w:name="_Ref182580186"/>
      <w:bookmarkStart w:id="446" w:name="_Toc183083782"/>
      <w:r w:rsidRPr="00DD7CCF">
        <w:t xml:space="preserve">Space filler </w:t>
      </w:r>
      <w:r w:rsidR="00CB56FA">
        <w:t>symbol</w:t>
      </w:r>
      <w:r w:rsidRPr="00DD7CCF">
        <w:t>s</w:t>
      </w:r>
      <w:bookmarkEnd w:id="442"/>
      <w:bookmarkEnd w:id="443"/>
      <w:bookmarkEnd w:id="444"/>
      <w:bookmarkEnd w:id="445"/>
      <w:bookmarkEnd w:id="446"/>
    </w:p>
    <w:p w14:paraId="20A75349" w14:textId="5C806CD1" w:rsidR="004F4C63" w:rsidRDefault="008F5CA4" w:rsidP="0054433F">
      <w:pPr>
        <w:pStyle w:val="Lista"/>
      </w:pPr>
      <w:r w:rsidRPr="00DD7CCF">
        <w:t xml:space="preserve">as per TG §4.2.2, </w:t>
      </w:r>
      <w:r w:rsidR="004D2E67" w:rsidRPr="00DD7CCF">
        <w:t xml:space="preserve">symbols whose function is clearly and unambiguously to fill up space in a line to the margin </w:t>
      </w:r>
      <w:r>
        <w:t xml:space="preserve">(or occasionally to another feature, such as a </w:t>
      </w:r>
      <w:r w:rsidRPr="00DD7CCF">
        <w:t>binding-hole</w:t>
      </w:r>
      <w:r>
        <w:t xml:space="preserve">) </w:t>
      </w:r>
      <w:r w:rsidR="004D2E67" w:rsidRPr="00DD7CCF">
        <w:t>are</w:t>
      </w:r>
      <w:r>
        <w:t xml:space="preserve"> </w:t>
      </w:r>
      <w:r w:rsidR="004D2E67" w:rsidRPr="00DD7CCF">
        <w:t xml:space="preserve">transliterated using the </w:t>
      </w:r>
      <w:r w:rsidR="003C3D87" w:rsidRPr="00DD7CCF">
        <w:t>§</w:t>
      </w:r>
      <w:r w:rsidR="004D2E67" w:rsidRPr="00DD7CCF">
        <w:t xml:space="preserve"> sign</w:t>
      </w:r>
    </w:p>
    <w:p w14:paraId="6550371C" w14:textId="09354E4C" w:rsidR="00FF7702" w:rsidRPr="00DD7CCF" w:rsidRDefault="00FF7702" w:rsidP="0054433F">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C13032">
        <w:t>4.3.2.2</w:t>
      </w:r>
      <w:r>
        <w:fldChar w:fldCharType="end"/>
      </w:r>
      <w:r>
        <w:t xml:space="preserve">, and do not encode </w:t>
      </w:r>
      <w:r w:rsidR="0008720B">
        <w:t xml:space="preserve">the mark </w:t>
      </w:r>
      <w:r>
        <w:t>as a symbol</w:t>
      </w:r>
    </w:p>
    <w:p w14:paraId="4E32E119" w14:textId="7DF8AD29" w:rsidR="00C02B8C" w:rsidRPr="00DD7CCF" w:rsidRDefault="008F5CA4" w:rsidP="0054433F">
      <w:pPr>
        <w:pStyle w:val="Lista"/>
      </w:pPr>
      <w:r>
        <w:t xml:space="preserve">when the transliterated text is encoded, these </w:t>
      </w:r>
      <w:r w:rsidR="003C3D87" w:rsidRPr="00DD7CCF">
        <w:t>§</w:t>
      </w:r>
      <w:r w:rsidR="004D2E67" w:rsidRPr="00DD7CCF">
        <w:t xml:space="preserve"> characters </w:t>
      </w:r>
      <w:r>
        <w:t xml:space="preserve">are </w:t>
      </w:r>
      <w:r w:rsidR="004D2E67" w:rsidRPr="00DD7CCF">
        <w:t xml:space="preserve">wrapped in </w:t>
      </w:r>
      <w:r w:rsidR="004D2E67" w:rsidRPr="00DD7CCF">
        <w:rPr>
          <w:rStyle w:val="Code"/>
        </w:rPr>
        <w:t>&lt;g&gt;</w:t>
      </w:r>
      <w:r>
        <w:t xml:space="preserve">, allowing the shape of the original glyph to be encoded in the </w:t>
      </w:r>
      <w:r w:rsidRPr="008525C6">
        <w:rPr>
          <w:rStyle w:val="Codeattribute"/>
        </w:rPr>
        <w:t>@type</w:t>
      </w:r>
      <w:r w:rsidRPr="001649DA">
        <w:t xml:space="preserve"> </w:t>
      </w:r>
      <w:r w:rsidRPr="00DD7CCF">
        <w:t>attribute</w:t>
      </w:r>
      <w:r w:rsidRPr="008525C6">
        <w:t>,</w:t>
      </w:r>
      <w:r w:rsidRPr="00DD7CCF">
        <w:t xml:space="preserve"> </w:t>
      </w:r>
      <w:r>
        <w:t xml:space="preserve">using </w:t>
      </w:r>
      <w:r w:rsidRPr="00DD7CCF">
        <w:t>a value as described under §</w:t>
      </w:r>
      <w:r>
        <w:fldChar w:fldCharType="begin"/>
      </w:r>
      <w:r>
        <w:instrText xml:space="preserve"> REF _Ref182551676 \r \h </w:instrText>
      </w:r>
      <w:r>
        <w:fldChar w:fldCharType="separate"/>
      </w:r>
      <w:r w:rsidR="00C13032">
        <w:t>4.2.2</w:t>
      </w:r>
      <w:r>
        <w:fldChar w:fldCharType="end"/>
      </w:r>
      <w:r w:rsidRPr="00DD7CCF">
        <w:t xml:space="preserve"> above</w:t>
      </w:r>
      <w:r>
        <w:t xml:space="preserve">, as in </w:t>
      </w:r>
      <w:r>
        <w:fldChar w:fldCharType="begin"/>
      </w:r>
      <w:r>
        <w:instrText xml:space="preserve"> REF _Ref182576762 \h </w:instrText>
      </w:r>
      <w:r>
        <w:fldChar w:fldCharType="separate"/>
      </w:r>
      <w:r w:rsidR="00C13032" w:rsidRPr="00DD7CCF">
        <w:t xml:space="preserve">Example </w:t>
      </w:r>
      <w:r w:rsidR="00C13032">
        <w:rPr>
          <w:noProof/>
        </w:rPr>
        <w:t>4.2.4</w:t>
      </w:r>
      <w:r w:rsidR="00C13032" w:rsidRPr="00DD7CCF">
        <w:t>.</w:t>
      </w:r>
      <w:r w:rsidR="00C13032">
        <w:rPr>
          <w:noProof/>
        </w:rPr>
        <w:t>B</w:t>
      </w:r>
      <w:r>
        <w:fldChar w:fldCharType="end"/>
      </w:r>
    </w:p>
    <w:p w14:paraId="2EA4CFF7" w14:textId="57FAFF2D" w:rsidR="00EE1925" w:rsidRDefault="00EE1925" w:rsidP="00EE1925">
      <w:pPr>
        <w:pStyle w:val="Lista2"/>
      </w:pPr>
      <w:r>
        <w:t>as explained in §</w:t>
      </w:r>
      <w:r>
        <w:fldChar w:fldCharType="begin"/>
      </w:r>
      <w:r>
        <w:instrText xml:space="preserve"> REF _Ref43987431 \r \h </w:instrText>
      </w:r>
      <w:r>
        <w:fldChar w:fldCharType="separate"/>
      </w:r>
      <w:r w:rsidR="00C13032">
        <w:t>4.2.1</w:t>
      </w:r>
      <w:r>
        <w:fldChar w:fldCharType="end"/>
      </w:r>
      <w:r>
        <w:t xml:space="preserve">, the </w:t>
      </w:r>
      <w:r w:rsidRPr="00DD7CCF">
        <w:t xml:space="preserve">presence of the § character </w:t>
      </w:r>
      <w:r>
        <w:t xml:space="preserve">in the </w:t>
      </w:r>
      <w:r w:rsidRPr="00DD7CCF">
        <w:rPr>
          <w:rStyle w:val="Code"/>
        </w:rPr>
        <w:t>&lt;g&gt;</w:t>
      </w:r>
      <w:r>
        <w:t xml:space="preserve"> element means that we interpret the symbol as a space filler, as distinguished from a different interpretation or the lack of interpretation</w:t>
      </w:r>
    </w:p>
    <w:p w14:paraId="3DF937D6" w14:textId="09FCB1F3" w:rsidR="00C02B8C" w:rsidRDefault="004D2E67" w:rsidP="0054433F">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r w:rsidR="008F5CA4">
        <w:t xml:space="preserve">, as in </w:t>
      </w:r>
      <w:r w:rsidR="008F5CA4">
        <w:fldChar w:fldCharType="begin"/>
      </w:r>
      <w:r w:rsidR="008F5CA4">
        <w:instrText xml:space="preserve"> REF _Ref182576763 \h </w:instrText>
      </w:r>
      <w:r w:rsidR="008F5CA4">
        <w:fldChar w:fldCharType="separate"/>
      </w:r>
      <w:r w:rsidR="00C13032" w:rsidRPr="00DD7CCF">
        <w:t xml:space="preserve">Example </w:t>
      </w:r>
      <w:r w:rsidR="00C13032">
        <w:rPr>
          <w:noProof/>
        </w:rPr>
        <w:t>4.2.4</w:t>
      </w:r>
      <w:r w:rsidR="00C13032" w:rsidRPr="00DD7CCF">
        <w:t>.</w:t>
      </w:r>
      <w:r w:rsidR="00C13032">
        <w:rPr>
          <w:noProof/>
        </w:rPr>
        <w:t>C</w:t>
      </w:r>
      <w:r w:rsidR="008F5CA4">
        <w:fldChar w:fldCharType="end"/>
      </w:r>
    </w:p>
    <w:p w14:paraId="573B7697" w14:textId="3DC7843D" w:rsidR="000F3F96" w:rsidRPr="00DD7CCF" w:rsidRDefault="000F3F96" w:rsidP="000F3F96">
      <w:pPr>
        <w:pStyle w:val="Lista"/>
      </w:pPr>
      <w:r>
        <w:t>the guidelines for non-alphabetic character placement and spacing apply as per §</w:t>
      </w:r>
      <w:r>
        <w:fldChar w:fldCharType="begin"/>
      </w:r>
      <w:r>
        <w:instrText xml:space="preserve"> REF _Ref182578532 \r \h </w:instrText>
      </w:r>
      <w:r>
        <w:fldChar w:fldCharType="separate"/>
      </w:r>
      <w:r w:rsidR="00C13032">
        <w:t>4.2.2</w:t>
      </w:r>
      <w:r>
        <w:fldChar w:fldCharType="end"/>
      </w:r>
    </w:p>
    <w:tbl>
      <w:tblPr>
        <w:tblStyle w:val="CodeSampleTable"/>
        <w:tblW w:w="5000" w:type="pct"/>
        <w:tblLook w:val="04A0" w:firstRow="1" w:lastRow="0" w:firstColumn="1" w:lastColumn="0" w:noHBand="0" w:noVBand="1"/>
      </w:tblPr>
      <w:tblGrid>
        <w:gridCol w:w="9628"/>
      </w:tblGrid>
      <w:tr w:rsidR="008F5CA4" w:rsidRPr="00DD7CCF" w14:paraId="110BDC41"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E669918" w14:textId="5398BC73" w:rsidR="008F5CA4" w:rsidRPr="00DD7CCF" w:rsidRDefault="008F5CA4" w:rsidP="004B12DA">
            <w:pPr>
              <w:pStyle w:val="Kpalrs"/>
            </w:pPr>
            <w:bookmarkStart w:id="447" w:name="_Ref182576762"/>
            <w:bookmarkStart w:id="448" w:name="_Ref182579118"/>
            <w:r w:rsidRPr="00DD7CCF">
              <w:t xml:space="preserve">Example </w:t>
            </w:r>
            <w:fldSimple w:instr=" STYLEREF 3 \s ">
              <w:r w:rsidR="00C13032">
                <w:rPr>
                  <w:noProof/>
                </w:rPr>
                <w:t>4.2.4</w:t>
              </w:r>
            </w:fldSimple>
            <w:r w:rsidRPr="00DD7CCF">
              <w:t>.</w:t>
            </w:r>
            <w:fldSimple w:instr=" SEQ Example \* ALPHABETIC \s 3 ">
              <w:r w:rsidR="00C13032">
                <w:rPr>
                  <w:noProof/>
                </w:rPr>
                <w:t>B</w:t>
              </w:r>
            </w:fldSimple>
            <w:bookmarkEnd w:id="447"/>
            <w:r w:rsidRPr="00DD7CCF">
              <w:t xml:space="preserve">: </w:t>
            </w:r>
            <w:r w:rsidR="00083099">
              <w:t xml:space="preserve">encoding </w:t>
            </w:r>
            <w:r w:rsidR="00CB56FA">
              <w:t xml:space="preserve">a </w:t>
            </w:r>
            <w:r w:rsidR="00083099">
              <w:t>space filler character</w:t>
            </w:r>
            <w:bookmarkEnd w:id="448"/>
          </w:p>
        </w:tc>
      </w:tr>
      <w:tr w:rsidR="008F5CA4" w:rsidRPr="00DD7CCF" w14:paraId="0D90FA5A" w14:textId="77777777" w:rsidTr="004B12DA">
        <w:tc>
          <w:tcPr>
            <w:tcW w:w="5000" w:type="pct"/>
            <w:vAlign w:val="center"/>
          </w:tcPr>
          <w:p w14:paraId="0F0D5560" w14:textId="77777777" w:rsidR="008F5CA4" w:rsidRPr="00DD7CCF" w:rsidRDefault="008F5CA4" w:rsidP="004B12DA">
            <w:pPr>
              <w:pStyle w:val="Image"/>
              <w:rPr>
                <w:rStyle w:val="Code"/>
              </w:rPr>
            </w:pPr>
            <w:r w:rsidRPr="00DD7CCF">
              <w:drawing>
                <wp:inline distT="114300" distB="114300" distL="114300" distR="114300" wp14:anchorId="765AE877" wp14:editId="18951BF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000567" cy="489935"/>
                          </a:xfrm>
                          <a:prstGeom prst="rect">
                            <a:avLst/>
                          </a:prstGeom>
                          <a:ln/>
                        </pic:spPr>
                      </pic:pic>
                    </a:graphicData>
                  </a:graphic>
                </wp:inline>
              </w:drawing>
            </w:r>
          </w:p>
        </w:tc>
      </w:tr>
      <w:tr w:rsidR="008F5CA4" w:rsidRPr="00DD7CCF" w14:paraId="0C6AC02B" w14:textId="77777777" w:rsidTr="004B12DA">
        <w:tc>
          <w:tcPr>
            <w:tcW w:w="5000" w:type="pct"/>
          </w:tcPr>
          <w:p w14:paraId="0DE10433" w14:textId="40EB14D3" w:rsidR="008F5CA4" w:rsidRPr="00DD7CCF" w:rsidRDefault="008F5CA4" w:rsidP="004B12DA">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"squiggleVertical"</w:t>
            </w:r>
            <w:r w:rsidRPr="00DD7CCF">
              <w:rPr>
                <w:rStyle w:val="Code"/>
              </w:rPr>
              <w:t>&gt;</w:t>
            </w:r>
            <w:r w:rsidRPr="00DD7CCF">
              <w:rPr>
                <w:rStyle w:val="Codetext"/>
              </w:rPr>
              <w:t>§</w:t>
            </w:r>
            <w:r w:rsidRPr="00DD7CCF">
              <w:rPr>
                <w:rStyle w:val="Code"/>
              </w:rPr>
              <w:t>&lt;/g&gt;</w:t>
            </w:r>
          </w:p>
        </w:tc>
      </w:tr>
    </w:tbl>
    <w:p w14:paraId="1CDFD666" w14:textId="77777777" w:rsidR="00074E9C" w:rsidRPr="00DD7CCF" w:rsidRDefault="00074E9C" w:rsidP="0054433F"/>
    <w:tbl>
      <w:tblPr>
        <w:tblStyle w:val="CodeSampleTable"/>
        <w:tblW w:w="5000" w:type="pct"/>
        <w:tblLook w:val="04A0" w:firstRow="1" w:lastRow="0" w:firstColumn="1" w:lastColumn="0" w:noHBand="0" w:noVBand="1"/>
      </w:tblPr>
      <w:tblGrid>
        <w:gridCol w:w="9628"/>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3A8388D1" w:rsidR="00074E9C" w:rsidRPr="00DD7CCF" w:rsidRDefault="00074E9C" w:rsidP="0054433F">
            <w:pPr>
              <w:pStyle w:val="Kpalrs"/>
            </w:pPr>
            <w:bookmarkStart w:id="449" w:name="_Ref182576763"/>
            <w:r w:rsidRPr="00DD7CCF">
              <w:t xml:space="preserve">Example </w:t>
            </w:r>
            <w:fldSimple w:instr=" STYLEREF 3 \s ">
              <w:r w:rsidR="00C13032">
                <w:rPr>
                  <w:noProof/>
                </w:rPr>
                <w:t>4.2.4</w:t>
              </w:r>
            </w:fldSimple>
            <w:r w:rsidRPr="00DD7CCF">
              <w:t>.</w:t>
            </w:r>
            <w:fldSimple w:instr=" SEQ Example \* ALPHABETIC \s 3 ">
              <w:r w:rsidR="00C13032">
                <w:rPr>
                  <w:noProof/>
                </w:rPr>
                <w:t>C</w:t>
              </w:r>
            </w:fldSimple>
            <w:bookmarkEnd w:id="449"/>
            <w:r w:rsidRPr="00DD7CCF">
              <w:t xml:space="preserve">: </w:t>
            </w:r>
            <w:r w:rsidR="00083099">
              <w:t>encoding multiple space fillers</w:t>
            </w:r>
          </w:p>
        </w:tc>
      </w:tr>
      <w:tr w:rsidR="00074E9C" w:rsidRPr="00DD7CCF" w14:paraId="16F07B70" w14:textId="77777777" w:rsidTr="00837BA5">
        <w:tc>
          <w:tcPr>
            <w:tcW w:w="5000" w:type="pct"/>
            <w:vAlign w:val="center"/>
          </w:tcPr>
          <w:p w14:paraId="7DF76527" w14:textId="77777777" w:rsidR="00074E9C" w:rsidRPr="00DD7CCF" w:rsidRDefault="00074E9C" w:rsidP="0054433F">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54433F">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54433F">
      <w:pPr>
        <w:pStyle w:val="Cmsor4"/>
      </w:pPr>
      <w:bookmarkStart w:id="450" w:name="_ds0gogy82fug" w:colFirst="0" w:colLast="0"/>
      <w:bookmarkStart w:id="451" w:name="_Ref43987396"/>
      <w:bookmarkStart w:id="452" w:name="_Toc183083783"/>
      <w:bookmarkEnd w:id="450"/>
      <w:r w:rsidRPr="00DD7CCF">
        <w:t>Miscellaneous symbols</w:t>
      </w:r>
      <w:bookmarkEnd w:id="451"/>
      <w:bookmarkEnd w:id="452"/>
    </w:p>
    <w:p w14:paraId="381E482B" w14:textId="408D89C9" w:rsidR="00C02B8C" w:rsidRPr="00DD7CCF" w:rsidRDefault="004D2E67" w:rsidP="0054433F">
      <w:pPr>
        <w:pStyle w:val="Lista"/>
      </w:pPr>
      <w:r w:rsidRPr="00DD7CCF">
        <w:t xml:space="preserve">this subsection applies </w:t>
      </w:r>
      <w:r w:rsidR="00083099">
        <w:t xml:space="preserve">symbols which are neither </w:t>
      </w:r>
      <w:r w:rsidRPr="00DD7CCF">
        <w:t>alphanumeric</w:t>
      </w:r>
      <w:r w:rsidR="00083099">
        <w:t>,</w:t>
      </w:r>
      <w:r w:rsidRPr="00DD7CCF">
        <w:t xml:space="preserve"> </w:t>
      </w:r>
      <w:r w:rsidR="00083099">
        <w:t xml:space="preserve">nor </w:t>
      </w:r>
      <w:r w:rsidRPr="00DD7CCF">
        <w:t xml:space="preserve">clearly </w:t>
      </w:r>
      <w:r w:rsidR="00083099">
        <w:t xml:space="preserve">assignable to </w:t>
      </w:r>
      <w:r w:rsidRPr="00DD7CCF">
        <w:t>any of the following categories:</w:t>
      </w:r>
    </w:p>
    <w:p w14:paraId="7CC36A8A" w14:textId="516F30C1" w:rsidR="00C02B8C" w:rsidRPr="00DD7CCF" w:rsidRDefault="004D2E67" w:rsidP="0054433F">
      <w:pPr>
        <w:pStyle w:val="Lista2"/>
      </w:pPr>
      <w:r w:rsidRPr="00DD7CCF">
        <w:t xml:space="preserve">premodern </w:t>
      </w:r>
      <w:r w:rsidR="00817FFE">
        <w:t xml:space="preserve">scribal </w:t>
      </w:r>
      <w:r w:rsidRPr="00DD7CCF">
        <w:t>marks, which are not encoded as textual content</w:t>
      </w:r>
      <w:r w:rsidR="00004102">
        <w:t xml:space="preserve"> (§</w:t>
      </w:r>
      <w:r w:rsidR="00004102">
        <w:fldChar w:fldCharType="begin"/>
      </w:r>
      <w:r w:rsidR="00004102">
        <w:instrText xml:space="preserve"> REF _Ref156807687 \r \h </w:instrText>
      </w:r>
      <w:r w:rsidR="00004102">
        <w:fldChar w:fldCharType="separate"/>
      </w:r>
      <w:r w:rsidR="00C13032">
        <w:t>4.3.2.2</w:t>
      </w:r>
      <w:r w:rsidR="00004102">
        <w:fldChar w:fldCharType="end"/>
      </w:r>
      <w:r w:rsidR="00004102">
        <w:t xml:space="preserve"> about marks representing text not inscribed; §</w:t>
      </w:r>
      <w:r w:rsidR="00004102">
        <w:fldChar w:fldCharType="begin"/>
      </w:r>
      <w:r w:rsidR="00004102">
        <w:instrText xml:space="preserve"> REF _Ref183012048 \r \h </w:instrText>
      </w:r>
      <w:r w:rsidR="00004102">
        <w:fldChar w:fldCharType="separate"/>
      </w:r>
      <w:r w:rsidR="00C13032">
        <w:t>4.4</w:t>
      </w:r>
      <w:r w:rsidR="00004102">
        <w:fldChar w:fldCharType="end"/>
      </w:r>
      <w:r w:rsidR="00004102">
        <w:t xml:space="preserve"> about marks for scribal correction)</w:t>
      </w:r>
    </w:p>
    <w:p w14:paraId="6FDB36ED" w14:textId="02AC2B13" w:rsidR="00C02B8C" w:rsidRPr="00DD7CCF" w:rsidRDefault="004D2E67" w:rsidP="0054433F">
      <w:pPr>
        <w:pStyle w:val="Lista2"/>
      </w:pPr>
      <w:r w:rsidRPr="00DD7CCF">
        <w:t xml:space="preserve">punctuation marks as defined in </w:t>
      </w:r>
      <w:r w:rsidR="003C3D87"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p>
    <w:p w14:paraId="47D7199C" w14:textId="0AF41D35" w:rsidR="00C02B8C" w:rsidRPr="00DD7CCF" w:rsidRDefault="004D2E67" w:rsidP="0054433F">
      <w:pPr>
        <w:pStyle w:val="Lista2"/>
      </w:pPr>
      <w:r w:rsidRPr="00DD7CCF">
        <w:t xml:space="preserve">space fillers as defined in </w:t>
      </w:r>
      <w:r w:rsidR="003C3D87" w:rsidRPr="00DD7CCF">
        <w:t>§</w:t>
      </w:r>
      <w:r w:rsidR="00CB56FA">
        <w:fldChar w:fldCharType="begin"/>
      </w:r>
      <w:r w:rsidR="00CB56FA">
        <w:instrText xml:space="preserve"> REF _Ref182580186 \r \h </w:instrText>
      </w:r>
      <w:r w:rsidR="00CB56FA">
        <w:fldChar w:fldCharType="separate"/>
      </w:r>
      <w:r w:rsidR="00C13032">
        <w:t>4.2.4.3</w:t>
      </w:r>
      <w:r w:rsidR="00CB56FA">
        <w:fldChar w:fldCharType="end"/>
      </w:r>
    </w:p>
    <w:p w14:paraId="21FE44B9" w14:textId="601D6F1A" w:rsidR="00C02B8C" w:rsidRDefault="004D2E67" w:rsidP="0054433F">
      <w:pPr>
        <w:pStyle w:val="Lista"/>
      </w:pPr>
      <w:r w:rsidRPr="00DD7CCF">
        <w:t xml:space="preserve">in our XML files, miscellaneous symbols must be represented by the empty element </w:t>
      </w:r>
      <w:r w:rsidRPr="00DD7CCF">
        <w:rPr>
          <w:rStyle w:val="Code"/>
        </w:rPr>
        <w:t>&lt;g/&gt;</w:t>
      </w:r>
      <w:r w:rsidR="00083099">
        <w:t xml:space="preserve">, allowing the shape of the original glyph to be encoded in the </w:t>
      </w:r>
      <w:r w:rsidR="00083099" w:rsidRPr="008525C6">
        <w:rPr>
          <w:rStyle w:val="Codeattribute"/>
        </w:rPr>
        <w:t>@type</w:t>
      </w:r>
      <w:r w:rsidR="00083099" w:rsidRPr="001649DA">
        <w:t xml:space="preserve"> </w:t>
      </w:r>
      <w:r w:rsidR="00083099" w:rsidRPr="00DD7CCF">
        <w:t>attribute</w:t>
      </w:r>
      <w:r w:rsidR="00083099" w:rsidRPr="008525C6">
        <w:t>,</w:t>
      </w:r>
      <w:r w:rsidR="00083099" w:rsidRPr="00DD7CCF">
        <w:t xml:space="preserve"> </w:t>
      </w:r>
      <w:r w:rsidR="00083099">
        <w:t xml:space="preserve">using </w:t>
      </w:r>
      <w:r w:rsidR="00083099" w:rsidRPr="00DD7CCF">
        <w:t>a value as described under §</w:t>
      </w:r>
      <w:r w:rsidR="00083099">
        <w:fldChar w:fldCharType="begin"/>
      </w:r>
      <w:r w:rsidR="00083099">
        <w:instrText xml:space="preserve"> REF _Ref182551676 \r \h </w:instrText>
      </w:r>
      <w:r w:rsidR="00083099">
        <w:fldChar w:fldCharType="separate"/>
      </w:r>
      <w:r w:rsidR="00C13032">
        <w:t>4.2.2</w:t>
      </w:r>
      <w:r w:rsidR="00083099">
        <w:fldChar w:fldCharType="end"/>
      </w:r>
      <w:r w:rsidR="00083099" w:rsidRPr="00DD7CCF">
        <w:t xml:space="preserve"> above</w:t>
      </w:r>
      <w:r w:rsidR="00083099">
        <w:t xml:space="preserve">, as in </w:t>
      </w:r>
      <w:r w:rsidR="00EE1925">
        <w:fldChar w:fldCharType="begin"/>
      </w:r>
      <w:r w:rsidR="00EE1925">
        <w:instrText xml:space="preserve"> REF _Ref182577960 \h </w:instrText>
      </w:r>
      <w:r w:rsidR="00EE1925">
        <w:fldChar w:fldCharType="separate"/>
      </w:r>
      <w:r w:rsidR="00C13032" w:rsidRPr="00DD7CCF">
        <w:t xml:space="preserve">Example </w:t>
      </w:r>
      <w:r w:rsidR="00C13032">
        <w:rPr>
          <w:noProof/>
        </w:rPr>
        <w:t>4.2.4</w:t>
      </w:r>
      <w:r w:rsidR="00C13032" w:rsidRPr="00DD7CCF">
        <w:t>.</w:t>
      </w:r>
      <w:r w:rsidR="00C13032">
        <w:rPr>
          <w:noProof/>
        </w:rPr>
        <w:t>D</w:t>
      </w:r>
      <w:r w:rsidR="00EE1925">
        <w:fldChar w:fldCharType="end"/>
      </w:r>
    </w:p>
    <w:p w14:paraId="2C2C27AA" w14:textId="709060F0" w:rsidR="00EE1925" w:rsidRDefault="00EE1925" w:rsidP="00EE1925">
      <w:pPr>
        <w:pStyle w:val="Lista2"/>
      </w:pPr>
      <w:r>
        <w:t>as explained in §</w:t>
      </w:r>
      <w:r>
        <w:fldChar w:fldCharType="begin"/>
      </w:r>
      <w:r>
        <w:instrText xml:space="preserve"> REF _Ref43987431 \r \h </w:instrText>
      </w:r>
      <w:r>
        <w:fldChar w:fldCharType="separate"/>
      </w:r>
      <w:r w:rsidR="00C13032">
        <w:t>4.2.1</w:t>
      </w:r>
      <w:r>
        <w:fldChar w:fldCharType="end"/>
      </w:r>
      <w:r>
        <w:t xml:space="preserve">, the absence of content in the </w:t>
      </w:r>
      <w:r w:rsidRPr="00DD7CCF">
        <w:rPr>
          <w:rStyle w:val="Code"/>
        </w:rPr>
        <w:t>&lt;g/&gt;</w:t>
      </w:r>
      <w:r>
        <w:t xml:space="preserve"> element means that we make no interpretive assertions as to the function of the symbol</w:t>
      </w:r>
    </w:p>
    <w:p w14:paraId="2AF762DD" w14:textId="3772C2AD" w:rsidR="00EE1925" w:rsidRDefault="00EE1925" w:rsidP="00EE1925">
      <w:pPr>
        <w:pStyle w:val="Lista"/>
      </w:pPr>
      <w:r>
        <w:lastRenderedPageBreak/>
        <w:t xml:space="preserve">multiple iterations of </w:t>
      </w:r>
      <w:r w:rsidR="00CB56FA">
        <w:t xml:space="preserve">miscellaneous </w:t>
      </w:r>
      <w:r>
        <w:t xml:space="preserve">symbols must be represented by separate </w:t>
      </w:r>
      <w:r w:rsidRPr="00DD7CCF">
        <w:rPr>
          <w:rStyle w:val="Code"/>
        </w:rPr>
        <w:t>&lt;g/&gt;</w:t>
      </w:r>
      <w:r>
        <w:t xml:space="preserve"> elements</w:t>
      </w:r>
    </w:p>
    <w:p w14:paraId="52239668" w14:textId="56BCE0AA" w:rsidR="00CB56FA" w:rsidRDefault="000F3F96" w:rsidP="00C13032">
      <w:pPr>
        <w:pStyle w:val="Lista"/>
      </w:pPr>
      <w:r>
        <w:t>the guidelines for non-alphabetic character placement and spacing apply as per §</w:t>
      </w:r>
      <w:r>
        <w:fldChar w:fldCharType="begin"/>
      </w:r>
      <w:r>
        <w:instrText xml:space="preserve"> REF _Ref182578532 \r \h </w:instrText>
      </w:r>
      <w:r>
        <w:fldChar w:fldCharType="separate"/>
      </w:r>
      <w:r w:rsidR="00C13032">
        <w:t>4.2.2</w:t>
      </w:r>
      <w:r>
        <w:fldChar w:fldCharType="end"/>
      </w:r>
    </w:p>
    <w:tbl>
      <w:tblPr>
        <w:tblStyle w:val="CodeSampleTable"/>
        <w:tblW w:w="5000" w:type="pct"/>
        <w:tblLook w:val="04A0" w:firstRow="1" w:lastRow="0" w:firstColumn="1" w:lastColumn="0" w:noHBand="0" w:noVBand="1"/>
      </w:tblPr>
      <w:tblGrid>
        <w:gridCol w:w="9628"/>
      </w:tblGrid>
      <w:tr w:rsidR="00083099" w:rsidRPr="00DD7CCF" w14:paraId="5D906163"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3113BEED" w14:textId="371D1C2D" w:rsidR="00083099" w:rsidRPr="00DD7CCF" w:rsidRDefault="00083099" w:rsidP="004B12DA">
            <w:pPr>
              <w:pStyle w:val="Kpalrs"/>
            </w:pPr>
            <w:bookmarkStart w:id="453" w:name="_szxkvje7z9d2" w:colFirst="0" w:colLast="0"/>
            <w:bookmarkStart w:id="454" w:name="_Ref182577960"/>
            <w:bookmarkStart w:id="455" w:name="_Ref44577965"/>
            <w:bookmarkEnd w:id="453"/>
            <w:r w:rsidRPr="00DD7CCF">
              <w:t xml:space="preserve">Example </w:t>
            </w:r>
            <w:fldSimple w:instr=" STYLEREF 3 \s ">
              <w:r w:rsidR="00C13032">
                <w:rPr>
                  <w:noProof/>
                </w:rPr>
                <w:t>4.2.4</w:t>
              </w:r>
            </w:fldSimple>
            <w:r w:rsidRPr="00DD7CCF">
              <w:t>.</w:t>
            </w:r>
            <w:fldSimple w:instr=" SEQ Example \* ALPHABETIC \s 3 ">
              <w:r w:rsidR="00C13032">
                <w:rPr>
                  <w:noProof/>
                </w:rPr>
                <w:t>D</w:t>
              </w:r>
            </w:fldSimple>
            <w:bookmarkEnd w:id="454"/>
            <w:r w:rsidRPr="00DD7CCF">
              <w:t xml:space="preserve">: </w:t>
            </w:r>
            <w:r>
              <w:t xml:space="preserve">encoding </w:t>
            </w:r>
            <w:r w:rsidR="00CB56FA">
              <w:t>a miscellaneous symbol</w:t>
            </w:r>
          </w:p>
        </w:tc>
      </w:tr>
      <w:tr w:rsidR="00083099" w:rsidRPr="00DD7CCF" w14:paraId="00B12408" w14:textId="77777777" w:rsidTr="004B12DA">
        <w:tc>
          <w:tcPr>
            <w:tcW w:w="5000" w:type="pct"/>
            <w:vAlign w:val="center"/>
          </w:tcPr>
          <w:p w14:paraId="06F50443" w14:textId="32EB4029" w:rsidR="00083099" w:rsidRPr="00DD7CCF" w:rsidRDefault="00EE1925" w:rsidP="004B12DA">
            <w:pPr>
              <w:pStyle w:val="Image"/>
              <w:rPr>
                <w:rStyle w:val="Code"/>
              </w:rPr>
            </w:pPr>
            <w:r>
              <w:rPr>
                <w:rStyle w:val="Code"/>
              </w:rPr>
              <w:drawing>
                <wp:inline distT="0" distB="0" distL="0" distR="0" wp14:anchorId="75CB3497" wp14:editId="2BB3AA26">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083099" w:rsidRPr="00DD7CCF" w14:paraId="300EDB18" w14:textId="77777777" w:rsidTr="004B12DA">
        <w:tc>
          <w:tcPr>
            <w:tcW w:w="5000" w:type="pct"/>
          </w:tcPr>
          <w:p w14:paraId="26C00865" w14:textId="5306CBBB" w:rsidR="00083099" w:rsidRPr="00EE1925" w:rsidRDefault="00083099" w:rsidP="004B12DA">
            <w:pPr>
              <w:pStyle w:val="CodeParagraph"/>
              <w:rPr>
                <w:rStyle w:val="Codetext"/>
              </w:rPr>
            </w:pPr>
            <w:r w:rsidRPr="00DD7CCF">
              <w:rPr>
                <w:rStyle w:val="Code"/>
              </w:rPr>
              <w:t xml:space="preserve">&lt;g </w:t>
            </w:r>
            <w:r w:rsidRPr="00DD7CCF">
              <w:rPr>
                <w:rStyle w:val="Codeattribute"/>
              </w:rPr>
              <w:t>type</w:t>
            </w:r>
            <w:r w:rsidRPr="00DD7CCF">
              <w:rPr>
                <w:rStyle w:val="Code"/>
              </w:rPr>
              <w:t>=</w:t>
            </w:r>
            <w:r w:rsidRPr="0046000E">
              <w:rPr>
                <w:rStyle w:val="Codevalue"/>
              </w:rPr>
              <w:t>"</w:t>
            </w:r>
            <w:r w:rsidR="00EE1925">
              <w:rPr>
                <w:rStyle w:val="Codevalue"/>
              </w:rPr>
              <w:t>floretQuatrefoil</w:t>
            </w:r>
            <w:r w:rsidRPr="0046000E">
              <w:rPr>
                <w:rStyle w:val="Codevalue"/>
              </w:rPr>
              <w:t>"</w:t>
            </w:r>
            <w:r w:rsidR="00EE1925" w:rsidRPr="00EE1925">
              <w:rPr>
                <w:rStyle w:val="Code"/>
              </w:rPr>
              <w:t>/</w:t>
            </w:r>
            <w:r w:rsidRPr="00DD7CCF">
              <w:rPr>
                <w:rStyle w:val="Code"/>
              </w:rPr>
              <w:t>&gt;</w:t>
            </w:r>
            <w:r w:rsidR="00EE1925">
              <w:rPr>
                <w:rStyle w:val="Code"/>
              </w:rPr>
              <w:t xml:space="preserve"> </w:t>
            </w:r>
            <w:r w:rsidR="00EE1925">
              <w:rPr>
                <w:rStyle w:val="Codetext"/>
              </w:rPr>
              <w:t>svasti</w:t>
            </w:r>
          </w:p>
        </w:tc>
      </w:tr>
    </w:tbl>
    <w:p w14:paraId="329F38E3" w14:textId="77777777" w:rsidR="00C02B8C" w:rsidRPr="00DD7CCF" w:rsidRDefault="004D2E67" w:rsidP="00EB2024">
      <w:pPr>
        <w:pStyle w:val="Cmsor3"/>
      </w:pPr>
      <w:bookmarkStart w:id="456" w:name="_Ref182579753"/>
      <w:bookmarkStart w:id="457" w:name="_Toc183083784"/>
      <w:r w:rsidRPr="00DD7CCF">
        <w:t xml:space="preserve">Alphanumeric characters used </w:t>
      </w:r>
      <w:r w:rsidR="00547689">
        <w:t>for a different function</w:t>
      </w:r>
      <w:bookmarkEnd w:id="455"/>
      <w:bookmarkEnd w:id="456"/>
      <w:bookmarkEnd w:id="457"/>
    </w:p>
    <w:p w14:paraId="2156217A" w14:textId="681AD803" w:rsidR="00C02B8C" w:rsidRPr="00DD7CCF" w:rsidRDefault="00CB56FA" w:rsidP="00CB56FA">
      <w:pPr>
        <w:pStyle w:val="Lista"/>
      </w:pPr>
      <w:r>
        <w:t xml:space="preserve">glyphs that normally represent alphanumeric characters are occasionally </w:t>
      </w:r>
      <w:r w:rsidR="004D2E67" w:rsidRPr="00DD7CCF">
        <w:t>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7C02DF">
        <w:rPr>
          <w:b/>
          <w:bCs/>
        </w:rPr>
        <w:t xml:space="preserve"> functions as a symbol</w:t>
      </w:r>
      <w:r w:rsidRPr="00DD7CCF">
        <w:t xml:space="preserve">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7C02DF">
        <w:rPr>
          <w:b/>
          <w:bCs/>
        </w:rPr>
        <w:t xml:space="preserve"> functions as a symbol</w:t>
      </w:r>
      <w:r w:rsidRPr="00DD7CCF">
        <w:t xml:space="preserve"> </w:t>
      </w:r>
      <w:r w:rsidRPr="00E24F87">
        <w:rPr>
          <w:noProof/>
        </w:rPr>
        <w:t>(</w:t>
      </w:r>
      <w:r w:rsidRPr="00DD7CCF">
        <w:t>such as the glyph normally meaning 1, occasionally used as an auspicious opening mark)</w:t>
      </w:r>
    </w:p>
    <w:p w14:paraId="15A63430" w14:textId="57C81B5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C13032">
        <w:t>7.1</w:t>
      </w:r>
      <w:r w:rsidR="0082423C" w:rsidRPr="00DD7CCF">
        <w:fldChar w:fldCharType="end"/>
      </w:r>
    </w:p>
    <w:p w14:paraId="242CC266" w14:textId="77777777" w:rsidR="00547689" w:rsidRDefault="00547689" w:rsidP="00547689">
      <w:pPr>
        <w:pStyle w:val="Lista"/>
      </w:pPr>
      <w:r>
        <w:t xml:space="preserve">when a </w:t>
      </w:r>
      <w:r>
        <w:rPr>
          <w:b/>
          <w:bCs/>
        </w:rPr>
        <w:t>numeral sign</w:t>
      </w:r>
      <w:r w:rsidRPr="007C02DF">
        <w:rPr>
          <w:b/>
          <w:bCs/>
        </w:rPr>
        <w:t xml:space="preserve"> functions as an alphabetic character</w:t>
      </w:r>
      <w:r>
        <w:t xml:space="preserve"> (such as</w:t>
      </w:r>
      <w:r w:rsidRPr="00547689">
        <w:t xml:space="preserve"> </w:t>
      </w:r>
      <w:r>
        <w:t xml:space="preserve">the numeral 2 used in Old Sundanese to represent the phonemes </w:t>
      </w:r>
      <w:r w:rsidRPr="00CB56FA">
        <w:rPr>
          <w:rStyle w:val="Foreign"/>
        </w:rPr>
        <w:t>/ro/</w:t>
      </w:r>
      <w:r>
        <w:t>)</w:t>
      </w:r>
    </w:p>
    <w:p w14:paraId="642A75EE" w14:textId="77A248E7" w:rsidR="00547689" w:rsidRPr="00DD7CCF" w:rsidRDefault="00547689" w:rsidP="00547689">
      <w:pPr>
        <w:pStyle w:val="Lista2"/>
      </w:pPr>
      <w:r>
        <w:t xml:space="preserve">do transliterate the character as the </w:t>
      </w:r>
      <w:r w:rsidR="00CB56FA">
        <w:t xml:space="preserve">applicable </w:t>
      </w:r>
      <w:r>
        <w:t xml:space="preserve">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C13032">
        <w:t>7.1</w:t>
      </w:r>
      <w:r w:rsidRPr="00DD7CCF">
        <w:fldChar w:fldCharType="end"/>
      </w:r>
    </w:p>
    <w:p w14:paraId="4BFB121D" w14:textId="05BD4D87" w:rsidR="00C02B8C" w:rsidRPr="00DD7CCF" w:rsidRDefault="004D2E67" w:rsidP="00EB2024">
      <w:pPr>
        <w:pStyle w:val="Cmsor2"/>
      </w:pPr>
      <w:bookmarkStart w:id="458" w:name="_1jfnyljo6f10" w:colFirst="0" w:colLast="0"/>
      <w:bookmarkStart w:id="459" w:name="_Ref43989284"/>
      <w:bookmarkStart w:id="460" w:name="_Ref183075544"/>
      <w:bookmarkStart w:id="461" w:name="_Toc183083785"/>
      <w:bookmarkEnd w:id="458"/>
      <w:r w:rsidRPr="00DD7CCF">
        <w:t>Space</w:t>
      </w:r>
      <w:bookmarkEnd w:id="459"/>
      <w:r w:rsidR="007C02DF">
        <w:t xml:space="preserve"> left blank in the original</w:t>
      </w:r>
      <w:bookmarkEnd w:id="460"/>
      <w:bookmarkEnd w:id="461"/>
    </w:p>
    <w:p w14:paraId="79F2B687" w14:textId="08B911E6" w:rsidR="00C02B8C" w:rsidRPr="00DD7CCF" w:rsidRDefault="00CF2E89" w:rsidP="00EB2024">
      <w:pPr>
        <w:pStyle w:val="Cmsor3"/>
      </w:pPr>
      <w:bookmarkStart w:id="462" w:name="_mczil3ausgeg" w:colFirst="0" w:colLast="0"/>
      <w:bookmarkStart w:id="463" w:name="_Toc183083786"/>
      <w:bookmarkEnd w:id="462"/>
      <w:r>
        <w:t>Encoding space</w:t>
      </w:r>
      <w:bookmarkEnd w:id="463"/>
    </w:p>
    <w:p w14:paraId="4DC8E111" w14:textId="45C4CC52" w:rsidR="00C02B8C" w:rsidRDefault="007C02DF" w:rsidP="007C02DF">
      <w:r>
        <w:t>I</w:t>
      </w:r>
      <w:r w:rsidR="004D2E67" w:rsidRPr="00DD7CCF">
        <w:t xml:space="preserve">f an inscription contains blank </w:t>
      </w:r>
      <w:r w:rsidR="004D2E67" w:rsidRPr="007C02DF">
        <w:t>space</w:t>
      </w:r>
      <w:r w:rsidR="004D2E67" w:rsidRPr="00DD7CCF">
        <w:t xml:space="preserve">, this </w:t>
      </w:r>
      <w:r>
        <w:t xml:space="preserve">must </w:t>
      </w:r>
      <w:r w:rsidR="004D2E67" w:rsidRPr="00DD7CCF">
        <w:t xml:space="preserve">generally be encoded using the empty element </w:t>
      </w:r>
      <w:r w:rsidR="004D2E67" w:rsidRPr="00DD7CCF">
        <w:rPr>
          <w:rStyle w:val="Code"/>
        </w:rPr>
        <w:t>&lt;space/&gt;</w:t>
      </w:r>
      <w:r w:rsidR="004D2E67" w:rsidRPr="00DD7CCF">
        <w:t xml:space="preserve">, which </w:t>
      </w:r>
      <w:r w:rsidR="00CF2E89">
        <w:t xml:space="preserve">may be used as such without any attributes, but which </w:t>
      </w:r>
      <w:r w:rsidR="004D2E67" w:rsidRPr="00DD7CCF">
        <w:t xml:space="preserve">can take the attributes </w:t>
      </w:r>
      <w:r w:rsidRPr="008525C6">
        <w:rPr>
          <w:rStyle w:val="Codeattribute"/>
        </w:rPr>
        <w:t>@type</w:t>
      </w:r>
      <w:r w:rsidRPr="008525C6">
        <w:t xml:space="preserve"> </w:t>
      </w:r>
      <w:r w:rsidRPr="00DD7CCF">
        <w:t>for classification</w:t>
      </w:r>
      <w:r>
        <w:t>, as well as</w:t>
      </w:r>
      <w:r w:rsidRPr="007C02DF">
        <w:t xml:space="preserve">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@quantity</w:t>
      </w:r>
      <w:r w:rsidR="008525C6" w:rsidRPr="008525C6">
        <w:t xml:space="preserve"> </w:t>
      </w:r>
      <w:r w:rsidR="00110B53">
        <w:t>(§</w:t>
      </w:r>
      <w:r w:rsidR="00004102">
        <w:fldChar w:fldCharType="begin"/>
      </w:r>
      <w:r w:rsidR="00004102">
        <w:instrText xml:space="preserve"> REF _Ref183008428 \r \h </w:instrText>
      </w:r>
      <w:r w:rsidR="00004102">
        <w:fldChar w:fldCharType="separate"/>
      </w:r>
      <w:r w:rsidR="00C13032">
        <w:t>4.3.1.2</w:t>
      </w:r>
      <w:r w:rsidR="00004102">
        <w:fldChar w:fldCharType="end"/>
      </w:r>
      <w:r w:rsidR="00110B53">
        <w:t xml:space="preserve">) </w:t>
      </w:r>
      <w:r w:rsidR="004D2E67" w:rsidRPr="00DD7CCF">
        <w:t xml:space="preserve">to describe the </w:t>
      </w:r>
      <w:r w:rsidR="001D4DCB">
        <w:t>extent</w:t>
      </w:r>
      <w:r w:rsidR="004D2E67" w:rsidRPr="00DD7CCF">
        <w:t xml:space="preserve"> of the space</w:t>
      </w:r>
      <w:r>
        <w:t>. T</w:t>
      </w:r>
      <w:r w:rsidR="004D2E67" w:rsidRPr="00DD7CCF">
        <w:t xml:space="preserve">he subsections </w:t>
      </w:r>
      <w:r w:rsidR="00CF2E89">
        <w:t>of §</w:t>
      </w:r>
      <w:r w:rsidR="00CF2E89">
        <w:fldChar w:fldCharType="begin"/>
      </w:r>
      <w:r w:rsidR="00CF2E89">
        <w:instrText xml:space="preserve"> REF _Ref183008079 \r \h </w:instrText>
      </w:r>
      <w:r w:rsidR="00CF2E89">
        <w:fldChar w:fldCharType="separate"/>
      </w:r>
      <w:r w:rsidR="00C13032">
        <w:t>4.3.2</w:t>
      </w:r>
      <w:r w:rsidR="00CF2E89">
        <w:fldChar w:fldCharType="end"/>
      </w:r>
      <w:r w:rsidR="00CF2E89">
        <w:t xml:space="preserve"> </w:t>
      </w:r>
      <w:r w:rsidR="004D2E67" w:rsidRPr="00DD7CCF">
        <w:t>describe when to use which attribute, and with what values</w:t>
      </w:r>
      <w:r>
        <w:t>.</w:t>
      </w:r>
      <w:r w:rsidR="004D2E67" w:rsidRPr="00DD7CCF">
        <w:t xml:space="preserve"> </w:t>
      </w:r>
      <w:commentRangeStart w:id="464"/>
      <w:r w:rsidR="007B4033">
        <w:t>A</w:t>
      </w:r>
      <w:r w:rsidR="007B4033" w:rsidRPr="00DD7CCF">
        <w:t xml:space="preserve">s per TG </w:t>
      </w:r>
      <w:r w:rsidR="007B4033">
        <w:t>§</w:t>
      </w:r>
      <w:r w:rsidR="007B4033" w:rsidRPr="00DD7CCF">
        <w:t xml:space="preserve">4.3, you can use the _ character as shorthand for </w:t>
      </w:r>
      <w:r w:rsidR="007B4033" w:rsidRPr="00DD7CCF">
        <w:rPr>
          <w:rStyle w:val="Code"/>
        </w:rPr>
        <w:t>&lt;space/&gt;</w:t>
      </w:r>
      <w:r w:rsidR="007B4033" w:rsidRPr="00DD7CCF">
        <w:t xml:space="preserve"> without any attributes; this will be automatically converted to markup</w:t>
      </w:r>
      <w:r w:rsidR="007B4033">
        <w:t>.</w:t>
      </w:r>
      <w:commentRangeEnd w:id="464"/>
      <w:r w:rsidR="007B4033">
        <w:rPr>
          <w:rStyle w:val="Jegyzethivatkozs"/>
          <w:rFonts w:cs="Murty Sanskrit"/>
        </w:rPr>
        <w:commentReference w:id="464"/>
      </w:r>
    </w:p>
    <w:p w14:paraId="6C4B5B7C" w14:textId="3EE2E599" w:rsidR="007B4033" w:rsidRDefault="007B4033" w:rsidP="007B4033">
      <w:pPr>
        <w:pStyle w:val="Cmsor4"/>
      </w:pPr>
      <w:bookmarkStart w:id="465" w:name="_g16v5ug6dm4p" w:colFirst="0" w:colLast="0"/>
      <w:bookmarkStart w:id="466" w:name="_Ref183011230"/>
      <w:bookmarkStart w:id="467" w:name="_Toc183083787"/>
      <w:bookmarkStart w:id="468" w:name="_Ref43987645"/>
      <w:bookmarkStart w:id="469" w:name="_Ref134026679"/>
      <w:bookmarkEnd w:id="465"/>
      <w:r>
        <w:t>Spaces interacting with text and markup</w:t>
      </w:r>
      <w:bookmarkEnd w:id="466"/>
      <w:bookmarkEnd w:id="467"/>
    </w:p>
    <w:p w14:paraId="668CE833" w14:textId="54D05AD8" w:rsidR="007B4033" w:rsidRPr="00DD7CCF" w:rsidRDefault="007B4033" w:rsidP="007B4033">
      <w:pPr>
        <w:pStyle w:val="Lista"/>
      </w:pPr>
      <w:r w:rsidRPr="00DD7CCF">
        <w:t xml:space="preserve">if an encoded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46B4CC10" w14:textId="77777777" w:rsidR="007B4033" w:rsidRDefault="007B4033" w:rsidP="007B4033">
      <w:pPr>
        <w:pStyle w:val="Lista2"/>
      </w:pPr>
      <w:r w:rsidRPr="00DD7CCF">
        <w:t>space used in</w:t>
      </w:r>
      <w:r>
        <w:t xml:space="preserve"> lieu</w:t>
      </w:r>
      <w:r w:rsidRPr="00DD7CCF">
        <w:t xml:space="preserve"> of punctuation should generally be encoded at the end of the container which it separates from the next</w:t>
      </w:r>
    </w:p>
    <w:p w14:paraId="21054BFE" w14:textId="634CBDEF" w:rsidR="007B4033" w:rsidRDefault="007B4033" w:rsidP="007B4033">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t>
      </w:r>
      <w:r w:rsidR="008B242F">
        <w:t>because the actual word boundary</w:t>
      </w:r>
      <w:r>
        <w:t xml:space="preserve"> fall</w:t>
      </w:r>
      <w:r w:rsidR="008B242F">
        <w:t>s</w:t>
      </w:r>
      <w:r>
        <w:t xml:space="preserve"> within an </w:t>
      </w:r>
      <w:r w:rsidRPr="00F422F8">
        <w:rPr>
          <w:rStyle w:val="Foreign"/>
        </w:rPr>
        <w:t>akṣara</w:t>
      </w:r>
      <w:r>
        <w:t>), then simply encode the space at the point where it appears in the original, even if this is within a word and not at the end of the relevant container</w:t>
      </w:r>
    </w:p>
    <w:p w14:paraId="6341225E" w14:textId="77777777" w:rsidR="007B4033" w:rsidRPr="00DD7CCF" w:rsidRDefault="007B4033" w:rsidP="007B4033">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0056D73C" w14:textId="09339C91" w:rsidR="008B242F" w:rsidRDefault="008B242F" w:rsidP="008B242F">
      <w:pPr>
        <w:pStyle w:val="Lista"/>
        <w:rPr>
          <w:lang w:eastAsia="en-US" w:bidi="ar-SA"/>
        </w:rPr>
      </w:pPr>
      <w:r>
        <w:t>t</w:t>
      </w:r>
      <w:r w:rsidRPr="00DD7CCF">
        <w:t xml:space="preserve">he element </w:t>
      </w:r>
      <w:r w:rsidRPr="00DD7CCF">
        <w:rPr>
          <w:rStyle w:val="Code"/>
        </w:rPr>
        <w:t>&lt;space/&gt;</w:t>
      </w:r>
      <w:r w:rsidRPr="00DD7CCF">
        <w:t xml:space="preserve"> should normally be separated from surrounding text by editorial spaces in your file</w:t>
      </w:r>
      <w:r>
        <w:t>, except:</w:t>
      </w:r>
    </w:p>
    <w:p w14:paraId="1E8BB7AB" w14:textId="559DD9F3" w:rsidR="008B242F" w:rsidRDefault="008B242F" w:rsidP="008B242F">
      <w:pPr>
        <w:pStyle w:val="Lista2"/>
        <w:rPr>
          <w:lang w:eastAsia="en-US" w:bidi="ar-SA"/>
        </w:rPr>
      </w:pPr>
      <w:r w:rsidRPr="00DD7CCF">
        <w:t xml:space="preserve">if a </w:t>
      </w:r>
      <w:r w:rsidRPr="00DD7CCF">
        <w:rPr>
          <w:rStyle w:val="Code"/>
        </w:rPr>
        <w:t>&lt;space/&gt;</w:t>
      </w:r>
      <w:r w:rsidRPr="00DD7CCF">
        <w:t xml:space="preserve"> occurs within a word of the text, no spaces </w:t>
      </w:r>
      <w:r>
        <w:t xml:space="preserve">must </w:t>
      </w:r>
      <w:r w:rsidRPr="00DD7CCF">
        <w:t xml:space="preserve">be added around </w:t>
      </w:r>
      <w:r>
        <w:t xml:space="preserve">the element; </w:t>
      </w:r>
      <w:r w:rsidRPr="00DD7CCF">
        <w:t>see §</w:t>
      </w:r>
      <w:r w:rsidRPr="00DD7CCF">
        <w:fldChar w:fldCharType="begin"/>
      </w:r>
      <w:r w:rsidRPr="00DD7CCF">
        <w:instrText xml:space="preserve"> REF _Ref43984944 \w \h </w:instrText>
      </w:r>
      <w:r>
        <w:instrText xml:space="preserve"> \* MERGEFORMAT </w:instrText>
      </w:r>
      <w:r w:rsidRPr="00DD7CCF">
        <w:fldChar w:fldCharType="separate"/>
      </w:r>
      <w:r w:rsidR="00C13032">
        <w:t>8.1.2</w:t>
      </w:r>
      <w:r w:rsidRPr="00DD7CCF">
        <w:fldChar w:fldCharType="end"/>
      </w:r>
      <w:r w:rsidRPr="00DD7CCF">
        <w:t xml:space="preserve"> for more details</w:t>
      </w:r>
      <w:r>
        <w:t>.</w:t>
      </w:r>
    </w:p>
    <w:p w14:paraId="11E611C3" w14:textId="0586E938" w:rsidR="008B242F" w:rsidRDefault="008B242F" w:rsidP="008B242F">
      <w:pPr>
        <w:pStyle w:val="Lista3"/>
        <w:rPr>
          <w:lang w:eastAsia="en-US" w:bidi="ar-SA"/>
        </w:rPr>
      </w:pPr>
      <w:r>
        <w:rPr>
          <w:lang w:eastAsia="en-US" w:bidi="ar-SA"/>
        </w:rPr>
        <w:t>there is no explicit encoding for the fact that a space interrupts a word</w:t>
      </w:r>
    </w:p>
    <w:p w14:paraId="499DB415" w14:textId="7C59431F" w:rsidR="008B242F" w:rsidRDefault="008B242F" w:rsidP="008B242F">
      <w:pPr>
        <w:pStyle w:val="Lista2"/>
        <w:rPr>
          <w:lang w:eastAsia="en-US" w:bidi="ar-SA"/>
        </w:rPr>
      </w:pPr>
      <w:r w:rsidRPr="00DD7CCF">
        <w:lastRenderedPageBreak/>
        <w:t xml:space="preserve">if a </w:t>
      </w:r>
      <w:r w:rsidRPr="00DD7CCF">
        <w:rPr>
          <w:rStyle w:val="Code"/>
        </w:rPr>
        <w:t>&lt;space/&gt;</w:t>
      </w:r>
      <w:r w:rsidRPr="00DD7CCF">
        <w:t xml:space="preserve"> occurs</w:t>
      </w:r>
      <w:r>
        <w:t xml:space="preserve"> at the boundary (beginning or end) of a structural container, do not add a space between the containing element’s tag and the </w:t>
      </w:r>
      <w:r w:rsidRPr="00DD7CCF">
        <w:rPr>
          <w:rStyle w:val="Code"/>
        </w:rPr>
        <w:t>&lt;space/&gt;</w:t>
      </w:r>
      <w:r w:rsidRPr="00DD7CCF">
        <w:t xml:space="preserve"> </w:t>
      </w:r>
      <w:r>
        <w:t>element</w:t>
      </w:r>
    </w:p>
    <w:p w14:paraId="3F0FA729" w14:textId="1BC72E32" w:rsidR="00110B53" w:rsidRDefault="007B4033" w:rsidP="007B4033">
      <w:pPr>
        <w:pStyle w:val="Cmsor4"/>
      </w:pPr>
      <w:bookmarkStart w:id="470" w:name="_Ref183008428"/>
      <w:bookmarkStart w:id="471" w:name="_Toc183083788"/>
      <w:r>
        <w:t xml:space="preserve">The size of </w:t>
      </w:r>
      <w:r w:rsidR="001D4DCB">
        <w:t>space</w:t>
      </w:r>
      <w:r>
        <w:t>s</w:t>
      </w:r>
      <w:bookmarkEnd w:id="470"/>
      <w:bookmarkEnd w:id="471"/>
    </w:p>
    <w:p w14:paraId="11EBBEDF" w14:textId="78F65A3E" w:rsidR="00110B53" w:rsidRPr="00110B53" w:rsidRDefault="001D4DCB" w:rsidP="00110B53">
      <w:pPr>
        <w:rPr>
          <w:lang w:eastAsia="en-US" w:bidi="ar-SA"/>
        </w:rPr>
      </w:pPr>
      <w:r>
        <w:rPr>
          <w:lang w:eastAsia="en-US" w:bidi="ar-SA"/>
        </w:rPr>
        <w:t xml:space="preserve">The size of </w:t>
      </w:r>
      <w:r w:rsidR="007B4033">
        <w:rPr>
          <w:lang w:eastAsia="en-US" w:bidi="ar-SA"/>
        </w:rPr>
        <w:t xml:space="preserve">a </w:t>
      </w:r>
      <w:r>
        <w:rPr>
          <w:lang w:eastAsia="en-US" w:bidi="ar-SA"/>
        </w:rPr>
        <w:t xml:space="preserve">space, </w:t>
      </w:r>
      <w:r>
        <w:t xml:space="preserve">measured by the </w:t>
      </w:r>
      <w:r w:rsidR="007B4033">
        <w:t xml:space="preserve">approximate </w:t>
      </w:r>
      <w:r>
        <w:t xml:space="preserve">number of characters that could have been written in </w:t>
      </w:r>
      <w:r w:rsidR="007B4033">
        <w:t>that</w:t>
      </w:r>
      <w:r>
        <w:t xml:space="preserve"> space, is not to be encoded for spaces which are small, or to which measurement in number of characters does not apply. </w:t>
      </w:r>
      <w:r w:rsidR="007B4033">
        <w:t xml:space="preserve">See the </w:t>
      </w:r>
      <w:r w:rsidR="00CF2E89" w:rsidRPr="00DD7CCF">
        <w:t xml:space="preserve">subsections </w:t>
      </w:r>
      <w:r w:rsidR="00CF2E89">
        <w:t>of §</w:t>
      </w:r>
      <w:r w:rsidR="00CF2E89">
        <w:fldChar w:fldCharType="begin"/>
      </w:r>
      <w:r w:rsidR="00CF2E89">
        <w:instrText xml:space="preserve"> REF _Ref183008079 \r \h </w:instrText>
      </w:r>
      <w:r w:rsidR="00CF2E89">
        <w:fldChar w:fldCharType="separate"/>
      </w:r>
      <w:r w:rsidR="00C13032">
        <w:t>4.3.2</w:t>
      </w:r>
      <w:r w:rsidR="00CF2E89">
        <w:fldChar w:fldCharType="end"/>
      </w:r>
      <w:r w:rsidR="00CF2E89">
        <w:t xml:space="preserve"> </w:t>
      </w:r>
      <w:r w:rsidR="007B4033">
        <w:t xml:space="preserve">about whether and when the size of </w:t>
      </w:r>
      <w:r w:rsidR="00CF2E89">
        <w:t xml:space="preserve">a particular space </w:t>
      </w:r>
      <w:r w:rsidR="007B4033">
        <w:t xml:space="preserve">should be encoded. </w:t>
      </w:r>
    </w:p>
    <w:p w14:paraId="5E2B4EAC" w14:textId="72F61D76" w:rsidR="001D4DCB" w:rsidRPr="001D4DCB" w:rsidRDefault="00CF2E89" w:rsidP="00110B53">
      <w:pPr>
        <w:pStyle w:val="Lista"/>
      </w:pPr>
      <w:r>
        <w:t>to encode the size of a space, add both of the following attributes</w:t>
      </w:r>
    </w:p>
    <w:p w14:paraId="41250227" w14:textId="77777777" w:rsidR="00110B53" w:rsidRDefault="00110B53" w:rsidP="00110B53">
      <w:pPr>
        <w:pStyle w:val="Lista2"/>
      </w:pPr>
      <w:r w:rsidRPr="008525C6">
        <w:rPr>
          <w:rStyle w:val="Codeattribute"/>
        </w:rPr>
        <w:t>@quantity</w:t>
      </w:r>
      <w:r w:rsidRPr="008525C6">
        <w:t>,</w:t>
      </w:r>
      <w:r w:rsidRPr="00DD7CCF">
        <w:t xml:space="preserve"> whose value shall be the width of the space given as the number of characters that could fit into it </w:t>
      </w:r>
      <w:r w:rsidRPr="00E24F87">
        <w:rPr>
          <w:noProof/>
        </w:rPr>
        <w:t>(</w:t>
      </w:r>
      <w:r w:rsidRPr="00DD7CCF">
        <w:t xml:space="preserve">i.e., the number of widths of an average </w:t>
      </w:r>
      <w:r w:rsidRPr="00DD7CCF">
        <w:rPr>
          <w:rStyle w:val="Foreign"/>
        </w:rPr>
        <w:t>akṣara</w:t>
      </w:r>
      <w:r w:rsidRPr="00DD7CCF">
        <w:t>)</w:t>
      </w:r>
    </w:p>
    <w:p w14:paraId="1B06112F" w14:textId="4E326206" w:rsidR="00CF2E89" w:rsidRPr="00DD7CCF" w:rsidRDefault="00CF2E89" w:rsidP="00CF2E89">
      <w:pPr>
        <w:pStyle w:val="Lista3"/>
      </w:pPr>
      <w:r>
        <w:t>this quantity is always understood to be approximate</w:t>
      </w:r>
    </w:p>
    <w:p w14:paraId="43D06E2E" w14:textId="77777777" w:rsidR="00110B53" w:rsidRDefault="00110B53" w:rsidP="00110B53">
      <w:pPr>
        <w:pStyle w:val="Lista2"/>
      </w:pPr>
      <w:r w:rsidRPr="008525C6">
        <w:rPr>
          <w:rStyle w:val="Codeattribute"/>
        </w:rPr>
        <w:t>@unit</w:t>
      </w:r>
      <w:r w:rsidRPr="008525C6">
        <w:t>,</w:t>
      </w:r>
      <w:r w:rsidRPr="00DD7CCF">
        <w:t xml:space="preserve"> with the value </w:t>
      </w:r>
      <w:r w:rsidRPr="00303844">
        <w:rPr>
          <w:rStyle w:val="Codevalue"/>
        </w:rPr>
        <w:t>"character"</w:t>
      </w:r>
    </w:p>
    <w:p w14:paraId="31A8AA24" w14:textId="19CA2075" w:rsidR="00CF2E89" w:rsidRPr="00DD7CCF" w:rsidRDefault="00CF2E89" w:rsidP="00CF2E89">
      <w:pPr>
        <w:pStyle w:val="Lista3"/>
      </w:pPr>
      <w:r>
        <w:t>our encoding does not use any other units for encoding the size of spaces</w:t>
      </w:r>
    </w:p>
    <w:p w14:paraId="1B593329" w14:textId="77777777" w:rsidR="00CF2E89" w:rsidRDefault="00CF2E89" w:rsidP="00CF2E89">
      <w:pPr>
        <w:pStyle w:val="Cmsor3"/>
      </w:pPr>
      <w:bookmarkStart w:id="472" w:name="_Ref183008079"/>
      <w:bookmarkStart w:id="473" w:name="_Toc183083789"/>
      <w:bookmarkStart w:id="474" w:name="_Ref183006525"/>
      <w:r>
        <w:t>Types of space</w:t>
      </w:r>
      <w:bookmarkEnd w:id="472"/>
      <w:bookmarkEnd w:id="473"/>
    </w:p>
    <w:p w14:paraId="2E6F31C7" w14:textId="317B7BA6" w:rsidR="00C02B8C" w:rsidRPr="00DD7CCF" w:rsidRDefault="004D2E67" w:rsidP="00CF2E89">
      <w:pPr>
        <w:pStyle w:val="Cmsor4"/>
      </w:pPr>
      <w:bookmarkStart w:id="475" w:name="_Ref183011891"/>
      <w:bookmarkStart w:id="476" w:name="_Toc183083790"/>
      <w:r w:rsidRPr="00DD7CCF">
        <w:t>Space for semantic segmentation</w:t>
      </w:r>
      <w:bookmarkEnd w:id="468"/>
      <w:bookmarkEnd w:id="469"/>
      <w:bookmarkEnd w:id="474"/>
      <w:bookmarkEnd w:id="475"/>
      <w:bookmarkEnd w:id="476"/>
    </w:p>
    <w:p w14:paraId="7AD568A5" w14:textId="7A4BED23" w:rsidR="00C02B8C" w:rsidRPr="00DD7CCF" w:rsidRDefault="00110B53" w:rsidP="00CF2E89">
      <w:r>
        <w:t>T</w:t>
      </w:r>
      <w:r w:rsidR="004D2E67" w:rsidRPr="00DD7CCF">
        <w: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CF2E89">
      <w:pPr>
        <w:pStyle w:val="Lista"/>
      </w:pPr>
      <w:r w:rsidRPr="00DD7CCF">
        <w:t>between words</w:t>
      </w:r>
    </w:p>
    <w:p w14:paraId="27B9C2C6" w14:textId="74035BE2" w:rsidR="00C02B8C" w:rsidRPr="00DD7CCF" w:rsidRDefault="004D2E67" w:rsidP="00CF2E89">
      <w:pPr>
        <w:pStyle w:val="Lista"/>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C13032">
        <w:t>3.6</w:t>
      </w:r>
      <w:r w:rsidR="0044366B">
        <w:fldChar w:fldCharType="end"/>
      </w:r>
      <w:r w:rsidR="00AF54D4" w:rsidRPr="00AF54D4">
        <w:t>)</w:t>
      </w:r>
    </w:p>
    <w:p w14:paraId="1C71FC66" w14:textId="77777777" w:rsidR="00C02B8C" w:rsidRPr="00DD7CCF" w:rsidRDefault="004D2E67" w:rsidP="00CF2E89">
      <w:pPr>
        <w:pStyle w:val="Lista"/>
      </w:pPr>
      <w:r w:rsidRPr="00DD7CCF">
        <w:t>at a transition from verse to prose or vice versa</w:t>
      </w:r>
    </w:p>
    <w:p w14:paraId="5BECA00E" w14:textId="77777777" w:rsidR="00C02B8C" w:rsidRPr="00DD7CCF" w:rsidRDefault="004D2E67" w:rsidP="00CF2E89">
      <w:pPr>
        <w:pStyle w:val="Lista"/>
      </w:pPr>
      <w:r w:rsidRPr="00DD7CCF">
        <w:t>at points where the topic changes markedly, for instance</w:t>
      </w:r>
    </w:p>
    <w:p w14:paraId="1FC53279" w14:textId="77777777" w:rsidR="00C02B8C" w:rsidRPr="00DD7CCF" w:rsidRDefault="004D2E67" w:rsidP="00CF2E89">
      <w:pPr>
        <w:pStyle w:val="Lista2"/>
      </w:pPr>
      <w:r w:rsidRPr="00DD7CCF">
        <w:t>after an initial salutation or auspicious phrase</w:t>
      </w:r>
    </w:p>
    <w:p w14:paraId="6B2E0952" w14:textId="77777777" w:rsidR="00C02B8C" w:rsidRPr="00DD7CCF" w:rsidRDefault="004D2E67" w:rsidP="00CF2E89">
      <w:pPr>
        <w:pStyle w:val="Lista2"/>
      </w:pPr>
      <w:r w:rsidRPr="00DD7CCF">
        <w:t>before a colophon</w:t>
      </w:r>
    </w:p>
    <w:p w14:paraId="04AC3DD0" w14:textId="132A6687" w:rsidR="00CF2E89" w:rsidRDefault="00110B53" w:rsidP="00CF2E89">
      <w:r>
        <w:t>R</w:t>
      </w:r>
      <w:r w:rsidR="004D2E67" w:rsidRPr="00DD7CCF">
        <w:t>egular TEI practice</w:t>
      </w:r>
      <w:r w:rsidR="004D2E67" w:rsidRPr="006B5499">
        <w:rPr>
          <w:rStyle w:val="Lbjegyzet-hivatkozs"/>
        </w:rPr>
        <w:footnoteReference w:id="27"/>
      </w:r>
      <w:r w:rsidR="004D2E67" w:rsidRPr="00DD7CCF">
        <w:t xml:space="preserve"> is not to use </w:t>
      </w:r>
      <w:r w:rsidR="004D2E67" w:rsidRPr="00DD7CCF">
        <w:rPr>
          <w:rStyle w:val="Code"/>
        </w:rPr>
        <w:t>&lt;space/&gt;</w:t>
      </w:r>
      <w:r w:rsidR="004D2E67" w:rsidRPr="00DD7CCF">
        <w:t xml:space="preserve"> for </w:t>
      </w:r>
      <w:r w:rsidR="0008720B">
        <w:t>interword</w:t>
      </w:r>
      <w:r w:rsidR="004D2E67" w:rsidRPr="00DD7CCF">
        <w:t xml:space="preserve"> spaces, but since our texts normally</w:t>
      </w:r>
      <w:r>
        <w:t xml:space="preserve"> use </w:t>
      </w:r>
      <w:r w:rsidRPr="00110B53">
        <w:rPr>
          <w:rStyle w:val="Foreign"/>
        </w:rPr>
        <w:t>scripto continua</w:t>
      </w:r>
      <w:r>
        <w:t xml:space="preserve"> (i.e. they do not</w:t>
      </w:r>
      <w:r w:rsidR="004D2E67" w:rsidRPr="00DD7CCF">
        <w:t xml:space="preserve"> space words</w:t>
      </w:r>
      <w:r>
        <w:t>)</w:t>
      </w:r>
      <w:r w:rsidR="004D2E67" w:rsidRPr="00DD7CCF">
        <w:t xml:space="preserve">, we </w:t>
      </w:r>
      <w:r w:rsidR="00650EB2">
        <w:t xml:space="preserve">generally </w:t>
      </w:r>
      <w:r w:rsidR="004D2E67" w:rsidRPr="00DD7CCF">
        <w:t>consider these to be “significant spaces” when they do occur</w:t>
      </w:r>
      <w:r w:rsidR="00650EB2">
        <w:t xml:space="preserve"> and encode them accordingly</w:t>
      </w:r>
      <w:r>
        <w:t>.</w:t>
      </w:r>
    </w:p>
    <w:p w14:paraId="4B4E36B6" w14:textId="25DD465A" w:rsidR="002A148F" w:rsidRDefault="002A148F" w:rsidP="00CF2E89">
      <w:pPr>
        <w:pStyle w:val="Lista"/>
      </w:pPr>
      <w:r>
        <w:t xml:space="preserve">space employed for semantic segmentation shall be encoded using the </w:t>
      </w:r>
      <w:r w:rsidRPr="00DD7CCF">
        <w:rPr>
          <w:rStyle w:val="Code"/>
        </w:rPr>
        <w:t>&lt;space/&gt;</w:t>
      </w:r>
      <w:r>
        <w:t xml:space="preserve"> element without </w:t>
      </w:r>
      <w:r w:rsidRPr="002A148F">
        <w:rPr>
          <w:rStyle w:val="Codeattribute"/>
        </w:rPr>
        <w:t>@type</w:t>
      </w:r>
      <w:r>
        <w:t xml:space="preserve"> (i.e. semantic spacing is understood in our convention to be the default type of space)</w:t>
      </w:r>
    </w:p>
    <w:p w14:paraId="2D8F2E80" w14:textId="6371F746" w:rsidR="00CF2E89" w:rsidRPr="00DD7CCF" w:rsidRDefault="00CF2E89" w:rsidP="00CF2E89">
      <w:pPr>
        <w:pStyle w:val="Lista"/>
      </w:pPr>
      <w:r>
        <w:t>for</w:t>
      </w:r>
      <w:r w:rsidR="00110B53">
        <w:t xml:space="preserve"> </w:t>
      </w:r>
      <w:r w:rsidRPr="005D2B22">
        <w:rPr>
          <w:b/>
          <w:bCs/>
        </w:rPr>
        <w:t xml:space="preserve">large </w:t>
      </w:r>
      <w:r>
        <w:rPr>
          <w:b/>
          <w:bCs/>
        </w:rPr>
        <w:t xml:space="preserve">semantic </w:t>
      </w:r>
      <w:r w:rsidRPr="005D2B22">
        <w:rPr>
          <w:b/>
          <w:bCs/>
        </w:rPr>
        <w:t>spaces</w:t>
      </w:r>
      <w:r>
        <w:rPr>
          <w:noProof/>
        </w:rPr>
        <w:t xml:space="preserve">, defined as having the breadth of </w:t>
      </w:r>
      <w:r w:rsidRPr="00DD7CCF">
        <w:t xml:space="preserve">two or more </w:t>
      </w:r>
      <w:r>
        <w:t xml:space="preserve">typical </w:t>
      </w:r>
      <w:r w:rsidRPr="00DD7CCF">
        <w:t>characters</w:t>
      </w:r>
      <w:r>
        <w:t>,</w:t>
      </w:r>
      <w:r w:rsidRPr="00DD7CCF">
        <w:t xml:space="preserve"> </w:t>
      </w:r>
      <w:r>
        <w:t xml:space="preserve">size </w:t>
      </w:r>
      <w:r w:rsidRPr="00DD7CCF">
        <w:t>must always be encoded</w:t>
      </w:r>
      <w:r>
        <w:t xml:space="preserve"> as per §</w:t>
      </w:r>
      <w:r>
        <w:fldChar w:fldCharType="begin"/>
      </w:r>
      <w:r>
        <w:instrText xml:space="preserve"> REF _Ref183008428 \r \h </w:instrText>
      </w:r>
      <w:r>
        <w:fldChar w:fldCharType="separate"/>
      </w:r>
      <w:r w:rsidR="00C13032">
        <w:t>4.3.1.2</w:t>
      </w:r>
      <w:r>
        <w:fldChar w:fldCharType="end"/>
      </w:r>
    </w:p>
    <w:p w14:paraId="0FE89C3B" w14:textId="0F73974A" w:rsidR="000D72E4" w:rsidRDefault="00CF2E89" w:rsidP="008139E6">
      <w:pPr>
        <w:pStyle w:val="Lista"/>
      </w:pPr>
      <w:r>
        <w:t xml:space="preserve">for </w:t>
      </w:r>
      <w:r w:rsidRPr="000D72E4">
        <w:rPr>
          <w:b/>
          <w:bCs/>
        </w:rPr>
        <w:t>small semantic spaces</w:t>
      </w:r>
      <w:r>
        <w:t>, defined as having a breadth less than two typical characters,</w:t>
      </w:r>
      <w:r w:rsidR="000D72E4">
        <w:t xml:space="preserve"> size shall not be encoded, so such spaces are represented in our encoding by </w:t>
      </w:r>
      <w:r w:rsidR="000D72E4" w:rsidRPr="00DD7CCF">
        <w:rPr>
          <w:rStyle w:val="Code"/>
        </w:rPr>
        <w:t>&lt;space/&gt;</w:t>
      </w:r>
      <w:r w:rsidR="000D72E4">
        <w:t xml:space="preserve"> without any attributes</w:t>
      </w:r>
    </w:p>
    <w:p w14:paraId="00EB5333" w14:textId="1785768B" w:rsidR="007B4033" w:rsidRPr="00DD7CCF" w:rsidRDefault="000D72E4" w:rsidP="000D72E4">
      <w:pPr>
        <w:pStyle w:val="Lista"/>
      </w:pPr>
      <w:r>
        <w:t xml:space="preserve">the </w:t>
      </w:r>
      <w:r w:rsidR="007B4033" w:rsidRPr="00DD7CCF">
        <w:t>encoding of small spaces is optional and should be decided on a case by case basis, with considerations such as the following:</w:t>
      </w:r>
    </w:p>
    <w:p w14:paraId="438BC917" w14:textId="42767350" w:rsidR="000D72E4" w:rsidRDefault="000D72E4" w:rsidP="000D72E4">
      <w:pPr>
        <w:pStyle w:val="Lista2"/>
      </w:pPr>
      <w:r>
        <w:t xml:space="preserve">it is generally </w:t>
      </w:r>
      <w:r w:rsidRPr="000D72E4">
        <w:rPr>
          <w:b/>
          <w:bCs/>
        </w:rPr>
        <w:t xml:space="preserve">preferable not to encode </w:t>
      </w:r>
      <w:r>
        <w:rPr>
          <w:b/>
          <w:bCs/>
        </w:rPr>
        <w:t xml:space="preserve">semantic </w:t>
      </w:r>
      <w:r w:rsidRPr="000D72E4">
        <w:rPr>
          <w:b/>
          <w:bCs/>
        </w:rPr>
        <w:t>spaces</w:t>
      </w:r>
      <w:r>
        <w:t xml:space="preserve"> in the following cases:</w:t>
      </w:r>
    </w:p>
    <w:p w14:paraId="7C123EF3" w14:textId="4F4D2481" w:rsidR="000D72E4" w:rsidRDefault="000D72E4" w:rsidP="000D72E4">
      <w:pPr>
        <w:pStyle w:val="Lista3"/>
      </w:pPr>
      <w:r>
        <w:t>when small spaces appear without an obvious semantic function, such as</w:t>
      </w:r>
    </w:p>
    <w:p w14:paraId="363F4EE9" w14:textId="3C02AAA9" w:rsidR="000D72E4" w:rsidRDefault="000D72E4" w:rsidP="000D72E4">
      <w:pPr>
        <w:pStyle w:val="Lista4"/>
      </w:pPr>
      <w:r>
        <w:t>space between adjacent characters within a word</w:t>
      </w:r>
    </w:p>
    <w:p w14:paraId="1E237005" w14:textId="64F35543" w:rsidR="000D72E4" w:rsidRDefault="000D72E4" w:rsidP="000D72E4">
      <w:pPr>
        <w:pStyle w:val="Lista4"/>
      </w:pPr>
      <w:r>
        <w:t>interword spaces that are no larger than spaces occurring between characters within a word</w:t>
      </w:r>
    </w:p>
    <w:p w14:paraId="56A37105" w14:textId="6DB2EBCF" w:rsidR="007B4033" w:rsidRPr="00DD7CCF" w:rsidRDefault="000D72E4" w:rsidP="000D72E4">
      <w:pPr>
        <w:pStyle w:val="Lista4"/>
      </w:pPr>
      <w:r>
        <w:t>note that</w:t>
      </w:r>
      <w:r w:rsidR="007B4033" w:rsidRPr="00DD7CCF">
        <w:t xml:space="preserve"> segments of text written in conspicuously widely spaced characters may be marked up as per §</w:t>
      </w:r>
      <w:r w:rsidR="007B4033" w:rsidRPr="00DD7CCF">
        <w:fldChar w:fldCharType="begin"/>
      </w:r>
      <w:r w:rsidR="007B4033" w:rsidRPr="00DD7CCF">
        <w:instrText xml:space="preserve"> REF _Ref43987586 \w \h </w:instrText>
      </w:r>
      <w:r w:rsidR="007B4033">
        <w:instrText xml:space="preserve"> \* MERGEFORMAT </w:instrText>
      </w:r>
      <w:r w:rsidR="007B4033" w:rsidRPr="00DD7CCF">
        <w:fldChar w:fldCharType="separate"/>
      </w:r>
      <w:r w:rsidR="00C13032">
        <w:t>7.5.6</w:t>
      </w:r>
      <w:r w:rsidR="007B4033" w:rsidRPr="00DD7CCF">
        <w:fldChar w:fldCharType="end"/>
      </w:r>
    </w:p>
    <w:p w14:paraId="7DA6B2B2" w14:textId="02AF918C" w:rsidR="000D72E4" w:rsidRDefault="000D72E4" w:rsidP="000D72E4">
      <w:pPr>
        <w:pStyle w:val="Lista3"/>
      </w:pPr>
      <w:r>
        <w:t>when small spaces appear between alphabetic and non-alphabetic characters, such as</w:t>
      </w:r>
    </w:p>
    <w:p w14:paraId="6072F7C0" w14:textId="77777777" w:rsidR="000D72E4" w:rsidRDefault="000D72E4" w:rsidP="000D72E4">
      <w:pPr>
        <w:pStyle w:val="Lista4"/>
      </w:pPr>
      <w:r>
        <w:t>before and/or after numeral signs</w:t>
      </w:r>
    </w:p>
    <w:p w14:paraId="5D1E7A4A" w14:textId="3939BBC7" w:rsidR="000D72E4" w:rsidRDefault="000D72E4" w:rsidP="000D72E4">
      <w:pPr>
        <w:pStyle w:val="Lista4"/>
      </w:pPr>
      <w:r>
        <w:t>before and/or after punctuation marks and other symbols</w:t>
      </w:r>
    </w:p>
    <w:p w14:paraId="0F075B9E" w14:textId="3D470E9F" w:rsidR="000D72E4" w:rsidRDefault="000D72E4" w:rsidP="000D72E4">
      <w:pPr>
        <w:pStyle w:val="Lista3"/>
      </w:pPr>
      <w:r>
        <w:t>when interword spaces appear with fair consistency throughout an inscription</w:t>
      </w:r>
    </w:p>
    <w:p w14:paraId="0E862E7F" w14:textId="4F285EE8" w:rsidR="000D72E4" w:rsidRPr="00DD7CCF" w:rsidRDefault="000D72E4" w:rsidP="000D72E4">
      <w:pPr>
        <w:pStyle w:val="Lista4"/>
      </w:pPr>
      <w:r>
        <w:lastRenderedPageBreak/>
        <w:t xml:space="preserve">this feature of </w:t>
      </w:r>
      <w:r w:rsidRPr="00DD7CCF">
        <w:t xml:space="preserve">an inscription </w:t>
      </w:r>
      <w:r>
        <w:t xml:space="preserve">(i.e. the fact that it does not use </w:t>
      </w:r>
      <w:r>
        <w:rPr>
          <w:rStyle w:val="Foreign"/>
        </w:rPr>
        <w:t>scripto continua</w:t>
      </w:r>
      <w:r>
        <w:t xml:space="preserve">) </w:t>
      </w:r>
      <w:r w:rsidRPr="00DD7CCF">
        <w:t>may be mentioned in the metadata or commentary rather than being encoded at every instance</w:t>
      </w:r>
    </w:p>
    <w:p w14:paraId="240EDDBF" w14:textId="22F8EBB0" w:rsidR="000D72E4" w:rsidRDefault="000D72E4" w:rsidP="000D72E4">
      <w:pPr>
        <w:pStyle w:val="Lista3"/>
      </w:pPr>
      <w:r>
        <w:t xml:space="preserve">it is generally </w:t>
      </w:r>
      <w:r w:rsidRPr="000D72E4">
        <w:rPr>
          <w:b/>
          <w:bCs/>
        </w:rPr>
        <w:t>preferable to encode semantic spaces</w:t>
      </w:r>
      <w:r>
        <w:t xml:space="preserve"> in the following cases, even if they are smaller than one typical character width:</w:t>
      </w:r>
    </w:p>
    <w:p w14:paraId="442F8EFD" w14:textId="4DE7AD54" w:rsidR="000D72E4" w:rsidRDefault="000D72E4" w:rsidP="000D72E4">
      <w:pPr>
        <w:pStyle w:val="Lista4"/>
      </w:pPr>
      <w:r>
        <w:t>when interword spaces</w:t>
      </w:r>
      <w:r w:rsidR="00650EB2">
        <w:t xml:space="preserve"> are used inconsistently in an inscription</w:t>
      </w:r>
    </w:p>
    <w:p w14:paraId="7E1B275C" w14:textId="4B35DAD3" w:rsidR="00650EB2" w:rsidRDefault="00650EB2" w:rsidP="00650EB2">
      <w:pPr>
        <w:pStyle w:val="Lista4"/>
      </w:pPr>
      <w:r>
        <w:t xml:space="preserve">when a particular space appears </w:t>
      </w:r>
      <w:r w:rsidRPr="00DD7CCF">
        <w:t xml:space="preserve">in lieu of punctuation </w:t>
      </w:r>
      <w:r>
        <w:t>at the end of a semantic unit (e.g. stanza, verse line or a topic in prose)</w:t>
      </w:r>
    </w:p>
    <w:p w14:paraId="26BC852F" w14:textId="30F16DDC" w:rsidR="00C02B8C" w:rsidRPr="00DD7CCF" w:rsidRDefault="004D2E67" w:rsidP="00CF2E89">
      <w:pPr>
        <w:pStyle w:val="Cmsor4"/>
      </w:pPr>
      <w:bookmarkStart w:id="477" w:name="_ezodp8p1jvoq" w:colFirst="0" w:colLast="0"/>
      <w:bookmarkStart w:id="478" w:name="_Ref43987728"/>
      <w:bookmarkStart w:id="479" w:name="_Ref156807687"/>
      <w:bookmarkStart w:id="480" w:name="_Ref156807827"/>
      <w:bookmarkStart w:id="481" w:name="_Toc183083791"/>
      <w:bookmarkEnd w:id="477"/>
      <w:r w:rsidRPr="00DD7CCF">
        <w:t xml:space="preserve">Space left blank </w:t>
      </w:r>
      <w:bookmarkEnd w:id="478"/>
      <w:r w:rsidR="0044366B" w:rsidRPr="0044366B">
        <w:t>for information not available to the engraver</w:t>
      </w:r>
      <w:bookmarkEnd w:id="479"/>
      <w:bookmarkEnd w:id="480"/>
      <w:bookmarkEnd w:id="481"/>
    </w:p>
    <w:p w14:paraId="47115567" w14:textId="7D88E2AB" w:rsidR="0044366B" w:rsidRDefault="00650EB2" w:rsidP="00650EB2">
      <w:r>
        <w:t>T</w:t>
      </w:r>
      <w:r w:rsidR="004D2E67" w:rsidRPr="00DD7CCF">
        <w:t xml:space="preserve">his </w:t>
      </w:r>
      <w:r w:rsidR="0008720B">
        <w:t>sub</w:t>
      </w:r>
      <w:r w:rsidR="004D2E67" w:rsidRPr="00DD7CCF">
        <w:t xml:space="preserve">section is about areas that were left blank when the rest of the inscription was engraved, </w:t>
      </w:r>
      <w:r w:rsidR="0044366B">
        <w:t xml:space="preserve">possibly </w:t>
      </w:r>
      <w:r w:rsidR="004D2E67" w:rsidRPr="00DD7CCF">
        <w:t xml:space="preserve">with the intent to be filled later on, </w:t>
      </w:r>
      <w:r w:rsidR="0044366B">
        <w:t>typically in one of the following circumstances</w:t>
      </w:r>
      <w:r>
        <w:t>:</w:t>
      </w:r>
    </w:p>
    <w:p w14:paraId="7F062921" w14:textId="77777777" w:rsidR="0044366B" w:rsidRDefault="0044366B" w:rsidP="00650EB2">
      <w:pPr>
        <w:pStyle w:val="Lista"/>
      </w:pPr>
      <w:r>
        <w:t>certain particulars, such as a name or a date, were to be added later</w:t>
      </w:r>
    </w:p>
    <w:p w14:paraId="2A64D997" w14:textId="77777777" w:rsidR="0044366B" w:rsidRDefault="0044366B" w:rsidP="00650EB2">
      <w:pPr>
        <w:pStyle w:val="Lista"/>
      </w:pPr>
      <w:r>
        <w:t>the engraver was unable to interpret a character in the prototype he was working from</w:t>
      </w:r>
    </w:p>
    <w:p w14:paraId="526D901B" w14:textId="77777777" w:rsidR="002A148F" w:rsidRDefault="002A148F" w:rsidP="00650EB2">
      <w:r>
        <w:t>S</w:t>
      </w:r>
      <w:r w:rsidR="004D2E67" w:rsidRPr="00DD7CCF">
        <w:t>uch spaces</w:t>
      </w:r>
      <w:r>
        <w:t xml:space="preserve"> are</w:t>
      </w:r>
      <w:r w:rsidR="004D2E67" w:rsidRPr="00DD7CCF">
        <w:t xml:space="preserve"> called </w:t>
      </w:r>
      <w:r w:rsidR="004D2E67" w:rsidRPr="00DD7CCF">
        <w:rPr>
          <w:rStyle w:val="Foreign"/>
        </w:rPr>
        <w:t>vacat</w:t>
      </w:r>
      <w:r w:rsidR="004D2E67" w:rsidRPr="00DD7CCF">
        <w:t xml:space="preserve"> in the western scholarly tradition</w:t>
      </w:r>
      <w:r>
        <w:t>.</w:t>
      </w:r>
    </w:p>
    <w:p w14:paraId="37187375" w14:textId="0ED4CC22" w:rsidR="00C02B8C" w:rsidRPr="00DD7CCF" w:rsidRDefault="002A148F" w:rsidP="008139E6">
      <w:pPr>
        <w:pStyle w:val="Lista"/>
      </w:pPr>
      <w:r>
        <w:t>spaces left blank for missing content must be encoded by adding</w:t>
      </w:r>
      <w:r w:rsidR="004D2E67" w:rsidRPr="00DD7CCF">
        <w:t xml:space="preserve"> the attribute </w:t>
      </w:r>
      <w:r w:rsidR="008525C6" w:rsidRPr="008525C6">
        <w:rPr>
          <w:rStyle w:val="Codeattribute"/>
        </w:rPr>
        <w:t>@type</w:t>
      </w:r>
      <w:r w:rsidR="008525C6" w:rsidRPr="008525C6">
        <w:t xml:space="preserve"> </w:t>
      </w:r>
      <w:r w:rsidR="004D2E67" w:rsidRPr="00DD7CCF">
        <w:t xml:space="preserve">with the value </w:t>
      </w:r>
      <w:r w:rsidR="00303844" w:rsidRPr="00303844">
        <w:rPr>
          <w:rStyle w:val="Codevalue"/>
        </w:rPr>
        <w:t>"vacat"</w:t>
      </w:r>
      <w:r w:rsidR="004D2E67" w:rsidRPr="00DD7CCF">
        <w:t xml:space="preserve"> to the</w:t>
      </w:r>
      <w:r w:rsidR="00650EB2">
        <w:t xml:space="preserve"> </w:t>
      </w:r>
      <w:r w:rsidR="00650EB2" w:rsidRPr="00DD7CCF">
        <w:rPr>
          <w:rStyle w:val="Code"/>
        </w:rPr>
        <w:t>&lt;space/&gt;</w:t>
      </w:r>
      <w:r w:rsidR="004D2E67" w:rsidRPr="00DD7CCF">
        <w:t xml:space="preserve"> element</w:t>
      </w:r>
      <w:r>
        <w:t xml:space="preserve"> and mandatorily encoding size as per §</w:t>
      </w:r>
      <w:r>
        <w:fldChar w:fldCharType="begin"/>
      </w:r>
      <w:r>
        <w:instrText xml:space="preserve"> REF _Ref183008428 \r \h </w:instrText>
      </w:r>
      <w:r>
        <w:fldChar w:fldCharType="separate"/>
      </w:r>
      <w:r w:rsidR="00C13032">
        <w:t>4.3.1.2</w:t>
      </w:r>
      <w:r>
        <w:fldChar w:fldCharType="end"/>
      </w:r>
      <w:r>
        <w:t>, regardless of the space’s breadth</w:t>
      </w:r>
    </w:p>
    <w:p w14:paraId="1452E070" w14:textId="565D2E15" w:rsidR="00C02B8C" w:rsidRPr="00DD7CCF" w:rsidRDefault="004D2E67" w:rsidP="00CF2E89">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650EB2" w14:paraId="6705E98E" w14:textId="77777777" w:rsidTr="008139E6">
        <w:trPr>
          <w:cnfStyle w:val="100000000000" w:firstRow="1" w:lastRow="0" w:firstColumn="0" w:lastColumn="0" w:oddVBand="0" w:evenVBand="0" w:oddHBand="0" w:evenHBand="0" w:firstRowFirstColumn="0" w:firstRowLastColumn="0" w:lastRowFirstColumn="0" w:lastRowLastColumn="0"/>
        </w:trPr>
        <w:tc>
          <w:tcPr>
            <w:tcW w:w="4246" w:type="dxa"/>
          </w:tcPr>
          <w:p w14:paraId="5685D33F" w14:textId="570CF8A8" w:rsidR="00650EB2" w:rsidRPr="00DD7CCF" w:rsidRDefault="00650EB2" w:rsidP="00650EB2">
            <w:pPr>
              <w:pStyle w:val="Kpalrs"/>
            </w:pPr>
            <w:bookmarkStart w:id="482" w:name="_Ref183009530"/>
            <w:r>
              <w:t xml:space="preserve">Figure </w:t>
            </w:r>
            <w:fldSimple w:instr=" SEQ Figure \* ARABIC ">
              <w:r w:rsidR="00C13032">
                <w:rPr>
                  <w:noProof/>
                </w:rPr>
                <w:t>6</w:t>
              </w:r>
            </w:fldSimple>
            <w:bookmarkEnd w:id="482"/>
            <w:r>
              <w:t xml:space="preserve">. Scribal mark for space where text was </w:t>
            </w:r>
            <w:r>
              <w:br/>
              <w:t>not inscribed</w:t>
            </w:r>
          </w:p>
        </w:tc>
      </w:tr>
      <w:tr w:rsidR="00650EB2" w14:paraId="11CDBE4B" w14:textId="77777777" w:rsidTr="008139E6">
        <w:tc>
          <w:tcPr>
            <w:tcW w:w="4246" w:type="dxa"/>
          </w:tcPr>
          <w:p w14:paraId="60F77EF1" w14:textId="72ACDD75" w:rsidR="00650EB2" w:rsidRPr="00650EB2" w:rsidRDefault="00650EB2" w:rsidP="00650EB2">
            <w:pPr>
              <w:pStyle w:val="Image"/>
            </w:pPr>
            <w:r w:rsidRPr="00650EB2">
              <w:drawing>
                <wp:inline distT="0" distB="0" distL="0" distR="0" wp14:anchorId="6CB8C903" wp14:editId="044709C3">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14:paraId="21BBDBC2" w14:textId="306AC418" w:rsidR="00650EB2" w:rsidRDefault="00FF7702" w:rsidP="00CF2E89">
      <w:pPr>
        <w:pStyle w:val="Lista"/>
      </w:pPr>
      <w:r>
        <w:t xml:space="preserve">if unwritten space is </w:t>
      </w:r>
      <w:r w:rsidRPr="0008720B">
        <w:rPr>
          <w:b/>
          <w:bCs/>
        </w:rPr>
        <w:t>filled with some kind of scribal mark</w:t>
      </w:r>
      <w:r>
        <w:t xml:space="preserve"> such as dotting, horizontal lines, etc., as in </w:t>
      </w:r>
      <w:r w:rsidR="00650EB2">
        <w:fldChar w:fldCharType="begin"/>
      </w:r>
      <w:r w:rsidR="00650EB2">
        <w:instrText xml:space="preserve"> REF _Ref183009530 \h </w:instrText>
      </w:r>
      <w:r w:rsidR="00650EB2">
        <w:fldChar w:fldCharType="separate"/>
      </w:r>
      <w:r w:rsidR="00C13032">
        <w:t xml:space="preserve">Figure </w:t>
      </w:r>
      <w:r w:rsidR="00C13032">
        <w:rPr>
          <w:noProof/>
        </w:rPr>
        <w:t>6</w:t>
      </w:r>
      <w:r w:rsidR="00650EB2">
        <w:fldChar w:fldCharType="end"/>
      </w:r>
    </w:p>
    <w:p w14:paraId="6191C292" w14:textId="746D630A" w:rsidR="00FF7702" w:rsidRDefault="00FF7702" w:rsidP="00650EB2">
      <w:pPr>
        <w:pStyle w:val="Lista2"/>
      </w:pPr>
      <w:r>
        <w:t xml:space="preserve">use the same encoding </w:t>
      </w:r>
      <w:r w:rsidR="00650EB2">
        <w:t xml:space="preserve">as above </w:t>
      </w:r>
      <w:r>
        <w:t>and describe the marking in an apparatus note attached to this locus</w:t>
      </w:r>
    </w:p>
    <w:p w14:paraId="1C0EBD68" w14:textId="72B7F751" w:rsidR="00650EB2" w:rsidRDefault="00650EB2" w:rsidP="00650EB2">
      <w:pPr>
        <w:pStyle w:val="Lista2"/>
      </w:pPr>
      <w:r>
        <w:t>note that such scribal marks are different from the symbols we call space fillers (§</w:t>
      </w:r>
      <w:r>
        <w:fldChar w:fldCharType="begin"/>
      </w:r>
      <w:r>
        <w:instrText xml:space="preserve"> REF _Ref182580156 \r \h </w:instrText>
      </w:r>
      <w:r>
        <w:fldChar w:fldCharType="separate"/>
      </w:r>
      <w:r w:rsidR="00C13032">
        <w:t>4.2.4.3</w:t>
      </w:r>
      <w:r>
        <w:fldChar w:fldCharType="end"/>
      </w:r>
      <w:r>
        <w:t>), used to fill up a line to the margin</w:t>
      </w:r>
    </w:p>
    <w:p w14:paraId="4A78D5B8" w14:textId="28FFFDF5" w:rsidR="00C02B8C" w:rsidRPr="00DD7CCF" w:rsidRDefault="0008720B" w:rsidP="0008720B">
      <w:pPr>
        <w:pStyle w:val="Lista"/>
      </w:pPr>
      <w:r>
        <w:t xml:space="preserve">if space was </w:t>
      </w:r>
      <w:r w:rsidRPr="0008720B">
        <w:rPr>
          <w:b/>
          <w:bCs/>
        </w:rPr>
        <w:t xml:space="preserve">at first left blank, then partially </w:t>
      </w:r>
      <w:r w:rsidR="004D2E67" w:rsidRPr="0008720B">
        <w:rPr>
          <w:b/>
          <w:bCs/>
        </w:rPr>
        <w:t>filled</w:t>
      </w:r>
      <w:r w:rsidR="004D2E67" w:rsidRPr="00DD7CCF">
        <w:t xml:space="preserve"> </w:t>
      </w:r>
      <w:r w:rsidR="004D2E67" w:rsidRPr="00E24F87">
        <w:rPr>
          <w:noProof/>
        </w:rPr>
        <w:t>(</w:t>
      </w:r>
      <w:r w:rsidR="004D2E67" w:rsidRPr="00DD7CCF">
        <w:t>with some blank space remaining),</w:t>
      </w:r>
      <w:r>
        <w:t xml:space="preserve"> proceed as follows</w:t>
      </w:r>
    </w:p>
    <w:p w14:paraId="00711A5A" w14:textId="3C261834" w:rsidR="0008720B" w:rsidRDefault="004D2E67" w:rsidP="00CF2E89">
      <w:pPr>
        <w:pStyle w:val="Lista2"/>
      </w:pPr>
      <w:r w:rsidRPr="00DD7CCF">
        <w:t>if there is any uncertainty about the presence of an addition or its exact extent</w:t>
      </w:r>
      <w:r w:rsidR="0008720B">
        <w:t>,</w:t>
      </w:r>
    </w:p>
    <w:p w14:paraId="18ABD40E" w14:textId="27BC5E0F" w:rsidR="004F4C63" w:rsidRDefault="004D2E67" w:rsidP="0008720B">
      <w:pPr>
        <w:pStyle w:val="Lista3"/>
      </w:pPr>
      <w:r w:rsidRPr="00DD7CCF">
        <w:t>mark up only the remaining blank space in this way</w:t>
      </w:r>
    </w:p>
    <w:p w14:paraId="6EF1CAB7" w14:textId="2775CC58" w:rsidR="0008720B" w:rsidRDefault="0008720B" w:rsidP="0008720B">
      <w:pPr>
        <w:pStyle w:val="Lista3"/>
      </w:pPr>
      <w:r>
        <w:t>do not apply any extra markup to the text that may be an addition</w:t>
      </w:r>
    </w:p>
    <w:p w14:paraId="7607FF47" w14:textId="379722FD" w:rsidR="0008720B" w:rsidRPr="00DD7CCF" w:rsidRDefault="0008720B" w:rsidP="0008720B">
      <w:pPr>
        <w:pStyle w:val="Lista3"/>
      </w:pPr>
      <w:r>
        <w:t>if you wish, describe the phenomenon in an apparatus note or the commentary</w:t>
      </w:r>
    </w:p>
    <w:p w14:paraId="5B5AA158" w14:textId="77777777" w:rsidR="0008720B" w:rsidRDefault="004D2E67" w:rsidP="00CF2E89">
      <w:pPr>
        <w:pStyle w:val="Lista2"/>
      </w:pPr>
      <w:r w:rsidRPr="00DD7CCF">
        <w:t>if you are certain about both the existence and the size of the text filled in later,</w:t>
      </w:r>
    </w:p>
    <w:p w14:paraId="190EBBC5" w14:textId="77777777" w:rsidR="0008720B" w:rsidRDefault="0008720B" w:rsidP="0008720B">
      <w:pPr>
        <w:pStyle w:val="Lista3"/>
      </w:pPr>
      <w:r>
        <w:t xml:space="preserve">encode </w:t>
      </w:r>
      <w:r w:rsidR="004D2E67" w:rsidRPr="00DD7CCF">
        <w:t>a vacat for the entire length of the original space</w:t>
      </w:r>
    </w:p>
    <w:p w14:paraId="02AA09FA" w14:textId="5B86B556" w:rsidR="0008720B" w:rsidRDefault="004D2E67" w:rsidP="0008720B">
      <w:pPr>
        <w:pStyle w:val="Lista3"/>
      </w:pPr>
      <w:r w:rsidRPr="00DD7CCF">
        <w:t xml:space="preserve">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C13032">
        <w:t>4.4.3</w:t>
      </w:r>
      <w:r w:rsidR="00EE57DB" w:rsidRPr="00DD7CCF">
        <w:fldChar w:fldCharType="end"/>
      </w:r>
      <w:r w:rsidRPr="00DD7CCF">
        <w:t>)</w:t>
      </w:r>
    </w:p>
    <w:p w14:paraId="12F2D942" w14:textId="5CB4F05F" w:rsidR="00C02B8C" w:rsidRDefault="0008720B" w:rsidP="0008720B">
      <w:pPr>
        <w:pStyle w:val="Lista4"/>
      </w:pPr>
      <w:r>
        <w:t xml:space="preserve">before the </w:t>
      </w:r>
      <w:r w:rsidRPr="00DD7CCF">
        <w:rPr>
          <w:rStyle w:val="Code"/>
        </w:rPr>
        <w:t>&lt;space/&gt;</w:t>
      </w:r>
      <w:r w:rsidRPr="00DD7CCF">
        <w:t xml:space="preserve"> element</w:t>
      </w:r>
      <w:r>
        <w:t xml:space="preserve"> if all of the remaining space is after the addition</w:t>
      </w:r>
    </w:p>
    <w:p w14:paraId="68C07901" w14:textId="619CA463" w:rsidR="0008720B" w:rsidRDefault="0008720B" w:rsidP="0008720B">
      <w:pPr>
        <w:pStyle w:val="Lista4"/>
      </w:pPr>
      <w:r>
        <w:t xml:space="preserve">after the </w:t>
      </w:r>
      <w:r w:rsidRPr="00DD7CCF">
        <w:rPr>
          <w:rStyle w:val="Code"/>
        </w:rPr>
        <w:t>&lt;space/&gt;</w:t>
      </w:r>
      <w:r w:rsidRPr="00DD7CCF">
        <w:t xml:space="preserve"> element</w:t>
      </w:r>
      <w:r>
        <w:t xml:space="preserve"> if some or all of the remaining space is before the addition</w:t>
      </w:r>
    </w:p>
    <w:p w14:paraId="6D46E120" w14:textId="29FC7792" w:rsidR="008C6B62" w:rsidRDefault="008C6B62" w:rsidP="008C6B62">
      <w:pPr>
        <w:pStyle w:val="Lista2"/>
      </w:pPr>
      <w:r>
        <w:t>if you suspect that some space was at first left blank, then completely filled with text later on, do not encode a space and describe the situation in an apparatus note or the commentary</w:t>
      </w:r>
    </w:p>
    <w:p w14:paraId="569A7CAF" w14:textId="202D6531" w:rsidR="008C6B62" w:rsidRPr="00DD7CCF" w:rsidRDefault="008C6B62" w:rsidP="008C6B62">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rsidR="00C13032">
        <w:t>4.4.4</w:t>
      </w:r>
      <w:r>
        <w:fldChar w:fldCharType="end"/>
      </w:r>
    </w:p>
    <w:p w14:paraId="4749F7BD" w14:textId="515B4F6B" w:rsidR="00C02B8C" w:rsidRPr="00DD7CCF" w:rsidRDefault="004D2E67" w:rsidP="00CF2E89">
      <w:pPr>
        <w:pStyle w:val="Cmsor4"/>
      </w:pPr>
      <w:bookmarkStart w:id="483" w:name="_8rva2rlyx9df" w:colFirst="0" w:colLast="0"/>
      <w:bookmarkStart w:id="484" w:name="_3hdkntv18hp0" w:colFirst="0" w:colLast="0"/>
      <w:bookmarkStart w:id="485" w:name="_Ref43985107"/>
      <w:bookmarkStart w:id="486" w:name="_Toc183083792"/>
      <w:bookmarkEnd w:id="483"/>
      <w:bookmarkEnd w:id="484"/>
      <w:r w:rsidRPr="00DD7CCF">
        <w:t>Space imposed by physical necessity</w:t>
      </w:r>
      <w:bookmarkEnd w:id="485"/>
      <w:bookmarkEnd w:id="486"/>
    </w:p>
    <w:p w14:paraId="0BC6456B" w14:textId="77777777" w:rsidR="002A148F" w:rsidRDefault="0008720B" w:rsidP="002A148F">
      <w:r>
        <w:t>T</w:t>
      </w:r>
      <w:r w:rsidR="004D2E67" w:rsidRPr="00DD7CCF">
        <w:t xml:space="preserve">his subsection is about </w:t>
      </w:r>
      <w:r>
        <w:t xml:space="preserve">spaces left blank because a physical feature of the support prevented the engraver </w:t>
      </w:r>
      <w:r w:rsidR="004D2E67" w:rsidRPr="00DD7CCF">
        <w:t>from writing on a certain area</w:t>
      </w:r>
      <w:r>
        <w:t>. E</w:t>
      </w:r>
      <w:r w:rsidR="004D2E67" w:rsidRPr="00DD7CCF">
        <w:t>ncoding such interruptions as “significant space” is helpful because their presence may be the cause of non-standard sandhi and scribal errors</w:t>
      </w:r>
      <w:r w:rsidR="002A148F">
        <w:t>.</w:t>
      </w:r>
    </w:p>
    <w:p w14:paraId="05F63609" w14:textId="77777777" w:rsidR="002A148F" w:rsidRDefault="002A148F" w:rsidP="002A148F">
      <w:pPr>
        <w:pStyle w:val="Lista"/>
      </w:pPr>
      <w:r>
        <w:t>t</w:t>
      </w:r>
      <w:r w:rsidR="004D2E67" w:rsidRPr="00DD7CCF">
        <w:t xml:space="preserve">he encoding of spaces </w:t>
      </w:r>
      <w:r>
        <w:t xml:space="preserve">imposed by physical necessity </w:t>
      </w:r>
      <w:r w:rsidR="004D2E67" w:rsidRPr="00DD7CCF">
        <w:t>is optional, especially when encoding a printed edition without access to the original or a surrogate</w:t>
      </w:r>
    </w:p>
    <w:p w14:paraId="1E3D5A02" w14:textId="40715322" w:rsidR="00C02B8C" w:rsidRPr="00DD7CCF" w:rsidRDefault="002A148F" w:rsidP="002A148F">
      <w:pPr>
        <w:pStyle w:val="Lista"/>
      </w:pPr>
      <w:r>
        <w:t>h</w:t>
      </w:r>
      <w:r w:rsidR="004D2E67" w:rsidRPr="00DD7CCF">
        <w:t xml:space="preserve">owever, if you do choose to encode any such space in an edition, then do so consistently throughout </w:t>
      </w:r>
      <w:r w:rsidR="0044366B" w:rsidRPr="0044366B">
        <w:t>that particular edition</w:t>
      </w:r>
    </w:p>
    <w:p w14:paraId="095D7892" w14:textId="23A26277" w:rsidR="0044366B" w:rsidRDefault="0044366B" w:rsidP="002A148F">
      <w:pPr>
        <w:pStyle w:val="Lista2"/>
      </w:pPr>
      <w:r w:rsidRPr="0044366B">
        <w:lastRenderedPageBreak/>
        <w:t>consistency does not necessarily mean encoding each and every imposed space; instead, you may opt for one of the following strategies:</w:t>
      </w:r>
    </w:p>
    <w:p w14:paraId="3456788E" w14:textId="45AF2809" w:rsidR="0044366B" w:rsidRDefault="0044366B" w:rsidP="002A148F">
      <w:pPr>
        <w:pStyle w:val="Lista3"/>
      </w:pPr>
      <w:r w:rsidRPr="0044366B">
        <w:t xml:space="preserve">encoding all imposed spaces of a particular </w:t>
      </w:r>
      <w:r w:rsidR="006A02E2">
        <w:t>class</w:t>
      </w:r>
      <w:r w:rsidRPr="0044366B">
        <w:t xml:space="preserve"> (as discussed below), but not encoding other </w:t>
      </w:r>
      <w:r w:rsidR="006A02E2">
        <w:t>classes</w:t>
      </w:r>
    </w:p>
    <w:p w14:paraId="0E0933F1" w14:textId="7409F08E" w:rsidR="00C02B8C" w:rsidRDefault="0044366B" w:rsidP="002A148F">
      <w:pPr>
        <w:pStyle w:val="Lista3"/>
      </w:pPr>
      <w:r w:rsidRPr="0044366B">
        <w:t>encoding imposed spaces when they disrupt the text by falling inside a word, but not encoding them when they fall between words</w:t>
      </w:r>
    </w:p>
    <w:p w14:paraId="7ED17358" w14:textId="0D4481E7" w:rsidR="0044366B" w:rsidRDefault="0044366B" w:rsidP="002A148F">
      <w:pPr>
        <w:pStyle w:val="Lista2"/>
      </w:pPr>
      <w:r>
        <w:t>consistency should be complete within an edition, but cannot be realistically expected across our entire corpus or even across the body of texts encoded by a single person</w:t>
      </w:r>
    </w:p>
    <w:p w14:paraId="4442FB11" w14:textId="65C368D3" w:rsidR="0044366B" w:rsidRDefault="0044366B" w:rsidP="002A148F">
      <w:pPr>
        <w:pStyle w:val="Lista3"/>
      </w:pPr>
      <w:r>
        <w:t>aiming for consistency across your subcorpus is a good idea, but feel free to adopt a different strategy for any text where this seems desirable</w:t>
      </w:r>
    </w:p>
    <w:p w14:paraId="121A6BF6" w14:textId="25946330" w:rsidR="00C02B8C" w:rsidRPr="00DD7CCF" w:rsidRDefault="004D2E67" w:rsidP="00CF2E89">
      <w:pPr>
        <w:pStyle w:val="Lista"/>
      </w:pPr>
      <w:r w:rsidRPr="00DD7CCF">
        <w:t xml:space="preserve">when encoding spaces imposed by physical necessity, distinguish these from </w:t>
      </w:r>
      <w:r w:rsidR="006A02E2">
        <w:t xml:space="preserve">other </w:t>
      </w:r>
      <w:r w:rsidRPr="00DD7CCF">
        <w:t xml:space="preserve">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CF2E89">
      <w:pPr>
        <w:pStyle w:val="Lista2"/>
      </w:pPr>
      <w:r w:rsidRPr="00575BEF">
        <w:rPr>
          <w:rStyle w:val="Codevalue"/>
        </w:rPr>
        <w:t>"binding-hole"</w:t>
      </w:r>
      <w:r>
        <w:t xml:space="preserve"> if the </w:t>
      </w:r>
      <w:r w:rsidRPr="006A02E2">
        <w:rPr>
          <w:b/>
          <w:bCs/>
        </w:rPr>
        <w:t>binding hole in a copper plate</w:t>
      </w:r>
      <w:r>
        <w:t xml:space="preserve"> affects the text of a line</w:t>
      </w:r>
    </w:p>
    <w:p w14:paraId="0B651701" w14:textId="77777777" w:rsidR="00575BEF" w:rsidRDefault="00575BEF" w:rsidP="00CF2E89">
      <w:pPr>
        <w:pStyle w:val="Lista3"/>
      </w:pPr>
      <w:r>
        <w:t>see also below for special instructions concerning the encoding of such holes</w:t>
      </w:r>
    </w:p>
    <w:p w14:paraId="4030318B" w14:textId="3A43BA5B" w:rsidR="00575BEF" w:rsidRDefault="00575BEF" w:rsidP="00CF2E89">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6B9FC4CF" w:rsidR="00575BEF" w:rsidRDefault="00575BEF" w:rsidP="00CF2E89">
      <w:pPr>
        <w:pStyle w:val="Lista2"/>
      </w:pPr>
      <w:r w:rsidRPr="00575BEF">
        <w:rPr>
          <w:rStyle w:val="Codevalue"/>
        </w:rPr>
        <w:t>"ascender"</w:t>
      </w:r>
      <w:r>
        <w:t xml:space="preserve"> if a space was left blank in a line because (part of) </w:t>
      </w:r>
      <w:r w:rsidRPr="00575BEF">
        <w:rPr>
          <w:b/>
          <w:bCs/>
        </w:rPr>
        <w:t>another</w:t>
      </w:r>
      <w:r w:rsidRPr="006A02E2">
        <w:rPr>
          <w:b/>
          <w:bCs/>
        </w:rPr>
        <w:t xml:space="preserve"> </w:t>
      </w:r>
      <w:r w:rsidRPr="00575BEF">
        <w:rPr>
          <w:b/>
          <w:bCs/>
        </w:rPr>
        <w:t>character popping up</w:t>
      </w:r>
      <w:r>
        <w:t xml:space="preserve"> from the following line encroaches on the current line</w:t>
      </w:r>
    </w:p>
    <w:p w14:paraId="7DFF917D" w14:textId="3CBBF969" w:rsidR="00575BEF" w:rsidRDefault="00575BEF" w:rsidP="00CF2E89">
      <w:pPr>
        <w:pStyle w:val="Lista2"/>
      </w:pPr>
      <w:r w:rsidRPr="00575BEF">
        <w:rPr>
          <w:rStyle w:val="Codevalue"/>
        </w:rPr>
        <w:t>"defect"</w:t>
      </w:r>
      <w:r>
        <w:t xml:space="preserve"> if the writing skips </w:t>
      </w:r>
      <w:r w:rsidRPr="006A02E2">
        <w:rPr>
          <w:b/>
          <w:bCs/>
        </w:rPr>
        <w:t>a blemish of the surface</w:t>
      </w:r>
      <w:r>
        <w:t xml:space="preserve"> that was not deliberately created (such as a natural crack or pit, or a fault in the creation of the writing surface)</w:t>
      </w:r>
    </w:p>
    <w:p w14:paraId="507D72E1" w14:textId="28156F0D" w:rsidR="00575BEF" w:rsidRDefault="00575BEF" w:rsidP="00CF2E89">
      <w:pPr>
        <w:pStyle w:val="Lista2"/>
      </w:pPr>
      <w:r w:rsidRPr="00575BEF">
        <w:rPr>
          <w:rStyle w:val="Codevalue"/>
        </w:rPr>
        <w:t>"feature"</w:t>
      </w:r>
      <w:r>
        <w:t xml:space="preserve"> if the writing skips </w:t>
      </w:r>
      <w:r w:rsidRPr="006A02E2">
        <w:rPr>
          <w:b/>
          <w:bCs/>
        </w:rPr>
        <w:t>a deliberately created feature</w:t>
      </w:r>
      <w:r>
        <w:t xml:space="preserve"> (other than binding holes, ascenders and descenders covered above) on the surface (such as engraved artwork, high relief, or a seal attached directly to a copper plate)</w:t>
      </w:r>
    </w:p>
    <w:p w14:paraId="1AAC73D1" w14:textId="32D88ECE" w:rsidR="00C02B8C" w:rsidRPr="00DD7CCF" w:rsidRDefault="004D2E67" w:rsidP="00CF2E89">
      <w:pPr>
        <w:pStyle w:val="Lista2"/>
      </w:pPr>
      <w:r w:rsidRPr="00DD7CCF">
        <w:t xml:space="preserve">should you encounter a space that you feel was imposed on the engraver by a physical feature, yet none of the types listed below classify it correctly, contact the authors to discuss adding </w:t>
      </w:r>
      <w:r w:rsidR="00575BEF">
        <w:t>a new type</w:t>
      </w:r>
    </w:p>
    <w:p w14:paraId="1711186E" w14:textId="6528125A" w:rsidR="00575BEF" w:rsidRDefault="00575BEF" w:rsidP="00CF2E89">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CF2E89">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1052FDA5" w:rsidR="00C02B8C" w:rsidRPr="00DD7CCF" w:rsidRDefault="004D2E67" w:rsidP="00CF2E89">
      <w:pPr>
        <w:pStyle w:val="Lista"/>
      </w:pPr>
      <w:r w:rsidRPr="00DD7CCF">
        <w:t xml:space="preserve">unlike other encoded spaces, </w:t>
      </w:r>
      <w:r w:rsidR="000D1ACC">
        <w:t>imposed</w:t>
      </w:r>
      <w:r w:rsidRPr="00DD7CCF">
        <w:t xml:space="preserve"> space will frequently occur within a word</w:t>
      </w:r>
      <w:r w:rsidR="006A02E2">
        <w:t>, in which case you should not surround the element with editorial spaces (§</w:t>
      </w:r>
      <w:r w:rsidR="006A02E2">
        <w:fldChar w:fldCharType="begin"/>
      </w:r>
      <w:r w:rsidR="006A02E2">
        <w:instrText xml:space="preserve"> REF _Ref183011230 \r \h </w:instrText>
      </w:r>
      <w:r w:rsidR="006A02E2">
        <w:fldChar w:fldCharType="separate"/>
      </w:r>
      <w:r w:rsidR="00C13032">
        <w:t>4.3.1.1</w:t>
      </w:r>
      <w:r w:rsidR="006A02E2">
        <w:fldChar w:fldCharType="end"/>
      </w:r>
      <w:r w:rsidR="006A02E2">
        <w:t>)</w:t>
      </w:r>
    </w:p>
    <w:p w14:paraId="21725746" w14:textId="359267B3" w:rsidR="000D1ACC" w:rsidRPr="000D1ACC" w:rsidRDefault="000D1ACC" w:rsidP="00CF2E89">
      <w:pPr>
        <w:pStyle w:val="Lista"/>
        <w:rPr>
          <w:rFonts w:ascii="Arial" w:hAnsi="Arial" w:cs="Arial"/>
        </w:rPr>
      </w:pPr>
      <w:r w:rsidRPr="000D1ACC">
        <w:t>when a</w:t>
      </w:r>
      <w:r w:rsidR="006A02E2">
        <w:t xml:space="preserve"> single</w:t>
      </w:r>
      <w:r w:rsidRPr="000D1ACC">
        <w:t xml:space="preserve"> surface irregularity affects more than one line in this way, </w:t>
      </w:r>
      <w:r w:rsidR="006A02E2">
        <w:t xml:space="preserve">separately </w:t>
      </w:r>
      <w:r w:rsidRPr="000D1ACC">
        <w:t>encode an imposed space for every affected line</w:t>
      </w:r>
    </w:p>
    <w:p w14:paraId="3A8ACBAE" w14:textId="4D1968F9" w:rsidR="000D1ACC" w:rsidRPr="000D1ACC" w:rsidRDefault="000D1ACC" w:rsidP="00CF2E89">
      <w:pPr>
        <w:pStyle w:val="Lista2"/>
        <w:rPr>
          <w:rFonts w:ascii="Arial" w:hAnsi="Arial" w:cs="Arial"/>
        </w:rPr>
      </w:pPr>
      <w:r w:rsidRPr="000D1ACC">
        <w:t xml:space="preserve">we </w:t>
      </w:r>
      <w:r>
        <w:t xml:space="preserve">shall not </w:t>
      </w:r>
      <w:r w:rsidRPr="000D1ACC">
        <w:t>use explicit encoding for the fact that these interruptions are due to a single irregularity (but this may be mentioned in the layout description)</w:t>
      </w:r>
    </w:p>
    <w:p w14:paraId="482EEE8E" w14:textId="130FDFB4" w:rsidR="00C02B8C" w:rsidRPr="00DD7CCF" w:rsidRDefault="004D2E67" w:rsidP="00CF2E89">
      <w:pPr>
        <w:pStyle w:val="Lista"/>
      </w:pPr>
      <w:bookmarkStart w:id="487" w:name="_mo8ye4cvqr4s" w:colFirst="0" w:colLast="0"/>
      <w:bookmarkEnd w:id="487"/>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w:t>
      </w:r>
      <w:r w:rsidR="006A02E2">
        <w:t xml:space="preserve">the occasion for encoding </w:t>
      </w:r>
      <w:r w:rsidRPr="00DD7CCF">
        <w:t>is not the presence of a binding hole, but the fact that such a hole has obliged the engraver to skip horizontally, therefore</w:t>
      </w:r>
    </w:p>
    <w:p w14:paraId="4B828657" w14:textId="2264136E" w:rsidR="00C02B8C" w:rsidRPr="00DD7CCF" w:rsidRDefault="004D2E67" w:rsidP="00CF2E89">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/1</w:t>
      </w:r>
    </w:p>
    <w:p w14:paraId="69689FC1" w14:textId="1D89FEB9" w:rsidR="00C02B8C" w:rsidRDefault="004D2E67" w:rsidP="00CF2E89">
      <w:pPr>
        <w:pStyle w:val="Lista2"/>
      </w:pPr>
      <w:r w:rsidRPr="00CD25A4">
        <w:rPr>
          <w:b/>
          <w:bCs/>
        </w:rPr>
        <w:t>do not</w:t>
      </w:r>
      <w:r w:rsidRPr="00DD7CCF">
        <w:t xml:space="preserve"> encode a space for a hole that lies within the text field, but between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/2</w:t>
      </w:r>
    </w:p>
    <w:p w14:paraId="7FDD9B21" w14:textId="15E18E45" w:rsidR="006A02E2" w:rsidRPr="00DD7CCF" w:rsidRDefault="006A02E2" w:rsidP="006A02E2">
      <w:pPr>
        <w:pStyle w:val="Lista3"/>
      </w:pPr>
      <w:r>
        <w:t xml:space="preserve">this applies </w:t>
      </w:r>
      <w:r w:rsidRPr="00DD7CCF">
        <w:t>even if lines above/below the hole bend, or if characters in those lines are distorted in order to accommodate the hole</w:t>
      </w:r>
    </w:p>
    <w:p w14:paraId="6DC59B62" w14:textId="4C53F1D3" w:rsidR="00C02B8C" w:rsidRPr="00DD7CCF" w:rsidRDefault="004D2E67" w:rsidP="00CF2E89">
      <w:pPr>
        <w:pStyle w:val="Lista2"/>
      </w:pPr>
      <w:r w:rsidRPr="00CD25A4">
        <w:rPr>
          <w:b/>
          <w:bCs/>
        </w:rPr>
        <w:t>optionally</w:t>
      </w:r>
      <w:r w:rsidRPr="00DD7CCF">
        <w:t xml:space="preserve"> encode a space for a hole that is on or within the margin line, causing one or more text line</w:t>
      </w:r>
      <w:r w:rsidR="006A02E2">
        <w:t>s</w:t>
      </w:r>
      <w:r w:rsidRPr="00DD7CCF">
        <w:t xml:space="preserv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/3</w:t>
      </w:r>
    </w:p>
    <w:p w14:paraId="50E6EA7F" w14:textId="29550ABE" w:rsidR="00C02B8C" w:rsidRDefault="004D2E67" w:rsidP="00CF2E89">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C13032" w:rsidRPr="00DD7CCF">
        <w:t xml:space="preserve">Example </w:t>
      </w:r>
      <w:r w:rsidR="00C13032">
        <w:rPr>
          <w:noProof/>
        </w:rPr>
        <w:t>4.3.2</w:t>
      </w:r>
      <w:r w:rsidR="00C13032" w:rsidRPr="00DD7CCF">
        <w:rPr>
          <w:noProof/>
        </w:rPr>
        <w:t>.</w:t>
      </w:r>
      <w:r w:rsidR="00C13032">
        <w:rPr>
          <w:noProof/>
        </w:rPr>
        <w:t>A</w:t>
      </w:r>
      <w:r w:rsidR="001C1063" w:rsidRPr="00DD7CCF">
        <w:fldChar w:fldCharType="end"/>
      </w:r>
      <w:r w:rsidR="001C1063" w:rsidRPr="00DD7CCF">
        <w:t>/4</w:t>
      </w:r>
    </w:p>
    <w:p w14:paraId="418DC96B" w14:textId="470C9A55" w:rsidR="006A02E2" w:rsidRDefault="006A02E2" w:rsidP="006A02E2">
      <w:pPr>
        <w:pStyle w:val="Lista3"/>
      </w:pPr>
      <w:r>
        <w:t>this applies to all lines that skip some space around the hole, even if the hole itself does not penetrate into the area where a line’s text could have been inscribed</w:t>
      </w:r>
    </w:p>
    <w:p w14:paraId="45BEF98E" w14:textId="77777777" w:rsidR="00C02B8C" w:rsidRPr="00DD7CCF" w:rsidRDefault="004D2E67" w:rsidP="00CF2E89">
      <w:pPr>
        <w:pStyle w:val="Lista2"/>
      </w:pPr>
      <w:r w:rsidRPr="00DD7CCF">
        <w:lastRenderedPageBreak/>
        <w:t>keep in mind that binding holes, whether encoded individually or not, must be described in your layout description</w:t>
      </w:r>
    </w:p>
    <w:p w14:paraId="4A789A3F" w14:textId="77777777" w:rsidR="001C1063" w:rsidRPr="00DD7CCF" w:rsidRDefault="001C1063" w:rsidP="00CF2E89"/>
    <w:tbl>
      <w:tblPr>
        <w:tblStyle w:val="CodeSampleTable"/>
        <w:tblW w:w="5000" w:type="pct"/>
        <w:tblLook w:val="04A0" w:firstRow="1" w:lastRow="0" w:firstColumn="1" w:lastColumn="0" w:noHBand="0" w:noVBand="1"/>
      </w:tblPr>
      <w:tblGrid>
        <w:gridCol w:w="1925"/>
        <w:gridCol w:w="1925"/>
        <w:gridCol w:w="1926"/>
        <w:gridCol w:w="1926"/>
        <w:gridCol w:w="1926"/>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234D83CD" w:rsidR="00894E6E" w:rsidRPr="00DD7CCF" w:rsidRDefault="00894E6E" w:rsidP="00CF2E89">
            <w:pPr>
              <w:pStyle w:val="Kpalrs"/>
            </w:pPr>
            <w:bookmarkStart w:id="488" w:name="_Ref44063881"/>
            <w:bookmarkStart w:id="489" w:name="_Ref44063878"/>
            <w:r w:rsidRPr="00DD7CCF">
              <w:t xml:space="preserve">Example </w:t>
            </w:r>
            <w:fldSimple w:instr=" STYLEREF 3 \s ">
              <w:r w:rsidR="00C13032">
                <w:rPr>
                  <w:noProof/>
                </w:rPr>
                <w:t>4.3.2</w:t>
              </w:r>
            </w:fldSimple>
            <w:r w:rsidRPr="00DD7CCF">
              <w:t>.</w:t>
            </w:r>
            <w:fldSimple w:instr=" SEQ Example \* ALPHABETIC \s 3 ">
              <w:r w:rsidR="00C13032">
                <w:rPr>
                  <w:noProof/>
                </w:rPr>
                <w:t>A</w:t>
              </w:r>
            </w:fldSimple>
            <w:bookmarkEnd w:id="488"/>
            <w:r w:rsidRPr="00DD7CCF">
              <w:t>: positions of a binding hole relative to text</w:t>
            </w:r>
            <w:bookmarkEnd w:id="489"/>
          </w:p>
        </w:tc>
      </w:tr>
      <w:tr w:rsidR="00894E6E" w:rsidRPr="00DD7CCF" w14:paraId="4BE27A4C" w14:textId="1D26C597" w:rsidTr="00894E6E">
        <w:tc>
          <w:tcPr>
            <w:tcW w:w="1000" w:type="pct"/>
            <w:vAlign w:val="center"/>
          </w:tcPr>
          <w:p w14:paraId="40184E12" w14:textId="77777777" w:rsidR="00894E6E" w:rsidRPr="00DD7CCF" w:rsidRDefault="00894E6E" w:rsidP="00CF2E89">
            <w:pPr>
              <w:pStyle w:val="Tabletext"/>
              <w:keepNext/>
              <w:jc w:val="center"/>
            </w:pPr>
            <w:r w:rsidRPr="00DD7CCF">
              <w:t>1</w:t>
            </w:r>
          </w:p>
        </w:tc>
        <w:tc>
          <w:tcPr>
            <w:tcW w:w="1000" w:type="pct"/>
            <w:vAlign w:val="center"/>
          </w:tcPr>
          <w:p w14:paraId="7F77E080" w14:textId="77777777" w:rsidR="00894E6E" w:rsidRPr="00DD7CCF" w:rsidRDefault="00894E6E" w:rsidP="00CF2E89">
            <w:pPr>
              <w:pStyle w:val="Tabletext"/>
              <w:keepNext/>
              <w:jc w:val="center"/>
            </w:pPr>
            <w:r w:rsidRPr="00DD7CCF">
              <w:t>2</w:t>
            </w:r>
          </w:p>
        </w:tc>
        <w:tc>
          <w:tcPr>
            <w:tcW w:w="1000" w:type="pct"/>
            <w:vAlign w:val="center"/>
          </w:tcPr>
          <w:p w14:paraId="34EC9825" w14:textId="77777777" w:rsidR="00894E6E" w:rsidRPr="00DD7CCF" w:rsidRDefault="00894E6E" w:rsidP="00CF2E89">
            <w:pPr>
              <w:pStyle w:val="Tabletext"/>
              <w:keepNext/>
              <w:jc w:val="center"/>
            </w:pPr>
            <w:r w:rsidRPr="00DD7CCF">
              <w:t>3</w:t>
            </w:r>
          </w:p>
        </w:tc>
        <w:tc>
          <w:tcPr>
            <w:tcW w:w="1000" w:type="pct"/>
            <w:vAlign w:val="center"/>
          </w:tcPr>
          <w:p w14:paraId="739590D7" w14:textId="77777777" w:rsidR="00894E6E" w:rsidRPr="00DD7CCF" w:rsidRDefault="00894E6E" w:rsidP="00CF2E89">
            <w:pPr>
              <w:pStyle w:val="Tabletext"/>
              <w:keepNext/>
              <w:jc w:val="center"/>
            </w:pPr>
            <w:r w:rsidRPr="00DD7CCF">
              <w:t>4</w:t>
            </w:r>
          </w:p>
        </w:tc>
        <w:tc>
          <w:tcPr>
            <w:tcW w:w="1000" w:type="pct"/>
          </w:tcPr>
          <w:p w14:paraId="737702B3" w14:textId="0235D688" w:rsidR="00894E6E" w:rsidRPr="00DD7CCF" w:rsidRDefault="00894E6E" w:rsidP="00CF2E89">
            <w:pPr>
              <w:pStyle w:val="Tabletext"/>
              <w:keepN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CF2E89">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F2E89">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F2E89">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F2E89">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F2E89">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7992D8D9" w:rsidR="00940A9B" w:rsidRPr="00DD7CCF" w:rsidRDefault="00373E55" w:rsidP="00CF2E89">
      <w:pPr>
        <w:pStyle w:val="Cmsor4"/>
      </w:pPr>
      <w:bookmarkStart w:id="490" w:name="_4ie6uwnthfaw" w:colFirst="0" w:colLast="0"/>
      <w:bookmarkStart w:id="491" w:name="_9qk9995s9cyz" w:colFirst="0" w:colLast="0"/>
      <w:bookmarkStart w:id="492" w:name="_Ref63674539"/>
      <w:bookmarkStart w:id="493" w:name="_Toc183083793"/>
      <w:bookmarkStart w:id="494" w:name="_Ref43985257"/>
      <w:bookmarkEnd w:id="490"/>
      <w:bookmarkEnd w:id="491"/>
      <w:r>
        <w:t>Unclassified</w:t>
      </w:r>
      <w:r w:rsidR="00940A9B">
        <w:t xml:space="preserve"> space</w:t>
      </w:r>
      <w:bookmarkEnd w:id="492"/>
      <w:bookmarkEnd w:id="493"/>
    </w:p>
    <w:p w14:paraId="2DD1CA8A" w14:textId="77777777" w:rsidR="00373E55" w:rsidRDefault="006A02E2" w:rsidP="006A02E2">
      <w:r>
        <w:t xml:space="preserve">This subsection concerns </w:t>
      </w:r>
      <w:r w:rsidR="0044366B" w:rsidRPr="0044366B">
        <w:t xml:space="preserve">spaces </w:t>
      </w:r>
      <w:r>
        <w:t xml:space="preserve">which </w:t>
      </w:r>
      <w:r w:rsidR="0044366B" w:rsidRPr="0044366B">
        <w:t xml:space="preserve">may be deemed significant even though they cannot be assigned to any of the </w:t>
      </w:r>
      <w:r>
        <w:t xml:space="preserve">types </w:t>
      </w:r>
      <w:r w:rsidR="0044366B" w:rsidRPr="0044366B">
        <w:t xml:space="preserve">dealt with </w:t>
      </w:r>
      <w:r>
        <w:t>above</w:t>
      </w:r>
      <w:r w:rsidR="00373E55">
        <w:t>.</w:t>
      </w:r>
    </w:p>
    <w:p w14:paraId="073BF291" w14:textId="45405474" w:rsidR="0044366B" w:rsidRDefault="00373E55" w:rsidP="00373E55">
      <w:pPr>
        <w:pStyle w:val="Lista"/>
      </w:pPr>
      <w:r>
        <w:t>spaces may, for instance, be unclassified because</w:t>
      </w:r>
    </w:p>
    <w:p w14:paraId="2534C243" w14:textId="77777777" w:rsidR="0044366B" w:rsidRDefault="0044366B" w:rsidP="00373E55">
      <w:pPr>
        <w:pStyle w:val="Lista2"/>
      </w:pPr>
      <w:r>
        <w:t>working without access to a good surrogate, you cannot decide if any of the classes apply, or</w:t>
      </w:r>
    </w:p>
    <w:p w14:paraId="740D5808" w14:textId="6E6F4DFC" w:rsidR="0044366B" w:rsidRDefault="0044366B" w:rsidP="00373E55">
      <w:pPr>
        <w:pStyle w:val="Lista2"/>
      </w:pPr>
      <w:r>
        <w:t xml:space="preserve">none of these </w:t>
      </w:r>
      <w:r w:rsidR="00373E55">
        <w:t>types</w:t>
      </w:r>
      <w:r>
        <w:t xml:space="preserve"> correspond closely enough to your hypothesis of why the space is present</w:t>
      </w:r>
    </w:p>
    <w:p w14:paraId="1547C5CC" w14:textId="43F9018B" w:rsidR="00940A9B" w:rsidRDefault="00373E55" w:rsidP="00CF2E89">
      <w:pPr>
        <w:pStyle w:val="Lista"/>
      </w:pPr>
      <w:r>
        <w:t xml:space="preserve">unclassified spaces shall be encoded using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sidR="0044366B">
        <w:rPr>
          <w:rStyle w:val="Codevalue"/>
        </w:rPr>
        <w:t>unclassified</w:t>
      </w:r>
      <w:r w:rsidR="00940A9B" w:rsidRPr="00940A9B">
        <w:rPr>
          <w:rStyle w:val="Codevalue"/>
        </w:rPr>
        <w:t>"</w:t>
      </w:r>
    </w:p>
    <w:p w14:paraId="7D7BE45E" w14:textId="495923F0" w:rsidR="00940A9B" w:rsidRDefault="00940A9B" w:rsidP="00CF2E89">
      <w:pPr>
        <w:pStyle w:val="Lista"/>
      </w:pPr>
      <w:r>
        <w:t>as in the case of semantic spacing (</w:t>
      </w:r>
      <w:r w:rsidR="00BB504D">
        <w:t>§</w:t>
      </w:r>
      <w:r w:rsidR="00004102">
        <w:fldChar w:fldCharType="begin"/>
      </w:r>
      <w:r w:rsidR="00004102">
        <w:instrText xml:space="preserve"> REF _Ref183011891 \r \h </w:instrText>
      </w:r>
      <w:r w:rsidR="00004102">
        <w:fldChar w:fldCharType="separate"/>
      </w:r>
      <w:r w:rsidR="00C13032">
        <w:t>4.3.2.1</w:t>
      </w:r>
      <w:r w:rsidR="00004102">
        <w:fldChar w:fldCharType="end"/>
      </w:r>
      <w:r>
        <w:t>),</w:t>
      </w:r>
    </w:p>
    <w:p w14:paraId="14F4F25F" w14:textId="2B2E30A2" w:rsidR="00940A9B" w:rsidRDefault="00940A9B" w:rsidP="00CF2E89">
      <w:pPr>
        <w:pStyle w:val="Lista2"/>
      </w:pPr>
      <w:r>
        <w:t>add no further attributes for small spaces</w:t>
      </w:r>
      <w:r w:rsidR="00373E55">
        <w:t xml:space="preserve"> (less than two character widths)</w:t>
      </w:r>
    </w:p>
    <w:p w14:paraId="404EB9E7" w14:textId="3CBA70B1" w:rsidR="00940A9B" w:rsidRPr="00DD7CCF" w:rsidRDefault="00940A9B" w:rsidP="00CF2E89">
      <w:pPr>
        <w:pStyle w:val="Lista2"/>
      </w:pPr>
      <w:r>
        <w:t>for larger spaces (two or more character widths), encode size</w:t>
      </w:r>
      <w:r w:rsidR="00373E55">
        <w:t xml:space="preserve"> as per §</w:t>
      </w:r>
      <w:r w:rsidR="00373E55">
        <w:fldChar w:fldCharType="begin"/>
      </w:r>
      <w:r w:rsidR="00373E55">
        <w:instrText xml:space="preserve"> REF _Ref183008428 \r \h </w:instrText>
      </w:r>
      <w:r w:rsidR="00373E55">
        <w:fldChar w:fldCharType="separate"/>
      </w:r>
      <w:r w:rsidR="00C13032">
        <w:t>4.3.1.2</w:t>
      </w:r>
      <w:r w:rsidR="00373E55">
        <w:fldChar w:fldCharType="end"/>
      </w:r>
    </w:p>
    <w:p w14:paraId="21564817" w14:textId="77777777" w:rsidR="00CF2E89" w:rsidRDefault="00CF2E89" w:rsidP="00CF2E89">
      <w:pPr>
        <w:pStyle w:val="Cmsor3"/>
      </w:pPr>
      <w:bookmarkStart w:id="495" w:name="_Ref134027392"/>
      <w:bookmarkStart w:id="496" w:name="_Toc183083794"/>
      <w:bookmarkStart w:id="497" w:name="_Ref182216826"/>
      <w:r>
        <w:t>Not all blanks are space</w:t>
      </w:r>
      <w:bookmarkEnd w:id="495"/>
      <w:bookmarkEnd w:id="496"/>
    </w:p>
    <w:p w14:paraId="061858ED" w14:textId="77777777" w:rsidR="00CF2E89" w:rsidRDefault="00CF2E89" w:rsidP="00CF2E89">
      <w:r>
        <w:t>Space left blank in a text for the sake of visual layout should not, as a rule, be marked up as space. Such features should be mentioned in the layout description for human readers, and may be encoded as follows:</w:t>
      </w:r>
    </w:p>
    <w:p w14:paraId="6F1822E8" w14:textId="48EEE924" w:rsidR="00CF2E89" w:rsidRDefault="00CF2E89" w:rsidP="00CF2E89">
      <w:pPr>
        <w:pStyle w:val="Lista"/>
      </w:pPr>
      <w:r>
        <w:t xml:space="preserve">for </w:t>
      </w:r>
      <w:r w:rsidRPr="007C02DF">
        <w:rPr>
          <w:b/>
          <w:bCs/>
        </w:rPr>
        <w:t>inline layout blanks</w:t>
      </w:r>
      <w:r>
        <w:t>: optionally encode specially aligned lines as per §</w:t>
      </w:r>
      <w:r>
        <w:fldChar w:fldCharType="begin"/>
      </w:r>
      <w:r>
        <w:instrText xml:space="preserve"> REF _Ref43987598 \r \h </w:instrText>
      </w:r>
      <w:r>
        <w:fldChar w:fldCharType="separate"/>
      </w:r>
      <w:r w:rsidR="00C13032">
        <w:t>7.5.3</w:t>
      </w:r>
      <w:r>
        <w:fldChar w:fldCharType="end"/>
      </w:r>
      <w:r>
        <w:t xml:space="preserve"> when spaces appear</w:t>
      </w:r>
    </w:p>
    <w:p w14:paraId="0C0021EF" w14:textId="77777777" w:rsidR="00CF2E89" w:rsidRDefault="00CF2E89" w:rsidP="00CF2E89">
      <w:pPr>
        <w:pStyle w:val="Lista2"/>
      </w:pPr>
      <w:r>
        <w:t>at the end of a line that begins flush with the left margin</w:t>
      </w:r>
    </w:p>
    <w:p w14:paraId="7C2286D7" w14:textId="77777777" w:rsidR="00CF2E89" w:rsidRDefault="00CF2E89" w:rsidP="00CF2E89">
      <w:pPr>
        <w:pStyle w:val="Lista2"/>
      </w:pPr>
      <w:r>
        <w:t>at the beginning of a line that ends flush with the right margin</w:t>
      </w:r>
    </w:p>
    <w:p w14:paraId="539BEF13" w14:textId="77777777" w:rsidR="00CF2E89" w:rsidRDefault="00CF2E89" w:rsidP="00CF2E89">
      <w:pPr>
        <w:pStyle w:val="Lista2"/>
      </w:pPr>
      <w:r>
        <w:t>at the beginning and end of a line that is centred between the two margins</w:t>
      </w:r>
    </w:p>
    <w:p w14:paraId="202F873E" w14:textId="77777777" w:rsidR="00CF2E89" w:rsidRDefault="00CF2E89" w:rsidP="00CF2E89">
      <w:pPr>
        <w:pStyle w:val="Lista2"/>
      </w:pPr>
      <w:r>
        <w:t>between all or some words or characters, as applicable, in a line that is justified to both margins</w:t>
      </w:r>
    </w:p>
    <w:p w14:paraId="5A64191C" w14:textId="7A59D46C" w:rsidR="00CF2E89" w:rsidRDefault="00CF2E89" w:rsidP="00CF2E89">
      <w:pPr>
        <w:pStyle w:val="Lista"/>
      </w:pPr>
      <w:r>
        <w:t xml:space="preserve">for </w:t>
      </w:r>
      <w:r w:rsidRPr="007C02DF">
        <w:rPr>
          <w:b/>
          <w:bCs/>
        </w:rPr>
        <w:t>blanks</w:t>
      </w:r>
      <w:r>
        <w:t xml:space="preserve"> appearing </w:t>
      </w:r>
      <w:r w:rsidRPr="007C02DF">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rsidR="00C13032" w:rsidRPr="00DD7CCF">
        <w:t xml:space="preserve">Example </w:t>
      </w:r>
      <w:r w:rsidR="00C13032">
        <w:rPr>
          <w:noProof/>
        </w:rPr>
        <w:t>3.6.1</w:t>
      </w:r>
      <w:r w:rsidR="00C13032" w:rsidRPr="00DD7CCF">
        <w:t>.</w:t>
      </w:r>
      <w:r w:rsidR="00C13032">
        <w:rPr>
          <w:noProof/>
        </w:rPr>
        <w:t>A</w:t>
      </w:r>
      <w:r>
        <w:fldChar w:fldCharType="end"/>
      </w:r>
      <w:r>
        <w:t>: optionally encode gridlike partitions as per §</w:t>
      </w:r>
      <w:r>
        <w:fldChar w:fldCharType="begin"/>
      </w:r>
      <w:r>
        <w:instrText xml:space="preserve"> REF _Ref43984651 \r \h </w:instrText>
      </w:r>
      <w:r>
        <w:fldChar w:fldCharType="separate"/>
      </w:r>
      <w:r w:rsidR="00C13032">
        <w:t>3.6</w:t>
      </w:r>
      <w:r>
        <w:fldChar w:fldCharType="end"/>
      </w:r>
    </w:p>
    <w:p w14:paraId="022A2241" w14:textId="411F1D1D" w:rsidR="008C6B62" w:rsidRDefault="008C6B62" w:rsidP="00CF2E89">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rsidR="00C13032">
        <w:t>4.3.1.1</w:t>
      </w:r>
      <w:r>
        <w:fldChar w:fldCharType="end"/>
      </w:r>
    </w:p>
    <w:p w14:paraId="4D241ADE" w14:textId="1D144B21" w:rsidR="00CF2E89" w:rsidRDefault="008C6B62" w:rsidP="00CF2E89">
      <w:pPr>
        <w:pStyle w:val="Lista2"/>
      </w:pPr>
      <w:r>
        <w:t>conversely</w:t>
      </w:r>
      <w:r w:rsidR="00CF2E89">
        <w:t xml:space="preserve">, if spaces left blank after some or all metrical units in a text or part of a text are staggered line after line as in </w:t>
      </w:r>
      <w:r w:rsidR="00CF2E89">
        <w:fldChar w:fldCharType="begin"/>
      </w:r>
      <w:r w:rsidR="00CF2E89">
        <w:instrText xml:space="preserve"> REF _Ref182995673 \h </w:instrText>
      </w:r>
      <w:r w:rsidR="00CF2E89">
        <w:fldChar w:fldCharType="separate"/>
      </w:r>
      <w:r w:rsidR="00C13032" w:rsidRPr="00DD7CCF">
        <w:t xml:space="preserve">Example </w:t>
      </w:r>
      <w:r w:rsidR="00C13032">
        <w:rPr>
          <w:noProof/>
        </w:rPr>
        <w:t>4.3.3</w:t>
      </w:r>
      <w:r w:rsidR="00C13032" w:rsidRPr="00DD7CCF">
        <w:t>.</w:t>
      </w:r>
      <w:r w:rsidR="00C13032">
        <w:rPr>
          <w:noProof/>
        </w:rPr>
        <w:t>A</w:t>
      </w:r>
      <w:r w:rsidR="00CF2E89">
        <w:fldChar w:fldCharType="end"/>
      </w:r>
      <w:r w:rsidR="00CF2E89">
        <w:t xml:space="preserve">, rather than lining up vertically to divide the text into columns, then they are </w:t>
      </w:r>
      <w:r>
        <w:t xml:space="preserve">likewise </w:t>
      </w:r>
      <w:r w:rsidR="00CF2E89">
        <w:t>to be marked up as semantic spaces as per §</w:t>
      </w:r>
      <w:r w:rsidR="00CF2E89">
        <w:fldChar w:fldCharType="begin"/>
      </w:r>
      <w:r w:rsidR="00CF2E89">
        <w:instrText xml:space="preserve"> REF _Ref134026679 \r \h </w:instrText>
      </w:r>
      <w:r w:rsidR="00CF2E89">
        <w:fldChar w:fldCharType="separate"/>
      </w:r>
      <w:r w:rsidR="00C13032">
        <w:t>4.3.1.1</w:t>
      </w:r>
      <w:r w:rsidR="00CF2E89">
        <w:fldChar w:fldCharType="end"/>
      </w:r>
    </w:p>
    <w:p w14:paraId="7D278C5D" w14:textId="77777777" w:rsidR="00CF2E89" w:rsidRDefault="00CF2E89" w:rsidP="00CF2E89">
      <w:pPr>
        <w:pStyle w:val="Lista3"/>
      </w:pPr>
      <w:r>
        <w:t>the reason for this is that in this case the spaces separately function to split semantic units, but do not together comprise a layout feature of the inscription as a whole</w:t>
      </w:r>
    </w:p>
    <w:p w14:paraId="7140C431" w14:textId="77777777" w:rsidR="00CF2E89" w:rsidRDefault="00CF2E89" w:rsidP="00CF2E89">
      <w:pPr>
        <w:pStyle w:val="Lista"/>
      </w:pPr>
      <w:r>
        <w:t xml:space="preserve">for </w:t>
      </w:r>
      <w:r w:rsidRPr="007C02DF">
        <w:rPr>
          <w:b/>
          <w:bCs/>
        </w:rPr>
        <w:t>blank areas between lines</w:t>
      </w:r>
      <w:r>
        <w:t>: by default encode nothing</w:t>
      </w:r>
    </w:p>
    <w:p w14:paraId="5CB3881B" w14:textId="77777777" w:rsidR="00CF2E89" w:rsidRDefault="00CF2E89" w:rsidP="00CF2E89">
      <w:pPr>
        <w:pStyle w:val="Lista2"/>
      </w:pPr>
      <w:r>
        <w:t xml:space="preserve">create no </w:t>
      </w:r>
      <w:r w:rsidRPr="00DD7CCF">
        <w:rPr>
          <w:rStyle w:val="Code"/>
        </w:rPr>
        <w:t>&lt;</w:t>
      </w:r>
      <w:r>
        <w:rPr>
          <w:rStyle w:val="Code"/>
        </w:rPr>
        <w:t>lb</w:t>
      </w:r>
      <w:r w:rsidRPr="00DD7CCF">
        <w:rPr>
          <w:rStyle w:val="Code"/>
        </w:rPr>
        <w:t>/&gt;</w:t>
      </w:r>
      <w:r>
        <w:t xml:space="preserve"> elements for empty lines and insert no </w:t>
      </w:r>
      <w:r w:rsidRPr="00DD7CCF">
        <w:rPr>
          <w:rStyle w:val="Code"/>
        </w:rPr>
        <w:t>&lt;space/&gt;</w:t>
      </w:r>
      <w:r>
        <w:t xml:space="preserve"> elements to represent them</w:t>
      </w:r>
    </w:p>
    <w:p w14:paraId="6E795AD5" w14:textId="77777777" w:rsidR="00CF2E89" w:rsidRDefault="00CF2E89" w:rsidP="00CF2E89">
      <w:pPr>
        <w:pStyle w:val="Lista2"/>
      </w:pPr>
      <w:r>
        <w:t>the regular line spacing and any deviations from it should be described for human readers in the layout description</w:t>
      </w:r>
    </w:p>
    <w:p w14:paraId="409E9437" w14:textId="5433DC53" w:rsidR="00CF2E89" w:rsidRDefault="00CF2E89" w:rsidP="00CF2E89">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rsidR="00C13032">
        <w:t>3.8.2</w:t>
      </w:r>
      <w:r>
        <w:fldChar w:fldCharType="end"/>
      </w:r>
    </w:p>
    <w:p w14:paraId="1EA8DF1E" w14:textId="3F5637B2" w:rsidR="00CF2E89" w:rsidRDefault="00CF2E89" w:rsidP="00CF2E89">
      <w:pPr>
        <w:pStyle w:val="Lista"/>
      </w:pPr>
      <w:r>
        <w:t xml:space="preserve">for </w:t>
      </w:r>
      <w:r w:rsidRPr="007C02DF">
        <w:rPr>
          <w:b/>
          <w:bCs/>
        </w:rPr>
        <w:t>blank pages in copper plates</w:t>
      </w:r>
      <w:r>
        <w:t xml:space="preserve">: encode </w:t>
      </w:r>
      <w:r w:rsidRPr="00DD7CCF">
        <w:rPr>
          <w:rStyle w:val="Code"/>
        </w:rPr>
        <w:t>&lt;</w:t>
      </w:r>
      <w:r>
        <w:rPr>
          <w:rStyle w:val="Code"/>
        </w:rPr>
        <w:t>pb</w:t>
      </w:r>
      <w:r w:rsidRPr="00DD7CCF">
        <w:rPr>
          <w:rStyle w:val="Code"/>
        </w:rPr>
        <w:t>/&gt;</w:t>
      </w:r>
      <w:r>
        <w:t xml:space="preserve"> elements for the blank pages as per §</w:t>
      </w:r>
      <w:r>
        <w:fldChar w:fldCharType="begin"/>
      </w:r>
      <w:r>
        <w:instrText xml:space="preserve"> REF _Ref182318940 \r \h </w:instrText>
      </w:r>
      <w:r>
        <w:fldChar w:fldCharType="separate"/>
      </w:r>
      <w:r w:rsidR="00C13032">
        <w:t>3.4.2.1</w:t>
      </w:r>
      <w:r>
        <w:fldChar w:fldCharType="end"/>
      </w:r>
      <w:r>
        <w:t xml:space="preserve">, but insert no </w:t>
      </w:r>
      <w:r w:rsidRPr="00DD7CCF">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rsidR="00CF2E89" w:rsidRPr="00DD7CCF" w14:paraId="227B61F3" w14:textId="77777777" w:rsidTr="008139E6">
        <w:trPr>
          <w:cnfStyle w:val="100000000000" w:firstRow="1" w:lastRow="0" w:firstColumn="0" w:lastColumn="0" w:oddVBand="0" w:evenVBand="0" w:oddHBand="0" w:evenHBand="0" w:firstRowFirstColumn="0" w:firstRowLastColumn="0" w:lastRowFirstColumn="0" w:lastRowLastColumn="0"/>
        </w:trPr>
        <w:tc>
          <w:tcPr>
            <w:tcW w:w="5000" w:type="pct"/>
          </w:tcPr>
          <w:p w14:paraId="4F845345" w14:textId="1EC4DB76" w:rsidR="00CF2E89" w:rsidRPr="00DD7CCF" w:rsidRDefault="00CF2E89" w:rsidP="008139E6">
            <w:pPr>
              <w:pStyle w:val="Kpalrs"/>
            </w:pPr>
            <w:bookmarkStart w:id="498" w:name="_Ref182995673"/>
            <w:r w:rsidRPr="00DD7CCF">
              <w:lastRenderedPageBreak/>
              <w:t xml:space="preserve">Example </w:t>
            </w:r>
            <w:fldSimple w:instr=" STYLEREF 3 \s ">
              <w:r w:rsidR="00C13032">
                <w:rPr>
                  <w:noProof/>
                </w:rPr>
                <w:t>4.3.3</w:t>
              </w:r>
            </w:fldSimple>
            <w:r w:rsidRPr="00DD7CCF">
              <w:t>.</w:t>
            </w:r>
            <w:fldSimple w:instr=" SEQ Example \* ALPHABETIC \s 3 ">
              <w:r w:rsidR="00C13032">
                <w:rPr>
                  <w:noProof/>
                </w:rPr>
                <w:t>A</w:t>
              </w:r>
            </w:fldSimple>
            <w:bookmarkEnd w:id="498"/>
            <w:r w:rsidRPr="00DD7CCF">
              <w:t xml:space="preserve">: </w:t>
            </w:r>
            <w:r>
              <w:t>spacing between prosodic units</w:t>
            </w:r>
          </w:p>
        </w:tc>
      </w:tr>
      <w:tr w:rsidR="00CF2E89" w:rsidRPr="00DD7CCF" w14:paraId="4F864761" w14:textId="77777777" w:rsidTr="008139E6">
        <w:tc>
          <w:tcPr>
            <w:tcW w:w="5000" w:type="pct"/>
          </w:tcPr>
          <w:p w14:paraId="72695F9F" w14:textId="77777777" w:rsidR="00CF2E89" w:rsidRPr="00DD7CCF" w:rsidRDefault="00CF2E89" w:rsidP="00984D69">
            <w:pPr>
              <w:pStyle w:val="Image"/>
            </w:pPr>
            <w:r>
              <w:t>&amp;&amp;&amp;</w:t>
            </w:r>
          </w:p>
        </w:tc>
      </w:tr>
      <w:tr w:rsidR="00CF2E89" w:rsidRPr="00DD7CCF" w14:paraId="3D01C28B" w14:textId="77777777" w:rsidTr="008139E6">
        <w:tc>
          <w:tcPr>
            <w:tcW w:w="5000" w:type="pct"/>
          </w:tcPr>
          <w:p w14:paraId="6D6D2E60" w14:textId="77777777" w:rsidR="00CF2E89" w:rsidRDefault="00CF2E89" w:rsidP="00A20F4D">
            <w:pPr>
              <w:pStyle w:val="TableNote"/>
            </w:pPr>
            <w:r>
              <w:t>in this inscription, spaces have been left blank in the text at caesuras and line ends</w:t>
            </w:r>
          </w:p>
          <w:p w14:paraId="1099066C" w14:textId="3A9EDEEE" w:rsidR="00CF2E89" w:rsidRDefault="00CF2E89" w:rsidP="00A20F4D">
            <w:pPr>
              <w:pStyle w:val="TableNote"/>
            </w:pPr>
            <w:r>
              <w:t xml:space="preserve">however, the spaces do not line up one below the other (as they do in </w:t>
            </w:r>
            <w:r w:rsidRPr="004D1F94">
              <w:fldChar w:fldCharType="begin"/>
            </w:r>
            <w:r w:rsidRPr="004D1F94">
              <w:instrText xml:space="preserve"> REF _Ref44078509 \h  \* MERGEFORMAT </w:instrText>
            </w:r>
            <w:r w:rsidRPr="004D1F94">
              <w:fldChar w:fldCharType="separate"/>
            </w:r>
            <w:r w:rsidR="00C13032" w:rsidRPr="00DD7CCF">
              <w:t xml:space="preserve">Example </w:t>
            </w:r>
            <w:r w:rsidR="00C13032">
              <w:t>3.6.1</w:t>
            </w:r>
            <w:r w:rsidR="00C13032" w:rsidRPr="00DD7CCF">
              <w:t>.</w:t>
            </w:r>
            <w:r w:rsidR="00C13032">
              <w:t>A</w:t>
            </w:r>
            <w:r w:rsidRPr="004D1F94">
              <w:fldChar w:fldCharType="end"/>
            </w:r>
            <w:r>
              <w:t>)</w:t>
            </w:r>
          </w:p>
          <w:p w14:paraId="5998264A" w14:textId="77777777" w:rsidR="00CF2E89" w:rsidRPr="00DD7CCF" w:rsidRDefault="00CF2E89" w:rsidP="00A20F4D">
            <w:pPr>
              <w:pStyle w:val="TableNote"/>
            </w:pPr>
            <w:r>
              <w:t>therefore, they are to be encoded as semantic spaces, not as gridlike milestones</w:t>
            </w:r>
          </w:p>
        </w:tc>
      </w:tr>
      <w:tr w:rsidR="00CF2E89" w:rsidRPr="00DD7CCF" w14:paraId="2726B6A8" w14:textId="77777777" w:rsidTr="008139E6">
        <w:tc>
          <w:tcPr>
            <w:tcW w:w="5000" w:type="pct"/>
          </w:tcPr>
          <w:p w14:paraId="07912A49" w14:textId="77777777" w:rsidR="00CF2E89" w:rsidRDefault="00CF2E89" w:rsidP="00A20F4D">
            <w:pPr>
              <w:pStyle w:val="CodeParagraph"/>
              <w:rPr>
                <w:rStyle w:val="Code"/>
              </w:rPr>
            </w:pPr>
            <w:r w:rsidRPr="00DD7CCF">
              <w:rPr>
                <w:rStyle w:val="Code"/>
              </w:rPr>
              <w:t>&lt;</w:t>
            </w:r>
            <w:r>
              <w:rPr>
                <w:rStyle w:val="Code"/>
              </w:rPr>
              <w:t>p</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A20F4D">
              <w:rPr>
                <w:rStyle w:val="Codetext"/>
              </w:rPr>
              <w:t xml:space="preserve">Chip the glasses and </w:t>
            </w:r>
            <w:r w:rsidRPr="00DD7CCF">
              <w:rPr>
                <w:rStyle w:val="Code"/>
              </w:rPr>
              <w:t>&lt;space/&gt;</w:t>
            </w:r>
            <w:r w:rsidRPr="00A20F4D">
              <w:rPr>
                <w:rStyle w:val="Codetext"/>
              </w:rPr>
              <w:t xml:space="preserve"> crack the plates!</w:t>
            </w:r>
            <w:r>
              <w:rPr>
                <w:rStyle w:val="Codetext"/>
              </w:rPr>
              <w:t xml:space="preserve"> </w:t>
            </w:r>
            <w:r w:rsidRPr="00DD7CCF">
              <w:rPr>
                <w:rStyle w:val="Code"/>
              </w:rPr>
              <w:t xml:space="preserve">&lt;lb </w:t>
            </w:r>
          </w:p>
          <w:p w14:paraId="670FF98D" w14:textId="77777777" w:rsidR="00CF2E89" w:rsidRDefault="00CF2E89" w:rsidP="00A20F4D">
            <w:pPr>
              <w:pStyle w:val="CodeParagraph"/>
              <w:rPr>
                <w:rStyle w:val="Code"/>
              </w:rPr>
            </w:pPr>
            <w:r w:rsidRPr="00DD7CCF">
              <w:rPr>
                <w:rStyle w:val="Codeattribute"/>
              </w:rPr>
              <w:t>n</w:t>
            </w:r>
            <w:r w:rsidRPr="00DD7CCF">
              <w:rPr>
                <w:rStyle w:val="Code"/>
              </w:rPr>
              <w:t>=</w:t>
            </w:r>
            <w:r w:rsidRPr="0046000E">
              <w:rPr>
                <w:rStyle w:val="Codevalue"/>
              </w:rPr>
              <w:t>"</w:t>
            </w:r>
            <w:r>
              <w:rPr>
                <w:rStyle w:val="Codevalue"/>
              </w:rPr>
              <w:t>2</w:t>
            </w:r>
            <w:r w:rsidRPr="0046000E">
              <w:rPr>
                <w:rStyle w:val="Codevalue"/>
              </w:rPr>
              <w:t>"</w:t>
            </w:r>
            <w:r w:rsidRPr="00DD7CCF">
              <w:rPr>
                <w:rStyle w:val="Code"/>
              </w:rPr>
              <w:t>/&gt;</w:t>
            </w:r>
            <w:r w:rsidRPr="00A20F4D">
              <w:rPr>
                <w:rStyle w:val="Codetext"/>
              </w:rPr>
              <w:t xml:space="preserve">Blunt the knives and </w:t>
            </w:r>
            <w:r w:rsidRPr="00DD7CCF">
              <w:rPr>
                <w:rStyle w:val="Code"/>
              </w:rPr>
              <w:t>&lt;space/&gt;</w:t>
            </w:r>
            <w:r w:rsidRPr="00A20F4D">
              <w:rPr>
                <w:rStyle w:val="Codetext"/>
              </w:rPr>
              <w:t xml:space="preserve"> bend the forks!</w:t>
            </w:r>
            <w:r w:rsidRPr="00DD7CCF">
              <w:rPr>
                <w:rStyle w:val="Code"/>
              </w:rPr>
              <w:t xml:space="preserve"> &lt;lb </w:t>
            </w:r>
          </w:p>
          <w:p w14:paraId="6AE5778D" w14:textId="77777777" w:rsidR="00CF2E89" w:rsidRDefault="00CF2E89" w:rsidP="00A20F4D">
            <w:pPr>
              <w:pStyle w:val="CodeParagraph"/>
              <w:rPr>
                <w:rStyle w:val="Code"/>
              </w:rPr>
            </w:pP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/&gt;</w:t>
            </w:r>
            <w:r w:rsidRPr="00A20F4D">
              <w:rPr>
                <w:rStyle w:val="Codetext"/>
              </w:rPr>
              <w:t>That</w:t>
            </w:r>
            <w:r>
              <w:rPr>
                <w:rStyle w:val="Codetext"/>
              </w:rPr>
              <w:t>’</w:t>
            </w:r>
            <w:r w:rsidRPr="00A20F4D">
              <w:rPr>
                <w:rStyle w:val="Codetext"/>
              </w:rPr>
              <w:t xml:space="preserve">s what Bilbo </w:t>
            </w:r>
            <w:r w:rsidRPr="00DD7CCF">
              <w:rPr>
                <w:rStyle w:val="Code"/>
              </w:rPr>
              <w:t>&lt;space/&gt;</w:t>
            </w:r>
            <w:r w:rsidRPr="00A20F4D">
              <w:rPr>
                <w:rStyle w:val="Codetext"/>
              </w:rPr>
              <w:t xml:space="preserve"> Baggins hates—</w:t>
            </w:r>
            <w:r>
              <w:rPr>
                <w:rStyle w:val="Codetext"/>
              </w:rPr>
              <w:t xml:space="preserve"> </w:t>
            </w:r>
            <w:r w:rsidRPr="00DD7CCF">
              <w:rPr>
                <w:rStyle w:val="Code"/>
              </w:rPr>
              <w:t xml:space="preserve">&lt;lb </w:t>
            </w:r>
          </w:p>
          <w:p w14:paraId="00285A8E" w14:textId="77777777" w:rsidR="00CF2E89" w:rsidRPr="00A20F4D" w:rsidRDefault="00CF2E89" w:rsidP="00A20F4D">
            <w:pPr>
              <w:pStyle w:val="CodeParagraph"/>
              <w:rPr>
                <w:rStyle w:val="Code"/>
                <w:color w:val="000000" w:themeColor="text1"/>
              </w:rPr>
            </w:pPr>
            <w:r w:rsidRPr="00DD7CCF">
              <w:rPr>
                <w:rStyle w:val="Codeattribute"/>
              </w:rPr>
              <w:t>n</w:t>
            </w:r>
            <w:r w:rsidRPr="00DD7CCF">
              <w:rPr>
                <w:rStyle w:val="Code"/>
              </w:rPr>
              <w:t>=</w:t>
            </w:r>
            <w:r w:rsidRPr="0046000E">
              <w:rPr>
                <w:rStyle w:val="Codevalue"/>
              </w:rPr>
              <w:t>"</w:t>
            </w:r>
            <w:r>
              <w:rPr>
                <w:rStyle w:val="Codevalue"/>
              </w:rPr>
              <w:t>4</w:t>
            </w:r>
            <w:r w:rsidRPr="0046000E">
              <w:rPr>
                <w:rStyle w:val="Codevalue"/>
              </w:rPr>
              <w:t>"</w:t>
            </w:r>
            <w:r w:rsidRPr="00DD7CCF">
              <w:rPr>
                <w:rStyle w:val="Code"/>
              </w:rPr>
              <w:t>/&gt;</w:t>
            </w:r>
            <w:r w:rsidRPr="00A20F4D">
              <w:rPr>
                <w:rStyle w:val="Codetext"/>
              </w:rPr>
              <w:t xml:space="preserve">Smash the bottles and </w:t>
            </w:r>
            <w:r w:rsidRPr="00DD7CCF">
              <w:rPr>
                <w:rStyle w:val="Code"/>
              </w:rPr>
              <w:t>&lt;space/&gt;</w:t>
            </w:r>
            <w:r w:rsidRPr="00A20F4D">
              <w:rPr>
                <w:rStyle w:val="Codetext"/>
              </w:rPr>
              <w:t xml:space="preserve"> burn the corks!</w:t>
            </w:r>
            <w:r w:rsidRPr="00DD7CCF">
              <w:rPr>
                <w:rStyle w:val="Code"/>
              </w:rPr>
              <w:t>&lt;/</w:t>
            </w:r>
            <w:r>
              <w:rPr>
                <w:rStyle w:val="Code"/>
              </w:rPr>
              <w:t>p</w:t>
            </w:r>
            <w:r w:rsidRPr="00DD7CCF">
              <w:rPr>
                <w:rStyle w:val="Code"/>
              </w:rPr>
              <w:t>&gt;</w:t>
            </w:r>
          </w:p>
        </w:tc>
      </w:tr>
    </w:tbl>
    <w:p w14:paraId="47941458" w14:textId="65983656" w:rsidR="00C02B8C" w:rsidRDefault="004D2E67" w:rsidP="00EB2024">
      <w:pPr>
        <w:pStyle w:val="Cmsor2"/>
      </w:pPr>
      <w:bookmarkStart w:id="499" w:name="_Ref183012048"/>
      <w:bookmarkStart w:id="500" w:name="_Toc183083795"/>
      <w:r w:rsidRPr="00DD7CCF">
        <w:t xml:space="preserve">Premodern </w:t>
      </w:r>
      <w:r w:rsidR="006733B4">
        <w:t xml:space="preserve">scribal </w:t>
      </w:r>
      <w:r w:rsidR="006733B4" w:rsidRPr="00DD7CCF">
        <w:t>intervention</w:t>
      </w:r>
      <w:bookmarkEnd w:id="494"/>
      <w:bookmarkEnd w:id="497"/>
      <w:bookmarkEnd w:id="499"/>
      <w:bookmarkEnd w:id="500"/>
    </w:p>
    <w:p w14:paraId="1B69783B" w14:textId="4A9CF3FD" w:rsidR="0011066E" w:rsidRPr="0011066E" w:rsidRDefault="0011066E" w:rsidP="0011066E">
      <w:pPr>
        <w:pStyle w:val="Cmsor3"/>
      </w:pPr>
      <w:bookmarkStart w:id="501" w:name="_Toc183083796"/>
      <w:r>
        <w:t>Overview</w:t>
      </w:r>
      <w:bookmarkEnd w:id="501"/>
    </w:p>
    <w:p w14:paraId="099808E3" w14:textId="51FA0B1D" w:rsidR="00C02B8C" w:rsidRPr="00DD7CCF" w:rsidRDefault="0011066E" w:rsidP="00B365C9">
      <w:r>
        <w:t xml:space="preserve">By “scribe” we mean any person who has made a purposeful and meaningful contribution to the engraved text before modern </w:t>
      </w:r>
      <w:r w:rsidR="000C47C7">
        <w:t>study</w:t>
      </w:r>
      <w:r>
        <w:t>.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w:t>
      </w:r>
      <w:r w:rsidR="00B365C9">
        <w:t xml:space="preserve"> (as in addition, discussed in §</w:t>
      </w:r>
      <w:r w:rsidR="00B365C9">
        <w:fldChar w:fldCharType="begin"/>
      </w:r>
      <w:r w:rsidR="00B365C9">
        <w:instrText xml:space="preserve"> REF _Ref43978471 \r \h </w:instrText>
      </w:r>
      <w:r w:rsidR="00B365C9">
        <w:fldChar w:fldCharType="separate"/>
      </w:r>
      <w:r w:rsidR="00C13032">
        <w:t>4.4.3</w:t>
      </w:r>
      <w:r w:rsidR="00B365C9">
        <w:fldChar w:fldCharType="end"/>
      </w:r>
      <w:r w:rsidR="00B365C9">
        <w:t xml:space="preserve"> and correction, §</w:t>
      </w:r>
      <w:r w:rsidR="00B365C9">
        <w:fldChar w:fldCharType="begin"/>
      </w:r>
      <w:r w:rsidR="00B365C9">
        <w:instrText xml:space="preserve"> REF _Ref74727538 \r \h </w:instrText>
      </w:r>
      <w:r w:rsidR="00B365C9">
        <w:fldChar w:fldCharType="separate"/>
      </w:r>
      <w:r w:rsidR="00C13032">
        <w:t>4.4.4</w:t>
      </w:r>
      <w:r w:rsidR="00B365C9">
        <w:fldChar w:fldCharType="end"/>
      </w:r>
      <w:r w:rsidR="00B365C9">
        <w:t>)</w:t>
      </w:r>
      <w:r>
        <w:t xml:space="preserve">, but it may also be destructive in a deliberate and </w:t>
      </w:r>
      <w:r w:rsidR="00B365C9">
        <w:t>targeted manner (deletion, §</w:t>
      </w:r>
      <w:r w:rsidR="00B365C9">
        <w:fldChar w:fldCharType="begin"/>
      </w:r>
      <w:r w:rsidR="00B365C9">
        <w:instrText xml:space="preserve"> REF _Ref43985171 \r \h </w:instrText>
      </w:r>
      <w:r w:rsidR="00B365C9">
        <w:fldChar w:fldCharType="separate"/>
      </w:r>
      <w:r w:rsidR="00C13032">
        <w:t>4.4.2</w:t>
      </w:r>
      <w:r w:rsidR="00B365C9">
        <w:fldChar w:fldCharType="end"/>
      </w:r>
      <w:r w:rsidR="00B365C9">
        <w:t xml:space="preserve">), thus explicitly including </w:t>
      </w:r>
      <w:r w:rsidR="00B365C9" w:rsidRPr="00DD7CCF">
        <w:t xml:space="preserve">the precise deletion of clearly circumscribed sections of an inscription </w:t>
      </w:r>
      <w:r w:rsidR="00B365C9" w:rsidRPr="00E24F87">
        <w:rPr>
          <w:noProof/>
        </w:rPr>
        <w:t>(</w:t>
      </w:r>
      <w:r w:rsidR="00B365C9" w:rsidRPr="00DD7CCF">
        <w:t>e.g. of names)</w:t>
      </w:r>
      <w:r w:rsidR="00B365C9">
        <w:t xml:space="preserve">. Scribal intervention does not include the </w:t>
      </w:r>
      <w:r w:rsidR="004D2E67" w:rsidRPr="00DD7CCF">
        <w:t xml:space="preserve">purposeful or accidental effacement of </w:t>
      </w:r>
      <w:r w:rsidR="00B365C9">
        <w:t xml:space="preserve">an </w:t>
      </w:r>
      <w:r w:rsidR="004D2E67" w:rsidRPr="00DD7CCF">
        <w:t xml:space="preserve">entire </w:t>
      </w:r>
      <w:r w:rsidR="00B365C9">
        <w:t xml:space="preserve">inscription </w:t>
      </w:r>
      <w:r w:rsidR="004D2E67" w:rsidRPr="00DD7CCF">
        <w:t xml:space="preserve">or random parts </w:t>
      </w:r>
      <w:r w:rsidR="00B365C9">
        <w:t xml:space="preserve">thereof, nor the </w:t>
      </w:r>
      <w:r w:rsidR="004D2E67" w:rsidRPr="00DD7CCF">
        <w:t>engraving of a palimpsest over a pre-existing inscription</w:t>
      </w:r>
      <w:r w:rsidR="00B365C9">
        <w:t>.</w:t>
      </w:r>
    </w:p>
    <w:p w14:paraId="4D219077" w14:textId="103EC0BF" w:rsidR="00C02B8C" w:rsidRDefault="00B365C9" w:rsidP="00EB2024">
      <w:pPr>
        <w:pStyle w:val="Cmsor3"/>
      </w:pPr>
      <w:bookmarkStart w:id="502" w:name="_an1iq23tb1j" w:colFirst="0" w:colLast="0"/>
      <w:bookmarkStart w:id="503" w:name="_Ref43985171"/>
      <w:bookmarkStart w:id="504" w:name="_Toc183083797"/>
      <w:bookmarkEnd w:id="502"/>
      <w:r>
        <w:t>Scribal</w:t>
      </w:r>
      <w:r w:rsidR="004D2E67" w:rsidRPr="00DD7CCF">
        <w:t xml:space="preserve"> deletion</w:t>
      </w:r>
      <w:bookmarkEnd w:id="503"/>
      <w:bookmarkEnd w:id="504"/>
    </w:p>
    <w:p w14:paraId="5275242C" w14:textId="0AF862AF" w:rsidR="00B365C9" w:rsidRPr="00B365C9" w:rsidRDefault="00B365C9" w:rsidP="00B365C9">
      <w:pPr>
        <w:rPr>
          <w:lang w:eastAsia="en-US" w:bidi="ar-SA"/>
        </w:rPr>
      </w:pPr>
      <w:r>
        <w:rPr>
          <w:lang w:eastAsia="en-US" w:bidi="ar-SA"/>
        </w:rPr>
        <w:t xml:space="preserve">This subsection concerns deliberate deletion by a scribe. </w:t>
      </w:r>
      <w:r>
        <w:t xml:space="preserve">Deletion accompanied by a corrective addition is treated in </w:t>
      </w:r>
      <w:r w:rsidRPr="007346F4">
        <w:t>§</w:t>
      </w:r>
      <w:r>
        <w:fldChar w:fldCharType="begin"/>
      </w:r>
      <w:r>
        <w:instrText xml:space="preserve"> REF _Ref74727538 \r \h </w:instrText>
      </w:r>
      <w:r>
        <w:fldChar w:fldCharType="separate"/>
      </w:r>
      <w:r w:rsidR="00C13032">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rsidR="00C13032">
        <w:t>5</w:t>
      </w:r>
      <w:r>
        <w:fldChar w:fldCharType="end"/>
      </w:r>
      <w:r>
        <w:t>, while space left blank in an inscription is discussed in §</w:t>
      </w:r>
      <w:r>
        <w:fldChar w:fldCharType="begin"/>
      </w:r>
      <w:r>
        <w:instrText xml:space="preserve"> REF _Ref183075544 \r \h </w:instrText>
      </w:r>
      <w:r>
        <w:fldChar w:fldCharType="separate"/>
      </w:r>
      <w:r w:rsidR="00C13032">
        <w:t>4.3</w:t>
      </w:r>
      <w:r>
        <w:fldChar w:fldCharType="end"/>
      </w:r>
      <w:r>
        <w:t>. When it is doubtful whether purposeful deletion has taken place, choose the encoding for the phenomenon you deem most likely, and discuss in an apparatus note or the commentary.</w:t>
      </w:r>
    </w:p>
    <w:p w14:paraId="1BB0013F" w14:textId="5E7503FA" w:rsidR="00C02B8C" w:rsidRDefault="007346F4" w:rsidP="00E2714A">
      <w:pPr>
        <w:pStyle w:val="Lista"/>
      </w:pPr>
      <w:r w:rsidRPr="007346F4">
        <w:t xml:space="preserve">text that was deleted in premodern time </w:t>
      </w:r>
      <w:r w:rsidR="00B365C9">
        <w:t xml:space="preserve">is to be wrapped in </w:t>
      </w:r>
      <w:r w:rsidRPr="007346F4">
        <w:t xml:space="preserve">the element </w:t>
      </w:r>
      <w:r w:rsidR="004D2E67" w:rsidRPr="00DD7CCF">
        <w:rPr>
          <w:rStyle w:val="Code"/>
        </w:rPr>
        <w:t>&lt;del&gt;</w:t>
      </w:r>
      <w:r w:rsidR="00B365C9">
        <w:t xml:space="preserve"> for deletion</w:t>
      </w:r>
    </w:p>
    <w:p w14:paraId="27E57CB7" w14:textId="72927F5C" w:rsidR="00B365C9" w:rsidRDefault="00B365C9" w:rsidP="00B365C9">
      <w:pPr>
        <w:pStyle w:val="Lista"/>
      </w:pPr>
      <w:r>
        <w:t>in other words, this element must always contain text or markup equivalent to text</w:t>
      </w:r>
    </w:p>
    <w:p w14:paraId="4A26790B" w14:textId="5AB44FE9" w:rsidR="00B365C9" w:rsidRPr="00DD7CCF" w:rsidRDefault="00B365C9" w:rsidP="00B365C9">
      <w:pPr>
        <w:pStyle w:val="Lista2"/>
      </w:pPr>
      <w:r>
        <w:t>if the vestiges of the deleted text cannot be read with confidence, use the applicable markup (§</w:t>
      </w:r>
      <w:r>
        <w:fldChar w:fldCharType="begin"/>
      </w:r>
      <w:r>
        <w:instrText xml:space="preserve"> REF _Ref43988752 \r \h </w:instrText>
      </w:r>
      <w:r>
        <w:fldChar w:fldCharType="separate"/>
      </w:r>
      <w:r w:rsidR="00C13032">
        <w:t>5</w:t>
      </w:r>
      <w:r>
        <w:fldChar w:fldCharType="end"/>
      </w:r>
      <w:r>
        <w:t xml:space="preserve">) within the </w:t>
      </w:r>
      <w:r w:rsidRPr="00DD7CCF">
        <w:rPr>
          <w:rStyle w:val="Code"/>
        </w:rPr>
        <w:t>&lt;del&gt;</w:t>
      </w:r>
      <w:r>
        <w:t xml:space="preserve"> element</w:t>
      </w:r>
    </w:p>
    <w:p w14:paraId="027EFB4A" w14:textId="5BE385C8" w:rsidR="00F94D39" w:rsidRPr="00B365C9" w:rsidRDefault="00F94D39" w:rsidP="00F94D39">
      <w:pPr>
        <w:pStyle w:val="Lista3"/>
        <w:rPr>
          <w:rStyle w:val="Code"/>
          <w:rFonts w:ascii="Gentium Plus" w:hAnsi="Gentium Plus" w:cs="Arial Unicode MS"/>
          <w:noProof w:val="0"/>
          <w:color w:val="auto"/>
          <w:shd w:val="clear" w:color="auto" w:fill="auto"/>
        </w:rPr>
      </w:pPr>
      <w:r w:rsidRPr="00F94D39">
        <w:t xml:space="preserve">in particular, deleted characters that cannot be read must be marked up as </w:t>
      </w:r>
      <w:r w:rsidR="00B365C9">
        <w:t>a lacuna (§</w:t>
      </w:r>
      <w:r w:rsidR="00B365C9">
        <w:fldChar w:fldCharType="begin"/>
      </w:r>
      <w:r w:rsidR="00B365C9">
        <w:instrText xml:space="preserve"> REF _Ref43979611 \r \h </w:instrText>
      </w:r>
      <w:r w:rsidR="00B365C9">
        <w:fldChar w:fldCharType="separate"/>
      </w:r>
      <w:r w:rsidR="00C13032">
        <w:t>5.4</w:t>
      </w:r>
      <w:r w:rsidR="00B365C9">
        <w:fldChar w:fldCharType="end"/>
      </w:r>
      <w:r w:rsidR="00B365C9">
        <w:t>) within the deletion</w:t>
      </w:r>
      <w:r w:rsidRPr="00F94D39">
        <w:t xml:space="preserve">,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57A40002" w14:textId="50E8585D" w:rsidR="00B365C9" w:rsidRDefault="00B365C9" w:rsidP="00B365C9">
      <w:pPr>
        <w:pStyle w:val="Lista2"/>
      </w:pPr>
      <w:r>
        <w:t>as with any markup on transliterated text, the granularity of deletion markup is determined by transliterated characters; thus</w:t>
      </w:r>
    </w:p>
    <w:p w14:paraId="7C92BB7A" w14:textId="283A7059" w:rsidR="00B365C9" w:rsidRDefault="00B365C9" w:rsidP="00B365C9">
      <w:pPr>
        <w:pStyle w:val="Lista3"/>
      </w:pPr>
      <w:r>
        <w:t xml:space="preserve">the deletion of a character component that is separable in transliteration can and must be marked up separately, e.g. </w:t>
      </w:r>
      <w:r w:rsidRPr="00B365C9">
        <w:rPr>
          <w:rStyle w:val="Codetext"/>
        </w:rPr>
        <w:t>mā</w:t>
      </w:r>
      <w:r w:rsidRPr="00F94D39">
        <w:rPr>
          <w:rStyle w:val="Code"/>
        </w:rPr>
        <w:t>&lt;del&gt;</w:t>
      </w:r>
      <w:r>
        <w:rPr>
          <w:rStyle w:val="Codetext"/>
        </w:rPr>
        <w:t>ṁ</w:t>
      </w:r>
      <w:r w:rsidRPr="00F94D39">
        <w:rPr>
          <w:rStyle w:val="Code"/>
        </w:rPr>
        <w:t>&lt;/del&gt;</w:t>
      </w:r>
      <w:r>
        <w:rPr>
          <w:rStyle w:val="Codetext"/>
        </w:rPr>
        <w:t>sa</w:t>
      </w:r>
      <w:r>
        <w:t xml:space="preserve"> (deletion of an </w:t>
      </w:r>
      <w:r>
        <w:rPr>
          <w:rStyle w:val="Foreign"/>
        </w:rPr>
        <w:t>anusvāra</w:t>
      </w:r>
      <w:r>
        <w:t xml:space="preserve">) or </w:t>
      </w:r>
      <w:r>
        <w:rPr>
          <w:rStyle w:val="Codetext"/>
        </w:rPr>
        <w:t>ś</w:t>
      </w:r>
      <w:r w:rsidRPr="00F94D39">
        <w:rPr>
          <w:rStyle w:val="Code"/>
        </w:rPr>
        <w:t>&lt;del&gt;</w:t>
      </w:r>
      <w:r>
        <w:rPr>
          <w:rStyle w:val="Codetext"/>
        </w:rPr>
        <w:t>r</w:t>
      </w:r>
      <w:r w:rsidRPr="00F94D39">
        <w:rPr>
          <w:rStyle w:val="Code"/>
        </w:rPr>
        <w:t>&lt;/del&gt;</w:t>
      </w:r>
      <w:r>
        <w:rPr>
          <w:rStyle w:val="Codetext"/>
        </w:rPr>
        <w:t>āpa</w:t>
      </w:r>
      <w:r>
        <w:t xml:space="preserve"> (deletion of a subscript </w:t>
      </w:r>
      <w:r>
        <w:rPr>
          <w:rStyle w:val="Foreign"/>
        </w:rPr>
        <w:t>r</w:t>
      </w:r>
      <w:r>
        <w:t>)</w:t>
      </w:r>
    </w:p>
    <w:p w14:paraId="64F4D8AD" w14:textId="33321CD2" w:rsidR="00B365C9" w:rsidRDefault="00B365C9" w:rsidP="00B365C9">
      <w:pPr>
        <w:pStyle w:val="Lista3"/>
      </w:pPr>
      <w:r>
        <w:t xml:space="preserve">the deletion of a </w:t>
      </w:r>
      <w:r w:rsidR="000C47C7">
        <w:t xml:space="preserve">stroke </w:t>
      </w:r>
      <w:r>
        <w:t xml:space="preserve">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rsidRPr="007346F4">
        <w:t>§</w:t>
      </w:r>
      <w:r>
        <w:fldChar w:fldCharType="begin"/>
      </w:r>
      <w:r>
        <w:instrText xml:space="preserve"> REF _Ref74727538 \r \h </w:instrText>
      </w:r>
      <w:r>
        <w:fldChar w:fldCharType="separate"/>
      </w:r>
      <w:r w:rsidR="00C13032">
        <w:t>4.4.4</w:t>
      </w:r>
      <w:r>
        <w:fldChar w:fldCharType="end"/>
      </w:r>
      <w:r>
        <w:t>, and not as deletion</w:t>
      </w:r>
    </w:p>
    <w:p w14:paraId="38DCA89C" w14:textId="03B86DFC" w:rsidR="00B365C9" w:rsidRDefault="00B365C9" w:rsidP="00B365C9">
      <w:pPr>
        <w:pStyle w:val="Lista4"/>
      </w:pPr>
      <w:r>
        <w:t xml:space="preserve">note in particular that the deletion of an explicit dependent vowel restores the implicit </w:t>
      </w:r>
      <w:r>
        <w:rPr>
          <w:rStyle w:val="Foreign"/>
        </w:rPr>
        <w:t>a</w:t>
      </w:r>
      <w:r>
        <w:t xml:space="preserve"> of the syllable in a</w:t>
      </w:r>
      <w:r w:rsidR="000F33A6">
        <w:t>n</w:t>
      </w:r>
      <w:r>
        <w:t xml:space="preserve"> </w:t>
      </w:r>
      <w:r w:rsidR="000F33A6">
        <w:t xml:space="preserve">Indic </w:t>
      </w:r>
      <w:r>
        <w:t>script, and is thus a correction, and not a deletion, from an encoding perspective</w:t>
      </w:r>
    </w:p>
    <w:p w14:paraId="5379893E" w14:textId="5886C19C" w:rsidR="00B365C9" w:rsidRPr="00DD7CCF" w:rsidRDefault="00B365C9" w:rsidP="00B365C9">
      <w:pPr>
        <w:pStyle w:val="Cmsor4"/>
      </w:pPr>
      <w:bookmarkStart w:id="505" w:name="_Toc183083798"/>
      <w:r>
        <w:t>The manner of deletion</w:t>
      </w:r>
      <w:bookmarkEnd w:id="505"/>
    </w:p>
    <w:p w14:paraId="535E5CD5" w14:textId="2F2152E3" w:rsidR="00C02B8C" w:rsidRDefault="00B365C9" w:rsidP="00B365C9">
      <w:r>
        <w:t>I</w:t>
      </w:r>
      <w:r w:rsidR="004D2E67" w:rsidRPr="00DD7CCF">
        <w:t xml:space="preserve">n our project, </w:t>
      </w:r>
      <w:r>
        <w:t xml:space="preserve">the </w:t>
      </w:r>
      <w:r w:rsidRPr="00DD7CCF">
        <w:rPr>
          <w:rStyle w:val="Code"/>
        </w:rPr>
        <w:t>&lt;del&gt;</w:t>
      </w:r>
      <w:r w:rsidR="004D2E67" w:rsidRPr="00DD7CCF">
        <w:t xml:space="preserve"> element will by default be understood to represent text rendered illegible through </w:t>
      </w:r>
      <w:r w:rsidR="004D2E67" w:rsidRPr="00B365C9">
        <w:t>erasure</w:t>
      </w:r>
      <w:r w:rsidR="004D2E67" w:rsidRPr="00DD7CCF">
        <w:t xml:space="preserve"> </w:t>
      </w:r>
      <w:r w:rsidR="007346F4" w:rsidRPr="007346F4">
        <w:t xml:space="preserve">by means </w:t>
      </w:r>
      <w:r>
        <w:t xml:space="preserve">such as </w:t>
      </w:r>
      <w:r w:rsidR="007346F4" w:rsidRPr="007346F4">
        <w:t xml:space="preserve">chiselling </w:t>
      </w:r>
      <w:r>
        <w:t xml:space="preserve">the </w:t>
      </w:r>
      <w:r w:rsidR="007346F4" w:rsidRPr="007346F4">
        <w:t xml:space="preserve">stone, hammering </w:t>
      </w:r>
      <w:r>
        <w:t xml:space="preserve">the </w:t>
      </w:r>
      <w:r w:rsidR="007346F4" w:rsidRPr="007346F4">
        <w:t>copper flat, or rubbing the surface smooth</w:t>
      </w:r>
      <w:r>
        <w:t xml:space="preserve">. In some inscriptions, scribal cancellation marks are employed instead of, or in addition to, erasure. In both </w:t>
      </w:r>
      <w:r>
        <w:lastRenderedPageBreak/>
        <w:t xml:space="preserve">of these cases, encode the presence of such marks by adding the </w:t>
      </w:r>
      <w:r>
        <w:rPr>
          <w:noProof/>
        </w:rPr>
        <w:t>attribute</w:t>
      </w:r>
      <w:r w:rsidRPr="00DD7CCF">
        <w:t xml:space="preserve"> </w:t>
      </w:r>
      <w:r w:rsidRPr="008525C6">
        <w:rPr>
          <w:rStyle w:val="Codeattribute"/>
        </w:rPr>
        <w:t>@rend</w:t>
      </w:r>
      <w:r>
        <w:t xml:space="preserve"> to the </w:t>
      </w:r>
      <w:r w:rsidRPr="00DD7CCF">
        <w:rPr>
          <w:rStyle w:val="Code"/>
        </w:rPr>
        <w:t>&lt;del&gt;</w:t>
      </w:r>
      <w:r w:rsidRPr="00DD7CCF">
        <w:t xml:space="preserve"> element</w:t>
      </w:r>
      <w:r>
        <w:t xml:space="preserve">, as in </w:t>
      </w:r>
      <w:r>
        <w:fldChar w:fldCharType="begin"/>
      </w:r>
      <w:r>
        <w:instrText xml:space="preserve"> REF _Ref183076770 \h </w:instrText>
      </w:r>
      <w:r>
        <w:fldChar w:fldCharType="separate"/>
      </w:r>
      <w:r w:rsidR="00C13032" w:rsidRPr="00DD7CCF">
        <w:t xml:space="preserve">Example </w:t>
      </w:r>
      <w:r w:rsidR="00C13032">
        <w:rPr>
          <w:noProof/>
        </w:rPr>
        <w:t>4.4.2</w:t>
      </w:r>
      <w:r w:rsidR="00C13032" w:rsidRPr="00DD7CCF">
        <w:t>.</w:t>
      </w:r>
      <w:r w:rsidR="00C13032">
        <w:rPr>
          <w:noProof/>
        </w:rPr>
        <w:t>A</w:t>
      </w:r>
      <w:r>
        <w:fldChar w:fldCharType="end"/>
      </w:r>
      <w:r>
        <w:t>.</w:t>
      </w:r>
    </w:p>
    <w:p w14:paraId="17EA7B1C" w14:textId="6F04BD96" w:rsidR="00B365C9" w:rsidRPr="00B365C9" w:rsidRDefault="00B365C9" w:rsidP="00B365C9">
      <w:pPr>
        <w:pStyle w:val="Lista"/>
      </w:pPr>
      <w:r>
        <w:t xml:space="preserve">the following values are permitted </w:t>
      </w:r>
      <w:r w:rsidRPr="00B365C9">
        <w:t xml:space="preserve">for </w:t>
      </w:r>
      <w:r w:rsidRPr="008525C6">
        <w:rPr>
          <w:rStyle w:val="Codeattribute"/>
        </w:rPr>
        <w:t>@rend</w:t>
      </w:r>
      <w:r>
        <w:t xml:space="preserve"> with </w:t>
      </w:r>
      <w:r w:rsidRPr="00DD7CCF">
        <w:rPr>
          <w:rStyle w:val="Code"/>
        </w:rPr>
        <w:t>&lt;del&gt;</w:t>
      </w:r>
      <w:r>
        <w:t>:</w:t>
      </w:r>
    </w:p>
    <w:p w14:paraId="626DE4F4" w14:textId="38C488EF" w:rsidR="00C02B8C" w:rsidRPr="00DD7CCF" w:rsidRDefault="00303844" w:rsidP="00B365C9">
      <w:pPr>
        <w:pStyle w:val="Lista2"/>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B365C9">
      <w:pPr>
        <w:pStyle w:val="Lista2"/>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B365C9">
      <w:pPr>
        <w:pStyle w:val="Lista2"/>
      </w:pPr>
      <w:r w:rsidRPr="00303844">
        <w:rPr>
          <w:rStyle w:val="Codevalue"/>
        </w:rPr>
        <w:t>"other"</w:t>
      </w:r>
      <w:r w:rsidR="004D2E67" w:rsidRPr="00DD7CCF">
        <w:t xml:space="preserve"> for any deletion marker other than those listed above</w:t>
      </w:r>
      <w:r w:rsidR="00934E01">
        <w:t xml:space="preserve"> </w:t>
      </w:r>
    </w:p>
    <w:p w14:paraId="07ACBA41" w14:textId="123B9692" w:rsidR="00C02B8C" w:rsidRDefault="004D2E67" w:rsidP="00B365C9">
      <w:pPr>
        <w:pStyle w:val="Lista"/>
      </w:pPr>
      <w:r w:rsidRPr="00DD7CCF">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3FD4D2E9" w:rsidR="002E3FB1" w:rsidRPr="00DD7CCF" w:rsidRDefault="002E3FB1" w:rsidP="002E3FB1">
            <w:pPr>
              <w:pStyle w:val="Kpalrs"/>
            </w:pPr>
            <w:bookmarkStart w:id="506" w:name="_Ref183076770"/>
            <w:r w:rsidRPr="00DD7CCF">
              <w:t xml:space="preserve">Example </w:t>
            </w:r>
            <w:fldSimple w:instr=" STYLEREF 3 \s ">
              <w:r w:rsidR="00C13032">
                <w:rPr>
                  <w:noProof/>
                </w:rPr>
                <w:t>4.4.2</w:t>
              </w:r>
            </w:fldSimple>
            <w:r w:rsidRPr="00DD7CCF">
              <w:t>.</w:t>
            </w:r>
            <w:fldSimple w:instr=" SEQ Example \* ALPHABETIC \s 3 ">
              <w:r w:rsidR="00C13032">
                <w:rPr>
                  <w:noProof/>
                </w:rPr>
                <w:t>A</w:t>
              </w:r>
            </w:fldSimple>
            <w:bookmarkEnd w:id="506"/>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7275F0">
            <w:pPr>
              <w:pStyle w:val="TableNote"/>
            </w:pPr>
            <w:r>
              <w:t xml:space="preserve">the inscribed text </w:t>
            </w:r>
            <w:r w:rsidRPr="002E3FB1">
              <w:rPr>
                <w:rStyle w:val="Foreign"/>
              </w:rPr>
              <w:t>naiḥ mas· su</w:t>
            </w:r>
            <w:r>
              <w:t xml:space="preserve"> has been marked </w:t>
            </w:r>
            <w:r w:rsidRPr="007275F0">
              <w:t>on</w:t>
            </w:r>
            <w:r>
              <w:t xml:space="preserve">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C4D4F1B" w:rsidR="00C02B8C" w:rsidRPr="00DD7CCF" w:rsidRDefault="00B365C9" w:rsidP="00EB2024">
      <w:pPr>
        <w:pStyle w:val="Cmsor3"/>
      </w:pPr>
      <w:bookmarkStart w:id="507" w:name="_dvngk7b8udu7" w:colFirst="0" w:colLast="0"/>
      <w:bookmarkStart w:id="508" w:name="_Ref43978471"/>
      <w:bookmarkStart w:id="509" w:name="_Toc183083799"/>
      <w:bookmarkEnd w:id="507"/>
      <w:r>
        <w:t>Scribal</w:t>
      </w:r>
      <w:r w:rsidR="004D2E67" w:rsidRPr="00DD7CCF">
        <w:t xml:space="preserve"> insertion</w:t>
      </w:r>
      <w:bookmarkEnd w:id="508"/>
      <w:bookmarkEnd w:id="509"/>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37A15733"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C13032">
        <w:t>4.3.2.2</w:t>
      </w:r>
      <w:r w:rsidR="0082156E" w:rsidRPr="00DD7CCF">
        <w:fldChar w:fldCharType="end"/>
      </w:r>
      <w:r w:rsidR="008C6B62">
        <w:t xml:space="preserve"> about spaces which were at first left blank, but were subsequently filled</w:t>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080E5AC"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C13032" w:rsidRPr="00DD7CCF">
        <w:t xml:space="preserve">Example </w:t>
      </w:r>
      <w:r w:rsidR="00C13032">
        <w:rPr>
          <w:noProof/>
        </w:rPr>
        <w:t>4.4.3</w:t>
      </w:r>
      <w:r w:rsidR="00C13032" w:rsidRPr="00DD7CCF">
        <w:rPr>
          <w:noProof/>
        </w:rPr>
        <w:t>.</w:t>
      </w:r>
      <w:r w:rsidR="00C1303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494F1B0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C13032">
        <w:t>8.2</w:t>
      </w:r>
      <w:r>
        <w:fldChar w:fldCharType="end"/>
      </w:r>
      <w:r w:rsidRPr="00F94D39">
        <w:t xml:space="preserve">) </w:t>
      </w:r>
    </w:p>
    <w:p w14:paraId="500824A1" w14:textId="6BD3C223" w:rsidR="00FC6961" w:rsidRPr="00F94D39" w:rsidRDefault="00F94D39" w:rsidP="00F67963">
      <w:pPr>
        <w:pStyle w:val="Lista2"/>
      </w:pPr>
      <w:r w:rsidRPr="00F94D39">
        <w:t>empty structural elements (line beginnings, §</w:t>
      </w:r>
      <w:r w:rsidR="00CB56FA">
        <w:fldChar w:fldCharType="begin"/>
      </w:r>
      <w:r w:rsidR="00CB56FA">
        <w:instrText xml:space="preserve"> REF _Ref182580801 \r \h </w:instrText>
      </w:r>
      <w:r w:rsidR="00CB56FA">
        <w:fldChar w:fldCharType="separate"/>
      </w:r>
      <w:r w:rsidR="00C13032">
        <w:t>3.4</w:t>
      </w:r>
      <w:r w:rsidR="00CB56FA">
        <w:fldChar w:fldCharType="end"/>
      </w:r>
      <w:r w:rsidRPr="00F94D39">
        <w:t>; and gridlike milestones, §</w:t>
      </w:r>
      <w:r>
        <w:fldChar w:fldCharType="begin"/>
      </w:r>
      <w:r>
        <w:instrText xml:space="preserve"> REF _Ref43984651 \r \h </w:instrText>
      </w:r>
      <w:r>
        <w:fldChar w:fldCharType="separate"/>
      </w:r>
      <w:r w:rsidR="00C13032">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C13032" w:rsidRPr="00DD7CCF">
        <w:t xml:space="preserve">Example </w:t>
      </w:r>
      <w:r w:rsidR="00C13032">
        <w:rPr>
          <w:noProof/>
        </w:rPr>
        <w:t>2.5.6</w:t>
      </w:r>
      <w:r w:rsidR="00C13032" w:rsidRPr="00DD7CCF">
        <w:rPr>
          <w:noProof/>
        </w:rPr>
        <w:t>.</w:t>
      </w:r>
      <w:r w:rsidR="00C13032">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lastRenderedPageBreak/>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5F65D073"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C13032">
        <w:t>3.8.3</w:t>
      </w:r>
      <w:r w:rsidR="00E91AE5">
        <w:fldChar w:fldCharType="end"/>
      </w:r>
      <w:r w:rsidRPr="00DD7CCF">
        <w:t>)</w:t>
      </w:r>
    </w:p>
    <w:p w14:paraId="68A00AEB" w14:textId="307C2FDF"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C13032">
        <w:t>3.2</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1DAB738" w:rsidR="001C1063" w:rsidRPr="00DD7CCF" w:rsidRDefault="001C1063" w:rsidP="00B3351B">
            <w:pPr>
              <w:pStyle w:val="Kpalrs"/>
            </w:pPr>
            <w:r w:rsidRPr="00DD7CCF">
              <w:t xml:space="preserve">Example </w:t>
            </w:r>
            <w:fldSimple w:instr=" STYLEREF 3 \s ">
              <w:r w:rsidR="00C13032">
                <w:rPr>
                  <w:noProof/>
                </w:rPr>
                <w:t>4.4.3</w:t>
              </w:r>
            </w:fldSimple>
            <w:r w:rsidRPr="00DD7CCF">
              <w:t>.</w:t>
            </w:r>
            <w:fldSimple w:instr=" SEQ Example \* ALPHABETIC \s 3 ">
              <w:r w:rsidR="00C1303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7275F0" w:rsidRDefault="001C1063" w:rsidP="007275F0">
            <w:pPr>
              <w:pStyle w:val="TableNote"/>
            </w:pPr>
            <w:r w:rsidRPr="007275F0">
              <w:t xml:space="preserve">an originally inscribed word </w:t>
            </w:r>
            <w:r w:rsidRPr="007275F0">
              <w:rPr>
                <w:rStyle w:val="Foreign"/>
                <w:i w:val="0"/>
                <w:iCs w:val="0"/>
                <w:noProof w:val="0"/>
              </w:rPr>
              <w:t>dīnāram</w:t>
            </w:r>
            <w:r w:rsidRPr="007275F0">
              <w:t xml:space="preserve"> was corrected to </w:t>
            </w:r>
            <w:r w:rsidRPr="007275F0">
              <w:rPr>
                <w:rStyle w:val="Foreign"/>
                <w:i w:val="0"/>
                <w:iCs w:val="0"/>
                <w:noProof w:val="0"/>
              </w:rPr>
              <w:t>dīnāra-dvayam</w:t>
            </w:r>
            <w:r w:rsidRPr="007275F0">
              <w:t xml:space="preserve"> by adding </w:t>
            </w:r>
            <w:r w:rsidRPr="007275F0">
              <w:rPr>
                <w:rStyle w:val="Foreign"/>
                <w:i w:val="0"/>
                <w:iCs w:val="0"/>
                <w:noProof w:val="0"/>
              </w:rPr>
              <w:t>dvaya</w:t>
            </w:r>
            <w:r w:rsidRPr="007275F0">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33"/>
        <w:gridCol w:w="2795"/>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0B4827A7" w:rsidR="001C1063" w:rsidRPr="00DD7CCF" w:rsidRDefault="001C1063" w:rsidP="00B3351B">
            <w:pPr>
              <w:pStyle w:val="Kpalrs"/>
            </w:pPr>
            <w:bookmarkStart w:id="510" w:name="_Ref44078703"/>
            <w:r w:rsidRPr="00DD7CCF">
              <w:t xml:space="preserve">Example </w:t>
            </w:r>
            <w:fldSimple w:instr=" STYLEREF 3 \s ">
              <w:r w:rsidR="00C13032">
                <w:rPr>
                  <w:noProof/>
                </w:rPr>
                <w:t>4.4.3</w:t>
              </w:r>
            </w:fldSimple>
            <w:r w:rsidRPr="00DD7CCF">
              <w:t>.</w:t>
            </w:r>
            <w:fldSimple w:instr=" SEQ Example \* ALPHABETIC \s 3 ">
              <w:r w:rsidR="00C13032">
                <w:rPr>
                  <w:noProof/>
                </w:rPr>
                <w:t>B</w:t>
              </w:r>
            </w:fldSimple>
            <w:bookmarkEnd w:id="510"/>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7275F0">
            <w:pPr>
              <w:pStyle w:val="TableNote"/>
            </w:pPr>
            <w:r w:rsidRPr="00DD7CCF">
              <w:t xml:space="preserve">an originally inscribed </w:t>
            </w:r>
            <w:r w:rsidRPr="007402C8">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7275F0">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511" w:name="_maecup4bnx3" w:colFirst="0" w:colLast="0"/>
      <w:bookmarkStart w:id="512" w:name="_Ref43987708"/>
      <w:bookmarkEnd w:id="511"/>
    </w:p>
    <w:tbl>
      <w:tblPr>
        <w:tblStyle w:val="CodeSampleTable"/>
        <w:tblW w:w="5000" w:type="pct"/>
        <w:tblLook w:val="04A0" w:firstRow="1" w:lastRow="0" w:firstColumn="1" w:lastColumn="0" w:noHBand="0" w:noVBand="1"/>
      </w:tblPr>
      <w:tblGrid>
        <w:gridCol w:w="4853"/>
        <w:gridCol w:w="4775"/>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16E4371" w:rsidR="00203DC6" w:rsidRPr="00DD7CCF" w:rsidRDefault="00203DC6" w:rsidP="006F3B68">
            <w:pPr>
              <w:pStyle w:val="Kpalrs"/>
            </w:pPr>
            <w:r w:rsidRPr="00DD7CCF">
              <w:t xml:space="preserve">Example </w:t>
            </w:r>
            <w:fldSimple w:instr=" STYLEREF 3 \s ">
              <w:r w:rsidR="00C13032">
                <w:rPr>
                  <w:noProof/>
                </w:rPr>
                <w:t>4.4.3</w:t>
              </w:r>
            </w:fldSimple>
            <w:r w:rsidRPr="00DD7CCF">
              <w:t>.</w:t>
            </w:r>
            <w:fldSimple w:instr=" SEQ Example \* ALPHABETIC \s 3 ">
              <w:r w:rsidR="00C1303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7275F0">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275F0">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218C932D" w:rsidR="00C02B8C" w:rsidRPr="00DD7CCF" w:rsidRDefault="00B365C9" w:rsidP="00EB2024">
      <w:pPr>
        <w:pStyle w:val="Cmsor3"/>
      </w:pPr>
      <w:bookmarkStart w:id="513" w:name="_Ref74727538"/>
      <w:bookmarkStart w:id="514" w:name="_Toc183083800"/>
      <w:r>
        <w:t>Scribal</w:t>
      </w:r>
      <w:r w:rsidR="004D2E67" w:rsidRPr="00DD7CCF">
        <w:t xml:space="preserve"> correction</w:t>
      </w:r>
      <w:bookmarkEnd w:id="512"/>
      <w:bookmarkEnd w:id="513"/>
      <w:bookmarkEnd w:id="514"/>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344464CE"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C13032">
        <w:t>4.4.2</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lastRenderedPageBreak/>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4A09FF4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C13032" w:rsidRPr="00DD7CCF">
        <w:t xml:space="preserve">Example </w:t>
      </w:r>
      <w:r w:rsidR="00C13032">
        <w:rPr>
          <w:noProof/>
        </w:rPr>
        <w:t>4.4.4</w:t>
      </w:r>
      <w:r w:rsidR="00C13032" w:rsidRPr="00DD7CCF">
        <w:rPr>
          <w:noProof/>
        </w:rPr>
        <w:t>.</w:t>
      </w:r>
      <w:r w:rsidR="00C1303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80"/>
        <w:gridCol w:w="4348"/>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3A4AC13" w:rsidR="00203DC6" w:rsidRPr="00DD7CCF" w:rsidRDefault="00203DC6" w:rsidP="006F3B68">
            <w:pPr>
              <w:pStyle w:val="Kpalrs"/>
            </w:pPr>
            <w:r w:rsidRPr="00DD7CCF">
              <w:t xml:space="preserve">Example </w:t>
            </w:r>
            <w:fldSimple w:instr=" STYLEREF 3 \s ">
              <w:r w:rsidR="00C13032">
                <w:rPr>
                  <w:noProof/>
                </w:rPr>
                <w:t>4.4.4</w:t>
              </w:r>
            </w:fldSimple>
            <w:r w:rsidRPr="00DD7CCF">
              <w:t>.</w:t>
            </w:r>
            <w:fldSimple w:instr=" SEQ Example \* ALPHABETIC \s 3 ">
              <w:r w:rsidR="00C13032">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7275F0">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53"/>
        <w:gridCol w:w="4175"/>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637A357" w:rsidR="00517D87" w:rsidRPr="00DD7CCF" w:rsidRDefault="00517D87" w:rsidP="009633E9">
            <w:pPr>
              <w:pStyle w:val="Kpalrs"/>
            </w:pPr>
            <w:r w:rsidRPr="00DD7CCF">
              <w:t xml:space="preserve">Example </w:t>
            </w:r>
            <w:fldSimple w:instr=" STYLEREF 3 \s ">
              <w:r w:rsidR="00C13032">
                <w:rPr>
                  <w:noProof/>
                </w:rPr>
                <w:t>4.4.4</w:t>
              </w:r>
            </w:fldSimple>
            <w:r w:rsidRPr="00DD7CCF">
              <w:t>.</w:t>
            </w:r>
            <w:fldSimple w:instr=" SEQ Example \* ALPHABETIC \s 3 ">
              <w:r w:rsidR="00C13032">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7275F0">
            <w:pPr>
              <w:pStyle w:val="TableNote"/>
              <w:keepNext/>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8"/>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5A19281C" w:rsidR="001F11CA" w:rsidRPr="00DD7CCF" w:rsidRDefault="001F11CA" w:rsidP="00B3351B">
            <w:pPr>
              <w:pStyle w:val="Kpalrs"/>
            </w:pPr>
            <w:bookmarkStart w:id="515" w:name="_Ref44078690"/>
            <w:r w:rsidRPr="00DD7CCF">
              <w:t xml:space="preserve">Example </w:t>
            </w:r>
            <w:fldSimple w:instr=" STYLEREF 3 \s ">
              <w:r w:rsidR="00C13032">
                <w:rPr>
                  <w:noProof/>
                </w:rPr>
                <w:t>4.4.4</w:t>
              </w:r>
            </w:fldSimple>
            <w:r w:rsidRPr="00DD7CCF">
              <w:t>.</w:t>
            </w:r>
            <w:fldSimple w:instr=" SEQ Example \* ALPHABETIC \s 3 ">
              <w:r w:rsidR="00C13032">
                <w:rPr>
                  <w:noProof/>
                </w:rPr>
                <w:t>C</w:t>
              </w:r>
            </w:fldSimple>
            <w:bookmarkEnd w:id="515"/>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7275F0">
            <w:pPr>
              <w:pStyle w:val="TableNote"/>
              <w:keepNext/>
            </w:pPr>
            <w:r w:rsidRPr="00DD7CCF">
              <w:t xml:space="preserve">an originally </w:t>
            </w:r>
            <w:r w:rsidRPr="007275F0">
              <w:t>inscribed</w:t>
            </w:r>
            <w:r w:rsidRPr="00DD7CCF">
              <w:t xml:space="preserve">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4"/>
        <w:gridCol w:w="3304"/>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EBD7543" w:rsidR="001F11CA" w:rsidRPr="00DD7CCF" w:rsidRDefault="001F11CA" w:rsidP="00B3351B">
            <w:pPr>
              <w:pStyle w:val="Kpalrs"/>
            </w:pPr>
            <w:bookmarkStart w:id="516" w:name="_Ref44078634"/>
            <w:r w:rsidRPr="00DD7CCF">
              <w:t xml:space="preserve">Example </w:t>
            </w:r>
            <w:fldSimple w:instr=" STYLEREF 3 \s ">
              <w:r w:rsidR="00C13032">
                <w:rPr>
                  <w:noProof/>
                </w:rPr>
                <w:t>4.4.4</w:t>
              </w:r>
            </w:fldSimple>
            <w:r w:rsidRPr="00DD7CCF">
              <w:t>.</w:t>
            </w:r>
            <w:fldSimple w:instr=" SEQ Example \* ALPHABETIC \s 3 ">
              <w:r w:rsidR="00C13032">
                <w:rPr>
                  <w:noProof/>
                </w:rPr>
                <w:t>D</w:t>
              </w:r>
            </w:fldSimple>
            <w:bookmarkEnd w:id="516"/>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7275F0">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7275F0">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80"/>
        <w:gridCol w:w="4348"/>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A1ACC9E" w:rsidR="001F11CA" w:rsidRPr="00DD7CCF" w:rsidRDefault="001F11CA" w:rsidP="00B3351B">
            <w:pPr>
              <w:pStyle w:val="Kpalrs"/>
            </w:pPr>
            <w:r w:rsidRPr="00DD7CCF">
              <w:lastRenderedPageBreak/>
              <w:t xml:space="preserve">Example </w:t>
            </w:r>
            <w:fldSimple w:instr=" STYLEREF 3 \s ">
              <w:r w:rsidR="00C13032">
                <w:rPr>
                  <w:noProof/>
                </w:rPr>
                <w:t>4.4.4</w:t>
              </w:r>
            </w:fldSimple>
            <w:r w:rsidRPr="00DD7CCF">
              <w:t>.</w:t>
            </w:r>
            <w:fldSimple w:instr=" SEQ Example \* ALPHABETIC \s 3 ">
              <w:r w:rsidR="00C13032">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7275F0">
            <w:pPr>
              <w:pStyle w:val="TableNote"/>
              <w:keepNext/>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9A26BC">
            <w:pPr>
              <w:pStyle w:val="CodeParagraph"/>
              <w:keepNext/>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9A26BC">
            <w:pPr>
              <w:pStyle w:val="CodeParagraph"/>
              <w:keepNext/>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517" w:name="_zf8yqisjzwlq" w:colFirst="0" w:colLast="0"/>
      <w:bookmarkStart w:id="518" w:name="_Ref43988752"/>
      <w:bookmarkStart w:id="519" w:name="_Toc183083801"/>
      <w:bookmarkEnd w:id="517"/>
      <w:r w:rsidRPr="00DD7CCF">
        <w:lastRenderedPageBreak/>
        <w:t xml:space="preserve">Physical </w:t>
      </w:r>
      <w:r w:rsidR="006733B4" w:rsidRPr="00DD7CCF">
        <w:t>condition and legibility</w:t>
      </w:r>
      <w:bookmarkEnd w:id="518"/>
      <w:bookmarkEnd w:id="519"/>
    </w:p>
    <w:p w14:paraId="6400D3A4" w14:textId="77777777" w:rsidR="00C02B8C" w:rsidRPr="00DD7CCF" w:rsidRDefault="004D2E67" w:rsidP="00EB2024">
      <w:pPr>
        <w:pStyle w:val="Cmsor2"/>
      </w:pPr>
      <w:bookmarkStart w:id="520" w:name="_z6ifhw1ovfh2" w:colFirst="0" w:colLast="0"/>
      <w:bookmarkStart w:id="521" w:name="_Ref43988606"/>
      <w:bookmarkStart w:id="522" w:name="_Toc183083802"/>
      <w:bookmarkEnd w:id="520"/>
      <w:r w:rsidRPr="00DD7CCF">
        <w:t>Overview</w:t>
      </w:r>
      <w:bookmarkEnd w:id="521"/>
      <w:bookmarkEnd w:id="522"/>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591D711D"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1303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561A8BC"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1303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3567E1E1"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C1303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5FD0BD02"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C13032">
        <w:t>5.3.1</w:t>
      </w:r>
      <w:r w:rsidR="0082156E" w:rsidRPr="00DD7CCF">
        <w:fldChar w:fldCharType="end"/>
      </w:r>
    </w:p>
    <w:p w14:paraId="68EB5E74" w14:textId="40EB8672"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p>
    <w:p w14:paraId="289374F0" w14:textId="39B26AA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C13032">
        <w:t>5.3.2</w:t>
      </w:r>
      <w:r w:rsidR="0082156E" w:rsidRPr="00DD7CCF">
        <w:fldChar w:fldCharType="end"/>
      </w:r>
    </w:p>
    <w:p w14:paraId="3BF9EB23" w14:textId="420E60E5" w:rsidR="00C02B8C"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3CA7F71A" w14:textId="12BF65FB" w:rsidR="005A0FAD" w:rsidRDefault="005A0FAD" w:rsidP="00837BA5">
      <w:pPr>
        <w:keepNext/>
      </w:pPr>
    </w:p>
    <w:p w14:paraId="51213386" w14:textId="3C1B2977" w:rsidR="005A0FAD" w:rsidRPr="00AF2DF5" w:rsidRDefault="005A0FAD" w:rsidP="005A0FAD">
      <w:pPr>
        <w:pStyle w:val="Kpalrs"/>
      </w:pPr>
      <w:r>
        <w:t xml:space="preserve">Table </w:t>
      </w:r>
      <w:fldSimple w:instr=" SEQ Table \* ARABIC ">
        <w:r w:rsidR="00C13032">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523" w:name="_qwn6j8iel73t" w:colFirst="0" w:colLast="0"/>
      <w:bookmarkStart w:id="524" w:name="_Ref43987823"/>
      <w:bookmarkStart w:id="525" w:name="_Toc183083803"/>
      <w:bookmarkEnd w:id="523"/>
      <w:r w:rsidRPr="00DD7CCF">
        <w:t xml:space="preserve">Damage </w:t>
      </w:r>
      <w:r w:rsidR="006733B4" w:rsidRPr="00DD7CCF">
        <w:t>not affecting legibility</w:t>
      </w:r>
      <w:bookmarkEnd w:id="524"/>
      <w:bookmarkEnd w:id="525"/>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A3737A8"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C13032">
        <w:t>4.3.2.3</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lastRenderedPageBreak/>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526" w:name="_x58d7yl7rh7w" w:colFirst="0" w:colLast="0"/>
      <w:bookmarkStart w:id="527" w:name="_Ref43981505"/>
      <w:bookmarkStart w:id="528" w:name="_Toc183083804"/>
      <w:bookmarkEnd w:id="526"/>
      <w:r w:rsidRPr="00DD7CCF">
        <w:t xml:space="preserve">Doubtful </w:t>
      </w:r>
      <w:r w:rsidR="006733B4" w:rsidRPr="00DD7CCF">
        <w:t>readings</w:t>
      </w:r>
      <w:bookmarkEnd w:id="527"/>
      <w:bookmarkEnd w:id="528"/>
    </w:p>
    <w:p w14:paraId="1435C20F" w14:textId="656FFF0C" w:rsidR="00C02B8C" w:rsidRPr="00DD7CCF" w:rsidRDefault="004D2E67" w:rsidP="00EB2024">
      <w:pPr>
        <w:pStyle w:val="Cmsor3"/>
      </w:pPr>
      <w:bookmarkStart w:id="529" w:name="_tcav1hmvdct4" w:colFirst="0" w:colLast="0"/>
      <w:bookmarkStart w:id="530" w:name="_Ref43987289"/>
      <w:bookmarkStart w:id="531" w:name="_Toc183083805"/>
      <w:bookmarkEnd w:id="529"/>
      <w:r w:rsidRPr="00DD7CCF">
        <w:t xml:space="preserve">The EpiDoc element </w:t>
      </w:r>
      <w:r w:rsidRPr="008608D1">
        <w:rPr>
          <w:rStyle w:val="Code"/>
        </w:rPr>
        <w:t>&lt;unclear&gt;</w:t>
      </w:r>
      <w:bookmarkEnd w:id="530"/>
      <w:bookmarkEnd w:id="531"/>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03C09A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C1303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532" w:name="_gpk9nikrok6m" w:colFirst="0" w:colLast="0"/>
      <w:bookmarkStart w:id="533" w:name="_Ref43987867"/>
      <w:bookmarkStart w:id="534" w:name="_Toc183083806"/>
      <w:bookmarkEnd w:id="532"/>
      <w:r w:rsidRPr="00DD7CCF">
        <w:t>Tentative readings</w:t>
      </w:r>
      <w:bookmarkEnd w:id="533"/>
      <w:bookmarkEnd w:id="534"/>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lastRenderedPageBreak/>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535" w:name="_is1q03k2vcu2" w:colFirst="0" w:colLast="0"/>
      <w:bookmarkStart w:id="536" w:name="_Ref43987339"/>
      <w:bookmarkStart w:id="537" w:name="_Toc183083807"/>
      <w:bookmarkEnd w:id="535"/>
      <w:r w:rsidRPr="00DD7CCF">
        <w:t>Ambiguous characters</w:t>
      </w:r>
      <w:bookmarkEnd w:id="536"/>
      <w:bookmarkEnd w:id="537"/>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842561A"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C1303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59BBA832"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C13032">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C1303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538" w:name="_ke7xgc7f3fhh" w:colFirst="0" w:colLast="0"/>
      <w:bookmarkStart w:id="539" w:name="_Ref43987187"/>
      <w:bookmarkStart w:id="540" w:name="_Toc183083808"/>
      <w:bookmarkEnd w:id="538"/>
      <w:r w:rsidRPr="00DD7CCF">
        <w:t xml:space="preserve">Reading difficulties below the </w:t>
      </w:r>
      <w:r w:rsidRPr="00ED5C86">
        <w:rPr>
          <w:rStyle w:val="Foreign"/>
        </w:rPr>
        <w:t>akṣara</w:t>
      </w:r>
      <w:r w:rsidRPr="00DD7CCF">
        <w:t xml:space="preserve"> level</w:t>
      </w:r>
      <w:bookmarkEnd w:id="539"/>
      <w:bookmarkEnd w:id="540"/>
    </w:p>
    <w:p w14:paraId="340F2E3E" w14:textId="4EC8AD8F"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C13032">
        <w:t>4.1.3</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lastRenderedPageBreak/>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2518440C"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DAEBD5A"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FFE1342"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541" w:name="_advce1m7uke1" w:colFirst="0" w:colLast="0"/>
      <w:bookmarkStart w:id="542" w:name="_Ref43979611"/>
      <w:bookmarkStart w:id="543" w:name="_Toc183083809"/>
      <w:bookmarkEnd w:id="541"/>
      <w:r w:rsidRPr="00DD7CCF">
        <w:lastRenderedPageBreak/>
        <w:t>Lacunae</w:t>
      </w:r>
      <w:bookmarkEnd w:id="542"/>
      <w:bookmarkEnd w:id="543"/>
    </w:p>
    <w:p w14:paraId="7380ABF6" w14:textId="7F6B4707" w:rsidR="00C02B8C" w:rsidRPr="00DD7CCF" w:rsidRDefault="004D2E67" w:rsidP="00EB2024">
      <w:pPr>
        <w:pStyle w:val="Cmsor3"/>
      </w:pPr>
      <w:bookmarkStart w:id="544" w:name="_lo8gk73ax0q" w:colFirst="0" w:colLast="0"/>
      <w:bookmarkStart w:id="545" w:name="_Toc183083810"/>
      <w:bookmarkEnd w:id="544"/>
      <w:r w:rsidRPr="00DD7CCF">
        <w:t xml:space="preserve">The EpiDoc element </w:t>
      </w:r>
      <w:r w:rsidRPr="008608D1">
        <w:rPr>
          <w:rStyle w:val="Code"/>
        </w:rPr>
        <w:t>&lt;gap/&gt;</w:t>
      </w:r>
      <w:bookmarkEnd w:id="545"/>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04147FAD"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546" w:name="_hxyhjj6qtlem" w:colFirst="0" w:colLast="0"/>
      <w:bookmarkStart w:id="547" w:name="_Ref43987758"/>
      <w:bookmarkStart w:id="548" w:name="_Toc183083811"/>
      <w:bookmarkEnd w:id="546"/>
      <w:r w:rsidRPr="00DD7CCF">
        <w:t>The reason for a lacuna: illegible or lost</w:t>
      </w:r>
      <w:bookmarkEnd w:id="547"/>
      <w:bookmarkEnd w:id="548"/>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549" w:name="_qo376k1007h" w:colFirst="0" w:colLast="0"/>
      <w:bookmarkStart w:id="550" w:name="_Ref43988016"/>
      <w:bookmarkStart w:id="551" w:name="_Toc183083812"/>
      <w:bookmarkEnd w:id="549"/>
      <w:r w:rsidRPr="00DD7CCF">
        <w:t>Inline lacunae</w:t>
      </w:r>
      <w:bookmarkEnd w:id="550"/>
      <w:bookmarkEnd w:id="551"/>
    </w:p>
    <w:p w14:paraId="62C5AB67" w14:textId="4B65BCB1"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13032">
        <w:t>3.5.2</w:t>
      </w:r>
      <w:r w:rsidR="00CB56FA">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7A4CBA05"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1303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13032">
        <w:t>5.4.8</w:t>
      </w:r>
      <w:r w:rsidR="00194541" w:rsidRPr="00DD7CCF">
        <w:fldChar w:fldCharType="end"/>
      </w:r>
      <w:r w:rsidRPr="00DD7CCF">
        <w:t xml:space="preserve"> below</w:t>
      </w:r>
    </w:p>
    <w:p w14:paraId="3943AAC1" w14:textId="5D20383C"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071116">
        <w:fldChar w:fldCharType="begin"/>
      </w:r>
      <w:r w:rsidR="00071116">
        <w:instrText xml:space="preserve"> REF _Ref183008428 \r \h </w:instrText>
      </w:r>
      <w:r w:rsidR="00071116">
        <w:fldChar w:fldCharType="separate"/>
      </w:r>
      <w:r w:rsidR="00071116">
        <w:t>4.3.1.2</w:t>
      </w:r>
      <w:r w:rsidR="00071116">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552" w:name="_gheocos7adm9" w:colFirst="0" w:colLast="0"/>
      <w:bookmarkStart w:id="553" w:name="_Ref43981586"/>
      <w:bookmarkStart w:id="554" w:name="_Toc183083813"/>
      <w:bookmarkEnd w:id="552"/>
      <w:r w:rsidRPr="00DD7CCF">
        <w:t>Lacunae with known metre</w:t>
      </w:r>
      <w:bookmarkEnd w:id="553"/>
      <w:bookmarkEnd w:id="554"/>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358C82CB"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C13032">
        <w:t xml:space="preserve">Table </w:t>
      </w:r>
      <w:r w:rsidR="00C1303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C1303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2E8671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C1303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C13032">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555" w:name="_xrhzsspv9sor" w:colFirst="0" w:colLast="0"/>
      <w:bookmarkStart w:id="556" w:name="_Ref43987049"/>
      <w:bookmarkStart w:id="557" w:name="_Toc183083814"/>
      <w:bookmarkEnd w:id="555"/>
      <w:r w:rsidRPr="00DD7CCF">
        <w:t xml:space="preserve">Lacunae below the </w:t>
      </w:r>
      <w:r w:rsidRPr="00ED5C86">
        <w:rPr>
          <w:rStyle w:val="Foreign"/>
        </w:rPr>
        <w:t>akṣara</w:t>
      </w:r>
      <w:r w:rsidRPr="00DD7CCF">
        <w:t xml:space="preserve"> level</w:t>
      </w:r>
      <w:bookmarkEnd w:id="556"/>
      <w:bookmarkEnd w:id="557"/>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5F787262"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C13032">
        <w:t>4.1.3</w:t>
      </w:r>
      <w:r w:rsidR="001B68E2" w:rsidRPr="00DD7CCF">
        <w:fldChar w:fldCharType="end"/>
      </w:r>
    </w:p>
    <w:p w14:paraId="283B86AF" w14:textId="7E7176B4"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7E6801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C13032">
        <w:t>4.1.2</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63"/>
        <w:gridCol w:w="4365"/>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D5901F9" w:rsidR="00B3351B" w:rsidRPr="00DD7CCF" w:rsidRDefault="00B3351B" w:rsidP="00B3351B">
            <w:pPr>
              <w:pStyle w:val="Kpalrs"/>
            </w:pPr>
            <w:r w:rsidRPr="00DD7CCF">
              <w:t xml:space="preserve">Example </w:t>
            </w:r>
            <w:fldSimple w:instr=" STYLEREF 3 \s ">
              <w:r w:rsidR="00C13032">
                <w:rPr>
                  <w:noProof/>
                </w:rPr>
                <w:t>5.4.5</w:t>
              </w:r>
            </w:fldSimple>
            <w:r w:rsidRPr="00DD7CCF">
              <w:t>.</w:t>
            </w:r>
            <w:fldSimple w:instr=" SEQ Example \* ALPHABETIC \s 3 ">
              <w:r w:rsidR="00C1303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4DCE635F" w:rsidR="00B3351B" w:rsidRPr="00DD7CCF" w:rsidRDefault="00B3351B" w:rsidP="00B3351B">
            <w:pPr>
              <w:pStyle w:val="Kpalrs"/>
            </w:pPr>
            <w:r w:rsidRPr="00DD7CCF">
              <w:lastRenderedPageBreak/>
              <w:t xml:space="preserve">Example </w:t>
            </w:r>
            <w:fldSimple w:instr=" STYLEREF 3 \s ">
              <w:r w:rsidR="00C13032">
                <w:rPr>
                  <w:noProof/>
                </w:rPr>
                <w:t>5.4.5</w:t>
              </w:r>
            </w:fldSimple>
            <w:r w:rsidRPr="00DD7CCF">
              <w:t>.</w:t>
            </w:r>
            <w:fldSimple w:instr=" SEQ Example \* ALPHABETIC \s 3 ">
              <w:r w:rsidR="00C1303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9A26BC">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9A26BC">
            <w:pPr>
              <w:pStyle w:val="TableNote"/>
              <w:keepNext/>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9A26BC">
            <w:pPr>
              <w:pStyle w:val="TableNote"/>
              <w:keepNext/>
            </w:pPr>
            <w:r w:rsidRPr="00DD7CCF">
              <w:t>some candidates are shown on the right</w:t>
            </w:r>
          </w:p>
          <w:p w14:paraId="01ED6A35" w14:textId="77777777" w:rsidR="004B08F9" w:rsidRPr="00DD7CCF" w:rsidRDefault="004B08F9" w:rsidP="009A26BC">
            <w:pPr>
              <w:pStyle w:val="TableNote"/>
              <w:keepNext/>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18206BED" w:rsidR="004B08F9" w:rsidRPr="00DD7CCF" w:rsidRDefault="004B08F9" w:rsidP="009F585E">
            <w:pPr>
              <w:pStyle w:val="Kpalrs"/>
            </w:pPr>
            <w:r w:rsidRPr="00DD7CCF">
              <w:t xml:space="preserve">Example </w:t>
            </w:r>
            <w:fldSimple w:instr=" STYLEREF 3 \s ">
              <w:r w:rsidR="00C13032">
                <w:rPr>
                  <w:noProof/>
                </w:rPr>
                <w:t>5.4.5</w:t>
              </w:r>
            </w:fldSimple>
            <w:r w:rsidRPr="00DD7CCF">
              <w:t>.</w:t>
            </w:r>
            <w:fldSimple w:instr=" SEQ Example \* ALPHABETIC \s 3 ">
              <w:r w:rsidR="00C1303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A26BC">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A26BC">
            <w:pPr>
              <w:pStyle w:val="TableNote"/>
              <w:keepNext/>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A26BC">
            <w:pPr>
              <w:pStyle w:val="TableNote"/>
              <w:keepNext/>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9E277EB" w:rsidR="004B08F9" w:rsidRPr="00DD7CCF" w:rsidRDefault="004B08F9" w:rsidP="009F585E">
            <w:pPr>
              <w:pStyle w:val="Kpalrs"/>
            </w:pPr>
            <w:r w:rsidRPr="00DD7CCF">
              <w:t xml:space="preserve">Example </w:t>
            </w:r>
            <w:fldSimple w:instr=" STYLEREF 3 \s ">
              <w:r w:rsidR="00C13032">
                <w:rPr>
                  <w:noProof/>
                </w:rPr>
                <w:t>5.4.5</w:t>
              </w:r>
            </w:fldSimple>
            <w:r w:rsidRPr="00DD7CCF">
              <w:t>.</w:t>
            </w:r>
            <w:fldSimple w:instr=" SEQ Example \* ALPHABETIC \s 3 ">
              <w:r w:rsidR="00C1303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9A26BC">
            <w:pPr>
              <w:pStyle w:val="TableNote"/>
              <w:keepNext/>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9A26BC">
            <w:pPr>
              <w:pStyle w:val="TableNote"/>
              <w:keepNext/>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9A26BC">
            <w:pPr>
              <w:pStyle w:val="TableNote"/>
              <w:keepNext/>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9A26BC">
            <w:pPr>
              <w:pStyle w:val="TableNote"/>
              <w:keepNext/>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A26BC">
            <w:pPr>
              <w:pStyle w:val="CodeParagraph"/>
              <w:keepNext/>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558" w:name="_ks1ouwdqdoh4" w:colFirst="0" w:colLast="0"/>
      <w:bookmarkStart w:id="559" w:name="_Ref43987920"/>
      <w:bookmarkStart w:id="560" w:name="_Toc183083815"/>
      <w:bookmarkEnd w:id="558"/>
      <w:r w:rsidRPr="00DD7CCF">
        <w:t>Entire lines lost</w:t>
      </w:r>
      <w:bookmarkEnd w:id="559"/>
      <w:bookmarkEnd w:id="560"/>
    </w:p>
    <w:p w14:paraId="0A676620" w14:textId="758200F2"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C13032">
        <w:t>3.5.2</w:t>
      </w:r>
      <w:r w:rsidR="00CB56FA">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C1303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9D33CA1"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lastRenderedPageBreak/>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561" w:name="_2xcytpi" w:colFirst="0" w:colLast="0"/>
      <w:bookmarkEnd w:id="561"/>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562" w:name="_dag8mx6ycrl2" w:colFirst="0" w:colLast="0"/>
      <w:bookmarkEnd w:id="562"/>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563" w:name="_bj792jk8c4tv" w:colFirst="0" w:colLast="0"/>
      <w:bookmarkStart w:id="564" w:name="_Ref43981711"/>
      <w:bookmarkStart w:id="565" w:name="_Toc183083816"/>
      <w:bookmarkEnd w:id="563"/>
      <w:r w:rsidRPr="00DD7CCF">
        <w:t>Massive lacunae</w:t>
      </w:r>
      <w:bookmarkEnd w:id="564"/>
      <w:bookmarkEnd w:id="565"/>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FF8D6A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13032">
        <w:t>5.4.8</w:t>
      </w:r>
      <w:r w:rsidR="00194541" w:rsidRPr="00DD7CCF">
        <w:fldChar w:fldCharType="end"/>
      </w:r>
      <w:r w:rsidRPr="00DD7CCF">
        <w:t xml:space="preserve"> below for the special case of lost copper plates</w:t>
      </w:r>
    </w:p>
    <w:p w14:paraId="3EF83D39" w14:textId="4B791859"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65A2A74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C13032">
        <w:t>2.3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755B278"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C13032">
        <w:t>5.4.8</w:t>
      </w:r>
      <w:r w:rsidR="00194541" w:rsidRPr="00DD7CCF">
        <w:fldChar w:fldCharType="end"/>
      </w:r>
      <w:r w:rsidRPr="00DD7CCF">
        <w:t xml:space="preserve"> for specific guidance on dealing with incomplete copper plate sets</w:t>
      </w:r>
    </w:p>
    <w:p w14:paraId="6248FD20" w14:textId="1CCCE09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1303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168841C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31BD58F5" w:rsidR="004B08F9" w:rsidRPr="00DD7CCF" w:rsidRDefault="004B08F9" w:rsidP="009F585E">
            <w:pPr>
              <w:pStyle w:val="Kpalrs"/>
            </w:pPr>
            <w:r w:rsidRPr="00DD7CCF">
              <w:t xml:space="preserve">Example </w:t>
            </w:r>
            <w:fldSimple w:instr=" STYLEREF 3 \s ">
              <w:r w:rsidR="00C13032">
                <w:rPr>
                  <w:noProof/>
                </w:rPr>
                <w:t>5.4.7</w:t>
              </w:r>
            </w:fldSimple>
            <w:r w:rsidRPr="00DD7CCF">
              <w:t>.</w:t>
            </w:r>
            <w:fldSimple w:instr=" SEQ Example \* ALPHABETIC \s 3 ">
              <w:r w:rsidR="00C1303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339E5C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13032">
        <w:t>3.5.4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8"/>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09B6ED7A" w:rsidR="004B08F9" w:rsidRPr="00DD7CCF" w:rsidRDefault="004B08F9" w:rsidP="009F585E">
            <w:pPr>
              <w:pStyle w:val="Kpalrs"/>
            </w:pPr>
            <w:r w:rsidRPr="00DD7CCF">
              <w:t xml:space="preserve">Example </w:t>
            </w:r>
            <w:fldSimple w:instr=" STYLEREF 3 \s ">
              <w:r w:rsidR="00C13032">
                <w:rPr>
                  <w:noProof/>
                </w:rPr>
                <w:t>5.4.7</w:t>
              </w:r>
            </w:fldSimple>
            <w:r w:rsidRPr="00DD7CCF">
              <w:t>.</w:t>
            </w:r>
            <w:fldSimple w:instr=" SEQ Example \* ALPHABETIC \s 3 ">
              <w:r w:rsidR="00C1303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0E1CB53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566" w:name="_ogtcaja4eie" w:colFirst="0" w:colLast="0"/>
      <w:bookmarkStart w:id="567" w:name="_Ref43984811"/>
      <w:bookmarkStart w:id="568" w:name="_Toc183083817"/>
      <w:bookmarkEnd w:id="566"/>
      <w:r w:rsidRPr="00DD7CCF">
        <w:t>Lost copper plates</w:t>
      </w:r>
      <w:bookmarkEnd w:id="567"/>
      <w:bookmarkEnd w:id="568"/>
    </w:p>
    <w:p w14:paraId="77338A30" w14:textId="7C556E7E"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757ED7A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569" w:name="_Toc183083818"/>
      <w:r>
        <w:t>Lost final plates</w:t>
      </w:r>
      <w:bookmarkEnd w:id="569"/>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570" w:name="_Toc183083819"/>
      <w:r>
        <w:t>Lost initial plates</w:t>
      </w:r>
      <w:bookmarkEnd w:id="570"/>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E1CDFF8"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13032">
        <w:t>3.5.4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266B1C75"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C13032">
        <w:t>3.5.3</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61EDE0E"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C13032">
        <w:t>3.5.3</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571" w:name="_Ref149918878"/>
      <w:bookmarkStart w:id="572" w:name="_Toc183083820"/>
      <w:r>
        <w:t>Lost medial plates</w:t>
      </w:r>
      <w:bookmarkEnd w:id="571"/>
      <w:bookmarkEnd w:id="572"/>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6B5196F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C13032">
        <w:t>Appendix C</w:t>
      </w:r>
      <w:r w:rsidR="00780A5D" w:rsidRPr="00DD7CCF">
        <w:fldChar w:fldCharType="end"/>
      </w:r>
      <w:r w:rsidRPr="00DD7CCF">
        <w:t xml:space="preserve"> for an illustration of the encoding of a reconstructed medial plate</w:t>
      </w:r>
    </w:p>
    <w:p w14:paraId="6028EAA9" w14:textId="1E411143"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F5360BD"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C1303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573" w:name="_m2k3hdqjm9zb" w:colFirst="0" w:colLast="0"/>
      <w:bookmarkStart w:id="574" w:name="_Toc183083821"/>
      <w:bookmarkEnd w:id="573"/>
      <w:r w:rsidRPr="00DD7CCF">
        <w:t>Fractured inscriptions</w:t>
      </w:r>
      <w:bookmarkEnd w:id="574"/>
    </w:p>
    <w:p w14:paraId="705BA739" w14:textId="0E186379" w:rsidR="004D1F94" w:rsidRDefault="004D1F94" w:rsidP="004D1F94">
      <w:r>
        <w:t xml:space="preserve">@@@integrate this </w:t>
      </w:r>
      <w:r w:rsidR="00D2293F">
        <w:t>into</w:t>
      </w:r>
      <w:r>
        <w:t xml:space="preserve"> the new §</w:t>
      </w:r>
      <w:r>
        <w:fldChar w:fldCharType="begin"/>
      </w:r>
      <w:r>
        <w:instrText xml:space="preserve"> REF _Ref182815850 \r \h </w:instrText>
      </w:r>
      <w:r>
        <w:fldChar w:fldCharType="separate"/>
      </w:r>
      <w:r w:rsidR="00C13032">
        <w:t>3.7</w:t>
      </w:r>
      <w:r>
        <w:fldChar w:fldCharType="end"/>
      </w:r>
      <w:r w:rsidR="00D2293F">
        <w:t>, perhaps keep a “lost fragments” here?</w:t>
      </w:r>
    </w:p>
    <w:p w14:paraId="2F592D8C" w14:textId="7AE050D3"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1ACDA49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D2293F">
        <w:t>@add ref depending on where this ends up</w:t>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044967B"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C13032" w:rsidRPr="00DD7CCF">
        <w:t xml:space="preserve">Example </w:t>
      </w:r>
      <w:r w:rsidR="00C13032">
        <w:rPr>
          <w:noProof/>
        </w:rPr>
        <w:t>3.2.1</w:t>
      </w:r>
      <w:r w:rsidR="00C13032" w:rsidRPr="00DD7CCF">
        <w:rPr>
          <w:noProof/>
        </w:rPr>
        <w:t>.</w:t>
      </w:r>
      <w:r w:rsidR="00C1303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575" w:name="_v1clk7602zin" w:colFirst="0" w:colLast="0"/>
      <w:bookmarkStart w:id="576" w:name="_Ref43984912"/>
      <w:bookmarkStart w:id="577" w:name="_Toc183083822"/>
      <w:bookmarkStart w:id="578" w:name="_Ref43978565"/>
      <w:bookmarkEnd w:id="575"/>
      <w:r w:rsidRPr="00DD7CCF">
        <w:lastRenderedPageBreak/>
        <w:t xml:space="preserve">Restoring </w:t>
      </w:r>
      <w:r w:rsidR="006733B4" w:rsidRPr="00DD7CCF">
        <w:t>lacunae</w:t>
      </w:r>
      <w:bookmarkEnd w:id="576"/>
      <w:bookmarkEnd w:id="577"/>
    </w:p>
    <w:p w14:paraId="7E450D22" w14:textId="77777777" w:rsidR="00DA61F4" w:rsidRPr="00DD7CCF" w:rsidRDefault="00DA61F4" w:rsidP="00EB2024">
      <w:pPr>
        <w:pStyle w:val="Cmsor3"/>
      </w:pPr>
      <w:bookmarkStart w:id="579" w:name="_ck6yxgbwhraw" w:colFirst="0" w:colLast="0"/>
      <w:bookmarkStart w:id="580" w:name="_Toc183083823"/>
      <w:bookmarkEnd w:id="579"/>
      <w:r w:rsidRPr="00DD7CCF">
        <w:t>Marking up restored text</w:t>
      </w:r>
      <w:bookmarkEnd w:id="580"/>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37B98685"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C1303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0574B785"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C1303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9123BC8"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C1303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581" w:name="_1tkql41gk7ns" w:colFirst="0" w:colLast="0"/>
      <w:bookmarkStart w:id="582" w:name="_Toc183083824"/>
      <w:bookmarkEnd w:id="581"/>
      <w:r w:rsidRPr="00DD7CCF">
        <w:t>The basis of restoration</w:t>
      </w:r>
      <w:bookmarkEnd w:id="582"/>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301DE6C6"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C13032">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3BB99439"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C1303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83" w:name="_Ref181694670"/>
      <w:bookmarkStart w:id="584" w:name="_Toc183083825"/>
      <w:r w:rsidRPr="008608D1">
        <w:lastRenderedPageBreak/>
        <w:t xml:space="preserve">Editorial </w:t>
      </w:r>
      <w:r w:rsidR="006733B4" w:rsidRPr="008608D1">
        <w:t>intervention</w:t>
      </w:r>
      <w:bookmarkEnd w:id="578"/>
      <w:bookmarkEnd w:id="583"/>
      <w:bookmarkEnd w:id="584"/>
    </w:p>
    <w:p w14:paraId="233253B5" w14:textId="04FE0552" w:rsidR="00C02B8C" w:rsidRPr="00DD7CCF" w:rsidRDefault="004D2E67" w:rsidP="00EB2024">
      <w:pPr>
        <w:pStyle w:val="Cmsor2"/>
      </w:pPr>
      <w:bookmarkStart w:id="585" w:name="_syuqjrbqvtf4" w:colFirst="0" w:colLast="0"/>
      <w:bookmarkStart w:id="586" w:name="_Toc183083826"/>
      <w:bookmarkEnd w:id="585"/>
      <w:r w:rsidRPr="00DD7CCF">
        <w:t xml:space="preserve">Correction and </w:t>
      </w:r>
      <w:r w:rsidR="006733B4" w:rsidRPr="00DD7CCF">
        <w:t>normalisation</w:t>
      </w:r>
      <w:bookmarkEnd w:id="586"/>
    </w:p>
    <w:p w14:paraId="5CC20CF6" w14:textId="4F20B781" w:rsidR="00C02B8C" w:rsidRPr="00DD7CCF" w:rsidRDefault="004D2E67" w:rsidP="00EB2024">
      <w:pPr>
        <w:pStyle w:val="Cmsor3"/>
      </w:pPr>
      <w:bookmarkStart w:id="587" w:name="_jwbb962kns6j" w:colFirst="0" w:colLast="0"/>
      <w:bookmarkStart w:id="588" w:name="_Toc183083827"/>
      <w:bookmarkEnd w:id="587"/>
      <w:r w:rsidRPr="00DD7CCF">
        <w:t>Correction versus normalisation</w:t>
      </w:r>
      <w:bookmarkEnd w:id="58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683C889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C13032">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89" w:name="_8gcqc0hm9n9l" w:colFirst="0" w:colLast="0"/>
      <w:bookmarkStart w:id="590" w:name="_Ref43988511"/>
      <w:bookmarkStart w:id="591" w:name="_Toc183083828"/>
      <w:bookmarkEnd w:id="589"/>
      <w:r w:rsidRPr="00DD7CCF">
        <w:t>Markup methods for correction and normalisation</w:t>
      </w:r>
      <w:bookmarkEnd w:id="590"/>
      <w:bookmarkEnd w:id="59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0D990D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C1303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C1303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175B240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1303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0D94824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C1303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42D3F72F"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C1303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5B3128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C1303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92" w:name="_yyyl8vy3rih7" w:colFirst="0" w:colLast="0"/>
      <w:bookmarkStart w:id="593" w:name="_Ref43991017"/>
      <w:bookmarkStart w:id="594" w:name="_Toc183083829"/>
      <w:bookmarkEnd w:id="592"/>
      <w:r w:rsidRPr="00DD7CCF">
        <w:t>Good practice in editorial intervention</w:t>
      </w:r>
      <w:bookmarkEnd w:id="593"/>
      <w:bookmarkEnd w:id="594"/>
    </w:p>
    <w:p w14:paraId="260F477B" w14:textId="797086CA" w:rsidR="00C02B8C" w:rsidRPr="00DD7CCF" w:rsidRDefault="004D2E67" w:rsidP="00E2714A">
      <w:pPr>
        <w:pStyle w:val="Lista"/>
      </w:pPr>
      <w:r w:rsidRPr="00DD7CCF">
        <w:t xml:space="preserve">keep in mind that everything in </w:t>
      </w:r>
      <w:r w:rsidR="003C3D87" w:rsidRPr="00DD7CCF">
        <w:t>§</w:t>
      </w:r>
      <w:r w:rsidR="008C6B62">
        <w:fldChar w:fldCharType="begin"/>
      </w:r>
      <w:r w:rsidR="008C6B62">
        <w:instrText xml:space="preserve"> REF _Ref181694670 \r \h </w:instrText>
      </w:r>
      <w:r w:rsidR="008C6B62">
        <w:fldChar w:fldCharType="separate"/>
      </w:r>
      <w:r w:rsidR="00C13032">
        <w:t>6</w:t>
      </w:r>
      <w:r w:rsidR="008C6B62">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8C6B62">
        <w:fldChar w:fldCharType="begin"/>
      </w:r>
      <w:r w:rsidR="008C6B62">
        <w:instrText xml:space="preserve"> REF _Ref183012048 \r \h </w:instrText>
      </w:r>
      <w:r w:rsidR="008C6B62">
        <w:fldChar w:fldCharType="separate"/>
      </w:r>
      <w:r w:rsidR="00C13032">
        <w:t>4.4</w:t>
      </w:r>
      <w:r w:rsidR="008C6B62">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49023A09"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46731E4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1303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A7F713E"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C13032">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2C1E6812"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C1303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C1303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95" w:name="_28dwy480zoal" w:colFirst="0" w:colLast="0"/>
      <w:bookmarkStart w:id="596" w:name="_Ref43981233"/>
      <w:bookmarkStart w:id="597" w:name="_Toc183083830"/>
      <w:bookmarkEnd w:id="595"/>
      <w:r w:rsidRPr="008D585D">
        <w:t>Correction</w:t>
      </w:r>
      <w:r w:rsidRPr="00DD7CCF">
        <w:t xml:space="preserve"> and normalisation in verse</w:t>
      </w:r>
      <w:bookmarkEnd w:id="596"/>
      <w:bookmarkEnd w:id="597"/>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6A34414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16795390"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C13032">
        <w:t>6.1.4.1</w:t>
      </w:r>
      <w:r>
        <w:fldChar w:fldCharType="end"/>
      </w:r>
      <w:r w:rsidRPr="00302A26">
        <w:t xml:space="preserve"> for details)</w:t>
      </w:r>
    </w:p>
    <w:p w14:paraId="0EAE1C35" w14:textId="3202896F"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C13032">
        <w:t>6.1.4.2</w:t>
      </w:r>
      <w:r>
        <w:fldChar w:fldCharType="end"/>
      </w:r>
      <w:r>
        <w:t>)</w:t>
      </w:r>
    </w:p>
    <w:p w14:paraId="487CD53A" w14:textId="2F36FB39"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C13032">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98" w:name="_Ref137824123"/>
      <w:bookmarkStart w:id="599" w:name="_Toc138064444"/>
      <w:bookmarkStart w:id="600" w:name="_Toc183083831"/>
      <w:bookmarkStart w:id="601" w:name="_Ref43981070"/>
      <w:r w:rsidRPr="00D67DA5">
        <w:t>Non-standard prosody with non-standard language</w:t>
      </w:r>
      <w:bookmarkEnd w:id="598"/>
      <w:bookmarkEnd w:id="599"/>
      <w:bookmarkEnd w:id="600"/>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07CADCDB"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148351EC"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13032">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602" w:name="_Ref137824158"/>
      <w:bookmarkStart w:id="603" w:name="_Toc138064445"/>
      <w:bookmarkStart w:id="604" w:name="_Toc183083832"/>
      <w:r w:rsidRPr="00302A26">
        <w:t xml:space="preserve">Standard </w:t>
      </w:r>
      <w:r w:rsidRPr="002049E7">
        <w:t xml:space="preserve">prosody </w:t>
      </w:r>
      <w:r w:rsidRPr="00302A26">
        <w:t>with non-standard language</w:t>
      </w:r>
      <w:bookmarkEnd w:id="602"/>
      <w:bookmarkEnd w:id="603"/>
      <w:bookmarkEnd w:id="604"/>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1C689EBD"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13032">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7E05FC9B"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w:t>
      </w:r>
      <w:r w:rsidRPr="00DD7CCF">
        <w:rPr>
          <w:rStyle w:val="Codetext"/>
        </w:rPr>
        <w:lastRenderedPageBreak/>
        <w:t>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605" w:name="_Ref137825393"/>
      <w:bookmarkStart w:id="606" w:name="_Toc138064446"/>
      <w:bookmarkStart w:id="607" w:name="_Toc183083833"/>
      <w:r w:rsidRPr="00302A26">
        <w:t>Non-standard prosody with standard language</w:t>
      </w:r>
      <w:bookmarkEnd w:id="605"/>
      <w:bookmarkEnd w:id="606"/>
      <w:bookmarkEnd w:id="607"/>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38F7E919"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C13032">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D3C11E1"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4C431BEB"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C13032">
        <w:t>2.5.4.4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C13032">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5FF85B87"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C13032">
        <w:t>2.4.2</w:t>
      </w:r>
      <w:r>
        <w:fldChar w:fldCharType="end"/>
      </w:r>
      <w:r>
        <w:t xml:space="preserve">) for the addition as in </w:t>
      </w:r>
      <w:r>
        <w:fldChar w:fldCharType="begin"/>
      </w:r>
      <w:r>
        <w:instrText xml:space="preserve"> REF _Ref137825293 \h </w:instrText>
      </w:r>
      <w:r>
        <w:fldChar w:fldCharType="separate"/>
      </w:r>
      <w:r w:rsidR="00C13032" w:rsidRPr="00DD7CCF">
        <w:t xml:space="preserve">Example </w:t>
      </w:r>
      <w:r w:rsidR="00C13032">
        <w:rPr>
          <w:noProof/>
        </w:rPr>
        <w:t>6.1.4</w:t>
      </w:r>
      <w:r w:rsidR="00C13032" w:rsidRPr="00DD7CCF">
        <w:t>.</w:t>
      </w:r>
      <w:r w:rsidR="00C13032">
        <w:rPr>
          <w:noProof/>
        </w:rPr>
        <w:t>A</w:t>
      </w:r>
      <w:r>
        <w:fldChar w:fldCharType="end"/>
      </w:r>
    </w:p>
    <w:p w14:paraId="2F8B0730" w14:textId="791D097C"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C13032">
        <w:t>2.5.6.4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8"/>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5FDF72C3" w:rsidR="00267571" w:rsidRPr="00DD7CCF" w:rsidRDefault="00267571" w:rsidP="00216AC5">
            <w:pPr>
              <w:pStyle w:val="Kpalrs"/>
            </w:pPr>
            <w:bookmarkStart w:id="608" w:name="_Ref137825293"/>
            <w:bookmarkStart w:id="609" w:name="_Ref137825286"/>
            <w:r w:rsidRPr="00DD7CCF">
              <w:t xml:space="preserve">Example </w:t>
            </w:r>
            <w:fldSimple w:instr=" STYLEREF 3 \s ">
              <w:r w:rsidR="00C13032">
                <w:rPr>
                  <w:noProof/>
                </w:rPr>
                <w:t>6.1.4</w:t>
              </w:r>
            </w:fldSimple>
            <w:r w:rsidRPr="00DD7CCF">
              <w:t>.</w:t>
            </w:r>
            <w:fldSimple w:instr=" SEQ Example \* ALPHABETIC \s 3 ">
              <w:r w:rsidR="00C13032">
                <w:rPr>
                  <w:noProof/>
                </w:rPr>
                <w:t>A</w:t>
              </w:r>
            </w:fldSimple>
            <w:bookmarkEnd w:id="608"/>
            <w:r w:rsidRPr="00DD7CCF">
              <w:t xml:space="preserve">: </w:t>
            </w:r>
            <w:r w:rsidRPr="00DE4BF5">
              <w:t>stanza with initial extrametrical addition</w:t>
            </w:r>
            <w:bookmarkEnd w:id="609"/>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pPr>
            <w:r>
              <w:t xml:space="preserve">the composer or the engraver felt the need to add the honorific </w:t>
            </w:r>
            <w:r w:rsidRPr="004F09E4">
              <w:rPr>
                <w:rStyle w:val="Foreign"/>
              </w:rPr>
              <w:t>śrī</w:t>
            </w:r>
            <w: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rPr>
            </w:pPr>
            <w:r w:rsidRPr="004F09E4">
              <w:rPr>
                <w:rStyle w:val="Foreign"/>
              </w:rPr>
              <w:t>śrī</w:t>
            </w:r>
            <w:r>
              <w:t xml:space="preserve"> is therefore encoded in a separate prose container before the stanza</w:t>
            </w:r>
          </w:p>
        </w:tc>
      </w:tr>
    </w:tbl>
    <w:p w14:paraId="3948A81F" w14:textId="370FBB48" w:rsidR="00C02B8C" w:rsidRPr="00DD7CCF" w:rsidRDefault="004D2E67" w:rsidP="00EB2024">
      <w:pPr>
        <w:pStyle w:val="Cmsor2"/>
      </w:pPr>
      <w:bookmarkStart w:id="610" w:name="_Toc183083834"/>
      <w:r w:rsidRPr="00DD7CCF">
        <w:lastRenderedPageBreak/>
        <w:t xml:space="preserve">Encoding </w:t>
      </w:r>
      <w:r w:rsidR="006733B4" w:rsidRPr="00DD7CCF">
        <w:t>correction</w:t>
      </w:r>
      <w:bookmarkEnd w:id="601"/>
      <w:bookmarkEnd w:id="610"/>
    </w:p>
    <w:p w14:paraId="33667352" w14:textId="0D7129B3" w:rsidR="00C02B8C" w:rsidRPr="00DD7CCF" w:rsidRDefault="004D2E67" w:rsidP="00EB2024">
      <w:pPr>
        <w:pStyle w:val="Cmsor3"/>
      </w:pPr>
      <w:bookmarkStart w:id="611" w:name="_tebtz9jasa9y" w:colFirst="0" w:colLast="0"/>
      <w:bookmarkStart w:id="612" w:name="_Ref43988218"/>
      <w:bookmarkStart w:id="613" w:name="_Toc183083835"/>
      <w:bookmarkEnd w:id="611"/>
      <w:r w:rsidRPr="00DD7CCF">
        <w:t>Flagging erroneous and uninterpretable text</w:t>
      </w:r>
      <w:bookmarkEnd w:id="612"/>
      <w:bookmarkEnd w:id="613"/>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614" w:name="_wc8w2ovzvy8k" w:colFirst="0" w:colLast="0"/>
      <w:bookmarkStart w:id="615" w:name="_Ref43988258"/>
      <w:bookmarkStart w:id="616" w:name="_Toc183083836"/>
      <w:bookmarkEnd w:id="614"/>
      <w:r w:rsidRPr="00DD7CCF">
        <w:t>Correcting erroneous text</w:t>
      </w:r>
      <w:bookmarkEnd w:id="615"/>
      <w:bookmarkEnd w:id="616"/>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617" w:name="_26gcps9vrjkt" w:colFirst="0" w:colLast="0"/>
      <w:bookmarkStart w:id="618" w:name="_Ref43988286"/>
      <w:bookmarkStart w:id="619" w:name="_Toc183083837"/>
      <w:bookmarkEnd w:id="617"/>
      <w:r w:rsidRPr="00DD7CCF">
        <w:t>Editorial deletion</w:t>
      </w:r>
      <w:bookmarkEnd w:id="618"/>
      <w:r w:rsidR="00E61AB0">
        <w:t xml:space="preserve"> (suppression)</w:t>
      </w:r>
      <w:bookmarkEnd w:id="619"/>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0D952F65"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C1303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620" w:name="_mhw0d0be1rtp" w:colFirst="0" w:colLast="0"/>
      <w:bookmarkStart w:id="621" w:name="_Ref43988316"/>
      <w:bookmarkStart w:id="622" w:name="_Toc183083838"/>
      <w:bookmarkEnd w:id="620"/>
      <w:r w:rsidRPr="00DD7CCF">
        <w:t>Editorial addition</w:t>
      </w:r>
      <w:bookmarkEnd w:id="621"/>
      <w:bookmarkEnd w:id="622"/>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77F9439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C13032">
        <w:t>5.4</w:t>
      </w:r>
      <w:r w:rsidR="00FE7AC5">
        <w:fldChar w:fldCharType="end"/>
      </w:r>
      <w:r w:rsidRPr="00DD7CCF">
        <w:t>)</w:t>
      </w:r>
    </w:p>
    <w:p w14:paraId="08353EDE" w14:textId="181D0923"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C13032">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C13032">
        <w:t>4.4.3</w:t>
      </w:r>
      <w:r>
        <w:fldChar w:fldCharType="end"/>
      </w:r>
      <w:r w:rsidRPr="00FE7AC5">
        <w:t xml:space="preserve"> </w:t>
      </w:r>
    </w:p>
    <w:p w14:paraId="1C7299B3" w14:textId="304F4077"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C1303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1B14DD8"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623" w:name="_9w2cv2tff5ws" w:colFirst="0" w:colLast="0"/>
      <w:bookmarkStart w:id="624" w:name="_Ref43988467"/>
      <w:bookmarkStart w:id="625" w:name="_Toc183083839"/>
      <w:bookmarkEnd w:id="623"/>
      <w:r w:rsidRPr="00DD7CCF">
        <w:t>Distinguishing correction from deletion and addition</w:t>
      </w:r>
      <w:bookmarkEnd w:id="624"/>
      <w:bookmarkEnd w:id="625"/>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0CAE0357"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C1303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626" w:name="_xk5v4l7lzr6g" w:colFirst="0" w:colLast="0"/>
      <w:bookmarkStart w:id="627" w:name="_Ref43988445"/>
      <w:bookmarkStart w:id="628" w:name="_Toc183083840"/>
      <w:bookmarkEnd w:id="626"/>
      <w:r w:rsidRPr="00DD7CCF">
        <w:t>Good practice in correction</w:t>
      </w:r>
      <w:bookmarkEnd w:id="627"/>
      <w:bookmarkEnd w:id="628"/>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72B8D3FC"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C1303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59A05B9"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C13032">
        <w:t>6.3.3</w:t>
      </w:r>
      <w:r w:rsidR="0082156E" w:rsidRPr="00DD7CCF">
        <w:fldChar w:fldCharType="end"/>
      </w:r>
      <w:r w:rsidRPr="00DD7CCF">
        <w:t>)</w:t>
      </w:r>
    </w:p>
    <w:p w14:paraId="6DD9832B" w14:textId="62194AA2" w:rsidR="00C02B8C" w:rsidRPr="00DD7CCF" w:rsidRDefault="004D2E67" w:rsidP="00EB2024">
      <w:pPr>
        <w:pStyle w:val="Cmsor2"/>
      </w:pPr>
      <w:bookmarkStart w:id="629" w:name="_s3fp2wg6e0tr" w:colFirst="0" w:colLast="0"/>
      <w:bookmarkStart w:id="630" w:name="_Ref43979756"/>
      <w:bookmarkStart w:id="631" w:name="_Toc183083841"/>
      <w:bookmarkEnd w:id="629"/>
      <w:r w:rsidRPr="00DD7CCF">
        <w:t xml:space="preserve">Encoding </w:t>
      </w:r>
      <w:r w:rsidR="006733B4" w:rsidRPr="00DD7CCF">
        <w:t>normalisation</w:t>
      </w:r>
      <w:bookmarkEnd w:id="630"/>
      <w:bookmarkEnd w:id="631"/>
    </w:p>
    <w:p w14:paraId="4C8A02C1" w14:textId="5F7A2267" w:rsidR="00C02B8C" w:rsidRPr="00DD7CCF" w:rsidRDefault="004D2E67" w:rsidP="00EB2024">
      <w:pPr>
        <w:pStyle w:val="Cmsor3"/>
      </w:pPr>
      <w:bookmarkStart w:id="632" w:name="_4q8co2w6em7s" w:colFirst="0" w:colLast="0"/>
      <w:bookmarkStart w:id="633" w:name="_Ref43981422"/>
      <w:bookmarkStart w:id="634" w:name="_Toc183083842"/>
      <w:bookmarkEnd w:id="632"/>
      <w:r w:rsidRPr="00DD7CCF">
        <w:t>Flagging non-standard usage</w:t>
      </w:r>
      <w:bookmarkEnd w:id="633"/>
      <w:bookmarkEnd w:id="634"/>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635" w:name="_gfq2483l08s8" w:colFirst="0" w:colLast="0"/>
      <w:bookmarkStart w:id="636" w:name="_Ref43979886"/>
      <w:bookmarkStart w:id="637" w:name="_Toc183083843"/>
      <w:bookmarkEnd w:id="635"/>
      <w:r w:rsidRPr="00DD7CCF">
        <w:t>Normalising non-standard usage</w:t>
      </w:r>
      <w:bookmarkEnd w:id="636"/>
      <w:bookmarkEnd w:id="637"/>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638" w:name="_17phg3rwszds" w:colFirst="0" w:colLast="0"/>
      <w:bookmarkStart w:id="639" w:name="_Ref43988493"/>
      <w:bookmarkStart w:id="640" w:name="_Toc183083844"/>
      <w:bookmarkEnd w:id="638"/>
      <w:r w:rsidRPr="00DD7CCF">
        <w:t>Nesting normalisation and correction</w:t>
      </w:r>
      <w:bookmarkEnd w:id="639"/>
      <w:bookmarkEnd w:id="640"/>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4A7595E5"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641" w:name="_ed4evxx65471" w:colFirst="0" w:colLast="0"/>
      <w:bookmarkStart w:id="642" w:name="_Ref43988385"/>
      <w:bookmarkStart w:id="643" w:name="_Toc183083845"/>
      <w:bookmarkEnd w:id="641"/>
      <w:r w:rsidRPr="00DD7CCF">
        <w:t>Good practice in normalisation</w:t>
      </w:r>
      <w:bookmarkEnd w:id="642"/>
      <w:bookmarkEnd w:id="643"/>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6C1C3E1E"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C1303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3C27649F"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r w:rsidR="000C47C7">
        <w:t xml:space="preserve"> @@@better just flag t?</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644" w:name="_ucm4r081jfln" w:colFirst="0" w:colLast="0"/>
      <w:bookmarkStart w:id="645" w:name="_Toc183083846"/>
      <w:bookmarkEnd w:id="644"/>
      <w:r w:rsidRPr="00DD7CCF">
        <w:t>How non-standard is non-standard?</w:t>
      </w:r>
      <w:bookmarkEnd w:id="645"/>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6EAEB9D"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C1303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646" w:name="_65k0k8n31en0" w:colFirst="0" w:colLast="0"/>
      <w:bookmarkStart w:id="647" w:name="_Ref43987541"/>
      <w:bookmarkStart w:id="648" w:name="_Toc183083847"/>
      <w:bookmarkEnd w:id="646"/>
      <w:r w:rsidRPr="00DD7CCF">
        <w:t>Supplying punctuation</w:t>
      </w:r>
      <w:bookmarkEnd w:id="647"/>
      <w:bookmarkEnd w:id="648"/>
    </w:p>
    <w:p w14:paraId="1A004FDE" w14:textId="0A332FA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r w:rsidRPr="00DD7CCF">
        <w:t>, editorial punctuation marks must never be added silently to a text</w:t>
      </w:r>
    </w:p>
    <w:p w14:paraId="1904C6A0" w14:textId="57ED9778"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C13032">
        <w:t>2.5</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2850B1D2"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C13032">
        <w:t>2.3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365F471"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CB56FA">
        <w:fldChar w:fldCharType="begin"/>
      </w:r>
      <w:r w:rsidR="00CB56FA">
        <w:instrText xml:space="preserve"> REF _Ref182580335 \r \h </w:instrText>
      </w:r>
      <w:r w:rsidR="00CB56FA">
        <w:fldChar w:fldCharType="separate"/>
      </w:r>
      <w:r w:rsidR="00C13032">
        <w:t>4.2.4.2</w:t>
      </w:r>
      <w:r w:rsidR="00CB56FA">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48D54B56" w:rsidR="004B08F9" w:rsidRPr="00DD7CCF" w:rsidRDefault="004B08F9" w:rsidP="009F585E">
            <w:pPr>
              <w:pStyle w:val="Kpalrs"/>
            </w:pPr>
            <w:r w:rsidRPr="00DD7CCF">
              <w:t xml:space="preserve">Example </w:t>
            </w:r>
            <w:fldSimple w:instr=" STYLEREF 3 \s ">
              <w:r w:rsidR="00C13032">
                <w:rPr>
                  <w:noProof/>
                </w:rPr>
                <w:t>6.3.6</w:t>
              </w:r>
            </w:fldSimple>
            <w:r w:rsidRPr="00DD7CCF">
              <w:t>.</w:t>
            </w:r>
            <w:fldSimple w:instr=" SEQ Example \* ALPHABETIC \s 3 ">
              <w:r w:rsidR="00C1303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E00C6D7" w:rsidR="004B08F9" w:rsidRPr="00DD7CCF" w:rsidRDefault="004B08F9" w:rsidP="009F585E">
            <w:pPr>
              <w:pStyle w:val="Kpalrs"/>
            </w:pPr>
            <w:r w:rsidRPr="00DD7CCF">
              <w:t xml:space="preserve">Example </w:t>
            </w:r>
            <w:fldSimple w:instr=" STYLEREF 3 \s ">
              <w:r w:rsidR="00C13032">
                <w:rPr>
                  <w:noProof/>
                </w:rPr>
                <w:t>6.3.6</w:t>
              </w:r>
            </w:fldSimple>
            <w:r w:rsidRPr="00DD7CCF">
              <w:t>.</w:t>
            </w:r>
            <w:fldSimple w:instr=" SEQ Example \* ALPHABETIC \s 3 ">
              <w:r w:rsidR="00C1303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A26BC">
            <w:pPr>
              <w:pStyle w:val="CodeParagraph"/>
              <w:keepNext/>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649" w:name="_1tyn3helxkp0" w:colFirst="0" w:colLast="0"/>
      <w:bookmarkStart w:id="650" w:name="_Ref43991983"/>
      <w:bookmarkStart w:id="651" w:name="_Toc183083848"/>
      <w:bookmarkEnd w:id="649"/>
      <w:r w:rsidRPr="00DD7CCF">
        <w:t>Automated normali</w:t>
      </w:r>
      <w:r w:rsidRPr="008608D1">
        <w:t>sation</w:t>
      </w:r>
      <w:bookmarkEnd w:id="650"/>
      <w:bookmarkEnd w:id="651"/>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652" w:name="_Ref63674857"/>
      <w:bookmarkStart w:id="653" w:name="_Toc183083849"/>
      <w:bookmarkStart w:id="654" w:name="_Ref43978756"/>
      <w:r>
        <w:lastRenderedPageBreak/>
        <w:t xml:space="preserve">Scribal </w:t>
      </w:r>
      <w:r w:rsidR="006733B4">
        <w:t>omission without editorial restoration</w:t>
      </w:r>
      <w:bookmarkEnd w:id="652"/>
      <w:bookmarkEnd w:id="653"/>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11622D2F"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C13032">
        <w:t>4.4.3</w:t>
      </w:r>
      <w:r>
        <w:fldChar w:fldCharType="end"/>
      </w:r>
      <w:r>
        <w:t>, and scribal omissions restored by the modern editor are dealt with under §</w:t>
      </w:r>
      <w:r>
        <w:fldChar w:fldCharType="begin"/>
      </w:r>
      <w:r>
        <w:instrText xml:space="preserve"> REF _Ref43988316 \r \h </w:instrText>
      </w:r>
      <w:r>
        <w:fldChar w:fldCharType="separate"/>
      </w:r>
      <w:r w:rsidR="00C1303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15939998"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C13032">
        <w:t>5.4.3</w:t>
      </w:r>
      <w:r>
        <w:fldChar w:fldCharType="end"/>
      </w:r>
    </w:p>
    <w:p w14:paraId="705CAF84" w14:textId="4BB6E90F"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C13032">
        <w:t>5.4.4</w:t>
      </w:r>
      <w:r>
        <w:fldChar w:fldCharType="end"/>
      </w:r>
    </w:p>
    <w:p w14:paraId="5FA19843" w14:textId="4C0D2F3D" w:rsidR="00C02B8C" w:rsidRPr="00DD7CCF" w:rsidRDefault="004D2E67" w:rsidP="00EB2024">
      <w:pPr>
        <w:pStyle w:val="Cmsor1"/>
      </w:pPr>
      <w:bookmarkStart w:id="655" w:name="_Ref181352167"/>
      <w:bookmarkStart w:id="656" w:name="_Toc183083850"/>
      <w:r w:rsidRPr="00DD7CCF">
        <w:lastRenderedPageBreak/>
        <w:t xml:space="preserve">Encoding </w:t>
      </w:r>
      <w:r w:rsidR="006733B4" w:rsidRPr="00DD7CCF">
        <w:t>additional information in the edition</w:t>
      </w:r>
      <w:bookmarkEnd w:id="654"/>
      <w:bookmarkEnd w:id="655"/>
      <w:bookmarkEnd w:id="656"/>
    </w:p>
    <w:p w14:paraId="555B319B" w14:textId="7EB4D08F" w:rsidR="00C02B8C" w:rsidRPr="00DD7CCF" w:rsidRDefault="004D2E67" w:rsidP="00EB2024">
      <w:pPr>
        <w:pStyle w:val="Cmsor2"/>
      </w:pPr>
      <w:bookmarkStart w:id="657" w:name="_hrv588cx6rm9" w:colFirst="0" w:colLast="0"/>
      <w:bookmarkStart w:id="658" w:name="_Ref43980607"/>
      <w:bookmarkStart w:id="659" w:name="_Toc183083851"/>
      <w:bookmarkEnd w:id="657"/>
      <w:r w:rsidRPr="00DD7CCF">
        <w:t xml:space="preserve">Numeral </w:t>
      </w:r>
      <w:r w:rsidR="006733B4" w:rsidRPr="00DD7CCF">
        <w:t>values</w:t>
      </w:r>
      <w:bookmarkEnd w:id="658"/>
      <w:bookmarkEnd w:id="659"/>
    </w:p>
    <w:p w14:paraId="268AFD66" w14:textId="1D11D9B4" w:rsidR="00C02B8C" w:rsidRPr="00DD7CCF" w:rsidRDefault="004D2E67" w:rsidP="00EB2024">
      <w:pPr>
        <w:pStyle w:val="Cmsor3"/>
      </w:pPr>
      <w:bookmarkStart w:id="660" w:name="_u6q2l31rs9n0" w:colFirst="0" w:colLast="0"/>
      <w:bookmarkStart w:id="661" w:name="_Toc183083852"/>
      <w:bookmarkEnd w:id="660"/>
      <w:r w:rsidRPr="00DD7CCF">
        <w:t>Generic numeral markup</w:t>
      </w:r>
      <w:bookmarkEnd w:id="66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0192A70F"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543984">
        <w:fldChar w:fldCharType="begin"/>
      </w:r>
      <w:r w:rsidR="00543984">
        <w:instrText xml:space="preserve"> REF _Ref182551676 \r \h </w:instrText>
      </w:r>
      <w:r w:rsidR="00543984">
        <w:fldChar w:fldCharType="separate"/>
      </w:r>
      <w:r w:rsidR="00C13032">
        <w:t>4.2.2</w:t>
      </w:r>
      <w:r w:rsidR="00543984">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4095EECF"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CB56FA">
        <w:fldChar w:fldCharType="begin"/>
      </w:r>
      <w:r w:rsidR="00CB56FA">
        <w:instrText xml:space="preserve"> REF _Ref182579753 \r \h </w:instrText>
      </w:r>
      <w:r w:rsidR="00CB56FA">
        <w:fldChar w:fldCharType="separate"/>
      </w:r>
      <w:r w:rsidR="00C13032">
        <w:t>4.2.5</w:t>
      </w:r>
      <w:r w:rsidR="00CB56FA">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8E6CB2" w:rsidRDefault="004D2E67" w:rsidP="00E2714A">
      <w:pPr>
        <w:pStyle w:val="Lista2"/>
        <w:rPr>
          <w:rStyle w:val="Code"/>
          <w:rFonts w:ascii="Gentium Plus" w:hAnsi="Gentium Plus" w:cs="Arial Unicode MS"/>
          <w:noProof w:val="0"/>
          <w:color w:val="auto"/>
          <w:shd w:val="clear" w:color="auto" w:fill="auto"/>
        </w:rPr>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1C8D1BB" w14:textId="39C26019" w:rsidR="008E6CB2" w:rsidRPr="008E6CB2" w:rsidRDefault="008E6CB2" w:rsidP="00E2714A">
      <w:pPr>
        <w:pStyle w:val="Lista2"/>
      </w:pPr>
      <w:r w:rsidRPr="008E6CB2">
        <w:t>see</w:t>
      </w:r>
      <w:r>
        <w:t xml:space="preserve"> also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r>
        <w:t xml:space="preserve"> and </w:t>
      </w:r>
      <w:r>
        <w:fldChar w:fldCharType="begin"/>
      </w:r>
      <w:r>
        <w:instrText xml:space="preserve"> REF _Ref182560892 \h </w:instrText>
      </w:r>
      <w:r>
        <w:fldChar w:fldCharType="separate"/>
      </w:r>
      <w:r w:rsidR="00C13032" w:rsidRPr="00DD7CCF">
        <w:t xml:space="preserve">Example </w:t>
      </w:r>
      <w:r w:rsidR="00C13032">
        <w:rPr>
          <w:noProof/>
        </w:rPr>
        <w:t>7.1.1</w:t>
      </w:r>
      <w:r w:rsidR="00C13032" w:rsidRPr="00DD7CCF">
        <w:t>.</w:t>
      </w:r>
      <w:r w:rsidR="00C13032">
        <w:rPr>
          <w:noProof/>
        </w:rPr>
        <w:t>A</w:t>
      </w:r>
      <w:r>
        <w:fldChar w:fldCharType="end"/>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8"/>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286D4110" w:rsidR="00E83110" w:rsidRPr="00DD7CCF" w:rsidRDefault="00E83110" w:rsidP="009F585E">
            <w:pPr>
              <w:pStyle w:val="Kpalrs"/>
            </w:pPr>
            <w:bookmarkStart w:id="662" w:name="_Ref182560892"/>
            <w:r w:rsidRPr="00DD7CCF">
              <w:t xml:space="preserve">Example </w:t>
            </w:r>
            <w:fldSimple w:instr=" STYLEREF 3 \s ">
              <w:r w:rsidR="00C13032">
                <w:rPr>
                  <w:noProof/>
                </w:rPr>
                <w:t>7.1.1</w:t>
              </w:r>
            </w:fldSimple>
            <w:r w:rsidRPr="00DD7CCF">
              <w:t>.</w:t>
            </w:r>
            <w:fldSimple w:instr=" SEQ Example \* ALPHABETIC \s 3 ">
              <w:r w:rsidR="00C13032">
                <w:rPr>
                  <w:noProof/>
                </w:rPr>
                <w:t>A</w:t>
              </w:r>
            </w:fldSimple>
            <w:bookmarkEnd w:id="662"/>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9A26BC">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9A26BC">
            <w:pPr>
              <w:pStyle w:val="TableNote"/>
              <w:keepNext/>
            </w:pPr>
            <w:r w:rsidRPr="00DD7CCF">
              <w:t xml:space="preserve">the numeral </w:t>
            </w:r>
            <w:bookmarkStart w:id="66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663"/>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664" w:name="_du4pk4npc5nc" w:colFirst="0" w:colLast="0"/>
      <w:bookmarkStart w:id="665" w:name="_Toc183083853"/>
      <w:bookmarkEnd w:id="664"/>
      <w:r w:rsidRPr="00DD7CCF">
        <w:t>Difficulties in reading numbers</w:t>
      </w:r>
      <w:bookmarkEnd w:id="665"/>
    </w:p>
    <w:p w14:paraId="73970C90" w14:textId="62EE344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C13032">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666" w:name="_h6ric5yl5k83" w:colFirst="0" w:colLast="0"/>
      <w:bookmarkStart w:id="667" w:name="_Toc183083854"/>
      <w:bookmarkEnd w:id="666"/>
      <w:r w:rsidRPr="00DD7CCF">
        <w:t>Editorial intervention and numerals</w:t>
      </w:r>
      <w:bookmarkEnd w:id="667"/>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668" w:name="_givjq86nqgzx" w:colFirst="0" w:colLast="0"/>
      <w:bookmarkStart w:id="669" w:name="_Ref72139759"/>
      <w:bookmarkStart w:id="670" w:name="_Toc183083855"/>
      <w:bookmarkEnd w:id="668"/>
      <w:r w:rsidRPr="00DD7CCF">
        <w:t>Numbers expressed in words</w:t>
      </w:r>
      <w:bookmarkEnd w:id="669"/>
      <w:bookmarkEnd w:id="670"/>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671"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672" w:name="_Ref148532549"/>
      <w:bookmarkStart w:id="673" w:name="_Toc183083856"/>
      <w:r w:rsidRPr="00DD7CCF">
        <w:t xml:space="preserve">Tagging </w:t>
      </w:r>
      <w:r w:rsidR="006733B4" w:rsidRPr="00DD7CCF">
        <w:t>language in the edition</w:t>
      </w:r>
      <w:bookmarkEnd w:id="671"/>
      <w:bookmarkEnd w:id="672"/>
      <w:bookmarkEnd w:id="673"/>
    </w:p>
    <w:p w14:paraId="18C630F9" w14:textId="77777777" w:rsidR="00C02B8C" w:rsidRPr="00DD7CCF" w:rsidRDefault="004D2E67" w:rsidP="00E2714A">
      <w:pPr>
        <w:pStyle w:val="Lista"/>
      </w:pPr>
      <w:r w:rsidRPr="00DD7CCF">
        <w:t>this section concerns encoding language within the edition</w:t>
      </w:r>
    </w:p>
    <w:p w14:paraId="06516CBE" w14:textId="33F115F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C13032">
        <w:t>10.3</w:t>
      </w:r>
      <w:r w:rsidR="0082156E" w:rsidRPr="00DD7CCF">
        <w:fldChar w:fldCharType="end"/>
      </w:r>
      <w:r w:rsidRPr="00DD7CCF">
        <w:t xml:space="preserve"> for wider applications of language encoding</w:t>
      </w:r>
    </w:p>
    <w:p w14:paraId="7CC575E8" w14:textId="4C21860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D986B3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C1303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674" w:name="_klgqi6fi4k5w" w:colFirst="0" w:colLast="0"/>
      <w:bookmarkStart w:id="675" w:name="_Ref43986547"/>
      <w:bookmarkStart w:id="676" w:name="_Toc183083857"/>
      <w:bookmarkEnd w:id="674"/>
      <w:r w:rsidRPr="00DD7CCF">
        <w:t>Inscriptions consisting of sections in different languages</w:t>
      </w:r>
      <w:bookmarkEnd w:id="675"/>
      <w:bookmarkEnd w:id="676"/>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234101F"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677" w:name="_oeygdv1jszl8" w:colFirst="0" w:colLast="0"/>
      <w:bookmarkStart w:id="678" w:name="_Toc183083858"/>
      <w:bookmarkEnd w:id="677"/>
      <w:r w:rsidRPr="00DD7CCF">
        <w:lastRenderedPageBreak/>
        <w:t>Inscriptions containing foreign words or phrases</w:t>
      </w:r>
      <w:bookmarkEnd w:id="678"/>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679" w:name="_jbf4mvmrfbn2" w:colFirst="0" w:colLast="0"/>
      <w:bookmarkStart w:id="680" w:name="_Ref43989327"/>
      <w:bookmarkStart w:id="681" w:name="_Toc183083859"/>
      <w:bookmarkEnd w:id="679"/>
      <w:r w:rsidRPr="00DD7CCF">
        <w:t>Abbreviations</w:t>
      </w:r>
      <w:bookmarkEnd w:id="680"/>
      <w:bookmarkEnd w:id="681"/>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682"/>
      <w:r>
        <w:t xml:space="preserve">more than one word </w:t>
      </w:r>
      <w:commentRangeEnd w:id="682"/>
      <w:r w:rsidR="00742BC0">
        <w:rPr>
          <w:rStyle w:val="Jegyzethivatkozs"/>
          <w:rFonts w:cs="Mangal"/>
        </w:rPr>
        <w:commentReference w:id="682"/>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381C3A74" w14:textId="38CBF657" w:rsidR="008E6CB2" w:rsidRDefault="008E6CB2" w:rsidP="008E6CB2">
      <w:pPr>
        <w:pStyle w:val="Lista"/>
      </w:pPr>
      <w:r>
        <w:t xml:space="preserve">see also </w:t>
      </w:r>
      <w:r>
        <w:fldChar w:fldCharType="begin"/>
      </w:r>
      <w:r>
        <w:instrText xml:space="preserve"> REF _Ref182560821 \h </w:instrText>
      </w:r>
      <w:r>
        <w:fldChar w:fldCharType="separate"/>
      </w:r>
      <w:r w:rsidR="00C13032" w:rsidRPr="00DD7CCF">
        <w:t xml:space="preserve">Example </w:t>
      </w:r>
      <w:r w:rsidR="00C13032">
        <w:rPr>
          <w:noProof/>
        </w:rPr>
        <w:t>4.2.3</w:t>
      </w:r>
      <w:r w:rsidR="00C13032" w:rsidRPr="00DD7CCF">
        <w:t>.</w:t>
      </w:r>
      <w:r w:rsidR="00C13032">
        <w:rPr>
          <w:noProof/>
        </w:rPr>
        <w:t>A</w:t>
      </w:r>
      <w:r>
        <w:fldChar w:fldCharType="end"/>
      </w:r>
    </w:p>
    <w:p w14:paraId="657FB164" w14:textId="70439131" w:rsidR="00796BEE" w:rsidRPr="00DD7CCF" w:rsidRDefault="00796BEE" w:rsidP="00EB2024">
      <w:pPr>
        <w:pStyle w:val="Cmsor3"/>
      </w:pPr>
      <w:bookmarkStart w:id="683" w:name="_Ref122445893"/>
      <w:bookmarkStart w:id="684" w:name="_Toc183083860"/>
      <w:r>
        <w:t>Expanding (resolving) abbreviations</w:t>
      </w:r>
      <w:bookmarkEnd w:id="683"/>
      <w:bookmarkEnd w:id="684"/>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lastRenderedPageBreak/>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rPr>
        <w:t xml:space="preserve">) </w:t>
      </w:r>
      <w:r>
        <w:t>may be resolved using the same method</w:t>
      </w:r>
      <w:r w:rsidR="00094A21" w:rsidRPr="006B5499">
        <w:rPr>
          <w:rStyle w:val="Lbjegyzet-hivatkozs"/>
        </w:rPr>
        <w:footnoteReference w:id="45"/>
      </w:r>
    </w:p>
    <w:p w14:paraId="02841B8F" w14:textId="7EF16700"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C13032">
        <w:t>4.2.4.4</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85" w:name="_y8d6jllfz1" w:colFirst="0" w:colLast="0"/>
      <w:bookmarkStart w:id="686" w:name="_Ref43978612"/>
      <w:bookmarkStart w:id="687" w:name="_Toc183083861"/>
      <w:bookmarkEnd w:id="685"/>
      <w:r w:rsidRPr="00DD7CCF">
        <w:t xml:space="preserve">Optional </w:t>
      </w:r>
      <w:r w:rsidR="006733B4" w:rsidRPr="00DD7CCF">
        <w:t>encoding of semantic features</w:t>
      </w:r>
      <w:bookmarkEnd w:id="686"/>
      <w:bookmarkEnd w:id="68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88" w:name="_if22uogatvm3" w:colFirst="0" w:colLast="0"/>
      <w:bookmarkStart w:id="689" w:name="_Toc183083862"/>
      <w:bookmarkEnd w:id="688"/>
      <w:r w:rsidRPr="00DD7CCF">
        <w:t>Personal names</w:t>
      </w:r>
      <w:bookmarkEnd w:id="68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1A56FC28"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C1303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8"/>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25A11123" w:rsidR="00FE4C29" w:rsidRPr="00DD7CCF" w:rsidRDefault="00FE4C29" w:rsidP="009F585E">
            <w:pPr>
              <w:pStyle w:val="Kpalrs"/>
            </w:pPr>
            <w:r w:rsidRPr="00DD7CCF">
              <w:lastRenderedPageBreak/>
              <w:t xml:space="preserve">Example </w:t>
            </w:r>
            <w:fldSimple w:instr=" STYLEREF 3 \s ">
              <w:r w:rsidR="00C13032">
                <w:rPr>
                  <w:noProof/>
                </w:rPr>
                <w:t>7.4.1</w:t>
              </w:r>
            </w:fldSimple>
            <w:r w:rsidRPr="00DD7CCF">
              <w:t>.</w:t>
            </w:r>
            <w:fldSimple w:instr=" SEQ Example \* ALPHABETIC \s 3 ">
              <w:r w:rsidR="00C1303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90" w:name="_3pq8h4icqxh2" w:colFirst="0" w:colLast="0"/>
      <w:bookmarkStart w:id="691" w:name="_Toc183083863"/>
      <w:bookmarkEnd w:id="690"/>
      <w:r w:rsidRPr="00DD7CCF">
        <w:t>Adding ranks and roles to names</w:t>
      </w:r>
      <w:bookmarkEnd w:id="69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43B140B" w:rsidR="00C011E1" w:rsidRPr="00DD7CCF" w:rsidRDefault="00C011E1" w:rsidP="009F585E">
            <w:pPr>
              <w:pStyle w:val="Kpalrs"/>
            </w:pPr>
            <w:bookmarkStart w:id="692" w:name="_kzswls62u25y" w:colFirst="0" w:colLast="0"/>
            <w:bookmarkEnd w:id="692"/>
            <w:r w:rsidRPr="00DD7CCF">
              <w:lastRenderedPageBreak/>
              <w:t xml:space="preserve">Example </w:t>
            </w:r>
            <w:fldSimple w:instr=" STYLEREF 3 \s ">
              <w:r w:rsidR="00C13032">
                <w:rPr>
                  <w:noProof/>
                </w:rPr>
                <w:t>7.4.2</w:t>
              </w:r>
            </w:fldSimple>
            <w:r w:rsidRPr="00DD7CCF">
              <w:t>.</w:t>
            </w:r>
            <w:fldSimple w:instr=" SEQ Example \* ALPHABETIC \s 3 ">
              <w:r w:rsidR="00C13032">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93" w:name="_l50o1bs9vq7k" w:colFirst="0" w:colLast="0"/>
      <w:bookmarkStart w:id="694" w:name="_Toc183083864"/>
      <w:bookmarkEnd w:id="693"/>
      <w:r w:rsidRPr="00DD7CCF">
        <w:t>Place names</w:t>
      </w:r>
      <w:bookmarkEnd w:id="69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1FBCF995"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C1303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8D97D7E" w:rsidR="00C011E1" w:rsidRPr="00DD7CCF" w:rsidRDefault="00C011E1" w:rsidP="009F585E">
            <w:pPr>
              <w:pStyle w:val="Kpalrs"/>
            </w:pPr>
            <w:r w:rsidRPr="00DD7CCF">
              <w:t xml:space="preserve">Example </w:t>
            </w:r>
            <w:fldSimple w:instr=" STYLEREF 3 \s ">
              <w:r w:rsidR="00C13032">
                <w:rPr>
                  <w:noProof/>
                </w:rPr>
                <w:t>7.4.3</w:t>
              </w:r>
            </w:fldSimple>
            <w:r w:rsidRPr="00DD7CCF">
              <w:t>.</w:t>
            </w:r>
            <w:fldSimple w:instr=" SEQ Example \* ALPHABETIC \s 3 ">
              <w:r w:rsidR="00C1303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95" w:name="_s4eo5ge9e49x" w:colFirst="0" w:colLast="0"/>
      <w:bookmarkStart w:id="696" w:name="_Toc183083865"/>
      <w:bookmarkEnd w:id="695"/>
      <w:r w:rsidRPr="00DD7CCF">
        <w:t>Measurements</w:t>
      </w:r>
      <w:bookmarkEnd w:id="69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23178599"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C1303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298DC80F" w:rsidR="00C011E1" w:rsidRPr="00DD7CCF" w:rsidRDefault="00C011E1" w:rsidP="009F585E">
            <w:pPr>
              <w:pStyle w:val="Kpalrs"/>
            </w:pPr>
            <w:r w:rsidRPr="00DD7CCF">
              <w:t xml:space="preserve">Example </w:t>
            </w:r>
            <w:fldSimple w:instr=" STYLEREF 3 \s ">
              <w:r w:rsidR="00C13032">
                <w:rPr>
                  <w:noProof/>
                </w:rPr>
                <w:t>7.4.4</w:t>
              </w:r>
            </w:fldSimple>
            <w:r w:rsidRPr="00DD7CCF">
              <w:t>.</w:t>
            </w:r>
            <w:fldSimple w:instr=" SEQ Example \* ALPHABETIC \s 3 ">
              <w:r w:rsidR="00C1303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97" w:name="_j6ih485s14j7" w:colFirst="0" w:colLast="0"/>
      <w:bookmarkStart w:id="698" w:name="_Toc183083866"/>
      <w:bookmarkEnd w:id="697"/>
      <w:r w:rsidRPr="00DD7CCF">
        <w:t>Tagged semantic features interacting with text or markup</w:t>
      </w:r>
      <w:bookmarkEnd w:id="69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2D955B7C"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C1303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05D318B" w:rsidR="00C011E1" w:rsidRPr="00DD7CCF" w:rsidRDefault="00C011E1" w:rsidP="009F585E">
            <w:pPr>
              <w:pStyle w:val="Kpalrs"/>
            </w:pPr>
            <w:r w:rsidRPr="00DD7CCF">
              <w:t xml:space="preserve">Example </w:t>
            </w:r>
            <w:fldSimple w:instr=" STYLEREF 3 \s ">
              <w:r w:rsidR="00C13032">
                <w:rPr>
                  <w:noProof/>
                </w:rPr>
                <w:t>7.4.5</w:t>
              </w:r>
            </w:fldSimple>
            <w:r w:rsidRPr="00DD7CCF">
              <w:t>.</w:t>
            </w:r>
            <w:fldSimple w:instr=" SEQ Example \* ALPHABETIC \s 3 ">
              <w:r w:rsidR="00C1303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99" w:name="_2s6au4dtqyfr" w:colFirst="0" w:colLast="0"/>
      <w:bookmarkStart w:id="700" w:name="_Ref43990481"/>
      <w:bookmarkStart w:id="701" w:name="_Toc183083867"/>
      <w:bookmarkEnd w:id="699"/>
      <w:r w:rsidRPr="00DD7CCF">
        <w:t xml:space="preserve">Visual </w:t>
      </w:r>
      <w:r w:rsidR="006733B4" w:rsidRPr="00DD7CCF">
        <w:t>features</w:t>
      </w:r>
      <w:bookmarkEnd w:id="700"/>
      <w:bookmarkEnd w:id="701"/>
    </w:p>
    <w:p w14:paraId="7705E048" w14:textId="77777777" w:rsidR="00926092" w:rsidRPr="00DD7CCF" w:rsidRDefault="00926092" w:rsidP="00EB2024">
      <w:pPr>
        <w:pStyle w:val="Cmsor3"/>
      </w:pPr>
      <w:bookmarkStart w:id="702" w:name="_lj3p4hxrzblk" w:colFirst="0" w:colLast="0"/>
      <w:bookmarkStart w:id="703" w:name="_Ref43989139"/>
      <w:bookmarkStart w:id="704" w:name="_Toc183083868"/>
      <w:bookmarkStart w:id="705" w:name="_Ref43989046"/>
      <w:bookmarkEnd w:id="702"/>
      <w:commentRangeStart w:id="706"/>
      <w:r w:rsidRPr="00DD7CCF">
        <w:t>Scribal Hands</w:t>
      </w:r>
      <w:bookmarkEnd w:id="703"/>
      <w:commentRangeEnd w:id="706"/>
      <w:r w:rsidR="00A61239">
        <w:rPr>
          <w:rStyle w:val="Jegyzethivatkozs"/>
          <w:rFonts w:ascii="Gentium Plus" w:hAnsi="Gentium Plus" w:cs="Mangal"/>
          <w:kern w:val="0"/>
        </w:rPr>
        <w:commentReference w:id="706"/>
      </w:r>
      <w:bookmarkEnd w:id="704"/>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4999ABF2"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C13032">
        <w:t>7.5.5</w:t>
      </w:r>
      <w:r w:rsidRPr="00DD7CCF">
        <w:fldChar w:fldCharType="end"/>
      </w:r>
      <w:r>
        <w:t xml:space="preserve"> and §</w:t>
      </w:r>
      <w:r>
        <w:fldChar w:fldCharType="begin"/>
      </w:r>
      <w:r>
        <w:instrText xml:space="preserve"> REF _Ref43987586 \r \h </w:instrText>
      </w:r>
      <w:r>
        <w:fldChar w:fldCharType="separate"/>
      </w:r>
      <w:r w:rsidR="00C1303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C1303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707" w:name="_Ref134025629"/>
      <w:bookmarkStart w:id="708" w:name="_Toc183083869"/>
      <w:r w:rsidRPr="00DD7CCF">
        <w:lastRenderedPageBreak/>
        <w:t>The scope of visual features encoded in attributes</w:t>
      </w:r>
      <w:bookmarkEnd w:id="705"/>
      <w:bookmarkEnd w:id="707"/>
      <w:bookmarkEnd w:id="70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4CDE34A8"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10733230" w14:textId="401DBF7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C13032">
        <w:t>2.3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C13032">
        <w:t>2.5</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709" w:name="_c0467s7j2myi" w:colFirst="0" w:colLast="0"/>
      <w:bookmarkStart w:id="710" w:name="_Ref43987598"/>
      <w:bookmarkStart w:id="711" w:name="_Toc183083870"/>
      <w:bookmarkEnd w:id="709"/>
      <w:r w:rsidRPr="00DD7CCF">
        <w:t>Alignment</w:t>
      </w:r>
      <w:bookmarkEnd w:id="710"/>
      <w:bookmarkEnd w:id="71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09628C0"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383859D0" w14:textId="46769679"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64DA657D" w14:textId="5909B2F6"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C1303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3D3815B6"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C6B62">
        <w:fldChar w:fldCharType="begin"/>
      </w:r>
      <w:r w:rsidR="008C6B62">
        <w:instrText xml:space="preserve"> REF _Ref183011891 \r \h </w:instrText>
      </w:r>
      <w:r w:rsidR="008C6B62">
        <w:fldChar w:fldCharType="separate"/>
      </w:r>
      <w:r w:rsidR="00C13032">
        <w:t>4.3.2.1</w:t>
      </w:r>
      <w:r w:rsidR="008C6B62">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8"/>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3D2CDEAE" w:rsidR="00C011E1" w:rsidRPr="00DD7CCF" w:rsidRDefault="00C011E1" w:rsidP="009F585E">
            <w:pPr>
              <w:pStyle w:val="Kpalrs"/>
            </w:pPr>
            <w:r w:rsidRPr="00DD7CCF">
              <w:lastRenderedPageBreak/>
              <w:t xml:space="preserve">Example </w:t>
            </w:r>
            <w:fldSimple w:instr=" STYLEREF 3 \s ">
              <w:r w:rsidR="00C13032">
                <w:rPr>
                  <w:noProof/>
                </w:rPr>
                <w:t>7.5.3</w:t>
              </w:r>
            </w:fldSimple>
            <w:r w:rsidRPr="00DD7CCF">
              <w:t>.</w:t>
            </w:r>
            <w:fldSimple w:instr=" SEQ Example \* ALPHABETIC \s 3 ">
              <w:r w:rsidR="00C13032">
                <w:rPr>
                  <w:noProof/>
                </w:rPr>
                <w:t>A</w:t>
              </w:r>
            </w:fldSimple>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712" w:name="_gjt7ggwzx2z5" w:colFirst="0" w:colLast="0"/>
      <w:bookmarkStart w:id="713" w:name="_Ref43984782"/>
      <w:bookmarkStart w:id="714" w:name="_Toc183083871"/>
      <w:bookmarkEnd w:id="712"/>
      <w:r w:rsidRPr="00DD7CCF">
        <w:t>Directionality and orientation</w:t>
      </w:r>
      <w:bookmarkEnd w:id="713"/>
      <w:bookmarkEnd w:id="71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07F75D1E"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013C2D57" w14:textId="3FF836F2"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7CA405E5" w14:textId="0AA5261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C1303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38EB50A0"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to agree on a new </w:t>
      </w:r>
      <w:r w:rsidR="00B26C65">
        <w:t>authorised</w:t>
      </w:r>
      <w:r w:rsidRPr="00DD7CCF">
        <w:t xml:space="preserve"> value</w:t>
      </w:r>
    </w:p>
    <w:p w14:paraId="77AC347C" w14:textId="77777777" w:rsidR="00C02B8C" w:rsidRPr="00DD7CCF" w:rsidRDefault="004D2E67" w:rsidP="00EB2024">
      <w:pPr>
        <w:pStyle w:val="Cmsor3"/>
      </w:pPr>
      <w:bookmarkStart w:id="715" w:name="_vj2ep179y4tp" w:colFirst="0" w:colLast="0"/>
      <w:bookmarkStart w:id="716" w:name="_Ref43985361"/>
      <w:bookmarkStart w:id="717" w:name="_Toc183083872"/>
      <w:bookmarkEnd w:id="715"/>
      <w:commentRangeStart w:id="718"/>
      <w:r w:rsidRPr="00DD7CCF">
        <w:t>Script</w:t>
      </w:r>
      <w:bookmarkEnd w:id="716"/>
      <w:commentRangeEnd w:id="718"/>
      <w:r w:rsidR="00A61239">
        <w:rPr>
          <w:rStyle w:val="Jegyzethivatkozs"/>
          <w:rFonts w:ascii="Gentium Plus" w:hAnsi="Gentium Plus" w:cs="Mangal"/>
          <w:kern w:val="0"/>
        </w:rPr>
        <w:commentReference w:id="718"/>
      </w:r>
      <w:bookmarkEnd w:id="717"/>
    </w:p>
    <w:p w14:paraId="19B22CCF" w14:textId="5252F8EA"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C1303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03BF19D2"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C13032">
        <w:t>7.5.1</w:t>
      </w:r>
      <w:r>
        <w:fldChar w:fldCharType="end"/>
      </w:r>
    </w:p>
    <w:p w14:paraId="6F5F63F3" w14:textId="347F433E"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C1303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608522A2"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C13032">
        <w:t>3.2</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6EDCBDBE"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C13032">
        <w:t>3.2.1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FA0732">
        <w:rPr>
          <w:rStyle w:val="ForeignTamilGrantha"/>
        </w:rPr>
        <w:t>𑌤𑍍𑌰𑌿𑌭𑍁</w:t>
      </w:r>
      <w:r w:rsidRPr="00FA0732">
        <w:rPr>
          <w:rStyle w:val="ForeignTamilGrantha"/>
          <w:rFonts w:hint="cs"/>
          <w:cs/>
        </w:rPr>
        <w:t>வ</w:t>
      </w:r>
      <w:r w:rsidRPr="00FA0732">
        <w:rPr>
          <w:rStyle w:val="ForeignTamilGrantha"/>
          <w:rFonts w:ascii="Nirmala UI" w:hAnsi="Nirmala UI" w:cs="Nirmala UI" w:hint="cs"/>
          <w:cs/>
        </w:rPr>
        <w:t>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719" w:name="_alr4dlls2gjb" w:colFirst="0" w:colLast="0"/>
      <w:bookmarkStart w:id="720" w:name="_Ref43987586"/>
      <w:bookmarkStart w:id="721" w:name="_Toc183083873"/>
      <w:bookmarkEnd w:id="719"/>
      <w:r w:rsidRPr="00DD7CCF">
        <w:lastRenderedPageBreak/>
        <w:t>Lettering</w:t>
      </w:r>
      <w:bookmarkEnd w:id="720"/>
      <w:bookmarkEnd w:id="72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22A60E7B"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13032">
        <w:t>7.5.5</w:t>
      </w:r>
      <w:r w:rsidR="00780A5D" w:rsidRPr="00DD7CCF">
        <w:fldChar w:fldCharType="end"/>
      </w:r>
      <w:r w:rsidRPr="00DD7CCF">
        <w:t xml:space="preserve"> above</w:t>
      </w:r>
    </w:p>
    <w:p w14:paraId="182F8E43" w14:textId="558F52C3"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C1303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3680D128" w:rsidR="00C02B8C" w:rsidRPr="00DD7CCF" w:rsidRDefault="004D2E67" w:rsidP="00E2714A">
      <w:pPr>
        <w:pStyle w:val="Lista2"/>
      </w:pPr>
      <w:r w:rsidRPr="00DD7CCF">
        <w:t>if you wish to encode a different style of lettering, please contact the authors of this Guide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722" w:name="_msv3i980wz4v" w:colFirst="0" w:colLast="0"/>
      <w:bookmarkStart w:id="723" w:name="_Ref122447347"/>
      <w:bookmarkStart w:id="724" w:name="_Toc183083874"/>
      <w:bookmarkStart w:id="725" w:name="_Ref43978966"/>
      <w:bookmarkEnd w:id="722"/>
      <w:r>
        <w:t>Highlighting text for internal review</w:t>
      </w:r>
      <w:bookmarkEnd w:id="723"/>
      <w:bookmarkEnd w:id="724"/>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20489585" w:rsidR="00C02B8C" w:rsidRPr="00DD7CCF" w:rsidRDefault="000C47C7" w:rsidP="00EB2024">
      <w:pPr>
        <w:pStyle w:val="Cmsor1"/>
      </w:pPr>
      <w:bookmarkStart w:id="726" w:name="_Toc183083875"/>
      <w:bookmarkEnd w:id="725"/>
      <w:r>
        <w:lastRenderedPageBreak/>
        <w:t>Good practice in encoding</w:t>
      </w:r>
      <w:bookmarkEnd w:id="726"/>
    </w:p>
    <w:p w14:paraId="0EF89728" w14:textId="76CCDA3A" w:rsidR="00C02B8C" w:rsidRPr="00DD7CCF" w:rsidRDefault="004D2E67" w:rsidP="00EB2024">
      <w:pPr>
        <w:pStyle w:val="Cmsor2"/>
      </w:pPr>
      <w:bookmarkStart w:id="727" w:name="_udlxmxv788yo" w:colFirst="0" w:colLast="0"/>
      <w:bookmarkStart w:id="728" w:name="_Ref43985198"/>
      <w:bookmarkStart w:id="729" w:name="_Toc183083876"/>
      <w:bookmarkEnd w:id="727"/>
      <w:r w:rsidRPr="00DD7CCF">
        <w:t xml:space="preserve">Spaces and </w:t>
      </w:r>
      <w:r w:rsidR="006733B4" w:rsidRPr="00DD7CCF">
        <w:t>new lines in the code</w:t>
      </w:r>
      <w:bookmarkEnd w:id="728"/>
      <w:bookmarkEnd w:id="729"/>
    </w:p>
    <w:p w14:paraId="71CB8656" w14:textId="3B807388" w:rsidR="00C02B8C" w:rsidRPr="00DD7CCF" w:rsidRDefault="004D2E67" w:rsidP="00EB2024">
      <w:pPr>
        <w:pStyle w:val="Cmsor3"/>
      </w:pPr>
      <w:bookmarkStart w:id="730" w:name="_i3nexhtm21xy" w:colFirst="0" w:colLast="0"/>
      <w:bookmarkStart w:id="731" w:name="_Ref43989206"/>
      <w:bookmarkStart w:id="732" w:name="_Toc183083877"/>
      <w:bookmarkEnd w:id="730"/>
      <w:r w:rsidRPr="00DD7CCF">
        <w:t>White space</w:t>
      </w:r>
      <w:bookmarkEnd w:id="731"/>
      <w:bookmarkEnd w:id="73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733" w:name="_8hshbbqbehg5" w:colFirst="0" w:colLast="0"/>
      <w:bookmarkStart w:id="734" w:name="_Ref43984944"/>
      <w:bookmarkStart w:id="735" w:name="_Toc183083878"/>
      <w:bookmarkEnd w:id="733"/>
      <w:r w:rsidRPr="00DD7CCF">
        <w:t>Editorial spaces and markup</w:t>
      </w:r>
      <w:bookmarkEnd w:id="734"/>
      <w:bookmarkEnd w:id="735"/>
    </w:p>
    <w:p w14:paraId="5C031BB8" w14:textId="628EB7FE"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C1303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589F1FB7" w:rsidR="00C02B8C" w:rsidRDefault="00132DCD" w:rsidP="00E2714A">
      <w:pPr>
        <w:pStyle w:val="Lista3"/>
      </w:pPr>
      <w:r w:rsidRPr="00132DCD">
        <w:t>between symbols (§</w:t>
      </w:r>
      <w:r>
        <w:fldChar w:fldCharType="begin"/>
      </w:r>
      <w:r>
        <w:instrText xml:space="preserve"> REF _Ref43978591 \r \h </w:instrText>
      </w:r>
      <w:r>
        <w:fldChar w:fldCharType="separate"/>
      </w:r>
      <w:r w:rsidR="00C13032">
        <w:t>4.2</w:t>
      </w:r>
      <w:r>
        <w:fldChar w:fldCharType="end"/>
      </w:r>
      <w:r w:rsidRPr="00132DCD">
        <w:t>) of any kind and following text</w:t>
      </w:r>
    </w:p>
    <w:p w14:paraId="4489D6F0" w14:textId="263DFA71" w:rsidR="00132DCD" w:rsidRDefault="00132DCD" w:rsidP="00132DCD">
      <w:pPr>
        <w:pStyle w:val="Lista3"/>
      </w:pPr>
      <w:r>
        <w:t>between symbols and preceding text, except for symbols encoded as punctuation marks (§</w:t>
      </w:r>
      <w:r w:rsidR="00CB56FA">
        <w:fldChar w:fldCharType="begin"/>
      </w:r>
      <w:r w:rsidR="00CB56FA">
        <w:instrText xml:space="preserve"> REF _Ref182580335 \r \h </w:instrText>
      </w:r>
      <w:r w:rsidR="00CB56FA">
        <w:fldChar w:fldCharType="separate"/>
      </w:r>
      <w:r w:rsidR="00C13032">
        <w:t>4.2.4.2</w:t>
      </w:r>
      <w:r w:rsidR="00CB56FA">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736" w:name="_xg74xrj1ejbr" w:colFirst="0" w:colLast="0"/>
      <w:bookmarkStart w:id="737" w:name="_Toc183083879"/>
      <w:bookmarkEnd w:id="736"/>
      <w:r w:rsidRPr="00DD7CCF">
        <w:t>Editorial hyphens and markup</w:t>
      </w:r>
      <w:bookmarkEnd w:id="73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B8215D1"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C1303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738" w:name="_7ept2hrl5gak" w:colFirst="0" w:colLast="0"/>
      <w:bookmarkStart w:id="739" w:name="_Ref43978660"/>
      <w:bookmarkStart w:id="740" w:name="_Toc183083880"/>
      <w:bookmarkEnd w:id="738"/>
      <w:r w:rsidRPr="00DD7CCF">
        <w:t xml:space="preserve">Top to </w:t>
      </w:r>
      <w:r w:rsidR="006733B4" w:rsidRPr="00DD7CCF">
        <w:t>bottom hierarchy</w:t>
      </w:r>
      <w:bookmarkEnd w:id="739"/>
      <w:bookmarkEnd w:id="74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741" w:name="_oo0c5sndse6h" w:colFirst="0" w:colLast="0"/>
      <w:bookmarkStart w:id="742" w:name="_Ref43979443"/>
      <w:bookmarkStart w:id="743" w:name="_Toc183083881"/>
      <w:bookmarkEnd w:id="741"/>
      <w:r w:rsidRPr="00644A27">
        <w:t>Tier 1, b</w:t>
      </w:r>
      <w:r w:rsidR="004D2E67" w:rsidRPr="00DD7CCF">
        <w:t>lock-level elements representing XML structure and extrinsic structure</w:t>
      </w:r>
      <w:bookmarkEnd w:id="742"/>
      <w:bookmarkEnd w:id="74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430246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744" w:name="_avslxtgod3of" w:colFirst="0" w:colLast="0"/>
      <w:bookmarkStart w:id="745" w:name="_Toc183083882"/>
      <w:bookmarkEnd w:id="744"/>
      <w:r w:rsidRPr="00644A27">
        <w:t>Tier 2, b</w:t>
      </w:r>
      <w:r w:rsidR="004D2E67" w:rsidRPr="00DD7CCF">
        <w:t>lock-level elements representing intrinsic structure</w:t>
      </w:r>
      <w:bookmarkEnd w:id="74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462C5686"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746" w:name="_b4084bcsknv2" w:colFirst="0" w:colLast="0"/>
      <w:bookmarkStart w:id="747" w:name="_Ref43979552"/>
      <w:bookmarkStart w:id="748" w:name="_Toc183083883"/>
      <w:bookmarkEnd w:id="746"/>
      <w:r w:rsidRPr="00644A27">
        <w:t>Tier 3, e</w:t>
      </w:r>
      <w:r w:rsidR="004D2E67" w:rsidRPr="00DD7CCF">
        <w:t>mpty elements representing extrinsic structure</w:t>
      </w:r>
      <w:bookmarkEnd w:id="747"/>
      <w:bookmarkEnd w:id="748"/>
    </w:p>
    <w:p w14:paraId="64B6605D" w14:textId="786A08AF"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C13032">
        <w:t>3.5.2</w:t>
      </w:r>
      <w:r w:rsidR="00E078CA" w:rsidRPr="00DD7CCF">
        <w:fldChar w:fldCharType="end"/>
      </w:r>
      <w:r w:rsidRPr="00DD7CCF">
        <w:t xml:space="preserve">), page beginnings </w:t>
      </w:r>
      <w:r w:rsidRPr="00E24F87">
        <w:rPr>
          <w:noProof/>
        </w:rPr>
        <w:t>(</w:t>
      </w:r>
      <w:r w:rsidR="003C3D87" w:rsidRPr="00DD7CCF">
        <w:t>§</w:t>
      </w:r>
      <w:r w:rsidR="00071116">
        <w:fldChar w:fldCharType="begin"/>
      </w:r>
      <w:r w:rsidR="00071116">
        <w:instrText xml:space="preserve"> REF _Ref183083980 \r \h </w:instrText>
      </w:r>
      <w:r w:rsidR="00071116">
        <w:fldChar w:fldCharType="separate"/>
      </w:r>
      <w:r w:rsidR="00071116">
        <w:t>3.4.2</w:t>
      </w:r>
      <w:r w:rsidR="00071116">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C13032">
        <w:t>3.4.3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41D867F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C13032">
        <w:t>3.4.2.1</w:t>
      </w:r>
      <w:r w:rsidR="00CB56FA">
        <w:fldChar w:fldCharType="end"/>
      </w:r>
      <w:r w:rsidRPr="00DD7CCF">
        <w:t>), which have no associated text</w:t>
      </w:r>
    </w:p>
    <w:p w14:paraId="09184C4F" w14:textId="087F0458"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w:t>
      </w:r>
    </w:p>
    <w:p w14:paraId="043431DE" w14:textId="3187BA18" w:rsidR="00C02B8C" w:rsidRPr="00DD7CCF" w:rsidRDefault="00644A27" w:rsidP="00EB2024">
      <w:pPr>
        <w:pStyle w:val="Cmsor3"/>
      </w:pPr>
      <w:bookmarkStart w:id="749" w:name="_6kukm0ycu92" w:colFirst="0" w:colLast="0"/>
      <w:bookmarkStart w:id="750" w:name="_Ref43979566"/>
      <w:bookmarkStart w:id="751" w:name="_Toc183083884"/>
      <w:bookmarkEnd w:id="749"/>
      <w:r w:rsidRPr="00644A27">
        <w:t>Tier 4, e</w:t>
      </w:r>
      <w:r w:rsidR="004D2E67" w:rsidRPr="00DD7CCF">
        <w:t>mpty elements representing local features</w:t>
      </w:r>
      <w:bookmarkEnd w:id="750"/>
      <w:bookmarkEnd w:id="751"/>
    </w:p>
    <w:p w14:paraId="6169C9D8" w14:textId="5C94D083"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C1303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C1303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8B5741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C13032">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8"/>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D6A66D2" w:rsidR="00DA6CDB" w:rsidRPr="00DD7CCF" w:rsidRDefault="00DA6CDB" w:rsidP="009F585E">
            <w:pPr>
              <w:pStyle w:val="Kpalrs"/>
            </w:pPr>
            <w:r w:rsidRPr="00DD7CCF">
              <w:t xml:space="preserve">Example </w:t>
            </w:r>
            <w:fldSimple w:instr=" STYLEREF 3 \s ">
              <w:r w:rsidR="00C13032">
                <w:rPr>
                  <w:noProof/>
                </w:rPr>
                <w:t>8.2.4</w:t>
              </w:r>
            </w:fldSimple>
            <w:r w:rsidRPr="00DD7CCF">
              <w:t>.</w:t>
            </w:r>
            <w:fldSimple w:instr=" SEQ Example \* ALPHABETIC \s 3 ">
              <w:r w:rsidR="00C1303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752" w:name="_jr9td4xsvig6" w:colFirst="0" w:colLast="0"/>
      <w:bookmarkStart w:id="753" w:name="_Ref43987901"/>
      <w:bookmarkStart w:id="754" w:name="_Toc183083885"/>
      <w:bookmarkEnd w:id="752"/>
      <w:r w:rsidRPr="00644A27">
        <w:t>Tier 5, p</w:t>
      </w:r>
      <w:r w:rsidR="004D2E67" w:rsidRPr="00DD7CCF">
        <w:t>hrase-level elements</w:t>
      </w:r>
      <w:bookmarkEnd w:id="753"/>
      <w:bookmarkEnd w:id="75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08DC9E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C1303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C13032">
        <w:t>7.5.5</w:t>
      </w:r>
      <w:r w:rsidR="00780A5D" w:rsidRPr="00DD7CCF">
        <w:fldChar w:fldCharType="end"/>
      </w:r>
      <w:r w:rsidRPr="00DD7CCF">
        <w:t>)</w:t>
      </w:r>
    </w:p>
    <w:p w14:paraId="753E0D49" w14:textId="69890CAA"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C1303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C13032">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C13032">
        <w:t>7.2</w:t>
      </w:r>
      <w:r w:rsidR="00270CD8">
        <w:fldChar w:fldCharType="end"/>
      </w:r>
      <w:r w:rsidRPr="00DD7CCF">
        <w:t>)</w:t>
      </w:r>
    </w:p>
    <w:p w14:paraId="6890A4C6" w14:textId="488C1211"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C13032">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C1303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B4CF529" w:rsidR="00DA6CDB" w:rsidRPr="00DD7CCF" w:rsidRDefault="00DA6CDB" w:rsidP="009F585E">
            <w:pPr>
              <w:pStyle w:val="Kpalrs"/>
            </w:pPr>
            <w:r w:rsidRPr="00DD7CCF">
              <w:t xml:space="preserve">Example </w:t>
            </w:r>
            <w:fldSimple w:instr=" STYLEREF 3 \s ">
              <w:r w:rsidR="00C13032">
                <w:rPr>
                  <w:noProof/>
                </w:rPr>
                <w:t>8.2.5</w:t>
              </w:r>
            </w:fldSimple>
            <w:r w:rsidRPr="00DD7CCF">
              <w:t>.</w:t>
            </w:r>
            <w:fldSimple w:instr=" SEQ Example \* ALPHABETIC \s 3 ">
              <w:r w:rsidR="00C1303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5B59E202" w:rsidR="00DA6CDB" w:rsidRPr="00DD7CCF" w:rsidRDefault="00DA6CDB" w:rsidP="009F585E">
            <w:pPr>
              <w:pStyle w:val="Kpalrs"/>
            </w:pPr>
            <w:bookmarkStart w:id="755" w:name="_Ref44072089"/>
            <w:r w:rsidRPr="00DD7CCF">
              <w:t xml:space="preserve">Example </w:t>
            </w:r>
            <w:fldSimple w:instr=" STYLEREF 3 \s ">
              <w:r w:rsidR="00C13032">
                <w:rPr>
                  <w:noProof/>
                </w:rPr>
                <w:t>8.2.5</w:t>
              </w:r>
            </w:fldSimple>
            <w:r w:rsidRPr="00DD7CCF">
              <w:t>.</w:t>
            </w:r>
            <w:fldSimple w:instr=" SEQ Example \* ALPHABETIC \s 3 ">
              <w:r w:rsidR="00C13032">
                <w:rPr>
                  <w:noProof/>
                </w:rPr>
                <w:t>B</w:t>
              </w:r>
            </w:fldSimple>
            <w:bookmarkEnd w:id="75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9A26BC">
            <w:pPr>
              <w:pStyle w:val="TableNote"/>
              <w:keepNext/>
            </w:pPr>
            <w:r w:rsidRPr="00DD7CCF">
              <w:t>the stretch struck out in the text above represents unclear text in the original</w:t>
            </w:r>
          </w:p>
          <w:p w14:paraId="6C51219F" w14:textId="77777777" w:rsidR="00DA6CDB" w:rsidRPr="00DD7CCF" w:rsidRDefault="00DA6CDB" w:rsidP="009A26BC">
            <w:pPr>
              <w:pStyle w:val="TableNote"/>
              <w:keepNext/>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A26BC">
            <w:pPr>
              <w:pStyle w:val="CodeParagraph"/>
              <w:keepNext/>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C35580C"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C13032" w:rsidRPr="00DD7CCF">
        <w:t xml:space="preserve">Example </w:t>
      </w:r>
      <w:r w:rsidR="00C13032">
        <w:rPr>
          <w:noProof/>
        </w:rPr>
        <w:t>8.2.5</w:t>
      </w:r>
      <w:r w:rsidR="00C13032" w:rsidRPr="00DD7CCF">
        <w:rPr>
          <w:noProof/>
        </w:rPr>
        <w:t>.</w:t>
      </w:r>
      <w:r w:rsidR="00C13032">
        <w:rPr>
          <w:noProof/>
        </w:rPr>
        <w:t>B</w:t>
      </w:r>
      <w:r w:rsidRPr="00DD7CCF">
        <w:fldChar w:fldCharType="end"/>
      </w:r>
      <w:r w:rsidRPr="00DD7CCF">
        <w:t xml:space="preserve"> above</w:t>
      </w:r>
    </w:p>
    <w:p w14:paraId="75EF4EE9" w14:textId="7B5451B1"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C13032" w:rsidRPr="00DD7CCF">
        <w:t xml:space="preserve">Example </w:t>
      </w:r>
      <w:r w:rsidR="00C13032">
        <w:rPr>
          <w:noProof/>
        </w:rPr>
        <w:t>8.2.5</w:t>
      </w:r>
      <w:r w:rsidR="00C13032" w:rsidRPr="00DD7CCF">
        <w:rPr>
          <w:noProof/>
        </w:rPr>
        <w:t>.</w:t>
      </w:r>
      <w:r w:rsidR="00C1303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7F38CD21" w:rsidR="009F585E" w:rsidRPr="00DD7CCF" w:rsidRDefault="009F585E" w:rsidP="009F585E">
            <w:pPr>
              <w:pStyle w:val="Kpalrs"/>
            </w:pPr>
            <w:bookmarkStart w:id="756" w:name="_Ref44072159"/>
            <w:r w:rsidRPr="00DD7CCF">
              <w:lastRenderedPageBreak/>
              <w:t xml:space="preserve">Example </w:t>
            </w:r>
            <w:fldSimple w:instr=" STYLEREF 3 \s ">
              <w:r w:rsidR="00C13032">
                <w:rPr>
                  <w:noProof/>
                </w:rPr>
                <w:t>8.2.5</w:t>
              </w:r>
            </w:fldSimple>
            <w:r w:rsidRPr="00DD7CCF">
              <w:t>.</w:t>
            </w:r>
            <w:fldSimple w:instr=" SEQ Example \* ALPHABETIC \s 3 ">
              <w:r w:rsidR="00C13032">
                <w:rPr>
                  <w:noProof/>
                </w:rPr>
                <w:t>C</w:t>
              </w:r>
            </w:fldSimple>
            <w:bookmarkEnd w:id="75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291A70">
            <w:pPr>
              <w:pStyle w:val="TableNote"/>
              <w:keepNext/>
            </w:pPr>
            <w:r w:rsidRPr="00DD7CCF">
              <w:t>the stretch struck out in the text above represents unclear text in the original</w:t>
            </w:r>
          </w:p>
          <w:p w14:paraId="227026A9" w14:textId="77777777" w:rsidR="009F585E" w:rsidRPr="00DD7CCF" w:rsidRDefault="009F585E" w:rsidP="00291A70">
            <w:pPr>
              <w:pStyle w:val="TableNote"/>
              <w:keepNext/>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291A70">
            <w:pPr>
              <w:pStyle w:val="CodeParagraph"/>
              <w:keepNext/>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5BDD5DEB" w14:textId="72471D37" w:rsidR="000C47C7" w:rsidRPr="00DD7CCF" w:rsidRDefault="000C47C7" w:rsidP="000C47C7">
      <w:pPr>
        <w:pStyle w:val="Cmsor2"/>
      </w:pPr>
      <w:bookmarkStart w:id="757" w:name="_k7hidbku03us" w:colFirst="0" w:colLast="0"/>
      <w:bookmarkStart w:id="758" w:name="_Toc183083886"/>
      <w:bookmarkStart w:id="759" w:name="_Ref43990429"/>
      <w:bookmarkEnd w:id="757"/>
      <w:r>
        <w:t>Logical characters and the granularity of encoding</w:t>
      </w:r>
      <w:bookmarkEnd w:id="758"/>
    </w:p>
    <w:p w14:paraId="15CC2A9F" w14:textId="20CC9C5C" w:rsidR="000C47C7" w:rsidRDefault="000C47C7" w:rsidP="000C47C7">
      <w:r>
        <w:t xml:space="preserve">Our original inscriptions are written in a complex script where most physical characters correspond to more than one </w:t>
      </w:r>
      <w:commentRangeStart w:id="760"/>
      <w:r>
        <w:t>logical character</w:t>
      </w:r>
      <w:commentRangeEnd w:id="760"/>
      <w:r>
        <w:rPr>
          <w:rStyle w:val="Jegyzethivatkozs"/>
          <w:rFonts w:cs="Murty Sanskrit"/>
        </w:rPr>
        <w:commentReference w:id="760"/>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w:t>
      </w:r>
      <w:r w:rsidR="00C8336D">
        <w:t>at</w:t>
      </w:r>
      <w:r>
        <w:t xml:space="preserve"> confusion in order to pre-empt it.</w:t>
      </w:r>
    </w:p>
    <w:p w14:paraId="0AE7A523" w14:textId="2CE93FED" w:rsidR="00C8336D" w:rsidRDefault="00C8336D" w:rsidP="00C8336D">
      <w:pPr>
        <w:pStyle w:val="Lista"/>
      </w:pPr>
      <w:r>
        <w:t>list of markup elements where granularity is an issue</w:t>
      </w:r>
    </w:p>
    <w:p w14:paraId="0B463EC4" w14:textId="68DF2CBB" w:rsidR="00C8336D" w:rsidRDefault="00C8336D" w:rsidP="00C8336D">
      <w:pPr>
        <w:pStyle w:val="Lista2"/>
      </w:pPr>
      <w:r>
        <w:t>block-level elements for intrinsic structure (move the instructions over here or keep where they are and refer from here?)</w:t>
      </w:r>
    </w:p>
    <w:p w14:paraId="54C3FE04" w14:textId="3D3A79C3" w:rsidR="00C8336D" w:rsidRDefault="00C8336D" w:rsidP="00C8336D">
      <w:pPr>
        <w:pStyle w:val="Lista2"/>
      </w:pPr>
      <w:r>
        <w:t>milestones for extrinsic structure (move over here or keep where they are?)</w:t>
      </w:r>
    </w:p>
    <w:p w14:paraId="075E13AC" w14:textId="2D4FD171" w:rsidR="00C8336D" w:rsidRDefault="00C8336D" w:rsidP="00C8336D">
      <w:pPr>
        <w:pStyle w:val="Lista2"/>
      </w:pPr>
      <w:r>
        <w:t>phrase-level elements for</w:t>
      </w:r>
    </w:p>
    <w:p w14:paraId="6A22A33B" w14:textId="585B68AB" w:rsidR="00C8336D" w:rsidRDefault="00C8336D" w:rsidP="00C8336D">
      <w:pPr>
        <w:pStyle w:val="Lista3"/>
      </w:pPr>
      <w:r>
        <w:t>scribal intervention</w:t>
      </w:r>
    </w:p>
    <w:p w14:paraId="129387F8" w14:textId="4E0196FC" w:rsidR="00C8336D" w:rsidRDefault="00C8336D" w:rsidP="00C8336D">
      <w:pPr>
        <w:pStyle w:val="Lista3"/>
      </w:pPr>
      <w:r>
        <w:t>reading difficulties</w:t>
      </w:r>
    </w:p>
    <w:p w14:paraId="45CB5E82" w14:textId="27200604" w:rsidR="00C8336D" w:rsidRDefault="00C8336D" w:rsidP="00C8336D">
      <w:pPr>
        <w:pStyle w:val="Lista3"/>
      </w:pPr>
      <w:r>
        <w:t>editorial intervention</w:t>
      </w:r>
    </w:p>
    <w:p w14:paraId="47B0B047" w14:textId="0B9CA5B6" w:rsidR="00C8336D" w:rsidRDefault="00C8336D" w:rsidP="00C8336D">
      <w:pPr>
        <w:pStyle w:val="Lista"/>
      </w:pPr>
      <w:r>
        <w:t>list of situations where the choice of encoding solution is an issue</w:t>
      </w:r>
    </w:p>
    <w:p w14:paraId="138DF024" w14:textId="4704B36E" w:rsidR="00C8336D" w:rsidRDefault="00C8336D" w:rsidP="00C8336D">
      <w:pPr>
        <w:pStyle w:val="Lista2"/>
      </w:pPr>
      <w:r>
        <w:t>scribal intervention</w:t>
      </w:r>
    </w:p>
    <w:p w14:paraId="1A6463D9" w14:textId="027A464D" w:rsidR="00C8336D" w:rsidRPr="00DD7CCF" w:rsidRDefault="00C8336D" w:rsidP="00C8336D">
      <w:pPr>
        <w:pStyle w:val="Lista2"/>
      </w:pPr>
      <w:r>
        <w:t>editorial intervention</w:t>
      </w:r>
    </w:p>
    <w:p w14:paraId="7B3DC4D2" w14:textId="538BD740" w:rsidR="00C02B8C" w:rsidRPr="00DD7CCF" w:rsidRDefault="004D2E67" w:rsidP="00EB2024">
      <w:pPr>
        <w:pStyle w:val="Cmsor1"/>
      </w:pPr>
      <w:bookmarkStart w:id="761" w:name="_Toc183083887"/>
      <w:bookmarkStart w:id="762" w:name="_Ref183087700"/>
      <w:r w:rsidRPr="00DD7CCF">
        <w:lastRenderedPageBreak/>
        <w:t xml:space="preserve">Additional </w:t>
      </w:r>
      <w:r w:rsidR="006733B4" w:rsidRPr="00DD7CCF">
        <w:t>content div</w:t>
      </w:r>
      <w:r w:rsidRPr="00DD7CCF">
        <w:t>isions</w:t>
      </w:r>
      <w:bookmarkEnd w:id="759"/>
      <w:bookmarkEnd w:id="761"/>
      <w:bookmarkEnd w:id="762"/>
    </w:p>
    <w:p w14:paraId="0BB4B14A" w14:textId="508CF586" w:rsidR="00C02B8C" w:rsidRPr="00DD7CCF" w:rsidRDefault="004D2E67" w:rsidP="00EB2024">
      <w:pPr>
        <w:pStyle w:val="Cmsor2"/>
      </w:pPr>
      <w:bookmarkStart w:id="763" w:name="_c4m58vl65n98" w:colFirst="0" w:colLast="0"/>
      <w:bookmarkStart w:id="764" w:name="_Ref43978773"/>
      <w:bookmarkStart w:id="765" w:name="_Toc183083888"/>
      <w:bookmarkEnd w:id="763"/>
      <w:r w:rsidRPr="00DD7CCF">
        <w:t xml:space="preserve">The </w:t>
      </w:r>
      <w:r w:rsidR="006733B4" w:rsidRPr="00DD7CCF">
        <w:t>critical apparatus</w:t>
      </w:r>
      <w:bookmarkEnd w:id="764"/>
      <w:bookmarkEnd w:id="765"/>
    </w:p>
    <w:p w14:paraId="2E02273F" w14:textId="63498A22" w:rsidR="00C02B8C" w:rsidRPr="00DD7CCF" w:rsidRDefault="004D2E67" w:rsidP="00EB2024">
      <w:pPr>
        <w:pStyle w:val="Cmsor3"/>
      </w:pPr>
      <w:bookmarkStart w:id="766" w:name="_wvqmcsurv552" w:colFirst="0" w:colLast="0"/>
      <w:bookmarkStart w:id="767" w:name="_Ref43989643"/>
      <w:bookmarkStart w:id="768" w:name="_Toc183083889"/>
      <w:bookmarkEnd w:id="766"/>
      <w:r w:rsidRPr="00DD7CCF">
        <w:t>Overview</w:t>
      </w:r>
      <w:bookmarkEnd w:id="767"/>
      <w:bookmarkEnd w:id="76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B9F7F54"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C13032">
        <w:t>9.1.2</w:t>
      </w:r>
      <w:r w:rsidR="0082156E" w:rsidRPr="00DD7CCF">
        <w:fldChar w:fldCharType="end"/>
      </w:r>
      <w:r w:rsidRPr="00DD7CCF">
        <w:t xml:space="preserve"> below</w:t>
      </w:r>
    </w:p>
    <w:p w14:paraId="231719B4" w14:textId="2E6E3F48"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C13032">
        <w:t>9.1.3</w:t>
      </w:r>
      <w:r w:rsidR="0049640D">
        <w:fldChar w:fldCharType="end"/>
      </w:r>
      <w:r w:rsidRPr="00DD7CCF">
        <w:t xml:space="preserve"> below</w:t>
      </w:r>
    </w:p>
    <w:p w14:paraId="4841C5C3" w14:textId="4B5920FC"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C13032">
        <w:t>9.1.4</w:t>
      </w:r>
      <w:r w:rsidR="0082156E" w:rsidRPr="00DD7CCF">
        <w:fldChar w:fldCharType="end"/>
      </w:r>
      <w:r w:rsidRPr="00DD7CCF">
        <w:t xml:space="preserve"> below</w:t>
      </w:r>
    </w:p>
    <w:p w14:paraId="1E4CAC99" w14:textId="57EAB3AB"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 xml:space="preserve"> below</w:t>
      </w:r>
    </w:p>
    <w:p w14:paraId="7E862C7D" w14:textId="0821F3F5"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124508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C1303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8"/>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10F002BB" w:rsidR="0044294E" w:rsidRPr="00DD7CCF" w:rsidRDefault="0044294E" w:rsidP="00837BA5">
            <w:pPr>
              <w:pStyle w:val="Kpalrs"/>
            </w:pPr>
            <w:r w:rsidRPr="00DD7CCF">
              <w:lastRenderedPageBreak/>
              <w:t xml:space="preserve">Example </w:t>
            </w:r>
            <w:fldSimple w:instr=" STYLEREF 3 \s ">
              <w:r w:rsidR="00C13032">
                <w:rPr>
                  <w:noProof/>
                </w:rPr>
                <w:t>9.1.1</w:t>
              </w:r>
            </w:fldSimple>
            <w:r w:rsidRPr="00DD7CCF">
              <w:t>.</w:t>
            </w:r>
            <w:fldSimple w:instr=" SEQ Example \* ALPHABETIC \s 3 ">
              <w:r w:rsidR="00C1303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7275F0">
            <w:pPr>
              <w:pStyle w:val="TableNote"/>
              <w:keepNext/>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769" w:name="_ylrtvcd6yrbu" w:colFirst="0" w:colLast="0"/>
      <w:bookmarkStart w:id="770" w:name="_Ref43978538"/>
      <w:bookmarkStart w:id="771" w:name="_Toc183083890"/>
      <w:bookmarkEnd w:id="769"/>
      <w:r w:rsidRPr="00DD7CCF">
        <w:t>Indicating location</w:t>
      </w:r>
      <w:bookmarkEnd w:id="770"/>
      <w:bookmarkEnd w:id="77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17FC6DA"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1303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754F5A8C"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58845F5E"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772" w:name="_h4ndd3ziflyd" w:colFirst="0" w:colLast="0"/>
      <w:bookmarkStart w:id="773" w:name="_Ref61250887"/>
      <w:bookmarkStart w:id="774" w:name="_Toc183083891"/>
      <w:bookmarkEnd w:id="772"/>
      <w:r>
        <w:t>Lemmas</w:t>
      </w:r>
      <w:bookmarkEnd w:id="773"/>
      <w:bookmarkEnd w:id="77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437D167D"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C13032">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C1303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6763C16F"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1303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2C813290"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Pr="00DD7CCF">
        <w:t xml:space="preserve">) to show that </w:t>
      </w:r>
      <w:r w:rsidRPr="005D2B22">
        <w:rPr>
          <w:b/>
          <w:bCs/>
        </w:rPr>
        <w:t>a previous edition supports the reading adopted in your edition</w:t>
      </w:r>
    </w:p>
    <w:p w14:paraId="1D90B8FE" w14:textId="30888CC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C1303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2BB268C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C13032">
        <w:t>9.4.3</w:t>
      </w:r>
      <w:r w:rsidR="0082156E" w:rsidRPr="00DD7CCF">
        <w:fldChar w:fldCharType="end"/>
      </w:r>
    </w:p>
    <w:p w14:paraId="654B7F36" w14:textId="77777777" w:rsidR="00C02B8C" w:rsidRPr="00DD7CCF" w:rsidRDefault="004D2E67" w:rsidP="00EB2024">
      <w:pPr>
        <w:pStyle w:val="Cmsor3"/>
      </w:pPr>
      <w:bookmarkStart w:id="775" w:name="_b7x6ivkmyvqo" w:colFirst="0" w:colLast="0"/>
      <w:bookmarkStart w:id="776" w:name="_Ref43989425"/>
      <w:bookmarkStart w:id="777" w:name="_Toc183083892"/>
      <w:bookmarkEnd w:id="775"/>
      <w:r w:rsidRPr="00DD7CCF">
        <w:t>Alternative readings, restorations and emendations</w:t>
      </w:r>
      <w:bookmarkEnd w:id="776"/>
      <w:bookmarkEnd w:id="77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7DA5C13"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C1303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F63E32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C1303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3925A8DD"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Pr="00DD7CCF">
        <w:t xml:space="preserve"> for details</w:t>
      </w:r>
    </w:p>
    <w:p w14:paraId="313E819C" w14:textId="4EAF7A0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C1303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3C74AF36"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C13032">
        <w:t>9.1.1</w:t>
      </w:r>
      <w:r w:rsidR="0082156E" w:rsidRPr="00DD7CCF">
        <w:fldChar w:fldCharType="end"/>
      </w:r>
      <w:r w:rsidRPr="00DD7CCF">
        <w:t>)</w:t>
      </w:r>
    </w:p>
    <w:p w14:paraId="70A7B770" w14:textId="3B618D67"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C13032">
        <w:t>9.4.3</w:t>
      </w:r>
      <w:r w:rsidR="0082156E" w:rsidRPr="00DD7CCF">
        <w:fldChar w:fldCharType="end"/>
      </w:r>
    </w:p>
    <w:p w14:paraId="6D35484F" w14:textId="77777777" w:rsidR="00C02B8C" w:rsidRPr="00DD7CCF" w:rsidRDefault="004D2E67" w:rsidP="00EB2024">
      <w:pPr>
        <w:pStyle w:val="Cmsor3"/>
      </w:pPr>
      <w:bookmarkStart w:id="778" w:name="_wlnr5yx14afg" w:colFirst="0" w:colLast="0"/>
      <w:bookmarkStart w:id="779" w:name="_Ref43989583"/>
      <w:bookmarkStart w:id="780" w:name="_Toc183083893"/>
      <w:bookmarkEnd w:id="778"/>
      <w:r w:rsidRPr="00DD7CCF">
        <w:t>Identical lemmas, identical readings</w:t>
      </w:r>
      <w:bookmarkEnd w:id="779"/>
      <w:bookmarkEnd w:id="78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B1E1B19"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C1303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769212D5"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C1303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781" w:name="_qb0qotwuz8be" w:colFirst="0" w:colLast="0"/>
      <w:bookmarkStart w:id="782" w:name="_Ref43989517"/>
      <w:bookmarkStart w:id="783" w:name="_Toc183083894"/>
      <w:bookmarkEnd w:id="781"/>
      <w:r w:rsidRPr="00DD7CCF">
        <w:t>XML tags in lemmas and readings</w:t>
      </w:r>
      <w:bookmarkEnd w:id="782"/>
      <w:bookmarkEnd w:id="78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1599D70"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C13032">
        <w:t>3.8.4</w:t>
      </w:r>
      <w:r>
        <w:fldChar w:fldCharType="end"/>
      </w:r>
      <w:r>
        <w:t>) is present after a page break that intervenes in your lemma, then delete it (along with its contents) from the contents of the lemma pasted from your edition</w:t>
      </w:r>
    </w:p>
    <w:p w14:paraId="463F00DC" w14:textId="2F3D1C07"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C13032">
        <w:t>9.1.2</w:t>
      </w:r>
      <w:r w:rsidR="00C76203">
        <w:fldChar w:fldCharType="end"/>
      </w:r>
    </w:p>
    <w:p w14:paraId="6A76DC1A" w14:textId="55F16BEB"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C13032">
        <w:t>3.7</w:t>
      </w:r>
      <w:r>
        <w:fldChar w:fldCharType="end"/>
      </w:r>
      <w:r>
        <w:t xml:space="preserve"> to §</w:t>
      </w:r>
      <w:r>
        <w:fldChar w:fldCharType="begin"/>
      </w:r>
      <w:r>
        <w:instrText xml:space="preserve"> REF _Ref43978565 \r \h </w:instrText>
      </w:r>
      <w:r>
        <w:fldChar w:fldCharType="separate"/>
      </w:r>
      <w:r w:rsidR="00C13032">
        <w:t>5.5</w:t>
      </w:r>
      <w:r>
        <w:fldChar w:fldCharType="end"/>
      </w:r>
      <w:r>
        <w:t>, except §</w:t>
      </w:r>
      <w:r>
        <w:fldChar w:fldCharType="begin"/>
      </w:r>
      <w:r>
        <w:instrText xml:space="preserve"> REF _Ref43989139 \r \h </w:instrText>
      </w:r>
      <w:r>
        <w:fldChar w:fldCharType="separate"/>
      </w:r>
      <w:r w:rsidR="00C1303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6054E593"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C13032">
        <w:t>6.4</w:t>
      </w:r>
      <w:r>
        <w:fldChar w:fldCharType="end"/>
      </w:r>
      <w:r>
        <w:t xml:space="preserve"> and §</w:t>
      </w:r>
      <w:r>
        <w:fldChar w:fldCharType="begin"/>
      </w:r>
      <w:r>
        <w:instrText xml:space="preserve"> REF _Ref43989139 \r \h </w:instrText>
      </w:r>
      <w:r>
        <w:fldChar w:fldCharType="separate"/>
      </w:r>
      <w:r w:rsidR="00C1303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784" w:name="_1khg88862vrq" w:colFirst="0" w:colLast="0"/>
      <w:bookmarkStart w:id="785" w:name="_Ref43988104"/>
      <w:bookmarkStart w:id="786" w:name="_Toc183083895"/>
      <w:bookmarkEnd w:id="784"/>
      <w:r w:rsidRPr="00DD7CCF">
        <w:t>Freeform apparatus notes</w:t>
      </w:r>
      <w:bookmarkEnd w:id="785"/>
      <w:bookmarkEnd w:id="78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524A7EE1"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C1303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87" w:name="_1vsssow7ypzu" w:colFirst="0" w:colLast="0"/>
      <w:bookmarkStart w:id="788" w:name="_pn0gltowrfhw" w:colFirst="0" w:colLast="0"/>
      <w:bookmarkStart w:id="789" w:name="_Ref43989464"/>
      <w:bookmarkStart w:id="790" w:name="_Toc183083896"/>
      <w:bookmarkEnd w:id="787"/>
      <w:bookmarkEnd w:id="788"/>
      <w:r w:rsidRPr="00DD7CCF">
        <w:t>Textpart divisions in the apparatus</w:t>
      </w:r>
      <w:bookmarkEnd w:id="789"/>
      <w:bookmarkEnd w:id="790"/>
    </w:p>
    <w:p w14:paraId="3DF0438B" w14:textId="03FF4475"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39D97DE1" w:rsidR="0044294E" w:rsidRPr="00DD7CCF" w:rsidRDefault="0044294E" w:rsidP="00025303">
            <w:pPr>
              <w:pStyle w:val="Kpalrs"/>
            </w:pPr>
            <w:r w:rsidRPr="00DD7CCF">
              <w:t xml:space="preserve">Example </w:t>
            </w:r>
            <w:fldSimple w:instr=" STYLEREF 3 \s ">
              <w:r w:rsidR="00C13032">
                <w:rPr>
                  <w:noProof/>
                </w:rPr>
                <w:t>9.1.8</w:t>
              </w:r>
            </w:fldSimple>
            <w:r w:rsidRPr="00DD7CCF">
              <w:t>.</w:t>
            </w:r>
            <w:fldSimple w:instr=" SEQ Example \* ALPHABETIC \s 3 ">
              <w:r w:rsidR="00C1303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4F549429" w:rsidR="0044294E" w:rsidRPr="00DD7CCF" w:rsidRDefault="0044294E" w:rsidP="00025303">
            <w:pPr>
              <w:pStyle w:val="Kpalrs"/>
            </w:pPr>
            <w:r w:rsidRPr="00DD7CCF">
              <w:t xml:space="preserve">Example </w:t>
            </w:r>
            <w:fldSimple w:instr=" STYLEREF 3 \s ">
              <w:r w:rsidR="00C13032">
                <w:rPr>
                  <w:noProof/>
                </w:rPr>
                <w:t>9.1.8</w:t>
              </w:r>
            </w:fldSimple>
            <w:r w:rsidRPr="00DD7CCF">
              <w:t>.</w:t>
            </w:r>
            <w:fldSimple w:instr=" SEQ Example \* ALPHABETIC \s 3 ">
              <w:r w:rsidR="00C1303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91" w:name="_95bkq7g4grjl" w:colFirst="0" w:colLast="0"/>
      <w:bookmarkStart w:id="792" w:name="_Ref43978780"/>
      <w:bookmarkStart w:id="793" w:name="_Toc183083897"/>
      <w:bookmarkEnd w:id="791"/>
      <w:r w:rsidRPr="00DD7CCF">
        <w:lastRenderedPageBreak/>
        <w:t xml:space="preserve">The </w:t>
      </w:r>
      <w:r w:rsidR="006733B4" w:rsidRPr="00DD7CCF">
        <w:t>translation</w:t>
      </w:r>
      <w:bookmarkEnd w:id="792"/>
      <w:bookmarkEnd w:id="793"/>
    </w:p>
    <w:p w14:paraId="7AEAB51F" w14:textId="5406E844" w:rsidR="00C02B8C" w:rsidRPr="00DD7CCF" w:rsidRDefault="004D2E67" w:rsidP="00EB2024">
      <w:pPr>
        <w:pStyle w:val="Cmsor3"/>
      </w:pPr>
      <w:bookmarkStart w:id="794" w:name="_pvxrutfvtymm" w:colFirst="0" w:colLast="0"/>
      <w:bookmarkStart w:id="795" w:name="_Ref43990036"/>
      <w:bookmarkStart w:id="796" w:name="_Toc183083898"/>
      <w:bookmarkEnd w:id="794"/>
      <w:r w:rsidRPr="00DD7CCF">
        <w:t>Overview</w:t>
      </w:r>
      <w:bookmarkEnd w:id="795"/>
      <w:bookmarkEnd w:id="79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6B132516"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C13032">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26A1A6F4"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C13032">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54E6DF4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C13032">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3BDA0F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C13032">
        <w:t>10.3.2</w:t>
      </w:r>
      <w:r>
        <w:fldChar w:fldCharType="end"/>
      </w:r>
      <w:r w:rsidRPr="00371F9A">
        <w:t>)</w:t>
      </w:r>
    </w:p>
    <w:p w14:paraId="6C285C4E" w14:textId="4631C66C"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C13032">
        <w:t>9.2.7</w:t>
      </w:r>
      <w:r w:rsidR="00582A9C">
        <w:fldChar w:fldCharType="end"/>
      </w:r>
    </w:p>
    <w:p w14:paraId="636A1F15" w14:textId="5BB2B45F"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C1303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377371D0"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C13032">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12007819"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C1303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97" w:name="_l9hrq46lm8f5" w:colFirst="0" w:colLast="0"/>
      <w:bookmarkStart w:id="798" w:name="_jki9tbn1nzqo" w:colFirst="0" w:colLast="0"/>
      <w:bookmarkStart w:id="799" w:name="_ikyv2ushnpo2" w:colFirst="0" w:colLast="0"/>
      <w:bookmarkStart w:id="800" w:name="_8oa8esure61" w:colFirst="0" w:colLast="0"/>
      <w:bookmarkStart w:id="801" w:name="_Ref63675776"/>
      <w:bookmarkStart w:id="802" w:name="_Toc183083899"/>
      <w:bookmarkEnd w:id="797"/>
      <w:bookmarkEnd w:id="798"/>
      <w:bookmarkEnd w:id="799"/>
      <w:bookmarkEnd w:id="800"/>
      <w:r w:rsidRPr="00DD7CCF">
        <w:lastRenderedPageBreak/>
        <w:t>Structural markup in translation</w:t>
      </w:r>
      <w:bookmarkEnd w:id="801"/>
      <w:bookmarkEnd w:id="802"/>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620090C"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2C29AEE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1997ACB8"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13032">
        <w:t>3.6</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C13032">
        <w:t>3.8</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 shall not be replicated in the translation</w:t>
      </w:r>
    </w:p>
    <w:p w14:paraId="158BCB0A" w14:textId="5A9DA509"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13032">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3062C0D3"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C13032">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803" w:name="_tofxidp3cso" w:colFirst="0" w:colLast="0"/>
      <w:bookmarkStart w:id="804" w:name="_Ref43989787"/>
      <w:bookmarkStart w:id="805" w:name="_Ref151372539"/>
      <w:bookmarkStart w:id="806" w:name="_Toc183083900"/>
      <w:bookmarkStart w:id="807" w:name="_Ref43990179"/>
      <w:bookmarkEnd w:id="803"/>
      <w:r>
        <w:t>Headings</w:t>
      </w:r>
      <w:r w:rsidRPr="00DD7CCF">
        <w:t xml:space="preserve"> </w:t>
      </w:r>
      <w:r>
        <w:t>in</w:t>
      </w:r>
      <w:r w:rsidRPr="00DD7CCF">
        <w:t xml:space="preserve"> translation</w:t>
      </w:r>
      <w:bookmarkEnd w:id="804"/>
      <w:r>
        <w:t>s</w:t>
      </w:r>
      <w:bookmarkEnd w:id="805"/>
      <w:bookmarkEnd w:id="806"/>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6578E5DD"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C13032">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808" w:name="_Ref182309743"/>
      <w:bookmarkStart w:id="809" w:name="_Toc183083901"/>
      <w:r w:rsidRPr="00DD7CCF">
        <w:t>Indicating correspondence to the original</w:t>
      </w:r>
      <w:bookmarkEnd w:id="807"/>
      <w:bookmarkEnd w:id="808"/>
      <w:bookmarkEnd w:id="809"/>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0C230405" w:rsidR="0044294E" w:rsidRPr="00DD7CCF" w:rsidRDefault="0044294E" w:rsidP="00025303">
            <w:pPr>
              <w:pStyle w:val="Kpalrs"/>
            </w:pPr>
            <w:r w:rsidRPr="00DD7CCF">
              <w:t xml:space="preserve">Example </w:t>
            </w:r>
            <w:fldSimple w:instr=" STYLEREF 3 \s ">
              <w:r w:rsidR="00C13032">
                <w:rPr>
                  <w:noProof/>
                </w:rPr>
                <w:t>9.2.4</w:t>
              </w:r>
            </w:fldSimple>
            <w:r w:rsidRPr="00DD7CCF">
              <w:t>.</w:t>
            </w:r>
            <w:fldSimple w:instr=" SEQ Example \* ALPHABETIC \s 3 ">
              <w:r w:rsidR="00C1303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810" w:name="_1959vvmyvc8" w:colFirst="0" w:colLast="0"/>
      <w:bookmarkStart w:id="811" w:name="_Ref151371819"/>
      <w:bookmarkStart w:id="812" w:name="_Toc183083902"/>
      <w:bookmarkEnd w:id="810"/>
      <w:r w:rsidRPr="00DD7CCF">
        <w:t>Phrase-level markup in translations</w:t>
      </w:r>
      <w:bookmarkEnd w:id="811"/>
      <w:bookmarkEnd w:id="812"/>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AB5C2F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13032">
        <w:t>10</w:t>
      </w:r>
      <w:r w:rsidR="00140B8F" w:rsidRPr="00DD7CCF">
        <w:fldChar w:fldCharType="end"/>
      </w:r>
    </w:p>
    <w:p w14:paraId="383331B8" w14:textId="02A869E0"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C13032">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8"/>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D301145" w:rsidR="0044294E" w:rsidRPr="00DD7CCF" w:rsidRDefault="0044294E" w:rsidP="00025303">
            <w:pPr>
              <w:pStyle w:val="Kpalrs"/>
            </w:pPr>
            <w:r w:rsidRPr="00DD7CCF">
              <w:t xml:space="preserve">Example </w:t>
            </w:r>
            <w:fldSimple w:instr=" STYLEREF 3 \s ">
              <w:r w:rsidR="00C13032">
                <w:rPr>
                  <w:noProof/>
                </w:rPr>
                <w:t>9.2.5</w:t>
              </w:r>
            </w:fldSimple>
            <w:r w:rsidRPr="00DD7CCF">
              <w:t>.</w:t>
            </w:r>
            <w:fldSimple w:instr=" SEQ Example \* ALPHABETIC \s 3 ">
              <w:r w:rsidR="00C13032">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813" w:name="_13vab39mftla" w:colFirst="0" w:colLast="0"/>
      <w:bookmarkStart w:id="814" w:name="_Toc183083903"/>
      <w:bookmarkEnd w:id="813"/>
      <w:r w:rsidRPr="00DD7CCF">
        <w:t>Foreign words</w:t>
      </w:r>
      <w:bookmarkEnd w:id="814"/>
    </w:p>
    <w:p w14:paraId="23A94882" w14:textId="16F88222"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1513D9B9"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5E1CEA4"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13032">
        <w:t>9.2.5.5</w:t>
      </w:r>
      <w:r w:rsidR="009430EC" w:rsidRPr="00DD7CCF">
        <w:fldChar w:fldCharType="end"/>
      </w:r>
    </w:p>
    <w:p w14:paraId="74DCDCDF" w14:textId="19A6442B"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C13032">
        <w:t>9.2.5.2</w:t>
      </w:r>
      <w:r w:rsidR="00140B8F" w:rsidRPr="00DD7CCF">
        <w:fldChar w:fldCharType="end"/>
      </w:r>
    </w:p>
    <w:p w14:paraId="58124096" w14:textId="6AE3077D"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815" w:name="_ch9cnmcz0pvb" w:colFirst="0" w:colLast="0"/>
      <w:bookmarkStart w:id="816" w:name="_Ref43990269"/>
      <w:bookmarkStart w:id="817" w:name="_Toc183083904"/>
      <w:bookmarkEnd w:id="815"/>
      <w:r w:rsidRPr="00DD7CCF">
        <w:t>Additions to the translation</w:t>
      </w:r>
      <w:bookmarkEnd w:id="816"/>
      <w:bookmarkEnd w:id="817"/>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6BFE509C"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C13032">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58DDF4D"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C13032">
        <w:t>5.1</w:t>
      </w:r>
      <w:r w:rsidR="0082156E" w:rsidRPr="00DD7CCF">
        <w:fldChar w:fldCharType="end"/>
      </w:r>
      <w:r w:rsidRPr="00DD7CCF">
        <w:t>)</w:t>
      </w:r>
    </w:p>
    <w:p w14:paraId="17129BB5" w14:textId="16E76E9E"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13032">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475163E4"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818" w:name="_lqyt4grwngxw" w:colFirst="0" w:colLast="0"/>
      <w:bookmarkStart w:id="819" w:name="_Ref43990290"/>
      <w:bookmarkStart w:id="820" w:name="_Toc183083905"/>
      <w:bookmarkEnd w:id="818"/>
      <w:r w:rsidRPr="00DD7CCF">
        <w:lastRenderedPageBreak/>
        <w:t>Indicating uncertainty</w:t>
      </w:r>
      <w:bookmarkEnd w:id="819"/>
      <w:bookmarkEnd w:id="820"/>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9D60983"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C13032">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821" w:name="_7koll7kvgjet" w:colFirst="0" w:colLast="0"/>
      <w:bookmarkStart w:id="822" w:name="_Ref43990147"/>
      <w:bookmarkStart w:id="823" w:name="_Toc183083906"/>
      <w:bookmarkEnd w:id="821"/>
      <w:r w:rsidRPr="00DD7CCF">
        <w:t>Indicating incorrect or unexpected text</w:t>
      </w:r>
      <w:bookmarkEnd w:id="822"/>
      <w:bookmarkEnd w:id="823"/>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824" w:name="_nmj09iowt53z" w:colFirst="0" w:colLast="0"/>
      <w:bookmarkStart w:id="825" w:name="_Ref43990112"/>
      <w:bookmarkStart w:id="826" w:name="_Toc183083907"/>
      <w:bookmarkEnd w:id="824"/>
      <w:r w:rsidRPr="00DD7CCF">
        <w:t>Gaps in the translation</w:t>
      </w:r>
      <w:bookmarkEnd w:id="825"/>
      <w:bookmarkEnd w:id="826"/>
    </w:p>
    <w:p w14:paraId="4A25E486" w14:textId="209E2271"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C13032">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077EED56"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C1303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C13032">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BF12527"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C13032">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827" w:name="_Toc183083908"/>
      <w:r>
        <w:t>Blank space in the translation</w:t>
      </w:r>
      <w:bookmarkEnd w:id="827"/>
    </w:p>
    <w:p w14:paraId="0CB7C216" w14:textId="5963E6FC" w:rsidR="001079C3" w:rsidRDefault="001079C3" w:rsidP="009445B4">
      <w:pPr>
        <w:pStyle w:val="Lista"/>
      </w:pPr>
      <w:r>
        <w:t>in general, spaces encoded in the edition (§</w:t>
      </w:r>
      <w:r>
        <w:fldChar w:fldCharType="begin"/>
      </w:r>
      <w:r>
        <w:instrText xml:space="preserve"> REF _Ref43989284 \r \h </w:instrText>
      </w:r>
      <w:r>
        <w:fldChar w:fldCharType="separate"/>
      </w:r>
      <w:r w:rsidR="00C13032">
        <w:t>4.3</w:t>
      </w:r>
      <w:r>
        <w:fldChar w:fldCharType="end"/>
      </w:r>
      <w:r>
        <w:t>) should not be preserved in the translation</w:t>
      </w:r>
    </w:p>
    <w:p w14:paraId="009D7CD8" w14:textId="0D79DF11"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C13032">
        <w:t>4.3.2.2</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828" w:name="_uuedk8qhkcii" w:colFirst="0" w:colLast="0"/>
      <w:bookmarkStart w:id="829" w:name="_Toc183083909"/>
      <w:bookmarkEnd w:id="828"/>
      <w:r w:rsidRPr="00DD7CCF">
        <w:t>Indicating bitextuality</w:t>
      </w:r>
      <w:bookmarkEnd w:id="829"/>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70C8FBFE" w:rsidR="00F80E90" w:rsidRPr="00DD7CCF" w:rsidRDefault="00F80E90" w:rsidP="009445B4">
            <w:pPr>
              <w:pStyle w:val="Kpalrs"/>
            </w:pPr>
            <w:r w:rsidRPr="00DD7CCF">
              <w:t xml:space="preserve">Example </w:t>
            </w:r>
            <w:fldSimple w:instr=" STYLEREF 3 \s ">
              <w:r w:rsidR="00C13032">
                <w:rPr>
                  <w:noProof/>
                </w:rPr>
                <w:t>9.2.5</w:t>
              </w:r>
            </w:fldSimple>
            <w:r w:rsidRPr="00DD7CCF">
              <w:t>.</w:t>
            </w:r>
            <w:fldSimple w:instr=" SEQ Example \* ALPHABETIC \s 3 ">
              <w:r w:rsidR="00C13032">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5D0450E4" w:rsidR="00F80E90" w:rsidRPr="00DD7CCF" w:rsidRDefault="00F80E90" w:rsidP="009445B4">
            <w:pPr>
              <w:pStyle w:val="Kpalrs"/>
            </w:pPr>
            <w:r w:rsidRPr="00DD7CCF">
              <w:t xml:space="preserve">Example </w:t>
            </w:r>
            <w:fldSimple w:instr=" STYLEREF 3 \s ">
              <w:r w:rsidR="00C13032">
                <w:rPr>
                  <w:noProof/>
                </w:rPr>
                <w:t>9.2.5</w:t>
              </w:r>
            </w:fldSimple>
            <w:r w:rsidRPr="00DD7CCF">
              <w:t>.</w:t>
            </w:r>
            <w:fldSimple w:instr=" SEQ Example \* ALPHABETIC \s 3 ">
              <w:r w:rsidR="00C13032">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291A70">
            <w:pPr>
              <w:pStyle w:val="CodeParagraph"/>
              <w:keepNext/>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830" w:name="_r5nlq6s8z4nw" w:colFirst="0" w:colLast="0"/>
      <w:bookmarkStart w:id="831" w:name="_Ref53128241"/>
      <w:bookmarkStart w:id="832" w:name="_Toc183083910"/>
      <w:bookmarkStart w:id="833" w:name="_Ref43978788"/>
      <w:bookmarkEnd w:id="830"/>
      <w:r w:rsidRPr="00DD7CCF">
        <w:t>Attaching multiple translations</w:t>
      </w:r>
      <w:bookmarkEnd w:id="831"/>
      <w:bookmarkEnd w:id="832"/>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005F61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C13032">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8"/>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18F32299" w:rsidR="009445B4" w:rsidRPr="00DD7CCF" w:rsidRDefault="009445B4" w:rsidP="00025303">
            <w:pPr>
              <w:pStyle w:val="Kpalrs"/>
            </w:pPr>
            <w:r w:rsidRPr="00DD7CCF">
              <w:t xml:space="preserve">Example </w:t>
            </w:r>
            <w:fldSimple w:instr=" STYLEREF 3 \s ">
              <w:r w:rsidR="00C13032">
                <w:rPr>
                  <w:noProof/>
                </w:rPr>
                <w:t>9.2.6</w:t>
              </w:r>
            </w:fldSimple>
            <w:r w:rsidRPr="00DD7CCF">
              <w:t>.</w:t>
            </w:r>
            <w:fldSimple w:instr=" SEQ Example \* ALPHABETIC \s 3 ">
              <w:r w:rsidR="00C13032">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834" w:name="_Ref43990725"/>
      <w:bookmarkStart w:id="835" w:name="_Toc183083911"/>
      <w:r w:rsidRPr="00DD7CCF">
        <w:t>Reproducing a published translation</w:t>
      </w:r>
      <w:bookmarkEnd w:id="834"/>
      <w:bookmarkEnd w:id="835"/>
    </w:p>
    <w:p w14:paraId="2F336FD8" w14:textId="35848485"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C13032">
        <w:t>10.6.2</w:t>
      </w:r>
      <w:r w:rsidRPr="00DD7CCF">
        <w:fldChar w:fldCharType="end"/>
      </w:r>
      <w:r w:rsidRPr="00DD7CCF">
        <w:t>)</w:t>
      </w:r>
    </w:p>
    <w:p w14:paraId="63566F95" w14:textId="281A3400"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C13032">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769A8312"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C13032">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30936F54"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C13032">
        <w:t>9.2.1</w:t>
      </w:r>
      <w:r w:rsidRPr="00DD7CCF">
        <w:fldChar w:fldCharType="end"/>
      </w:r>
      <w:r w:rsidRPr="00DD7CCF">
        <w:t>), therefore any notes that are not reproduced verbatim from the published translation must be attributed explicitly as follows:</w:t>
      </w:r>
    </w:p>
    <w:p w14:paraId="3638C7C8" w14:textId="041E14BB"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13032">
        <w:t>10.6.1</w:t>
      </w:r>
      <w:r w:rsidRPr="00DD7CCF">
        <w:fldChar w:fldCharType="end"/>
      </w:r>
      <w:r w:rsidRPr="00DD7CCF">
        <w:t>) on each such note to encode your authorship</w:t>
      </w:r>
    </w:p>
    <w:p w14:paraId="3B55243D" w14:textId="283ACAE9"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13032">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C13032">
        <w:t>10.6.2</w:t>
      </w:r>
      <w:r w:rsidRPr="00DD7CCF">
        <w:fldChar w:fldCharType="end"/>
      </w:r>
      <w:r w:rsidRPr="00DD7CCF">
        <w:t>) to assign credit to a project member or to a publication, as applicable</w:t>
      </w:r>
    </w:p>
    <w:p w14:paraId="4C5C172B" w14:textId="442A283F"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C13032">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3F156D46"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C13032">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18007F22"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C13032">
        <w:t>9.2.5.4</w:t>
      </w:r>
      <w:r w:rsidRPr="00DD7CCF">
        <w:fldChar w:fldCharType="end"/>
      </w:r>
    </w:p>
    <w:p w14:paraId="168D774C" w14:textId="7E65B545" w:rsidR="00C02B8C" w:rsidRPr="00DD7CCF" w:rsidRDefault="004D2E67" w:rsidP="00EB2024">
      <w:pPr>
        <w:pStyle w:val="Cmsor2"/>
      </w:pPr>
      <w:bookmarkStart w:id="836" w:name="_Ref181352286"/>
      <w:bookmarkStart w:id="837" w:name="_Toc183083912"/>
      <w:r w:rsidRPr="00DD7CCF">
        <w:t xml:space="preserve">The </w:t>
      </w:r>
      <w:r w:rsidR="006733B4" w:rsidRPr="00DD7CCF">
        <w:t>commentary</w:t>
      </w:r>
      <w:bookmarkEnd w:id="833"/>
      <w:bookmarkEnd w:id="836"/>
      <w:bookmarkEnd w:id="837"/>
    </w:p>
    <w:p w14:paraId="4C265382" w14:textId="41ACCC50" w:rsidR="00C02B8C" w:rsidRPr="00DD7CCF" w:rsidRDefault="004D2E67" w:rsidP="00EB2024">
      <w:pPr>
        <w:pStyle w:val="Cmsor3"/>
      </w:pPr>
      <w:bookmarkStart w:id="838" w:name="_5cjqjha8yozn" w:colFirst="0" w:colLast="0"/>
      <w:bookmarkStart w:id="839" w:name="_Toc183083913"/>
      <w:bookmarkEnd w:id="838"/>
      <w:r w:rsidRPr="00DD7CCF">
        <w:t>Overview</w:t>
      </w:r>
      <w:bookmarkEnd w:id="839"/>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100DDD19"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13032">
        <w:t>10</w:t>
      </w:r>
      <w:r w:rsidR="00140B8F" w:rsidRPr="00DD7CCF">
        <w:fldChar w:fldCharType="end"/>
      </w:r>
      <w:r w:rsidRPr="00DD7CCF">
        <w:t xml:space="preserve">), but </w:t>
      </w:r>
      <w:commentRangeStart w:id="840"/>
      <w:r w:rsidRPr="00DD7CCF">
        <w:t xml:space="preserve">no other markup </w:t>
      </w:r>
      <w:commentRangeEnd w:id="840"/>
      <w:r w:rsidR="00BA7CFE">
        <w:rPr>
          <w:rStyle w:val="Jegyzethivatkozs"/>
          <w:rFonts w:cs="Murty Sanskrit"/>
        </w:rPr>
        <w:commentReference w:id="840"/>
      </w:r>
      <w:r w:rsidRPr="00DD7CCF">
        <w:t>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DB3D05C"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CB56FA">
        <w:fldChar w:fldCharType="begin"/>
      </w:r>
      <w:r w:rsidR="00CB56FA">
        <w:instrText xml:space="preserve"> REF _Ref182580257 \r \h </w:instrText>
      </w:r>
      <w:r w:rsidR="00CB56FA">
        <w:fldChar w:fldCharType="separate"/>
      </w:r>
      <w:r w:rsidR="00C13032">
        <w:t>3.3.3.1</w:t>
      </w:r>
      <w:r w:rsidR="00CB56FA">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29D9ECD8"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C13032">
        <w:t>11.2.1</w:t>
      </w:r>
      <w:r w:rsidR="001B68E2" w:rsidRPr="00DD7CCF">
        <w:fldChar w:fldCharType="end"/>
      </w:r>
    </w:p>
    <w:p w14:paraId="037BAB57" w14:textId="7F4CC47F"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C13032">
        <w:t>9.1.7</w:t>
      </w:r>
      <w:r w:rsidR="0082156E" w:rsidRPr="00DD7CCF">
        <w:fldChar w:fldCharType="end"/>
      </w:r>
      <w:r w:rsidRPr="00DD7CCF">
        <w:t>)</w:t>
      </w:r>
    </w:p>
    <w:p w14:paraId="3A68CA19" w14:textId="77777777" w:rsidR="00C02B8C" w:rsidRPr="00DD7CCF" w:rsidRDefault="004D2E67" w:rsidP="00EB2024">
      <w:pPr>
        <w:pStyle w:val="Cmsor3"/>
      </w:pPr>
      <w:bookmarkStart w:id="841" w:name="_lvf2agfolatw" w:colFirst="0" w:colLast="0"/>
      <w:bookmarkStart w:id="842" w:name="_Toc183083914"/>
      <w:bookmarkEnd w:id="841"/>
      <w:r w:rsidRPr="00DD7CCF">
        <w:t>Structure of the commentary and correspondence to the text</w:t>
      </w:r>
      <w:bookmarkEnd w:id="842"/>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10A7C138"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13032">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033622A4"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C13032">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AC147A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C13032">
        <w:t>3.2.2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843" w:name="_l90e8jlwm99j" w:colFirst="0" w:colLast="0"/>
      <w:bookmarkStart w:id="844" w:name="_Ref43978796"/>
      <w:bookmarkStart w:id="845" w:name="_Toc183083915"/>
      <w:bookmarkEnd w:id="843"/>
      <w:r w:rsidRPr="00DD7CCF">
        <w:t xml:space="preserve">The </w:t>
      </w:r>
      <w:r w:rsidR="006733B4" w:rsidRPr="00DD7CCF">
        <w:t>bibliography</w:t>
      </w:r>
      <w:bookmarkEnd w:id="844"/>
      <w:bookmarkEnd w:id="845"/>
    </w:p>
    <w:p w14:paraId="722A8353" w14:textId="1CB7A9BD" w:rsidR="00C02B8C" w:rsidRPr="00DD7CCF" w:rsidRDefault="004D2E67" w:rsidP="00EB2024">
      <w:pPr>
        <w:pStyle w:val="Cmsor3"/>
      </w:pPr>
      <w:bookmarkStart w:id="846" w:name="_h2xigwi2bqlf" w:colFirst="0" w:colLast="0"/>
      <w:bookmarkStart w:id="847" w:name="_Ref74728619"/>
      <w:bookmarkStart w:id="848" w:name="_Toc183083916"/>
      <w:bookmarkEnd w:id="846"/>
      <w:r w:rsidRPr="00DD7CCF">
        <w:t>Overview</w:t>
      </w:r>
      <w:bookmarkEnd w:id="847"/>
      <w:bookmarkEnd w:id="848"/>
    </w:p>
    <w:p w14:paraId="7CCE85FC" w14:textId="77777777" w:rsidR="00C76203" w:rsidRDefault="00C76203" w:rsidP="00C76203">
      <w:pPr>
        <w:pStyle w:val="Lista"/>
      </w:pPr>
      <w:r>
        <w:t>this Guide section is about the bibliography division in your XML editions</w:t>
      </w:r>
    </w:p>
    <w:p w14:paraId="19F70491" w14:textId="6393195F"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C1303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rPr>
      </w:pPr>
      <w:r w:rsidRPr="008840DC">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rPr>
      </w:pPr>
      <w:r w:rsidRPr="008840DC">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849" w:name="_hp16ctxmuxyv" w:colFirst="0" w:colLast="0"/>
      <w:bookmarkStart w:id="850" w:name="_Ref63676627"/>
      <w:bookmarkStart w:id="851" w:name="_Toc183083917"/>
      <w:bookmarkEnd w:id="849"/>
      <w:r w:rsidRPr="00DD7CCF">
        <w:t>The structured bibliography</w:t>
      </w:r>
      <w:bookmarkEnd w:id="850"/>
      <w:bookmarkEnd w:id="85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B64C8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p>
    <w:p w14:paraId="4E10ADEB" w14:textId="7B599ED4"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C1303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852" w:name="_80cu70li1mlm" w:colFirst="0" w:colLast="0"/>
      <w:bookmarkStart w:id="853" w:name="_Ref43989610"/>
      <w:bookmarkStart w:id="854" w:name="_Toc183083918"/>
      <w:bookmarkEnd w:id="852"/>
      <w:r w:rsidRPr="00DD7CCF">
        <w:t>Bibliographic sigla</w:t>
      </w:r>
      <w:bookmarkEnd w:id="853"/>
      <w:bookmarkEnd w:id="854"/>
    </w:p>
    <w:p w14:paraId="4452E8BA" w14:textId="6BECE303"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C1303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C1303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71FF4E1"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C1303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A35B511" w:rsidR="00F80E90" w:rsidRPr="00DD7CCF" w:rsidRDefault="00F80E90" w:rsidP="00025303">
            <w:pPr>
              <w:pStyle w:val="Kpalrs"/>
            </w:pPr>
            <w:r w:rsidRPr="00DD7CCF">
              <w:t xml:space="preserve">Example </w:t>
            </w:r>
            <w:fldSimple w:instr=" STYLEREF 3 \s ">
              <w:r w:rsidR="00C13032">
                <w:rPr>
                  <w:noProof/>
                </w:rPr>
                <w:t>9.4.3</w:t>
              </w:r>
            </w:fldSimple>
            <w:r w:rsidRPr="00DD7CCF">
              <w:t>.</w:t>
            </w:r>
            <w:fldSimple w:instr=" SEQ Example \* ALPHABETIC \s 3 ">
              <w:r w:rsidR="00C1303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855" w:name="_mjrrg3ve8nta" w:colFirst="0" w:colLast="0"/>
      <w:bookmarkEnd w:id="855"/>
    </w:p>
    <w:tbl>
      <w:tblPr>
        <w:tblStyle w:val="CodeSampleTable"/>
        <w:tblW w:w="5000" w:type="pct"/>
        <w:tblLook w:val="04A0" w:firstRow="1" w:lastRow="0" w:firstColumn="1" w:lastColumn="0" w:noHBand="0" w:noVBand="1"/>
      </w:tblPr>
      <w:tblGrid>
        <w:gridCol w:w="9628"/>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12E570C" w:rsidR="00D17B6A" w:rsidRPr="00DD7CCF" w:rsidRDefault="00D17B6A" w:rsidP="006F3B68">
            <w:pPr>
              <w:pStyle w:val="Kpalrs"/>
            </w:pPr>
            <w:r w:rsidRPr="00DD7CCF">
              <w:t xml:space="preserve">Example </w:t>
            </w:r>
            <w:fldSimple w:instr=" STYLEREF 3 \s ">
              <w:r w:rsidR="00C13032">
                <w:rPr>
                  <w:noProof/>
                </w:rPr>
                <w:t>9.4.3</w:t>
              </w:r>
            </w:fldSimple>
            <w:r w:rsidRPr="00DD7CCF">
              <w:t>.</w:t>
            </w:r>
            <w:fldSimple w:instr=" SEQ Example \* ALPHABETIC \s 3 ">
              <w:r w:rsidR="00C1303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856" w:name="_Ref63676587"/>
      <w:bookmarkStart w:id="857" w:name="_Toc183083919"/>
      <w:r w:rsidRPr="00DD7CCF">
        <w:t>The epigraphic lemma</w:t>
      </w:r>
      <w:bookmarkEnd w:id="856"/>
      <w:bookmarkEnd w:id="85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826B904"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66C6206A" w:rsidR="0013797B" w:rsidRPr="00DD7CCF" w:rsidRDefault="0013797B" w:rsidP="0013797B">
      <w:pPr>
        <w:pStyle w:val="Lista2"/>
      </w:pPr>
      <w:r w:rsidRPr="0013797B">
        <w:t>notes (§</w:t>
      </w:r>
      <w:r>
        <w:fldChar w:fldCharType="begin"/>
      </w:r>
      <w:r>
        <w:instrText xml:space="preserve"> REF _Ref43989684 \r \h </w:instrText>
      </w:r>
      <w:r>
        <w:fldChar w:fldCharType="separate"/>
      </w:r>
      <w:r w:rsidR="00C1303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472C7FD"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C13032">
        <w:t>11.1.2</w:t>
      </w:r>
      <w:r w:rsidR="0082156E" w:rsidRPr="00DD7CCF">
        <w:fldChar w:fldCharType="end"/>
      </w:r>
    </w:p>
    <w:p w14:paraId="1D860451" w14:textId="77777777" w:rsidR="00C02B8C" w:rsidRPr="00DD7CCF" w:rsidRDefault="00F80E90" w:rsidP="00EB2024">
      <w:pPr>
        <w:pStyle w:val="Cmsor3"/>
      </w:pPr>
      <w:bookmarkStart w:id="858" w:name="_v37b3rvxgvz" w:colFirst="0" w:colLast="0"/>
      <w:bookmarkStart w:id="859" w:name="_Toc183083920"/>
      <w:bookmarkEnd w:id="858"/>
      <w:r w:rsidRPr="00DD7CCF">
        <w:t>Full markup example for the</w:t>
      </w:r>
      <w:r w:rsidR="004D2E67" w:rsidRPr="00DD7CCF">
        <w:t xml:space="preserve"> bibliography</w:t>
      </w:r>
      <w:bookmarkEnd w:id="859"/>
    </w:p>
    <w:tbl>
      <w:tblPr>
        <w:tblStyle w:val="CodeSampleTable"/>
        <w:tblW w:w="5000" w:type="pct"/>
        <w:tblLook w:val="04A0" w:firstRow="1" w:lastRow="0" w:firstColumn="1" w:lastColumn="0" w:noHBand="0" w:noVBand="1"/>
      </w:tblPr>
      <w:tblGrid>
        <w:gridCol w:w="9628"/>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2530D75A" w:rsidR="00F80E90" w:rsidRPr="00DD7CCF" w:rsidRDefault="00F80E90" w:rsidP="00025303">
            <w:pPr>
              <w:pStyle w:val="Kpalrs"/>
            </w:pPr>
            <w:r w:rsidRPr="00DD7CCF">
              <w:t xml:space="preserve">Example </w:t>
            </w:r>
            <w:fldSimple w:instr=" STYLEREF 3 \s ">
              <w:r w:rsidR="00C13032">
                <w:rPr>
                  <w:noProof/>
                </w:rPr>
                <w:t>9.4.5</w:t>
              </w:r>
            </w:fldSimple>
            <w:r w:rsidRPr="00DD7CCF">
              <w:t>.</w:t>
            </w:r>
            <w:fldSimple w:instr=" SEQ Example \* ALPHABETIC \s 3 ">
              <w:r w:rsidR="00C13032">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860" w:name="_s2c4wh2r29fy" w:colFirst="0" w:colLast="0"/>
      <w:bookmarkStart w:id="861" w:name="_Ref43990225"/>
      <w:bookmarkStart w:id="862" w:name="_Toc183083921"/>
      <w:bookmarkEnd w:id="860"/>
      <w:r w:rsidRPr="00DD7CCF">
        <w:lastRenderedPageBreak/>
        <w:t xml:space="preserve">Globally </w:t>
      </w:r>
      <w:r w:rsidR="006733B4" w:rsidRPr="00DD7CCF">
        <w:t>available markup outside the edition</w:t>
      </w:r>
      <w:bookmarkEnd w:id="861"/>
      <w:bookmarkEnd w:id="862"/>
    </w:p>
    <w:p w14:paraId="1E387829" w14:textId="3FF05EC2" w:rsidR="00C02B8C" w:rsidRPr="00DD7CCF" w:rsidRDefault="004D2E67" w:rsidP="00EB2024">
      <w:pPr>
        <w:pStyle w:val="Cmsor2"/>
      </w:pPr>
      <w:bookmarkStart w:id="863" w:name="_vn3bfilgag1u" w:colFirst="0" w:colLast="0"/>
      <w:bookmarkStart w:id="864" w:name="_Ref43990337"/>
      <w:bookmarkStart w:id="865" w:name="_Toc183083922"/>
      <w:bookmarkEnd w:id="863"/>
      <w:r w:rsidRPr="00DD7CCF">
        <w:t xml:space="preserve">Editorial </w:t>
      </w:r>
      <w:r w:rsidR="006733B4" w:rsidRPr="00DD7CCF">
        <w:t>markup outside the edition</w:t>
      </w:r>
      <w:bookmarkEnd w:id="864"/>
      <w:bookmarkEnd w:id="865"/>
    </w:p>
    <w:p w14:paraId="77667F0E" w14:textId="1C5B789C"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C1303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C1303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C1303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0F33A6">
        <w:fldChar w:fldCharType="begin"/>
      </w:r>
      <w:r w:rsidR="000F33A6">
        <w:instrText xml:space="preserve"> REF _Ref183087700 \r \h </w:instrText>
      </w:r>
      <w:r w:rsidR="000F33A6">
        <w:fldChar w:fldCharType="separate"/>
      </w:r>
      <w:r w:rsidR="000F33A6">
        <w:t>9</w:t>
      </w:r>
      <w:r w:rsidR="000F33A6">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5980CB07"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C13032">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307D2B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20012B">
        <w:fldChar w:fldCharType="begin"/>
      </w:r>
      <w:r w:rsidR="0020012B">
        <w:instrText xml:space="preserve"> REF _Ref182923700 \r \h </w:instrText>
      </w:r>
      <w:r w:rsidR="0020012B">
        <w:fldChar w:fldCharType="separate"/>
      </w:r>
      <w:r w:rsidR="00C13032">
        <w:t>3.3</w:t>
      </w:r>
      <w:r w:rsidR="0020012B">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C477FE"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C13032">
        <w:t>3.7</w:t>
      </w:r>
      <w:r w:rsidR="00140B8F" w:rsidRPr="00DD7CCF">
        <w:fldChar w:fldCharType="end"/>
      </w:r>
      <w:r w:rsidRPr="00DD7CCF">
        <w:t>)</w:t>
      </w:r>
    </w:p>
    <w:p w14:paraId="1A9E41D5" w14:textId="7201CDE6"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C13032">
        <w:t>5</w:t>
      </w:r>
      <w:r w:rsidR="00140B8F" w:rsidRPr="00DD7CCF">
        <w:fldChar w:fldCharType="end"/>
      </w:r>
      <w:r w:rsidRPr="00DD7CCF">
        <w:t>)</w:t>
      </w:r>
    </w:p>
    <w:p w14:paraId="44505362" w14:textId="5264CDC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C13032">
        <w:t>5.5</w:t>
      </w:r>
      <w:r w:rsidR="00140B8F" w:rsidRPr="00DD7CCF">
        <w:fldChar w:fldCharType="end"/>
      </w:r>
      <w:r w:rsidRPr="00DD7CCF">
        <w:t>)</w:t>
      </w:r>
    </w:p>
    <w:p w14:paraId="589BA99F" w14:textId="40B1936B"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C1303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507347A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866" w:name="_a0ie3m4iw2wx" w:colFirst="0" w:colLast="0"/>
      <w:bookmarkStart w:id="867" w:name="_Toc183083923"/>
      <w:bookmarkEnd w:id="866"/>
      <w:r w:rsidRPr="00DD7CCF">
        <w:t>Formatting</w:t>
      </w:r>
      <w:bookmarkEnd w:id="867"/>
    </w:p>
    <w:p w14:paraId="7EC6277E" w14:textId="2E03FB34" w:rsidR="00C02B8C" w:rsidRPr="00DD7CCF" w:rsidRDefault="004D2E67" w:rsidP="00EB2024">
      <w:pPr>
        <w:pStyle w:val="Cmsor3"/>
      </w:pPr>
      <w:bookmarkStart w:id="868" w:name="_79u3x92o5v7r" w:colFirst="0" w:colLast="0"/>
      <w:bookmarkStart w:id="869" w:name="_Toc183083924"/>
      <w:bookmarkEnd w:id="868"/>
      <w:r w:rsidRPr="00DD7CCF">
        <w:t>Character formatting</w:t>
      </w:r>
      <w:bookmarkEnd w:id="869"/>
    </w:p>
    <w:p w14:paraId="12E608C8" w14:textId="03DA9C83"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C1303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6B5499">
        <w:rPr>
          <w:rStyle w:val="Lbjegyzet-hivatkozs"/>
        </w:rPr>
        <w:footnoteReference w:id="5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lastRenderedPageBreak/>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11C9C006"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C13032">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870" w:name="_w8m7jrrw5g8k" w:colFirst="0" w:colLast="0"/>
      <w:bookmarkStart w:id="871" w:name="_Ref56419954"/>
      <w:bookmarkStart w:id="872" w:name="_Toc183083925"/>
      <w:bookmarkEnd w:id="870"/>
      <w:r w:rsidRPr="00DD7CCF">
        <w:t>Lists</w:t>
      </w:r>
      <w:bookmarkEnd w:id="871"/>
      <w:bookmarkEnd w:id="872"/>
    </w:p>
    <w:p w14:paraId="1EC7478A" w14:textId="1F9DC091"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C13032">
        <w:t>11.2.1</w:t>
      </w:r>
      <w:r w:rsidR="00C76203">
        <w:fldChar w:fldCharType="end"/>
      </w:r>
      <w:r w:rsidR="00C76203" w:rsidRPr="00C76203">
        <w:t>)</w:t>
      </w:r>
    </w:p>
    <w:p w14:paraId="40CD9FF4" w14:textId="1D0899E5"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C13032">
        <w:t>2.6</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873" w:name="_4euu8urmvkq9" w:colFirst="0" w:colLast="0"/>
      <w:bookmarkStart w:id="874" w:name="_Ref43988770"/>
      <w:bookmarkStart w:id="875" w:name="_Toc183083926"/>
      <w:bookmarkEnd w:id="873"/>
      <w:r w:rsidRPr="00DD7CCF">
        <w:t xml:space="preserve">Encoding </w:t>
      </w:r>
      <w:r w:rsidR="006733B4" w:rsidRPr="00DD7CCF">
        <w:t>language</w:t>
      </w:r>
      <w:bookmarkEnd w:id="874"/>
      <w:bookmarkEnd w:id="875"/>
    </w:p>
    <w:p w14:paraId="69AD1C10" w14:textId="5E0CA162" w:rsidR="00C02B8C" w:rsidRPr="00DD7CCF" w:rsidRDefault="004D2E67" w:rsidP="00EB2024">
      <w:pPr>
        <w:pStyle w:val="Cmsor3"/>
      </w:pPr>
      <w:bookmarkStart w:id="876" w:name="_wp8hx3ov5ccr" w:colFirst="0" w:colLast="0"/>
      <w:bookmarkStart w:id="877" w:name="_Ref43988969"/>
      <w:bookmarkStart w:id="878" w:name="_Toc183083927"/>
      <w:bookmarkEnd w:id="876"/>
      <w:r w:rsidRPr="00DD7CCF">
        <w:t xml:space="preserve">Tagging language with </w:t>
      </w:r>
      <w:r w:rsidR="008525C6" w:rsidRPr="00B30777">
        <w:rPr>
          <w:rStyle w:val="Codeattribute"/>
        </w:rPr>
        <w:t>@xml:</w:t>
      </w:r>
      <w:r w:rsidRPr="00B30777">
        <w:rPr>
          <w:rStyle w:val="Codeattribute"/>
        </w:rPr>
        <w:t>lang</w:t>
      </w:r>
      <w:bookmarkEnd w:id="877"/>
      <w:bookmarkEnd w:id="87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8"/>
      </w:r>
    </w:p>
    <w:p w14:paraId="5F726DDA" w14:textId="41CD1AB1"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C13032">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9"/>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lastRenderedPageBreak/>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DDE351C"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C13032">
        <w:t>7.5.5</w:t>
      </w:r>
      <w:r w:rsidR="00DD5901">
        <w:fldChar w:fldCharType="end"/>
      </w:r>
    </w:p>
    <w:p w14:paraId="2FA95BB7" w14:textId="77777777" w:rsidR="00C02B8C" w:rsidRPr="00DD7CCF" w:rsidRDefault="004D2E67" w:rsidP="00EB2024">
      <w:pPr>
        <w:pStyle w:val="Cmsor3"/>
      </w:pPr>
      <w:bookmarkStart w:id="879" w:name="_xs33sh2oghy" w:colFirst="0" w:colLast="0"/>
      <w:bookmarkStart w:id="880" w:name="_Ref43990600"/>
      <w:bookmarkStart w:id="881" w:name="_Toc183083928"/>
      <w:bookmarkEnd w:id="879"/>
      <w:r w:rsidRPr="00DD7CCF">
        <w:t>Tagging language in pre-existing containers</w:t>
      </w:r>
      <w:bookmarkEnd w:id="880"/>
      <w:bookmarkEnd w:id="881"/>
    </w:p>
    <w:p w14:paraId="0F304C68" w14:textId="3576A88E"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C1303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6FFD75E9"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C13032">
        <w:t>7.2</w:t>
      </w:r>
      <w:r w:rsidR="00270CD8">
        <w:fldChar w:fldCharType="end"/>
      </w:r>
      <w:r w:rsidRPr="00DD5901">
        <w:t xml:space="preserve"> for detailed instructions on language encoding within the edition</w:t>
      </w:r>
    </w:p>
    <w:p w14:paraId="06E3AE14" w14:textId="6E465183"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1303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882" w:name="_6pkkdwn5pxyn" w:colFirst="0" w:colLast="0"/>
      <w:bookmarkStart w:id="883" w:name="_Ref43986658"/>
      <w:bookmarkStart w:id="884" w:name="_Toc183083929"/>
      <w:bookmarkEnd w:id="882"/>
      <w:r w:rsidRPr="00DD7CCF">
        <w:t>Tagging foreign languages outside the edition</w:t>
      </w:r>
      <w:bookmarkEnd w:id="883"/>
      <w:bookmarkEnd w:id="88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8539D15"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C13032">
        <w:t>7.2</w:t>
      </w:r>
      <w:r w:rsidR="00270CD8">
        <w:fldChar w:fldCharType="end"/>
      </w:r>
      <w:r w:rsidRPr="00DD7CCF">
        <w:t xml:space="preserve"> about tagging language within the edition</w:t>
      </w:r>
    </w:p>
    <w:p w14:paraId="0E61A26D" w14:textId="6663604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C1303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35156495"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C1303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406A0541" w:rsidR="00D3108A" w:rsidRDefault="00D3108A" w:rsidP="0079360D">
      <w:pPr>
        <w:pStyle w:val="Lista3"/>
      </w:pPr>
      <w:r w:rsidRPr="00D3108A">
        <w:lastRenderedPageBreak/>
        <w:t>for terms cited in a dictionary reference (§</w:t>
      </w:r>
      <w:r>
        <w:fldChar w:fldCharType="begin"/>
      </w:r>
      <w:r>
        <w:instrText xml:space="preserve"> REF _Ref43989849 \r \h </w:instrText>
      </w:r>
      <w:r>
        <w:fldChar w:fldCharType="separate"/>
      </w:r>
      <w:r w:rsidR="00C13032">
        <w:t>10.4.5</w:t>
      </w:r>
      <w:r>
        <w:fldChar w:fldCharType="end"/>
      </w:r>
      <w:r w:rsidRPr="00D3108A">
        <w:t>)</w:t>
      </w:r>
    </w:p>
    <w:p w14:paraId="53D408CF" w14:textId="6055BFB1"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C13032">
        <w:t>10.3.1</w:t>
      </w:r>
      <w:r>
        <w:fldChar w:fldCharType="end"/>
      </w:r>
    </w:p>
    <w:p w14:paraId="6106CE29" w14:textId="442C7FC8"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C13032">
        <w:t>7.5.5</w:t>
      </w:r>
      <w:r>
        <w:fldChar w:fldCharType="end"/>
      </w:r>
      <w:r>
        <w:t>) should generally be avoided when citing text in a modern-language context</w:t>
      </w:r>
    </w:p>
    <w:p w14:paraId="3ED49332" w14:textId="78C60133"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C13032">
        <w:t>10.1</w:t>
      </w:r>
      <w:r>
        <w:fldChar w:fldCharType="end"/>
      </w:r>
      <w:r>
        <w:t>), then such encoding may also be retained</w:t>
      </w:r>
    </w:p>
    <w:p w14:paraId="59EB29A8" w14:textId="282195D2" w:rsidR="00C02B8C" w:rsidRPr="00DD7CCF" w:rsidRDefault="004D2E67" w:rsidP="00EB2024">
      <w:pPr>
        <w:pStyle w:val="Cmsor2"/>
      </w:pPr>
      <w:bookmarkStart w:id="885" w:name="_yj9mfyez22i9" w:colFirst="0" w:colLast="0"/>
      <w:bookmarkStart w:id="886" w:name="_Toc183083930"/>
      <w:bookmarkEnd w:id="885"/>
      <w:r w:rsidRPr="00DD7CCF">
        <w:t xml:space="preserve">Notes, </w:t>
      </w:r>
      <w:r w:rsidR="006733B4" w:rsidRPr="00DD7CCF">
        <w:t>quotations and references</w:t>
      </w:r>
      <w:bookmarkEnd w:id="886"/>
    </w:p>
    <w:p w14:paraId="2DA9F7C9" w14:textId="178D1B15" w:rsidR="00C02B8C" w:rsidRPr="00DD7CCF" w:rsidRDefault="004D2E67" w:rsidP="00EB2024">
      <w:pPr>
        <w:pStyle w:val="Cmsor3"/>
      </w:pPr>
      <w:bookmarkStart w:id="887" w:name="_awz2oua7qthd" w:colFirst="0" w:colLast="0"/>
      <w:bookmarkStart w:id="888" w:name="_Ref43989684"/>
      <w:bookmarkStart w:id="889" w:name="_Toc183083931"/>
      <w:bookmarkEnd w:id="887"/>
      <w:r w:rsidRPr="00DD7CCF">
        <w:t>Encoding notes</w:t>
      </w:r>
      <w:bookmarkEnd w:id="888"/>
      <w:bookmarkEnd w:id="889"/>
    </w:p>
    <w:p w14:paraId="6C93A71E" w14:textId="46503316" w:rsidR="00C02B8C" w:rsidRPr="00DD7CCF" w:rsidRDefault="0013797B" w:rsidP="00E2714A">
      <w:pPr>
        <w:pStyle w:val="Lista"/>
      </w:pPr>
      <w:r w:rsidRPr="0013797B">
        <w:t>in our project’s XML files, notes may only be used in the following contexts:</w:t>
      </w:r>
    </w:p>
    <w:p w14:paraId="729F49D0" w14:textId="4196474E"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C13032">
        <w:t>9.4.4</w:t>
      </w:r>
      <w:r>
        <w:fldChar w:fldCharType="end"/>
      </w:r>
      <w:r>
        <w:t>) within the bibliography</w:t>
      </w:r>
    </w:p>
    <w:p w14:paraId="63DFA081" w14:textId="7FCEA8F1"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C13032">
        <w:t>9.1.7</w:t>
      </w:r>
      <w:r>
        <w:fldChar w:fldCharType="end"/>
      </w:r>
      <w:r>
        <w:t>), but not at any other place, for instance within the lemma or a particular reading</w:t>
      </w:r>
    </w:p>
    <w:p w14:paraId="151D5D17" w14:textId="08CD17F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C1303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1DF3A2BC"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29981F9"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C13032">
        <w:t>10.6.1</w:t>
      </w:r>
      <w:r w:rsidR="0082156E" w:rsidRPr="00DD7CCF">
        <w:fldChar w:fldCharType="end"/>
      </w:r>
      <w:r w:rsidRPr="00DD7CCF">
        <w:t>) if the note is by you and/or another project member</w:t>
      </w:r>
    </w:p>
    <w:p w14:paraId="1CE22B10" w14:textId="6D2E1652"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C13032">
        <w:t>10.6.2</w:t>
      </w:r>
      <w:r w:rsidR="0082156E" w:rsidRPr="00DD7CCF">
        <w:fldChar w:fldCharType="end"/>
      </w:r>
      <w:r w:rsidRPr="00DD7CCF">
        <w:t>) if the note is adopted verbatim from a publication</w:t>
      </w:r>
    </w:p>
    <w:p w14:paraId="2B9ABE6F" w14:textId="5C04DFD9"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lastRenderedPageBreak/>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90" w:name="_wsjjvbttqmtg" w:colFirst="0" w:colLast="0"/>
      <w:bookmarkStart w:id="891" w:name="_Toc183083932"/>
      <w:bookmarkEnd w:id="890"/>
      <w:r w:rsidRPr="00DD7CCF">
        <w:t>Encoding titles</w:t>
      </w:r>
      <w:bookmarkEnd w:id="89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6FA179F0"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6375EC75"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C13032">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92" w:name="_57tiei7g7b2r" w:colFirst="0" w:colLast="0"/>
      <w:bookmarkStart w:id="893" w:name="_Toc183083933"/>
      <w:bookmarkEnd w:id="892"/>
      <w:r w:rsidRPr="00DD7CCF">
        <w:t>Quotations without an encoded reference</w:t>
      </w:r>
      <w:bookmarkEnd w:id="89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32AD05B4"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C13032">
        <w:t>10.3.3</w:t>
      </w:r>
      <w:r>
        <w:fldChar w:fldCharType="end"/>
      </w:r>
    </w:p>
    <w:p w14:paraId="73B513BD" w14:textId="1FD4465D"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C13032">
        <w:t>10.3.2</w:t>
      </w:r>
      <w:r w:rsidR="00284D70" w:rsidRPr="00DD7CCF">
        <w:fldChar w:fldCharType="end"/>
      </w:r>
    </w:p>
    <w:p w14:paraId="3A3FEF9F" w14:textId="77777777" w:rsidR="00BD4ADC" w:rsidRDefault="00BD4ADC" w:rsidP="00BD4ADC">
      <w:pPr>
        <w:pStyle w:val="Lista"/>
      </w:pPr>
      <w:r>
        <w:t xml:space="preserve">to create a </w:t>
      </w:r>
      <w:commentRangeStart w:id="894"/>
      <w:r w:rsidRPr="00BD4ADC">
        <w:rPr>
          <w:b/>
          <w:bCs/>
        </w:rPr>
        <w:t>block quote</w:t>
      </w:r>
      <w:commentRangeEnd w:id="894"/>
      <w:r w:rsidR="00F857C5">
        <w:rPr>
          <w:rStyle w:val="Jegyzethivatkozs"/>
          <w:rFonts w:cs="Mangal"/>
        </w:rPr>
        <w:commentReference w:id="894"/>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95" w:name="_oux10a9n6xn3" w:colFirst="0" w:colLast="0"/>
      <w:bookmarkStart w:id="896" w:name="_Ref43990078"/>
      <w:bookmarkStart w:id="897" w:name="_Toc183083934"/>
      <w:bookmarkEnd w:id="895"/>
      <w:r w:rsidRPr="00DD7CCF">
        <w:t>Quoting published material</w:t>
      </w:r>
      <w:bookmarkEnd w:id="896"/>
      <w:bookmarkEnd w:id="897"/>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lastRenderedPageBreak/>
        <w:t xml:space="preserve">within </w:t>
      </w:r>
      <w:r w:rsidRPr="00DD7CCF">
        <w:rPr>
          <w:rStyle w:val="Code"/>
        </w:rPr>
        <w:t>&lt;cit&gt;</w:t>
      </w:r>
      <w:r w:rsidRPr="00DD7CCF">
        <w:t xml:space="preserve">, wrap the quoted text in the element </w:t>
      </w:r>
      <w:r w:rsidRPr="00DD7CCF">
        <w:rPr>
          <w:rStyle w:val="Code"/>
        </w:rPr>
        <w:t>&lt;quote&gt;</w:t>
      </w:r>
    </w:p>
    <w:p w14:paraId="37D9FE7E" w14:textId="58C79812"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xml:space="preserve"> to specify the source of the quotation</w:t>
      </w:r>
      <w:r w:rsidRPr="006B5499">
        <w:rPr>
          <w:rStyle w:val="Lbjegyzet-hivatkozs"/>
        </w:rPr>
        <w:footnoteReference w:id="6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98" w:name="_dx7skv6pu8qf" w:colFirst="0" w:colLast="0"/>
      <w:bookmarkStart w:id="899" w:name="_Ref43989849"/>
      <w:bookmarkStart w:id="900" w:name="_Toc183083935"/>
      <w:bookmarkEnd w:id="898"/>
      <w:r w:rsidRPr="00DD7CCF">
        <w:t>Bibliographic citations</w:t>
      </w:r>
      <w:bookmarkEnd w:id="899"/>
      <w:bookmarkEnd w:id="900"/>
    </w:p>
    <w:p w14:paraId="01AEED06" w14:textId="35FBF479"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C1303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901"/>
      <w:r w:rsidRPr="00F04F4C">
        <w:t xml:space="preserve">numbered paragraphs </w:t>
      </w:r>
      <w:commentRangeEnd w:id="901"/>
      <w:r w:rsidR="004F5399">
        <w:rPr>
          <w:rStyle w:val="Jegyzethivatkozs"/>
          <w:rFonts w:cs="Mangal"/>
        </w:rPr>
        <w:commentReference w:id="901"/>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7E6640A5"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C1303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06E4CCDE" w:rsidR="00C02B8C" w:rsidRPr="00DD7CCF" w:rsidRDefault="004D2E67" w:rsidP="00E2714A">
      <w:pPr>
        <w:pStyle w:val="Lista3"/>
      </w:pPr>
      <w:r w:rsidRPr="00DD7CCF">
        <w:t>should you feel the need to use a different value, please contact the authors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28AF6D95"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C13032" w:rsidRPr="00DD7CCF">
        <w:t xml:space="preserve">Example </w:t>
      </w:r>
      <w:r w:rsidR="00C13032">
        <w:rPr>
          <w:noProof/>
        </w:rPr>
        <w:t>10.4.5</w:t>
      </w:r>
      <w:r w:rsidR="00C13032" w:rsidRPr="00DD7CCF">
        <w:rPr>
          <w:noProof/>
        </w:rPr>
        <w:t>.</w:t>
      </w:r>
      <w:r w:rsidR="00C1303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lastRenderedPageBreak/>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3619F1FE"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C13032" w:rsidRPr="00DD7CCF">
        <w:t xml:space="preserve">Example </w:t>
      </w:r>
      <w:r w:rsidR="00C13032">
        <w:rPr>
          <w:noProof/>
        </w:rPr>
        <w:t>10.4.5</w:t>
      </w:r>
      <w:r w:rsidR="00C13032" w:rsidRPr="00DD7CCF">
        <w:rPr>
          <w:noProof/>
        </w:rPr>
        <w:t>.</w:t>
      </w:r>
      <w:r w:rsidR="00C1303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208687E1" w:rsidR="00F80E90" w:rsidRPr="00DD7CCF" w:rsidRDefault="00F80E90" w:rsidP="00025303">
            <w:pPr>
              <w:pStyle w:val="Kpalrs"/>
            </w:pPr>
            <w:r w:rsidRPr="00DD7CCF">
              <w:t xml:space="preserve">Example </w:t>
            </w:r>
            <w:fldSimple w:instr=" STYLEREF 3 \s ">
              <w:r w:rsidR="00C13032">
                <w:rPr>
                  <w:noProof/>
                </w:rPr>
                <w:t>10.4.5</w:t>
              </w:r>
            </w:fldSimple>
            <w:r w:rsidRPr="00DD7CCF">
              <w:t>.</w:t>
            </w:r>
            <w:fldSimple w:instr=" SEQ Example \* ALPHABETIC \s 3 ">
              <w:r w:rsidR="00C1303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7275F0" w:rsidRDefault="00F80E90" w:rsidP="007275F0">
            <w:pPr>
              <w:pStyle w:val="TableNote"/>
              <w:keepNext/>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012CBFD" w:rsidR="00F80E90" w:rsidRPr="00DD7CCF" w:rsidRDefault="00F80E90" w:rsidP="00025303">
            <w:pPr>
              <w:pStyle w:val="Kpalrs"/>
            </w:pPr>
            <w:r w:rsidRPr="00DD7CCF">
              <w:t xml:space="preserve">Example </w:t>
            </w:r>
            <w:fldSimple w:instr=" STYLEREF 3 \s ">
              <w:r w:rsidR="00C13032">
                <w:rPr>
                  <w:noProof/>
                </w:rPr>
                <w:t>10.4.5</w:t>
              </w:r>
            </w:fldSimple>
            <w:r w:rsidRPr="00DD7CCF">
              <w:t>.</w:t>
            </w:r>
            <w:fldSimple w:instr=" SEQ Example \* ALPHABETIC \s 3 ">
              <w:r w:rsidR="00C1303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7275F0">
            <w:pPr>
              <w:pStyle w:val="TableNote"/>
              <w:keepNext/>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5838EC95" w:rsidR="00F80E90" w:rsidRPr="00DD7CCF" w:rsidRDefault="00F80E90" w:rsidP="00025303">
            <w:pPr>
              <w:pStyle w:val="Kpalrs"/>
            </w:pPr>
            <w:r w:rsidRPr="00DD7CCF">
              <w:t xml:space="preserve">Example </w:t>
            </w:r>
            <w:fldSimple w:instr=" STYLEREF 3 \s ">
              <w:r w:rsidR="00C13032">
                <w:rPr>
                  <w:noProof/>
                </w:rPr>
                <w:t>10.4.5</w:t>
              </w:r>
            </w:fldSimple>
            <w:r w:rsidRPr="00DD7CCF">
              <w:t>.</w:t>
            </w:r>
            <w:fldSimple w:instr=" SEQ Example \* ALPHABETIC \s 3 ">
              <w:r w:rsidR="00C13032">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7275F0">
            <w:pPr>
              <w:pStyle w:val="TableNote"/>
              <w:keepNext/>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4E4FBE3" w:rsidR="00E67260" w:rsidRPr="00DD7CCF" w:rsidRDefault="00E67260" w:rsidP="00025303">
            <w:pPr>
              <w:pStyle w:val="Kpalrs"/>
            </w:pPr>
            <w:bookmarkStart w:id="902" w:name="_Ref44079069"/>
            <w:r w:rsidRPr="00DD7CCF">
              <w:t xml:space="preserve">Example </w:t>
            </w:r>
            <w:fldSimple w:instr=" STYLEREF 3 \s ">
              <w:r w:rsidR="00C13032">
                <w:rPr>
                  <w:noProof/>
                </w:rPr>
                <w:t>10.4.5</w:t>
              </w:r>
            </w:fldSimple>
            <w:r w:rsidRPr="00DD7CCF">
              <w:t>.</w:t>
            </w:r>
            <w:fldSimple w:instr=" SEQ Example \* ALPHABETIC \s 3 ">
              <w:r w:rsidR="00C13032">
                <w:rPr>
                  <w:noProof/>
                </w:rPr>
                <w:t>D</w:t>
              </w:r>
            </w:fldSimple>
            <w:bookmarkEnd w:id="90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F60B1C">
            <w:pPr>
              <w:pStyle w:val="TableNote"/>
              <w:keepNext/>
            </w:pPr>
            <w:r w:rsidRPr="007275F0">
              <w:t>Majumdar</w:t>
            </w:r>
            <w:r w:rsidRPr="00DD7CCF">
              <w:t xml:space="preserve"> </w:t>
            </w:r>
            <w:r w:rsidRPr="00E24F87">
              <w:rPr>
                <w:noProof/>
              </w:rPr>
              <w:t>(</w:t>
            </w:r>
            <w:r w:rsidRPr="00DD7CCF">
              <w:t>1943: 23–28)</w:t>
            </w:r>
          </w:p>
          <w:p w14:paraId="6100FA40" w14:textId="6D340F46" w:rsidR="00D3108A" w:rsidRPr="00DD7CCF" w:rsidRDefault="00D3108A" w:rsidP="00F60B1C">
            <w:pPr>
              <w:pStyle w:val="TableNote"/>
              <w:keepNext/>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E13DDD2" w:rsidR="00E67260" w:rsidRPr="00DD7CCF" w:rsidRDefault="00E67260" w:rsidP="00025303">
            <w:pPr>
              <w:pStyle w:val="Kpalrs"/>
            </w:pPr>
            <w:bookmarkStart w:id="903" w:name="_Ref44079082"/>
            <w:r w:rsidRPr="00DD7CCF">
              <w:t xml:space="preserve">Example </w:t>
            </w:r>
            <w:fldSimple w:instr=" STYLEREF 3 \s ">
              <w:r w:rsidR="00C13032">
                <w:rPr>
                  <w:noProof/>
                </w:rPr>
                <w:t>10.4.5</w:t>
              </w:r>
            </w:fldSimple>
            <w:r w:rsidRPr="00DD7CCF">
              <w:t>.</w:t>
            </w:r>
            <w:fldSimple w:instr=" SEQ Example \* ALPHABETIC \s 3 ">
              <w:r w:rsidR="00C13032">
                <w:rPr>
                  <w:noProof/>
                </w:rPr>
                <w:t>E</w:t>
              </w:r>
            </w:fldSimple>
            <w:bookmarkEnd w:id="903"/>
            <w:r w:rsidRPr="00DD7CCF">
              <w:t>: encoding a citation with ibid.</w:t>
            </w:r>
          </w:p>
        </w:tc>
      </w:tr>
      <w:tr w:rsidR="00E67260" w:rsidRPr="00DD7CCF" w14:paraId="1052BC3A" w14:textId="77777777" w:rsidTr="00F04F4C">
        <w:tc>
          <w:tcPr>
            <w:tcW w:w="5000" w:type="pct"/>
          </w:tcPr>
          <w:p w14:paraId="2012E7C9" w14:textId="77777777" w:rsidR="00E67260" w:rsidRPr="00DD7CCF" w:rsidRDefault="00E67260" w:rsidP="00F60B1C">
            <w:pPr>
              <w:pStyle w:val="TableNote"/>
              <w:keepNext/>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92F88F1" w:rsidR="00E67260" w:rsidRPr="00DD7CCF" w:rsidRDefault="00E67260" w:rsidP="00025303">
            <w:pPr>
              <w:pStyle w:val="Kpalrs"/>
            </w:pPr>
            <w:bookmarkStart w:id="904" w:name="_Ref44079042"/>
            <w:r w:rsidRPr="00DD7CCF">
              <w:t xml:space="preserve">Example </w:t>
            </w:r>
            <w:fldSimple w:instr=" STYLEREF 3 \s ">
              <w:r w:rsidR="00C13032">
                <w:rPr>
                  <w:noProof/>
                </w:rPr>
                <w:t>10.4.5</w:t>
              </w:r>
            </w:fldSimple>
            <w:r w:rsidRPr="00DD7CCF">
              <w:t>.</w:t>
            </w:r>
            <w:fldSimple w:instr=" SEQ Example \* ALPHABETIC \s 3 ">
              <w:r w:rsidR="00C13032">
                <w:rPr>
                  <w:noProof/>
                </w:rPr>
                <w:t>F</w:t>
              </w:r>
            </w:fldSimple>
            <w:bookmarkEnd w:id="90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291A70">
            <w:pPr>
              <w:pStyle w:val="CodeParagraph"/>
              <w:keepNext/>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905"/>
            <w:r w:rsidRPr="00DD7CCF">
              <w:t>when citing the ARIE appendices</w:t>
            </w:r>
            <w:commentRangeEnd w:id="905"/>
            <w:r w:rsidR="006F4840">
              <w:rPr>
                <w:rStyle w:val="Jegyzethivatkozs"/>
                <w:rFonts w:ascii="Gentium Plus" w:hAnsi="Gentium Plus" w:cs="Mangal"/>
              </w:rPr>
              <w:commentReference w:id="905"/>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906" w:name="_7sk1okht0w4v" w:colFirst="0" w:colLast="0"/>
      <w:bookmarkStart w:id="907" w:name="_Ref43988648"/>
      <w:bookmarkEnd w:id="906"/>
    </w:p>
    <w:tbl>
      <w:tblPr>
        <w:tblStyle w:val="CodeSampleTable"/>
        <w:tblW w:w="5000" w:type="pct"/>
        <w:tblLook w:val="04A0" w:firstRow="1" w:lastRow="0" w:firstColumn="1" w:lastColumn="0" w:noHBand="0" w:noVBand="1"/>
      </w:tblPr>
      <w:tblGrid>
        <w:gridCol w:w="9628"/>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5B41C420" w:rsidR="00F04F4C" w:rsidRPr="00DD7CCF" w:rsidRDefault="00F04F4C" w:rsidP="00F04F4C">
            <w:pPr>
              <w:pStyle w:val="Kpalrs"/>
            </w:pPr>
            <w:r w:rsidRPr="00DD7CCF">
              <w:lastRenderedPageBreak/>
              <w:t xml:space="preserve">Example </w:t>
            </w:r>
            <w:fldSimple w:instr=" STYLEREF 3 \s ">
              <w:r w:rsidR="00C13032">
                <w:rPr>
                  <w:noProof/>
                </w:rPr>
                <w:t>10.4.5</w:t>
              </w:r>
            </w:fldSimple>
            <w:r w:rsidRPr="00DD7CCF">
              <w:t>.</w:t>
            </w:r>
            <w:fldSimple w:instr=" SEQ Example \* ALPHABETIC \s 3 ">
              <w:r w:rsidR="00C13032">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60B1C">
            <w:pPr>
              <w:pStyle w:val="TableNote"/>
              <w:keepNext/>
            </w:pPr>
            <w:r w:rsidRPr="00F60B1C">
              <w:t>Edgerton</w:t>
            </w:r>
            <w:r w:rsidRPr="00461FC6">
              <w:t xml:space="preserve">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908" w:name="_Ref148531705"/>
      <w:bookmarkStart w:id="909" w:name="_Toc183083936"/>
      <w:r w:rsidRPr="00DD7CCF">
        <w:t>Referring to inscriptions in the DHARMABase</w:t>
      </w:r>
      <w:bookmarkEnd w:id="907"/>
      <w:bookmarkEnd w:id="908"/>
      <w:bookmarkEnd w:id="909"/>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7F84BA17"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C1303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910"/>
      <w:commentRangeStart w:id="911"/>
      <w:r w:rsidRPr="00DD7CCF">
        <w:t xml:space="preserve">add a further attribute </w:t>
      </w:r>
      <w:r w:rsidR="008525C6" w:rsidRPr="008525C6">
        <w:rPr>
          <w:rStyle w:val="Codeattribute"/>
        </w:rPr>
        <w:t>@n</w:t>
      </w:r>
      <w:commentRangeEnd w:id="910"/>
      <w:r w:rsidR="003B680F">
        <w:rPr>
          <w:rStyle w:val="Jegyzethivatkozs"/>
          <w:rFonts w:cs="Mangal"/>
        </w:rPr>
        <w:commentReference w:id="910"/>
      </w:r>
      <w:commentRangeEnd w:id="911"/>
      <w:r w:rsidR="002A1015">
        <w:rPr>
          <w:rStyle w:val="Jegyzethivatkozs"/>
          <w:rFonts w:cs="Mangal"/>
        </w:rPr>
        <w:commentReference w:id="911"/>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912" w:name="_Ref155689459"/>
      <w:bookmarkStart w:id="913" w:name="_Toc183083937"/>
      <w:r>
        <w:t>Referring to websites</w:t>
      </w:r>
      <w:bookmarkEnd w:id="912"/>
      <w:bookmarkEnd w:id="913"/>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914" w:name="_m34hlz9vjuhp" w:colFirst="0" w:colLast="0"/>
      <w:bookmarkStart w:id="915" w:name="_Toc183083938"/>
      <w:bookmarkEnd w:id="914"/>
      <w:r w:rsidRPr="00DD7CCF">
        <w:t xml:space="preserve">Encoding </w:t>
      </w:r>
      <w:r w:rsidR="006733B4" w:rsidRPr="00DD7CCF">
        <w:t>names</w:t>
      </w:r>
      <w:bookmarkEnd w:id="915"/>
    </w:p>
    <w:p w14:paraId="1F46300B" w14:textId="4098D5D7"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C1303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20A1BEC1"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C13032">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916" w:name="_5n8o6akv2b3b" w:colFirst="0" w:colLast="0"/>
      <w:bookmarkStart w:id="917" w:name="_Ref43989951"/>
      <w:bookmarkStart w:id="918" w:name="_Toc183083939"/>
      <w:bookmarkEnd w:id="916"/>
      <w:r w:rsidRPr="00DD7CCF">
        <w:t>Tagging contemporary names</w:t>
      </w:r>
      <w:bookmarkEnd w:id="917"/>
      <w:bookmarkEnd w:id="918"/>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0D618C1" w:rsidR="00E67260" w:rsidRPr="00DD7CCF" w:rsidRDefault="00E67260" w:rsidP="00025303">
            <w:pPr>
              <w:pStyle w:val="Kpalrs"/>
            </w:pPr>
            <w:r w:rsidRPr="00DD7CCF">
              <w:t xml:space="preserve">Example </w:t>
            </w:r>
            <w:fldSimple w:instr=" STYLEREF 3 \s ">
              <w:r w:rsidR="00C13032">
                <w:rPr>
                  <w:noProof/>
                </w:rPr>
                <w:t>10.5.1</w:t>
              </w:r>
            </w:fldSimple>
            <w:r w:rsidRPr="00DD7CCF">
              <w:t>.</w:t>
            </w:r>
            <w:fldSimple w:instr=" SEQ Example \* ALPHABETIC \s 3 ">
              <w:r w:rsidR="00C13032">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919" w:name="_yz32t9xtry6d" w:colFirst="0" w:colLast="0"/>
      <w:bookmarkStart w:id="920" w:name="_Toc183083940"/>
      <w:bookmarkEnd w:id="919"/>
      <w:r w:rsidRPr="00DD7CCF">
        <w:t xml:space="preserve">Attributes as </w:t>
      </w:r>
      <w:r w:rsidR="006733B4" w:rsidRPr="00DD7CCF">
        <w:t>referencing sy</w:t>
      </w:r>
      <w:r w:rsidRPr="00DD7CCF">
        <w:t>stems</w:t>
      </w:r>
      <w:bookmarkEnd w:id="920"/>
    </w:p>
    <w:p w14:paraId="730E3BCB" w14:textId="3591910A" w:rsidR="008525C6" w:rsidRPr="008525C6" w:rsidRDefault="004D2E67" w:rsidP="00EB2024">
      <w:pPr>
        <w:pStyle w:val="Cmsor3"/>
      </w:pPr>
      <w:bookmarkStart w:id="921" w:name="_g75gsrc5lpm1" w:colFirst="0" w:colLast="0"/>
      <w:bookmarkStart w:id="922" w:name="_Ref43989765"/>
      <w:bookmarkStart w:id="923" w:name="_Toc183083941"/>
      <w:bookmarkEnd w:id="921"/>
      <w:r w:rsidRPr="00DD7CCF">
        <w:t xml:space="preserve">Encoding authorship with </w:t>
      </w:r>
      <w:bookmarkEnd w:id="922"/>
      <w:r w:rsidR="008525C6" w:rsidRPr="008525C6">
        <w:rPr>
          <w:rStyle w:val="Codeattribute"/>
        </w:rPr>
        <w:t>@resp</w:t>
      </w:r>
      <w:bookmarkEnd w:id="923"/>
    </w:p>
    <w:p w14:paraId="0418BF14" w14:textId="6BF410B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C13032">
        <w:t>10.5.1</w:t>
      </w:r>
      <w:r w:rsidR="0082156E" w:rsidRPr="00DD7CCF">
        <w:fldChar w:fldCharType="end"/>
      </w:r>
      <w:r w:rsidR="0082156E" w:rsidRPr="00DD7CCF">
        <w:t>)</w:t>
      </w:r>
    </w:p>
    <w:p w14:paraId="44671E22" w14:textId="00AD28EE"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C1303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E272FB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13032">
        <w:t>9.2.1</w:t>
      </w:r>
      <w:r w:rsidR="009430EC" w:rsidRPr="00DD7CCF">
        <w:fldChar w:fldCharType="end"/>
      </w:r>
      <w:r w:rsidRPr="00DD7CCF">
        <w:t>)</w:t>
      </w:r>
    </w:p>
    <w:p w14:paraId="7A2A2F05" w14:textId="61208321"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C13032">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924" w:name="_5hzh3m6qj48r" w:colFirst="0" w:colLast="0"/>
      <w:bookmarkStart w:id="925" w:name="_Ref43989551"/>
      <w:bookmarkStart w:id="926" w:name="_Ref44490119"/>
      <w:bookmarkStart w:id="927" w:name="_Toc183083942"/>
      <w:bookmarkEnd w:id="924"/>
      <w:r w:rsidRPr="00DD7CCF">
        <w:t xml:space="preserve">Crediting publications with </w:t>
      </w:r>
      <w:bookmarkEnd w:id="925"/>
      <w:r w:rsidR="008525C6" w:rsidRPr="008525C6">
        <w:rPr>
          <w:rStyle w:val="Codeattribute"/>
        </w:rPr>
        <w:t>@source</w:t>
      </w:r>
      <w:bookmarkEnd w:id="926"/>
      <w:bookmarkEnd w:id="927"/>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3132A48B"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C1303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C13032">
        <w:t>9.1.4</w:t>
      </w:r>
      <w:r w:rsidR="0082156E" w:rsidRPr="00DD7CCF">
        <w:fldChar w:fldCharType="end"/>
      </w:r>
      <w:r w:rsidRPr="00DD7CCF">
        <w:t>)</w:t>
      </w:r>
    </w:p>
    <w:p w14:paraId="05C28581" w14:textId="5611EE2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C13032">
        <w:t>10.4.1</w:t>
      </w:r>
      <w:r w:rsidR="0082156E" w:rsidRPr="00DD7CCF">
        <w:fldChar w:fldCharType="end"/>
      </w:r>
      <w:r w:rsidRPr="00DD7CCF">
        <w:t>)</w:t>
      </w:r>
    </w:p>
    <w:p w14:paraId="12885AB1" w14:textId="05089880"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C1303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59D180F"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C1303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928" w:name="_u75429ibco3" w:colFirst="0" w:colLast="0"/>
      <w:bookmarkStart w:id="929" w:name="_Ref44490073"/>
      <w:bookmarkStart w:id="930" w:name="_Toc183083943"/>
      <w:bookmarkEnd w:id="928"/>
      <w:r w:rsidRPr="00DD7CCF">
        <w:t xml:space="preserve">Identifying persons and places with </w:t>
      </w:r>
      <w:r w:rsidR="008525C6" w:rsidRPr="008525C6">
        <w:rPr>
          <w:rStyle w:val="Codeattribute"/>
        </w:rPr>
        <w:t>@key</w:t>
      </w:r>
      <w:bookmarkEnd w:id="929"/>
      <w:bookmarkEnd w:id="930"/>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931" w:name="_ydxlcq8ogmtp" w:colFirst="0" w:colLast="0"/>
      <w:bookmarkStart w:id="932" w:name="_Ref43988993"/>
      <w:bookmarkStart w:id="933" w:name="_Toc183083944"/>
      <w:bookmarkEnd w:id="931"/>
      <w:r w:rsidRPr="00DD7CCF">
        <w:t xml:space="preserve">Identifying elements with </w:t>
      </w:r>
      <w:r w:rsidR="008525C6" w:rsidRPr="00B30777">
        <w:rPr>
          <w:rStyle w:val="Codeattribute"/>
        </w:rPr>
        <w:t>@xml:</w:t>
      </w:r>
      <w:r w:rsidRPr="00B30777">
        <w:rPr>
          <w:rStyle w:val="Codeattribute"/>
        </w:rPr>
        <w:t>id</w:t>
      </w:r>
      <w:bookmarkEnd w:id="932"/>
      <w:bookmarkEnd w:id="933"/>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934" w:name="_ulwrsat15v9f" w:colFirst="0" w:colLast="0"/>
      <w:bookmarkStart w:id="935" w:name="_Toc183083945"/>
      <w:bookmarkEnd w:id="934"/>
      <w:r w:rsidRPr="00DD7CCF">
        <w:t xml:space="preserve">Punctuation and </w:t>
      </w:r>
      <w:r w:rsidR="006733B4" w:rsidRPr="00DD7CCF">
        <w:t>style in modern languages</w:t>
      </w:r>
      <w:bookmarkEnd w:id="935"/>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936" w:name="_k9hfjcx1f0k3" w:colFirst="0" w:colLast="0"/>
      <w:bookmarkStart w:id="937" w:name="_Ref43978719"/>
      <w:bookmarkStart w:id="938" w:name="_Toc183083946"/>
      <w:bookmarkEnd w:id="936"/>
      <w:r w:rsidRPr="00DD7CCF">
        <w:lastRenderedPageBreak/>
        <w:t>The TEI Header</w:t>
      </w:r>
      <w:bookmarkEnd w:id="937"/>
      <w:bookmarkEnd w:id="938"/>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3"/>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939" w:name="_23j65vxuxzj5" w:colFirst="0" w:colLast="0"/>
      <w:bookmarkStart w:id="940" w:name="_Toc183083947"/>
      <w:bookmarkEnd w:id="939"/>
      <w:r w:rsidRPr="00DD7CCF">
        <w:t xml:space="preserve">Describing the XML </w:t>
      </w:r>
      <w:r w:rsidR="006733B4" w:rsidRPr="00DD7CCF">
        <w:t>document</w:t>
      </w:r>
      <w:bookmarkEnd w:id="940"/>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941" w:name="_2jfs86ft37ax" w:colFirst="0" w:colLast="0"/>
      <w:bookmarkStart w:id="942" w:name="_Toc183083948"/>
      <w:bookmarkEnd w:id="941"/>
      <w:r w:rsidRPr="00DD7CCF">
        <w:t>The title</w:t>
      </w:r>
      <w:bookmarkEnd w:id="942"/>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5B1735F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C1303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943" w:name="_r3zbaj6a07eq" w:colFirst="0" w:colLast="0"/>
      <w:bookmarkStart w:id="944" w:name="_Ref43990001"/>
      <w:bookmarkStart w:id="945" w:name="_Toc183083949"/>
      <w:bookmarkEnd w:id="943"/>
      <w:r w:rsidRPr="00DD7CCF">
        <w:t>The responsibility statement</w:t>
      </w:r>
      <w:bookmarkEnd w:id="944"/>
      <w:bookmarkEnd w:id="945"/>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47DD9385"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C1303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BE559D0" w:rsidR="00E67260" w:rsidRPr="00DD7CCF" w:rsidRDefault="00E67260" w:rsidP="00025303">
            <w:pPr>
              <w:pStyle w:val="Kpalrs"/>
            </w:pPr>
            <w:r w:rsidRPr="00DD7CCF">
              <w:lastRenderedPageBreak/>
              <w:t xml:space="preserve">Example </w:t>
            </w:r>
            <w:fldSimple w:instr=" STYLEREF 3 \s ">
              <w:r w:rsidR="00C13032">
                <w:rPr>
                  <w:noProof/>
                </w:rPr>
                <w:t>11.1.2</w:t>
              </w:r>
            </w:fldSimple>
            <w:r w:rsidRPr="00DD7CCF">
              <w:t>.</w:t>
            </w:r>
            <w:fldSimple w:instr=" SEQ Example \* ALPHABETIC \s 3 ">
              <w:r w:rsidR="00C1303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946" w:name="_vner4ocywhk7" w:colFirst="0" w:colLast="0"/>
      <w:bookmarkStart w:id="947" w:name="_Toc183083950"/>
      <w:bookmarkEnd w:id="946"/>
      <w:r w:rsidRPr="00DD7CCF">
        <w:t>The publication statement</w:t>
      </w:r>
      <w:bookmarkEnd w:id="947"/>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67103A34" w:rsidR="00E67260" w:rsidRPr="00DD7CCF" w:rsidRDefault="00E67260" w:rsidP="00025303">
            <w:pPr>
              <w:pStyle w:val="Kpalrs"/>
            </w:pPr>
            <w:r w:rsidRPr="00DD7CCF">
              <w:t xml:space="preserve">Example </w:t>
            </w:r>
            <w:fldSimple w:instr=" STYLEREF 3 \s ">
              <w:r w:rsidR="00C13032">
                <w:rPr>
                  <w:noProof/>
                </w:rPr>
                <w:t>11.1.3</w:t>
              </w:r>
            </w:fldSimple>
            <w:r w:rsidRPr="00DD7CCF">
              <w:t>.</w:t>
            </w:r>
            <w:fldSimple w:instr=" SEQ Example \* ALPHABETIC \s 3 ">
              <w:r w:rsidR="00C1303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948" w:name="_hettlvg4peby" w:colFirst="0" w:colLast="0"/>
      <w:bookmarkStart w:id="949" w:name="_Ref43978731"/>
      <w:bookmarkStart w:id="950" w:name="_Toc183083951"/>
      <w:bookmarkEnd w:id="948"/>
      <w:r w:rsidRPr="00DD7CCF">
        <w:t xml:space="preserve">Describing the </w:t>
      </w:r>
      <w:r w:rsidR="006733B4" w:rsidRPr="00DD7CCF">
        <w:t>original document</w:t>
      </w:r>
      <w:bookmarkEnd w:id="949"/>
      <w:bookmarkEnd w:id="950"/>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951" w:name="_l88w6yddwwcn" w:colFirst="0" w:colLast="0"/>
      <w:bookmarkStart w:id="952" w:name="_Ref43987455"/>
      <w:bookmarkStart w:id="953" w:name="_Toc183083952"/>
      <w:bookmarkEnd w:id="951"/>
      <w:r w:rsidRPr="00DD7CCF">
        <w:lastRenderedPageBreak/>
        <w:t xml:space="preserve">The </w:t>
      </w:r>
      <w:r w:rsidR="00547689">
        <w:t>h</w:t>
      </w:r>
      <w:r w:rsidRPr="00DD7CCF">
        <w:t xml:space="preserve">and </w:t>
      </w:r>
      <w:r w:rsidR="00547689">
        <w:t>d</w:t>
      </w:r>
      <w:r w:rsidRPr="00DD7CCF">
        <w:t>escription</w:t>
      </w:r>
      <w:bookmarkEnd w:id="952"/>
      <w:bookmarkEnd w:id="953"/>
    </w:p>
    <w:p w14:paraId="52650714" w14:textId="77777777" w:rsidR="00C02B8C" w:rsidRPr="00DD7CCF" w:rsidRDefault="004D2E67" w:rsidP="00E2714A">
      <w:pPr>
        <w:pStyle w:val="Lista"/>
      </w:pPr>
      <w:commentRangeStart w:id="954"/>
      <w:r w:rsidRPr="00DD7CCF">
        <w:t xml:space="preserve">basic designations of script names </w:t>
      </w:r>
      <w:commentRangeEnd w:id="954"/>
      <w:r w:rsidR="00A61239">
        <w:rPr>
          <w:rStyle w:val="Jegyzethivatkozs"/>
          <w:rFonts w:cs="Mangal"/>
        </w:rPr>
        <w:commentReference w:id="954"/>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300B6489"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C13032">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275BFFC3"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C1303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4794942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C13032">
        <w:t>7.5.1</w:t>
      </w:r>
      <w:r w:rsidR="0082156E" w:rsidRPr="00DD7CCF">
        <w:fldChar w:fldCharType="end"/>
      </w:r>
    </w:p>
    <w:p w14:paraId="7F1F234D" w14:textId="2337A850" w:rsidR="00C02B8C" w:rsidRPr="00DD7CCF" w:rsidRDefault="004D2E67" w:rsidP="00EB2024">
      <w:pPr>
        <w:pStyle w:val="Cmsor2"/>
      </w:pPr>
      <w:bookmarkStart w:id="955" w:name="_wnsvz48xieus" w:colFirst="0" w:colLast="0"/>
      <w:bookmarkStart w:id="956" w:name="_Toc183083953"/>
      <w:bookmarkEnd w:id="955"/>
      <w:r w:rsidRPr="00DD7CCF">
        <w:t xml:space="preserve">Keeping </w:t>
      </w:r>
      <w:r w:rsidR="006733B4" w:rsidRPr="00DD7CCF">
        <w:t>track of file history</w:t>
      </w:r>
      <w:bookmarkEnd w:id="956"/>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8"/>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543EF435" w:rsidR="00E67260" w:rsidRPr="00DD7CCF" w:rsidRDefault="00E67260" w:rsidP="00025303">
            <w:pPr>
              <w:pStyle w:val="Kpalrs"/>
            </w:pPr>
            <w:r w:rsidRPr="00DD7CCF">
              <w:t xml:space="preserve">Example </w:t>
            </w:r>
            <w:fldSimple w:instr=" STYLEREF 3 \s ">
              <w:r w:rsidR="00C13032">
                <w:rPr>
                  <w:noProof/>
                </w:rPr>
                <w:t>11.2.1</w:t>
              </w:r>
            </w:fldSimple>
            <w:r w:rsidRPr="00DD7CCF">
              <w:t>.</w:t>
            </w:r>
            <w:fldSimple w:instr=" SEQ Example \* ALPHABETIC \s 3 ">
              <w:r w:rsidR="00C13032">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957" w:name="_m394n9pgjwwz" w:colFirst="0" w:colLast="0"/>
      <w:bookmarkEnd w:id="957"/>
      <w:r w:rsidRPr="00DD7CCF">
        <w:lastRenderedPageBreak/>
        <w:t>Appendices</w:t>
      </w:r>
    </w:p>
    <w:p w14:paraId="73F64D53" w14:textId="46A1AD78" w:rsidR="00C02B8C" w:rsidRPr="00DD7CCF" w:rsidRDefault="004D2E67">
      <w:pPr>
        <w:pStyle w:val="Cmsor1"/>
        <w:numPr>
          <w:ilvl w:val="0"/>
          <w:numId w:val="7"/>
        </w:numPr>
      </w:pPr>
      <w:bookmarkStart w:id="958" w:name="_qidxc825gutk" w:colFirst="0" w:colLast="0"/>
      <w:bookmarkStart w:id="959" w:name="_Toc183083954"/>
      <w:bookmarkEnd w:id="958"/>
      <w:r w:rsidRPr="00DD7CCF">
        <w:lastRenderedPageBreak/>
        <w:t xml:space="preserve">Converting CII/EI </w:t>
      </w:r>
      <w:r w:rsidR="006733B4" w:rsidRPr="00DD7CCF">
        <w:t xml:space="preserve">markup conventions </w:t>
      </w:r>
      <w:r w:rsidRPr="00DD7CCF">
        <w:t>to EpiDoc</w:t>
      </w:r>
      <w:bookmarkEnd w:id="959"/>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5236871"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C13032">
        <w:t>3.5.4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4C2DC511"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C1303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EB41FE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C1303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469386A"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C13032">
        <w:t>5.3.3</w:t>
      </w:r>
      <w:r w:rsidR="001B68E2" w:rsidRPr="00DD7CCF">
        <w:fldChar w:fldCharType="end"/>
      </w:r>
      <w:r w:rsidRPr="00DD7CCF">
        <w:t>)</w:t>
      </w:r>
    </w:p>
    <w:p w14:paraId="1C6A2AAC" w14:textId="20F51F38"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C1303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FA0190C"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C1303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345CA873"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C1303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4817D228"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C1303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1DDDCFDF"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C13032">
        <w:t>6.2.4</w:t>
      </w:r>
      <w:r w:rsidR="0082156E" w:rsidRPr="00DD7CCF">
        <w:fldChar w:fldCharType="end"/>
      </w:r>
    </w:p>
    <w:p w14:paraId="44A2C641" w14:textId="7DDE0592"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C13032">
        <w:t>6.1.3</w:t>
      </w:r>
      <w:r w:rsidR="00284D70" w:rsidRPr="00DD7CCF">
        <w:fldChar w:fldCharType="end"/>
      </w:r>
      <w:r w:rsidRPr="00DD7CCF">
        <w:t>)</w:t>
      </w:r>
    </w:p>
    <w:p w14:paraId="339C7C16" w14:textId="77777777"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14:paraId="155134FB" w14:textId="1E52AD7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49B5B7A2"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C13032">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960" w:name="_qgilsms4nw42" w:colFirst="0" w:colLast="0"/>
      <w:bookmarkStart w:id="961" w:name="_Ref43980968"/>
      <w:bookmarkStart w:id="962" w:name="_Toc183083955"/>
      <w:bookmarkEnd w:id="960"/>
      <w:r w:rsidRPr="00DD7CCF">
        <w:lastRenderedPageBreak/>
        <w:t xml:space="preserve">Metre </w:t>
      </w:r>
      <w:r w:rsidRPr="00E24F87">
        <w:rPr>
          <w:noProof/>
        </w:rPr>
        <w:t>(</w:t>
      </w:r>
      <w:r w:rsidR="006733B4" w:rsidRPr="00DD7CCF">
        <w:t>prosody</w:t>
      </w:r>
      <w:r w:rsidRPr="00DD7CCF">
        <w:t>)</w:t>
      </w:r>
      <w:bookmarkEnd w:id="961"/>
      <w:bookmarkEnd w:id="962"/>
    </w:p>
    <w:p w14:paraId="76E303D3" w14:textId="08489B5D" w:rsidR="00A15C19" w:rsidRDefault="00A15C19" w:rsidP="00A15C19">
      <w:bookmarkStart w:id="963" w:name="_3ig9fb4xl00q" w:colFirst="0" w:colLast="0"/>
      <w:bookmarkEnd w:id="963"/>
      <w:r>
        <w:t>This appendix will be deprecated in a future edition of the EGD. Its place will be taken over by the Prosodic Patterns xml file (</w:t>
      </w:r>
      <w:hyperlink r:id="rId69"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70"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71"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964" w:name="_Toc183083956"/>
      <w:r w:rsidRPr="00DD7CCF">
        <w:t>Looking up Sanskrit metres</w:t>
      </w:r>
      <w:bookmarkEnd w:id="964"/>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47D036B" w:rsidR="00C02B8C" w:rsidRPr="00DD7CCF" w:rsidRDefault="00324B69" w:rsidP="006436FD">
      <w:pPr>
        <w:pStyle w:val="Lista2"/>
      </w:pPr>
      <w:hyperlink r:id="rId72" w:history="1">
        <w:r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2AF90866" w:rsidR="00C02B8C" w:rsidRDefault="00025303" w:rsidP="006436FD">
      <w:pPr>
        <w:pStyle w:val="Lista2"/>
      </w:pPr>
      <w:hyperlink r:id="rId73"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2EC3F371" w:rsidR="00A23873" w:rsidRPr="00DD7CCF" w:rsidRDefault="00F16CE9" w:rsidP="006436FD">
      <w:pPr>
        <w:pStyle w:val="Lista2"/>
      </w:pPr>
      <w:hyperlink r:id="rId74"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965" w:name="_orz8fxvyzur0" w:colFirst="0" w:colLast="0"/>
      <w:bookmarkStart w:id="966" w:name="_Toc183083957"/>
      <w:bookmarkEnd w:id="965"/>
      <w:r w:rsidRPr="00DD7CCF">
        <w:t>Syllable length</w:t>
      </w:r>
      <w:bookmarkEnd w:id="966"/>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0B4585D0"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C1303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64FE5FE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62126E06"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967" w:name="_uiwqp6i2kceu" w:colFirst="0" w:colLast="0"/>
      <w:bookmarkStart w:id="968" w:name="_Ref43991811"/>
      <w:bookmarkStart w:id="969" w:name="_Toc183083958"/>
      <w:bookmarkEnd w:id="967"/>
      <w:r w:rsidRPr="00DD7CCF">
        <w:t>Prosodic code</w:t>
      </w:r>
      <w:bookmarkEnd w:id="968"/>
      <w:bookmarkEnd w:id="969"/>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2FD8240"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C13032">
        <w:t>2.5.4.1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C13032">
        <w:t>2.5.4.3</w:t>
      </w:r>
      <w:r w:rsidR="00AC54D6">
        <w:fldChar w:fldCharType="end"/>
      </w:r>
      <w:r w:rsidRPr="00DD7CCF">
        <w:t>)</w:t>
      </w:r>
    </w:p>
    <w:p w14:paraId="7676B26A" w14:textId="576EE516"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C13032">
        <w:t>5.4.5</w:t>
      </w:r>
      <w:r w:rsidR="001B68E2" w:rsidRPr="00DD7CCF">
        <w:fldChar w:fldCharType="end"/>
      </w:r>
      <w:r w:rsidRPr="00DD7CCF">
        <w:t>)</w:t>
      </w:r>
    </w:p>
    <w:p w14:paraId="42A78837" w14:textId="6CDB1831"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C13032">
        <w:t>2.5.4.2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7CD9C4DD" w:rsidR="00177FFC" w:rsidRDefault="00177FFC" w:rsidP="006436FD">
      <w:pPr>
        <w:pStyle w:val="Kpalrs"/>
      </w:pPr>
      <w:bookmarkStart w:id="970" w:name="_Ref44134408"/>
      <w:bookmarkStart w:id="971" w:name="_Ref48034861"/>
      <w:r>
        <w:t xml:space="preserve">Table </w:t>
      </w:r>
      <w:fldSimple w:instr=" SEQ Table \* ARABIC ">
        <w:r w:rsidR="00C13032">
          <w:rPr>
            <w:noProof/>
          </w:rPr>
          <w:t>2</w:t>
        </w:r>
      </w:fldSimple>
      <w:bookmarkEnd w:id="970"/>
      <w:r>
        <w:t>. Prosodic notation</w:t>
      </w:r>
      <w:bookmarkEnd w:id="971"/>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291A70">
            <w:pPr>
              <w:pStyle w:val="Tabletext"/>
              <w:keepN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291A70">
            <w:pPr>
              <w:pStyle w:val="Tabletext"/>
              <w:keepN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291A70">
            <w:pPr>
              <w:pStyle w:val="Tabletext"/>
              <w:keepNext/>
            </w:pPr>
            <w:r w:rsidRPr="00DD7CCF">
              <w:t>Conventional</w:t>
            </w:r>
          </w:p>
          <w:p w14:paraId="33BA2551" w14:textId="77777777" w:rsidR="00C02B8C" w:rsidRPr="00DD7CCF" w:rsidRDefault="004D2E67" w:rsidP="00291A70">
            <w:pPr>
              <w:pStyle w:val="Tabletext"/>
              <w:keepN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291A70">
            <w:pPr>
              <w:pStyle w:val="Tabletext"/>
              <w:keepN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291A70">
            <w:pPr>
              <w:pStyle w:val="Tabletext"/>
              <w:keepN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291A70">
            <w:pPr>
              <w:pStyle w:val="Tabletext"/>
              <w:keepN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291A70">
            <w:pPr>
              <w:pStyle w:val="Tabletext"/>
              <w:keepN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291A70">
            <w:pPr>
              <w:pStyle w:val="Tabletext"/>
              <w:keepN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291A70">
            <w:pPr>
              <w:pStyle w:val="Tabletext"/>
              <w:keepN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291A70">
            <w:pPr>
              <w:pStyle w:val="Tabletext"/>
              <w:keepN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291A70">
            <w:pPr>
              <w:pStyle w:val="Tabletext"/>
              <w:keepN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291A70">
            <w:pPr>
              <w:pStyle w:val="Tabletext"/>
              <w:keepN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291A70">
            <w:pPr>
              <w:pStyle w:val="Tabletext"/>
              <w:keepN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291A70">
            <w:pPr>
              <w:pStyle w:val="Tabletext"/>
              <w:keepN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291A70">
            <w:pPr>
              <w:pStyle w:val="Tabletext"/>
              <w:keepN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291A70">
            <w:pPr>
              <w:pStyle w:val="Tabletext"/>
              <w:keepN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291A70">
            <w:pPr>
              <w:pStyle w:val="Tabletext"/>
              <w:keepNext/>
            </w:pPr>
            <w:r w:rsidRPr="00DD7CCF">
              <w:t>||</w:t>
            </w:r>
            <w:r w:rsidRPr="006B5499">
              <w:rPr>
                <w:rStyle w:val="Lbjegyzet-hivatkozs"/>
              </w:rPr>
              <w:footnoteReference w:id="6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291A70">
            <w:pPr>
              <w:pStyle w:val="Tabletext"/>
              <w:keepN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8"/>
            </w:r>
          </w:p>
        </w:tc>
      </w:tr>
    </w:tbl>
    <w:p w14:paraId="144EFB3F" w14:textId="50CBA417" w:rsidR="00C02B8C" w:rsidRDefault="004D2E67">
      <w:pPr>
        <w:pStyle w:val="Cmsor2"/>
        <w:numPr>
          <w:ilvl w:val="1"/>
          <w:numId w:val="7"/>
        </w:numPr>
      </w:pPr>
      <w:bookmarkStart w:id="972" w:name="_g11y2ljnx9av" w:colFirst="0" w:colLast="0"/>
      <w:bookmarkStart w:id="973" w:name="_Toc183083959"/>
      <w:bookmarkEnd w:id="972"/>
      <w:r w:rsidRPr="00DD7CCF">
        <w:t>Sanskrit</w:t>
      </w:r>
      <w:r w:rsidR="006436FD">
        <w:t>, Prakrit and Sanskrit-</w:t>
      </w:r>
      <w:r w:rsidR="006733B4">
        <w:t>based</w:t>
      </w:r>
      <w:r w:rsidR="006733B4" w:rsidRPr="00DD7CCF">
        <w:t xml:space="preserve"> </w:t>
      </w:r>
      <w:r w:rsidRPr="00DD7CCF">
        <w:t>metres</w:t>
      </w:r>
      <w:bookmarkEnd w:id="973"/>
    </w:p>
    <w:p w14:paraId="605C038A" w14:textId="7EF1EB85" w:rsidR="006436FD" w:rsidRPr="006436FD" w:rsidRDefault="006436FD">
      <w:pPr>
        <w:pStyle w:val="Cmsor3"/>
        <w:numPr>
          <w:ilvl w:val="2"/>
          <w:numId w:val="7"/>
        </w:numPr>
      </w:pPr>
      <w:bookmarkStart w:id="974" w:name="_Ref48034402"/>
      <w:bookmarkStart w:id="975" w:name="_Toc183083960"/>
      <w:r>
        <w:t>Syllabic metres (</w:t>
      </w:r>
      <w:r>
        <w:rPr>
          <w:rStyle w:val="Foreign"/>
        </w:rPr>
        <w:t>varṇav</w:t>
      </w:r>
      <w:r w:rsidRPr="00DD7CCF">
        <w:rPr>
          <w:rStyle w:val="Foreign"/>
        </w:rPr>
        <w:t>r̥tta</w:t>
      </w:r>
      <w:r>
        <w:t>)</w:t>
      </w:r>
      <w:bookmarkEnd w:id="974"/>
      <w:bookmarkEnd w:id="97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148CE727"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C13032">
        <w:rPr>
          <w:noProof/>
        </w:rPr>
        <w:t>163</w:t>
      </w:r>
      <w:r w:rsidR="006E2C5C" w:rsidRPr="00DD7CCF">
        <w:fldChar w:fldCharType="end"/>
      </w:r>
      <w:r w:rsidR="006E2C5C" w:rsidRPr="00DD7CCF">
        <w:t xml:space="preserve"> </w:t>
      </w:r>
      <w:r w:rsidRPr="00DD7CCF">
        <w:t>above</w:t>
      </w:r>
    </w:p>
    <w:p w14:paraId="244DC2D1" w14:textId="33688CD9"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w:t>
      </w:r>
    </w:p>
    <w:p w14:paraId="563783E5" w14:textId="4CFCBF4D" w:rsidR="00263A70" w:rsidRPr="00DD7CCF" w:rsidRDefault="00177FFC" w:rsidP="006436FD">
      <w:pPr>
        <w:pStyle w:val="Kpalrs"/>
      </w:pPr>
      <w:bookmarkStart w:id="976" w:name="_Ref44134196"/>
      <w:bookmarkStart w:id="977" w:name="_Ref48035097"/>
      <w:r>
        <w:t xml:space="preserve">Table </w:t>
      </w:r>
      <w:fldSimple w:instr=" SEQ Table \* ARABIC ">
        <w:r w:rsidR="00C13032">
          <w:rPr>
            <w:noProof/>
          </w:rPr>
          <w:t>3</w:t>
        </w:r>
      </w:fldSimple>
      <w:bookmarkEnd w:id="976"/>
      <w:r>
        <w:t>. Sanskrit syllabic metres</w:t>
      </w:r>
      <w:bookmarkEnd w:id="97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978"/>
            <w:r w:rsidRPr="00DD7CCF">
              <w:t>XML notation</w:t>
            </w:r>
            <w:commentRangeEnd w:id="978"/>
            <w:r w:rsidR="00671BCB">
              <w:rPr>
                <w:rStyle w:val="Jegyzethivatkozs"/>
                <w:rFonts w:ascii="Gentium Plus" w:hAnsi="Gentium Plus" w:cs="Mangal"/>
              </w:rPr>
              <w:commentReference w:id="978"/>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2"/>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979" w:name="_2qn1tcnogd7u" w:colFirst="0" w:colLast="0"/>
      <w:bookmarkStart w:id="980" w:name="_Ref56418748"/>
      <w:bookmarkStart w:id="981" w:name="_Toc183083961"/>
      <w:bookmarkStart w:id="982" w:name="_Ref43991783"/>
      <w:bookmarkEnd w:id="979"/>
      <w:r>
        <w:t>M</w:t>
      </w:r>
      <w:r w:rsidRPr="00DD7CCF">
        <w:t>oraic metres</w:t>
      </w:r>
      <w:bookmarkEnd w:id="980"/>
      <w:bookmarkEnd w:id="981"/>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741E83BE"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C13032">
        <w:t xml:space="preserve">Table </w:t>
      </w:r>
      <w:r w:rsidR="00C13032">
        <w:rPr>
          <w:noProof/>
        </w:rPr>
        <w:t>5</w:t>
      </w:r>
      <w:r w:rsidR="009633E9">
        <w:fldChar w:fldCharType="end"/>
      </w:r>
      <w:r w:rsidR="009633E9" w:rsidRPr="00DD7CCF">
        <w:t xml:space="preserve"> below</w:t>
      </w:r>
    </w:p>
    <w:p w14:paraId="7D24F394" w14:textId="67409F6F"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C13032">
        <w:t xml:space="preserve">Table </w:t>
      </w:r>
      <w:r w:rsidR="00C1303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3E67D363"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C13032">
        <w:t>2.5.4.5</w:t>
      </w:r>
      <w:r w:rsidR="00AC54D6">
        <w:fldChar w:fldCharType="end"/>
      </w:r>
      <w:r w:rsidRPr="00DD7CCF">
        <w:t>)</w:t>
      </w:r>
    </w:p>
    <w:p w14:paraId="708E3E88" w14:textId="2104AB17"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C13032">
        <w:t>2.5.4.4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56729CB"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C13032">
        <w:t xml:space="preserve">Table </w:t>
      </w:r>
      <w:r w:rsidR="00C13032">
        <w:rPr>
          <w:noProof/>
        </w:rPr>
        <w:t>4</w:t>
      </w:r>
      <w:r w:rsidR="001E1C88">
        <w:fldChar w:fldCharType="end"/>
      </w:r>
      <w:r w:rsidR="001E1C88">
        <w:t xml:space="preserve"> below</w:t>
      </w:r>
    </w:p>
    <w:p w14:paraId="15FF172F" w14:textId="3C2E1AD2" w:rsidR="006436FD" w:rsidRDefault="001E1C88" w:rsidP="001E1C88">
      <w:pPr>
        <w:pStyle w:val="Lista3"/>
      </w:pPr>
      <w:r>
        <w:lastRenderedPageBreak/>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32C0A138"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C13032">
        <w:t xml:space="preserve">Table </w:t>
      </w:r>
      <w:r w:rsidR="00C1303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614832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C13032">
        <w:t>2.5.1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C13032">
        <w:t>2.5.3.1</w:t>
      </w:r>
      <w:r w:rsidR="00AC54D6">
        <w:fldChar w:fldCharType="end"/>
      </w:r>
      <w:r w:rsidRPr="00DD7CCF">
        <w:t>)</w:t>
      </w:r>
    </w:p>
    <w:p w14:paraId="762919A0" w14:textId="1BD39677"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C13032">
        <w:t xml:space="preserve">Table </w:t>
      </w:r>
      <w:r w:rsidR="00C1303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968D765" w:rsidR="006436FD" w:rsidRDefault="006436FD" w:rsidP="006436FD">
      <w:pPr>
        <w:pStyle w:val="Kpalrs"/>
      </w:pPr>
      <w:bookmarkStart w:id="983" w:name="_Ref48034870"/>
      <w:r>
        <w:t xml:space="preserve">Table </w:t>
      </w:r>
      <w:fldSimple w:instr=" SEQ Table \* ARABIC ">
        <w:r w:rsidR="00C13032">
          <w:rPr>
            <w:noProof/>
          </w:rPr>
          <w:t>4</w:t>
        </w:r>
      </w:fldSimple>
      <w:bookmarkEnd w:id="983"/>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291A70">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291A7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214554C9" w:rsidR="001E1C88" w:rsidRPr="003E62E2" w:rsidRDefault="001E1C88" w:rsidP="00291A70">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C13032">
              <w:t xml:space="preserve">Table </w:t>
            </w:r>
            <w:r w:rsidR="00C1303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291A70">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291A70">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291A70">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291A70">
            <w:pPr>
              <w:pStyle w:val="Tabletext"/>
              <w:keepNext/>
            </w:pPr>
            <w:r w:rsidRPr="003E62E2">
              <w:t>4|4|4|4|4|4|4|2/</w:t>
            </w:r>
          </w:p>
          <w:p w14:paraId="3CB2C646" w14:textId="7812082E" w:rsidR="001E1C88" w:rsidRPr="00263A70" w:rsidRDefault="001E1C88" w:rsidP="00291A70">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291A70">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291A70">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291A70">
            <w:pPr>
              <w:pStyle w:val="Tabletext"/>
              <w:keepNext/>
            </w:pPr>
            <w:r w:rsidRPr="003E62E2">
              <w:t>4|4|4|4|4|4|4|2/</w:t>
            </w:r>
          </w:p>
          <w:p w14:paraId="3A818E7D" w14:textId="712737C9" w:rsidR="001E1C88" w:rsidRPr="00263A70" w:rsidRDefault="001E1C88" w:rsidP="00291A70">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291A70">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291A70">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291A70">
            <w:pPr>
              <w:pStyle w:val="Tabletext"/>
              <w:keepNext/>
            </w:pPr>
            <w:r w:rsidRPr="003E62E2">
              <w:t>4|4|4|4|4|1|4|2/</w:t>
            </w:r>
          </w:p>
          <w:p w14:paraId="01FD2245" w14:textId="353A68F8" w:rsidR="001E1C88" w:rsidRPr="00263A70" w:rsidRDefault="001E1C88" w:rsidP="00291A70">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291A70">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291A70">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291A70">
            <w:pPr>
              <w:pStyle w:val="Tabletext"/>
              <w:keepNext/>
            </w:pPr>
            <w:r w:rsidRPr="003E62E2">
              <w:t>4|4|4|4|4|1|4|2/</w:t>
            </w:r>
          </w:p>
          <w:p w14:paraId="6B9E4C2B" w14:textId="68E79336" w:rsidR="001E1C88" w:rsidRPr="00263A70" w:rsidRDefault="001E1C88" w:rsidP="00291A70">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291A70">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291A70">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291A70">
            <w:pPr>
              <w:pStyle w:val="Tabletext"/>
              <w:keepNext/>
            </w:pPr>
            <w:r w:rsidRPr="003E62E2">
              <w:t>4|4|4|4|4|4|4|4/</w:t>
            </w:r>
          </w:p>
          <w:p w14:paraId="04C07FA7" w14:textId="75BE63B6" w:rsidR="001E1C88" w:rsidRPr="003E62E2" w:rsidRDefault="001E1C88" w:rsidP="00291A70">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291A70">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291A70">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291A7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291A70">
            <w:pPr>
              <w:pStyle w:val="Tabletext"/>
              <w:keepNext/>
            </w:pPr>
            <w:r w:rsidRPr="003E62E2">
              <w:t>4|4|4|4|4|4|4|4/</w:t>
            </w:r>
          </w:p>
          <w:p w14:paraId="5B548040" w14:textId="26D2D228" w:rsidR="006024F5" w:rsidRPr="003E62E2" w:rsidRDefault="006024F5" w:rsidP="00291A70">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291A70">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291A7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291A70">
            <w:pPr>
              <w:pStyle w:val="Tabletext"/>
              <w:keepNext/>
            </w:pPr>
            <w:r w:rsidRPr="003E62E2">
              <w:t>4|4|4|4|4|1|4|2</w:t>
            </w:r>
            <w:r>
              <w:t>/</w:t>
            </w:r>
          </w:p>
          <w:p w14:paraId="4FC83265" w14:textId="528D8AC3" w:rsidR="006024F5" w:rsidRPr="003E62E2" w:rsidRDefault="006024F5" w:rsidP="00291A70">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291A70">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291A7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291A70">
            <w:pPr>
              <w:pStyle w:val="Tabletext"/>
              <w:keepNext/>
            </w:pPr>
            <w:r w:rsidRPr="003E62E2">
              <w:t>4|4|4|4|4|4|4|4/</w:t>
            </w:r>
          </w:p>
          <w:p w14:paraId="67F2F0C0" w14:textId="461AB61D" w:rsidR="006024F5" w:rsidRPr="003E62E2" w:rsidRDefault="006024F5" w:rsidP="00291A70">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984" w:name="_Ref44134646"/>
    </w:p>
    <w:p w14:paraId="4380A4AD" w14:textId="19E3EB82" w:rsidR="006436FD" w:rsidRDefault="006436FD" w:rsidP="006436FD">
      <w:pPr>
        <w:pStyle w:val="Kpalrs"/>
      </w:pPr>
      <w:bookmarkStart w:id="985" w:name="_Ref48034862"/>
      <w:r>
        <w:lastRenderedPageBreak/>
        <w:t xml:space="preserve">Table </w:t>
      </w:r>
      <w:fldSimple w:instr=" SEQ Table \* ARABIC ">
        <w:r w:rsidR="00C13032">
          <w:rPr>
            <w:noProof/>
          </w:rPr>
          <w:t>5</w:t>
        </w:r>
      </w:fldSimple>
      <w:bookmarkEnd w:id="984"/>
      <w:bookmarkEnd w:id="98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291A70">
            <w:pPr>
              <w:pStyle w:val="Tabletext"/>
              <w:keepN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291A70">
            <w:pPr>
              <w:pStyle w:val="Tabletext"/>
              <w:keepN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291A70">
            <w:pPr>
              <w:pStyle w:val="Tabletext"/>
              <w:keepN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291A70">
            <w:pPr>
              <w:pStyle w:val="Tabletext"/>
              <w:keepN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291A70">
            <w:pPr>
              <w:pStyle w:val="Tabletext"/>
              <w:keepN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291A70">
            <w:pPr>
              <w:pStyle w:val="Tabletext"/>
              <w:keepN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291A70">
            <w:pPr>
              <w:pStyle w:val="Tabletext"/>
              <w:keepN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291A70">
            <w:pPr>
              <w:pStyle w:val="Tabletext"/>
              <w:keepN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291A70">
            <w:pPr>
              <w:pStyle w:val="Tabletext"/>
              <w:keepN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291A70">
            <w:pPr>
              <w:pStyle w:val="Tabletext"/>
              <w:keepN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291A7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291A70">
            <w:pPr>
              <w:pStyle w:val="Tabletext"/>
              <w:keepNext/>
              <w:jc w:val="center"/>
              <w:rPr>
                <w:rStyle w:val="MetreCode"/>
              </w:rPr>
            </w:pPr>
            <w:r w:rsidRPr="003E62E2">
              <w:rPr>
                <w:rStyle w:val="MetreCode"/>
              </w:rPr>
              <w:t>⏑–⏑</w:t>
            </w:r>
          </w:p>
          <w:p w14:paraId="000A659E"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70606AEF" w14:textId="00D91E8D"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291A70">
            <w:pPr>
              <w:pStyle w:val="Tabletext"/>
              <w:keepNext/>
              <w:jc w:val="center"/>
              <w:rPr>
                <w:rStyle w:val="MetreCode"/>
              </w:rPr>
            </w:pPr>
            <w:r w:rsidRPr="003E62E2">
              <w:rPr>
                <w:rStyle w:val="MetreCode"/>
              </w:rPr>
              <w:t>⏑–⏑</w:t>
            </w:r>
          </w:p>
          <w:p w14:paraId="3DE4256A" w14:textId="5274431D"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5C712F28" w14:textId="77777777" w:rsidR="006436FD" w:rsidRPr="003E62E2" w:rsidRDefault="006436FD" w:rsidP="00291A70">
            <w:pPr>
              <w:pStyle w:val="Tabletext"/>
              <w:keepNext/>
              <w:jc w:val="center"/>
              <w:rPr>
                <w:rStyle w:val="MetreCode"/>
              </w:rPr>
            </w:pPr>
            <w:r w:rsidRPr="003E62E2">
              <w:rPr>
                <w:rStyle w:val="MetreCode"/>
              </w:rPr>
              <w:t>⏑⏑–</w:t>
            </w:r>
          </w:p>
          <w:p w14:paraId="7D2AF1A9" w14:textId="77777777" w:rsidR="006436FD" w:rsidRPr="003E62E2" w:rsidRDefault="006436FD" w:rsidP="00291A70">
            <w:pPr>
              <w:pStyle w:val="Tabletext"/>
              <w:keepNext/>
              <w:jc w:val="center"/>
              <w:rPr>
                <w:rStyle w:val="MetreCode"/>
              </w:rPr>
            </w:pPr>
            <w:r w:rsidRPr="003E62E2">
              <w:rPr>
                <w:rStyle w:val="MetreCode"/>
              </w:rPr>
              <w:t>–⏑⏑</w:t>
            </w:r>
          </w:p>
          <w:p w14:paraId="7385E25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291A7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291A70">
            <w:pPr>
              <w:pStyle w:val="Tabletext"/>
              <w:keepNext/>
              <w:jc w:val="center"/>
              <w:rPr>
                <w:rStyle w:val="MetreCode"/>
              </w:rPr>
            </w:pPr>
            <w:r w:rsidRPr="003E62E2">
              <w:rPr>
                <w:rStyle w:val="MetreCode"/>
              </w:rPr>
              <w:t>⏑–⏑</w:t>
            </w:r>
          </w:p>
          <w:p w14:paraId="7F76381F"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6DCB4EEF" w14:textId="77766C4B"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7F2414A" w14:textId="77777777" w:rsidR="006436FD" w:rsidRPr="003E62E2" w:rsidRDefault="006436FD" w:rsidP="00291A70">
            <w:pPr>
              <w:pStyle w:val="Tabletext"/>
              <w:keepNext/>
              <w:jc w:val="center"/>
              <w:rPr>
                <w:rStyle w:val="MetreCode"/>
              </w:rPr>
            </w:pPr>
            <w:r w:rsidRPr="003E62E2">
              <w:rPr>
                <w:rStyle w:val="MetreCode"/>
              </w:rPr>
              <w:t>⏑⏑–</w:t>
            </w:r>
          </w:p>
          <w:p w14:paraId="63BF9656" w14:textId="77777777" w:rsidR="006436FD" w:rsidRPr="003E62E2" w:rsidRDefault="006436FD" w:rsidP="00291A70">
            <w:pPr>
              <w:pStyle w:val="Tabletext"/>
              <w:keepNext/>
              <w:jc w:val="center"/>
              <w:rPr>
                <w:rStyle w:val="MetreCode"/>
              </w:rPr>
            </w:pPr>
            <w:r w:rsidRPr="003E62E2">
              <w:rPr>
                <w:rStyle w:val="MetreCode"/>
              </w:rPr>
              <w:t>–⏑⏑</w:t>
            </w:r>
          </w:p>
          <w:p w14:paraId="47F75502"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291A7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291A70">
            <w:pPr>
              <w:pStyle w:val="Tabletext"/>
              <w:keepNext/>
              <w:jc w:val="center"/>
              <w:rPr>
                <w:rStyle w:val="MetreCode"/>
              </w:rPr>
            </w:pPr>
            <w:r w:rsidRPr="003E62E2">
              <w:rPr>
                <w:rStyle w:val="MetreCode"/>
              </w:rPr>
              <w:t>⏑–⏑</w:t>
            </w:r>
          </w:p>
          <w:p w14:paraId="15A27D97"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6E1BDBE" w14:textId="27645F2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291A70">
            <w:pPr>
              <w:pStyle w:val="Tabletext"/>
              <w:keepNext/>
              <w:jc w:val="center"/>
              <w:rPr>
                <w:rStyle w:val="MetreCode"/>
              </w:rPr>
            </w:pPr>
            <w:r w:rsidRPr="003E62E2">
              <w:rPr>
                <w:rStyle w:val="MetreCode"/>
              </w:rPr>
              <w:t>⏑–⏑</w:t>
            </w:r>
          </w:p>
          <w:p w14:paraId="343CE3DA" w14:textId="28312373"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0F0E6A37" w14:textId="77777777" w:rsidR="006436FD" w:rsidRPr="003E62E2" w:rsidRDefault="006436FD" w:rsidP="00291A70">
            <w:pPr>
              <w:pStyle w:val="Tabletext"/>
              <w:keepNext/>
              <w:jc w:val="center"/>
              <w:rPr>
                <w:rStyle w:val="MetreCode"/>
              </w:rPr>
            </w:pPr>
            <w:r w:rsidRPr="003E62E2">
              <w:rPr>
                <w:rStyle w:val="MetreCode"/>
              </w:rPr>
              <w:t>⏑⏑–</w:t>
            </w:r>
          </w:p>
          <w:p w14:paraId="370D733B" w14:textId="77777777" w:rsidR="006436FD" w:rsidRPr="003E62E2" w:rsidRDefault="006436FD" w:rsidP="00291A70">
            <w:pPr>
              <w:pStyle w:val="Tabletext"/>
              <w:keepNext/>
              <w:jc w:val="center"/>
              <w:rPr>
                <w:rStyle w:val="MetreCode"/>
              </w:rPr>
            </w:pPr>
            <w:r w:rsidRPr="003E62E2">
              <w:rPr>
                <w:rStyle w:val="MetreCode"/>
              </w:rPr>
              <w:t>–⏑⏑</w:t>
            </w:r>
          </w:p>
          <w:p w14:paraId="1A0A819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291A70">
            <w:pPr>
              <w:pStyle w:val="Tabletext"/>
              <w:keepN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291A70">
            <w:pPr>
              <w:pStyle w:val="Tabletext"/>
              <w:keepN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291A70">
            <w:pPr>
              <w:pStyle w:val="Tabletext"/>
              <w:keepN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291A70">
            <w:pPr>
              <w:pStyle w:val="Tabletext"/>
              <w:keepN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291A70">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291A70">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291A70">
            <w:pPr>
              <w:pStyle w:val="Tabletext"/>
              <w:keepN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986" w:name="_Ref48034509"/>
      <w:bookmarkStart w:id="987" w:name="_Toc183083962"/>
      <w:r>
        <w:rPr>
          <w:rStyle w:val="Foreign"/>
        </w:rPr>
        <w:t>A</w:t>
      </w:r>
      <w:r w:rsidR="004D2E67" w:rsidRPr="00ED5C86">
        <w:rPr>
          <w:rStyle w:val="Foreign"/>
        </w:rPr>
        <w:t>nuṣṭubh</w:t>
      </w:r>
      <w:bookmarkEnd w:id="982"/>
      <w:r w:rsidR="00991C8A">
        <w:t xml:space="preserve"> details</w:t>
      </w:r>
      <w:bookmarkEnd w:id="986"/>
      <w:bookmarkEnd w:id="98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5B621E7"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C1303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C13032">
        <w:t xml:space="preserve">Table </w:t>
      </w:r>
      <w:r w:rsidR="00C1303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40DC087E"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C13032" w:rsidRPr="00ED5C86">
        <w:t xml:space="preserve">Table </w:t>
      </w:r>
      <w:r w:rsidR="00C13032">
        <w:rPr>
          <w:noProof/>
        </w:rPr>
        <w:t>6</w:t>
      </w:r>
      <w:r w:rsidR="004C2A93">
        <w:fldChar w:fldCharType="end"/>
      </w:r>
      <w:r w:rsidR="004C2A93">
        <w:t xml:space="preserve"> </w:t>
      </w:r>
      <w:r w:rsidRPr="00DD7CCF">
        <w:t>below</w:t>
      </w:r>
    </w:p>
    <w:p w14:paraId="3F498E04" w14:textId="0436D745"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03D9F36B" w14:textId="6E3001CD"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C13032" w:rsidRPr="00ED5C86">
        <w:t xml:space="preserve">Table </w:t>
      </w:r>
      <w:r w:rsidR="00C1303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C13032">
        <w:t>2.5.4.4</w:t>
      </w:r>
      <w:r w:rsidR="00E078CA" w:rsidRPr="00DD7CCF">
        <w:fldChar w:fldCharType="end"/>
      </w:r>
      <w:r w:rsidRPr="00DD7CCF">
        <w:t>)</w:t>
      </w:r>
    </w:p>
    <w:p w14:paraId="5B5BF9AE" w14:textId="631662C3" w:rsidR="00177FFC" w:rsidRDefault="00177FFC" w:rsidP="006436FD">
      <w:pPr>
        <w:pStyle w:val="Kpalrs"/>
      </w:pPr>
      <w:bookmarkStart w:id="988" w:name="_Ref44134600"/>
      <w:r w:rsidRPr="00ED5C86">
        <w:t xml:space="preserve">Table </w:t>
      </w:r>
      <w:fldSimple w:instr=" SEQ Table \* ARABIC ">
        <w:r w:rsidR="00C13032">
          <w:rPr>
            <w:noProof/>
          </w:rPr>
          <w:t>6</w:t>
        </w:r>
      </w:fldSimple>
      <w:bookmarkEnd w:id="98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291A70">
            <w:pPr>
              <w:pStyle w:val="Tabletext"/>
              <w:keepN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291A70">
            <w:pPr>
              <w:pStyle w:val="Tabletext"/>
              <w:keepNext/>
              <w:jc w:val="center"/>
              <w:rPr>
                <w:rStyle w:val="MetreCode"/>
              </w:rPr>
            </w:pPr>
            <w:r w:rsidRPr="003E62E2">
              <w:rPr>
                <w:rStyle w:val="MetreCode"/>
              </w:rPr>
              <w:t>––⏓</w:t>
            </w:r>
          </w:p>
          <w:p w14:paraId="073D4D58" w14:textId="77777777" w:rsidR="00C02B8C" w:rsidRPr="003E62E2" w:rsidRDefault="004D2E67" w:rsidP="00291A70">
            <w:pPr>
              <w:pStyle w:val="Tabletext"/>
              <w:keepNext/>
              <w:jc w:val="center"/>
              <w:rPr>
                <w:rStyle w:val="MetreCode"/>
              </w:rPr>
            </w:pPr>
            <w:r w:rsidRPr="003E62E2">
              <w:rPr>
                <w:rStyle w:val="MetreCode"/>
              </w:rPr>
              <w:t>⏑–⏓</w:t>
            </w:r>
          </w:p>
          <w:p w14:paraId="55CCEBF4"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291A70">
            <w:pPr>
              <w:pStyle w:val="Tabletext"/>
              <w:keepN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291A70">
            <w:pPr>
              <w:pStyle w:val="Tabletext"/>
              <w:keepN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291A70">
            <w:pPr>
              <w:pStyle w:val="Tabletext"/>
              <w:keepNext/>
              <w:jc w:val="center"/>
              <w:rPr>
                <w:rStyle w:val="MetreCode"/>
              </w:rPr>
            </w:pPr>
            <w:r w:rsidRPr="003E62E2">
              <w:rPr>
                <w:rStyle w:val="MetreCode"/>
              </w:rPr>
              <w:t>––⏓</w:t>
            </w:r>
          </w:p>
          <w:p w14:paraId="68764EF3" w14:textId="77777777" w:rsidR="00C02B8C" w:rsidRPr="003E62E2" w:rsidRDefault="004D2E67" w:rsidP="00291A70">
            <w:pPr>
              <w:pStyle w:val="Tabletext"/>
              <w:keepNext/>
              <w:jc w:val="center"/>
              <w:rPr>
                <w:rStyle w:val="MetreCode"/>
              </w:rPr>
            </w:pPr>
            <w:r w:rsidRPr="003E62E2">
              <w:rPr>
                <w:rStyle w:val="MetreCode"/>
              </w:rPr>
              <w:t>⏑–⏓</w:t>
            </w:r>
          </w:p>
          <w:p w14:paraId="1DBFBB3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291A70">
            <w:pPr>
              <w:pStyle w:val="Tabletext"/>
              <w:keepNext/>
              <w:jc w:val="center"/>
              <w:rPr>
                <w:rStyle w:val="MetreCode"/>
              </w:rPr>
            </w:pPr>
            <w:r w:rsidRPr="003E62E2">
              <w:rPr>
                <w:rStyle w:val="MetreCode"/>
              </w:rPr>
              <w:t>⏓</w:t>
            </w:r>
          </w:p>
        </w:tc>
      </w:tr>
    </w:tbl>
    <w:p w14:paraId="3C2B3972" w14:textId="77777777" w:rsidR="004C2A93" w:rsidRDefault="004C2A93" w:rsidP="00291A70"/>
    <w:p w14:paraId="6147A3F4" w14:textId="60B61EAB" w:rsidR="00177FFC" w:rsidRDefault="00177FFC" w:rsidP="00291A70">
      <w:pPr>
        <w:pStyle w:val="Kpalrs"/>
      </w:pPr>
      <w:bookmarkStart w:id="989" w:name="_Ref48034860"/>
      <w:bookmarkStart w:id="990" w:name="_Ref48034859"/>
      <w:r w:rsidRPr="00ED5C86">
        <w:lastRenderedPageBreak/>
        <w:t xml:space="preserve">Table </w:t>
      </w:r>
      <w:fldSimple w:instr=" SEQ Table \* ARABIC ">
        <w:r w:rsidR="00C13032">
          <w:rPr>
            <w:noProof/>
          </w:rPr>
          <w:t>7</w:t>
        </w:r>
      </w:fldSimple>
      <w:bookmarkEnd w:id="989"/>
      <w:r w:rsidRPr="00ED5C86">
        <w:t xml:space="preserve">. Recognised </w:t>
      </w:r>
      <w:r w:rsidRPr="00ED5C86">
        <w:rPr>
          <w:rStyle w:val="Foreign"/>
        </w:rPr>
        <w:t>vipulā anuṣṭubh</w:t>
      </w:r>
      <w:r w:rsidRPr="00ED5C86">
        <w:t xml:space="preserve"> patterns (even lines only)</w:t>
      </w:r>
      <w:bookmarkEnd w:id="990"/>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291A70">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291A70">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291A70">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291A70">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291A70">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291A70">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291A70">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291A70">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291A70">
            <w:pPr>
              <w:pStyle w:val="Tabletext"/>
              <w:keepNext/>
              <w:jc w:val="center"/>
              <w:rPr>
                <w:rStyle w:val="MetreCode"/>
              </w:rPr>
            </w:pPr>
            <w:r w:rsidRPr="003E62E2">
              <w:rPr>
                <w:rStyle w:val="MetreCode"/>
              </w:rPr>
              <w:t>–––</w:t>
            </w:r>
          </w:p>
          <w:p w14:paraId="37FE33F7" w14:textId="77777777" w:rsidR="00263A70" w:rsidRPr="003E62E2" w:rsidRDefault="00263A70" w:rsidP="00291A70">
            <w:pPr>
              <w:pStyle w:val="Tabletext"/>
              <w:keepNext/>
              <w:jc w:val="center"/>
              <w:rPr>
                <w:rStyle w:val="MetreCode"/>
              </w:rPr>
            </w:pPr>
            <w:r w:rsidRPr="003E62E2">
              <w:rPr>
                <w:rStyle w:val="MetreCode"/>
              </w:rPr>
              <w:t>⏑––</w:t>
            </w:r>
          </w:p>
          <w:p w14:paraId="2E1C55C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291A70">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291A70">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291A70">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91" w:name="_n2qlg5gxi1qw" w:colFirst="0" w:colLast="0"/>
      <w:bookmarkStart w:id="992" w:name="_Ref43991920"/>
      <w:bookmarkStart w:id="993" w:name="_Toc183083963"/>
      <w:bookmarkEnd w:id="991"/>
      <w:r>
        <w:t>T</w:t>
      </w:r>
      <w:r w:rsidR="004D2E67" w:rsidRPr="00DD7CCF">
        <w:t xml:space="preserve">he </w:t>
      </w:r>
      <w:r w:rsidR="004D2E67" w:rsidRPr="00ED5C86">
        <w:rPr>
          <w:rStyle w:val="Foreign"/>
        </w:rPr>
        <w:t>upajāti</w:t>
      </w:r>
      <w:r w:rsidR="004D2E67" w:rsidRPr="00DD7CCF">
        <w:t xml:space="preserve"> family</w:t>
      </w:r>
      <w:bookmarkEnd w:id="992"/>
      <w:bookmarkEnd w:id="99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94" w:name="_n8vla59yhjha" w:colFirst="0" w:colLast="0"/>
      <w:bookmarkStart w:id="995" w:name="_Ref43991854"/>
      <w:bookmarkStart w:id="996" w:name="_Toc183083964"/>
      <w:bookmarkEnd w:id="994"/>
      <w:r>
        <w:t>T</w:t>
      </w:r>
      <w:r w:rsidR="004D2E67" w:rsidRPr="00DD7CCF">
        <w:t xml:space="preserve">he </w:t>
      </w:r>
      <w:r w:rsidR="004D2E67" w:rsidRPr="00ED5C86">
        <w:rPr>
          <w:rStyle w:val="Foreign"/>
        </w:rPr>
        <w:t>vaitālīya</w:t>
      </w:r>
      <w:r w:rsidR="004D2E67" w:rsidRPr="00DD7CCF">
        <w:t xml:space="preserve"> family</w:t>
      </w:r>
      <w:bookmarkEnd w:id="995"/>
      <w:bookmarkEnd w:id="99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422BE790"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C13032">
        <w:t xml:space="preserve">Table </w:t>
      </w:r>
      <w:r w:rsidR="00C1303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lastRenderedPageBreak/>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97" w:name="_4rj5tl9kxhaa" w:colFirst="0" w:colLast="0"/>
      <w:bookmarkStart w:id="998" w:name="_Ref43991879"/>
      <w:bookmarkStart w:id="999" w:name="_Toc183083965"/>
      <w:bookmarkEnd w:id="997"/>
      <w:r w:rsidRPr="00DD7CCF">
        <w:t>Vedic trimeter</w:t>
      </w:r>
      <w:bookmarkEnd w:id="998"/>
      <w:bookmarkEnd w:id="999"/>
    </w:p>
    <w:p w14:paraId="2EBBE361" w14:textId="3C1CBCCC"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C13032">
        <w:t xml:space="preserve">Table </w:t>
      </w:r>
      <w:r w:rsidR="00C1303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1000" w:name="_uk4ukgks9biu" w:colFirst="0" w:colLast="0"/>
      <w:bookmarkEnd w:id="1000"/>
    </w:p>
    <w:p w14:paraId="7F9E4B3B" w14:textId="7D982462" w:rsidR="00F132CC" w:rsidRDefault="00F132CC">
      <w:pPr>
        <w:pStyle w:val="Cmsor3"/>
        <w:numPr>
          <w:ilvl w:val="2"/>
          <w:numId w:val="7"/>
        </w:numPr>
      </w:pPr>
      <w:bookmarkStart w:id="1001" w:name="_Toc183083966"/>
      <w:r>
        <w:t>Other semi-syllabic metres</w:t>
      </w:r>
      <w:bookmarkEnd w:id="1001"/>
    </w:p>
    <w:p w14:paraId="72157A83" w14:textId="3B714FF2" w:rsidR="009505BE" w:rsidRDefault="00E96DB6" w:rsidP="00F132CC">
      <w:pPr>
        <w:pStyle w:val="Lista"/>
      </w:pPr>
      <w:r>
        <w:t xml:space="preserve">a rare epigraphic metre provisionally named </w:t>
      </w:r>
      <w:bookmarkStart w:id="1002" w:name="_Hlk47542365"/>
      <w:r w:rsidRPr="00E96DB6">
        <w:rPr>
          <w:rStyle w:val="Foreign"/>
        </w:rPr>
        <w:t>gītikā</w:t>
      </w:r>
      <w:bookmarkEnd w:id="1002"/>
      <w:r>
        <w:t xml:space="preserve"> consists of four lines, each consisting of nine units, which </w:t>
      </w:r>
      <w:r w:rsidR="009505BE">
        <w:t xml:space="preserve">include a combination of </w:t>
      </w:r>
      <w:r>
        <w:t xml:space="preserve">syllables of a set quantity, </w:t>
      </w:r>
      <w:r w:rsidR="009505BE">
        <w:t>anceps</w:t>
      </w:r>
      <w:r>
        <w:t xml:space="preserve"> syllables</w:t>
      </w:r>
      <w:r w:rsidR="009505BE">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1003" w:name="_zhjmnze98hpp" w:colFirst="0" w:colLast="0"/>
      <w:bookmarkStart w:id="1004" w:name="_Toc183083967"/>
      <w:bookmarkEnd w:id="1003"/>
      <w:r w:rsidRPr="00DD7CCF">
        <w:t>Tamil metres</w:t>
      </w:r>
      <w:bookmarkEnd w:id="1004"/>
    </w:p>
    <w:p w14:paraId="5CD28D50" w14:textId="0D9668F1"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C13032">
        <w:t xml:space="preserve">Table </w:t>
      </w:r>
      <w:r w:rsidR="00C1303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AC73D1D" w:rsidR="00C02B8C" w:rsidRPr="00DD7CCF" w:rsidRDefault="00177FFC" w:rsidP="006436FD">
      <w:pPr>
        <w:pStyle w:val="Kpalrs"/>
      </w:pPr>
      <w:bookmarkStart w:id="1005" w:name="_Ref44134715"/>
      <w:r>
        <w:lastRenderedPageBreak/>
        <w:t xml:space="preserve">Table </w:t>
      </w:r>
      <w:fldSimple w:instr=" SEQ Table \* ARABIC ">
        <w:r w:rsidR="00C13032">
          <w:rPr>
            <w:noProof/>
          </w:rPr>
          <w:t>8</w:t>
        </w:r>
      </w:fldSimple>
      <w:bookmarkEnd w:id="100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291A70">
            <w:pPr>
              <w:pStyle w:val="Tabletext"/>
              <w:keepN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291A70">
            <w:pPr>
              <w:pStyle w:val="Tabletext"/>
              <w:keepN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291A70">
            <w:pPr>
              <w:pStyle w:val="Tabletext"/>
              <w:keepN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291A70">
            <w:pPr>
              <w:pStyle w:val="Tabletext"/>
              <w:keepN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291A70">
            <w:pPr>
              <w:pStyle w:val="Tabletext"/>
              <w:keepN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291A70">
            <w:pPr>
              <w:pStyle w:val="Tabletext"/>
              <w:keepN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291A70">
            <w:pPr>
              <w:pStyle w:val="Tabletext"/>
              <w:keepN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291A70">
            <w:pPr>
              <w:pStyle w:val="Tabletext"/>
              <w:keepN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291A70">
            <w:pPr>
              <w:pStyle w:val="Tabletext"/>
              <w:keepN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291A70">
            <w:pPr>
              <w:pStyle w:val="Tabletext"/>
              <w:keepNext/>
              <w:rPr>
                <w:noProof/>
              </w:rPr>
            </w:pPr>
            <w:r w:rsidRPr="00DD7CCF">
              <w:rPr>
                <w:noProof/>
              </w:rPr>
              <w:t>kuṟaḷ-veṇcentuṟai</w:t>
            </w:r>
          </w:p>
          <w:p w14:paraId="2DF79F1C" w14:textId="77777777" w:rsidR="00C02B8C" w:rsidRPr="00DD7CCF" w:rsidRDefault="004D2E67" w:rsidP="00291A70">
            <w:pPr>
              <w:pStyle w:val="Tabletext"/>
              <w:keepNext/>
              <w:rPr>
                <w:noProof/>
              </w:rPr>
            </w:pPr>
            <w:r w:rsidRPr="00DD7CCF">
              <w:rPr>
                <w:noProof/>
              </w:rPr>
              <w:t>kuṟaḷ-tāḻicai</w:t>
            </w:r>
          </w:p>
          <w:p w14:paraId="0F9FBBC2" w14:textId="77777777" w:rsidR="00C02B8C" w:rsidRPr="00DD7CCF" w:rsidRDefault="004D2E67" w:rsidP="00291A70">
            <w:pPr>
              <w:pStyle w:val="Tabletext"/>
              <w:keepNext/>
              <w:rPr>
                <w:noProof/>
              </w:rPr>
            </w:pPr>
            <w:r w:rsidRPr="00DD7CCF">
              <w:rPr>
                <w:noProof/>
              </w:rPr>
              <w:t>veṇ-tāḻicai</w:t>
            </w:r>
          </w:p>
          <w:p w14:paraId="7DF2B8FF" w14:textId="77777777" w:rsidR="00C02B8C" w:rsidRPr="00DD7CCF" w:rsidRDefault="004D2E67" w:rsidP="00291A70">
            <w:pPr>
              <w:pStyle w:val="Tabletext"/>
              <w:keepNext/>
              <w:rPr>
                <w:noProof/>
              </w:rPr>
            </w:pPr>
            <w:r w:rsidRPr="00DD7CCF">
              <w:rPr>
                <w:noProof/>
              </w:rPr>
              <w:t>veṇ-tuṟai</w:t>
            </w:r>
          </w:p>
          <w:p w14:paraId="63AFFF54" w14:textId="77777777" w:rsidR="00C02B8C" w:rsidRPr="00DD7CCF" w:rsidRDefault="004D2E67" w:rsidP="00291A70">
            <w:pPr>
              <w:pStyle w:val="Tabletext"/>
              <w:keepN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291A70">
            <w:pPr>
              <w:pStyle w:val="Tabletext"/>
              <w:keepNext/>
              <w:rPr>
                <w:noProof/>
              </w:rPr>
            </w:pPr>
            <w:r w:rsidRPr="00DD7CCF">
              <w:rPr>
                <w:noProof/>
              </w:rPr>
              <w:t>āciriyappā</w:t>
            </w:r>
          </w:p>
          <w:p w14:paraId="78B5A3F9" w14:textId="77777777" w:rsidR="00C02B8C" w:rsidRPr="00DD7CCF" w:rsidRDefault="004D2E67" w:rsidP="00291A70">
            <w:pPr>
              <w:pStyle w:val="Tabletext"/>
              <w:keepN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291A70">
            <w:pPr>
              <w:pStyle w:val="Tabletext"/>
              <w:keepNext/>
              <w:rPr>
                <w:noProof/>
              </w:rPr>
            </w:pPr>
            <w:r w:rsidRPr="00DD7CCF">
              <w:rPr>
                <w:noProof/>
              </w:rPr>
              <w:t>nēricai-āciriyappā</w:t>
            </w:r>
          </w:p>
          <w:p w14:paraId="713E5058" w14:textId="77777777" w:rsidR="00C02B8C" w:rsidRPr="00DD7CCF" w:rsidRDefault="004D2E67" w:rsidP="00291A70">
            <w:pPr>
              <w:pStyle w:val="Tabletext"/>
              <w:keepNext/>
              <w:rPr>
                <w:noProof/>
              </w:rPr>
            </w:pPr>
            <w:r w:rsidRPr="00DD7CCF">
              <w:rPr>
                <w:noProof/>
              </w:rPr>
              <w:t>iṇaikkuṟal-āciriyappā</w:t>
            </w:r>
          </w:p>
          <w:p w14:paraId="7E9D2B7D" w14:textId="77777777" w:rsidR="00C02B8C" w:rsidRPr="00DD7CCF" w:rsidRDefault="004D2E67" w:rsidP="00291A70">
            <w:pPr>
              <w:pStyle w:val="Tabletext"/>
              <w:keepNext/>
              <w:rPr>
                <w:noProof/>
              </w:rPr>
            </w:pPr>
            <w:r w:rsidRPr="00DD7CCF">
              <w:rPr>
                <w:noProof/>
              </w:rPr>
              <w:t>nilaimaṇṭila-āciriyappā</w:t>
            </w:r>
          </w:p>
          <w:p w14:paraId="6E9A4D6C" w14:textId="77777777" w:rsidR="00C02B8C" w:rsidRPr="00DD7CCF" w:rsidRDefault="004D2E67" w:rsidP="00291A70">
            <w:pPr>
              <w:pStyle w:val="Tabletext"/>
              <w:keepN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291A70">
            <w:pPr>
              <w:pStyle w:val="Tabletext"/>
              <w:keepNext/>
              <w:rPr>
                <w:noProof/>
              </w:rPr>
            </w:pPr>
            <w:r w:rsidRPr="00DD7CCF">
              <w:rPr>
                <w:noProof/>
              </w:rPr>
              <w:t>āciriya-tāḻicai</w:t>
            </w:r>
          </w:p>
          <w:p w14:paraId="7DA8AE54" w14:textId="77777777" w:rsidR="00C02B8C" w:rsidRPr="00DD7CCF" w:rsidRDefault="004D2E67" w:rsidP="00291A70">
            <w:pPr>
              <w:pStyle w:val="Tabletext"/>
              <w:keepNext/>
              <w:rPr>
                <w:noProof/>
              </w:rPr>
            </w:pPr>
            <w:r w:rsidRPr="00DD7CCF">
              <w:rPr>
                <w:noProof/>
              </w:rPr>
              <w:t>āciriya-tuṟai</w:t>
            </w:r>
          </w:p>
          <w:p w14:paraId="4B34CEBE" w14:textId="77777777" w:rsidR="00C02B8C" w:rsidRPr="00DD7CCF" w:rsidRDefault="004D2E67" w:rsidP="00291A70">
            <w:pPr>
              <w:pStyle w:val="Tabletext"/>
              <w:keepN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291A70">
            <w:pPr>
              <w:pStyle w:val="Tabletext"/>
              <w:keepNext/>
              <w:rPr>
                <w:noProof/>
              </w:rPr>
            </w:pPr>
            <w:r w:rsidRPr="00DD7CCF">
              <w:rPr>
                <w:noProof/>
              </w:rPr>
              <w:t>kalippā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291A70">
            <w:pPr>
              <w:pStyle w:val="Tabletext"/>
              <w:keepN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291A70">
            <w:pPr>
              <w:pStyle w:val="Tabletext"/>
              <w:keepNext/>
              <w:rPr>
                <w:noProof/>
              </w:rPr>
            </w:pPr>
            <w:r w:rsidRPr="00DD7CCF">
              <w:rPr>
                <w:noProof/>
              </w:rPr>
              <w:t>veṇ-kalippā</w:t>
            </w:r>
          </w:p>
          <w:p w14:paraId="50AF588F" w14:textId="77777777" w:rsidR="00C02B8C" w:rsidRPr="00DD7CCF" w:rsidRDefault="004D2E67" w:rsidP="00291A70">
            <w:pPr>
              <w:pStyle w:val="Tabletext"/>
              <w:keepN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291A70">
            <w:pPr>
              <w:pStyle w:val="Tabletext"/>
              <w:keepNext/>
              <w:rPr>
                <w:noProof/>
              </w:rPr>
            </w:pPr>
            <w:r w:rsidRPr="00DD7CCF">
              <w:rPr>
                <w:noProof/>
              </w:rPr>
              <w:t>kali-tāḻicai</w:t>
            </w:r>
          </w:p>
          <w:p w14:paraId="05427DBC" w14:textId="77777777" w:rsidR="00C02B8C" w:rsidRPr="00DD7CCF" w:rsidRDefault="004D2E67" w:rsidP="00291A70">
            <w:pPr>
              <w:pStyle w:val="Tabletext"/>
              <w:keepNext/>
              <w:rPr>
                <w:noProof/>
              </w:rPr>
            </w:pPr>
            <w:r w:rsidRPr="00DD7CCF">
              <w:rPr>
                <w:noProof/>
              </w:rPr>
              <w:t>kali-tuṟai</w:t>
            </w:r>
          </w:p>
          <w:p w14:paraId="62DE5A9B" w14:textId="77777777" w:rsidR="00C02B8C" w:rsidRPr="00DD7CCF" w:rsidRDefault="004D2E67" w:rsidP="00291A70">
            <w:pPr>
              <w:pStyle w:val="Tabletext"/>
              <w:keepNext/>
              <w:rPr>
                <w:noProof/>
              </w:rPr>
            </w:pPr>
            <w:r w:rsidRPr="00DD7CCF">
              <w:rPr>
                <w:noProof/>
              </w:rPr>
              <w:t>kali-viruttam</w:t>
            </w:r>
          </w:p>
          <w:p w14:paraId="0746C6D3" w14:textId="77777777" w:rsidR="00C02B8C" w:rsidRPr="00DD7CCF" w:rsidRDefault="004D2E67" w:rsidP="00291A70">
            <w:pPr>
              <w:pStyle w:val="Tabletext"/>
              <w:keepNext/>
              <w:rPr>
                <w:noProof/>
              </w:rPr>
            </w:pPr>
            <w:r w:rsidRPr="00DD7CCF">
              <w:rPr>
                <w:noProof/>
              </w:rPr>
              <w:t>kaṭṭalai-kalittuṟai</w:t>
            </w:r>
          </w:p>
          <w:p w14:paraId="41465050" w14:textId="77777777" w:rsidR="00C02B8C" w:rsidRPr="00DD7CCF" w:rsidRDefault="004D2E67" w:rsidP="00291A70">
            <w:pPr>
              <w:pStyle w:val="Tabletext"/>
              <w:keepN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291A70">
            <w:pPr>
              <w:pStyle w:val="Tabletext"/>
              <w:keepNext/>
              <w:rPr>
                <w:noProof/>
              </w:rPr>
            </w:pPr>
            <w:r w:rsidRPr="00DD7CCF">
              <w:rPr>
                <w:noProof/>
              </w:rPr>
              <w:t>vañcippā</w:t>
            </w:r>
            <w:r w:rsidRPr="006B5499">
              <w:rPr>
                <w:rStyle w:val="Lbjegyzet-hivatkozs"/>
              </w:rPr>
              <w:footnoteReference w:id="89"/>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291A70">
            <w:pPr>
              <w:pStyle w:val="Tabletext"/>
              <w:keepN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291A70">
            <w:pPr>
              <w:pStyle w:val="Tabletext"/>
              <w:keepNext/>
              <w:rPr>
                <w:noProof/>
              </w:rPr>
            </w:pPr>
            <w:r w:rsidRPr="00DD7CCF">
              <w:rPr>
                <w:noProof/>
              </w:rPr>
              <w:t>vañci-tāḻicai</w:t>
            </w:r>
          </w:p>
          <w:p w14:paraId="70340358" w14:textId="77777777" w:rsidR="00C02B8C" w:rsidRPr="00DD7CCF" w:rsidRDefault="004D2E67" w:rsidP="00291A70">
            <w:pPr>
              <w:pStyle w:val="Tabletext"/>
              <w:keepNext/>
              <w:rPr>
                <w:noProof/>
              </w:rPr>
            </w:pPr>
            <w:r w:rsidRPr="00DD7CCF">
              <w:rPr>
                <w:noProof/>
              </w:rPr>
              <w:t>vañci-tuṟai</w:t>
            </w:r>
          </w:p>
          <w:p w14:paraId="16713CFC" w14:textId="77777777" w:rsidR="00C02B8C" w:rsidRPr="00DD7CCF" w:rsidRDefault="004D2E67" w:rsidP="00291A70">
            <w:pPr>
              <w:pStyle w:val="Tabletext"/>
              <w:keepN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1006" w:name="_9d8e21ca9gia" w:colFirst="0" w:colLast="0"/>
      <w:bookmarkStart w:id="1007" w:name="_Ref43985466"/>
      <w:bookmarkStart w:id="1008" w:name="_Toc183083968"/>
      <w:bookmarkEnd w:id="1006"/>
      <w:r w:rsidRPr="00DD7CCF">
        <w:lastRenderedPageBreak/>
        <w:t xml:space="preserve">“Case Studies” in </w:t>
      </w:r>
      <w:r w:rsidR="006733B4" w:rsidRPr="00DD7CCF">
        <w:t>encoding complex layout</w:t>
      </w:r>
      <w:bookmarkEnd w:id="1007"/>
      <w:bookmarkEnd w:id="1008"/>
    </w:p>
    <w:p w14:paraId="11FAF6C2" w14:textId="77777777" w:rsidR="00C02B8C" w:rsidRPr="00DD7CCF" w:rsidRDefault="00847076" w:rsidP="00A15C19">
      <w:pPr>
        <w:pStyle w:val="Cmsor2"/>
        <w:numPr>
          <w:ilvl w:val="0"/>
          <w:numId w:val="0"/>
        </w:numPr>
      </w:pPr>
      <w:bookmarkStart w:id="1009" w:name="_fxhw8prafv6z" w:colFirst="0" w:colLast="0"/>
      <w:bookmarkStart w:id="1010" w:name="_Toc183083969"/>
      <w:bookmarkEnd w:id="100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101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4A5441C0"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C13032">
        <w:t>3.4.3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702F2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C13032">
        <w:t>3.6</w:t>
      </w:r>
      <w:r w:rsidR="00194541" w:rsidRPr="00DD7CCF">
        <w:fldChar w:fldCharType="end"/>
      </w:r>
      <w:r w:rsidRPr="00DD7CCF">
        <w:t>)</w:t>
      </w:r>
    </w:p>
    <w:p w14:paraId="7B01F462" w14:textId="77777777" w:rsidR="00C02B8C" w:rsidRPr="00DD7CCF" w:rsidRDefault="00C02B8C" w:rsidP="006436FD"/>
    <w:p w14:paraId="15094EDD" w14:textId="5DE494CC"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C13032">
        <w:rPr>
          <w:rStyle w:val="Codecomment"/>
        </w:rPr>
        <w:t>3.4.4.3</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3B77660"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C13032">
        <w:rPr>
          <w:rStyle w:val="Codecomment"/>
        </w:rPr>
        <w:t>3.5.3.1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97189D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2.4.1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1011" w:name="_mqsd94x1tblc" w:colFirst="0" w:colLast="0"/>
      <w:bookmarkStart w:id="1012" w:name="_Toc183083970"/>
      <w:bookmarkEnd w:id="1011"/>
      <w:r w:rsidRPr="00DD7CCF">
        <w:t>Case study 2A: copperplate charter with seal and other goodies</w:t>
      </w:r>
      <w:bookmarkEnd w:id="1012"/>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7D77753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C13032">
        <w:t>3.2</w:t>
      </w:r>
      <w:r w:rsidR="00C927BB" w:rsidRPr="00DD7CCF">
        <w:fldChar w:fldCharType="end"/>
      </w:r>
      <w:r w:rsidRPr="00DD7CCF">
        <w:t>)</w:t>
      </w:r>
    </w:p>
    <w:p w14:paraId="10ED9595" w14:textId="729370CD"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C13032">
        <w:t>3.4</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55C3127E"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C13032">
        <w:t>3.4.2.1</w:t>
      </w:r>
      <w:r w:rsidR="00CB56FA">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742E0636"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C13032">
        <w:t>3.8.2</w:t>
      </w:r>
      <w:r w:rsidR="003C3D87" w:rsidRPr="00DD7CCF">
        <w:fldChar w:fldCharType="end"/>
      </w:r>
      <w:r w:rsidRPr="00DD7CCF">
        <w:t>)</w:t>
      </w:r>
    </w:p>
    <w:p w14:paraId="5164A6BD" w14:textId="4051B524"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C13032">
        <w:t>3.8.4</w:t>
      </w:r>
      <w:r w:rsidR="00194541" w:rsidRPr="00DD7CCF">
        <w:fldChar w:fldCharType="end"/>
      </w:r>
      <w:r w:rsidRPr="00DD7CCF">
        <w:t>), each attached to the relevant page</w:t>
      </w:r>
    </w:p>
    <w:p w14:paraId="1D5D7901" w14:textId="04AFC1D5"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C13032">
        <w:t>7.5.3</w:t>
      </w:r>
      <w:r w:rsidR="00B670B4" w:rsidRPr="00DD7CCF">
        <w:fldChar w:fldCharType="end"/>
      </w:r>
      <w:r w:rsidRPr="00DD7CCF">
        <w:t>)</w:t>
      </w:r>
    </w:p>
    <w:p w14:paraId="25F7D4C3" w14:textId="77777777" w:rsidR="00C02B8C" w:rsidRPr="00DD7CCF" w:rsidRDefault="00C02B8C" w:rsidP="006436FD"/>
    <w:p w14:paraId="2FA9F590" w14:textId="474B0D9C"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C13032">
        <w:rPr>
          <w:rStyle w:val="Codecomment"/>
        </w:rPr>
        <w:t>3.2.3.3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2.4.2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CB56FA">
        <w:rPr>
          <w:rStyle w:val="Codecomment"/>
        </w:rPr>
        <w:fldChar w:fldCharType="begin"/>
      </w:r>
      <w:r w:rsidR="00CB56FA">
        <w:rPr>
          <w:rStyle w:val="Codecomment"/>
        </w:rPr>
        <w:instrText xml:space="preserve"> REF _Ref182318940 \r \h </w:instrText>
      </w:r>
      <w:r w:rsidR="00CB56FA">
        <w:rPr>
          <w:rStyle w:val="Codecomment"/>
        </w:rPr>
      </w:r>
      <w:r w:rsidR="00CB56FA">
        <w:rPr>
          <w:rStyle w:val="Codecomment"/>
        </w:rPr>
        <w:fldChar w:fldCharType="separate"/>
      </w:r>
      <w:r w:rsidR="00C13032">
        <w:rPr>
          <w:rStyle w:val="Codecomment"/>
        </w:rPr>
        <w:t>3.4.2.1</w:t>
      </w:r>
      <w:r w:rsidR="00CB56FA">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1412CB1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3.2.4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3.8.2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C13032">
        <w:rPr>
          <w:rStyle w:val="Codecomment"/>
        </w:rPr>
        <w:t>3.5.3</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013F09B1"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3.8.4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1013" w:name="_q8mje15sbli5" w:colFirst="0" w:colLast="0"/>
      <w:bookmarkStart w:id="1014" w:name="_Toc183083971"/>
      <w:bookmarkEnd w:id="1013"/>
      <w:r w:rsidRPr="00DD7CCF">
        <w:t>Case study 2B: copperplate charter with a lost plate reconstructed</w:t>
      </w:r>
      <w:bookmarkEnd w:id="1014"/>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5A22A80A" w:rsidR="00C02B8C" w:rsidRPr="00DD7CCF" w:rsidRDefault="004D2E67" w:rsidP="006436FD">
      <w:pPr>
        <w:pStyle w:val="Lista"/>
      </w:pPr>
      <w:r w:rsidRPr="00DD7CCF">
        <w:t xml:space="preserve">as a variation on </w:t>
      </w:r>
      <w:r w:rsidR="0017391C">
        <w:t>Case study</w:t>
      </w:r>
      <w:r w:rsidRPr="00DD7CCF">
        <w:t xml:space="preserve"> 2A, we now have a partial set of plates where the middle plate is missing along with the seal</w:t>
      </w:r>
    </w:p>
    <w:p w14:paraId="746EDAF7" w14:textId="04EC9684"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C13032">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47D6E1F1"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3066F745" w14:textId="77777777" w:rsidR="00C02B8C" w:rsidRPr="00DD7CCF" w:rsidRDefault="00C02B8C" w:rsidP="006436FD"/>
    <w:p w14:paraId="7928CF94" w14:textId="28B10C56"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C13032">
        <w:rPr>
          <w:rStyle w:val="Codecomment"/>
        </w:rPr>
        <w:t>3.5.3.1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C13032">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1015" w:name="_91l5g3c4663p" w:colFirst="0" w:colLast="0"/>
      <w:bookmarkStart w:id="1016" w:name="_Toc183083972"/>
      <w:bookmarkEnd w:id="1015"/>
      <w:r w:rsidRPr="00A15C19">
        <w:t>Case study 2C: copperplate charter with a lost plate not</w:t>
      </w:r>
      <w:r w:rsidRPr="00DD7CCF">
        <w:t xml:space="preserve"> reconstructed</w:t>
      </w:r>
      <w:bookmarkEnd w:id="1016"/>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2C99A409" w:rsidR="00C02B8C" w:rsidRPr="00DD7CCF" w:rsidRDefault="004D2E67" w:rsidP="006436FD">
      <w:pPr>
        <w:pStyle w:val="Lista"/>
      </w:pPr>
      <w:r w:rsidRPr="00DD7CCF">
        <w:t xml:space="preserve">as another variation on </w:t>
      </w:r>
      <w:r w:rsidR="0017391C">
        <w:t>Case study</w:t>
      </w:r>
      <w:r w:rsidRPr="00DD7CCF">
        <w:t xml:space="preserve">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5EE673DF"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C13032">
        <w:t>5.4.8.3</w:t>
      </w:r>
      <w:r w:rsidR="005343B3">
        <w:fldChar w:fldCharType="end"/>
      </w:r>
      <w:r w:rsidRPr="00DD7CCF">
        <w:t>)</w:t>
      </w:r>
    </w:p>
    <w:p w14:paraId="6E2DF026" w14:textId="55FAB773"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50DC42F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C13032">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1017" w:name="_1h8zsds4qdsf" w:colFirst="0" w:colLast="0"/>
      <w:bookmarkStart w:id="1018" w:name="_Toc183083973"/>
      <w:bookmarkStart w:id="1019" w:name="_Ref43989726"/>
      <w:bookmarkEnd w:id="1017"/>
      <w:r w:rsidRPr="00DD7CCF">
        <w:t xml:space="preserve">Case study </w:t>
      </w:r>
      <w:r>
        <w:t>3</w:t>
      </w:r>
      <w:r w:rsidRPr="00DD7CCF">
        <w:t xml:space="preserve">: </w:t>
      </w:r>
      <w:r>
        <w:t xml:space="preserve">stele with two inscribed faces, an incipit and </w:t>
      </w:r>
      <w:r w:rsidR="00617FAB">
        <w:t>quasi-</w:t>
      </w:r>
      <w:r>
        <w:t>columns</w:t>
      </w:r>
      <w:bookmarkEnd w:id="1018"/>
    </w:p>
    <w:p w14:paraId="5F07901A" w14:textId="77777777" w:rsidR="0098269A" w:rsidRPr="002047CC" w:rsidRDefault="0098269A" w:rsidP="007B52A3">
      <w:pPr>
        <w:pStyle w:val="Image"/>
      </w:pPr>
      <w:r>
        <w:drawing>
          <wp:inline distT="0" distB="0" distL="0" distR="0" wp14:anchorId="0ACAC4C2" wp14:editId="00035665">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601074DC"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C13032">
        <w:t>3.4</w:t>
      </w:r>
      <w:r>
        <w:fldChar w:fldCharType="end"/>
      </w:r>
      <w:r>
        <w:t>), as for similar stelae without an incipit on the second face</w:t>
      </w:r>
    </w:p>
    <w:p w14:paraId="39F0A88B" w14:textId="673BA1C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C13032">
        <w:t>3.8.2</w:t>
      </w:r>
      <w:r>
        <w:fldChar w:fldCharType="end"/>
      </w:r>
      <w:r>
        <w:t>), without regard for the fact that the second incipit is not part of the logical flow</w:t>
      </w:r>
    </w:p>
    <w:p w14:paraId="607EA327" w14:textId="3524BF7D"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C13032">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Pr="00355C0B" w:rsidRDefault="0098269A" w:rsidP="0098269A">
      <w:pPr>
        <w:pStyle w:val="CodeParagraph"/>
        <w:rPr>
          <w:rStyle w:val="Code"/>
        </w:rPr>
      </w:pPr>
      <w:r w:rsidRPr="00355C0B">
        <w:rPr>
          <w:rStyle w:val="Code"/>
        </w:rPr>
        <w:lastRenderedPageBreak/>
        <w:t xml:space="preserve">&lt;div </w:t>
      </w:r>
      <w:r w:rsidRPr="00355C0B">
        <w:rPr>
          <w:rStyle w:val="Codeattribute"/>
        </w:rPr>
        <w:t>type</w:t>
      </w:r>
      <w:r w:rsidRPr="00355C0B">
        <w:rPr>
          <w:rStyle w:val="Code"/>
        </w:rPr>
        <w:t>=</w:t>
      </w:r>
      <w:r w:rsidRPr="00355C0B">
        <w:rPr>
          <w:rStyle w:val="Codevalue"/>
        </w:rPr>
        <w:t>"edition"</w:t>
      </w:r>
      <w:r w:rsidRPr="00355C0B">
        <w:rPr>
          <w:rStyle w:val="Code"/>
        </w:rPr>
        <w:t xml:space="preserve"> </w:t>
      </w:r>
      <w:r w:rsidRPr="00355C0B">
        <w:rPr>
          <w:rStyle w:val="Codeattribute"/>
        </w:rPr>
        <w:t>xml:lang</w:t>
      </w:r>
      <w:r w:rsidRPr="00355C0B">
        <w:rPr>
          <w:rStyle w:val="Code"/>
        </w:rPr>
        <w:t>=</w:t>
      </w:r>
      <w:r w:rsidRPr="00355C0B">
        <w:rPr>
          <w:rStyle w:val="Codevalue"/>
        </w:rPr>
        <w:t>"san-Latn"</w:t>
      </w:r>
      <w:r w:rsidRPr="00355C0B">
        <w:rPr>
          <w:rStyle w:val="Code"/>
        </w:rPr>
        <w:t>&gt;</w:t>
      </w:r>
      <w:r w:rsidRPr="00524598">
        <w:rPr>
          <w:rStyle w:val="Codetext"/>
        </w:rPr>
        <w:br/>
      </w:r>
      <w:r w:rsidRPr="00355C0B">
        <w:rPr>
          <w:rStyle w:val="Code"/>
        </w:rPr>
        <w:t>&lt;ab&gt;</w:t>
      </w:r>
    </w:p>
    <w:p w14:paraId="3BABC772"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A</w:t>
      </w:r>
      <w:r w:rsidRPr="00355C0B">
        <w:rPr>
          <w:rStyle w:val="Code"/>
        </w:rPr>
        <w:t>&lt;/label&gt;</w:t>
      </w:r>
    </w:p>
    <w:p w14:paraId="480F4651"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"A0"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Oṁ</w:t>
      </w:r>
    </w:p>
    <w:p w14:paraId="0D096C78" w14:textId="77777777" w:rsidR="0098269A" w:rsidRDefault="0098269A" w:rsidP="0098269A">
      <w:pPr>
        <w:pStyle w:val="CodeParagraph"/>
        <w:rPr>
          <w:rStyle w:val="Codetext"/>
        </w:rPr>
      </w:pPr>
      <w:r w:rsidRPr="00355C0B">
        <w:rPr>
          <w:rStyle w:val="Code"/>
        </w:rPr>
        <w:t>&lt;/ab&gt;</w:t>
      </w:r>
    </w:p>
    <w:p w14:paraId="3D92DF4E" w14:textId="6D9EAB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"1"</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/&gt;&lt;g </w:t>
      </w:r>
      <w:r w:rsidRPr="00355C0B">
        <w:rPr>
          <w:rStyle w:val="Codeattribute"/>
        </w:rPr>
        <w:t>type</w:t>
      </w:r>
      <w:r w:rsidRPr="00355C0B">
        <w:rPr>
          <w:rStyle w:val="Code"/>
        </w:rPr>
        <w:t>=</w:t>
      </w:r>
      <w:r w:rsidRPr="00355C0B">
        <w:rPr>
          <w:rStyle w:val="Codevalue"/>
        </w:rPr>
        <w:t>"gomutraInitial"</w:t>
      </w:r>
      <w:r w:rsidRPr="00355C0B">
        <w:rPr>
          <w:rStyle w:val="Code"/>
        </w:rPr>
        <w:t>&gt;</w:t>
      </w:r>
      <w:r w:rsidRPr="00524598">
        <w:rPr>
          <w:rStyle w:val="Codetext"/>
        </w:rPr>
        <w:t>.</w:t>
      </w:r>
      <w:r w:rsidRPr="00355C0B">
        <w:rPr>
          <w:rStyle w:val="Code"/>
        </w:rPr>
        <w:t>&lt;/g&gt;</w:t>
      </w:r>
      <w:r w:rsidRPr="00524598">
        <w:rPr>
          <w:rStyle w:val="Codetext"/>
        </w:rPr>
        <w:t xml:space="preserve"> namaś śivāyāstu ya Eka Eva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jñānakriyārūpatayā dvibhedaḥ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bhūyo py anugrāhitayāṇuvr̥ṇde</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 xml:space="preserve">vāmādibhedād vahudhā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vikīrṇaḥ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yasyāḥ prasāde jagatāṁ vimuktir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vāllabhyataḥ patyur anādivandhāt·</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bhāvānyatāyām api vandhavr̥</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ddhir·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dyaiva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sā vo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vatu viśvarūpā</w:t>
      </w:r>
      <w:r w:rsidRPr="00355C0B">
        <w:rPr>
          <w:rStyle w:val="Code"/>
        </w:rPr>
        <w:t>&lt;/l&gt;</w:t>
      </w:r>
      <w:r w:rsidRPr="00524598">
        <w:rPr>
          <w:rStyle w:val="Codetext"/>
        </w:rPr>
        <w:br/>
      </w:r>
      <w:r w:rsidRPr="00355C0B">
        <w:rPr>
          <w:rStyle w:val="Code"/>
        </w:rPr>
        <w:t>&lt;/lg&gt;</w:t>
      </w:r>
      <w:r w:rsidRPr="00524598">
        <w:rPr>
          <w:rStyle w:val="Codetext"/>
        </w:rPr>
        <w:br/>
        <w:t>...</w:t>
      </w:r>
      <w:r w:rsidRPr="00524598">
        <w:rPr>
          <w:rStyle w:val="Codetext"/>
        </w:rPr>
        <w:br/>
      </w:r>
      <w:r w:rsidRPr="00355C0B">
        <w:rPr>
          <w:rStyle w:val="Code"/>
        </w:rPr>
        <w:t>&lt;ab&gt;</w:t>
      </w:r>
    </w:p>
    <w:p w14:paraId="468D9784"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B</w:t>
      </w:r>
      <w:r w:rsidRPr="00355C0B">
        <w:rPr>
          <w:rStyle w:val="Code"/>
        </w:rPr>
        <w:t>&lt;/label&gt;</w:t>
      </w:r>
    </w:p>
    <w:p w14:paraId="40FA772C"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"B0"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hūṁ</w:t>
      </w:r>
    </w:p>
    <w:p w14:paraId="63BAB31E" w14:textId="77777777" w:rsidR="0098269A" w:rsidRPr="00355C0B" w:rsidRDefault="0098269A" w:rsidP="0098269A">
      <w:pPr>
        <w:pStyle w:val="CodeParagraph"/>
        <w:rPr>
          <w:rStyle w:val="Code"/>
        </w:rPr>
      </w:pPr>
      <w:r w:rsidRPr="00355C0B">
        <w:rPr>
          <w:rStyle w:val="Code"/>
        </w:rPr>
        <w:t>&lt;/ab&gt;</w:t>
      </w:r>
    </w:p>
    <w:p w14:paraId="0C766177" w14:textId="06DF64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"25"</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hr</w:t>
      </w:r>
      <w:r w:rsidRPr="00355C0B">
        <w:rPr>
          <w:rStyle w:val="Code"/>
        </w:rPr>
        <w:t xml:space="preserve">&lt;supplied </w:t>
      </w:r>
      <w:r w:rsidRPr="00355C0B">
        <w:rPr>
          <w:rStyle w:val="Codeattribute"/>
        </w:rPr>
        <w:t>reason</w:t>
      </w:r>
      <w:r w:rsidRPr="00355C0B">
        <w:rPr>
          <w:rStyle w:val="Code"/>
        </w:rPr>
        <w:t>=</w:t>
      </w:r>
      <w:r w:rsidRPr="00355C0B">
        <w:rPr>
          <w:rStyle w:val="Codevalue"/>
        </w:rPr>
        <w:t>"lost"</w:t>
      </w:r>
      <w:r w:rsidRPr="00355C0B">
        <w:rPr>
          <w:rStyle w:val="Code"/>
        </w:rPr>
        <w:t>&gt;</w:t>
      </w:r>
      <w:r w:rsidRPr="00524598">
        <w:rPr>
          <w:rStyle w:val="Codetext"/>
        </w:rPr>
        <w:t>ī</w:t>
      </w:r>
      <w:r w:rsidRPr="00355C0B">
        <w:rPr>
          <w:rStyle w:val="Code"/>
        </w:rPr>
        <w:t>&lt;/supplied&gt;</w:t>
      </w:r>
      <w:r w:rsidRPr="00524598">
        <w:rPr>
          <w:rStyle w:val="Codetext"/>
        </w:rPr>
        <w:t>kāntikīrttikamalābhir ajasrayuktas</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sastrīkatām adhigato pi tapasvivr̥ttiḥ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 </w:t>
      </w:r>
      <w:r w:rsidRPr="00355C0B">
        <w:rPr>
          <w:rStyle w:val="Codeattribute"/>
        </w:rPr>
        <w:t>enjamb</w:t>
      </w:r>
      <w:r w:rsidRPr="00355C0B">
        <w:rPr>
          <w:rStyle w:val="Code"/>
        </w:rPr>
        <w:t>=</w:t>
      </w:r>
      <w:r w:rsidRPr="00355C0B">
        <w:rPr>
          <w:rStyle w:val="Codevalue"/>
        </w:rPr>
        <w:t>"yes"</w:t>
      </w:r>
      <w:r w:rsidRPr="00355C0B">
        <w:rPr>
          <w:rStyle w:val="Code"/>
        </w:rPr>
        <w:t xml:space="preserve">&gt;&lt;lb </w:t>
      </w:r>
      <w:r w:rsidRPr="00355C0B">
        <w:rPr>
          <w:rStyle w:val="Codeattribute"/>
        </w:rPr>
        <w:t>n</w:t>
      </w:r>
      <w:r w:rsidRPr="00355C0B">
        <w:rPr>
          <w:rStyle w:val="Code"/>
        </w:rPr>
        <w:t>=</w:t>
      </w:r>
      <w:r w:rsidRPr="00355C0B">
        <w:rPr>
          <w:rStyle w:val="Codevalue"/>
        </w:rPr>
        <w:t>"B2"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bhūbhr̥cchironi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hitapādatalo dyugāmi</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dr̥ṣṭi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r vvisandhir apareṇa karodyato yaḥ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"26"</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Aurvvānalo janitatāpatayā nu yasya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tejonalena hr̥daye ripumāninīnām·</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"B4"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śokātigāḍhajaladhau nitarān nimajjya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netrair amocayad anantaraphenilāmbhaḥ</w:t>
      </w:r>
      <w:r w:rsidRPr="00355C0B">
        <w:rPr>
          <w:rStyle w:val="Code"/>
        </w:rPr>
        <w:t>&lt;/l&gt;</w:t>
      </w:r>
      <w:r w:rsidRPr="00524598">
        <w:rPr>
          <w:rStyle w:val="Codetext"/>
        </w:rPr>
        <w:br/>
      </w:r>
      <w:r w:rsidRPr="00355C0B">
        <w:rPr>
          <w:rStyle w:val="Code"/>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1020" w:name="_Toc183083974"/>
      <w:r w:rsidR="004D2E67" w:rsidRPr="00DD7CCF">
        <w:t xml:space="preserve">Language </w:t>
      </w:r>
      <w:bookmarkEnd w:id="1019"/>
      <w:r w:rsidR="006733B4">
        <w:t>tags</w:t>
      </w:r>
      <w:bookmarkEnd w:id="1020"/>
    </w:p>
    <w:p w14:paraId="52EFBEDD" w14:textId="0AEC79C1" w:rsidR="0072673D" w:rsidRDefault="00324B69" w:rsidP="00DD7CCF">
      <w:pPr>
        <w:pStyle w:val="Lista"/>
      </w:pPr>
      <w:r>
        <w:t>@@@</w:t>
      </w:r>
      <w:r w:rsidR="0072673D">
        <w:t xml:space="preserve">the language codes list is now maintained at </w:t>
      </w:r>
      <w:hyperlink r:id="rId80"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58A204A8" w:rsidR="00C02B8C" w:rsidRPr="00DD7CCF" w:rsidRDefault="00177FFC" w:rsidP="00177FFC">
      <w:pPr>
        <w:pStyle w:val="Kpalrs"/>
      </w:pPr>
      <w:r>
        <w:t xml:space="preserve">Table </w:t>
      </w:r>
      <w:fldSimple w:instr=" SEQ Table \* ARABIC ">
        <w:r w:rsidR="00C13032">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1021" w:name="_jalh6cgsei8" w:colFirst="0" w:colLast="0"/>
      <w:bookmarkStart w:id="1022" w:name="_Ref43990834"/>
      <w:bookmarkStart w:id="1023" w:name="_Toc183083975"/>
      <w:bookmarkEnd w:id="1021"/>
      <w:r w:rsidRPr="00DD7CCF">
        <w:lastRenderedPageBreak/>
        <w:t xml:space="preserve">Titling </w:t>
      </w:r>
      <w:r w:rsidR="006733B4" w:rsidRPr="00DD7CCF">
        <w:t>conventions</w:t>
      </w:r>
      <w:bookmarkEnd w:id="1022"/>
      <w:bookmarkEnd w:id="1023"/>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1024" w:name="_fkfiw4gv3nvf" w:colFirst="0" w:colLast="0"/>
      <w:bookmarkStart w:id="1025" w:name="_Ref43988536"/>
      <w:bookmarkStart w:id="1026" w:name="_Toc183083976"/>
      <w:bookmarkEnd w:id="1024"/>
      <w:r w:rsidRPr="008608D1">
        <w:lastRenderedPageBreak/>
        <w:t xml:space="preserve">Normalisation </w:t>
      </w:r>
      <w:bookmarkEnd w:id="1025"/>
      <w:r w:rsidR="006733B4">
        <w:t>suggestions</w:t>
      </w:r>
      <w:bookmarkEnd w:id="1026"/>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0E2A274"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C13032">
        <w:t>6.1.4</w:t>
      </w:r>
      <w:r w:rsidR="009A6168" w:rsidRPr="00DD7CCF">
        <w:fldChar w:fldCharType="end"/>
      </w:r>
      <w:r w:rsidRPr="00DD7CCF">
        <w:t xml:space="preserve"> overrule the suggestions listed below</w:t>
      </w:r>
    </w:p>
    <w:p w14:paraId="56F05FA9" w14:textId="4EDDDB75" w:rsidR="00177FFC" w:rsidRPr="00DD7CCF" w:rsidRDefault="00177FFC" w:rsidP="00177FFC">
      <w:pPr>
        <w:pStyle w:val="Kpalrs"/>
      </w:pPr>
      <w:r>
        <w:t xml:space="preserve">Table </w:t>
      </w:r>
      <w:fldSimple w:instr=" SEQ Table \* ARABIC ">
        <w:r w:rsidR="00C13032">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1"/>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6871CF17" w14:textId="76D21B1D" w:rsidR="00DA0006" w:rsidRDefault="00DA0006" w:rsidP="00DA0006">
      <w:pPr>
        <w:pStyle w:val="Cmsor1"/>
        <w:numPr>
          <w:ilvl w:val="0"/>
          <w:numId w:val="8"/>
        </w:numPr>
      </w:pPr>
      <w:bookmarkStart w:id="1027" w:name="_Toc183083977"/>
      <w:r>
        <w:lastRenderedPageBreak/>
        <w:t>Creating DHARMA editions from other editions</w:t>
      </w:r>
      <w:bookmarkEnd w:id="1027"/>
    </w:p>
    <w:p w14:paraId="0FA903CA" w14:textId="2A0D8CD6" w:rsidR="00DA0006" w:rsidRPr="00DA0006" w:rsidRDefault="00DA0006" w:rsidP="00DA0006">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1028" w:name="_td0xcb1s1fvx" w:colFirst="0" w:colLast="0"/>
      <w:bookmarkStart w:id="1029" w:name="_Toc183083978"/>
      <w:bookmarkEnd w:id="1028"/>
      <w:r w:rsidRPr="00DD7CCF">
        <w:lastRenderedPageBreak/>
        <w:t>References</w:t>
      </w:r>
      <w:bookmarkEnd w:id="1029"/>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11541C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81" w:history="1">
        <w:r w:rsidR="00AB6AAB" w:rsidRPr="00AB6AAB">
          <w:t>http://dh.obdurodon.org/what-is-xml.xhtml</w:t>
        </w:r>
      </w:hyperlink>
      <w:r w:rsidR="00AB6AAB" w:rsidRPr="00AB6AAB">
        <w:t xml:space="preserve"> </w:t>
      </w:r>
    </w:p>
    <w:p w14:paraId="115B4432" w14:textId="67898A18"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8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2839EE6"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8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2E73B1C7"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5"/>
      <w:footerReference w:type="default" r:id="rId8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Dániel Balogh [2]" w:date="2024-11-01T11:23:00Z" w:initials="DB">
    <w:p w14:paraId="6694CF50" w14:textId="650B046C" w:rsidR="00C13032" w:rsidRDefault="00C13032">
      <w:pPr>
        <w:pStyle w:val="Jegyzetszveg"/>
      </w:pPr>
      <w:r>
        <w:rPr>
          <w:rStyle w:val="Jegyzethivatkozs"/>
        </w:rPr>
        <w:annotationRef/>
      </w:r>
      <w:r>
        <w:t>check, is that still so?</w:t>
      </w:r>
    </w:p>
  </w:comment>
  <w:comment w:id="39" w:author="Dániel Balogh" w:date="2023-10-31T17:03:00Z" w:initials="DB">
    <w:p w14:paraId="42101D05" w14:textId="77777777" w:rsidR="00C13032" w:rsidRDefault="00C13032">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C13032" w:rsidRDefault="00C13032">
      <w:pPr>
        <w:pStyle w:val="Jegyzetszveg"/>
      </w:pPr>
      <w:r>
        <w:t>If retain, ask Michaël to read and improve?</w:t>
      </w:r>
    </w:p>
  </w:comment>
  <w:comment w:id="44" w:author="Dániel Balogh [2]" w:date="2023-11-03T15:35:00Z" w:initials="DB">
    <w:p w14:paraId="004C2435" w14:textId="53E27F0F" w:rsidR="00C13032" w:rsidRDefault="00C13032">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14:paraId="503AC906" w14:textId="58BC7896" w:rsidR="00C13032" w:rsidRDefault="00C13032">
      <w:pPr>
        <w:pStyle w:val="Jegyzetszveg"/>
      </w:pPr>
      <w:r>
        <w:rPr>
          <w:rStyle w:val="Jegyzethivatkozs"/>
        </w:rPr>
        <w:annotationRef/>
      </w:r>
      <w:r>
        <w:t>Shouldn’t this be mandatorily correction, and not normalisation, as per our rules for correction in verse? OK, not the actual example, but it could conceivably be impossible to cut off iti and get a metrically correct pre-normalisation text, e.g. if the text were majjatu instead of majjati, and the inscribed text were majjatviti. So at least note that the encoding must be correction in that case.</w:t>
      </w:r>
    </w:p>
  </w:comment>
  <w:comment w:id="82" w:author="Dániel Balogh [2]" w:date="2023-11-03T16:44:00Z" w:initials="DB">
    <w:p w14:paraId="3BFC8A99" w14:textId="386A11EE" w:rsidR="00C13032" w:rsidRDefault="00C13032">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4776A672" w14:textId="77777777" w:rsidR="00C13032" w:rsidRDefault="00C13032">
      <w:pPr>
        <w:pStyle w:val="Jegyzetszveg"/>
      </w:pPr>
      <w:r>
        <w:rPr>
          <w:rStyle w:val="Jegyzethivatkozs"/>
        </w:rPr>
        <w:annotationRef/>
      </w:r>
      <w:r>
        <w:t xml:space="preserve">Get rid of this? </w:t>
      </w:r>
    </w:p>
    <w:p w14:paraId="3D514E43" w14:textId="77777777" w:rsidR="00C13032" w:rsidRDefault="00C13032">
      <w:pPr>
        <w:pStyle w:val="Jegyzetszveg"/>
      </w:pPr>
      <w:hyperlink r:id="rId1" w:history="1">
        <w:r w:rsidRPr="00CB2E26">
          <w:rPr>
            <w:rStyle w:val="Hiperhivatkozs"/>
          </w:rPr>
          <w:t>https://github.com/erc-dharma/project-documentation/issues/335</w:t>
        </w:r>
      </w:hyperlink>
      <w:r>
        <w:t xml:space="preserve"> </w:t>
      </w:r>
    </w:p>
    <w:p w14:paraId="4F5C8E94" w14:textId="2CAF48E8" w:rsidR="00C13032" w:rsidRDefault="00C13032">
      <w:pPr>
        <w:pStyle w:val="Jegyzetszveg"/>
      </w:pPr>
      <w:r>
        <w:t>don’t forget changelog if deleting</w:t>
      </w:r>
    </w:p>
  </w:comment>
  <w:comment w:id="108" w:author="Dániel Balogh [2]" w:date="2024-11-04T11:43:00Z" w:initials="DB">
    <w:p w14:paraId="1C1EB8DD" w14:textId="7EFA6695" w:rsidR="00C13032" w:rsidRDefault="00C13032" w:rsidP="00C54CEA">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1A969453" w14:textId="77777777" w:rsidR="00C13032" w:rsidRDefault="00C13032" w:rsidP="00C54CEA">
      <w:pPr>
        <w:pStyle w:val="Jegyzetszveg"/>
      </w:pPr>
      <w:r>
        <w:rPr>
          <w:rStyle w:val="Jegyzethivatkozs"/>
        </w:rPr>
        <w:annotationRef/>
      </w:r>
      <w:r>
        <w:t>revise if needed</w:t>
      </w:r>
    </w:p>
  </w:comment>
  <w:comment w:id="284" w:author="Dániel Balogh" w:date="2024-11-05T13:35:00Z" w:initials="DB">
    <w:p w14:paraId="5176E46B" w14:textId="77777777" w:rsidR="00C13032" w:rsidRDefault="00C13032" w:rsidP="00777B90">
      <w:pPr>
        <w:pStyle w:val="Jegyzetszveg"/>
      </w:pPr>
      <w:r>
        <w:rPr>
          <w:rStyle w:val="Jegyzethivatkozs"/>
        </w:rPr>
        <w:annotationRef/>
      </w:r>
      <w:r>
        <w:t>forbid?</w:t>
      </w:r>
    </w:p>
  </w:comment>
  <w:comment w:id="359" w:author="Dániel Balogh [2]" w:date="2024-11-13T10:40:00Z" w:initials="DB">
    <w:p w14:paraId="7EE35E00" w14:textId="77777777" w:rsidR="00C13032" w:rsidRDefault="00C13032" w:rsidP="00970055">
      <w:pPr>
        <w:pStyle w:val="Jegyzetszveg"/>
      </w:pPr>
      <w:r>
        <w:rPr>
          <w:rStyle w:val="Jegyzethivatkozs"/>
        </w:rPr>
        <w:annotationRef/>
      </w:r>
      <w:r>
        <w:t xml:space="preserve">May need revision pending </w:t>
      </w:r>
      <w:hyperlink r:id="rId2" w:history="1">
        <w:r w:rsidRPr="003B6215">
          <w:rPr>
            <w:rStyle w:val="Hiperhivatkozs"/>
          </w:rPr>
          <w:t>https://github.com/erc-dharma/project-documentation/issues/336</w:t>
        </w:r>
      </w:hyperlink>
      <w:r>
        <w:t xml:space="preserve"> </w:t>
      </w:r>
    </w:p>
    <w:p w14:paraId="739A19E9" w14:textId="77777777" w:rsidR="00C13032" w:rsidRDefault="00C13032" w:rsidP="00970055">
      <w:pPr>
        <w:pStyle w:val="Jegyzetszveg"/>
      </w:pPr>
      <w:r>
        <w:t>If harmonising all sub-akṣara details to @part, then probably delete this section, write it all up in the section on sub-akṣara markup, and refer to it from here and from the section on gridlike milestones.</w:t>
      </w:r>
    </w:p>
  </w:comment>
  <w:comment w:id="374" w:author="Dániel Balogh [2]" w:date="2024-11-11T15:37:00Z" w:initials="DB">
    <w:p w14:paraId="2DFF4B85" w14:textId="77777777" w:rsidR="00C13032" w:rsidRDefault="00C13032" w:rsidP="00B115F2">
      <w:pPr>
        <w:pStyle w:val="Jegyzetszveg"/>
      </w:pPr>
      <w:r>
        <w:rPr>
          <w:rStyle w:val="Jegyzethivatkozs"/>
        </w:rPr>
        <w:annotationRef/>
      </w:r>
      <w:r>
        <w:t xml:space="preserve">See  </w:t>
      </w:r>
      <w:hyperlink r:id="rId3" w:history="1">
        <w:r w:rsidRPr="00BF129B">
          <w:rPr>
            <w:rStyle w:val="Hiperhivatkozs"/>
          </w:rPr>
          <w:t>https://github.com/erc-dharma/project-documentation/issues/315</w:t>
        </w:r>
      </w:hyperlink>
    </w:p>
    <w:p w14:paraId="36010821" w14:textId="77777777" w:rsidR="00C13032" w:rsidRDefault="00C13032" w:rsidP="00B115F2">
      <w:pPr>
        <w:pStyle w:val="Jegyzetszveg"/>
      </w:pPr>
      <w:r>
        <w:t>and ask Manu, when he is back (December?) for the encoding</w:t>
      </w:r>
    </w:p>
  </w:comment>
  <w:comment w:id="391" w:author="Dániel Balogh [2]" w:date="2024-11-13T14:58:00Z" w:initials="DB">
    <w:p w14:paraId="506A8070" w14:textId="1FD477CA" w:rsidR="00C13032" w:rsidRDefault="00C13032">
      <w:pPr>
        <w:pStyle w:val="Jegyzetszveg"/>
      </w:pPr>
      <w:r>
        <w:rPr>
          <w:rStyle w:val="Jegyzethivatkozs"/>
        </w:rPr>
        <w:annotationRef/>
      </w:r>
      <w:r>
        <w:t>remove shorthand recommendations from EGD?</w:t>
      </w:r>
    </w:p>
  </w:comment>
  <w:comment w:id="395" w:author="Dániel Balogh" w:date="2024-11-14T10:28:00Z" w:initials="DB">
    <w:p w14:paraId="55722E90" w14:textId="054ACE5A" w:rsidR="00C13032" w:rsidRDefault="00C13032">
      <w:pPr>
        <w:pStyle w:val="Jegyzetszveg"/>
      </w:pPr>
      <w:r>
        <w:rPr>
          <w:rStyle w:val="Jegyzethivatkozs"/>
        </w:rPr>
        <w:annotationRef/>
      </w:r>
      <w:r>
        <w:t>Section not yet revised.</w:t>
      </w:r>
    </w:p>
    <w:p w14:paraId="14C57030" w14:textId="666540C2" w:rsidR="00C13032" w:rsidRDefault="00C13032">
      <w:pPr>
        <w:pStyle w:val="Jegyzetszveg"/>
      </w:pPr>
      <w:r>
        <w:t xml:space="preserve">I’m inclined to discard all this and simplify as per </w:t>
      </w:r>
      <w:hyperlink r:id="rId4" w:history="1">
        <w:r w:rsidRPr="00480E8D">
          <w:rPr>
            <w:rStyle w:val="Hiperhivatkozs"/>
          </w:rPr>
          <w:t>https://github.com/erc-dharma/project-documentation/issues/336</w:t>
        </w:r>
      </w:hyperlink>
      <w:r>
        <w:t xml:space="preserve"> to using seg type aksara with part i/m/f.</w:t>
      </w:r>
    </w:p>
    <w:p w14:paraId="616724CE" w14:textId="29C42FA9" w:rsidR="00C13032" w:rsidRDefault="00C13032">
      <w:pPr>
        <w:pStyle w:val="Jegyzetszveg"/>
      </w:pPr>
      <w:r>
        <w:t>But then again, leaving it in place doesn’t hurt much so long as it is not mandatory, and if we discard it, then the tagging of unusual spatial arrangement with the same labels must also go.</w:t>
      </w:r>
    </w:p>
  </w:comment>
  <w:comment w:id="399" w:author="Dániel Balogh" w:date="2024-11-14T10:31:00Z" w:initials="DB">
    <w:p w14:paraId="21DB0E1E" w14:textId="0381DADD" w:rsidR="00C13032" w:rsidRDefault="00C13032">
      <w:pPr>
        <w:pStyle w:val="Jegyzetszveg"/>
      </w:pPr>
      <w:r>
        <w:rPr>
          <w:rStyle w:val="Jegyzethivatkozs"/>
        </w:rPr>
        <w:annotationRef/>
      </w:r>
      <w:r>
        <w:t>Section not yet revised, see comment on previous section.</w:t>
      </w:r>
    </w:p>
  </w:comment>
  <w:comment w:id="403" w:author="Dániel Balogh" w:date="2024-11-14T10:32:00Z" w:initials="DB">
    <w:p w14:paraId="42A06ACF" w14:textId="77777777" w:rsidR="00C13032" w:rsidRDefault="00C13032">
      <w:pPr>
        <w:pStyle w:val="Jegyzetszveg"/>
      </w:pPr>
      <w:r>
        <w:rPr>
          <w:rStyle w:val="Jegyzethivatkozs"/>
        </w:rPr>
        <w:annotationRef/>
      </w:r>
      <w:r>
        <w:t>Section not revised.</w:t>
      </w:r>
    </w:p>
    <w:p w14:paraId="27B5FAD9" w14:textId="0D470793" w:rsidR="00C13032" w:rsidRDefault="00C13032">
      <w:pPr>
        <w:pStyle w:val="Jegyzetszveg"/>
      </w:pPr>
      <w:r>
        <w:t xml:space="preserve">Pending discussion of </w:t>
      </w:r>
      <w:hyperlink r:id="rId5" w:history="1">
        <w:r w:rsidRPr="00480E8D">
          <w:rPr>
            <w:rStyle w:val="Hiperhivatkozs"/>
          </w:rPr>
          <w:t>https://github.com/erc-dharma/project-documentation/issues/336</w:t>
        </w:r>
      </w:hyperlink>
      <w:r>
        <w:t xml:space="preserve"> </w:t>
      </w:r>
    </w:p>
  </w:comment>
  <w:comment w:id="404" w:author="Dániel Balogh [2]" w:date="2024-04-15T09:00:00Z" w:initials="DB">
    <w:p w14:paraId="09759E35" w14:textId="77777777" w:rsidR="00C13032" w:rsidRDefault="00C13032">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C13032" w:rsidRDefault="00C13032">
      <w:pPr>
        <w:pStyle w:val="Jegyzetszveg"/>
      </w:pPr>
    </w:p>
    <w:p w14:paraId="2D553652" w14:textId="35254186" w:rsidR="00C13032" w:rsidRDefault="00C13032">
      <w:pPr>
        <w:pStyle w:val="Jegyzetszveg"/>
      </w:pPr>
      <w:r>
        <w:t>Also add note that this is about characters deliberately inscribed as split, and not about parts of characters in different fragments, which are to be treated as explained there.</w:t>
      </w:r>
    </w:p>
  </w:comment>
  <w:comment w:id="412" w:author="Dániel Balogh [2]" w:date="2024-11-15T09:09:00Z" w:initials="DB">
    <w:p w14:paraId="569AC4D8" w14:textId="229A705D" w:rsidR="00C13032" w:rsidRDefault="00C13032">
      <w:pPr>
        <w:pStyle w:val="Jegyzetszveg"/>
      </w:pPr>
      <w:r>
        <w:rPr>
          <w:rStyle w:val="Jegyzethivatkozs"/>
        </w:rPr>
        <w:annotationRef/>
      </w:r>
      <w:r>
        <w:t>and subtype?</w:t>
      </w:r>
    </w:p>
  </w:comment>
  <w:comment w:id="416" w:author="Dániel Balogh" w:date="2024-11-21T13:11:00Z" w:initials="DB">
    <w:p w14:paraId="7DAEEA20" w14:textId="3EB4CA53" w:rsidR="00604550" w:rsidRDefault="00604550">
      <w:pPr>
        <w:pStyle w:val="Jegyzetszveg"/>
      </w:pPr>
      <w:r>
        <w:rPr>
          <w:rStyle w:val="Jegyzethivatkozs"/>
        </w:rPr>
        <w:annotationRef/>
      </w:r>
      <w:r w:rsidR="000F33A6">
        <w:t>Should all or most of this be rather moved to the TG section on editorial space? There is already quite a bit of overlap.</w:t>
      </w:r>
    </w:p>
  </w:comment>
  <w:comment w:id="418" w:author="Dániel Balogh [2]" w:date="2024-11-15T11:36:00Z" w:initials="DB">
    <w:p w14:paraId="11091E2F" w14:textId="77777777" w:rsidR="00C13032" w:rsidRDefault="00C13032" w:rsidP="000F3F96">
      <w:pPr>
        <w:pStyle w:val="Jegyzetszveg"/>
      </w:pPr>
      <w:r>
        <w:rPr>
          <w:rStyle w:val="Jegyzethivatkozs"/>
        </w:rPr>
        <w:annotationRef/>
      </w:r>
      <w:r>
        <w:t>Here and in all examples involving | marks: change to g markup?</w:t>
      </w:r>
    </w:p>
  </w:comment>
  <w:comment w:id="420" w:author="Dániel Balogh [2]" w:date="2024-11-15T09:16:00Z" w:initials="DB">
    <w:p w14:paraId="36687D35" w14:textId="77777777" w:rsidR="00C13032" w:rsidRDefault="00C13032">
      <w:pPr>
        <w:pStyle w:val="Jegyzetszveg"/>
      </w:pPr>
      <w:r>
        <w:rPr>
          <w:rStyle w:val="Jegyzethivatkozs"/>
        </w:rPr>
        <w:annotationRef/>
      </w:r>
      <w:r>
        <w:t>remove discussion of shorthand?</w:t>
      </w:r>
    </w:p>
    <w:p w14:paraId="74AFA9E1" w14:textId="77777777" w:rsidR="00C13032" w:rsidRDefault="00C13032">
      <w:pPr>
        <w:pStyle w:val="Jegyzetszveg"/>
      </w:pPr>
      <w:r>
        <w:t>part not revised</w:t>
      </w:r>
    </w:p>
    <w:p w14:paraId="116C2958" w14:textId="7C06195E" w:rsidR="00C13032" w:rsidRDefault="00C13032">
      <w:pPr>
        <w:pStyle w:val="Jegyzetszveg"/>
      </w:pPr>
      <w:r>
        <w:t>also remove shorthand references from the rest of this subsection</w:t>
      </w:r>
    </w:p>
  </w:comment>
  <w:comment w:id="432" w:author="Dániel Balogh [2]" w:date="2024-11-15T11:39:00Z" w:initials="DB">
    <w:p w14:paraId="6EE9D33B" w14:textId="5FB4DC78" w:rsidR="00C13032" w:rsidRDefault="00C13032">
      <w:pPr>
        <w:pStyle w:val="Jegyzetszveg"/>
      </w:pPr>
      <w:r>
        <w:rPr>
          <w:rStyle w:val="Jegyzethivatkozs"/>
        </w:rPr>
        <w:annotationRef/>
      </w:r>
      <w:r>
        <w:t>Revise after finalising Taxonomy.</w:t>
      </w:r>
    </w:p>
  </w:comment>
  <w:comment w:id="464" w:author="Dániel Balogh [2]" w:date="2024-11-20T14:54:00Z" w:initials="DB">
    <w:p w14:paraId="586F5A4D" w14:textId="407E1DF2" w:rsidR="00C13032" w:rsidRDefault="00C13032">
      <w:pPr>
        <w:pStyle w:val="Jegyzetszveg"/>
      </w:pPr>
      <w:r>
        <w:rPr>
          <w:rStyle w:val="Jegyzethivatkozs"/>
        </w:rPr>
        <w:annotationRef/>
      </w:r>
      <w:r>
        <w:t>Retain?</w:t>
      </w:r>
    </w:p>
  </w:comment>
  <w:comment w:id="682" w:author="Dániel Balogh" w:date="2024-05-16T15:19:00Z" w:initials="DB">
    <w:p w14:paraId="67A790E6" w14:textId="77777777" w:rsidR="00C13032" w:rsidRDefault="00C13032">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C13032" w:rsidRDefault="00C13032">
      <w:pPr>
        <w:pStyle w:val="Jegyzetszveg"/>
      </w:pPr>
      <w:r>
        <w:t xml:space="preserve">But revise the Javanese māsu example as per </w:t>
      </w:r>
      <w:hyperlink r:id="rId7" w:history="1">
        <w:r w:rsidRPr="00210815">
          <w:rPr>
            <w:rStyle w:val="Hiperhivatkozs"/>
          </w:rPr>
          <w:t>https://github.com/erc-dharma/tfc-nusantara-epigraphy/issues/68</w:t>
        </w:r>
      </w:hyperlink>
      <w:r>
        <w:t xml:space="preserve"> </w:t>
      </w:r>
    </w:p>
  </w:comment>
  <w:comment w:id="706" w:author="Dániel Balogh [2]" w:date="2023-11-03T15:22:00Z" w:initials="DB">
    <w:p w14:paraId="5C9C3E63" w14:textId="75A7627C" w:rsidR="00C13032" w:rsidRDefault="00C13032">
      <w:pPr>
        <w:pStyle w:val="Jegyzetszveg"/>
      </w:pPr>
      <w:r>
        <w:rPr>
          <w:rStyle w:val="Jegyzethivatkozs"/>
        </w:rPr>
        <w:annotationRef/>
      </w:r>
      <w:r>
        <w:rPr>
          <w:rStyle w:val="Jegyzethivatkozs"/>
        </w:rPr>
        <w:t>Change to a higher-level section next to Script?</w:t>
      </w:r>
    </w:p>
  </w:comment>
  <w:comment w:id="718" w:author="Dániel Balogh [2]" w:date="2023-11-03T15:23:00Z" w:initials="DB">
    <w:p w14:paraId="317A268F" w14:textId="7D776069" w:rsidR="00C13032" w:rsidRDefault="00C13032">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60" w:author="Dániel Balogh" w:date="2024-11-21T10:45:00Z" w:initials="DB">
    <w:p w14:paraId="216E0279" w14:textId="4E030D54" w:rsidR="00C13032" w:rsidRDefault="00C13032">
      <w:pPr>
        <w:pStyle w:val="Jegyzetszveg"/>
      </w:pPr>
      <w:r>
        <w:rPr>
          <w:rStyle w:val="Jegyzethivatkozs"/>
        </w:rPr>
        <w:annotationRef/>
      </w:r>
      <w:r>
        <w:t>Need decision whether to use this term; if yes, define in new TG and replace “phoneme” and “transliterated character” to it. Ditto for physical character.</w:t>
      </w:r>
    </w:p>
  </w:comment>
  <w:comment w:id="840" w:author="Dániel Balogh [2]" w:date="2024-12-09T10:00:00Z" w:initials="DB">
    <w:p w14:paraId="5BA02BD7" w14:textId="724945B0" w:rsidR="00BA7CFE" w:rsidRDefault="00BA7CFE">
      <w:pPr>
        <w:pStyle w:val="Jegyzetszveg"/>
      </w:pPr>
      <w:r>
        <w:rPr>
          <w:rStyle w:val="Jegyzethivatkozs"/>
        </w:rPr>
        <w:annotationRef/>
      </w:r>
      <w:r>
        <w:t xml:space="preserve">Verse quotations as per </w:t>
      </w:r>
      <w:r w:rsidRPr="00BA7CFE">
        <w:t>https://github.com/erc-dharma/project-documentation/issues/301</w:t>
      </w:r>
    </w:p>
  </w:comment>
  <w:comment w:id="894" w:author="Dániel Balogh" w:date="2024-05-14T09:16:00Z" w:initials="DB">
    <w:p w14:paraId="152FE6FF" w14:textId="40022235" w:rsidR="00C13032" w:rsidRDefault="00C13032">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C13032" w:rsidRDefault="00C13032">
      <w:pPr>
        <w:pStyle w:val="Jegyzetszveg"/>
      </w:pPr>
    </w:p>
    <w:p w14:paraId="47191D1E" w14:textId="77777777" w:rsidR="00C13032" w:rsidRDefault="00C13032">
      <w:pPr>
        <w:pStyle w:val="Jegyzetszveg"/>
      </w:pPr>
      <w:r>
        <w:t>&lt;lg&gt; with mandatory @xml:lang within the &lt;q&gt;, all within the &lt;p&gt;:</w:t>
      </w:r>
    </w:p>
    <w:p w14:paraId="706C2DE4" w14:textId="77777777" w:rsidR="00C13032" w:rsidRDefault="00C13032" w:rsidP="00F857C5">
      <w:pPr>
        <w:pStyle w:val="Jegyzetszveg"/>
      </w:pPr>
      <w:r>
        <w:t>&lt;p&gt;</w:t>
      </w:r>
    </w:p>
    <w:p w14:paraId="01296DDB" w14:textId="77777777" w:rsidR="00C13032" w:rsidRDefault="00C13032" w:rsidP="00F857C5">
      <w:pPr>
        <w:pStyle w:val="Jegyzetszveg"/>
      </w:pPr>
      <w:r>
        <w:t>In further support ... crucial elements that we also see in ours:</w:t>
      </w:r>
    </w:p>
    <w:p w14:paraId="2D681EEF" w14:textId="77777777" w:rsidR="00C13032" w:rsidRDefault="00C13032" w:rsidP="00F857C5">
      <w:pPr>
        <w:pStyle w:val="Jegyzetszveg"/>
      </w:pPr>
      <w:r>
        <w:t xml:space="preserve">  &lt;q rend="block"&gt;</w:t>
      </w:r>
    </w:p>
    <w:p w14:paraId="0E778F65" w14:textId="77777777" w:rsidR="00C13032" w:rsidRDefault="00C13032" w:rsidP="00F857C5">
      <w:pPr>
        <w:pStyle w:val="Jegyzetszveg"/>
      </w:pPr>
      <w:r>
        <w:t xml:space="preserve">  &lt;lg xml:lang="san-Latn"&gt;</w:t>
      </w:r>
    </w:p>
    <w:p w14:paraId="1BC4C922" w14:textId="77777777" w:rsidR="00C13032" w:rsidRDefault="00C13032" w:rsidP="00F857C5">
      <w:pPr>
        <w:pStyle w:val="Jegyzetszveg"/>
      </w:pPr>
      <w:r>
        <w:t xml:space="preserve">    &lt;l&gt;āsādya &lt;hi rend="bold"&gt;śaktiṁ&lt;/hi&gt;...&lt;/l&gt;</w:t>
      </w:r>
    </w:p>
    <w:p w14:paraId="6764D85B" w14:textId="77777777" w:rsidR="00C13032" w:rsidRDefault="00C13032" w:rsidP="00F857C5">
      <w:pPr>
        <w:pStyle w:val="Jegyzetszveg"/>
      </w:pPr>
      <w:r>
        <w:t xml:space="preserve">    &lt;l&gt;&lt;hi rend="bold"&gt;kumāra&lt;/hi&gt;bhāve...&lt;/l&gt;</w:t>
      </w:r>
    </w:p>
    <w:p w14:paraId="22CD09B1" w14:textId="77777777" w:rsidR="00C13032" w:rsidRDefault="00C13032" w:rsidP="00F857C5">
      <w:pPr>
        <w:pStyle w:val="Jegyzetszveg"/>
      </w:pPr>
      <w:r>
        <w:t xml:space="preserve">  &lt;/lg&gt;</w:t>
      </w:r>
    </w:p>
    <w:p w14:paraId="2EF99961" w14:textId="77777777" w:rsidR="00C13032" w:rsidRDefault="00C13032" w:rsidP="00F857C5">
      <w:pPr>
        <w:pStyle w:val="Jegyzetszveg"/>
      </w:pPr>
      <w:r>
        <w:t xml:space="preserve">  After attaining the Power (or: weapon) of &lt;persName type="god"&gt;Maheśvara&lt;/persName&gt;...</w:t>
      </w:r>
    </w:p>
    <w:p w14:paraId="387DDC0E" w14:textId="77777777" w:rsidR="00C13032" w:rsidRDefault="00C13032" w:rsidP="00F857C5">
      <w:pPr>
        <w:pStyle w:val="Jegyzetszveg"/>
      </w:pPr>
      <w:r>
        <w:t xml:space="preserve">  &lt;/q&gt;</w:t>
      </w:r>
    </w:p>
    <w:p w14:paraId="4F6FD94E" w14:textId="77777777" w:rsidR="00C13032" w:rsidRDefault="00C13032" w:rsidP="00F857C5">
      <w:pPr>
        <w:pStyle w:val="Jegyzetszveg"/>
      </w:pPr>
      <w:r>
        <w:t>Mahendra is both the name of King Rājendravarman's father, Mahendravarman...</w:t>
      </w:r>
    </w:p>
    <w:p w14:paraId="57283C4A" w14:textId="10F06579" w:rsidR="00C13032" w:rsidRDefault="00C13032" w:rsidP="00F857C5">
      <w:pPr>
        <w:pStyle w:val="Jegyzetszveg"/>
      </w:pPr>
      <w:r>
        <w:t>&lt;/p&gt;</w:t>
      </w:r>
    </w:p>
  </w:comment>
  <w:comment w:id="901" w:author="Dániel Balogh" w:date="2024-04-23T14:43:00Z" w:initials="DB">
    <w:p w14:paraId="62B5573A" w14:textId="01EF128C" w:rsidR="00C13032" w:rsidRDefault="00C13032">
      <w:pPr>
        <w:pStyle w:val="Jegyzetszveg"/>
      </w:pPr>
      <w:r>
        <w:rPr>
          <w:rStyle w:val="Jegyzethivatkozs"/>
        </w:rPr>
        <w:annotationRef/>
      </w:r>
      <w:r>
        <w:t>use this when referring to numbered paragraphs of the prose description in ARIE</w:t>
      </w:r>
    </w:p>
  </w:comment>
  <w:comment w:id="905" w:author="Dániel Balogh" w:date="2024-04-23T14:42:00Z" w:initials="DB">
    <w:p w14:paraId="22817EDE" w14:textId="577A577F" w:rsidR="00C13032" w:rsidRDefault="00C13032">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910" w:author="Dániel Balogh" w:date="2024-05-02T13:27:00Z" w:initials="DB">
    <w:p w14:paraId="157A8B1D" w14:textId="25868AB2" w:rsidR="00C13032" w:rsidRDefault="00C13032">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C13032" w:rsidRDefault="00C13032">
      <w:pPr>
        <w:pStyle w:val="Jegyzetszveg"/>
      </w:pPr>
    </w:p>
    <w:p w14:paraId="6E9F80B5" w14:textId="77777777" w:rsidR="00C13032" w:rsidRDefault="00C13032">
      <w:pPr>
        <w:pStyle w:val="Jegyzetszveg"/>
      </w:pPr>
      <w:r>
        <w:t>Also, approve of using without DHARMA_INS and without .xml extension?</w:t>
      </w:r>
    </w:p>
    <w:p w14:paraId="74D3FB21" w14:textId="580B3F66" w:rsidR="00C13032" w:rsidRDefault="00C13032">
      <w:pPr>
        <w:pStyle w:val="Jegyzetszveg"/>
      </w:pPr>
      <w:r>
        <w:t>Whether or not it is approved, the example below should imo have the DHARMA_INS prefix and not just Pallava.</w:t>
      </w:r>
    </w:p>
  </w:comment>
  <w:comment w:id="911" w:author="Dániel Balogh" w:date="2024-06-27T09:36:00Z" w:initials="DB">
    <w:p w14:paraId="2A46EB44" w14:textId="136D3612" w:rsidR="00C13032" w:rsidRDefault="00C13032">
      <w:pPr>
        <w:pStyle w:val="Jegyzetszveg"/>
      </w:pPr>
      <w:r>
        <w:rPr>
          <w:rStyle w:val="Jegyzethivatkozs"/>
        </w:rPr>
        <w:annotationRef/>
      </w:r>
      <w:r>
        <w:t xml:space="preserve">See also </w:t>
      </w:r>
      <w:hyperlink r:id="rId10" w:history="1">
        <w:r w:rsidRPr="00BB3DE7">
          <w:rPr>
            <w:rStyle w:val="Hiperhivatkozs"/>
          </w:rPr>
          <w:t>https://github.com/erc-dharma/project-documentation/issues/323</w:t>
        </w:r>
      </w:hyperlink>
    </w:p>
    <w:p w14:paraId="145C4999" w14:textId="13AB8EAA" w:rsidR="00C13032" w:rsidRDefault="00C13032">
      <w:pPr>
        <w:pStyle w:val="Jegyzetszveg"/>
      </w:pPr>
      <w:r>
        <w:t xml:space="preserve">We have decided to forbid the @n and stick to full filenames such as </w:t>
      </w:r>
      <w:r w:rsidRPr="002A1015">
        <w:t>DHARMA_INSBadamiCalukya00007.xml</w:t>
      </w:r>
    </w:p>
  </w:comment>
  <w:comment w:id="954" w:author="Dániel Balogh [2]" w:date="2023-11-03T15:27:00Z" w:initials="DB">
    <w:p w14:paraId="37370799" w14:textId="07525639" w:rsidR="00C13032" w:rsidRDefault="00C13032">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 w:id="978" w:author="Dániel Balogh [2]" w:date="2024-11-04T11:52:00Z" w:initials="DB">
    <w:p w14:paraId="4EA6A924" w14:textId="64D3C69E" w:rsidR="00C13032" w:rsidRDefault="00C13032">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94CF50" w15:done="0"/>
  <w15:commentEx w15:paraId="78F7D671" w15:done="0"/>
  <w15:commentEx w15:paraId="004C2435" w15:done="0"/>
  <w15:commentEx w15:paraId="503AC906" w15:done="0"/>
  <w15:commentEx w15:paraId="3BFC8A99" w15:done="0"/>
  <w15:commentEx w15:paraId="4F5C8E94" w15:done="0"/>
  <w15:commentEx w15:paraId="1C1EB8DD" w15:done="0"/>
  <w15:commentEx w15:paraId="1A969453" w15:done="0"/>
  <w15:commentEx w15:paraId="5176E46B" w15:done="0"/>
  <w15:commentEx w15:paraId="739A19E9" w15:done="0"/>
  <w15:commentEx w15:paraId="36010821" w15:done="0"/>
  <w15:commentEx w15:paraId="506A8070" w15:done="0"/>
  <w15:commentEx w15:paraId="616724CE" w15:done="0"/>
  <w15:commentEx w15:paraId="21DB0E1E" w15:done="0"/>
  <w15:commentEx w15:paraId="27B5FAD9" w15:done="0"/>
  <w15:commentEx w15:paraId="2D553652" w15:done="0"/>
  <w15:commentEx w15:paraId="569AC4D8" w15:done="0"/>
  <w15:commentEx w15:paraId="7DAEEA20" w15:done="0"/>
  <w15:commentEx w15:paraId="11091E2F" w15:done="0"/>
  <w15:commentEx w15:paraId="116C2958" w15:done="0"/>
  <w15:commentEx w15:paraId="6EE9D33B" w15:done="0"/>
  <w15:commentEx w15:paraId="586F5A4D" w15:done="0"/>
  <w15:commentEx w15:paraId="3B7F4997" w15:done="0"/>
  <w15:commentEx w15:paraId="5C9C3E63" w15:done="0"/>
  <w15:commentEx w15:paraId="317A268F" w15:done="0"/>
  <w15:commentEx w15:paraId="216E0279" w15:done="0"/>
  <w15:commentEx w15:paraId="5BA02BD7"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6D86EB9C" w16cex:dateUtc="2024-11-13T09:40:00Z"/>
  <w16cex:commentExtensible w16cex:durableId="2948D075" w16cex:dateUtc="2024-11-13T13:58:00Z"/>
  <w16cex:commentExtensible w16cex:durableId="02339A65" w16cex:dateUtc="2024-04-15T07:00:00Z"/>
  <w16cex:commentExtensible w16cex:durableId="2ECDA06D" w16cex:dateUtc="2024-11-15T08:09:00Z"/>
  <w16cex:commentExtensible w16cex:durableId="0BF1D8F7" w16cex:dateUtc="2024-11-15T10:36:00Z"/>
  <w16cex:commentExtensible w16cex:durableId="748CC882" w16cex:dateUtc="2024-11-15T08:16:00Z"/>
  <w16cex:commentExtensible w16cex:durableId="6329E2A4" w16cex:dateUtc="2024-11-15T10:39:00Z"/>
  <w16cex:commentExtensible w16cex:durableId="64F801AB" w16cex:dateUtc="2024-11-20T13:54:00Z"/>
  <w16cex:commentExtensible w16cex:durableId="6C542943" w16cex:dateUtc="2023-11-03T14:22:00Z"/>
  <w16cex:commentExtensible w16cex:durableId="017FAFA4" w16cex:dateUtc="2023-11-03T14:23:00Z"/>
  <w16cex:commentExtensible w16cex:durableId="46F7F54C" w16cex:dateUtc="2024-12-09T09:00: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94CF50" w16cid:durableId="5714A626"/>
  <w16cid:commentId w16cid:paraId="78F7D671" w16cid:durableId="28EBB1CE"/>
  <w16cid:commentId w16cid:paraId="004C2435" w16cid:durableId="2234F541"/>
  <w16cid:commentId w16cid:paraId="503AC906" w16cid:durableId="2AE99444"/>
  <w16cid:commentId w16cid:paraId="3BFC8A99" w16cid:durableId="029D5336"/>
  <w16cid:commentId w16cid:paraId="4F5C8E94" w16cid:durableId="7E53A716"/>
  <w16cid:commentId w16cid:paraId="1C1EB8DD" w16cid:durableId="2AD4795D"/>
  <w16cid:commentId w16cid:paraId="1A969453" w16cid:durableId="2AD4795C"/>
  <w16cid:commentId w16cid:paraId="5176E46B" w16cid:durableId="36594E5F"/>
  <w16cid:commentId w16cid:paraId="739A19E9" w16cid:durableId="6D86EB9C"/>
  <w16cid:commentId w16cid:paraId="36010821" w16cid:durableId="2AE72CDC"/>
  <w16cid:commentId w16cid:paraId="506A8070" w16cid:durableId="2948D075"/>
  <w16cid:commentId w16cid:paraId="616724CE" w16cid:durableId="2AE04F39"/>
  <w16cid:commentId w16cid:paraId="21DB0E1E" w16cid:durableId="2AE04FF6"/>
  <w16cid:commentId w16cid:paraId="27B5FAD9" w16cid:durableId="2AE05025"/>
  <w16cid:commentId w16cid:paraId="2D553652" w16cid:durableId="02339A65"/>
  <w16cid:commentId w16cid:paraId="569AC4D8" w16cid:durableId="2ECDA06D"/>
  <w16cid:commentId w16cid:paraId="7DAEEA20" w16cid:durableId="2AE9B01A"/>
  <w16cid:commentId w16cid:paraId="11091E2F" w16cid:durableId="0BF1D8F7"/>
  <w16cid:commentId w16cid:paraId="116C2958" w16cid:durableId="748CC882"/>
  <w16cid:commentId w16cid:paraId="6EE9D33B" w16cid:durableId="6329E2A4"/>
  <w16cid:commentId w16cid:paraId="586F5A4D" w16cid:durableId="64F801AB"/>
  <w16cid:commentId w16cid:paraId="3B7F4997" w16cid:durableId="29F0A273"/>
  <w16cid:commentId w16cid:paraId="5C9C3E63" w16cid:durableId="6C542943"/>
  <w16cid:commentId w16cid:paraId="317A268F" w16cid:durableId="017FAFA4"/>
  <w16cid:commentId w16cid:paraId="216E0279" w16cid:durableId="2AE98DD3"/>
  <w16cid:commentId w16cid:paraId="5BA02BD7" w16cid:durableId="46F7F54C"/>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0B1E3D" w14:textId="77777777" w:rsidR="00635E6D" w:rsidRDefault="00635E6D">
      <w:pPr>
        <w:spacing w:line="240" w:lineRule="auto"/>
      </w:pPr>
      <w:r>
        <w:separator/>
      </w:r>
    </w:p>
  </w:endnote>
  <w:endnote w:type="continuationSeparator" w:id="0">
    <w:p w14:paraId="3595839B" w14:textId="77777777" w:rsidR="00635E6D" w:rsidRDefault="00635E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2040503050203030202"/>
    <w:charset w:val="00"/>
    <w:family w:val="roman"/>
    <w:pitch w:val="variable"/>
    <w:sig w:usb0="00008003" w:usb1="00000000" w:usb2="00000000" w:usb3="00000000" w:csb0="00000001" w:csb1="00000000"/>
  </w:font>
  <w:font w:name="Noto Sans Grantha">
    <w:charset w:val="00"/>
    <w:family w:val="swiss"/>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C13032" w:rsidRDefault="00C13032">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C13032" w:rsidRDefault="00C13032">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463EA7" w14:textId="77777777" w:rsidR="00635E6D" w:rsidRDefault="00635E6D">
      <w:pPr>
        <w:spacing w:line="240" w:lineRule="auto"/>
      </w:pPr>
      <w:r>
        <w:separator/>
      </w:r>
    </w:p>
  </w:footnote>
  <w:footnote w:type="continuationSeparator" w:id="0">
    <w:p w14:paraId="082EF97B" w14:textId="77777777" w:rsidR="00635E6D" w:rsidRDefault="00635E6D">
      <w:pPr>
        <w:spacing w:line="240" w:lineRule="auto"/>
      </w:pPr>
      <w:r>
        <w:continuationSeparator/>
      </w:r>
    </w:p>
  </w:footnote>
  <w:footnote w:id="1">
    <w:p w14:paraId="51AC8031" w14:textId="27E43FB1" w:rsidR="00C13032" w:rsidRDefault="00C13032">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C13032" w:rsidRDefault="00C13032"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C13032" w:rsidRPr="00355C0B" w:rsidRDefault="00C13032" w:rsidP="00CF217C">
      <w:pPr>
        <w:pStyle w:val="Lbjegyzetszveg"/>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C13032" w:rsidRPr="00355C0B" w:rsidRDefault="00C13032">
      <w:pPr>
        <w:pStyle w:val="Lbjegyzetszveg"/>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C13032" w:rsidRDefault="00C13032"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C13032" w:rsidRDefault="00C13032"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C13032" w:rsidRDefault="00C13032"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C13032" w:rsidRDefault="00C13032"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C13032" w:rsidRDefault="00C13032"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C13032" w:rsidRDefault="00C13032"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C13032" w:rsidRPr="00355C0B" w:rsidRDefault="00C13032">
      <w:pPr>
        <w:pStyle w:val="Lbjegyzetszveg"/>
      </w:pPr>
      <w:r>
        <w:tab/>
      </w:r>
      <w:r>
        <w:rPr>
          <w:rStyle w:val="Lbjegyzet-hivatkozs"/>
        </w:rPr>
        <w:footnoteRef/>
      </w:r>
      <w:r>
        <w:t xml:space="preserve"> </w:t>
      </w:r>
      <w:r w:rsidRPr="00355C0B">
        <w:tab/>
      </w:r>
      <w:hyperlink r:id="rId8" w:history="1">
        <w:r w:rsidRPr="00355C0B">
          <w:rPr>
            <w:rStyle w:val="Hiperhivatkozs"/>
          </w:rPr>
          <w:t>https://github.com/erc-dharma/project-documentation/blob/master/templates/inscriptions/DHARMA_encodingTemplateInscription_v03.xml</w:t>
        </w:r>
      </w:hyperlink>
    </w:p>
  </w:footnote>
  <w:footnote w:id="12">
    <w:p w14:paraId="59BA76DD" w14:textId="3289E246" w:rsidR="00C13032" w:rsidRDefault="00C13032">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9" w:history="1">
        <w:r w:rsidRPr="003B6215">
          <w:rPr>
            <w:rStyle w:val="Hiperhivatkozs"/>
          </w:rPr>
          <w:t>https://dharmalekha.info/prosody</w:t>
        </w:r>
      </w:hyperlink>
    </w:p>
  </w:footnote>
  <w:footnote w:id="13">
    <w:p w14:paraId="05DDBE55" w14:textId="4C875203" w:rsidR="00C13032" w:rsidRPr="00666EFF" w:rsidRDefault="00C13032">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C13032" w:rsidRDefault="00C13032"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0B17BF95" w14:textId="77777777" w:rsidR="00C13032" w:rsidRDefault="00C13032" w:rsidP="00777B90">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5E285426" w14:textId="01BED9A8" w:rsidR="00C13032" w:rsidRDefault="00C13032">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14:paraId="4CA0F94C" w14:textId="7985C81E" w:rsidR="00C13032" w:rsidRDefault="00C13032"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14:paraId="5925CDDD" w14:textId="77777777" w:rsidR="00C13032" w:rsidRDefault="00C13032" w:rsidP="00777B90">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14:paraId="32308DC4" w14:textId="1830AC39" w:rsidR="00C13032" w:rsidRDefault="00C13032"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14:paraId="60A1B985" w14:textId="77777777" w:rsidR="00C13032" w:rsidRDefault="00C13032" w:rsidP="00B115F2">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21">
    <w:p w14:paraId="36F9CBE6" w14:textId="77777777" w:rsidR="00C13032" w:rsidRDefault="00C13032"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C13032" w:rsidRDefault="00C13032"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C13032" w:rsidRDefault="00C13032" w:rsidP="002519B3">
      <w:pPr>
        <w:pStyle w:val="Lbjegyzetszveg"/>
      </w:pPr>
      <w:r>
        <w:tab/>
      </w:r>
      <w:r w:rsidRPr="006B5499">
        <w:rPr>
          <w:rStyle w:val="Lbjegyzet-hivatkozs"/>
        </w:rPr>
        <w:footnoteRef/>
      </w:r>
      <w:r>
        <w:tab/>
      </w:r>
      <w:hyperlink r:id="rId10" w:history="1">
        <w:r w:rsidRPr="003B6215">
          <w:rPr>
            <w:rStyle w:val="Hiperhivatkozs"/>
          </w:rPr>
          <w:t>https://en.wiktionary.org/wiki/gaiji</w:t>
        </w:r>
      </w:hyperlink>
      <w:r>
        <w:t xml:space="preserve"> </w:t>
      </w:r>
    </w:p>
  </w:footnote>
  <w:footnote w:id="24">
    <w:p w14:paraId="2B97D8D6" w14:textId="15EC4E3A" w:rsidR="00C13032" w:rsidRDefault="00C13032" w:rsidP="00DA0006">
      <w:pPr>
        <w:pStyle w:val="Lbjegyzetszveg"/>
      </w:pPr>
      <w:r>
        <w:tab/>
      </w:r>
      <w:r w:rsidRPr="006B5499">
        <w:rPr>
          <w:rStyle w:val="Lbjegyzet-hivatkozs"/>
        </w:rPr>
        <w:footnoteRef/>
      </w:r>
      <w:r>
        <w:tab/>
        <w:t xml:space="preserve">TEI allows the semantic tagging of characters as punctuation marks, and using </w:t>
      </w:r>
      <w:r w:rsidRPr="00DA0006">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08ED9431" w14:textId="77777777" w:rsidR="00C13032" w:rsidRDefault="00C13032" w:rsidP="0054433F">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6">
    <w:p w14:paraId="0330CD4E" w14:textId="77777777" w:rsidR="00C13032" w:rsidRDefault="00C13032" w:rsidP="00543984">
      <w:pPr>
        <w:pStyle w:val="Lbjegyzetszveg"/>
      </w:pPr>
      <w:r>
        <w:tab/>
      </w:r>
      <w:r w:rsidRPr="006B5499">
        <w:rPr>
          <w:rStyle w:val="Lbjegyzet-hivatkozs"/>
        </w:rPr>
        <w:footnoteRef/>
      </w:r>
      <w:r>
        <w:tab/>
      </w:r>
      <w:hyperlink r:id="rId11" w:history="1">
        <w:r w:rsidRPr="003B6215">
          <w:rPr>
            <w:rStyle w:val="Hiperhivatkozs"/>
          </w:rPr>
          <w:t>https://docs.google.com/document/d/1glfyQnFqPrbVOYzegfjKIOVrc-vMgznEQ1iNsFf7DE8/edit?usp=sharing</w:t>
        </w:r>
      </w:hyperlink>
    </w:p>
  </w:footnote>
  <w:footnote w:id="27">
    <w:p w14:paraId="1EB28254" w14:textId="1233FA78" w:rsidR="00C13032" w:rsidRDefault="00C13032" w:rsidP="002519B3">
      <w:pPr>
        <w:pStyle w:val="Lbjegyzetszveg"/>
      </w:pPr>
      <w:r>
        <w:tab/>
      </w:r>
      <w:r w:rsidRPr="006B5499">
        <w:rPr>
          <w:rStyle w:val="Lbjegyzet-hivatkozs"/>
        </w:rPr>
        <w:footnoteRef/>
      </w:r>
      <w:r>
        <w:t xml:space="preserve">  </w:t>
      </w:r>
      <w:hyperlink r:id="rId12" w:anchor="PHSP" w:history="1">
        <w:r w:rsidRPr="003B6215">
          <w:rPr>
            <w:rStyle w:val="Hiperhivatkozs"/>
          </w:rPr>
          <w:t>https://www.tei-c.org/release/doc/tei-p5-doc/en/html/PH.html#PHSP</w:t>
        </w:r>
      </w:hyperlink>
    </w:p>
  </w:footnote>
  <w:footnote w:id="28">
    <w:p w14:paraId="1A318CB8" w14:textId="604C8155" w:rsidR="00C13032" w:rsidRDefault="00C13032"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657EFAC0" w:rsidR="00C13032" w:rsidRDefault="00C13032" w:rsidP="002519B3">
      <w:pPr>
        <w:pStyle w:val="Lbjegyzetszveg"/>
      </w:pPr>
      <w:r>
        <w:tab/>
      </w:r>
      <w:r w:rsidRPr="006B5499">
        <w:rPr>
          <w:rStyle w:val="Lbjegyzet-hivatkozs"/>
        </w:rPr>
        <w:footnoteRef/>
      </w:r>
      <w:r>
        <w:tab/>
      </w:r>
      <w:hyperlink r:id="rId13" w:history="1">
        <w:r w:rsidRPr="003B6215">
          <w:rPr>
            <w:rStyle w:val="Hiperhivatkozs"/>
          </w:rPr>
          <w:t>http://www.stoa.org/epidoc/gl/latest/trans-ambiguous.html</w:t>
        </w:r>
      </w:hyperlink>
      <w:r>
        <w:t xml:space="preserve"> accessed May 2020</w:t>
      </w:r>
    </w:p>
  </w:footnote>
  <w:footnote w:id="30">
    <w:p w14:paraId="0DD164E9" w14:textId="77777777" w:rsidR="00C13032" w:rsidRDefault="00C13032"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1667815" w:rsidR="00C13032" w:rsidRDefault="00C13032" w:rsidP="002519B3">
      <w:pPr>
        <w:pStyle w:val="Lbjegyzetszveg"/>
      </w:pPr>
      <w:r>
        <w:tab/>
      </w:r>
      <w:r w:rsidRPr="006B5499">
        <w:rPr>
          <w:rStyle w:val="Lbjegyzet-hivatkozs"/>
        </w:rPr>
        <w:footnoteRef/>
      </w:r>
      <w:r>
        <w:tab/>
      </w:r>
      <w:hyperlink r:id="rId14" w:history="1">
        <w:r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C13032" w:rsidRPr="00EF69A7" w:rsidRDefault="00C13032">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C13032" w:rsidRDefault="00C13032"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C13032" w:rsidRDefault="00C13032"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C13032" w:rsidRDefault="00C13032"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C13032" w:rsidRDefault="00C13032"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C13032" w:rsidRPr="00666EFF" w:rsidRDefault="00C13032"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C13032" w:rsidRDefault="00C13032"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C13032" w:rsidRPr="00355C0B" w:rsidRDefault="00C13032">
      <w:pPr>
        <w:pStyle w:val="Lbjegyzetszveg"/>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C13032" w:rsidRDefault="00C13032"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C13032" w:rsidRDefault="00C13032"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C13032" w:rsidRDefault="00C13032"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314AE0E4" w:rsidR="00C13032" w:rsidRDefault="00C13032"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history="1">
        <w:r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C13032" w:rsidRDefault="00C13032"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C13032" w:rsidRDefault="00C13032">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C13032" w:rsidRDefault="00C13032"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63186DC6" w:rsidR="00C13032" w:rsidRDefault="00C13032"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history="1">
        <w:r w:rsidRPr="003B6215">
          <w:rPr>
            <w:rStyle w:val="Hiperhivatkozs"/>
          </w:rPr>
          <w:t>http://www.stoa.org/epidoc/gl/latest/trans-linebreak.html</w:t>
        </w:r>
      </w:hyperlink>
      <w:r>
        <w:t>.)</w:t>
      </w:r>
    </w:p>
  </w:footnote>
  <w:footnote w:id="48">
    <w:p w14:paraId="7A34EE4B" w14:textId="387E95F6" w:rsidR="00C13032" w:rsidRDefault="00C13032"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history="1">
        <w:r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history="1">
        <w:r w:rsidRPr="003B6215">
          <w:rPr>
            <w:rStyle w:val="Hiperhivatkozs"/>
          </w:rPr>
          <w:t>http://www.stoa.org/epidoc/gl/latest/trans-charactershighlighted.html</w:t>
        </w:r>
      </w:hyperlink>
      <w:r>
        <w:t>).</w:t>
      </w:r>
    </w:p>
  </w:footnote>
  <w:footnote w:id="49">
    <w:p w14:paraId="5BA6A8BB" w14:textId="3E3EA93C" w:rsidR="00C13032" w:rsidRDefault="00C13032"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history="1">
        <w:r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37DB53B4" w:rsidR="00C13032" w:rsidRDefault="00C13032">
      <w:pPr>
        <w:pStyle w:val="Lbjegyzetszveg"/>
      </w:pPr>
      <w:r>
        <w:tab/>
      </w:r>
      <w:r w:rsidRPr="006B5499">
        <w:rPr>
          <w:rStyle w:val="Lbjegyzet-hivatkozs"/>
        </w:rPr>
        <w:footnoteRef/>
      </w:r>
      <w:r>
        <w:tab/>
      </w:r>
      <w:hyperlink r:id="rId20" w:history="1">
        <w:r w:rsidRPr="003B6215">
          <w:rPr>
            <w:rStyle w:val="Hiperhivatkozs"/>
          </w:rPr>
          <w:t>https://opentheso.huma-num.fr/opentheso/?idc=84154&amp;idt=th347</w:t>
        </w:r>
      </w:hyperlink>
    </w:p>
  </w:footnote>
  <w:footnote w:id="51">
    <w:p w14:paraId="041FE0E7" w14:textId="13D90067" w:rsidR="00C13032" w:rsidRDefault="00C13032">
      <w:pPr>
        <w:pStyle w:val="Lbjegyzetszveg"/>
      </w:pPr>
      <w:r>
        <w:tab/>
      </w:r>
      <w:r w:rsidRPr="006B5499">
        <w:rPr>
          <w:rStyle w:val="Lbjegyzet-hivatkozs"/>
        </w:rPr>
        <w:footnoteRef/>
      </w:r>
      <w:r>
        <w:tab/>
      </w:r>
      <w:hyperlink r:id="rId21" w:history="1">
        <w:r w:rsidRPr="003B6215">
          <w:rPr>
            <w:rStyle w:val="Hiperhivatkozs"/>
          </w:rPr>
          <w:t>https://opentheso.huma-num.fr/opentheso/?idc=84156&amp;idt=th347</w:t>
        </w:r>
      </w:hyperlink>
    </w:p>
  </w:footnote>
  <w:footnote w:id="52">
    <w:p w14:paraId="23A406F2" w14:textId="519ED1E2" w:rsidR="00C13032" w:rsidRDefault="00C13032" w:rsidP="002519B3">
      <w:pPr>
        <w:pStyle w:val="Lbjegyzetszveg"/>
      </w:pPr>
      <w:r>
        <w:tab/>
      </w:r>
      <w:r w:rsidRPr="006B5499">
        <w:rPr>
          <w:rStyle w:val="Lbjegyzet-hivatkozs"/>
        </w:rPr>
        <w:footnoteRef/>
      </w:r>
      <w:r>
        <w:tab/>
        <w:t xml:space="preserve">See </w:t>
      </w:r>
      <w:hyperlink r:id="rId22" w:history="1">
        <w:r w:rsidRPr="003B6215">
          <w:rPr>
            <w:rStyle w:val="Hiperhivatkozs"/>
          </w:rPr>
          <w:t>https://wiki.tei-c.org/index.php/XML_Whitespace</w:t>
        </w:r>
      </w:hyperlink>
      <w:r>
        <w:t xml:space="preserve"> for a more detailed discussion of white space in XML.</w:t>
      </w:r>
    </w:p>
  </w:footnote>
  <w:footnote w:id="53">
    <w:p w14:paraId="66AB32CD" w14:textId="77777777" w:rsidR="00C13032" w:rsidRDefault="00C13032"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19FBE1A5" w14:textId="41179D2F" w:rsidR="00C13032" w:rsidRDefault="00C13032">
      <w:pPr>
        <w:pStyle w:val="Lbjegyzetszveg"/>
      </w:pPr>
      <w:r>
        <w:tab/>
      </w:r>
      <w:r>
        <w:rPr>
          <w:rStyle w:val="Lbjegyzet-hivatkozs"/>
        </w:rPr>
        <w:footnoteRef/>
      </w:r>
      <w:r>
        <w:tab/>
        <w:t>See TG §#1.4.2 for the terminology employed here.</w:t>
      </w:r>
    </w:p>
  </w:footnote>
  <w:footnote w:id="55">
    <w:p w14:paraId="41A7C6D2" w14:textId="77777777" w:rsidR="00C13032" w:rsidRDefault="00C13032"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6">
    <w:p w14:paraId="5C832AD9" w14:textId="3DF18421" w:rsidR="00C13032" w:rsidRDefault="00C13032"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2F0FA864" w14:textId="00BA86A0" w:rsidR="00C13032" w:rsidRDefault="00C13032"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06BBCAD7" w14:textId="683FCF09" w:rsidR="00C13032" w:rsidRDefault="00C13032" w:rsidP="002519B3">
      <w:pPr>
        <w:pStyle w:val="Lbjegyzetszveg"/>
      </w:pPr>
      <w:r>
        <w:tab/>
      </w:r>
      <w:r w:rsidRPr="006B5499">
        <w:rPr>
          <w:rStyle w:val="Lbjegyzet-hivatkozs"/>
        </w:rPr>
        <w:footnoteRef/>
      </w:r>
      <w:r>
        <w:tab/>
      </w:r>
      <w:hyperlink r:id="rId23" w:history="1">
        <w:r w:rsidRPr="003B6215">
          <w:rPr>
            <w:rStyle w:val="Hiperhivatkozs"/>
          </w:rPr>
          <w:t>https://iso639-3.sil.org/</w:t>
        </w:r>
      </w:hyperlink>
    </w:p>
  </w:footnote>
  <w:footnote w:id="59">
    <w:p w14:paraId="6D614AA8" w14:textId="61794754" w:rsidR="00C13032" w:rsidRDefault="00C13032" w:rsidP="002519B3">
      <w:pPr>
        <w:pStyle w:val="Lbjegyzetszveg"/>
        <w:rPr>
          <w:b/>
        </w:rPr>
      </w:pPr>
      <w:r>
        <w:tab/>
      </w:r>
      <w:r w:rsidRPr="006B5499">
        <w:rPr>
          <w:rStyle w:val="Lbjegyzet-hivatkozs"/>
        </w:rPr>
        <w:footnoteRef/>
      </w:r>
      <w:r>
        <w:tab/>
      </w:r>
      <w:hyperlink r:id="rId24" w:history="1">
        <w:r w:rsidRPr="003B6215">
          <w:rPr>
            <w:rStyle w:val="Hiperhivatkozs"/>
          </w:rPr>
          <w:t>https://en.wikipedia.org/wiki/ISO_15924</w:t>
        </w:r>
      </w:hyperlink>
    </w:p>
  </w:footnote>
  <w:footnote w:id="60">
    <w:p w14:paraId="487A03D8" w14:textId="78D2F62D" w:rsidR="00C13032" w:rsidRDefault="00C13032"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0BF25634" w14:textId="09D7C6D2" w:rsidR="00C13032" w:rsidRDefault="00C13032" w:rsidP="002519B3">
      <w:pPr>
        <w:pStyle w:val="Lbjegyzetszveg"/>
      </w:pPr>
      <w:r>
        <w:tab/>
      </w:r>
      <w:r w:rsidRPr="006B5499">
        <w:rPr>
          <w:rStyle w:val="Lbjegyzet-hivatkozs"/>
        </w:rPr>
        <w:footnoteRef/>
      </w:r>
      <w:r>
        <w:tab/>
        <w:t xml:space="preserve">Our personal identifiers are available at </w:t>
      </w:r>
      <w:hyperlink r:id="rId25" w:history="1">
        <w:r w:rsidRPr="00A46F02">
          <w:rPr>
            <w:rStyle w:val="Hiperhivatkozs"/>
          </w:rPr>
          <w:t>https://github.com/erc-dharma/project-documentation/blob/master/DHARMA_idListMembers_v01.xml</w:t>
        </w:r>
      </w:hyperlink>
    </w:p>
  </w:footnote>
  <w:footnote w:id="62">
    <w:p w14:paraId="6AE1CF79" w14:textId="59D6E7DE" w:rsidR="00C13032" w:rsidRDefault="00C13032" w:rsidP="002519B3">
      <w:pPr>
        <w:pStyle w:val="Lbjegyzetszveg"/>
      </w:pPr>
      <w:r>
        <w:tab/>
      </w:r>
      <w:r w:rsidRPr="006B5499">
        <w:rPr>
          <w:rStyle w:val="Lbjegyzet-hivatkozs"/>
        </w:rPr>
        <w:footnoteRef/>
      </w:r>
      <w:r>
        <w:tab/>
        <w:t xml:space="preserve">Our personal identifiers are available at </w:t>
      </w:r>
      <w:hyperlink r:id="rId26" w:history="1">
        <w:r w:rsidRPr="003B6215">
          <w:rPr>
            <w:rStyle w:val="Hiperhivatkozs"/>
          </w:rPr>
          <w:t>https://github.com/erc-dharma/project-documentation/blob/master/DHARMA_IdListMembers_v01.xml</w:t>
        </w:r>
      </w:hyperlink>
    </w:p>
  </w:footnote>
  <w:footnote w:id="63">
    <w:p w14:paraId="73E132D7" w14:textId="17EA7014" w:rsidR="00C13032" w:rsidRDefault="00C13032" w:rsidP="002519B3">
      <w:pPr>
        <w:pStyle w:val="Lbjegyzetszveg"/>
      </w:pPr>
      <w:r>
        <w:tab/>
      </w:r>
      <w:r w:rsidRPr="006B5499">
        <w:rPr>
          <w:rStyle w:val="Lbjegyzet-hivatkozs"/>
        </w:rPr>
        <w:footnoteRef/>
      </w:r>
      <w:r>
        <w:tab/>
        <w:t xml:space="preserve">Available under </w:t>
      </w:r>
      <w:hyperlink r:id="rId27" w:history="1">
        <w:r w:rsidRPr="003B6215">
          <w:rPr>
            <w:rStyle w:val="Hiperhivatkozs"/>
          </w:rPr>
          <w:t>https://github.com/erc-dharma/project-documentation/tree/master/templates</w:t>
        </w:r>
      </w:hyperlink>
    </w:p>
  </w:footnote>
  <w:footnote w:id="64">
    <w:p w14:paraId="216852E0" w14:textId="77777777" w:rsidR="00C13032" w:rsidRDefault="00C13032"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3A401D16" w14:textId="4AF019A5" w:rsidR="00C13032" w:rsidRDefault="00C13032" w:rsidP="002519B3">
      <w:pPr>
        <w:pStyle w:val="Lbjegyzetszveg"/>
      </w:pPr>
      <w:r>
        <w:tab/>
      </w:r>
      <w:r w:rsidRPr="006B5499">
        <w:rPr>
          <w:rStyle w:val="Lbjegyzet-hivatkozs"/>
        </w:rPr>
        <w:footnoteRef/>
      </w:r>
      <w:r>
        <w:tab/>
        <w:t xml:space="preserve">Our personal identifiers are available at </w:t>
      </w:r>
      <w:hyperlink r:id="rId28" w:history="1">
        <w:r w:rsidRPr="003B6215">
          <w:rPr>
            <w:rStyle w:val="Hiperhivatkozs"/>
          </w:rPr>
          <w:t>https://github.com/erc-dharma/project-documentation/blob/master/DHARMA_IdListMembers_v01.xml</w:t>
        </w:r>
      </w:hyperlink>
    </w:p>
  </w:footnote>
  <w:footnote w:id="66">
    <w:p w14:paraId="48A8BA4C" w14:textId="77777777" w:rsidR="00C13032" w:rsidRDefault="00C13032"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7">
    <w:p w14:paraId="0BFFBF44" w14:textId="77777777" w:rsidR="00C13032" w:rsidRDefault="00C13032" w:rsidP="002519B3">
      <w:pPr>
        <w:pStyle w:val="Lbjegyzetszveg"/>
      </w:pPr>
      <w:r>
        <w:tab/>
      </w:r>
      <w:r w:rsidRPr="006B5499">
        <w:rPr>
          <w:rStyle w:val="Lbjegyzet-hivatkozs"/>
        </w:rPr>
        <w:footnoteRef/>
      </w:r>
      <w:r>
        <w:tab/>
        <w:t>Two iterations of | [U+007C Vertical Line], not a ‖ double vertical bar character.</w:t>
      </w:r>
    </w:p>
  </w:footnote>
  <w:footnote w:id="68">
    <w:p w14:paraId="6D595C62" w14:textId="77777777" w:rsidR="00C13032" w:rsidRDefault="00C13032"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9">
    <w:p w14:paraId="1839FCC9" w14:textId="77777777" w:rsidR="00C13032" w:rsidRDefault="00C13032"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70">
    <w:p w14:paraId="03A37521" w14:textId="23D9EC76" w:rsidR="00C13032" w:rsidRDefault="00C13032"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30D118C1" w14:textId="1713EFFA" w:rsidR="00C13032" w:rsidRDefault="00C13032"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60AF6C91" w14:textId="178FC84C" w:rsidR="00C13032" w:rsidRDefault="00C13032"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70796AD0" w14:textId="68F3D08D" w:rsidR="00C13032" w:rsidRDefault="00C13032"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1CD79ED2" w14:textId="77777777" w:rsidR="00C13032" w:rsidRDefault="00C13032"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5">
    <w:p w14:paraId="16F4A254" w14:textId="77777777" w:rsidR="00C13032" w:rsidRDefault="00C13032"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6">
    <w:p w14:paraId="4204214B" w14:textId="30BFEDF4" w:rsidR="00C13032" w:rsidRDefault="00C13032"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7">
    <w:p w14:paraId="4DD722E8" w14:textId="1F8FC977" w:rsidR="00C13032" w:rsidRDefault="00C13032"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8">
    <w:p w14:paraId="243C827B" w14:textId="652919DF" w:rsidR="00C13032" w:rsidRDefault="00C13032"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406669B9" w14:textId="77777777" w:rsidR="00C13032" w:rsidRDefault="00C13032"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80">
    <w:p w14:paraId="7BE1EDFC" w14:textId="22B21033" w:rsidR="00C13032" w:rsidRPr="00355C0B" w:rsidRDefault="00C13032">
      <w:pPr>
        <w:pStyle w:val="Lbjegyzetszveg"/>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1">
    <w:p w14:paraId="105299C9" w14:textId="77777777" w:rsidR="00C13032" w:rsidRDefault="00C13032"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2">
    <w:p w14:paraId="4BE26699" w14:textId="77777777" w:rsidR="00C13032" w:rsidRDefault="00C13032"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3">
    <w:p w14:paraId="0C2BED85" w14:textId="609DA24D" w:rsidR="00C13032" w:rsidRPr="00355C0B" w:rsidRDefault="00C13032">
      <w:pPr>
        <w:pStyle w:val="Lbjegyzetszveg"/>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4">
    <w:p w14:paraId="48B93D2F" w14:textId="3891BA8B" w:rsidR="00C13032" w:rsidRPr="00D955CA" w:rsidRDefault="00C13032">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5">
    <w:p w14:paraId="63372360" w14:textId="614A4457" w:rsidR="00C13032" w:rsidRPr="00355C0B" w:rsidRDefault="00C13032">
      <w:pPr>
        <w:pStyle w:val="Lbjegyzetszveg"/>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6">
    <w:p w14:paraId="697EFAD2" w14:textId="16A7D333" w:rsidR="00C13032" w:rsidRDefault="00C13032">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7">
    <w:p w14:paraId="2F825771" w14:textId="7B244FF5" w:rsidR="00C13032" w:rsidRPr="00F11F32" w:rsidRDefault="00C13032">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4786C65C" w14:textId="77777777" w:rsidR="00C13032" w:rsidRDefault="00C13032"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9">
    <w:p w14:paraId="18749BE7" w14:textId="77777777" w:rsidR="00C13032" w:rsidRDefault="00C13032"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90">
    <w:p w14:paraId="4C8DB6A6" w14:textId="77777777" w:rsidR="00C13032" w:rsidRDefault="00C13032"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1">
    <w:p w14:paraId="73A4CDF3" w14:textId="462C8217" w:rsidR="00C13032" w:rsidRDefault="00C13032"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500389053">
    <w:abstractNumId w:val="5"/>
  </w:num>
  <w:num w:numId="2" w16cid:durableId="1637029222">
    <w:abstractNumId w:val="3"/>
  </w:num>
  <w:num w:numId="3" w16cid:durableId="31421288">
    <w:abstractNumId w:val="9"/>
  </w:num>
  <w:num w:numId="4" w16cid:durableId="1098982733">
    <w:abstractNumId w:val="1"/>
  </w:num>
  <w:num w:numId="5" w16cid:durableId="1048069066">
    <w:abstractNumId w:val="8"/>
  </w:num>
  <w:num w:numId="6" w16cid:durableId="1296908648">
    <w:abstractNumId w:val="10"/>
  </w:num>
  <w:num w:numId="7" w16cid:durableId="1757634822">
    <w:abstractNumId w:val="4"/>
  </w:num>
  <w:num w:numId="8" w16cid:durableId="1039478177">
    <w:abstractNumId w:val="11"/>
  </w:num>
  <w:num w:numId="9" w16cid:durableId="353773586">
    <w:abstractNumId w:val="7"/>
  </w:num>
  <w:num w:numId="10" w16cid:durableId="1638147909">
    <w:abstractNumId w:val="2"/>
  </w:num>
  <w:num w:numId="11" w16cid:durableId="964778947">
    <w:abstractNumId w:val="0"/>
  </w:num>
  <w:num w:numId="12" w16cid:durableId="1259100706">
    <w:abstractNumId w:val="6"/>
  </w:num>
  <w:num w:numId="13" w16cid:durableId="1216969252">
    <w:abstractNumId w:val="1"/>
  </w:num>
  <w:num w:numId="14" w16cid:durableId="57023662">
    <w:abstractNumId w:val="1"/>
  </w:num>
  <w:num w:numId="15" w16cid:durableId="109374871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04102"/>
    <w:rsid w:val="00011B8A"/>
    <w:rsid w:val="000123EA"/>
    <w:rsid w:val="000142FB"/>
    <w:rsid w:val="000161E6"/>
    <w:rsid w:val="00022690"/>
    <w:rsid w:val="00024BFF"/>
    <w:rsid w:val="00025303"/>
    <w:rsid w:val="00026D8D"/>
    <w:rsid w:val="00034950"/>
    <w:rsid w:val="00040B2F"/>
    <w:rsid w:val="00043915"/>
    <w:rsid w:val="00044CFB"/>
    <w:rsid w:val="0004544D"/>
    <w:rsid w:val="0004753D"/>
    <w:rsid w:val="00047E9A"/>
    <w:rsid w:val="00051701"/>
    <w:rsid w:val="00060C45"/>
    <w:rsid w:val="00061489"/>
    <w:rsid w:val="000623B2"/>
    <w:rsid w:val="00062C66"/>
    <w:rsid w:val="00070594"/>
    <w:rsid w:val="00071116"/>
    <w:rsid w:val="000725A4"/>
    <w:rsid w:val="00073D09"/>
    <w:rsid w:val="000745A0"/>
    <w:rsid w:val="00074E9C"/>
    <w:rsid w:val="00082F41"/>
    <w:rsid w:val="00083099"/>
    <w:rsid w:val="00086DD8"/>
    <w:rsid w:val="0008720B"/>
    <w:rsid w:val="000931D1"/>
    <w:rsid w:val="00094A21"/>
    <w:rsid w:val="00095A6A"/>
    <w:rsid w:val="00095CCC"/>
    <w:rsid w:val="00097A6F"/>
    <w:rsid w:val="000A1304"/>
    <w:rsid w:val="000A421D"/>
    <w:rsid w:val="000A55B2"/>
    <w:rsid w:val="000A5DB8"/>
    <w:rsid w:val="000B047B"/>
    <w:rsid w:val="000B1132"/>
    <w:rsid w:val="000B26E4"/>
    <w:rsid w:val="000B2AFA"/>
    <w:rsid w:val="000B4450"/>
    <w:rsid w:val="000B7E7B"/>
    <w:rsid w:val="000C46BE"/>
    <w:rsid w:val="000C47C7"/>
    <w:rsid w:val="000C55B3"/>
    <w:rsid w:val="000C69C4"/>
    <w:rsid w:val="000D1ACC"/>
    <w:rsid w:val="000D443E"/>
    <w:rsid w:val="000D5073"/>
    <w:rsid w:val="000D72E4"/>
    <w:rsid w:val="000E1BB0"/>
    <w:rsid w:val="000E2953"/>
    <w:rsid w:val="000E6595"/>
    <w:rsid w:val="000E77DD"/>
    <w:rsid w:val="000E7CD4"/>
    <w:rsid w:val="000F011E"/>
    <w:rsid w:val="000F2AF9"/>
    <w:rsid w:val="000F3114"/>
    <w:rsid w:val="000F33A6"/>
    <w:rsid w:val="000F3F96"/>
    <w:rsid w:val="000F7351"/>
    <w:rsid w:val="000F7528"/>
    <w:rsid w:val="001001F6"/>
    <w:rsid w:val="0010288F"/>
    <w:rsid w:val="00102AA5"/>
    <w:rsid w:val="001079C3"/>
    <w:rsid w:val="0011066E"/>
    <w:rsid w:val="00110B53"/>
    <w:rsid w:val="00111256"/>
    <w:rsid w:val="001112AA"/>
    <w:rsid w:val="00112C6F"/>
    <w:rsid w:val="00113DD6"/>
    <w:rsid w:val="001142F2"/>
    <w:rsid w:val="001207D5"/>
    <w:rsid w:val="00122C47"/>
    <w:rsid w:val="00123C5C"/>
    <w:rsid w:val="00123D70"/>
    <w:rsid w:val="00123FF7"/>
    <w:rsid w:val="001240A6"/>
    <w:rsid w:val="001243A1"/>
    <w:rsid w:val="001250A0"/>
    <w:rsid w:val="00132DCD"/>
    <w:rsid w:val="001362F9"/>
    <w:rsid w:val="0013797B"/>
    <w:rsid w:val="00140B8F"/>
    <w:rsid w:val="001431A8"/>
    <w:rsid w:val="00143547"/>
    <w:rsid w:val="00143A4A"/>
    <w:rsid w:val="00144BB4"/>
    <w:rsid w:val="00150FD8"/>
    <w:rsid w:val="001610B1"/>
    <w:rsid w:val="00161415"/>
    <w:rsid w:val="001649DA"/>
    <w:rsid w:val="001663CE"/>
    <w:rsid w:val="00167D32"/>
    <w:rsid w:val="00170855"/>
    <w:rsid w:val="001721C1"/>
    <w:rsid w:val="0017391C"/>
    <w:rsid w:val="00175FC3"/>
    <w:rsid w:val="00176A7C"/>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DCB"/>
    <w:rsid w:val="001D4EBC"/>
    <w:rsid w:val="001D5003"/>
    <w:rsid w:val="001D7D63"/>
    <w:rsid w:val="001D7FC9"/>
    <w:rsid w:val="001E133B"/>
    <w:rsid w:val="001E1C88"/>
    <w:rsid w:val="001E4B96"/>
    <w:rsid w:val="001F11CA"/>
    <w:rsid w:val="001F5F16"/>
    <w:rsid w:val="0020012B"/>
    <w:rsid w:val="00203C04"/>
    <w:rsid w:val="00203DC6"/>
    <w:rsid w:val="0020644F"/>
    <w:rsid w:val="0021054A"/>
    <w:rsid w:val="00211133"/>
    <w:rsid w:val="0021261A"/>
    <w:rsid w:val="00216AC5"/>
    <w:rsid w:val="00220572"/>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A70"/>
    <w:rsid w:val="00291BAA"/>
    <w:rsid w:val="00294FDB"/>
    <w:rsid w:val="002A0737"/>
    <w:rsid w:val="002A1015"/>
    <w:rsid w:val="002A148F"/>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4B69"/>
    <w:rsid w:val="0032551C"/>
    <w:rsid w:val="0033220F"/>
    <w:rsid w:val="0033246C"/>
    <w:rsid w:val="00333B39"/>
    <w:rsid w:val="00335EA3"/>
    <w:rsid w:val="0034193F"/>
    <w:rsid w:val="00346564"/>
    <w:rsid w:val="00346692"/>
    <w:rsid w:val="00352408"/>
    <w:rsid w:val="003548A6"/>
    <w:rsid w:val="00355C0B"/>
    <w:rsid w:val="00364120"/>
    <w:rsid w:val="00364A47"/>
    <w:rsid w:val="00371412"/>
    <w:rsid w:val="00371F9A"/>
    <w:rsid w:val="00373E55"/>
    <w:rsid w:val="003756B2"/>
    <w:rsid w:val="00377CCF"/>
    <w:rsid w:val="003802C1"/>
    <w:rsid w:val="00383753"/>
    <w:rsid w:val="00387EA0"/>
    <w:rsid w:val="003906CC"/>
    <w:rsid w:val="00392FBF"/>
    <w:rsid w:val="00393FE2"/>
    <w:rsid w:val="00394B90"/>
    <w:rsid w:val="003A541C"/>
    <w:rsid w:val="003A5A77"/>
    <w:rsid w:val="003B3C1C"/>
    <w:rsid w:val="003B5E4F"/>
    <w:rsid w:val="003B680F"/>
    <w:rsid w:val="003B6D61"/>
    <w:rsid w:val="003C329F"/>
    <w:rsid w:val="003C3D87"/>
    <w:rsid w:val="003C41E9"/>
    <w:rsid w:val="003C75BD"/>
    <w:rsid w:val="003D04D3"/>
    <w:rsid w:val="003D0FD0"/>
    <w:rsid w:val="003D4C78"/>
    <w:rsid w:val="003D6690"/>
    <w:rsid w:val="003D6A9F"/>
    <w:rsid w:val="003D7EA7"/>
    <w:rsid w:val="003E62E2"/>
    <w:rsid w:val="003E7BA2"/>
    <w:rsid w:val="003F08AC"/>
    <w:rsid w:val="003F2742"/>
    <w:rsid w:val="003F305B"/>
    <w:rsid w:val="003F3732"/>
    <w:rsid w:val="003F5E63"/>
    <w:rsid w:val="00403216"/>
    <w:rsid w:val="00404446"/>
    <w:rsid w:val="004068F0"/>
    <w:rsid w:val="004071B1"/>
    <w:rsid w:val="00407C03"/>
    <w:rsid w:val="0041246A"/>
    <w:rsid w:val="0041796B"/>
    <w:rsid w:val="004217C2"/>
    <w:rsid w:val="004328A8"/>
    <w:rsid w:val="00435F8C"/>
    <w:rsid w:val="004403A5"/>
    <w:rsid w:val="0044294E"/>
    <w:rsid w:val="0044366B"/>
    <w:rsid w:val="00443EAA"/>
    <w:rsid w:val="00446139"/>
    <w:rsid w:val="00450CC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509B"/>
    <w:rsid w:val="0049640D"/>
    <w:rsid w:val="004A2E0A"/>
    <w:rsid w:val="004A54F9"/>
    <w:rsid w:val="004A716A"/>
    <w:rsid w:val="004B08F9"/>
    <w:rsid w:val="004B12DA"/>
    <w:rsid w:val="004B2434"/>
    <w:rsid w:val="004B6305"/>
    <w:rsid w:val="004B66AB"/>
    <w:rsid w:val="004B78EB"/>
    <w:rsid w:val="004C2A93"/>
    <w:rsid w:val="004C2E1A"/>
    <w:rsid w:val="004C74AA"/>
    <w:rsid w:val="004D145A"/>
    <w:rsid w:val="004D1F94"/>
    <w:rsid w:val="004D2E67"/>
    <w:rsid w:val="004D57C0"/>
    <w:rsid w:val="004E0F4A"/>
    <w:rsid w:val="004E103D"/>
    <w:rsid w:val="004E60B0"/>
    <w:rsid w:val="004F125D"/>
    <w:rsid w:val="004F36E5"/>
    <w:rsid w:val="004F4186"/>
    <w:rsid w:val="004F4805"/>
    <w:rsid w:val="004F4C63"/>
    <w:rsid w:val="004F5399"/>
    <w:rsid w:val="004F57A0"/>
    <w:rsid w:val="004F69EF"/>
    <w:rsid w:val="004F78E9"/>
    <w:rsid w:val="00501B99"/>
    <w:rsid w:val="00503032"/>
    <w:rsid w:val="00511ED0"/>
    <w:rsid w:val="00512B53"/>
    <w:rsid w:val="0051534D"/>
    <w:rsid w:val="00517325"/>
    <w:rsid w:val="00517D87"/>
    <w:rsid w:val="0052104C"/>
    <w:rsid w:val="005252F3"/>
    <w:rsid w:val="00530FCA"/>
    <w:rsid w:val="0053341E"/>
    <w:rsid w:val="005343B3"/>
    <w:rsid w:val="00542B51"/>
    <w:rsid w:val="00542B66"/>
    <w:rsid w:val="00543984"/>
    <w:rsid w:val="00543A88"/>
    <w:rsid w:val="0054433F"/>
    <w:rsid w:val="00547335"/>
    <w:rsid w:val="00547689"/>
    <w:rsid w:val="00552F5A"/>
    <w:rsid w:val="0055507A"/>
    <w:rsid w:val="00564A0C"/>
    <w:rsid w:val="0057218C"/>
    <w:rsid w:val="005746A1"/>
    <w:rsid w:val="00575BEF"/>
    <w:rsid w:val="00581CF1"/>
    <w:rsid w:val="00582A9C"/>
    <w:rsid w:val="00583211"/>
    <w:rsid w:val="00585B3C"/>
    <w:rsid w:val="00592239"/>
    <w:rsid w:val="00593A37"/>
    <w:rsid w:val="005955AE"/>
    <w:rsid w:val="005A0FAD"/>
    <w:rsid w:val="005A173B"/>
    <w:rsid w:val="005A3370"/>
    <w:rsid w:val="005B63D4"/>
    <w:rsid w:val="005C339A"/>
    <w:rsid w:val="005C3C3F"/>
    <w:rsid w:val="005C456B"/>
    <w:rsid w:val="005D2AC3"/>
    <w:rsid w:val="005D2B22"/>
    <w:rsid w:val="005D4F65"/>
    <w:rsid w:val="005E24B7"/>
    <w:rsid w:val="005E54AD"/>
    <w:rsid w:val="005F675A"/>
    <w:rsid w:val="00601B76"/>
    <w:rsid w:val="006024F5"/>
    <w:rsid w:val="00604550"/>
    <w:rsid w:val="00605CD1"/>
    <w:rsid w:val="0061037D"/>
    <w:rsid w:val="006110F5"/>
    <w:rsid w:val="006112BA"/>
    <w:rsid w:val="0061456A"/>
    <w:rsid w:val="00617FAB"/>
    <w:rsid w:val="0062102A"/>
    <w:rsid w:val="00621999"/>
    <w:rsid w:val="00624516"/>
    <w:rsid w:val="006354A9"/>
    <w:rsid w:val="00635E6D"/>
    <w:rsid w:val="006436FD"/>
    <w:rsid w:val="00644243"/>
    <w:rsid w:val="00644A27"/>
    <w:rsid w:val="00650EB2"/>
    <w:rsid w:val="00666EFF"/>
    <w:rsid w:val="00671BCB"/>
    <w:rsid w:val="006733B4"/>
    <w:rsid w:val="00675578"/>
    <w:rsid w:val="006762C0"/>
    <w:rsid w:val="00681126"/>
    <w:rsid w:val="00695285"/>
    <w:rsid w:val="00695748"/>
    <w:rsid w:val="006A02E2"/>
    <w:rsid w:val="006A05BF"/>
    <w:rsid w:val="006A5381"/>
    <w:rsid w:val="006A77BF"/>
    <w:rsid w:val="006A7CCA"/>
    <w:rsid w:val="006B1C3C"/>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0EAD"/>
    <w:rsid w:val="00701662"/>
    <w:rsid w:val="00703543"/>
    <w:rsid w:val="00703F9E"/>
    <w:rsid w:val="0070755A"/>
    <w:rsid w:val="007148D7"/>
    <w:rsid w:val="007245BB"/>
    <w:rsid w:val="0072673D"/>
    <w:rsid w:val="00726C8B"/>
    <w:rsid w:val="007275F0"/>
    <w:rsid w:val="00727658"/>
    <w:rsid w:val="007346F4"/>
    <w:rsid w:val="00735B32"/>
    <w:rsid w:val="007402C8"/>
    <w:rsid w:val="00742BC0"/>
    <w:rsid w:val="007475BA"/>
    <w:rsid w:val="007513DE"/>
    <w:rsid w:val="00760457"/>
    <w:rsid w:val="00760C60"/>
    <w:rsid w:val="00760FB1"/>
    <w:rsid w:val="007611CD"/>
    <w:rsid w:val="00761AA0"/>
    <w:rsid w:val="00767209"/>
    <w:rsid w:val="00772317"/>
    <w:rsid w:val="00777B90"/>
    <w:rsid w:val="00780A5D"/>
    <w:rsid w:val="007859E3"/>
    <w:rsid w:val="00786A51"/>
    <w:rsid w:val="00787182"/>
    <w:rsid w:val="00792581"/>
    <w:rsid w:val="00792A73"/>
    <w:rsid w:val="0079360D"/>
    <w:rsid w:val="00796BEE"/>
    <w:rsid w:val="007A3AE5"/>
    <w:rsid w:val="007A4E63"/>
    <w:rsid w:val="007B25A7"/>
    <w:rsid w:val="007B3E42"/>
    <w:rsid w:val="007B4033"/>
    <w:rsid w:val="007B52A3"/>
    <w:rsid w:val="007C02DF"/>
    <w:rsid w:val="007C2BAA"/>
    <w:rsid w:val="007D0461"/>
    <w:rsid w:val="007D0E86"/>
    <w:rsid w:val="007D7C37"/>
    <w:rsid w:val="007E30AA"/>
    <w:rsid w:val="007E3164"/>
    <w:rsid w:val="007F02C3"/>
    <w:rsid w:val="007F33EF"/>
    <w:rsid w:val="007F3E53"/>
    <w:rsid w:val="007F3F01"/>
    <w:rsid w:val="00800562"/>
    <w:rsid w:val="00802BA9"/>
    <w:rsid w:val="008046D1"/>
    <w:rsid w:val="008139E6"/>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6097"/>
    <w:rsid w:val="008876BA"/>
    <w:rsid w:val="008876C7"/>
    <w:rsid w:val="00891E20"/>
    <w:rsid w:val="00894E6E"/>
    <w:rsid w:val="00895A8E"/>
    <w:rsid w:val="00897895"/>
    <w:rsid w:val="008A501C"/>
    <w:rsid w:val="008A7C27"/>
    <w:rsid w:val="008B242F"/>
    <w:rsid w:val="008B594C"/>
    <w:rsid w:val="008C4BD1"/>
    <w:rsid w:val="008C6B62"/>
    <w:rsid w:val="008D294D"/>
    <w:rsid w:val="008D585D"/>
    <w:rsid w:val="008D7B37"/>
    <w:rsid w:val="008E0792"/>
    <w:rsid w:val="008E1B4C"/>
    <w:rsid w:val="008E1E02"/>
    <w:rsid w:val="008E24A9"/>
    <w:rsid w:val="008E30C0"/>
    <w:rsid w:val="008E6CB2"/>
    <w:rsid w:val="008F068A"/>
    <w:rsid w:val="008F3C3F"/>
    <w:rsid w:val="008F5492"/>
    <w:rsid w:val="008F5CA4"/>
    <w:rsid w:val="00900BF7"/>
    <w:rsid w:val="009023B1"/>
    <w:rsid w:val="00902FF6"/>
    <w:rsid w:val="0090375D"/>
    <w:rsid w:val="00905410"/>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1FC9"/>
    <w:rsid w:val="009430EC"/>
    <w:rsid w:val="009445B4"/>
    <w:rsid w:val="0094785D"/>
    <w:rsid w:val="009505BE"/>
    <w:rsid w:val="00951194"/>
    <w:rsid w:val="009633E9"/>
    <w:rsid w:val="009643B3"/>
    <w:rsid w:val="00965B4E"/>
    <w:rsid w:val="00970055"/>
    <w:rsid w:val="009713F4"/>
    <w:rsid w:val="00972854"/>
    <w:rsid w:val="00974842"/>
    <w:rsid w:val="009803C2"/>
    <w:rsid w:val="0098269A"/>
    <w:rsid w:val="00984D69"/>
    <w:rsid w:val="00987CEC"/>
    <w:rsid w:val="00991C8A"/>
    <w:rsid w:val="009A1A4A"/>
    <w:rsid w:val="009A26BC"/>
    <w:rsid w:val="009A4485"/>
    <w:rsid w:val="009A6168"/>
    <w:rsid w:val="009B6873"/>
    <w:rsid w:val="009C67A8"/>
    <w:rsid w:val="009C74BE"/>
    <w:rsid w:val="009D3F9D"/>
    <w:rsid w:val="009D6CED"/>
    <w:rsid w:val="009F22EB"/>
    <w:rsid w:val="009F2799"/>
    <w:rsid w:val="009F585E"/>
    <w:rsid w:val="009F5B97"/>
    <w:rsid w:val="00A01BA1"/>
    <w:rsid w:val="00A15C19"/>
    <w:rsid w:val="00A20F4D"/>
    <w:rsid w:val="00A21B99"/>
    <w:rsid w:val="00A23873"/>
    <w:rsid w:val="00A25C50"/>
    <w:rsid w:val="00A25D88"/>
    <w:rsid w:val="00A30A7D"/>
    <w:rsid w:val="00A32B11"/>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C7B80"/>
    <w:rsid w:val="00AD0920"/>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15F2"/>
    <w:rsid w:val="00B134CA"/>
    <w:rsid w:val="00B143AA"/>
    <w:rsid w:val="00B22A90"/>
    <w:rsid w:val="00B2626B"/>
    <w:rsid w:val="00B26C65"/>
    <w:rsid w:val="00B30777"/>
    <w:rsid w:val="00B30F6E"/>
    <w:rsid w:val="00B31102"/>
    <w:rsid w:val="00B3351B"/>
    <w:rsid w:val="00B34641"/>
    <w:rsid w:val="00B365C9"/>
    <w:rsid w:val="00B36E2E"/>
    <w:rsid w:val="00B44F11"/>
    <w:rsid w:val="00B45DBE"/>
    <w:rsid w:val="00B46E76"/>
    <w:rsid w:val="00B53AB0"/>
    <w:rsid w:val="00B6258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A7CFE"/>
    <w:rsid w:val="00BB504D"/>
    <w:rsid w:val="00BC4ADB"/>
    <w:rsid w:val="00BC56FB"/>
    <w:rsid w:val="00BD08CD"/>
    <w:rsid w:val="00BD4ADC"/>
    <w:rsid w:val="00BE1CA8"/>
    <w:rsid w:val="00BE45D5"/>
    <w:rsid w:val="00BE6C7C"/>
    <w:rsid w:val="00BE7DA5"/>
    <w:rsid w:val="00BF356E"/>
    <w:rsid w:val="00C00308"/>
    <w:rsid w:val="00C011E1"/>
    <w:rsid w:val="00C02B8C"/>
    <w:rsid w:val="00C03EE5"/>
    <w:rsid w:val="00C040BD"/>
    <w:rsid w:val="00C13032"/>
    <w:rsid w:val="00C15DAE"/>
    <w:rsid w:val="00C1646E"/>
    <w:rsid w:val="00C22BBD"/>
    <w:rsid w:val="00C32001"/>
    <w:rsid w:val="00C322B7"/>
    <w:rsid w:val="00C35CB8"/>
    <w:rsid w:val="00C36724"/>
    <w:rsid w:val="00C41868"/>
    <w:rsid w:val="00C47EDC"/>
    <w:rsid w:val="00C5363C"/>
    <w:rsid w:val="00C53BF3"/>
    <w:rsid w:val="00C54CEA"/>
    <w:rsid w:val="00C564CA"/>
    <w:rsid w:val="00C57928"/>
    <w:rsid w:val="00C6268C"/>
    <w:rsid w:val="00C677AE"/>
    <w:rsid w:val="00C73A7E"/>
    <w:rsid w:val="00C73B28"/>
    <w:rsid w:val="00C76203"/>
    <w:rsid w:val="00C8336D"/>
    <w:rsid w:val="00C86190"/>
    <w:rsid w:val="00C87D94"/>
    <w:rsid w:val="00C927BB"/>
    <w:rsid w:val="00CA38BD"/>
    <w:rsid w:val="00CB56FA"/>
    <w:rsid w:val="00CC33B4"/>
    <w:rsid w:val="00CD25A4"/>
    <w:rsid w:val="00CD2B3A"/>
    <w:rsid w:val="00CD3F5A"/>
    <w:rsid w:val="00CE447D"/>
    <w:rsid w:val="00CE4CAF"/>
    <w:rsid w:val="00CE7C70"/>
    <w:rsid w:val="00CF217C"/>
    <w:rsid w:val="00CF2E89"/>
    <w:rsid w:val="00CF3484"/>
    <w:rsid w:val="00CF633F"/>
    <w:rsid w:val="00D00746"/>
    <w:rsid w:val="00D0147D"/>
    <w:rsid w:val="00D05501"/>
    <w:rsid w:val="00D11BC2"/>
    <w:rsid w:val="00D17B6A"/>
    <w:rsid w:val="00D21E69"/>
    <w:rsid w:val="00D2293F"/>
    <w:rsid w:val="00D22BA6"/>
    <w:rsid w:val="00D30A51"/>
    <w:rsid w:val="00D3108A"/>
    <w:rsid w:val="00D31890"/>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84E38"/>
    <w:rsid w:val="00D90CF8"/>
    <w:rsid w:val="00D955CA"/>
    <w:rsid w:val="00DA0006"/>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11A0"/>
    <w:rsid w:val="00E04D56"/>
    <w:rsid w:val="00E06A57"/>
    <w:rsid w:val="00E078CA"/>
    <w:rsid w:val="00E11DE8"/>
    <w:rsid w:val="00E13ECF"/>
    <w:rsid w:val="00E15CE8"/>
    <w:rsid w:val="00E2049B"/>
    <w:rsid w:val="00E22614"/>
    <w:rsid w:val="00E24F87"/>
    <w:rsid w:val="00E26C03"/>
    <w:rsid w:val="00E2714A"/>
    <w:rsid w:val="00E315D3"/>
    <w:rsid w:val="00E35999"/>
    <w:rsid w:val="00E4480A"/>
    <w:rsid w:val="00E51559"/>
    <w:rsid w:val="00E5206B"/>
    <w:rsid w:val="00E527DC"/>
    <w:rsid w:val="00E5306D"/>
    <w:rsid w:val="00E535C2"/>
    <w:rsid w:val="00E61AB0"/>
    <w:rsid w:val="00E65EF9"/>
    <w:rsid w:val="00E67260"/>
    <w:rsid w:val="00E74574"/>
    <w:rsid w:val="00E7534F"/>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1925"/>
    <w:rsid w:val="00EE57DB"/>
    <w:rsid w:val="00EE683E"/>
    <w:rsid w:val="00EE6E30"/>
    <w:rsid w:val="00EE7E86"/>
    <w:rsid w:val="00EF38BD"/>
    <w:rsid w:val="00EF3A98"/>
    <w:rsid w:val="00EF69A7"/>
    <w:rsid w:val="00F04F4C"/>
    <w:rsid w:val="00F11F32"/>
    <w:rsid w:val="00F11F52"/>
    <w:rsid w:val="00F132CC"/>
    <w:rsid w:val="00F14096"/>
    <w:rsid w:val="00F15A31"/>
    <w:rsid w:val="00F16CE9"/>
    <w:rsid w:val="00F27C58"/>
    <w:rsid w:val="00F305BD"/>
    <w:rsid w:val="00F422F8"/>
    <w:rsid w:val="00F44DC1"/>
    <w:rsid w:val="00F47381"/>
    <w:rsid w:val="00F56F59"/>
    <w:rsid w:val="00F57F31"/>
    <w:rsid w:val="00F60B1C"/>
    <w:rsid w:val="00F62461"/>
    <w:rsid w:val="00F62939"/>
    <w:rsid w:val="00F65272"/>
    <w:rsid w:val="00F65316"/>
    <w:rsid w:val="00F66DE4"/>
    <w:rsid w:val="00F67963"/>
    <w:rsid w:val="00F70434"/>
    <w:rsid w:val="00F73F0D"/>
    <w:rsid w:val="00F80E90"/>
    <w:rsid w:val="00F857C5"/>
    <w:rsid w:val="00F87A56"/>
    <w:rsid w:val="00F92F9D"/>
    <w:rsid w:val="00F94861"/>
    <w:rsid w:val="00F948A9"/>
    <w:rsid w:val="00F94D39"/>
    <w:rsid w:val="00FA0732"/>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D6E81"/>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A7CFE"/>
    <w:pPr>
      <w:widowControl/>
      <w:spacing w:line="280" w:lineRule="exact"/>
      <w:ind w:left="0"/>
    </w:pPr>
    <w:rPr>
      <w:rFonts w:ascii="Gentium Plus" w:eastAsiaTheme="minorEastAsia" w:hAnsi="Gentium Plus" w:cs="Arial Unicode MS"/>
      <w:kern w:val="2"/>
      <w:sz w:val="22"/>
      <w:szCs w:val="22"/>
      <w:lang w:eastAsia="zh-TW"/>
      <w14:ligatures w14:val="standardContextual"/>
    </w:rPr>
  </w:style>
  <w:style w:type="paragraph" w:styleId="Cmsor1">
    <w:name w:val="heading 1"/>
    <w:basedOn w:val="Norml"/>
    <w:next w:val="Norml"/>
    <w:link w:val="Cmsor1Char"/>
    <w:uiPriority w:val="4"/>
    <w:qFormat/>
    <w:rsid w:val="00BA7CFE"/>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BA7CFE"/>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A7CFE"/>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BA7CFE"/>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BA7CFE"/>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BA7CFE"/>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rsid w:val="00BA7CF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A7CFE"/>
  </w:style>
  <w:style w:type="character" w:customStyle="1" w:styleId="Cmsor1Char">
    <w:name w:val="Címsor 1 Char"/>
    <w:basedOn w:val="Bekezdsalapbettpusa"/>
    <w:link w:val="Cmsor1"/>
    <w:uiPriority w:val="4"/>
    <w:rsid w:val="00BA7CFE"/>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A7CFE"/>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A7CFE"/>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A7CFE"/>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BA7CFE"/>
    <w:rPr>
      <w:rFonts w:ascii="Tahoma" w:eastAsia="Arial Unicode MS" w:hAnsi="Tahoma" w:cs="Arial Unicode MS"/>
      <w:sz w:val="22"/>
      <w:szCs w:val="22"/>
      <w:lang w:val="hu-HU" w:eastAsia="en-US" w:bidi="ar-SA"/>
    </w:rPr>
  </w:style>
  <w:style w:type="table" w:customStyle="1" w:styleId="TableNormal">
    <w:name w:val="Table Normal"/>
    <w:rsid w:val="00BA7CFE"/>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BA7CFE"/>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BA7CFE"/>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BA7CFE"/>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BA7CFE"/>
    <w:rPr>
      <w:rFonts w:ascii="Tahoma" w:eastAsiaTheme="minorEastAsia" w:hAnsi="Tahoma" w:cs="Arial Unicode MS"/>
      <w:kern w:val="2"/>
      <w:sz w:val="28"/>
      <w:szCs w:val="26"/>
      <w:lang w:eastAsia="zh-TW"/>
      <w14:ligatures w14:val="standardContextual"/>
    </w:rPr>
  </w:style>
  <w:style w:type="table" w:customStyle="1" w:styleId="84">
    <w:name w:val="84"/>
    <w:basedOn w:val="TableNormal"/>
    <w:rsid w:val="008B594C"/>
    <w:tblPr>
      <w:tblStyleRowBandSize w:val="1"/>
      <w:tblStyleColBandSize w:val="1"/>
      <w:tblCellMar>
        <w:top w:w="100" w:type="dxa"/>
        <w:left w:w="100" w:type="dxa"/>
        <w:bottom w:w="100" w:type="dxa"/>
        <w:right w:w="100" w:type="dxa"/>
      </w:tblCellMar>
    </w:tblPr>
  </w:style>
  <w:style w:type="table" w:customStyle="1" w:styleId="83">
    <w:name w:val="83"/>
    <w:basedOn w:val="TableNormal"/>
    <w:rsid w:val="008B594C"/>
    <w:tblPr>
      <w:tblStyleRowBandSize w:val="1"/>
      <w:tblStyleColBandSize w:val="1"/>
      <w:tblCellMar>
        <w:top w:w="100" w:type="dxa"/>
        <w:left w:w="100" w:type="dxa"/>
        <w:bottom w:w="100" w:type="dxa"/>
        <w:right w:w="100" w:type="dxa"/>
      </w:tblCellMar>
    </w:tblPr>
  </w:style>
  <w:style w:type="table" w:customStyle="1" w:styleId="82">
    <w:name w:val="82"/>
    <w:basedOn w:val="TableNormal"/>
    <w:rsid w:val="008B594C"/>
    <w:tblPr>
      <w:tblStyleRowBandSize w:val="1"/>
      <w:tblStyleColBandSize w:val="1"/>
      <w:tblCellMar>
        <w:top w:w="100" w:type="dxa"/>
        <w:left w:w="100" w:type="dxa"/>
        <w:bottom w:w="100" w:type="dxa"/>
        <w:right w:w="100" w:type="dxa"/>
      </w:tblCellMar>
    </w:tblPr>
  </w:style>
  <w:style w:type="table" w:customStyle="1" w:styleId="81">
    <w:name w:val="81"/>
    <w:basedOn w:val="TableNormal"/>
    <w:rsid w:val="008B594C"/>
    <w:tblPr>
      <w:tblStyleRowBandSize w:val="1"/>
      <w:tblStyleColBandSize w:val="1"/>
      <w:tblCellMar>
        <w:top w:w="100" w:type="dxa"/>
        <w:left w:w="100" w:type="dxa"/>
        <w:bottom w:w="100" w:type="dxa"/>
        <w:right w:w="100" w:type="dxa"/>
      </w:tblCellMar>
    </w:tblPr>
  </w:style>
  <w:style w:type="table" w:customStyle="1" w:styleId="80">
    <w:name w:val="80"/>
    <w:basedOn w:val="TableNormal"/>
    <w:rsid w:val="008B594C"/>
    <w:tblPr>
      <w:tblStyleRowBandSize w:val="1"/>
      <w:tblStyleColBandSize w:val="1"/>
      <w:tblCellMar>
        <w:top w:w="100" w:type="dxa"/>
        <w:left w:w="100" w:type="dxa"/>
        <w:bottom w:w="100" w:type="dxa"/>
        <w:right w:w="100" w:type="dxa"/>
      </w:tblCellMar>
    </w:tblPr>
  </w:style>
  <w:style w:type="table" w:customStyle="1" w:styleId="79">
    <w:name w:val="79"/>
    <w:basedOn w:val="TableNormal"/>
    <w:rsid w:val="008B594C"/>
    <w:tblPr>
      <w:tblStyleRowBandSize w:val="1"/>
      <w:tblStyleColBandSize w:val="1"/>
      <w:tblCellMar>
        <w:top w:w="100" w:type="dxa"/>
        <w:left w:w="100" w:type="dxa"/>
        <w:bottom w:w="100" w:type="dxa"/>
        <w:right w:w="100" w:type="dxa"/>
      </w:tblCellMar>
    </w:tblPr>
  </w:style>
  <w:style w:type="table" w:customStyle="1" w:styleId="78">
    <w:name w:val="78"/>
    <w:basedOn w:val="TableNormal"/>
    <w:rsid w:val="008B594C"/>
    <w:tblPr>
      <w:tblStyleRowBandSize w:val="1"/>
      <w:tblStyleColBandSize w:val="1"/>
      <w:tblCellMar>
        <w:top w:w="100" w:type="dxa"/>
        <w:left w:w="100" w:type="dxa"/>
        <w:bottom w:w="100" w:type="dxa"/>
        <w:right w:w="100" w:type="dxa"/>
      </w:tblCellMar>
    </w:tblPr>
  </w:style>
  <w:style w:type="table" w:customStyle="1" w:styleId="77">
    <w:name w:val="77"/>
    <w:basedOn w:val="TableNormal"/>
    <w:rsid w:val="008B594C"/>
    <w:tblPr>
      <w:tblStyleRowBandSize w:val="1"/>
      <w:tblStyleColBandSize w:val="1"/>
      <w:tblCellMar>
        <w:top w:w="100" w:type="dxa"/>
        <w:left w:w="100" w:type="dxa"/>
        <w:bottom w:w="100" w:type="dxa"/>
        <w:right w:w="100" w:type="dxa"/>
      </w:tblCellMar>
    </w:tblPr>
  </w:style>
  <w:style w:type="table" w:customStyle="1" w:styleId="76">
    <w:name w:val="76"/>
    <w:basedOn w:val="TableNormal"/>
    <w:rsid w:val="008B594C"/>
    <w:tblPr>
      <w:tblStyleRowBandSize w:val="1"/>
      <w:tblStyleColBandSize w:val="1"/>
      <w:tblCellMar>
        <w:top w:w="100" w:type="dxa"/>
        <w:left w:w="100" w:type="dxa"/>
        <w:bottom w:w="100" w:type="dxa"/>
        <w:right w:w="100" w:type="dxa"/>
      </w:tblCellMar>
    </w:tblPr>
  </w:style>
  <w:style w:type="table" w:customStyle="1" w:styleId="75">
    <w:name w:val="75"/>
    <w:basedOn w:val="TableNormal"/>
    <w:rsid w:val="008B594C"/>
    <w:tblPr>
      <w:tblStyleRowBandSize w:val="1"/>
      <w:tblStyleColBandSize w:val="1"/>
      <w:tblCellMar>
        <w:top w:w="100" w:type="dxa"/>
        <w:left w:w="100" w:type="dxa"/>
        <w:bottom w:w="100" w:type="dxa"/>
        <w:right w:w="100" w:type="dxa"/>
      </w:tblCellMar>
    </w:tblPr>
  </w:style>
  <w:style w:type="table" w:customStyle="1" w:styleId="74">
    <w:name w:val="74"/>
    <w:basedOn w:val="TableNormal"/>
    <w:rsid w:val="008B594C"/>
    <w:tblPr>
      <w:tblStyleRowBandSize w:val="1"/>
      <w:tblStyleColBandSize w:val="1"/>
      <w:tblCellMar>
        <w:top w:w="100" w:type="dxa"/>
        <w:left w:w="100" w:type="dxa"/>
        <w:bottom w:w="100" w:type="dxa"/>
        <w:right w:w="100" w:type="dxa"/>
      </w:tblCellMar>
    </w:tblPr>
  </w:style>
  <w:style w:type="table" w:customStyle="1" w:styleId="73">
    <w:name w:val="73"/>
    <w:basedOn w:val="TableNormal"/>
    <w:rsid w:val="008B594C"/>
    <w:tblPr>
      <w:tblStyleRowBandSize w:val="1"/>
      <w:tblStyleColBandSize w:val="1"/>
      <w:tblCellMar>
        <w:top w:w="100" w:type="dxa"/>
        <w:left w:w="100" w:type="dxa"/>
        <w:bottom w:w="100" w:type="dxa"/>
        <w:right w:w="100" w:type="dxa"/>
      </w:tblCellMar>
    </w:tblPr>
  </w:style>
  <w:style w:type="table" w:customStyle="1" w:styleId="72">
    <w:name w:val="72"/>
    <w:basedOn w:val="TableNormal"/>
    <w:rsid w:val="008B594C"/>
    <w:tblPr>
      <w:tblStyleRowBandSize w:val="1"/>
      <w:tblStyleColBandSize w:val="1"/>
      <w:tblCellMar>
        <w:top w:w="100" w:type="dxa"/>
        <w:left w:w="100" w:type="dxa"/>
        <w:bottom w:w="100" w:type="dxa"/>
        <w:right w:w="100" w:type="dxa"/>
      </w:tblCellMar>
    </w:tblPr>
  </w:style>
  <w:style w:type="table" w:customStyle="1" w:styleId="71">
    <w:name w:val="71"/>
    <w:basedOn w:val="TableNormal"/>
    <w:rsid w:val="008B594C"/>
    <w:tblPr>
      <w:tblStyleRowBandSize w:val="1"/>
      <w:tblStyleColBandSize w:val="1"/>
      <w:tblCellMar>
        <w:top w:w="100" w:type="dxa"/>
        <w:left w:w="100" w:type="dxa"/>
        <w:bottom w:w="100" w:type="dxa"/>
        <w:right w:w="100" w:type="dxa"/>
      </w:tblCellMar>
    </w:tblPr>
  </w:style>
  <w:style w:type="table" w:customStyle="1" w:styleId="70">
    <w:name w:val="70"/>
    <w:basedOn w:val="TableNormal"/>
    <w:rsid w:val="008B594C"/>
    <w:tblPr>
      <w:tblStyleRowBandSize w:val="1"/>
      <w:tblStyleColBandSize w:val="1"/>
      <w:tblCellMar>
        <w:top w:w="100" w:type="dxa"/>
        <w:left w:w="100" w:type="dxa"/>
        <w:bottom w:w="100" w:type="dxa"/>
        <w:right w:w="100" w:type="dxa"/>
      </w:tblCellMar>
    </w:tblPr>
  </w:style>
  <w:style w:type="table" w:customStyle="1" w:styleId="69">
    <w:name w:val="69"/>
    <w:basedOn w:val="TableNormal"/>
    <w:rsid w:val="008B594C"/>
    <w:tblPr>
      <w:tblStyleRowBandSize w:val="1"/>
      <w:tblStyleColBandSize w:val="1"/>
      <w:tblCellMar>
        <w:top w:w="100" w:type="dxa"/>
        <w:left w:w="100" w:type="dxa"/>
        <w:bottom w:w="100" w:type="dxa"/>
        <w:right w:w="100" w:type="dxa"/>
      </w:tblCellMar>
    </w:tblPr>
  </w:style>
  <w:style w:type="table" w:customStyle="1" w:styleId="68">
    <w:name w:val="68"/>
    <w:basedOn w:val="TableNormal"/>
    <w:rsid w:val="008B594C"/>
    <w:tblPr>
      <w:tblStyleRowBandSize w:val="1"/>
      <w:tblStyleColBandSize w:val="1"/>
      <w:tblCellMar>
        <w:top w:w="100" w:type="dxa"/>
        <w:left w:w="100" w:type="dxa"/>
        <w:bottom w:w="100" w:type="dxa"/>
        <w:right w:w="100" w:type="dxa"/>
      </w:tblCellMar>
    </w:tblPr>
  </w:style>
  <w:style w:type="table" w:customStyle="1" w:styleId="67">
    <w:name w:val="67"/>
    <w:basedOn w:val="TableNormal"/>
    <w:rsid w:val="008B594C"/>
    <w:tblPr>
      <w:tblStyleRowBandSize w:val="1"/>
      <w:tblStyleColBandSize w:val="1"/>
      <w:tblCellMar>
        <w:top w:w="100" w:type="dxa"/>
        <w:left w:w="100" w:type="dxa"/>
        <w:bottom w:w="100" w:type="dxa"/>
        <w:right w:w="100" w:type="dxa"/>
      </w:tblCellMar>
    </w:tblPr>
  </w:style>
  <w:style w:type="table" w:customStyle="1" w:styleId="66">
    <w:name w:val="66"/>
    <w:basedOn w:val="TableNormal"/>
    <w:rsid w:val="008B594C"/>
    <w:tblPr>
      <w:tblStyleRowBandSize w:val="1"/>
      <w:tblStyleColBandSize w:val="1"/>
      <w:tblCellMar>
        <w:top w:w="100" w:type="dxa"/>
        <w:left w:w="100" w:type="dxa"/>
        <w:bottom w:w="100" w:type="dxa"/>
        <w:right w:w="100" w:type="dxa"/>
      </w:tblCellMar>
    </w:tblPr>
  </w:style>
  <w:style w:type="table" w:customStyle="1" w:styleId="65">
    <w:name w:val="65"/>
    <w:basedOn w:val="TableNormal"/>
    <w:rsid w:val="008B594C"/>
    <w:tblPr>
      <w:tblStyleRowBandSize w:val="1"/>
      <w:tblStyleColBandSize w:val="1"/>
      <w:tblCellMar>
        <w:top w:w="100" w:type="dxa"/>
        <w:left w:w="100" w:type="dxa"/>
        <w:bottom w:w="100" w:type="dxa"/>
        <w:right w:w="100" w:type="dxa"/>
      </w:tblCellMar>
    </w:tblPr>
  </w:style>
  <w:style w:type="table" w:customStyle="1" w:styleId="64">
    <w:name w:val="64"/>
    <w:basedOn w:val="TableNormal"/>
    <w:rsid w:val="008B594C"/>
    <w:tblPr>
      <w:tblStyleRowBandSize w:val="1"/>
      <w:tblStyleColBandSize w:val="1"/>
      <w:tblCellMar>
        <w:top w:w="100" w:type="dxa"/>
        <w:left w:w="100" w:type="dxa"/>
        <w:bottom w:w="100" w:type="dxa"/>
        <w:right w:w="100" w:type="dxa"/>
      </w:tblCellMar>
    </w:tblPr>
  </w:style>
  <w:style w:type="table" w:customStyle="1" w:styleId="63">
    <w:name w:val="63"/>
    <w:basedOn w:val="TableNormal"/>
    <w:rsid w:val="008B594C"/>
    <w:tblPr>
      <w:tblStyleRowBandSize w:val="1"/>
      <w:tblStyleColBandSize w:val="1"/>
      <w:tblCellMar>
        <w:top w:w="100" w:type="dxa"/>
        <w:left w:w="100" w:type="dxa"/>
        <w:bottom w:w="100" w:type="dxa"/>
        <w:right w:w="100" w:type="dxa"/>
      </w:tblCellMar>
    </w:tblPr>
  </w:style>
  <w:style w:type="table" w:customStyle="1" w:styleId="62">
    <w:name w:val="62"/>
    <w:basedOn w:val="TableNormal"/>
    <w:rsid w:val="008B594C"/>
    <w:tblPr>
      <w:tblStyleRowBandSize w:val="1"/>
      <w:tblStyleColBandSize w:val="1"/>
      <w:tblCellMar>
        <w:top w:w="100" w:type="dxa"/>
        <w:left w:w="100" w:type="dxa"/>
        <w:bottom w:w="100" w:type="dxa"/>
        <w:right w:w="100" w:type="dxa"/>
      </w:tblCellMar>
    </w:tblPr>
  </w:style>
  <w:style w:type="table" w:customStyle="1" w:styleId="61">
    <w:name w:val="61"/>
    <w:basedOn w:val="TableNormal"/>
    <w:rsid w:val="008B594C"/>
    <w:tblPr>
      <w:tblStyleRowBandSize w:val="1"/>
      <w:tblStyleColBandSize w:val="1"/>
      <w:tblCellMar>
        <w:top w:w="100" w:type="dxa"/>
        <w:left w:w="100" w:type="dxa"/>
        <w:bottom w:w="100" w:type="dxa"/>
        <w:right w:w="100" w:type="dxa"/>
      </w:tblCellMar>
    </w:tblPr>
  </w:style>
  <w:style w:type="table" w:customStyle="1" w:styleId="60">
    <w:name w:val="60"/>
    <w:basedOn w:val="TableNormal"/>
    <w:rsid w:val="008B594C"/>
    <w:tblPr>
      <w:tblStyleRowBandSize w:val="1"/>
      <w:tblStyleColBandSize w:val="1"/>
      <w:tblCellMar>
        <w:top w:w="100" w:type="dxa"/>
        <w:left w:w="100" w:type="dxa"/>
        <w:bottom w:w="100" w:type="dxa"/>
        <w:right w:w="100" w:type="dxa"/>
      </w:tblCellMar>
    </w:tblPr>
  </w:style>
  <w:style w:type="table" w:customStyle="1" w:styleId="59">
    <w:name w:val="59"/>
    <w:basedOn w:val="TableNormal"/>
    <w:rsid w:val="008B594C"/>
    <w:tblPr>
      <w:tblStyleRowBandSize w:val="1"/>
      <w:tblStyleColBandSize w:val="1"/>
      <w:tblCellMar>
        <w:top w:w="100" w:type="dxa"/>
        <w:left w:w="100" w:type="dxa"/>
        <w:bottom w:w="100" w:type="dxa"/>
        <w:right w:w="100" w:type="dxa"/>
      </w:tblCellMar>
    </w:tblPr>
  </w:style>
  <w:style w:type="table" w:customStyle="1" w:styleId="58">
    <w:name w:val="58"/>
    <w:basedOn w:val="TableNormal"/>
    <w:rsid w:val="008B594C"/>
    <w:tblPr>
      <w:tblStyleRowBandSize w:val="1"/>
      <w:tblStyleColBandSize w:val="1"/>
      <w:tblCellMar>
        <w:top w:w="100" w:type="dxa"/>
        <w:left w:w="100" w:type="dxa"/>
        <w:bottom w:w="100" w:type="dxa"/>
        <w:right w:w="100" w:type="dxa"/>
      </w:tblCellMar>
    </w:tblPr>
  </w:style>
  <w:style w:type="table" w:customStyle="1" w:styleId="57">
    <w:name w:val="57"/>
    <w:basedOn w:val="TableNormal"/>
    <w:rsid w:val="008B594C"/>
    <w:tblPr>
      <w:tblStyleRowBandSize w:val="1"/>
      <w:tblStyleColBandSize w:val="1"/>
      <w:tblCellMar>
        <w:top w:w="100" w:type="dxa"/>
        <w:left w:w="100" w:type="dxa"/>
        <w:bottom w:w="100" w:type="dxa"/>
        <w:right w:w="100" w:type="dxa"/>
      </w:tblCellMar>
    </w:tblPr>
  </w:style>
  <w:style w:type="table" w:customStyle="1" w:styleId="56">
    <w:name w:val="56"/>
    <w:basedOn w:val="TableNormal"/>
    <w:rsid w:val="008B594C"/>
    <w:tblPr>
      <w:tblStyleRowBandSize w:val="1"/>
      <w:tblStyleColBandSize w:val="1"/>
      <w:tblCellMar>
        <w:top w:w="100" w:type="dxa"/>
        <w:left w:w="100" w:type="dxa"/>
        <w:bottom w:w="100" w:type="dxa"/>
        <w:right w:w="100" w:type="dxa"/>
      </w:tblCellMar>
    </w:tblPr>
  </w:style>
  <w:style w:type="table" w:customStyle="1" w:styleId="55">
    <w:name w:val="55"/>
    <w:basedOn w:val="TableNormal"/>
    <w:rsid w:val="008B594C"/>
    <w:tblPr>
      <w:tblStyleRowBandSize w:val="1"/>
      <w:tblStyleColBandSize w:val="1"/>
      <w:tblCellMar>
        <w:top w:w="100" w:type="dxa"/>
        <w:left w:w="100" w:type="dxa"/>
        <w:bottom w:w="100" w:type="dxa"/>
        <w:right w:w="100" w:type="dxa"/>
      </w:tblCellMar>
    </w:tblPr>
  </w:style>
  <w:style w:type="table" w:customStyle="1" w:styleId="54">
    <w:name w:val="54"/>
    <w:basedOn w:val="TableNormal"/>
    <w:rsid w:val="008B594C"/>
    <w:tblPr>
      <w:tblStyleRowBandSize w:val="1"/>
      <w:tblStyleColBandSize w:val="1"/>
      <w:tblCellMar>
        <w:top w:w="100" w:type="dxa"/>
        <w:left w:w="100" w:type="dxa"/>
        <w:bottom w:w="100" w:type="dxa"/>
        <w:right w:w="100" w:type="dxa"/>
      </w:tblCellMar>
    </w:tblPr>
  </w:style>
  <w:style w:type="table" w:customStyle="1" w:styleId="53">
    <w:name w:val="53"/>
    <w:basedOn w:val="TableNormal"/>
    <w:rsid w:val="008B594C"/>
    <w:tblPr>
      <w:tblStyleRowBandSize w:val="1"/>
      <w:tblStyleColBandSize w:val="1"/>
      <w:tblCellMar>
        <w:top w:w="100" w:type="dxa"/>
        <w:left w:w="100" w:type="dxa"/>
        <w:bottom w:w="100" w:type="dxa"/>
        <w:right w:w="100" w:type="dxa"/>
      </w:tblCellMar>
    </w:tblPr>
  </w:style>
  <w:style w:type="table" w:customStyle="1" w:styleId="52">
    <w:name w:val="52"/>
    <w:basedOn w:val="TableNormal"/>
    <w:rsid w:val="008B594C"/>
    <w:tblPr>
      <w:tblStyleRowBandSize w:val="1"/>
      <w:tblStyleColBandSize w:val="1"/>
      <w:tblCellMar>
        <w:top w:w="100" w:type="dxa"/>
        <w:left w:w="100" w:type="dxa"/>
        <w:bottom w:w="100" w:type="dxa"/>
        <w:right w:w="100" w:type="dxa"/>
      </w:tblCellMar>
    </w:tblPr>
  </w:style>
  <w:style w:type="table" w:customStyle="1" w:styleId="51">
    <w:name w:val="51"/>
    <w:basedOn w:val="TableNormal"/>
    <w:rsid w:val="008B594C"/>
    <w:tblPr>
      <w:tblStyleRowBandSize w:val="1"/>
      <w:tblStyleColBandSize w:val="1"/>
      <w:tblCellMar>
        <w:top w:w="100" w:type="dxa"/>
        <w:left w:w="100" w:type="dxa"/>
        <w:bottom w:w="100" w:type="dxa"/>
        <w:right w:w="100" w:type="dxa"/>
      </w:tblCellMar>
    </w:tblPr>
  </w:style>
  <w:style w:type="table" w:customStyle="1" w:styleId="50">
    <w:name w:val="50"/>
    <w:basedOn w:val="TableNormal"/>
    <w:rsid w:val="008B594C"/>
    <w:tblPr>
      <w:tblStyleRowBandSize w:val="1"/>
      <w:tblStyleColBandSize w:val="1"/>
      <w:tblCellMar>
        <w:top w:w="100" w:type="dxa"/>
        <w:left w:w="100" w:type="dxa"/>
        <w:bottom w:w="100" w:type="dxa"/>
        <w:right w:w="100" w:type="dxa"/>
      </w:tblCellMar>
    </w:tblPr>
  </w:style>
  <w:style w:type="table" w:customStyle="1" w:styleId="49">
    <w:name w:val="49"/>
    <w:basedOn w:val="TableNormal"/>
    <w:rsid w:val="008B594C"/>
    <w:tblPr>
      <w:tblStyleRowBandSize w:val="1"/>
      <w:tblStyleColBandSize w:val="1"/>
      <w:tblCellMar>
        <w:top w:w="100" w:type="dxa"/>
        <w:left w:w="100" w:type="dxa"/>
        <w:bottom w:w="100" w:type="dxa"/>
        <w:right w:w="100" w:type="dxa"/>
      </w:tblCellMar>
    </w:tblPr>
  </w:style>
  <w:style w:type="table" w:customStyle="1" w:styleId="48">
    <w:name w:val="48"/>
    <w:basedOn w:val="TableNormal"/>
    <w:rsid w:val="008B594C"/>
    <w:tblPr>
      <w:tblStyleRowBandSize w:val="1"/>
      <w:tblStyleColBandSize w:val="1"/>
      <w:tblCellMar>
        <w:top w:w="100" w:type="dxa"/>
        <w:left w:w="100" w:type="dxa"/>
        <w:bottom w:w="100" w:type="dxa"/>
        <w:right w:w="100" w:type="dxa"/>
      </w:tblCellMar>
    </w:tblPr>
  </w:style>
  <w:style w:type="table" w:customStyle="1" w:styleId="47">
    <w:name w:val="47"/>
    <w:basedOn w:val="TableNormal"/>
    <w:rsid w:val="008B594C"/>
    <w:tblPr>
      <w:tblStyleRowBandSize w:val="1"/>
      <w:tblStyleColBandSize w:val="1"/>
      <w:tblCellMar>
        <w:top w:w="100" w:type="dxa"/>
        <w:left w:w="100" w:type="dxa"/>
        <w:bottom w:w="100" w:type="dxa"/>
        <w:right w:w="100" w:type="dxa"/>
      </w:tblCellMar>
    </w:tblPr>
  </w:style>
  <w:style w:type="table" w:customStyle="1" w:styleId="46">
    <w:name w:val="46"/>
    <w:basedOn w:val="TableNormal"/>
    <w:rsid w:val="008B594C"/>
    <w:tblPr>
      <w:tblStyleRowBandSize w:val="1"/>
      <w:tblStyleColBandSize w:val="1"/>
      <w:tblCellMar>
        <w:top w:w="100" w:type="dxa"/>
        <w:left w:w="100" w:type="dxa"/>
        <w:bottom w:w="100" w:type="dxa"/>
        <w:right w:w="100" w:type="dxa"/>
      </w:tblCellMar>
    </w:tblPr>
  </w:style>
  <w:style w:type="table" w:customStyle="1" w:styleId="45">
    <w:name w:val="45"/>
    <w:basedOn w:val="TableNormal"/>
    <w:rsid w:val="008B594C"/>
    <w:tblPr>
      <w:tblStyleRowBandSize w:val="1"/>
      <w:tblStyleColBandSize w:val="1"/>
      <w:tblCellMar>
        <w:top w:w="100" w:type="dxa"/>
        <w:left w:w="100" w:type="dxa"/>
        <w:bottom w:w="100" w:type="dxa"/>
        <w:right w:w="100" w:type="dxa"/>
      </w:tblCellMar>
    </w:tblPr>
  </w:style>
  <w:style w:type="table" w:customStyle="1" w:styleId="44">
    <w:name w:val="44"/>
    <w:basedOn w:val="TableNormal"/>
    <w:rsid w:val="008B594C"/>
    <w:tblPr>
      <w:tblStyleRowBandSize w:val="1"/>
      <w:tblStyleColBandSize w:val="1"/>
      <w:tblCellMar>
        <w:top w:w="100" w:type="dxa"/>
        <w:left w:w="100" w:type="dxa"/>
        <w:bottom w:w="100" w:type="dxa"/>
        <w:right w:w="100" w:type="dxa"/>
      </w:tblCellMar>
    </w:tblPr>
  </w:style>
  <w:style w:type="table" w:customStyle="1" w:styleId="43">
    <w:name w:val="43"/>
    <w:basedOn w:val="TableNormal"/>
    <w:rsid w:val="008B594C"/>
    <w:tblPr>
      <w:tblStyleRowBandSize w:val="1"/>
      <w:tblStyleColBandSize w:val="1"/>
      <w:tblCellMar>
        <w:top w:w="100" w:type="dxa"/>
        <w:left w:w="100" w:type="dxa"/>
        <w:bottom w:w="100" w:type="dxa"/>
        <w:right w:w="100" w:type="dxa"/>
      </w:tblCellMar>
    </w:tblPr>
  </w:style>
  <w:style w:type="table" w:customStyle="1" w:styleId="42">
    <w:name w:val="42"/>
    <w:basedOn w:val="TableNormal"/>
    <w:rsid w:val="008B594C"/>
    <w:tblPr>
      <w:tblStyleRowBandSize w:val="1"/>
      <w:tblStyleColBandSize w:val="1"/>
      <w:tblCellMar>
        <w:top w:w="100" w:type="dxa"/>
        <w:left w:w="100" w:type="dxa"/>
        <w:bottom w:w="100" w:type="dxa"/>
        <w:right w:w="100" w:type="dxa"/>
      </w:tblCellMar>
    </w:tblPr>
  </w:style>
  <w:style w:type="table" w:customStyle="1" w:styleId="41">
    <w:name w:val="41"/>
    <w:basedOn w:val="TableNormal"/>
    <w:rsid w:val="008B594C"/>
    <w:tblPr>
      <w:tblStyleRowBandSize w:val="1"/>
      <w:tblStyleColBandSize w:val="1"/>
      <w:tblCellMar>
        <w:top w:w="100" w:type="dxa"/>
        <w:left w:w="100" w:type="dxa"/>
        <w:bottom w:w="100" w:type="dxa"/>
        <w:right w:w="100" w:type="dxa"/>
      </w:tblCellMar>
    </w:tblPr>
  </w:style>
  <w:style w:type="table" w:customStyle="1" w:styleId="40">
    <w:name w:val="40"/>
    <w:basedOn w:val="TableNormal"/>
    <w:rsid w:val="008B594C"/>
    <w:tblPr>
      <w:tblStyleRowBandSize w:val="1"/>
      <w:tblStyleColBandSize w:val="1"/>
      <w:tblCellMar>
        <w:top w:w="100" w:type="dxa"/>
        <w:left w:w="100" w:type="dxa"/>
        <w:bottom w:w="100" w:type="dxa"/>
        <w:right w:w="100" w:type="dxa"/>
      </w:tblCellMar>
    </w:tblPr>
  </w:style>
  <w:style w:type="table" w:customStyle="1" w:styleId="39">
    <w:name w:val="39"/>
    <w:basedOn w:val="TableNormal"/>
    <w:rsid w:val="008B594C"/>
    <w:tblPr>
      <w:tblStyleRowBandSize w:val="1"/>
      <w:tblStyleColBandSize w:val="1"/>
      <w:tblCellMar>
        <w:top w:w="100" w:type="dxa"/>
        <w:left w:w="100" w:type="dxa"/>
        <w:bottom w:w="100" w:type="dxa"/>
        <w:right w:w="100" w:type="dxa"/>
      </w:tblCellMar>
    </w:tblPr>
  </w:style>
  <w:style w:type="table" w:customStyle="1" w:styleId="38">
    <w:name w:val="38"/>
    <w:basedOn w:val="TableNormal"/>
    <w:rsid w:val="008B594C"/>
    <w:tblPr>
      <w:tblStyleRowBandSize w:val="1"/>
      <w:tblStyleColBandSize w:val="1"/>
      <w:tblCellMar>
        <w:top w:w="100" w:type="dxa"/>
        <w:left w:w="100" w:type="dxa"/>
        <w:bottom w:w="100" w:type="dxa"/>
        <w:right w:w="100" w:type="dxa"/>
      </w:tblCellMar>
    </w:tblPr>
  </w:style>
  <w:style w:type="table" w:customStyle="1" w:styleId="37">
    <w:name w:val="37"/>
    <w:basedOn w:val="TableNormal"/>
    <w:rsid w:val="008B594C"/>
    <w:tblPr>
      <w:tblStyleRowBandSize w:val="1"/>
      <w:tblStyleColBandSize w:val="1"/>
      <w:tblCellMar>
        <w:top w:w="100" w:type="dxa"/>
        <w:left w:w="100" w:type="dxa"/>
        <w:bottom w:w="100" w:type="dxa"/>
        <w:right w:w="100" w:type="dxa"/>
      </w:tblCellMar>
    </w:tblPr>
  </w:style>
  <w:style w:type="table" w:customStyle="1" w:styleId="36">
    <w:name w:val="36"/>
    <w:basedOn w:val="TableNormal"/>
    <w:rsid w:val="008B594C"/>
    <w:tblPr>
      <w:tblStyleRowBandSize w:val="1"/>
      <w:tblStyleColBandSize w:val="1"/>
      <w:tblCellMar>
        <w:top w:w="100" w:type="dxa"/>
        <w:left w:w="100" w:type="dxa"/>
        <w:bottom w:w="100" w:type="dxa"/>
        <w:right w:w="100" w:type="dxa"/>
      </w:tblCellMar>
    </w:tblPr>
  </w:style>
  <w:style w:type="table" w:customStyle="1" w:styleId="35">
    <w:name w:val="35"/>
    <w:basedOn w:val="TableNormal"/>
    <w:rsid w:val="008B594C"/>
    <w:tblPr>
      <w:tblStyleRowBandSize w:val="1"/>
      <w:tblStyleColBandSize w:val="1"/>
      <w:tblCellMar>
        <w:top w:w="100" w:type="dxa"/>
        <w:left w:w="100" w:type="dxa"/>
        <w:bottom w:w="100" w:type="dxa"/>
        <w:right w:w="100" w:type="dxa"/>
      </w:tblCellMar>
    </w:tblPr>
  </w:style>
  <w:style w:type="table" w:customStyle="1" w:styleId="34">
    <w:name w:val="34"/>
    <w:basedOn w:val="TableNormal"/>
    <w:rsid w:val="008B594C"/>
    <w:tblPr>
      <w:tblStyleRowBandSize w:val="1"/>
      <w:tblStyleColBandSize w:val="1"/>
      <w:tblCellMar>
        <w:top w:w="100" w:type="dxa"/>
        <w:left w:w="100" w:type="dxa"/>
        <w:bottom w:w="100" w:type="dxa"/>
        <w:right w:w="100" w:type="dxa"/>
      </w:tblCellMar>
    </w:tblPr>
  </w:style>
  <w:style w:type="table" w:customStyle="1" w:styleId="33">
    <w:name w:val="33"/>
    <w:basedOn w:val="TableNormal"/>
    <w:rsid w:val="008B594C"/>
    <w:tblPr>
      <w:tblStyleRowBandSize w:val="1"/>
      <w:tblStyleColBandSize w:val="1"/>
      <w:tblCellMar>
        <w:top w:w="100" w:type="dxa"/>
        <w:left w:w="100" w:type="dxa"/>
        <w:bottom w:w="100" w:type="dxa"/>
        <w:right w:w="100" w:type="dxa"/>
      </w:tblCellMar>
    </w:tblPr>
  </w:style>
  <w:style w:type="table" w:customStyle="1" w:styleId="32">
    <w:name w:val="32"/>
    <w:basedOn w:val="TableNormal"/>
    <w:rsid w:val="008B594C"/>
    <w:tblPr>
      <w:tblStyleRowBandSize w:val="1"/>
      <w:tblStyleColBandSize w:val="1"/>
      <w:tblCellMar>
        <w:top w:w="100" w:type="dxa"/>
        <w:left w:w="100" w:type="dxa"/>
        <w:bottom w:w="100" w:type="dxa"/>
        <w:right w:w="100" w:type="dxa"/>
      </w:tblCellMar>
    </w:tblPr>
  </w:style>
  <w:style w:type="table" w:customStyle="1" w:styleId="31">
    <w:name w:val="31"/>
    <w:basedOn w:val="TableNormal"/>
    <w:rsid w:val="008B594C"/>
    <w:tblPr>
      <w:tblStyleRowBandSize w:val="1"/>
      <w:tblStyleColBandSize w:val="1"/>
      <w:tblCellMar>
        <w:top w:w="100" w:type="dxa"/>
        <w:left w:w="100" w:type="dxa"/>
        <w:bottom w:w="100" w:type="dxa"/>
        <w:right w:w="100" w:type="dxa"/>
      </w:tblCellMar>
    </w:tblPr>
  </w:style>
  <w:style w:type="table" w:customStyle="1" w:styleId="30">
    <w:name w:val="30"/>
    <w:basedOn w:val="TableNormal"/>
    <w:rsid w:val="008B594C"/>
    <w:tblPr>
      <w:tblStyleRowBandSize w:val="1"/>
      <w:tblStyleColBandSize w:val="1"/>
      <w:tblCellMar>
        <w:top w:w="100" w:type="dxa"/>
        <w:left w:w="100" w:type="dxa"/>
        <w:bottom w:w="100" w:type="dxa"/>
        <w:right w:w="100" w:type="dxa"/>
      </w:tblCellMar>
    </w:tblPr>
  </w:style>
  <w:style w:type="table" w:customStyle="1" w:styleId="29">
    <w:name w:val="29"/>
    <w:basedOn w:val="TableNormal"/>
    <w:rsid w:val="008B594C"/>
    <w:tblPr>
      <w:tblStyleRowBandSize w:val="1"/>
      <w:tblStyleColBandSize w:val="1"/>
      <w:tblCellMar>
        <w:top w:w="100" w:type="dxa"/>
        <w:left w:w="100" w:type="dxa"/>
        <w:bottom w:w="100" w:type="dxa"/>
        <w:right w:w="100" w:type="dxa"/>
      </w:tblCellMar>
    </w:tblPr>
  </w:style>
  <w:style w:type="table" w:customStyle="1" w:styleId="28">
    <w:name w:val="28"/>
    <w:basedOn w:val="TableNormal"/>
    <w:rsid w:val="008B594C"/>
    <w:tblPr>
      <w:tblStyleRowBandSize w:val="1"/>
      <w:tblStyleColBandSize w:val="1"/>
      <w:tblCellMar>
        <w:top w:w="100" w:type="dxa"/>
        <w:left w:w="100" w:type="dxa"/>
        <w:bottom w:w="100" w:type="dxa"/>
        <w:right w:w="100" w:type="dxa"/>
      </w:tblCellMar>
    </w:tblPr>
  </w:style>
  <w:style w:type="table" w:customStyle="1" w:styleId="27">
    <w:name w:val="27"/>
    <w:basedOn w:val="TableNormal"/>
    <w:rsid w:val="008B594C"/>
    <w:tblPr>
      <w:tblStyleRowBandSize w:val="1"/>
      <w:tblStyleColBandSize w:val="1"/>
      <w:tblCellMar>
        <w:top w:w="100" w:type="dxa"/>
        <w:left w:w="100" w:type="dxa"/>
        <w:bottom w:w="100" w:type="dxa"/>
        <w:right w:w="100" w:type="dxa"/>
      </w:tblCellMar>
    </w:tblPr>
  </w:style>
  <w:style w:type="table" w:customStyle="1" w:styleId="26">
    <w:name w:val="26"/>
    <w:basedOn w:val="TableNormal"/>
    <w:rsid w:val="008B594C"/>
    <w:tblPr>
      <w:tblStyleRowBandSize w:val="1"/>
      <w:tblStyleColBandSize w:val="1"/>
      <w:tblCellMar>
        <w:top w:w="100" w:type="dxa"/>
        <w:left w:w="100" w:type="dxa"/>
        <w:bottom w:w="100" w:type="dxa"/>
        <w:right w:w="100" w:type="dxa"/>
      </w:tblCellMar>
    </w:tblPr>
  </w:style>
  <w:style w:type="table" w:customStyle="1" w:styleId="25">
    <w:name w:val="25"/>
    <w:basedOn w:val="TableNormal"/>
    <w:rsid w:val="008B594C"/>
    <w:tblPr>
      <w:tblStyleRowBandSize w:val="1"/>
      <w:tblStyleColBandSize w:val="1"/>
      <w:tblCellMar>
        <w:top w:w="100" w:type="dxa"/>
        <w:left w:w="100" w:type="dxa"/>
        <w:bottom w:w="100" w:type="dxa"/>
        <w:right w:w="100" w:type="dxa"/>
      </w:tblCellMar>
    </w:tblPr>
  </w:style>
  <w:style w:type="table" w:customStyle="1" w:styleId="24">
    <w:name w:val="24"/>
    <w:basedOn w:val="TableNormal"/>
    <w:rsid w:val="008B594C"/>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B594C"/>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B594C"/>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B594C"/>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B594C"/>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B594C"/>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B594C"/>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B594C"/>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B594C"/>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B594C"/>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B594C"/>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B594C"/>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B594C"/>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B594C"/>
    <w:tblPr>
      <w:tblStyleRowBandSize w:val="1"/>
      <w:tblStyleColBandSize w:val="1"/>
      <w:tblCellMar>
        <w:top w:w="100" w:type="dxa"/>
        <w:left w:w="100" w:type="dxa"/>
        <w:bottom w:w="100" w:type="dxa"/>
        <w:right w:w="100" w:type="dxa"/>
      </w:tblCellMar>
    </w:tblPr>
  </w:style>
  <w:style w:type="table" w:customStyle="1" w:styleId="10">
    <w:name w:val="10"/>
    <w:basedOn w:val="TableNormal"/>
    <w:rsid w:val="008B594C"/>
    <w:tblPr>
      <w:tblStyleRowBandSize w:val="1"/>
      <w:tblStyleColBandSize w:val="1"/>
      <w:tblCellMar>
        <w:top w:w="100" w:type="dxa"/>
        <w:left w:w="100" w:type="dxa"/>
        <w:bottom w:w="100" w:type="dxa"/>
        <w:right w:w="100" w:type="dxa"/>
      </w:tblCellMar>
    </w:tblPr>
  </w:style>
  <w:style w:type="table" w:customStyle="1" w:styleId="9">
    <w:name w:val="9"/>
    <w:basedOn w:val="TableNormal"/>
    <w:rsid w:val="008B594C"/>
    <w:tblPr>
      <w:tblStyleRowBandSize w:val="1"/>
      <w:tblStyleColBandSize w:val="1"/>
      <w:tblCellMar>
        <w:top w:w="100" w:type="dxa"/>
        <w:left w:w="100" w:type="dxa"/>
        <w:bottom w:w="100" w:type="dxa"/>
        <w:right w:w="100" w:type="dxa"/>
      </w:tblCellMar>
    </w:tblPr>
  </w:style>
  <w:style w:type="table" w:customStyle="1" w:styleId="8">
    <w:name w:val="8"/>
    <w:basedOn w:val="TableNormal"/>
    <w:rsid w:val="008B594C"/>
    <w:tblPr>
      <w:tblStyleRowBandSize w:val="1"/>
      <w:tblStyleColBandSize w:val="1"/>
      <w:tblCellMar>
        <w:top w:w="100" w:type="dxa"/>
        <w:left w:w="100" w:type="dxa"/>
        <w:bottom w:w="100" w:type="dxa"/>
        <w:right w:w="100" w:type="dxa"/>
      </w:tblCellMar>
    </w:tblPr>
  </w:style>
  <w:style w:type="table" w:customStyle="1" w:styleId="7">
    <w:name w:val="7"/>
    <w:basedOn w:val="TableNormal"/>
    <w:rsid w:val="008B594C"/>
    <w:tblPr>
      <w:tblStyleRowBandSize w:val="1"/>
      <w:tblStyleColBandSize w:val="1"/>
      <w:tblCellMar>
        <w:top w:w="100" w:type="dxa"/>
        <w:left w:w="100" w:type="dxa"/>
        <w:bottom w:w="100" w:type="dxa"/>
        <w:right w:w="100" w:type="dxa"/>
      </w:tblCellMar>
    </w:tblPr>
  </w:style>
  <w:style w:type="table" w:customStyle="1" w:styleId="6">
    <w:name w:val="6"/>
    <w:basedOn w:val="TableNormal"/>
    <w:rsid w:val="008B594C"/>
    <w:tblPr>
      <w:tblStyleRowBandSize w:val="1"/>
      <w:tblStyleColBandSize w:val="1"/>
      <w:tblCellMar>
        <w:top w:w="100" w:type="dxa"/>
        <w:left w:w="100" w:type="dxa"/>
        <w:bottom w:w="100" w:type="dxa"/>
        <w:right w:w="100" w:type="dxa"/>
      </w:tblCellMar>
    </w:tblPr>
  </w:style>
  <w:style w:type="table" w:customStyle="1" w:styleId="5">
    <w:name w:val="5"/>
    <w:basedOn w:val="TableNormal"/>
    <w:rsid w:val="008B594C"/>
    <w:tblPr>
      <w:tblStyleRowBandSize w:val="1"/>
      <w:tblStyleColBandSize w:val="1"/>
      <w:tblCellMar>
        <w:top w:w="100" w:type="dxa"/>
        <w:left w:w="100" w:type="dxa"/>
        <w:bottom w:w="100" w:type="dxa"/>
        <w:right w:w="100" w:type="dxa"/>
      </w:tblCellMar>
    </w:tblPr>
  </w:style>
  <w:style w:type="table" w:customStyle="1" w:styleId="4">
    <w:name w:val="4"/>
    <w:basedOn w:val="TableNormal"/>
    <w:rsid w:val="008B594C"/>
    <w:tblPr>
      <w:tblStyleRowBandSize w:val="1"/>
      <w:tblStyleColBandSize w:val="1"/>
      <w:tblCellMar>
        <w:top w:w="100" w:type="dxa"/>
        <w:left w:w="100" w:type="dxa"/>
        <w:bottom w:w="100" w:type="dxa"/>
        <w:right w:w="100" w:type="dxa"/>
      </w:tblCellMar>
    </w:tblPr>
  </w:style>
  <w:style w:type="table" w:customStyle="1" w:styleId="3">
    <w:name w:val="3"/>
    <w:basedOn w:val="TableNormal"/>
    <w:rsid w:val="008B594C"/>
    <w:tblPr>
      <w:tblStyleRowBandSize w:val="1"/>
      <w:tblStyleColBandSize w:val="1"/>
      <w:tblCellMar>
        <w:top w:w="100" w:type="dxa"/>
        <w:left w:w="100" w:type="dxa"/>
        <w:bottom w:w="100" w:type="dxa"/>
        <w:right w:w="100" w:type="dxa"/>
      </w:tblCellMar>
    </w:tblPr>
  </w:style>
  <w:style w:type="table" w:customStyle="1" w:styleId="2">
    <w:name w:val="2"/>
    <w:basedOn w:val="TableNormal"/>
    <w:rsid w:val="008B594C"/>
    <w:tblPr>
      <w:tblStyleRowBandSize w:val="1"/>
      <w:tblStyleColBandSize w:val="1"/>
      <w:tblCellMar>
        <w:top w:w="100" w:type="dxa"/>
        <w:left w:w="100" w:type="dxa"/>
        <w:bottom w:w="100" w:type="dxa"/>
        <w:right w:w="100" w:type="dxa"/>
      </w:tblCellMar>
    </w:tblPr>
  </w:style>
  <w:style w:type="table" w:customStyle="1" w:styleId="1">
    <w:name w:val="1"/>
    <w:basedOn w:val="TableNormal"/>
    <w:rsid w:val="008B594C"/>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BA7CFE"/>
    <w:rPr>
      <w:rFonts w:cs="Murty Sanskrit"/>
      <w:sz w:val="20"/>
      <w:szCs w:val="18"/>
    </w:rPr>
  </w:style>
  <w:style w:type="character" w:customStyle="1" w:styleId="JegyzetszvegChar">
    <w:name w:val="Jegyzetszöveg Char"/>
    <w:basedOn w:val="Bekezdsalapbettpusa"/>
    <w:link w:val="Jegyzetszveg"/>
    <w:uiPriority w:val="99"/>
    <w:rsid w:val="00BA7CFE"/>
    <w:rPr>
      <w:rFonts w:ascii="Gentium Plus" w:eastAsiaTheme="minorEastAsia" w:hAnsi="Gentium Plus"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sid w:val="00BA7CFE"/>
    <w:rPr>
      <w:sz w:val="16"/>
      <w:szCs w:val="16"/>
    </w:rPr>
  </w:style>
  <w:style w:type="paragraph" w:styleId="Buborkszveg">
    <w:name w:val="Balloon Text"/>
    <w:basedOn w:val="Norml"/>
    <w:link w:val="BuborkszvegChar"/>
    <w:uiPriority w:val="99"/>
    <w:semiHidden/>
    <w:unhideWhenUsed/>
    <w:rsid w:val="00BA7CFE"/>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BA7CFE"/>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rsid w:val="00BA7CFE"/>
    <w:pPr>
      <w:tabs>
        <w:tab w:val="center" w:pos="4536"/>
        <w:tab w:val="right" w:pos="9072"/>
      </w:tabs>
    </w:pPr>
  </w:style>
  <w:style w:type="character" w:customStyle="1" w:styleId="llbChar">
    <w:name w:val="Élőláb Char"/>
    <w:basedOn w:val="Bekezdsalapbettpusa"/>
    <w:link w:val="llb"/>
    <w:uiPriority w:val="24"/>
    <w:rsid w:val="00BA7CFE"/>
    <w:rPr>
      <w:rFonts w:ascii="Gentium Plus" w:eastAsiaTheme="minorEastAsia" w:hAnsi="Gentium Plus" w:cs="Arial Unicode MS"/>
      <w:kern w:val="2"/>
      <w:sz w:val="22"/>
      <w:szCs w:val="22"/>
      <w:lang w:eastAsia="zh-TW"/>
      <w14:ligatures w14:val="standardContextual"/>
    </w:rPr>
  </w:style>
  <w:style w:type="character" w:customStyle="1" w:styleId="Foreign">
    <w:name w:val="Foreign"/>
    <w:basedOn w:val="Bekezdsalapbettpusa"/>
    <w:uiPriority w:val="1"/>
    <w:rsid w:val="00BA7CFE"/>
    <w:rPr>
      <w:i/>
      <w:iCs/>
      <w:noProof/>
    </w:rPr>
  </w:style>
  <w:style w:type="paragraph" w:styleId="Lista">
    <w:name w:val="List"/>
    <w:basedOn w:val="Norml"/>
    <w:uiPriority w:val="7"/>
    <w:qFormat/>
    <w:rsid w:val="00BA7CFE"/>
    <w:pPr>
      <w:numPr>
        <w:numId w:val="2"/>
      </w:numPr>
      <w:jc w:val="left"/>
    </w:pPr>
  </w:style>
  <w:style w:type="paragraph" w:styleId="Lista2">
    <w:name w:val="List 2"/>
    <w:basedOn w:val="Lista"/>
    <w:uiPriority w:val="7"/>
    <w:rsid w:val="00BA7CFE"/>
    <w:pPr>
      <w:numPr>
        <w:ilvl w:val="1"/>
      </w:numPr>
    </w:pPr>
  </w:style>
  <w:style w:type="paragraph" w:styleId="Lista3">
    <w:name w:val="List 3"/>
    <w:basedOn w:val="Lista"/>
    <w:uiPriority w:val="7"/>
    <w:rsid w:val="00BA7CFE"/>
    <w:pPr>
      <w:numPr>
        <w:ilvl w:val="2"/>
      </w:numPr>
    </w:pPr>
  </w:style>
  <w:style w:type="paragraph" w:styleId="Lista4">
    <w:name w:val="List 4"/>
    <w:basedOn w:val="Lista"/>
    <w:uiPriority w:val="7"/>
    <w:rsid w:val="00BA7CFE"/>
    <w:pPr>
      <w:numPr>
        <w:ilvl w:val="3"/>
      </w:numPr>
    </w:pPr>
  </w:style>
  <w:style w:type="paragraph" w:styleId="Lista5">
    <w:name w:val="List 5"/>
    <w:basedOn w:val="Lista"/>
    <w:uiPriority w:val="7"/>
    <w:rsid w:val="00BA7CFE"/>
    <w:pPr>
      <w:numPr>
        <w:ilvl w:val="4"/>
      </w:numPr>
    </w:pPr>
  </w:style>
  <w:style w:type="character" w:customStyle="1" w:styleId="Nv">
    <w:name w:val="Név"/>
    <w:basedOn w:val="Bekezdsalapbettpusa"/>
    <w:uiPriority w:val="1"/>
    <w:rsid w:val="00BA7CFE"/>
    <w:rPr>
      <w:smallCaps/>
      <w:noProof/>
    </w:rPr>
  </w:style>
  <w:style w:type="paragraph" w:styleId="lfej">
    <w:name w:val="header"/>
    <w:basedOn w:val="Norml"/>
    <w:link w:val="lfejChar"/>
    <w:uiPriority w:val="24"/>
    <w:qFormat/>
    <w:rsid w:val="00BA7CFE"/>
    <w:pPr>
      <w:tabs>
        <w:tab w:val="center" w:pos="4536"/>
        <w:tab w:val="right" w:pos="9072"/>
      </w:tabs>
    </w:pPr>
  </w:style>
  <w:style w:type="character" w:customStyle="1" w:styleId="lfejChar">
    <w:name w:val="Élőfej Char"/>
    <w:basedOn w:val="Bekezdsalapbettpusa"/>
    <w:link w:val="lfej"/>
    <w:uiPriority w:val="24"/>
    <w:rsid w:val="00BA7CFE"/>
    <w:rPr>
      <w:rFonts w:ascii="Gentium Plus" w:eastAsiaTheme="minorEastAsia" w:hAnsi="Gentium Plus" w:cs="Arial Unicode MS"/>
      <w:kern w:val="2"/>
      <w:sz w:val="22"/>
      <w:szCs w:val="22"/>
      <w:lang w:eastAsia="zh-TW"/>
      <w14:ligatures w14:val="standardContextual"/>
    </w:rPr>
  </w:style>
  <w:style w:type="paragraph" w:styleId="Irodalomjegyzk">
    <w:name w:val="Bibliography"/>
    <w:aliases w:val="Bibliography"/>
    <w:basedOn w:val="Norml"/>
    <w:uiPriority w:val="37"/>
    <w:rsid w:val="00BA7CFE"/>
    <w:pPr>
      <w:spacing w:line="300" w:lineRule="exact"/>
      <w:ind w:left="720" w:hanging="720"/>
    </w:pPr>
  </w:style>
  <w:style w:type="character" w:customStyle="1" w:styleId="Code">
    <w:name w:val="Code"/>
    <w:uiPriority w:val="1"/>
    <w:qFormat/>
    <w:rsid w:val="00BA7CFE"/>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BA7CFE"/>
    <w:rPr>
      <w:rFonts w:ascii="Tahoma" w:hAnsi="Tahoma"/>
      <w:noProof/>
      <w:color w:val="00B050"/>
      <w:sz w:val="20"/>
    </w:rPr>
  </w:style>
  <w:style w:type="paragraph" w:styleId="Lbjegyzetszveg">
    <w:name w:val="footnote text"/>
    <w:basedOn w:val="Norml"/>
    <w:link w:val="LbjegyzetszvegChar"/>
    <w:rsid w:val="00BA7CFE"/>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BA7CFE"/>
    <w:rPr>
      <w:rFonts w:ascii="Gentium Plus" w:eastAsiaTheme="minorEastAsia" w:hAnsi="Gentium Plus" w:cs="Arial Unicode MS"/>
      <w:kern w:val="2"/>
      <w:sz w:val="20"/>
      <w:szCs w:val="20"/>
      <w:lang w:eastAsia="zh-TW"/>
      <w14:ligatures w14:val="standardContextual"/>
    </w:rPr>
  </w:style>
  <w:style w:type="character" w:styleId="Lbjegyzet-hivatkozs">
    <w:name w:val="footnote reference"/>
    <w:basedOn w:val="Bekezdsalapbettpusa"/>
    <w:uiPriority w:val="99"/>
    <w:unhideWhenUsed/>
    <w:rsid w:val="00BA7CFE"/>
    <w:rPr>
      <w:vertAlign w:val="superscript"/>
    </w:rPr>
  </w:style>
  <w:style w:type="character" w:customStyle="1" w:styleId="ForeignKannadaScript">
    <w:name w:val="Foreign: KannadaScript"/>
    <w:basedOn w:val="Foreign"/>
    <w:uiPriority w:val="1"/>
    <w:qFormat/>
    <w:rsid w:val="00BA7CFE"/>
    <w:rPr>
      <w:rFonts w:ascii="Nirmala UI" w:hAnsi="Nirmala UI" w:cs="Nirmala UI"/>
      <w:b w:val="0"/>
      <w:bCs w:val="0"/>
      <w:i w:val="0"/>
      <w:iCs w:val="0"/>
      <w:noProof/>
    </w:rPr>
  </w:style>
  <w:style w:type="character" w:customStyle="1" w:styleId="ForeignTamilScript">
    <w:name w:val="Foreign: TamilScript"/>
    <w:basedOn w:val="Foreign"/>
    <w:uiPriority w:val="1"/>
    <w:qFormat/>
    <w:rsid w:val="00BA7CFE"/>
    <w:rPr>
      <w:rFonts w:ascii="Nirmala UI" w:hAnsi="Nirmala UI" w:cs="Nirmala UI"/>
      <w:b w:val="0"/>
      <w:bCs w:val="0"/>
      <w:i w:val="0"/>
      <w:iCs w:val="0"/>
      <w:noProof/>
      <w:szCs w:val="24"/>
    </w:rPr>
  </w:style>
  <w:style w:type="character" w:customStyle="1" w:styleId="ForeignBalineseScript">
    <w:name w:val="Foreign: BalineseScript"/>
    <w:basedOn w:val="Foreign"/>
    <w:uiPriority w:val="1"/>
    <w:qFormat/>
    <w:rsid w:val="00BA7CFE"/>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sid w:val="00BA7CFE"/>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BA7CFE"/>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BA7CFE"/>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BA7CFE"/>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BA7CFE"/>
    <w:pPr>
      <w:tabs>
        <w:tab w:val="right" w:pos="851"/>
        <w:tab w:val="left" w:pos="1134"/>
      </w:tabs>
      <w:jc w:val="left"/>
    </w:pPr>
  </w:style>
  <w:style w:type="character" w:styleId="Hiperhivatkozs">
    <w:name w:val="Hyperlink"/>
    <w:basedOn w:val="Bekezdsalapbettpusa"/>
    <w:uiPriority w:val="99"/>
    <w:unhideWhenUsed/>
    <w:rsid w:val="00BA7CFE"/>
    <w:rPr>
      <w:color w:val="002060"/>
      <w:u w:val="single"/>
    </w:rPr>
  </w:style>
  <w:style w:type="character" w:styleId="Feloldatlanmegemlts">
    <w:name w:val="Unresolved Mention"/>
    <w:basedOn w:val="Bekezdsalapbettpusa"/>
    <w:uiPriority w:val="99"/>
    <w:semiHidden/>
    <w:unhideWhenUsed/>
    <w:rsid w:val="00BA7CFE"/>
    <w:rPr>
      <w:color w:val="605E5C"/>
      <w:shd w:val="clear" w:color="auto" w:fill="E1DFDD"/>
    </w:rPr>
  </w:style>
  <w:style w:type="character" w:styleId="Mrltotthiperhivatkozs">
    <w:name w:val="FollowedHyperlink"/>
    <w:basedOn w:val="Bekezdsalapbettpusa"/>
    <w:uiPriority w:val="99"/>
    <w:semiHidden/>
    <w:unhideWhenUsed/>
    <w:rsid w:val="00BA7CFE"/>
    <w:rPr>
      <w:color w:val="800080" w:themeColor="followedHyperlink"/>
      <w:u w:val="single"/>
    </w:rPr>
  </w:style>
  <w:style w:type="table" w:styleId="Rcsostblzat">
    <w:name w:val="Table Grid"/>
    <w:basedOn w:val="Normltblzat"/>
    <w:uiPriority w:val="39"/>
    <w:rsid w:val="00BA7CFE"/>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A7CFE"/>
    <w:pPr>
      <w:spacing w:line="240" w:lineRule="auto"/>
      <w:jc w:val="left"/>
    </w:pPr>
    <w:rPr>
      <w:rFonts w:ascii="Calibri" w:hAnsi="Calibri"/>
      <w:sz w:val="20"/>
      <w:szCs w:val="20"/>
    </w:rPr>
  </w:style>
  <w:style w:type="table" w:customStyle="1" w:styleId="FigureTable">
    <w:name w:val="FigureTable"/>
    <w:basedOn w:val="CodeSampleTable"/>
    <w:uiPriority w:val="99"/>
    <w:rsid w:val="00BA7CFE"/>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sid w:val="00BA7CFE"/>
    <w:rPr>
      <w:rFonts w:ascii="DaunPenh" w:hAnsi="DaunPenh" w:cs="DaunPenh"/>
      <w:bCs w:val="0"/>
      <w:iCs w:val="0"/>
      <w:szCs w:val="36"/>
      <w:lang w:bidi="km-KH"/>
    </w:rPr>
  </w:style>
  <w:style w:type="character" w:customStyle="1" w:styleId="MetreCode">
    <w:name w:val="MetreCode"/>
    <w:basedOn w:val="Bekezdsalapbettpusa"/>
    <w:uiPriority w:val="1"/>
    <w:qFormat/>
    <w:rsid w:val="00BA7CFE"/>
    <w:rPr>
      <w:rFonts w:ascii="Cardo" w:hAnsi="Cardo" w:cs="Murty Sanskrit"/>
      <w:spacing w:val="30"/>
    </w:rPr>
  </w:style>
  <w:style w:type="paragraph" w:styleId="Tartalomjegyzkcmsora">
    <w:name w:val="TOC Heading"/>
    <w:basedOn w:val="Cmsor1"/>
    <w:next w:val="Norml"/>
    <w:uiPriority w:val="39"/>
    <w:unhideWhenUsed/>
    <w:qFormat/>
    <w:rsid w:val="00BA7CFE"/>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BA7CF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A7CFE"/>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A7CFE"/>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BA7CFE"/>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sid w:val="00BA7CFE"/>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BA7CFE"/>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BA7CFE"/>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BA7CFE"/>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BA7CFE"/>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BA7CFE"/>
    <w:pPr>
      <w:keepNext/>
      <w:spacing w:line="240" w:lineRule="auto"/>
      <w:jc w:val="center"/>
    </w:pPr>
    <w:rPr>
      <w:i/>
      <w:iCs/>
      <w:sz w:val="20"/>
      <w:szCs w:val="18"/>
    </w:rPr>
  </w:style>
  <w:style w:type="table" w:customStyle="1" w:styleId="CodeSampleTable">
    <w:name w:val="CodeSampleTable"/>
    <w:basedOn w:val="Normltblzat"/>
    <w:uiPriority w:val="99"/>
    <w:rsid w:val="00BA7CFE"/>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BA7CFE"/>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BA7CFE"/>
    <w:pPr>
      <w:numPr>
        <w:numId w:val="4"/>
      </w:numPr>
      <w:spacing w:before="60"/>
      <w:contextualSpacing/>
    </w:pPr>
  </w:style>
  <w:style w:type="character" w:customStyle="1" w:styleId="ForeignTamilGrantha">
    <w:name w:val="Foreign:TamilGrantha"/>
    <w:basedOn w:val="ForeignTamilScript"/>
    <w:uiPriority w:val="1"/>
    <w:qFormat/>
    <w:rsid w:val="00BA7CFE"/>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sid w:val="00BA7CFE"/>
    <w:rPr>
      <w:rFonts w:ascii="Murty Sanskrit" w:hAnsi="Murty Sanskrit" w:cs="Murty Sanskrit"/>
      <w:b w:val="0"/>
      <w:bCs w:val="0"/>
      <w:i w:val="0"/>
      <w:iCs w:val="0"/>
      <w:noProof/>
    </w:rPr>
  </w:style>
  <w:style w:type="paragraph" w:styleId="TJ4">
    <w:name w:val="toc 4"/>
    <w:basedOn w:val="TJ3"/>
    <w:next w:val="Norml"/>
    <w:autoRedefine/>
    <w:uiPriority w:val="39"/>
    <w:unhideWhenUsed/>
    <w:rsid w:val="00BA7CFE"/>
    <w:pPr>
      <w:tabs>
        <w:tab w:val="clear" w:pos="1134"/>
      </w:tabs>
      <w:ind w:left="1021"/>
    </w:pPr>
  </w:style>
  <w:style w:type="paragraph" w:styleId="TJ5">
    <w:name w:val="toc 5"/>
    <w:basedOn w:val="Norml"/>
    <w:next w:val="Norml"/>
    <w:autoRedefine/>
    <w:uiPriority w:val="39"/>
    <w:unhideWhenUsed/>
    <w:rsid w:val="00BA7CFE"/>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BA7CFE"/>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BA7CFE"/>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BA7CFE"/>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BA7CFE"/>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BA7CFE"/>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BA7CFE"/>
    <w:pPr>
      <w:spacing w:line="240" w:lineRule="auto"/>
    </w:pPr>
    <w:rPr>
      <w:b/>
      <w:bCs/>
      <w:szCs w:val="20"/>
    </w:rPr>
  </w:style>
  <w:style w:type="character" w:customStyle="1" w:styleId="MegjegyzstrgyaChar">
    <w:name w:val="Megjegyzés tárgya Char"/>
    <w:basedOn w:val="JegyzetszvegChar"/>
    <w:link w:val="Megjegyzstrgya"/>
    <w:uiPriority w:val="99"/>
    <w:semiHidden/>
    <w:rsid w:val="00BA7CFE"/>
    <w:rPr>
      <w:rFonts w:ascii="Gentium Plus" w:eastAsiaTheme="minorEastAsia" w:hAnsi="Gentium Plus" w:cs="Murty Sanskrit"/>
      <w:b/>
      <w:bCs/>
      <w:kern w:val="2"/>
      <w:sz w:val="20"/>
      <w:szCs w:val="20"/>
      <w:lang w:eastAsia="zh-TW"/>
      <w14:ligatures w14:val="standardContextual"/>
    </w:rPr>
  </w:style>
  <w:style w:type="character" w:customStyle="1" w:styleId="Metrum">
    <w:name w:val="Metrum"/>
    <w:rsid w:val="00BA7CFE"/>
    <w:rPr>
      <w:rFonts w:ascii="Cardo" w:hAnsi="Cardo"/>
      <w:noProof/>
    </w:rPr>
  </w:style>
  <w:style w:type="character" w:customStyle="1" w:styleId="ForeignBurmeseScript">
    <w:name w:val="Foreign: BurmeseScript"/>
    <w:basedOn w:val="Foreign"/>
    <w:uiPriority w:val="1"/>
    <w:qFormat/>
    <w:rsid w:val="00BA7CFE"/>
    <w:rPr>
      <w:rFonts w:ascii="Myanmar Text" w:hAnsi="Myanmar Text" w:cs="Myanmar Text"/>
      <w:i w:val="0"/>
      <w:iCs/>
      <w:noProof/>
    </w:rPr>
  </w:style>
  <w:style w:type="character" w:styleId="Vgjegyzet-hivatkozs">
    <w:name w:val="endnote reference"/>
    <w:basedOn w:val="Bekezdsalapbettpusa"/>
    <w:uiPriority w:val="99"/>
    <w:semiHidden/>
    <w:unhideWhenUsed/>
    <w:rsid w:val="00BA7CFE"/>
    <w:rPr>
      <w:vertAlign w:val="superscript"/>
    </w:rPr>
  </w:style>
  <w:style w:type="paragraph" w:customStyle="1" w:styleId="BlockImage">
    <w:name w:val="BlockImage"/>
    <w:basedOn w:val="Norml"/>
    <w:qFormat/>
    <w:rsid w:val="00BA7CFE"/>
    <w:pPr>
      <w:spacing w:line="240" w:lineRule="auto"/>
      <w:jc w:val="center"/>
    </w:pPr>
    <w:rPr>
      <w:noProof/>
    </w:rPr>
  </w:style>
  <w:style w:type="paragraph" w:customStyle="1" w:styleId="Image">
    <w:name w:val="Image"/>
    <w:basedOn w:val="Norml"/>
    <w:qFormat/>
    <w:rsid w:val="00BA7CFE"/>
    <w:pPr>
      <w:keepNext/>
      <w:widowControl w:val="0"/>
      <w:spacing w:before="60" w:after="60" w:line="240" w:lineRule="auto"/>
      <w:jc w:val="center"/>
    </w:pPr>
    <w:rPr>
      <w:noProof/>
      <w:sz w:val="20"/>
    </w:rPr>
  </w:style>
  <w:style w:type="paragraph" w:styleId="Szvegtrzs">
    <w:name w:val="Body Text"/>
    <w:basedOn w:val="Norml"/>
    <w:link w:val="SzvegtrzsChar"/>
    <w:uiPriority w:val="74"/>
    <w:rsid w:val="00BA7CFE"/>
    <w:pPr>
      <w:spacing w:before="120" w:after="120"/>
      <w:ind w:left="567" w:right="567"/>
      <w:contextualSpacing/>
    </w:pPr>
  </w:style>
  <w:style w:type="character" w:customStyle="1" w:styleId="SzvegtrzsChar">
    <w:name w:val="Szövegtörzs Char"/>
    <w:basedOn w:val="Bekezdsalapbettpusa"/>
    <w:link w:val="Szvegtrzs"/>
    <w:uiPriority w:val="74"/>
    <w:rsid w:val="00BA7CFE"/>
    <w:rPr>
      <w:rFonts w:ascii="Gentium Plus" w:eastAsiaTheme="minorEastAsia" w:hAnsi="Gentium Plus" w:cs="Arial Unicode MS"/>
      <w:kern w:val="2"/>
      <w:sz w:val="22"/>
      <w:szCs w:val="22"/>
      <w:lang w:eastAsia="zh-TW"/>
      <w14:ligatures w14:val="standardContextual"/>
    </w:rPr>
  </w:style>
  <w:style w:type="character" w:customStyle="1" w:styleId="ForeignIndic">
    <w:name w:val="Foreign: Indic"/>
    <w:basedOn w:val="Foreign"/>
    <w:uiPriority w:val="1"/>
    <w:qFormat/>
    <w:rsid w:val="00BA7CFE"/>
    <w:rPr>
      <w:i w:val="0"/>
      <w:iCs w:val="0"/>
      <w:noProof/>
    </w:rPr>
  </w:style>
  <w:style w:type="paragraph" w:styleId="Idzet">
    <w:name w:val="Quote"/>
    <w:basedOn w:val="Norml"/>
    <w:next w:val="Norml"/>
    <w:link w:val="IdzetChar"/>
    <w:uiPriority w:val="29"/>
    <w:unhideWhenUsed/>
    <w:rsid w:val="00BA7CFE"/>
    <w:pPr>
      <w:spacing w:before="120" w:after="120"/>
      <w:ind w:left="567" w:right="567"/>
    </w:pPr>
  </w:style>
  <w:style w:type="character" w:customStyle="1" w:styleId="IdzetChar">
    <w:name w:val="Idézet Char"/>
    <w:basedOn w:val="Bekezdsalapbettpusa"/>
    <w:link w:val="Idzet"/>
    <w:uiPriority w:val="29"/>
    <w:rsid w:val="00BA7CFE"/>
    <w:rPr>
      <w:rFonts w:ascii="Gentium Plus" w:eastAsiaTheme="minorEastAsia" w:hAnsi="Gentium Plus" w:cs="Arial Unicode MS"/>
      <w:kern w:val="2"/>
      <w:sz w:val="22"/>
      <w:szCs w:val="22"/>
      <w:lang w:eastAsia="zh-TW"/>
      <w14:ligatures w14:val="standardContextual"/>
    </w:rPr>
  </w:style>
  <w:style w:type="paragraph" w:styleId="Normlbehzs">
    <w:name w:val="Normal Indent"/>
    <w:basedOn w:val="Norml"/>
    <w:uiPriority w:val="99"/>
    <w:unhideWhenUsed/>
    <w:rsid w:val="00BA7CFE"/>
    <w:pPr>
      <w:ind w:firstLine="567"/>
    </w:pPr>
  </w:style>
  <w:style w:type="character" w:customStyle="1" w:styleId="ImageInsetSundanese">
    <w:name w:val="ImageInsetSundanese"/>
    <w:basedOn w:val="Bekezdsalapbettpusa"/>
    <w:uiPriority w:val="1"/>
    <w:qFormat/>
    <w:rsid w:val="00BA7CFE"/>
    <w:rPr>
      <w:noProof/>
      <w:position w:val="-10"/>
    </w:rPr>
  </w:style>
  <w:style w:type="paragraph" w:customStyle="1" w:styleId="TableHead">
    <w:name w:val="TableHead"/>
    <w:basedOn w:val="Norml"/>
    <w:qFormat/>
    <w:rsid w:val="00BA7CFE"/>
    <w:pPr>
      <w:jc w:val="left"/>
    </w:pPr>
  </w:style>
  <w:style w:type="table" w:customStyle="1" w:styleId="Stlus1">
    <w:name w:val="Stílus1"/>
    <w:basedOn w:val="CodeSampleTable"/>
    <w:uiPriority w:val="99"/>
    <w:rsid w:val="00BA7CFE"/>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23"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hyperlink" Target="http://www.tei-c.org/Guidelines/P5/" TargetMode="External"/><Relationship Id="rId89" Type="http://schemas.openxmlformats.org/officeDocument/2006/relationships/theme" Target="theme/theme1.xml"/><Relationship Id="rId16" Type="http://schemas.openxmlformats.org/officeDocument/2006/relationships/hyperlink" Target="http://www.stoa.org/wordpress/wp-content/uploads/2010/09/Chapter05_EpiDoc_Bodard.pdf" TargetMode="External"/><Relationship Id="rId11" Type="http://schemas.microsoft.com/office/2011/relationships/commentsExtended" Target="commentsExtended.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hyperlink" Target="https://www.skrutable.info/" TargetMode="External"/><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hyperlink" Target="http://www.stoa.org/epidoc/gl/latest/index.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github.com/erc-dharma/project-documentation/blob/master/DHARMA_prosodicPatterns_v01.xml" TargetMode="External"/><Relationship Id="rId77" Type="http://schemas.openxmlformats.org/officeDocument/2006/relationships/image" Target="media/image51.jpe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hyperlink" Target="https://sanskritmetres.appspot.com/" TargetMode="External"/><Relationship Id="rId80" Type="http://schemas.openxmlformats.org/officeDocument/2006/relationships/hyperlink" Target="https://github.com/erc-dharma/project-documentation/blob/master/DHARMA_languages.tsv" TargetMode="External"/><Relationship Id="rId85"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epidoc/gl/latest/intro-eps.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hyperlink" Target="https://erc-dharma.github.io/output-prosody/display-prosody.html" TargetMode="External"/><Relationship Id="rId75" Type="http://schemas.openxmlformats.org/officeDocument/2006/relationships/image" Target="media/image49.png"/><Relationship Id="rId83" Type="http://schemas.openxmlformats.org/officeDocument/2006/relationships/hyperlink" Target="http://www.stoa.org/epidoc/gl/latest/intro-eps.html"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anskritlibrary.org:8080/MeterIdentification/" TargetMode="External"/><Relationship Id="rId78" Type="http://schemas.openxmlformats.org/officeDocument/2006/relationships/image" Target="media/image52.jpeg"/><Relationship Id="rId81" Type="http://schemas.openxmlformats.org/officeDocument/2006/relationships/hyperlink" Target="http://dh.obdurodon.org/what-is-xml.xhtml"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dh.obdurodon.org/what-is-xml.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tiff"/><Relationship Id="rId55" Type="http://schemas.openxmlformats.org/officeDocument/2006/relationships/image" Target="media/image35.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docs.google.com/document/d/16AZYeI_OyfUgtLhXpFG_-UloPlzv1p9wMykBrklKyHE"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www.stoa.org/wordpress/wp-content/uploads/2010/09/Chapter05_EpiDoc_Bodard.pdf" TargetMode="External"/><Relationship Id="rId19" Type="http://schemas.openxmlformats.org/officeDocument/2006/relationships/hyperlink" Target="https://www.tei-c.org/release/doc/tei-p5-doc/en/html/SG.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0B9C2-B286-45DA-883C-3F9D0355F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2</TotalTime>
  <Pages>188</Pages>
  <Words>87583</Words>
  <Characters>499228</Characters>
  <Application>Microsoft Office Word</Application>
  <DocSecurity>0</DocSecurity>
  <Lines>4160</Lines>
  <Paragraphs>1171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13</cp:revision>
  <cp:lastPrinted>2020-06-29T07:48:00Z</cp:lastPrinted>
  <dcterms:created xsi:type="dcterms:W3CDTF">2024-11-19T16:04:00Z</dcterms:created>
  <dcterms:modified xsi:type="dcterms:W3CDTF">2024-12-09T09:01:00Z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